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4"/>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PRD/G04-0.1.0-2018-0.</w:t>
      </w:r>
      <w:r>
        <w:rPr>
          <w:rFonts w:hint="eastAsia" w:ascii="宋体" w:hAnsi="宋体"/>
          <w:kern w:val="0"/>
          <w:sz w:val="24"/>
          <w:szCs w:val="20"/>
          <w:u w:val="single"/>
          <w:lang w:val="en-US" w:eastAsia="zh-CN"/>
        </w:rPr>
        <w:t>2</w:t>
      </w:r>
      <w:r>
        <w:rPr>
          <w:rFonts w:ascii="宋体" w:hAnsi="宋体"/>
          <w:kern w:val="0"/>
          <w:sz w:val="24"/>
          <w:szCs w:val="20"/>
          <w:u w:val="single"/>
        </w:rPr>
        <w:t>.</w:t>
      </w:r>
      <w:r>
        <w:rPr>
          <w:rFonts w:hint="eastAsia" w:ascii="宋体" w:hAnsi="宋体"/>
          <w:kern w:val="0"/>
          <w:sz w:val="24"/>
          <w:szCs w:val="20"/>
          <w:u w:val="single"/>
          <w:lang w:val="en-US" w:eastAsia="zh-CN"/>
        </w:rPr>
        <w:t>1</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0.</w:t>
      </w:r>
      <w:r>
        <w:rPr>
          <w:rFonts w:hint="eastAsia" w:ascii="宋体" w:hAnsi="宋体"/>
          <w:kern w:val="0"/>
          <w:sz w:val="24"/>
          <w:szCs w:val="20"/>
          <w:u w:val="single"/>
          <w:lang w:val="en-US" w:eastAsia="zh-CN"/>
        </w:rPr>
        <w:t>2</w:t>
      </w:r>
      <w:r>
        <w:rPr>
          <w:rFonts w:ascii="宋体" w:hAnsi="宋体"/>
          <w:kern w:val="0"/>
          <w:sz w:val="24"/>
          <w:szCs w:val="20"/>
          <w:u w:val="single"/>
        </w:rPr>
        <w:t>.</w:t>
      </w:r>
      <w:r>
        <w:rPr>
          <w:rFonts w:hint="eastAsia" w:ascii="宋体" w:hAnsi="宋体"/>
          <w:kern w:val="0"/>
          <w:sz w:val="24"/>
          <w:szCs w:val="20"/>
          <w:u w:val="single"/>
          <w:lang w:val="en-US" w:eastAsia="zh-CN"/>
        </w:rPr>
        <w:t>1</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938096"/>
      <w:bookmarkStart w:id="2" w:name="_Toc235845842"/>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hint="eastAsia" w:ascii="宋体" w:hAnsi="宋体" w:eastAsia="宋体"/>
          <w:b/>
          <w:sz w:val="32"/>
          <w:lang w:val="en-US" w:eastAsia="zh-CN"/>
        </w:rPr>
      </w:pPr>
      <w:r>
        <w:rPr>
          <w:rFonts w:ascii="宋体" w:hAnsi="宋体"/>
          <w:b/>
          <w:sz w:val="32"/>
        </w:rPr>
        <w:t>承办单位PRD2018-</w:t>
      </w:r>
      <w:r>
        <w:rPr>
          <w:rFonts w:hint="eastAsia" w:ascii="宋体" w:hAnsi="宋体"/>
          <w:b/>
          <w:sz w:val="32"/>
        </w:rPr>
        <w:t>G04小</w:t>
      </w:r>
      <w:r>
        <w:rPr>
          <w:rFonts w:hint="eastAsia" w:ascii="宋体" w:hAnsi="宋体"/>
          <w:b/>
          <w:sz w:val="32"/>
          <w:lang w:val="en-US" w:eastAsia="zh-CN"/>
        </w:rPr>
        <w:t>组</w:t>
      </w:r>
    </w:p>
    <w:bookmarkEnd w:id="0"/>
    <w:p>
      <w:pPr>
        <w:jc w:val="center"/>
        <w:rPr>
          <w:b/>
          <w:sz w:val="30"/>
          <w:szCs w:val="30"/>
        </w:rPr>
      </w:pPr>
      <w:r>
        <w:rPr>
          <w:rFonts w:hint="eastAsia"/>
          <w:b/>
          <w:sz w:val="30"/>
          <w:szCs w:val="30"/>
        </w:rPr>
        <w:t>修订历史记录</w:t>
      </w:r>
    </w:p>
    <w:tbl>
      <w:tblPr>
        <w:tblStyle w:val="32"/>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rPr>
              <w:t>2018/12/</w:t>
            </w:r>
            <w:r>
              <w:rPr>
                <w:rFonts w:hint="eastAsia"/>
                <w:szCs w:val="21"/>
                <w:lang w:val="en-US" w:eastAsia="zh-CN"/>
              </w:rPr>
              <w:t>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lang w:val="en-US" w:eastAsia="zh-CN"/>
              </w:rPr>
              <w:t>2018/12/25</w:t>
            </w:r>
          </w:p>
        </w:tc>
        <w:tc>
          <w:tcPr>
            <w:tcW w:w="2293" w:type="dxa"/>
            <w:shd w:val="clear" w:color="auto" w:fill="auto"/>
          </w:tcPr>
          <w:p>
            <w:pPr>
              <w:jc w:val="center"/>
              <w:rPr>
                <w:rFonts w:hint="eastAsia" w:eastAsia="宋体"/>
                <w:szCs w:val="21"/>
                <w:lang w:val="en-US" w:eastAsia="zh-CN"/>
              </w:rPr>
            </w:pPr>
            <w:r>
              <w:rPr>
                <w:rFonts w:hint="eastAsia"/>
                <w:szCs w:val="21"/>
                <w:lang w:val="en-US" w:eastAsia="zh-CN"/>
              </w:rPr>
              <w:t>0.1.1</w:t>
            </w:r>
          </w:p>
        </w:tc>
        <w:tc>
          <w:tcPr>
            <w:tcW w:w="2044" w:type="dxa"/>
            <w:shd w:val="clear" w:color="auto" w:fill="auto"/>
          </w:tcPr>
          <w:p>
            <w:pPr>
              <w:jc w:val="center"/>
              <w:rPr>
                <w:rFonts w:hint="eastAsia" w:eastAsia="宋体"/>
                <w:szCs w:val="21"/>
                <w:lang w:val="en-US" w:eastAsia="zh-CN"/>
              </w:rPr>
            </w:pPr>
            <w:r>
              <w:rPr>
                <w:rFonts w:hint="eastAsia"/>
                <w:szCs w:val="21"/>
                <w:lang w:val="en-US" w:eastAsia="zh-CN"/>
              </w:rPr>
              <w:t>SRS修改参考资料、增添数据字典、修改性能需求</w:t>
            </w:r>
          </w:p>
        </w:tc>
        <w:tc>
          <w:tcPr>
            <w:tcW w:w="1686" w:type="dxa"/>
            <w:shd w:val="clear" w:color="auto" w:fill="auto"/>
          </w:tcPr>
          <w:p>
            <w:pPr>
              <w:jc w:val="center"/>
              <w:rPr>
                <w:rFonts w:hint="eastAsia" w:eastAsia="宋体"/>
                <w:szCs w:val="21"/>
                <w:lang w:val="en-US" w:eastAsia="zh-CN"/>
              </w:rPr>
            </w:pPr>
            <w:r>
              <w:rPr>
                <w:rFonts w:hint="eastAsia"/>
                <w:szCs w:val="21"/>
                <w:lang w:val="en-US" w:eastAsia="zh-CN"/>
              </w:rPr>
              <w:t>刘乐威</w:t>
            </w:r>
          </w:p>
        </w:tc>
        <w:tc>
          <w:tcPr>
            <w:tcW w:w="945" w:type="dxa"/>
            <w:shd w:val="clear" w:color="auto" w:fill="auto"/>
          </w:tcPr>
          <w:p>
            <w:pPr>
              <w:jc w:val="center"/>
              <w:rPr>
                <w:rFonts w:hint="eastAsia" w:eastAsia="宋体"/>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szCs w:val="21"/>
                <w:lang w:val="en-US" w:eastAsia="zh-CN"/>
              </w:rPr>
            </w:pPr>
            <w:r>
              <w:rPr>
                <w:rFonts w:hint="eastAsia"/>
                <w:szCs w:val="21"/>
                <w:lang w:val="en-US" w:eastAsia="zh-CN"/>
              </w:rPr>
              <w:t>2018/12/28</w:t>
            </w:r>
          </w:p>
        </w:tc>
        <w:tc>
          <w:tcPr>
            <w:tcW w:w="2293" w:type="dxa"/>
            <w:shd w:val="clear" w:color="auto" w:fill="auto"/>
          </w:tcPr>
          <w:p>
            <w:pPr>
              <w:jc w:val="center"/>
              <w:rPr>
                <w:rFonts w:hint="eastAsia"/>
                <w:szCs w:val="21"/>
                <w:lang w:val="en-US" w:eastAsia="zh-CN"/>
              </w:rPr>
            </w:pPr>
            <w:r>
              <w:rPr>
                <w:rFonts w:hint="eastAsia"/>
                <w:szCs w:val="21"/>
                <w:lang w:val="en-US" w:eastAsia="zh-CN"/>
              </w:rPr>
              <w:t>0.2.0</w:t>
            </w:r>
          </w:p>
        </w:tc>
        <w:tc>
          <w:tcPr>
            <w:tcW w:w="2044" w:type="dxa"/>
            <w:shd w:val="clear" w:color="auto" w:fill="auto"/>
          </w:tcPr>
          <w:p>
            <w:pPr>
              <w:jc w:val="center"/>
              <w:rPr>
                <w:rFonts w:hint="eastAsia"/>
                <w:szCs w:val="21"/>
                <w:lang w:val="en-US" w:eastAsia="zh-CN"/>
              </w:rPr>
            </w:pPr>
            <w:r>
              <w:rPr>
                <w:rFonts w:hint="eastAsia"/>
                <w:szCs w:val="21"/>
                <w:lang w:val="en-US" w:eastAsia="zh-CN"/>
              </w:rPr>
              <w:t>SRS修改用例</w:t>
            </w:r>
          </w:p>
        </w:tc>
        <w:tc>
          <w:tcPr>
            <w:tcW w:w="1686" w:type="dxa"/>
            <w:shd w:val="clear" w:color="auto" w:fill="auto"/>
          </w:tcPr>
          <w:p>
            <w:pPr>
              <w:jc w:val="center"/>
              <w:rPr>
                <w:rFonts w:hint="eastAsia"/>
                <w:szCs w:val="21"/>
                <w:lang w:val="en-US" w:eastAsia="zh-CN"/>
              </w:rPr>
            </w:pPr>
            <w:r>
              <w:rPr>
                <w:rFonts w:hint="eastAsia"/>
                <w:szCs w:val="21"/>
                <w:lang w:val="en-US" w:eastAsia="zh-CN"/>
              </w:rPr>
              <w:t>刘乐威、冯一鸣、王飞钢、周德阳</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szCs w:val="21"/>
                <w:lang w:val="en-US" w:eastAsia="zh-CN"/>
              </w:rPr>
            </w:pPr>
            <w:r>
              <w:rPr>
                <w:rFonts w:hint="eastAsia"/>
                <w:szCs w:val="21"/>
                <w:lang w:val="en-US" w:eastAsia="zh-CN"/>
              </w:rPr>
              <w:t>2018/12/31</w:t>
            </w:r>
          </w:p>
        </w:tc>
        <w:tc>
          <w:tcPr>
            <w:tcW w:w="2293" w:type="dxa"/>
            <w:shd w:val="clear" w:color="auto" w:fill="auto"/>
          </w:tcPr>
          <w:p>
            <w:pPr>
              <w:jc w:val="center"/>
              <w:rPr>
                <w:rFonts w:hint="eastAsia"/>
                <w:szCs w:val="21"/>
                <w:lang w:val="en-US" w:eastAsia="zh-CN"/>
              </w:rPr>
            </w:pPr>
            <w:r>
              <w:rPr>
                <w:rFonts w:hint="eastAsia"/>
                <w:szCs w:val="21"/>
                <w:lang w:val="en-US" w:eastAsia="zh-CN"/>
              </w:rPr>
              <w:t>0.2.1</w:t>
            </w:r>
          </w:p>
        </w:tc>
        <w:tc>
          <w:tcPr>
            <w:tcW w:w="2044" w:type="dxa"/>
            <w:shd w:val="clear" w:color="auto" w:fill="auto"/>
          </w:tcPr>
          <w:p>
            <w:pPr>
              <w:jc w:val="center"/>
              <w:rPr>
                <w:rFonts w:hint="eastAsia"/>
                <w:szCs w:val="21"/>
                <w:lang w:val="en-US" w:eastAsia="zh-CN"/>
              </w:rPr>
            </w:pPr>
            <w:r>
              <w:rPr>
                <w:rFonts w:hint="eastAsia"/>
                <w:szCs w:val="21"/>
                <w:lang w:val="en-US" w:eastAsia="zh-CN"/>
              </w:rPr>
              <w:t>SRS修改用例</w:t>
            </w:r>
          </w:p>
        </w:tc>
        <w:tc>
          <w:tcPr>
            <w:tcW w:w="1686" w:type="dxa"/>
            <w:shd w:val="clear" w:color="auto" w:fill="auto"/>
          </w:tcPr>
          <w:p>
            <w:pPr>
              <w:jc w:val="center"/>
              <w:rPr>
                <w:rFonts w:hint="eastAsia"/>
                <w:szCs w:val="21"/>
                <w:lang w:val="en-US" w:eastAsia="zh-CN"/>
              </w:rPr>
            </w:pPr>
            <w:r>
              <w:rPr>
                <w:rFonts w:hint="eastAsia"/>
                <w:szCs w:val="21"/>
                <w:lang w:val="en-US" w:eastAsia="zh-CN"/>
              </w:rPr>
              <w:t>刘乐威、冯一鸣、王飞钢、周德阳</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宋体" w:hAnsi="宋体" w:eastAsia="宋体" w:cs="Times New Roman"/>
          <w:kern w:val="2"/>
          <w:sz w:val="21"/>
          <w:szCs w:val="24"/>
          <w:lang w:val="en-US" w:eastAsia="zh-CN" w:bidi="ar-SA"/>
        </w:rPr>
        <w:id w:val="147472113"/>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 w:val="clear" w:pos="8222"/>
            </w:tabs>
          </w:pPr>
          <w:r>
            <w:fldChar w:fldCharType="begin"/>
          </w:r>
          <w:r>
            <w:instrText xml:space="preserve">TOC \o "1-3" \h \u </w:instrText>
          </w:r>
          <w:r>
            <w:fldChar w:fldCharType="separate"/>
          </w:r>
          <w:r>
            <w:fldChar w:fldCharType="begin"/>
          </w:r>
          <w:r>
            <w:instrText xml:space="preserve"> HYPERLINK \l _Toc16241 </w:instrText>
          </w:r>
          <w:r>
            <w:fldChar w:fldCharType="separate"/>
          </w:r>
          <w:r>
            <w:rPr>
              <w:rFonts w:hint="eastAsia"/>
            </w:rPr>
            <w:t xml:space="preserve">1 </w:t>
          </w:r>
          <w:r>
            <w:t>引言</w:t>
          </w:r>
          <w:r>
            <w:tab/>
          </w:r>
          <w:r>
            <w:fldChar w:fldCharType="begin"/>
          </w:r>
          <w:r>
            <w:instrText xml:space="preserve"> PAGEREF _Toc16241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_Toc23060 </w:instrText>
          </w:r>
          <w:r>
            <w:fldChar w:fldCharType="separate"/>
          </w:r>
          <w:r>
            <w:rPr>
              <w:rFonts w:hint="eastAsia"/>
            </w:rPr>
            <w:t>1.1</w:t>
          </w:r>
          <w:r>
            <w:t xml:space="preserve"> </w:t>
          </w:r>
          <w:r>
            <w:rPr>
              <w:rFonts w:hint="eastAsia"/>
            </w:rPr>
            <w:t>目标</w:t>
          </w:r>
          <w:r>
            <w:tab/>
          </w:r>
          <w:r>
            <w:fldChar w:fldCharType="begin"/>
          </w:r>
          <w:r>
            <w:instrText xml:space="preserve"> PAGEREF _Toc23060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_Toc23035 </w:instrText>
          </w:r>
          <w:r>
            <w:fldChar w:fldCharType="separate"/>
          </w:r>
          <w:r>
            <w:rPr>
              <w:rFonts w:hint="eastAsia"/>
            </w:rPr>
            <w:t>1</w:t>
          </w:r>
          <w:r>
            <w:t xml:space="preserve">.2 </w:t>
          </w:r>
          <w:r>
            <w:rPr>
              <w:rFonts w:hint="eastAsia"/>
            </w:rPr>
            <w:t>文档约定</w:t>
          </w:r>
          <w:r>
            <w:tab/>
          </w:r>
          <w:r>
            <w:fldChar w:fldCharType="begin"/>
          </w:r>
          <w:r>
            <w:instrText xml:space="preserve"> PAGEREF _Toc23035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_Toc2948 </w:instrText>
          </w:r>
          <w:r>
            <w:fldChar w:fldCharType="separate"/>
          </w:r>
          <w:r>
            <w:rPr>
              <w:rFonts w:hint="eastAsia"/>
            </w:rPr>
            <w:t>1</w:t>
          </w:r>
          <w:r>
            <w:t>.2.1</w:t>
          </w:r>
          <w:r>
            <w:rPr>
              <w:rFonts w:hint="eastAsia"/>
            </w:rPr>
            <w:t>文档文件标识</w:t>
          </w:r>
          <w:r>
            <w:tab/>
          </w:r>
          <w:r>
            <w:fldChar w:fldCharType="begin"/>
          </w:r>
          <w:r>
            <w:instrText xml:space="preserve"> PAGEREF _Toc2948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_Toc16670 </w:instrText>
          </w:r>
          <w:r>
            <w:fldChar w:fldCharType="separate"/>
          </w:r>
          <w:r>
            <w:rPr>
              <w:rFonts w:hint="eastAsia"/>
            </w:rPr>
            <w:t>1.2.2排版约定</w:t>
          </w:r>
          <w:r>
            <w:tab/>
          </w:r>
          <w:r>
            <w:fldChar w:fldCharType="begin"/>
          </w:r>
          <w:r>
            <w:instrText xml:space="preserve"> PAGEREF _Toc16670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_Toc26596 </w:instrText>
          </w:r>
          <w:r>
            <w:fldChar w:fldCharType="separate"/>
          </w:r>
          <w:r>
            <w:rPr>
              <w:rFonts w:hint="eastAsia"/>
            </w:rPr>
            <w:t>1.2.3</w:t>
          </w:r>
          <w:r>
            <w:t>图表题注</w:t>
          </w:r>
          <w:r>
            <w:tab/>
          </w:r>
          <w:r>
            <w:fldChar w:fldCharType="begin"/>
          </w:r>
          <w:r>
            <w:instrText xml:space="preserve"> PAGEREF _Toc26596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_Toc27204 </w:instrText>
          </w:r>
          <w:r>
            <w:fldChar w:fldCharType="separate"/>
          </w:r>
          <w:r>
            <w:rPr>
              <w:rFonts w:hint="eastAsia"/>
            </w:rPr>
            <w:t>1.3</w:t>
          </w:r>
          <w:r>
            <w:t xml:space="preserve"> </w:t>
          </w:r>
          <w:r>
            <w:rPr>
              <w:rFonts w:hint="eastAsia"/>
            </w:rPr>
            <w:t>文档概述</w:t>
          </w:r>
          <w:r>
            <w:tab/>
          </w:r>
          <w:r>
            <w:fldChar w:fldCharType="begin"/>
          </w:r>
          <w:r>
            <w:instrText xml:space="preserve"> PAGEREF _Toc27204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_Toc22204 </w:instrText>
          </w:r>
          <w:r>
            <w:fldChar w:fldCharType="separate"/>
          </w:r>
          <w:r>
            <w:rPr>
              <w:rFonts w:hint="eastAsia"/>
            </w:rPr>
            <w:t>1.4 读者对象和阅读建议</w:t>
          </w:r>
          <w:r>
            <w:tab/>
          </w:r>
          <w:r>
            <w:fldChar w:fldCharType="begin"/>
          </w:r>
          <w:r>
            <w:instrText xml:space="preserve"> PAGEREF _Toc22204 </w:instrText>
          </w:r>
          <w:r>
            <w:fldChar w:fldCharType="separate"/>
          </w:r>
          <w:r>
            <w:t>4</w:t>
          </w:r>
          <w:r>
            <w:fldChar w:fldCharType="end"/>
          </w:r>
          <w:r>
            <w:fldChar w:fldCharType="end"/>
          </w:r>
        </w:p>
        <w:p>
          <w:pPr>
            <w:pStyle w:val="16"/>
            <w:tabs>
              <w:tab w:val="right" w:leader="dot" w:pos="8306"/>
            </w:tabs>
          </w:pPr>
          <w:r>
            <w:fldChar w:fldCharType="begin"/>
          </w:r>
          <w:r>
            <w:instrText xml:space="preserve"> HYPERLINK \l _Toc28538 </w:instrText>
          </w:r>
          <w:r>
            <w:fldChar w:fldCharType="separate"/>
          </w:r>
          <w:r>
            <w:rPr>
              <w:rFonts w:hint="eastAsia"/>
            </w:rPr>
            <w:t>1.4.1阅读建议列表</w:t>
          </w:r>
          <w:r>
            <w:tab/>
          </w:r>
          <w:r>
            <w:fldChar w:fldCharType="begin"/>
          </w:r>
          <w:r>
            <w:instrText xml:space="preserve"> PAGEREF _Toc28538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_Toc8197 </w:instrText>
          </w:r>
          <w:r>
            <w:fldChar w:fldCharType="separate"/>
          </w:r>
          <w:r>
            <w:rPr>
              <w:rFonts w:hint="eastAsia"/>
            </w:rPr>
            <w:t>1.5</w:t>
          </w:r>
          <w:r>
            <w:t xml:space="preserve"> </w:t>
          </w:r>
          <w:r>
            <w:rPr>
              <w:rFonts w:hint="eastAsia"/>
            </w:rPr>
            <w:t>命名规则</w:t>
          </w:r>
          <w:r>
            <w:tab/>
          </w:r>
          <w:r>
            <w:fldChar w:fldCharType="begin"/>
          </w:r>
          <w:r>
            <w:instrText xml:space="preserve"> PAGEREF _Toc8197 </w:instrText>
          </w:r>
          <w:r>
            <w:fldChar w:fldCharType="separate"/>
          </w:r>
          <w:r>
            <w:t>5</w:t>
          </w:r>
          <w:r>
            <w:fldChar w:fldCharType="end"/>
          </w:r>
          <w:r>
            <w:fldChar w:fldCharType="end"/>
          </w:r>
        </w:p>
        <w:p>
          <w:pPr>
            <w:pStyle w:val="25"/>
            <w:tabs>
              <w:tab w:val="right" w:leader="dot" w:pos="8306"/>
            </w:tabs>
          </w:pPr>
          <w:r>
            <w:fldChar w:fldCharType="begin"/>
          </w:r>
          <w:r>
            <w:instrText xml:space="preserve"> HYPERLINK \l _Toc7810 </w:instrText>
          </w:r>
          <w:r>
            <w:fldChar w:fldCharType="separate"/>
          </w:r>
          <w:r>
            <w:rPr>
              <w:rFonts w:hint="eastAsia"/>
            </w:rPr>
            <w:t>1.6 项目范围</w:t>
          </w:r>
          <w:r>
            <w:tab/>
          </w:r>
          <w:r>
            <w:fldChar w:fldCharType="begin"/>
          </w:r>
          <w:r>
            <w:instrText xml:space="preserve"> PAGEREF _Toc7810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_Toc12637 </w:instrText>
          </w:r>
          <w:r>
            <w:fldChar w:fldCharType="separate"/>
          </w:r>
          <w:r>
            <w:rPr>
              <w:rFonts w:hint="eastAsia"/>
            </w:rPr>
            <w:t>1.6.1上下文图</w:t>
          </w:r>
          <w:r>
            <w:tab/>
          </w:r>
          <w:r>
            <w:fldChar w:fldCharType="begin"/>
          </w:r>
          <w:r>
            <w:instrText xml:space="preserve"> PAGEREF _Toc12637 </w:instrText>
          </w:r>
          <w:r>
            <w:fldChar w:fldCharType="separate"/>
          </w:r>
          <w:r>
            <w:t>6</w:t>
          </w:r>
          <w:r>
            <w:fldChar w:fldCharType="end"/>
          </w:r>
          <w:r>
            <w:fldChar w:fldCharType="end"/>
          </w:r>
        </w:p>
        <w:p>
          <w:pPr>
            <w:pStyle w:val="25"/>
            <w:tabs>
              <w:tab w:val="right" w:leader="dot" w:pos="8306"/>
            </w:tabs>
          </w:pPr>
          <w:r>
            <w:fldChar w:fldCharType="begin"/>
          </w:r>
          <w:r>
            <w:instrText xml:space="preserve"> HYPERLINK \l _Toc20940 </w:instrText>
          </w:r>
          <w:r>
            <w:fldChar w:fldCharType="separate"/>
          </w:r>
          <w:r>
            <w:rPr>
              <w:rFonts w:hint="eastAsia"/>
            </w:rPr>
            <w:t>1.7 参考资料</w:t>
          </w:r>
          <w:r>
            <w:tab/>
          </w:r>
          <w:r>
            <w:fldChar w:fldCharType="begin"/>
          </w:r>
          <w:r>
            <w:instrText xml:space="preserve"> PAGEREF _Toc20940 </w:instrText>
          </w:r>
          <w:r>
            <w:fldChar w:fldCharType="separate"/>
          </w:r>
          <w:r>
            <w:t>6</w:t>
          </w:r>
          <w:r>
            <w:fldChar w:fldCharType="end"/>
          </w:r>
          <w:r>
            <w:fldChar w:fldCharType="end"/>
          </w:r>
        </w:p>
        <w:p>
          <w:pPr>
            <w:pStyle w:val="21"/>
            <w:tabs>
              <w:tab w:val="right" w:leader="dot" w:pos="8306"/>
              <w:tab w:val="clear" w:pos="8222"/>
            </w:tabs>
          </w:pPr>
          <w:r>
            <w:fldChar w:fldCharType="begin"/>
          </w:r>
          <w:r>
            <w:instrText xml:space="preserve"> HYPERLINK \l _Toc6577 </w:instrText>
          </w:r>
          <w:r>
            <w:fldChar w:fldCharType="separate"/>
          </w:r>
          <w:r>
            <w:rPr>
              <w:rFonts w:hint="eastAsia"/>
            </w:rPr>
            <w:t>2总体描述</w:t>
          </w:r>
          <w:r>
            <w:tab/>
          </w:r>
          <w:r>
            <w:fldChar w:fldCharType="begin"/>
          </w:r>
          <w:r>
            <w:instrText xml:space="preserve"> PAGEREF _Toc6577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_Toc27099 </w:instrText>
          </w:r>
          <w:r>
            <w:fldChar w:fldCharType="separate"/>
          </w:r>
          <w:r>
            <w:rPr>
              <w:rFonts w:hint="eastAsia"/>
              <w:highlight w:val="lightGray"/>
            </w:rPr>
            <w:t>2.1</w:t>
          </w:r>
          <w:r>
            <w:rPr>
              <w:rFonts w:hint="eastAsia"/>
            </w:rPr>
            <w:t xml:space="preserve"> 产品视角</w:t>
          </w:r>
          <w:r>
            <w:tab/>
          </w:r>
          <w:r>
            <w:fldChar w:fldCharType="begin"/>
          </w:r>
          <w:r>
            <w:instrText xml:space="preserve"> PAGEREF _Toc27099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_Toc22398 </w:instrText>
          </w:r>
          <w:r>
            <w:fldChar w:fldCharType="separate"/>
          </w:r>
          <w:r>
            <w:rPr>
              <w:rFonts w:hint="eastAsia"/>
            </w:rPr>
            <w:t>2.2 产品特性</w:t>
          </w:r>
          <w:r>
            <w:tab/>
          </w:r>
          <w:r>
            <w:fldChar w:fldCharType="begin"/>
          </w:r>
          <w:r>
            <w:instrText xml:space="preserve"> PAGEREF _Toc22398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_Toc29342 </w:instrText>
          </w:r>
          <w:r>
            <w:fldChar w:fldCharType="separate"/>
          </w:r>
          <w:r>
            <w:rPr>
              <w:rFonts w:hint="eastAsia"/>
            </w:rPr>
            <w:t xml:space="preserve">2.3 </w:t>
          </w:r>
          <w:r>
            <w:t>用户类及其特征</w:t>
          </w:r>
          <w:r>
            <w:tab/>
          </w:r>
          <w:r>
            <w:fldChar w:fldCharType="begin"/>
          </w:r>
          <w:r>
            <w:instrText xml:space="preserve"> PAGEREF _Toc29342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_Toc15877 </w:instrText>
          </w:r>
          <w:r>
            <w:fldChar w:fldCharType="separate"/>
          </w:r>
          <w:r>
            <w:rPr>
              <w:rFonts w:hint="eastAsia"/>
            </w:rPr>
            <w:t>2.4 运行环境</w:t>
          </w:r>
          <w:r>
            <w:tab/>
          </w:r>
          <w:r>
            <w:fldChar w:fldCharType="begin"/>
          </w:r>
          <w:r>
            <w:instrText xml:space="preserve"> PAGEREF _Toc15877 </w:instrText>
          </w:r>
          <w:r>
            <w:fldChar w:fldCharType="separate"/>
          </w:r>
          <w:r>
            <w:t>8</w:t>
          </w:r>
          <w:r>
            <w:fldChar w:fldCharType="end"/>
          </w:r>
          <w:r>
            <w:fldChar w:fldCharType="end"/>
          </w:r>
        </w:p>
        <w:p>
          <w:pPr>
            <w:pStyle w:val="25"/>
            <w:tabs>
              <w:tab w:val="right" w:leader="dot" w:pos="8306"/>
            </w:tabs>
          </w:pPr>
          <w:r>
            <w:fldChar w:fldCharType="begin"/>
          </w:r>
          <w:r>
            <w:instrText xml:space="preserve"> HYPERLINK \l _Toc30976 </w:instrText>
          </w:r>
          <w:r>
            <w:fldChar w:fldCharType="separate"/>
          </w:r>
          <w:r>
            <w:rPr>
              <w:rFonts w:hint="eastAsia"/>
            </w:rPr>
            <w:t>2.5 设计与实现约束</w:t>
          </w:r>
          <w:r>
            <w:tab/>
          </w:r>
          <w:r>
            <w:fldChar w:fldCharType="begin"/>
          </w:r>
          <w:r>
            <w:instrText xml:space="preserve"> PAGEREF _Toc30976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_Toc1067 </w:instrText>
          </w:r>
          <w:r>
            <w:fldChar w:fldCharType="separate"/>
          </w:r>
          <w:r>
            <w:rPr>
              <w:rFonts w:hint="eastAsia"/>
            </w:rPr>
            <w:t>2.6 假设与依赖</w:t>
          </w:r>
          <w:r>
            <w:tab/>
          </w:r>
          <w:r>
            <w:fldChar w:fldCharType="begin"/>
          </w:r>
          <w:r>
            <w:instrText xml:space="preserve"> PAGEREF _Toc1067 </w:instrText>
          </w:r>
          <w:r>
            <w:fldChar w:fldCharType="separate"/>
          </w:r>
          <w:r>
            <w:t>9</w:t>
          </w:r>
          <w:r>
            <w:fldChar w:fldCharType="end"/>
          </w:r>
          <w:r>
            <w:fldChar w:fldCharType="end"/>
          </w:r>
        </w:p>
        <w:p>
          <w:pPr>
            <w:pStyle w:val="21"/>
            <w:tabs>
              <w:tab w:val="right" w:leader="dot" w:pos="8306"/>
              <w:tab w:val="clear" w:pos="8222"/>
            </w:tabs>
          </w:pPr>
          <w:r>
            <w:fldChar w:fldCharType="begin"/>
          </w:r>
          <w:r>
            <w:instrText xml:space="preserve"> HYPERLINK \l _Toc13124 </w:instrText>
          </w:r>
          <w:r>
            <w:fldChar w:fldCharType="separate"/>
          </w:r>
          <w:r>
            <w:rPr>
              <w:rFonts w:hint="eastAsia"/>
            </w:rPr>
            <w:t>3 系统特性</w:t>
          </w:r>
          <w:r>
            <w:tab/>
          </w:r>
          <w:r>
            <w:fldChar w:fldCharType="begin"/>
          </w:r>
          <w:r>
            <w:instrText xml:space="preserve"> PAGEREF _Toc13124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_Toc25947 </w:instrText>
          </w:r>
          <w:r>
            <w:fldChar w:fldCharType="separate"/>
          </w:r>
          <w:r>
            <w:rPr>
              <w:rFonts w:hint="eastAsia"/>
            </w:rPr>
            <w:t>3.1 说明和优先级</w:t>
          </w:r>
          <w:r>
            <w:tab/>
          </w:r>
          <w:r>
            <w:fldChar w:fldCharType="begin"/>
          </w:r>
          <w:r>
            <w:instrText xml:space="preserve"> PAGEREF _Toc25947 </w:instrText>
          </w:r>
          <w:r>
            <w:fldChar w:fldCharType="separate"/>
          </w:r>
          <w:r>
            <w:t>10</w:t>
          </w:r>
          <w:r>
            <w:fldChar w:fldCharType="end"/>
          </w:r>
          <w:r>
            <w:fldChar w:fldCharType="end"/>
          </w:r>
        </w:p>
        <w:p>
          <w:pPr>
            <w:pStyle w:val="16"/>
            <w:tabs>
              <w:tab w:val="right" w:leader="dot" w:pos="8306"/>
            </w:tabs>
          </w:pPr>
          <w:r>
            <w:fldChar w:fldCharType="begin"/>
          </w:r>
          <w:r>
            <w:instrText xml:space="preserve"> HYPERLINK \l _Toc15715 </w:instrText>
          </w:r>
          <w:r>
            <w:fldChar w:fldCharType="separate"/>
          </w:r>
          <w:r>
            <w:rPr>
              <w:rFonts w:hint="default" w:asciiTheme="majorHAnsi" w:hAnsiTheme="majorHAnsi"/>
            </w:rPr>
            <w:t xml:space="preserve">3.1.1 </w:t>
          </w:r>
          <w:r>
            <w:t>优先级矩阵</w:t>
          </w:r>
          <w:r>
            <w:tab/>
          </w:r>
          <w:r>
            <w:fldChar w:fldCharType="begin"/>
          </w:r>
          <w:r>
            <w:instrText xml:space="preserve"> PAGEREF _Toc15715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_Toc9486 </w:instrText>
          </w:r>
          <w:r>
            <w:fldChar w:fldCharType="separate"/>
          </w:r>
          <w:r>
            <w:rPr>
              <w:rFonts w:hint="eastAsia"/>
            </w:rPr>
            <w:t>3.2 用例图</w:t>
          </w:r>
          <w:r>
            <w:tab/>
          </w:r>
          <w:r>
            <w:fldChar w:fldCharType="begin"/>
          </w:r>
          <w:r>
            <w:instrText xml:space="preserve"> PAGEREF _Toc9486 </w:instrText>
          </w:r>
          <w:r>
            <w:fldChar w:fldCharType="separate"/>
          </w:r>
          <w:r>
            <w:t>14</w:t>
          </w:r>
          <w:r>
            <w:fldChar w:fldCharType="end"/>
          </w:r>
          <w:r>
            <w:fldChar w:fldCharType="end"/>
          </w:r>
        </w:p>
        <w:p>
          <w:pPr>
            <w:pStyle w:val="16"/>
            <w:tabs>
              <w:tab w:val="right" w:leader="dot" w:pos="8306"/>
            </w:tabs>
          </w:pPr>
          <w:r>
            <w:fldChar w:fldCharType="begin"/>
          </w:r>
          <w:r>
            <w:instrText xml:space="preserve"> HYPERLINK \l _Toc11957 </w:instrText>
          </w:r>
          <w:r>
            <w:fldChar w:fldCharType="separate"/>
          </w:r>
          <w:r>
            <w:rPr>
              <w:rFonts w:hint="eastAsia"/>
            </w:rPr>
            <w:t>3.2.</w:t>
          </w:r>
          <w:r>
            <w:rPr>
              <w:rFonts w:hint="eastAsia"/>
              <w:lang w:val="en-US" w:eastAsia="zh-CN"/>
            </w:rPr>
            <w:t>1顶层</w:t>
          </w:r>
          <w:r>
            <w:rPr>
              <w:rFonts w:hint="eastAsia"/>
            </w:rPr>
            <w:t>用例图</w:t>
          </w:r>
          <w:r>
            <w:tab/>
          </w:r>
          <w:r>
            <w:fldChar w:fldCharType="begin"/>
          </w:r>
          <w:r>
            <w:instrText xml:space="preserve"> PAGEREF _Toc11957 </w:instrText>
          </w:r>
          <w:r>
            <w:fldChar w:fldCharType="separate"/>
          </w:r>
          <w:r>
            <w:t>14</w:t>
          </w:r>
          <w:r>
            <w:fldChar w:fldCharType="end"/>
          </w:r>
          <w:r>
            <w:fldChar w:fldCharType="end"/>
          </w:r>
        </w:p>
        <w:p>
          <w:pPr>
            <w:pStyle w:val="16"/>
            <w:tabs>
              <w:tab w:val="right" w:leader="dot" w:pos="8306"/>
            </w:tabs>
          </w:pPr>
          <w:r>
            <w:fldChar w:fldCharType="begin"/>
          </w:r>
          <w:r>
            <w:instrText xml:space="preserve"> HYPERLINK \l _Toc24573 </w:instrText>
          </w:r>
          <w:r>
            <w:fldChar w:fldCharType="separate"/>
          </w:r>
          <w:r>
            <w:rPr>
              <w:rFonts w:hint="eastAsia"/>
            </w:rPr>
            <w:t>3.2.2</w:t>
          </w:r>
          <w:r>
            <w:rPr>
              <w:rFonts w:hint="eastAsia"/>
              <w:lang w:val="en-US" w:eastAsia="zh-CN"/>
            </w:rPr>
            <w:t>教师</w:t>
          </w:r>
          <w:r>
            <w:rPr>
              <w:rFonts w:hint="eastAsia"/>
            </w:rPr>
            <w:t>用例图</w:t>
          </w:r>
          <w:r>
            <w:tab/>
          </w:r>
          <w:r>
            <w:fldChar w:fldCharType="begin"/>
          </w:r>
          <w:r>
            <w:instrText xml:space="preserve"> PAGEREF _Toc24573 </w:instrText>
          </w:r>
          <w:r>
            <w:fldChar w:fldCharType="separate"/>
          </w:r>
          <w:r>
            <w:t>15</w:t>
          </w:r>
          <w:r>
            <w:fldChar w:fldCharType="end"/>
          </w:r>
          <w:r>
            <w:fldChar w:fldCharType="end"/>
          </w:r>
        </w:p>
        <w:p>
          <w:pPr>
            <w:pStyle w:val="16"/>
            <w:tabs>
              <w:tab w:val="right" w:leader="dot" w:pos="8306"/>
            </w:tabs>
          </w:pPr>
          <w:r>
            <w:fldChar w:fldCharType="begin"/>
          </w:r>
          <w:r>
            <w:instrText xml:space="preserve"> HYPERLINK \l _Toc28892 </w:instrText>
          </w:r>
          <w:r>
            <w:fldChar w:fldCharType="separate"/>
          </w:r>
          <w:r>
            <w:rPr>
              <w:rFonts w:hint="eastAsia"/>
            </w:rPr>
            <w:t>3.2.</w:t>
          </w:r>
          <w:r>
            <w:rPr>
              <w:rFonts w:hint="eastAsia"/>
              <w:lang w:val="en-US" w:eastAsia="zh-CN"/>
            </w:rPr>
            <w:t>3管理员</w:t>
          </w:r>
          <w:r>
            <w:rPr>
              <w:rFonts w:hint="eastAsia"/>
            </w:rPr>
            <w:t>用例图</w:t>
          </w:r>
          <w:r>
            <w:tab/>
          </w:r>
          <w:r>
            <w:fldChar w:fldCharType="begin"/>
          </w:r>
          <w:r>
            <w:instrText xml:space="preserve"> PAGEREF _Toc28892 </w:instrText>
          </w:r>
          <w:r>
            <w:fldChar w:fldCharType="separate"/>
          </w:r>
          <w:r>
            <w:t>20</w:t>
          </w:r>
          <w:r>
            <w:fldChar w:fldCharType="end"/>
          </w:r>
          <w:r>
            <w:fldChar w:fldCharType="end"/>
          </w:r>
        </w:p>
        <w:p>
          <w:pPr>
            <w:pStyle w:val="16"/>
            <w:tabs>
              <w:tab w:val="right" w:leader="dot" w:pos="8306"/>
            </w:tabs>
          </w:pPr>
          <w:r>
            <w:fldChar w:fldCharType="begin"/>
          </w:r>
          <w:r>
            <w:instrText xml:space="preserve"> HYPERLINK \l _Toc25030 </w:instrText>
          </w:r>
          <w:r>
            <w:fldChar w:fldCharType="separate"/>
          </w:r>
          <w:r>
            <w:rPr>
              <w:rFonts w:hint="eastAsia"/>
            </w:rPr>
            <w:t>3.2.</w:t>
          </w:r>
          <w:r>
            <w:rPr>
              <w:rFonts w:hint="eastAsia"/>
              <w:lang w:val="en-US" w:eastAsia="zh-CN"/>
            </w:rPr>
            <w:t>4案例拥有者</w:t>
          </w:r>
          <w:r>
            <w:rPr>
              <w:rFonts w:hint="eastAsia"/>
            </w:rPr>
            <w:t>用例图</w:t>
          </w:r>
          <w:r>
            <w:tab/>
          </w:r>
          <w:r>
            <w:fldChar w:fldCharType="begin"/>
          </w:r>
          <w:r>
            <w:instrText xml:space="preserve"> PAGEREF _Toc25030 </w:instrText>
          </w:r>
          <w:r>
            <w:fldChar w:fldCharType="separate"/>
          </w:r>
          <w:r>
            <w:t>23</w:t>
          </w:r>
          <w:r>
            <w:fldChar w:fldCharType="end"/>
          </w:r>
          <w:r>
            <w:fldChar w:fldCharType="end"/>
          </w:r>
        </w:p>
        <w:p>
          <w:pPr>
            <w:pStyle w:val="16"/>
            <w:tabs>
              <w:tab w:val="right" w:leader="dot" w:pos="8306"/>
            </w:tabs>
          </w:pPr>
          <w:r>
            <w:fldChar w:fldCharType="begin"/>
          </w:r>
          <w:r>
            <w:instrText xml:space="preserve"> HYPERLINK \l _Toc12135 </w:instrText>
          </w:r>
          <w:r>
            <w:fldChar w:fldCharType="separate"/>
          </w:r>
          <w:r>
            <w:rPr>
              <w:rFonts w:hint="eastAsia"/>
            </w:rPr>
            <w:t>3.2.</w:t>
          </w:r>
          <w:r>
            <w:rPr>
              <w:rFonts w:hint="eastAsia"/>
              <w:lang w:val="en-US" w:eastAsia="zh-CN"/>
            </w:rPr>
            <w:t>5学生</w:t>
          </w:r>
          <w:r>
            <w:rPr>
              <w:rFonts w:hint="eastAsia"/>
            </w:rPr>
            <w:t>用例图</w:t>
          </w:r>
          <w:r>
            <w:tab/>
          </w:r>
          <w:r>
            <w:fldChar w:fldCharType="begin"/>
          </w:r>
          <w:r>
            <w:instrText xml:space="preserve"> PAGEREF _Toc12135 </w:instrText>
          </w:r>
          <w:r>
            <w:fldChar w:fldCharType="separate"/>
          </w:r>
          <w:r>
            <w:t>24</w:t>
          </w:r>
          <w:r>
            <w:fldChar w:fldCharType="end"/>
          </w:r>
          <w:r>
            <w:fldChar w:fldCharType="end"/>
          </w:r>
        </w:p>
        <w:p>
          <w:pPr>
            <w:pStyle w:val="21"/>
            <w:tabs>
              <w:tab w:val="right" w:leader="dot" w:pos="8306"/>
              <w:tab w:val="clear" w:pos="8222"/>
            </w:tabs>
          </w:pPr>
          <w:r>
            <w:fldChar w:fldCharType="begin"/>
          </w:r>
          <w:r>
            <w:instrText xml:space="preserve"> HYPERLINK \l _Toc1177 </w:instrText>
          </w:r>
          <w:r>
            <w:fldChar w:fldCharType="separate"/>
          </w:r>
          <w:r>
            <w:rPr>
              <w:rFonts w:hint="eastAsia"/>
            </w:rPr>
            <w:t xml:space="preserve">4 </w:t>
          </w:r>
          <w:r>
            <w:t>对话框图</w:t>
          </w:r>
          <w:r>
            <w:rPr>
              <w:rFonts w:hint="eastAsia"/>
            </w:rPr>
            <w:t>、</w:t>
          </w:r>
          <w:r>
            <w:t>界面原型以及用例说明</w:t>
          </w:r>
          <w:r>
            <w:tab/>
          </w:r>
          <w:r>
            <w:fldChar w:fldCharType="begin"/>
          </w:r>
          <w:r>
            <w:instrText xml:space="preserve"> PAGEREF _Toc1177 </w:instrText>
          </w:r>
          <w:r>
            <w:fldChar w:fldCharType="separate"/>
          </w:r>
          <w:r>
            <w:t>25</w:t>
          </w:r>
          <w:r>
            <w:fldChar w:fldCharType="end"/>
          </w:r>
          <w:r>
            <w:fldChar w:fldCharType="end"/>
          </w:r>
        </w:p>
        <w:p>
          <w:pPr>
            <w:pStyle w:val="25"/>
            <w:tabs>
              <w:tab w:val="right" w:leader="dot" w:pos="8306"/>
            </w:tabs>
          </w:pPr>
          <w:r>
            <w:fldChar w:fldCharType="begin"/>
          </w:r>
          <w:r>
            <w:instrText xml:space="preserve"> HYPERLINK \l _Toc11571 </w:instrText>
          </w:r>
          <w:r>
            <w:fldChar w:fldCharType="separate"/>
          </w:r>
          <w:r>
            <w:rPr>
              <w:rFonts w:hint="eastAsia"/>
            </w:rPr>
            <w:t xml:space="preserve">4.1 </w:t>
          </w:r>
          <w:r>
            <w:rPr>
              <w:rFonts w:hint="eastAsia"/>
              <w:lang w:val="en-US" w:eastAsia="zh-CN"/>
            </w:rPr>
            <w:t>案例拥有者</w:t>
          </w:r>
          <w:r>
            <w:rPr>
              <w:rFonts w:hint="eastAsia"/>
            </w:rPr>
            <w:t>功能需求</w:t>
          </w:r>
          <w:r>
            <w:tab/>
          </w:r>
          <w:r>
            <w:fldChar w:fldCharType="begin"/>
          </w:r>
          <w:r>
            <w:instrText xml:space="preserve"> PAGEREF _Toc11571 </w:instrText>
          </w:r>
          <w:r>
            <w:fldChar w:fldCharType="separate"/>
          </w:r>
          <w:r>
            <w:t>25</w:t>
          </w:r>
          <w:r>
            <w:fldChar w:fldCharType="end"/>
          </w:r>
          <w:r>
            <w:fldChar w:fldCharType="end"/>
          </w:r>
        </w:p>
        <w:p>
          <w:pPr>
            <w:pStyle w:val="16"/>
            <w:tabs>
              <w:tab w:val="right" w:leader="dot" w:pos="8306"/>
            </w:tabs>
          </w:pPr>
          <w:r>
            <w:fldChar w:fldCharType="begin"/>
          </w:r>
          <w:r>
            <w:instrText xml:space="preserve"> HYPERLINK \l _Toc21386 </w:instrText>
          </w:r>
          <w:r>
            <w:fldChar w:fldCharType="separate"/>
          </w:r>
          <w:r>
            <w:rPr>
              <w:rFonts w:hint="eastAsia"/>
              <w:lang w:val="en-US" w:eastAsia="zh-CN"/>
            </w:rPr>
            <w:t>4.1.1案例拥有者登陆</w:t>
          </w:r>
          <w:r>
            <w:tab/>
          </w:r>
          <w:r>
            <w:fldChar w:fldCharType="begin"/>
          </w:r>
          <w:r>
            <w:instrText xml:space="preserve"> PAGEREF _Toc21386 </w:instrText>
          </w:r>
          <w:r>
            <w:fldChar w:fldCharType="separate"/>
          </w:r>
          <w:r>
            <w:t>25</w:t>
          </w:r>
          <w:r>
            <w:fldChar w:fldCharType="end"/>
          </w:r>
          <w:r>
            <w:fldChar w:fldCharType="end"/>
          </w:r>
        </w:p>
        <w:p>
          <w:pPr>
            <w:pStyle w:val="16"/>
            <w:tabs>
              <w:tab w:val="right" w:leader="dot" w:pos="8306"/>
            </w:tabs>
          </w:pPr>
          <w:r>
            <w:fldChar w:fldCharType="begin"/>
          </w:r>
          <w:r>
            <w:instrText xml:space="preserve"> HYPERLINK \l _Toc30214 </w:instrText>
          </w:r>
          <w:r>
            <w:fldChar w:fldCharType="separate"/>
          </w:r>
          <w:r>
            <w:rPr>
              <w:rFonts w:hint="eastAsia"/>
              <w:lang w:val="en-US" w:eastAsia="zh-CN"/>
            </w:rPr>
            <w:t>4.1.2案例拥有者浏览现有案例</w:t>
          </w:r>
          <w:r>
            <w:tab/>
          </w:r>
          <w:r>
            <w:fldChar w:fldCharType="begin"/>
          </w:r>
          <w:r>
            <w:instrText xml:space="preserve"> PAGEREF _Toc30214 </w:instrText>
          </w:r>
          <w:r>
            <w:fldChar w:fldCharType="separate"/>
          </w:r>
          <w:r>
            <w:t>28</w:t>
          </w:r>
          <w:r>
            <w:fldChar w:fldCharType="end"/>
          </w:r>
          <w:r>
            <w:fldChar w:fldCharType="end"/>
          </w:r>
        </w:p>
        <w:p>
          <w:pPr>
            <w:pStyle w:val="16"/>
            <w:tabs>
              <w:tab w:val="right" w:leader="dot" w:pos="8306"/>
            </w:tabs>
          </w:pPr>
          <w:r>
            <w:fldChar w:fldCharType="begin"/>
          </w:r>
          <w:r>
            <w:instrText xml:space="preserve"> HYPERLINK \l _Toc11323 </w:instrText>
          </w:r>
          <w:r>
            <w:fldChar w:fldCharType="separate"/>
          </w:r>
          <w:r>
            <w:rPr>
              <w:rFonts w:hint="eastAsia"/>
              <w:lang w:val="en-US" w:eastAsia="zh-CN"/>
            </w:rPr>
            <w:t>4.1.3案例拥有者新建案例</w:t>
          </w:r>
          <w:r>
            <w:tab/>
          </w:r>
          <w:r>
            <w:fldChar w:fldCharType="begin"/>
          </w:r>
          <w:r>
            <w:instrText xml:space="preserve"> PAGEREF _Toc11323 </w:instrText>
          </w:r>
          <w:r>
            <w:fldChar w:fldCharType="separate"/>
          </w:r>
          <w:r>
            <w:t>30</w:t>
          </w:r>
          <w:r>
            <w:fldChar w:fldCharType="end"/>
          </w:r>
          <w:r>
            <w:fldChar w:fldCharType="end"/>
          </w:r>
        </w:p>
        <w:p>
          <w:pPr>
            <w:pStyle w:val="16"/>
            <w:tabs>
              <w:tab w:val="right" w:leader="dot" w:pos="8306"/>
            </w:tabs>
          </w:pPr>
          <w:r>
            <w:fldChar w:fldCharType="begin"/>
          </w:r>
          <w:r>
            <w:instrText xml:space="preserve"> HYPERLINK \l _Toc22030 </w:instrText>
          </w:r>
          <w:r>
            <w:fldChar w:fldCharType="separate"/>
          </w:r>
          <w:r>
            <w:rPr>
              <w:rFonts w:hint="eastAsia"/>
              <w:lang w:val="en-US" w:eastAsia="zh-CN"/>
            </w:rPr>
            <w:t>4.1.4案例拥有者删除案例</w:t>
          </w:r>
          <w:r>
            <w:tab/>
          </w:r>
          <w:r>
            <w:fldChar w:fldCharType="begin"/>
          </w:r>
          <w:r>
            <w:instrText xml:space="preserve"> PAGEREF _Toc22030 </w:instrText>
          </w:r>
          <w:r>
            <w:fldChar w:fldCharType="separate"/>
          </w:r>
          <w:r>
            <w:t>32</w:t>
          </w:r>
          <w:r>
            <w:fldChar w:fldCharType="end"/>
          </w:r>
          <w:r>
            <w:fldChar w:fldCharType="end"/>
          </w:r>
        </w:p>
        <w:p>
          <w:pPr>
            <w:pStyle w:val="16"/>
            <w:tabs>
              <w:tab w:val="right" w:leader="dot" w:pos="8306"/>
            </w:tabs>
          </w:pPr>
          <w:r>
            <w:fldChar w:fldCharType="begin"/>
          </w:r>
          <w:r>
            <w:instrText xml:space="preserve"> HYPERLINK \l _Toc17139 </w:instrText>
          </w:r>
          <w:r>
            <w:fldChar w:fldCharType="separate"/>
          </w:r>
          <w:r>
            <w:rPr>
              <w:rFonts w:hint="eastAsia"/>
              <w:lang w:val="en-US" w:eastAsia="zh-CN"/>
            </w:rPr>
            <w:t>4.1.5案例拥有者修改案例信息</w:t>
          </w:r>
          <w:r>
            <w:tab/>
          </w:r>
          <w:r>
            <w:fldChar w:fldCharType="begin"/>
          </w:r>
          <w:r>
            <w:instrText xml:space="preserve"> PAGEREF _Toc17139 </w:instrText>
          </w:r>
          <w:r>
            <w:fldChar w:fldCharType="separate"/>
          </w:r>
          <w:r>
            <w:t>34</w:t>
          </w:r>
          <w:r>
            <w:fldChar w:fldCharType="end"/>
          </w:r>
          <w:r>
            <w:fldChar w:fldCharType="end"/>
          </w:r>
        </w:p>
        <w:p>
          <w:pPr>
            <w:pStyle w:val="16"/>
            <w:tabs>
              <w:tab w:val="right" w:leader="dot" w:pos="8306"/>
            </w:tabs>
          </w:pPr>
          <w:r>
            <w:fldChar w:fldCharType="begin"/>
          </w:r>
          <w:r>
            <w:instrText xml:space="preserve"> HYPERLINK \l _Toc3607 </w:instrText>
          </w:r>
          <w:r>
            <w:fldChar w:fldCharType="separate"/>
          </w:r>
          <w:r>
            <w:rPr>
              <w:rFonts w:hint="eastAsia"/>
              <w:lang w:val="en-US" w:eastAsia="zh-CN"/>
            </w:rPr>
            <w:t>4.1.6案例拥有者新增角色</w:t>
          </w:r>
          <w:r>
            <w:tab/>
          </w:r>
          <w:r>
            <w:fldChar w:fldCharType="begin"/>
          </w:r>
          <w:r>
            <w:instrText xml:space="preserve"> PAGEREF _Toc3607 </w:instrText>
          </w:r>
          <w:r>
            <w:fldChar w:fldCharType="separate"/>
          </w:r>
          <w:r>
            <w:t>36</w:t>
          </w:r>
          <w:r>
            <w:fldChar w:fldCharType="end"/>
          </w:r>
          <w:r>
            <w:fldChar w:fldCharType="end"/>
          </w:r>
        </w:p>
        <w:p>
          <w:pPr>
            <w:pStyle w:val="16"/>
            <w:tabs>
              <w:tab w:val="right" w:leader="dot" w:pos="8306"/>
            </w:tabs>
          </w:pPr>
          <w:r>
            <w:fldChar w:fldCharType="begin"/>
          </w:r>
          <w:r>
            <w:instrText xml:space="preserve"> HYPERLINK \l _Toc17509 </w:instrText>
          </w:r>
          <w:r>
            <w:fldChar w:fldCharType="separate"/>
          </w:r>
          <w:r>
            <w:rPr>
              <w:rFonts w:hint="eastAsia"/>
              <w:lang w:val="en-US" w:eastAsia="zh-CN"/>
            </w:rPr>
            <w:t>4.1.7案例拥有者修改角色信息</w:t>
          </w:r>
          <w:r>
            <w:tab/>
          </w:r>
          <w:r>
            <w:fldChar w:fldCharType="begin"/>
          </w:r>
          <w:r>
            <w:instrText xml:space="preserve"> PAGEREF _Toc17509 </w:instrText>
          </w:r>
          <w:r>
            <w:fldChar w:fldCharType="separate"/>
          </w:r>
          <w:r>
            <w:t>39</w:t>
          </w:r>
          <w:r>
            <w:fldChar w:fldCharType="end"/>
          </w:r>
          <w:r>
            <w:fldChar w:fldCharType="end"/>
          </w:r>
        </w:p>
        <w:p>
          <w:pPr>
            <w:pStyle w:val="16"/>
            <w:tabs>
              <w:tab w:val="right" w:leader="dot" w:pos="8306"/>
            </w:tabs>
          </w:pPr>
          <w:r>
            <w:fldChar w:fldCharType="begin"/>
          </w:r>
          <w:r>
            <w:instrText xml:space="preserve"> HYPERLINK \l _Toc12986 </w:instrText>
          </w:r>
          <w:r>
            <w:fldChar w:fldCharType="separate"/>
          </w:r>
          <w:r>
            <w:rPr>
              <w:rFonts w:hint="eastAsia"/>
              <w:lang w:val="en-US" w:eastAsia="zh-CN"/>
            </w:rPr>
            <w:t>4.1.8案例拥有者删除角色</w:t>
          </w:r>
          <w:r>
            <w:tab/>
          </w:r>
          <w:r>
            <w:fldChar w:fldCharType="begin"/>
          </w:r>
          <w:r>
            <w:instrText xml:space="preserve"> PAGEREF _Toc12986 </w:instrText>
          </w:r>
          <w:r>
            <w:fldChar w:fldCharType="separate"/>
          </w:r>
          <w:r>
            <w:t>42</w:t>
          </w:r>
          <w:r>
            <w:fldChar w:fldCharType="end"/>
          </w:r>
          <w:r>
            <w:fldChar w:fldCharType="end"/>
          </w:r>
        </w:p>
        <w:p>
          <w:pPr>
            <w:pStyle w:val="16"/>
            <w:tabs>
              <w:tab w:val="right" w:leader="dot" w:pos="8306"/>
            </w:tabs>
          </w:pPr>
          <w:r>
            <w:fldChar w:fldCharType="begin"/>
          </w:r>
          <w:r>
            <w:instrText xml:space="preserve"> HYPERLINK \l _Toc27312 </w:instrText>
          </w:r>
          <w:r>
            <w:fldChar w:fldCharType="separate"/>
          </w:r>
          <w:r>
            <w:rPr>
              <w:rFonts w:hint="eastAsia"/>
              <w:lang w:val="en-US" w:eastAsia="zh-CN"/>
            </w:rPr>
            <w:t>4.1.9案例拥有者新增任务</w:t>
          </w:r>
          <w:r>
            <w:tab/>
          </w:r>
          <w:r>
            <w:fldChar w:fldCharType="begin"/>
          </w:r>
          <w:r>
            <w:instrText xml:space="preserve"> PAGEREF _Toc27312 </w:instrText>
          </w:r>
          <w:r>
            <w:fldChar w:fldCharType="separate"/>
          </w:r>
          <w:r>
            <w:t>44</w:t>
          </w:r>
          <w:r>
            <w:fldChar w:fldCharType="end"/>
          </w:r>
          <w:r>
            <w:fldChar w:fldCharType="end"/>
          </w:r>
        </w:p>
        <w:p>
          <w:pPr>
            <w:pStyle w:val="16"/>
            <w:tabs>
              <w:tab w:val="right" w:leader="dot" w:pos="8306"/>
            </w:tabs>
          </w:pPr>
          <w:r>
            <w:fldChar w:fldCharType="begin"/>
          </w:r>
          <w:r>
            <w:instrText xml:space="preserve"> HYPERLINK \l _Toc21980 </w:instrText>
          </w:r>
          <w:r>
            <w:fldChar w:fldCharType="separate"/>
          </w:r>
          <w:r>
            <w:rPr>
              <w:rFonts w:hint="eastAsia"/>
              <w:lang w:val="en-US" w:eastAsia="zh-CN"/>
            </w:rPr>
            <w:t>4.1.10案例拥有者修改任务</w:t>
          </w:r>
          <w:r>
            <w:tab/>
          </w:r>
          <w:r>
            <w:fldChar w:fldCharType="begin"/>
          </w:r>
          <w:r>
            <w:instrText xml:space="preserve"> PAGEREF _Toc21980 </w:instrText>
          </w:r>
          <w:r>
            <w:fldChar w:fldCharType="separate"/>
          </w:r>
          <w:r>
            <w:t>48</w:t>
          </w:r>
          <w:r>
            <w:fldChar w:fldCharType="end"/>
          </w:r>
          <w:r>
            <w:fldChar w:fldCharType="end"/>
          </w:r>
        </w:p>
        <w:p>
          <w:pPr>
            <w:pStyle w:val="16"/>
            <w:tabs>
              <w:tab w:val="right" w:leader="dot" w:pos="8306"/>
            </w:tabs>
          </w:pPr>
          <w:r>
            <w:fldChar w:fldCharType="begin"/>
          </w:r>
          <w:r>
            <w:instrText xml:space="preserve"> HYPERLINK \l _Toc18273 </w:instrText>
          </w:r>
          <w:r>
            <w:fldChar w:fldCharType="separate"/>
          </w:r>
          <w:r>
            <w:rPr>
              <w:rFonts w:hint="eastAsia"/>
              <w:lang w:val="en-US" w:eastAsia="zh-CN"/>
            </w:rPr>
            <w:t>4.1.11案例拥有者删除任务</w:t>
          </w:r>
          <w:r>
            <w:tab/>
          </w:r>
          <w:r>
            <w:fldChar w:fldCharType="begin"/>
          </w:r>
          <w:r>
            <w:instrText xml:space="preserve"> PAGEREF _Toc18273 </w:instrText>
          </w:r>
          <w:r>
            <w:fldChar w:fldCharType="separate"/>
          </w:r>
          <w:r>
            <w:t>51</w:t>
          </w:r>
          <w:r>
            <w:fldChar w:fldCharType="end"/>
          </w:r>
          <w:r>
            <w:fldChar w:fldCharType="end"/>
          </w:r>
        </w:p>
        <w:p>
          <w:pPr>
            <w:pStyle w:val="16"/>
            <w:tabs>
              <w:tab w:val="right" w:leader="dot" w:pos="8306"/>
            </w:tabs>
          </w:pPr>
          <w:r>
            <w:fldChar w:fldCharType="begin"/>
          </w:r>
          <w:r>
            <w:instrText xml:space="preserve"> HYPERLINK \l _Toc21800 </w:instrText>
          </w:r>
          <w:r>
            <w:fldChar w:fldCharType="separate"/>
          </w:r>
          <w:r>
            <w:rPr>
              <w:rFonts w:hint="eastAsia"/>
              <w:lang w:val="en-US" w:eastAsia="zh-CN"/>
            </w:rPr>
            <w:t>4.1.12案例拥有者查看甘特图</w:t>
          </w:r>
          <w:r>
            <w:tab/>
          </w:r>
          <w:r>
            <w:fldChar w:fldCharType="begin"/>
          </w:r>
          <w:r>
            <w:instrText xml:space="preserve"> PAGEREF _Toc21800 </w:instrText>
          </w:r>
          <w:r>
            <w:fldChar w:fldCharType="separate"/>
          </w:r>
          <w:r>
            <w:t>53</w:t>
          </w:r>
          <w:r>
            <w:fldChar w:fldCharType="end"/>
          </w:r>
          <w:r>
            <w:fldChar w:fldCharType="end"/>
          </w:r>
        </w:p>
        <w:p>
          <w:pPr>
            <w:pStyle w:val="16"/>
            <w:tabs>
              <w:tab w:val="right" w:leader="dot" w:pos="8306"/>
            </w:tabs>
          </w:pPr>
          <w:r>
            <w:fldChar w:fldCharType="begin"/>
          </w:r>
          <w:r>
            <w:instrText xml:space="preserve"> HYPERLINK \l _Toc21116 </w:instrText>
          </w:r>
          <w:r>
            <w:fldChar w:fldCharType="separate"/>
          </w:r>
          <w:r>
            <w:rPr>
              <w:rFonts w:hint="eastAsia"/>
              <w:lang w:val="en-US" w:eastAsia="zh-CN"/>
            </w:rPr>
            <w:t>4.1.13案例拥有者查看当前的模拟案例</w:t>
          </w:r>
          <w:r>
            <w:tab/>
          </w:r>
          <w:r>
            <w:fldChar w:fldCharType="begin"/>
          </w:r>
          <w:r>
            <w:instrText xml:space="preserve"> PAGEREF _Toc21116 </w:instrText>
          </w:r>
          <w:r>
            <w:fldChar w:fldCharType="separate"/>
          </w:r>
          <w:r>
            <w:t>55</w:t>
          </w:r>
          <w:r>
            <w:fldChar w:fldCharType="end"/>
          </w:r>
          <w:r>
            <w:fldChar w:fldCharType="end"/>
          </w:r>
        </w:p>
        <w:p>
          <w:pPr>
            <w:pStyle w:val="16"/>
            <w:tabs>
              <w:tab w:val="right" w:leader="dot" w:pos="8306"/>
            </w:tabs>
          </w:pPr>
          <w:r>
            <w:fldChar w:fldCharType="begin"/>
          </w:r>
          <w:r>
            <w:instrText xml:space="preserve"> HYPERLINK \l _Toc15735 </w:instrText>
          </w:r>
          <w:r>
            <w:fldChar w:fldCharType="separate"/>
          </w:r>
          <w:r>
            <w:rPr>
              <w:rFonts w:hint="eastAsia"/>
              <w:lang w:val="en-US" w:eastAsia="zh-CN"/>
            </w:rPr>
            <w:t>4.1.14案例拥有者模拟新建案例</w:t>
          </w:r>
          <w:r>
            <w:tab/>
          </w:r>
          <w:r>
            <w:fldChar w:fldCharType="begin"/>
          </w:r>
          <w:r>
            <w:instrText xml:space="preserve"> PAGEREF _Toc15735 </w:instrText>
          </w:r>
          <w:r>
            <w:fldChar w:fldCharType="separate"/>
          </w:r>
          <w:r>
            <w:t>57</w:t>
          </w:r>
          <w:r>
            <w:fldChar w:fldCharType="end"/>
          </w:r>
          <w:r>
            <w:fldChar w:fldCharType="end"/>
          </w:r>
        </w:p>
        <w:p>
          <w:pPr>
            <w:pStyle w:val="16"/>
            <w:tabs>
              <w:tab w:val="right" w:leader="dot" w:pos="8306"/>
            </w:tabs>
          </w:pPr>
          <w:r>
            <w:fldChar w:fldCharType="begin"/>
          </w:r>
          <w:r>
            <w:instrText xml:space="preserve"> HYPERLINK \l _Toc3798 </w:instrText>
          </w:r>
          <w:r>
            <w:fldChar w:fldCharType="separate"/>
          </w:r>
          <w:r>
            <w:rPr>
              <w:rFonts w:hint="eastAsia"/>
              <w:lang w:val="en-US" w:eastAsia="zh-CN"/>
            </w:rPr>
            <w:t>4.1.15案例拥有者删除模拟案例</w:t>
          </w:r>
          <w:r>
            <w:tab/>
          </w:r>
          <w:r>
            <w:fldChar w:fldCharType="begin"/>
          </w:r>
          <w:r>
            <w:instrText xml:space="preserve"> PAGEREF _Toc3798 </w:instrText>
          </w:r>
          <w:r>
            <w:fldChar w:fldCharType="separate"/>
          </w:r>
          <w:r>
            <w:t>60</w:t>
          </w:r>
          <w:r>
            <w:fldChar w:fldCharType="end"/>
          </w:r>
          <w:r>
            <w:fldChar w:fldCharType="end"/>
          </w:r>
        </w:p>
        <w:p>
          <w:pPr>
            <w:pStyle w:val="16"/>
            <w:tabs>
              <w:tab w:val="right" w:leader="dot" w:pos="8306"/>
            </w:tabs>
          </w:pPr>
          <w:r>
            <w:fldChar w:fldCharType="begin"/>
          </w:r>
          <w:r>
            <w:instrText xml:space="preserve"> HYPERLINK \l _Toc29238 </w:instrText>
          </w:r>
          <w:r>
            <w:fldChar w:fldCharType="separate"/>
          </w:r>
          <w:r>
            <w:rPr>
              <w:rFonts w:hint="eastAsia"/>
              <w:lang w:val="en-US" w:eastAsia="zh-CN"/>
            </w:rPr>
            <w:t>4.1.16案例拥有者保存新版本</w:t>
          </w:r>
          <w:r>
            <w:tab/>
          </w:r>
          <w:r>
            <w:fldChar w:fldCharType="begin"/>
          </w:r>
          <w:r>
            <w:instrText xml:space="preserve"> PAGEREF _Toc29238 </w:instrText>
          </w:r>
          <w:r>
            <w:fldChar w:fldCharType="separate"/>
          </w:r>
          <w:r>
            <w:t>62</w:t>
          </w:r>
          <w:r>
            <w:fldChar w:fldCharType="end"/>
          </w:r>
          <w:r>
            <w:fldChar w:fldCharType="end"/>
          </w:r>
        </w:p>
        <w:p>
          <w:pPr>
            <w:pStyle w:val="16"/>
            <w:tabs>
              <w:tab w:val="right" w:leader="dot" w:pos="8306"/>
            </w:tabs>
          </w:pPr>
          <w:r>
            <w:fldChar w:fldCharType="begin"/>
          </w:r>
          <w:r>
            <w:instrText xml:space="preserve"> HYPERLINK \l _Toc22093 </w:instrText>
          </w:r>
          <w:r>
            <w:fldChar w:fldCharType="separate"/>
          </w:r>
          <w:r>
            <w:rPr>
              <w:rFonts w:hint="eastAsia"/>
              <w:lang w:val="en-US" w:eastAsia="zh-CN"/>
            </w:rPr>
            <w:t>4.1.17案例拥有者版本回滚</w:t>
          </w:r>
          <w:r>
            <w:tab/>
          </w:r>
          <w:r>
            <w:fldChar w:fldCharType="begin"/>
          </w:r>
          <w:r>
            <w:instrText xml:space="preserve"> PAGEREF _Toc22093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_Toc337 </w:instrText>
          </w:r>
          <w:r>
            <w:fldChar w:fldCharType="separate"/>
          </w:r>
          <w:r>
            <w:rPr>
              <w:rFonts w:hint="eastAsia"/>
              <w:lang w:val="en-US" w:eastAsia="zh-CN"/>
            </w:rPr>
            <w:t>4.1.18案例拥有者申请发布案例</w:t>
          </w:r>
          <w:r>
            <w:tab/>
          </w:r>
          <w:r>
            <w:fldChar w:fldCharType="begin"/>
          </w:r>
          <w:r>
            <w:instrText xml:space="preserve"> PAGEREF _Toc337 </w:instrText>
          </w:r>
          <w:r>
            <w:fldChar w:fldCharType="separate"/>
          </w:r>
          <w:r>
            <w:t>66</w:t>
          </w:r>
          <w:r>
            <w:fldChar w:fldCharType="end"/>
          </w:r>
          <w:r>
            <w:fldChar w:fldCharType="end"/>
          </w:r>
        </w:p>
        <w:p>
          <w:pPr>
            <w:pStyle w:val="16"/>
            <w:tabs>
              <w:tab w:val="right" w:leader="dot" w:pos="8306"/>
            </w:tabs>
          </w:pPr>
          <w:r>
            <w:fldChar w:fldCharType="begin"/>
          </w:r>
          <w:r>
            <w:instrText xml:space="preserve"> HYPERLINK \l _Toc13466 </w:instrText>
          </w:r>
          <w:r>
            <w:fldChar w:fldCharType="separate"/>
          </w:r>
          <w:r>
            <w:rPr>
              <w:rFonts w:hint="eastAsia"/>
              <w:lang w:val="en-US" w:eastAsia="zh-CN"/>
            </w:rPr>
            <w:t>4.1.19案例拥有者查询现有实例</w:t>
          </w:r>
          <w:r>
            <w:tab/>
          </w:r>
          <w:r>
            <w:fldChar w:fldCharType="begin"/>
          </w:r>
          <w:r>
            <w:instrText xml:space="preserve"> PAGEREF _Toc13466 </w:instrText>
          </w:r>
          <w:r>
            <w:fldChar w:fldCharType="separate"/>
          </w:r>
          <w:r>
            <w:t>68</w:t>
          </w:r>
          <w:r>
            <w:fldChar w:fldCharType="end"/>
          </w:r>
          <w:r>
            <w:fldChar w:fldCharType="end"/>
          </w:r>
        </w:p>
        <w:p>
          <w:pPr>
            <w:pStyle w:val="16"/>
            <w:tabs>
              <w:tab w:val="right" w:leader="dot" w:pos="8306"/>
            </w:tabs>
          </w:pPr>
          <w:r>
            <w:fldChar w:fldCharType="begin"/>
          </w:r>
          <w:r>
            <w:instrText xml:space="preserve"> HYPERLINK \l _Toc3888 </w:instrText>
          </w:r>
          <w:r>
            <w:fldChar w:fldCharType="separate"/>
          </w:r>
          <w:r>
            <w:rPr>
              <w:rFonts w:hint="eastAsia"/>
              <w:lang w:val="en-US" w:eastAsia="zh-CN"/>
            </w:rPr>
            <w:t>4.1.20案例拥有者管理实例</w:t>
          </w:r>
          <w:r>
            <w:tab/>
          </w:r>
          <w:r>
            <w:fldChar w:fldCharType="begin"/>
          </w:r>
          <w:r>
            <w:instrText xml:space="preserve"> PAGEREF _Toc3888 </w:instrText>
          </w:r>
          <w:r>
            <w:fldChar w:fldCharType="separate"/>
          </w:r>
          <w:r>
            <w:t>70</w:t>
          </w:r>
          <w:r>
            <w:fldChar w:fldCharType="end"/>
          </w:r>
          <w:r>
            <w:fldChar w:fldCharType="end"/>
          </w:r>
        </w:p>
        <w:p>
          <w:pPr>
            <w:pStyle w:val="16"/>
            <w:tabs>
              <w:tab w:val="right" w:leader="dot" w:pos="8306"/>
            </w:tabs>
          </w:pPr>
          <w:r>
            <w:fldChar w:fldCharType="begin"/>
          </w:r>
          <w:r>
            <w:instrText xml:space="preserve"> HYPERLINK \l _Toc11726 </w:instrText>
          </w:r>
          <w:r>
            <w:fldChar w:fldCharType="separate"/>
          </w:r>
          <w:r>
            <w:rPr>
              <w:rFonts w:hint="eastAsia"/>
              <w:lang w:val="en-US" w:eastAsia="zh-CN"/>
            </w:rPr>
            <w:t>4.1.21案例拥有者查询申请案例信息</w:t>
          </w:r>
          <w:r>
            <w:tab/>
          </w:r>
          <w:r>
            <w:fldChar w:fldCharType="begin"/>
          </w:r>
          <w:r>
            <w:instrText xml:space="preserve"> PAGEREF _Toc11726 </w:instrText>
          </w:r>
          <w:r>
            <w:fldChar w:fldCharType="separate"/>
          </w:r>
          <w:r>
            <w:t>72</w:t>
          </w:r>
          <w:r>
            <w:fldChar w:fldCharType="end"/>
          </w:r>
          <w:r>
            <w:fldChar w:fldCharType="end"/>
          </w:r>
        </w:p>
        <w:p>
          <w:pPr>
            <w:pStyle w:val="16"/>
            <w:tabs>
              <w:tab w:val="right" w:leader="dot" w:pos="8306"/>
            </w:tabs>
          </w:pPr>
          <w:r>
            <w:fldChar w:fldCharType="begin"/>
          </w:r>
          <w:r>
            <w:instrText xml:space="preserve"> HYPERLINK \l _Toc25533 </w:instrText>
          </w:r>
          <w:r>
            <w:fldChar w:fldCharType="separate"/>
          </w:r>
          <w:r>
            <w:rPr>
              <w:rFonts w:hint="eastAsia"/>
              <w:lang w:val="en-US" w:eastAsia="zh-CN"/>
            </w:rPr>
            <w:t>4.1.22案例拥有者取消正在申请的案例</w:t>
          </w:r>
          <w:r>
            <w:tab/>
          </w:r>
          <w:r>
            <w:fldChar w:fldCharType="begin"/>
          </w:r>
          <w:r>
            <w:instrText xml:space="preserve"> PAGEREF _Toc25533 </w:instrText>
          </w:r>
          <w:r>
            <w:fldChar w:fldCharType="separate"/>
          </w:r>
          <w:r>
            <w:t>74</w:t>
          </w:r>
          <w:r>
            <w:fldChar w:fldCharType="end"/>
          </w:r>
          <w:r>
            <w:fldChar w:fldCharType="end"/>
          </w:r>
        </w:p>
        <w:p>
          <w:pPr>
            <w:pStyle w:val="25"/>
            <w:tabs>
              <w:tab w:val="right" w:leader="dot" w:pos="8306"/>
            </w:tabs>
          </w:pPr>
          <w:r>
            <w:fldChar w:fldCharType="begin"/>
          </w:r>
          <w:r>
            <w:instrText xml:space="preserve"> HYPERLINK \l _Toc30151 </w:instrText>
          </w:r>
          <w:r>
            <w:fldChar w:fldCharType="separate"/>
          </w:r>
          <w:r>
            <w:rPr>
              <w:rFonts w:hint="eastAsia"/>
            </w:rPr>
            <w:t>4.2学生功能需求</w:t>
          </w:r>
          <w:r>
            <w:tab/>
          </w:r>
          <w:r>
            <w:fldChar w:fldCharType="begin"/>
          </w:r>
          <w:r>
            <w:instrText xml:space="preserve"> PAGEREF _Toc30151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_Toc10391 </w:instrText>
          </w:r>
          <w:r>
            <w:fldChar w:fldCharType="separate"/>
          </w:r>
          <w:r>
            <w:rPr>
              <w:rFonts w:hint="eastAsia"/>
            </w:rPr>
            <w:t>4.2.1学生登陆</w:t>
          </w:r>
          <w:r>
            <w:tab/>
          </w:r>
          <w:r>
            <w:fldChar w:fldCharType="begin"/>
          </w:r>
          <w:r>
            <w:instrText xml:space="preserve"> PAGEREF _Toc10391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_Toc2064 </w:instrText>
          </w:r>
          <w:r>
            <w:fldChar w:fldCharType="separate"/>
          </w:r>
          <w:r>
            <w:rPr>
              <w:rFonts w:hint="eastAsia"/>
            </w:rPr>
            <w:t>4.2.2学生注册</w:t>
          </w:r>
          <w:r>
            <w:tab/>
          </w:r>
          <w:r>
            <w:fldChar w:fldCharType="begin"/>
          </w:r>
          <w:r>
            <w:instrText xml:space="preserve"> PAGEREF _Toc2064 </w:instrText>
          </w:r>
          <w:r>
            <w:fldChar w:fldCharType="separate"/>
          </w:r>
          <w:r>
            <w:t>79</w:t>
          </w:r>
          <w:r>
            <w:fldChar w:fldCharType="end"/>
          </w:r>
          <w:r>
            <w:fldChar w:fldCharType="end"/>
          </w:r>
        </w:p>
        <w:p>
          <w:pPr>
            <w:pStyle w:val="16"/>
            <w:tabs>
              <w:tab w:val="right" w:leader="dot" w:pos="8306"/>
            </w:tabs>
          </w:pPr>
          <w:r>
            <w:fldChar w:fldCharType="begin"/>
          </w:r>
          <w:r>
            <w:instrText xml:space="preserve"> HYPERLINK \l _Toc10713 </w:instrText>
          </w:r>
          <w:r>
            <w:fldChar w:fldCharType="separate"/>
          </w:r>
          <w:r>
            <w:rPr>
              <w:rFonts w:hint="eastAsia"/>
            </w:rPr>
            <w:t>4.2.3学生忘记密码</w:t>
          </w:r>
          <w:r>
            <w:tab/>
          </w:r>
          <w:r>
            <w:fldChar w:fldCharType="begin"/>
          </w:r>
          <w:r>
            <w:instrText xml:space="preserve"> PAGEREF _Toc10713 </w:instrText>
          </w:r>
          <w:r>
            <w:fldChar w:fldCharType="separate"/>
          </w:r>
          <w:r>
            <w:t>83</w:t>
          </w:r>
          <w:r>
            <w:fldChar w:fldCharType="end"/>
          </w:r>
          <w:r>
            <w:fldChar w:fldCharType="end"/>
          </w:r>
        </w:p>
        <w:p>
          <w:pPr>
            <w:pStyle w:val="16"/>
            <w:tabs>
              <w:tab w:val="right" w:leader="dot" w:pos="8306"/>
            </w:tabs>
          </w:pPr>
          <w:r>
            <w:fldChar w:fldCharType="begin"/>
          </w:r>
          <w:r>
            <w:instrText xml:space="preserve"> HYPERLINK \l _Toc19473 </w:instrText>
          </w:r>
          <w:r>
            <w:fldChar w:fldCharType="separate"/>
          </w:r>
          <w:r>
            <w:rPr>
              <w:rFonts w:hint="eastAsia"/>
            </w:rPr>
            <w:t>4.2.4学生项目管理</w:t>
          </w:r>
          <w:r>
            <w:tab/>
          </w:r>
          <w:r>
            <w:fldChar w:fldCharType="begin"/>
          </w:r>
          <w:r>
            <w:instrText xml:space="preserve"> PAGEREF _Toc19473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_Toc3964 </w:instrText>
          </w:r>
          <w:r>
            <w:fldChar w:fldCharType="separate"/>
          </w:r>
          <w:r>
            <w:rPr>
              <w:rFonts w:hint="eastAsia"/>
            </w:rPr>
            <w:t>4.2.5创建新项目</w:t>
          </w:r>
          <w:r>
            <w:tab/>
          </w:r>
          <w:r>
            <w:fldChar w:fldCharType="begin"/>
          </w:r>
          <w:r>
            <w:instrText xml:space="preserve"> PAGEREF _Toc3964 </w:instrText>
          </w:r>
          <w:r>
            <w:fldChar w:fldCharType="separate"/>
          </w:r>
          <w:r>
            <w:t>88</w:t>
          </w:r>
          <w:r>
            <w:fldChar w:fldCharType="end"/>
          </w:r>
          <w:r>
            <w:fldChar w:fldCharType="end"/>
          </w:r>
        </w:p>
        <w:p>
          <w:pPr>
            <w:pStyle w:val="16"/>
            <w:tabs>
              <w:tab w:val="right" w:leader="dot" w:pos="8306"/>
            </w:tabs>
          </w:pPr>
          <w:r>
            <w:fldChar w:fldCharType="begin"/>
          </w:r>
          <w:r>
            <w:instrText xml:space="preserve"> HYPERLINK \l _Toc24501 </w:instrText>
          </w:r>
          <w:r>
            <w:fldChar w:fldCharType="separate"/>
          </w:r>
          <w:r>
            <w:rPr>
              <w:rFonts w:hint="eastAsia"/>
            </w:rPr>
            <w:t>4.2.6 案例详情</w:t>
          </w:r>
          <w:r>
            <w:tab/>
          </w:r>
          <w:r>
            <w:fldChar w:fldCharType="begin"/>
          </w:r>
          <w:r>
            <w:instrText xml:space="preserve"> PAGEREF _Toc24501 </w:instrText>
          </w:r>
          <w:r>
            <w:fldChar w:fldCharType="separate"/>
          </w:r>
          <w:r>
            <w:t>90</w:t>
          </w:r>
          <w:r>
            <w:fldChar w:fldCharType="end"/>
          </w:r>
          <w:r>
            <w:fldChar w:fldCharType="end"/>
          </w:r>
        </w:p>
        <w:p>
          <w:pPr>
            <w:pStyle w:val="16"/>
            <w:tabs>
              <w:tab w:val="right" w:leader="dot" w:pos="8306"/>
            </w:tabs>
          </w:pPr>
          <w:r>
            <w:fldChar w:fldCharType="begin"/>
          </w:r>
          <w:r>
            <w:instrText xml:space="preserve"> HYPERLINK \l _Toc12630 </w:instrText>
          </w:r>
          <w:r>
            <w:fldChar w:fldCharType="separate"/>
          </w:r>
          <w:r>
            <w:rPr>
              <w:rFonts w:hint="eastAsia"/>
            </w:rPr>
            <w:t>4.2.7学生组员管理</w:t>
          </w:r>
          <w:r>
            <w:tab/>
          </w:r>
          <w:r>
            <w:fldChar w:fldCharType="begin"/>
          </w:r>
          <w:r>
            <w:instrText xml:space="preserve"> PAGEREF _Toc12630 </w:instrText>
          </w:r>
          <w:r>
            <w:fldChar w:fldCharType="separate"/>
          </w:r>
          <w:r>
            <w:t>92</w:t>
          </w:r>
          <w:r>
            <w:fldChar w:fldCharType="end"/>
          </w:r>
          <w:r>
            <w:fldChar w:fldCharType="end"/>
          </w:r>
        </w:p>
        <w:p>
          <w:pPr>
            <w:pStyle w:val="16"/>
            <w:tabs>
              <w:tab w:val="right" w:leader="dot" w:pos="8306"/>
            </w:tabs>
          </w:pPr>
          <w:r>
            <w:fldChar w:fldCharType="begin"/>
          </w:r>
          <w:r>
            <w:instrText xml:space="preserve"> HYPERLINK \l _Toc12288 </w:instrText>
          </w:r>
          <w:r>
            <w:fldChar w:fldCharType="separate"/>
          </w:r>
          <w:r>
            <w:rPr>
              <w:rFonts w:hint="eastAsia"/>
            </w:rPr>
            <w:t>4.2.8学生最新消息</w:t>
          </w:r>
          <w:r>
            <w:tab/>
          </w:r>
          <w:r>
            <w:fldChar w:fldCharType="begin"/>
          </w:r>
          <w:r>
            <w:instrText xml:space="preserve"> PAGEREF _Toc12288 </w:instrText>
          </w:r>
          <w:r>
            <w:fldChar w:fldCharType="separate"/>
          </w:r>
          <w:r>
            <w:t>95</w:t>
          </w:r>
          <w:r>
            <w:fldChar w:fldCharType="end"/>
          </w:r>
          <w:r>
            <w:fldChar w:fldCharType="end"/>
          </w:r>
        </w:p>
        <w:p>
          <w:pPr>
            <w:pStyle w:val="16"/>
            <w:tabs>
              <w:tab w:val="right" w:leader="dot" w:pos="8306"/>
            </w:tabs>
          </w:pPr>
          <w:r>
            <w:fldChar w:fldCharType="begin"/>
          </w:r>
          <w:r>
            <w:instrText xml:space="preserve"> HYPERLINK \l _Toc27149 </w:instrText>
          </w:r>
          <w:r>
            <w:fldChar w:fldCharType="separate"/>
          </w:r>
          <w:r>
            <w:rPr>
              <w:rFonts w:hint="eastAsia"/>
            </w:rPr>
            <w:t>4.2.9学生查看项目任务</w:t>
          </w:r>
          <w:r>
            <w:tab/>
          </w:r>
          <w:r>
            <w:fldChar w:fldCharType="begin"/>
          </w:r>
          <w:r>
            <w:instrText xml:space="preserve"> PAGEREF _Toc27149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_Toc10168 </w:instrText>
          </w:r>
          <w:r>
            <w:fldChar w:fldCharType="separate"/>
          </w:r>
          <w:r>
            <w:rPr>
              <w:rFonts w:hint="eastAsia"/>
            </w:rPr>
            <w:t>4.2.10学生查看任务甘特图</w:t>
          </w:r>
          <w:r>
            <w:tab/>
          </w:r>
          <w:r>
            <w:fldChar w:fldCharType="begin"/>
          </w:r>
          <w:r>
            <w:instrText xml:space="preserve"> PAGEREF _Toc10168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_Toc16759 </w:instrText>
          </w:r>
          <w:r>
            <w:fldChar w:fldCharType="separate"/>
          </w:r>
          <w:r>
            <w:rPr>
              <w:rFonts w:hint="eastAsia"/>
            </w:rPr>
            <w:t>4.2.11查看项目资料</w:t>
          </w:r>
          <w:r>
            <w:tab/>
          </w:r>
          <w:r>
            <w:fldChar w:fldCharType="begin"/>
          </w:r>
          <w:r>
            <w:instrText xml:space="preserve"> PAGEREF _Toc16759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_Toc31079 </w:instrText>
          </w:r>
          <w:r>
            <w:fldChar w:fldCharType="separate"/>
          </w:r>
          <w:r>
            <w:rPr>
              <w:rFonts w:hint="eastAsia"/>
            </w:rPr>
            <w:t>4.2.12学生查看项目文档</w:t>
          </w:r>
          <w:r>
            <w:tab/>
          </w:r>
          <w:r>
            <w:fldChar w:fldCharType="begin"/>
          </w:r>
          <w:r>
            <w:instrText xml:space="preserve"> PAGEREF _Toc31079 </w:instrText>
          </w:r>
          <w:r>
            <w:fldChar w:fldCharType="separate"/>
          </w:r>
          <w:r>
            <w:t>103</w:t>
          </w:r>
          <w:r>
            <w:fldChar w:fldCharType="end"/>
          </w:r>
          <w:r>
            <w:fldChar w:fldCharType="end"/>
          </w:r>
        </w:p>
        <w:p>
          <w:pPr>
            <w:pStyle w:val="16"/>
            <w:tabs>
              <w:tab w:val="right" w:leader="dot" w:pos="8306"/>
            </w:tabs>
          </w:pPr>
          <w:r>
            <w:fldChar w:fldCharType="begin"/>
          </w:r>
          <w:r>
            <w:instrText xml:space="preserve"> HYPERLINK \l _Toc2492 </w:instrText>
          </w:r>
          <w:r>
            <w:fldChar w:fldCharType="separate"/>
          </w:r>
          <w:r>
            <w:rPr>
              <w:rFonts w:hint="eastAsia"/>
            </w:rPr>
            <w:t>4.2.13学生上传资料</w:t>
          </w:r>
          <w:r>
            <w:tab/>
          </w:r>
          <w:r>
            <w:fldChar w:fldCharType="begin"/>
          </w:r>
          <w:r>
            <w:instrText xml:space="preserve"> PAGEREF _Toc2492 </w:instrText>
          </w:r>
          <w:r>
            <w:fldChar w:fldCharType="separate"/>
          </w:r>
          <w:r>
            <w:t>105</w:t>
          </w:r>
          <w:r>
            <w:fldChar w:fldCharType="end"/>
          </w:r>
          <w:r>
            <w:fldChar w:fldCharType="end"/>
          </w:r>
        </w:p>
        <w:p>
          <w:pPr>
            <w:pStyle w:val="16"/>
            <w:tabs>
              <w:tab w:val="right" w:leader="dot" w:pos="8306"/>
            </w:tabs>
          </w:pPr>
          <w:r>
            <w:fldChar w:fldCharType="begin"/>
          </w:r>
          <w:r>
            <w:instrText xml:space="preserve"> HYPERLINK \l _Toc6463 </w:instrText>
          </w:r>
          <w:r>
            <w:fldChar w:fldCharType="separate"/>
          </w:r>
          <w:r>
            <w:rPr>
              <w:rFonts w:hint="eastAsia"/>
            </w:rPr>
            <w:t>4.2.14查看评价信息</w:t>
          </w:r>
          <w:r>
            <w:tab/>
          </w:r>
          <w:r>
            <w:fldChar w:fldCharType="begin"/>
          </w:r>
          <w:r>
            <w:instrText xml:space="preserve"> PAGEREF _Toc6463 </w:instrText>
          </w:r>
          <w:r>
            <w:fldChar w:fldCharType="separate"/>
          </w:r>
          <w:r>
            <w:t>109</w:t>
          </w:r>
          <w:r>
            <w:fldChar w:fldCharType="end"/>
          </w:r>
          <w:r>
            <w:fldChar w:fldCharType="end"/>
          </w:r>
        </w:p>
        <w:p>
          <w:pPr>
            <w:pStyle w:val="16"/>
            <w:tabs>
              <w:tab w:val="right" w:leader="dot" w:pos="8306"/>
            </w:tabs>
          </w:pPr>
          <w:r>
            <w:fldChar w:fldCharType="begin"/>
          </w:r>
          <w:r>
            <w:instrText xml:space="preserve"> HYPERLINK \l _Toc11879 </w:instrText>
          </w:r>
          <w:r>
            <w:fldChar w:fldCharType="separate"/>
          </w:r>
          <w:r>
            <w:rPr>
              <w:rFonts w:hint="eastAsia"/>
            </w:rPr>
            <w:t>4.2.15学生参与评价</w:t>
          </w:r>
          <w:r>
            <w:tab/>
          </w:r>
          <w:r>
            <w:fldChar w:fldCharType="begin"/>
          </w:r>
          <w:r>
            <w:instrText xml:space="preserve"> PAGEREF _Toc11879 </w:instrText>
          </w:r>
          <w:r>
            <w:fldChar w:fldCharType="separate"/>
          </w:r>
          <w:r>
            <w:t>110</w:t>
          </w:r>
          <w:r>
            <w:fldChar w:fldCharType="end"/>
          </w:r>
          <w:r>
            <w:fldChar w:fldCharType="end"/>
          </w:r>
        </w:p>
        <w:p>
          <w:pPr>
            <w:pStyle w:val="16"/>
            <w:tabs>
              <w:tab w:val="right" w:leader="dot" w:pos="8306"/>
            </w:tabs>
          </w:pPr>
          <w:r>
            <w:fldChar w:fldCharType="begin"/>
          </w:r>
          <w:r>
            <w:instrText xml:space="preserve"> HYPERLINK \l _Toc21579 </w:instrText>
          </w:r>
          <w:r>
            <w:fldChar w:fldCharType="separate"/>
          </w:r>
          <w:r>
            <w:rPr>
              <w:rFonts w:hint="eastAsia"/>
            </w:rPr>
            <w:t>4.2.16学生查看我的实例</w:t>
          </w:r>
          <w:r>
            <w:tab/>
          </w:r>
          <w:r>
            <w:fldChar w:fldCharType="begin"/>
          </w:r>
          <w:r>
            <w:instrText xml:space="preserve"> PAGEREF _Toc21579 </w:instrText>
          </w:r>
          <w:r>
            <w:fldChar w:fldCharType="separate"/>
          </w:r>
          <w:r>
            <w:t>113</w:t>
          </w:r>
          <w:r>
            <w:fldChar w:fldCharType="end"/>
          </w:r>
          <w:r>
            <w:fldChar w:fldCharType="end"/>
          </w:r>
        </w:p>
        <w:p>
          <w:pPr>
            <w:pStyle w:val="16"/>
            <w:tabs>
              <w:tab w:val="right" w:leader="dot" w:pos="8306"/>
            </w:tabs>
          </w:pPr>
          <w:r>
            <w:fldChar w:fldCharType="begin"/>
          </w:r>
          <w:r>
            <w:instrText xml:space="preserve"> HYPERLINK \l _Toc24891 </w:instrText>
          </w:r>
          <w:r>
            <w:fldChar w:fldCharType="separate"/>
          </w:r>
          <w:r>
            <w:rPr>
              <w:rFonts w:hint="eastAsia"/>
            </w:rPr>
            <w:t>4.2.17学生修改密码</w:t>
          </w:r>
          <w:r>
            <w:tab/>
          </w:r>
          <w:r>
            <w:fldChar w:fldCharType="begin"/>
          </w:r>
          <w:r>
            <w:instrText xml:space="preserve"> PAGEREF _Toc24891 </w:instrText>
          </w:r>
          <w:r>
            <w:fldChar w:fldCharType="separate"/>
          </w:r>
          <w:r>
            <w:t>115</w:t>
          </w:r>
          <w:r>
            <w:fldChar w:fldCharType="end"/>
          </w:r>
          <w:r>
            <w:fldChar w:fldCharType="end"/>
          </w:r>
        </w:p>
        <w:p>
          <w:pPr>
            <w:pStyle w:val="16"/>
            <w:tabs>
              <w:tab w:val="right" w:leader="dot" w:pos="8306"/>
            </w:tabs>
          </w:pPr>
          <w:r>
            <w:fldChar w:fldCharType="begin"/>
          </w:r>
          <w:r>
            <w:instrText xml:space="preserve"> HYPERLINK \l _Toc29318 </w:instrText>
          </w:r>
          <w:r>
            <w:fldChar w:fldCharType="separate"/>
          </w:r>
          <w:r>
            <w:rPr>
              <w:rFonts w:hint="eastAsia"/>
            </w:rPr>
            <w:t>4.2.18学生更改头像</w:t>
          </w:r>
          <w:r>
            <w:tab/>
          </w:r>
          <w:r>
            <w:fldChar w:fldCharType="begin"/>
          </w:r>
          <w:r>
            <w:instrText xml:space="preserve"> PAGEREF _Toc29318 </w:instrText>
          </w:r>
          <w:r>
            <w:fldChar w:fldCharType="separate"/>
          </w:r>
          <w:r>
            <w:t>117</w:t>
          </w:r>
          <w:r>
            <w:fldChar w:fldCharType="end"/>
          </w:r>
          <w:r>
            <w:fldChar w:fldCharType="end"/>
          </w:r>
        </w:p>
        <w:p>
          <w:pPr>
            <w:pStyle w:val="16"/>
            <w:tabs>
              <w:tab w:val="right" w:leader="dot" w:pos="8306"/>
            </w:tabs>
          </w:pPr>
          <w:r>
            <w:fldChar w:fldCharType="begin"/>
          </w:r>
          <w:r>
            <w:instrText xml:space="preserve"> HYPERLINK \l _Toc14977 </w:instrText>
          </w:r>
          <w:r>
            <w:fldChar w:fldCharType="separate"/>
          </w:r>
          <w:r>
            <w:rPr>
              <w:rFonts w:hint="eastAsia"/>
            </w:rPr>
            <w:t>4.2.19学生我的信箱</w:t>
          </w:r>
          <w:r>
            <w:tab/>
          </w:r>
          <w:r>
            <w:fldChar w:fldCharType="begin"/>
          </w:r>
          <w:r>
            <w:instrText xml:space="preserve"> PAGEREF _Toc14977 </w:instrText>
          </w:r>
          <w:r>
            <w:fldChar w:fldCharType="separate"/>
          </w:r>
          <w:r>
            <w:t>119</w:t>
          </w:r>
          <w:r>
            <w:fldChar w:fldCharType="end"/>
          </w:r>
          <w:r>
            <w:fldChar w:fldCharType="end"/>
          </w:r>
        </w:p>
        <w:p>
          <w:pPr>
            <w:pStyle w:val="16"/>
            <w:tabs>
              <w:tab w:val="right" w:leader="dot" w:pos="8306"/>
            </w:tabs>
          </w:pPr>
          <w:r>
            <w:fldChar w:fldCharType="begin"/>
          </w:r>
          <w:r>
            <w:instrText xml:space="preserve"> HYPERLINK \l _Toc16999 </w:instrText>
          </w:r>
          <w:r>
            <w:fldChar w:fldCharType="separate"/>
          </w:r>
          <w:r>
            <w:rPr>
              <w:rFonts w:hint="eastAsia"/>
            </w:rPr>
            <w:t>4.2.20学生修改联系方式</w:t>
          </w:r>
          <w:r>
            <w:tab/>
          </w:r>
          <w:r>
            <w:fldChar w:fldCharType="begin"/>
          </w:r>
          <w:r>
            <w:instrText xml:space="preserve"> PAGEREF _Toc16999 </w:instrText>
          </w:r>
          <w:r>
            <w:fldChar w:fldCharType="separate"/>
          </w:r>
          <w:r>
            <w:t>122</w:t>
          </w:r>
          <w:r>
            <w:fldChar w:fldCharType="end"/>
          </w:r>
          <w:r>
            <w:fldChar w:fldCharType="end"/>
          </w:r>
        </w:p>
        <w:p>
          <w:pPr>
            <w:pStyle w:val="16"/>
            <w:tabs>
              <w:tab w:val="right" w:leader="dot" w:pos="8306"/>
            </w:tabs>
          </w:pPr>
          <w:r>
            <w:fldChar w:fldCharType="begin"/>
          </w:r>
          <w:r>
            <w:instrText xml:space="preserve"> HYPERLINK \l _Toc20709 </w:instrText>
          </w:r>
          <w:r>
            <w:fldChar w:fldCharType="separate"/>
          </w:r>
          <w:r>
            <w:rPr>
              <w:rFonts w:hint="eastAsia"/>
            </w:rPr>
            <w:t>4.2.21学生浏览案例</w:t>
          </w:r>
          <w:r>
            <w:tab/>
          </w:r>
          <w:r>
            <w:fldChar w:fldCharType="begin"/>
          </w:r>
          <w:r>
            <w:instrText xml:space="preserve"> PAGEREF _Toc20709 </w:instrText>
          </w:r>
          <w:r>
            <w:fldChar w:fldCharType="separate"/>
          </w:r>
          <w:r>
            <w:t>125</w:t>
          </w:r>
          <w:r>
            <w:fldChar w:fldCharType="end"/>
          </w:r>
          <w:r>
            <w:fldChar w:fldCharType="end"/>
          </w:r>
        </w:p>
        <w:p>
          <w:pPr>
            <w:pStyle w:val="16"/>
            <w:tabs>
              <w:tab w:val="right" w:leader="dot" w:pos="8306"/>
            </w:tabs>
          </w:pPr>
          <w:r>
            <w:fldChar w:fldCharType="begin"/>
          </w:r>
          <w:r>
            <w:instrText xml:space="preserve"> HYPERLINK \l _Toc8652 </w:instrText>
          </w:r>
          <w:r>
            <w:fldChar w:fldCharType="separate"/>
          </w:r>
          <w:r>
            <w:rPr>
              <w:rFonts w:hint="eastAsia"/>
            </w:rPr>
            <w:t>4.2.22学生bbs点赞</w:t>
          </w:r>
          <w:r>
            <w:tab/>
          </w:r>
          <w:r>
            <w:fldChar w:fldCharType="begin"/>
          </w:r>
          <w:r>
            <w:instrText xml:space="preserve"> PAGEREF _Toc8652 </w:instrText>
          </w:r>
          <w:r>
            <w:fldChar w:fldCharType="separate"/>
          </w:r>
          <w:r>
            <w:t>126</w:t>
          </w:r>
          <w:r>
            <w:fldChar w:fldCharType="end"/>
          </w:r>
          <w:r>
            <w:fldChar w:fldCharType="end"/>
          </w:r>
        </w:p>
        <w:p>
          <w:pPr>
            <w:pStyle w:val="16"/>
            <w:tabs>
              <w:tab w:val="right" w:leader="dot" w:pos="8306"/>
            </w:tabs>
          </w:pPr>
          <w:r>
            <w:fldChar w:fldCharType="begin"/>
          </w:r>
          <w:r>
            <w:instrText xml:space="preserve"> HYPERLINK \l _Toc11551 </w:instrText>
          </w:r>
          <w:r>
            <w:fldChar w:fldCharType="separate"/>
          </w:r>
          <w:r>
            <w:rPr>
              <w:rFonts w:hint="eastAsia"/>
            </w:rPr>
            <w:t>4.2.23学生bbs踩</w:t>
          </w:r>
          <w:r>
            <w:tab/>
          </w:r>
          <w:r>
            <w:fldChar w:fldCharType="begin"/>
          </w:r>
          <w:r>
            <w:instrText xml:space="preserve"> PAGEREF _Toc11551 </w:instrText>
          </w:r>
          <w:r>
            <w:fldChar w:fldCharType="separate"/>
          </w:r>
          <w:r>
            <w:t>128</w:t>
          </w:r>
          <w:r>
            <w:fldChar w:fldCharType="end"/>
          </w:r>
          <w:r>
            <w:fldChar w:fldCharType="end"/>
          </w:r>
        </w:p>
        <w:p>
          <w:pPr>
            <w:pStyle w:val="16"/>
            <w:tabs>
              <w:tab w:val="right" w:leader="dot" w:pos="8306"/>
            </w:tabs>
          </w:pPr>
          <w:r>
            <w:fldChar w:fldCharType="begin"/>
          </w:r>
          <w:r>
            <w:instrText xml:space="preserve"> HYPERLINK \l _Toc30594 </w:instrText>
          </w:r>
          <w:r>
            <w:fldChar w:fldCharType="separate"/>
          </w:r>
          <w:r>
            <w:rPr>
              <w:rFonts w:hint="eastAsia"/>
            </w:rPr>
            <w:t>4.2.24学生bbs回复</w:t>
          </w:r>
          <w:r>
            <w:tab/>
          </w:r>
          <w:r>
            <w:fldChar w:fldCharType="begin"/>
          </w:r>
          <w:r>
            <w:instrText xml:space="preserve"> PAGEREF _Toc30594 </w:instrText>
          </w:r>
          <w:r>
            <w:fldChar w:fldCharType="separate"/>
          </w:r>
          <w:r>
            <w:t>130</w:t>
          </w:r>
          <w:r>
            <w:fldChar w:fldCharType="end"/>
          </w:r>
          <w:r>
            <w:fldChar w:fldCharType="end"/>
          </w:r>
        </w:p>
        <w:p>
          <w:pPr>
            <w:pStyle w:val="16"/>
            <w:tabs>
              <w:tab w:val="right" w:leader="dot" w:pos="8306"/>
            </w:tabs>
          </w:pPr>
          <w:r>
            <w:fldChar w:fldCharType="begin"/>
          </w:r>
          <w:r>
            <w:instrText xml:space="preserve"> HYPERLINK \l _Toc24566 </w:instrText>
          </w:r>
          <w:r>
            <w:fldChar w:fldCharType="separate"/>
          </w:r>
          <w:r>
            <w:rPr>
              <w:rFonts w:hint="eastAsia"/>
            </w:rPr>
            <w:t>4.2.25学生bbs删除</w:t>
          </w:r>
          <w:r>
            <w:tab/>
          </w:r>
          <w:r>
            <w:fldChar w:fldCharType="begin"/>
          </w:r>
          <w:r>
            <w:instrText xml:space="preserve"> PAGEREF _Toc24566 </w:instrText>
          </w:r>
          <w:r>
            <w:fldChar w:fldCharType="separate"/>
          </w:r>
          <w:r>
            <w:t>133</w:t>
          </w:r>
          <w:r>
            <w:fldChar w:fldCharType="end"/>
          </w:r>
          <w:r>
            <w:fldChar w:fldCharType="end"/>
          </w:r>
        </w:p>
        <w:p>
          <w:pPr>
            <w:pStyle w:val="16"/>
            <w:tabs>
              <w:tab w:val="right" w:leader="dot" w:pos="8306"/>
            </w:tabs>
          </w:pPr>
          <w:r>
            <w:fldChar w:fldCharType="begin"/>
          </w:r>
          <w:r>
            <w:instrText xml:space="preserve"> HYPERLINK \l _Toc27058 </w:instrText>
          </w:r>
          <w:r>
            <w:fldChar w:fldCharType="separate"/>
          </w:r>
          <w:r>
            <w:rPr>
              <w:rFonts w:hint="eastAsia"/>
            </w:rPr>
            <w:t>4.2.26学生bbs发帖</w:t>
          </w:r>
          <w:r>
            <w:tab/>
          </w:r>
          <w:r>
            <w:fldChar w:fldCharType="begin"/>
          </w:r>
          <w:r>
            <w:instrText xml:space="preserve"> PAGEREF _Toc27058 </w:instrText>
          </w:r>
          <w:r>
            <w:fldChar w:fldCharType="separate"/>
          </w:r>
          <w:r>
            <w:t>135</w:t>
          </w:r>
          <w:r>
            <w:fldChar w:fldCharType="end"/>
          </w:r>
          <w:r>
            <w:fldChar w:fldCharType="end"/>
          </w:r>
        </w:p>
        <w:p>
          <w:pPr>
            <w:pStyle w:val="16"/>
            <w:tabs>
              <w:tab w:val="right" w:leader="dot" w:pos="8306"/>
            </w:tabs>
          </w:pPr>
          <w:r>
            <w:fldChar w:fldCharType="begin"/>
          </w:r>
          <w:r>
            <w:instrText xml:space="preserve"> HYPERLINK \l _Toc30056 </w:instrText>
          </w:r>
          <w:r>
            <w:fldChar w:fldCharType="separate"/>
          </w:r>
          <w:r>
            <w:rPr>
              <w:rFonts w:hint="eastAsia"/>
            </w:rPr>
            <w:t>4.2.27即时通讯</w:t>
          </w:r>
          <w:r>
            <w:tab/>
          </w:r>
          <w:r>
            <w:fldChar w:fldCharType="begin"/>
          </w:r>
          <w:r>
            <w:instrText xml:space="preserve"> PAGEREF _Toc30056 </w:instrText>
          </w:r>
          <w:r>
            <w:fldChar w:fldCharType="separate"/>
          </w:r>
          <w:r>
            <w:t>137</w:t>
          </w:r>
          <w:r>
            <w:fldChar w:fldCharType="end"/>
          </w:r>
          <w:r>
            <w:fldChar w:fldCharType="end"/>
          </w:r>
        </w:p>
        <w:p>
          <w:pPr>
            <w:pStyle w:val="16"/>
            <w:tabs>
              <w:tab w:val="right" w:leader="dot" w:pos="8306"/>
            </w:tabs>
          </w:pPr>
          <w:r>
            <w:fldChar w:fldCharType="begin"/>
          </w:r>
          <w:r>
            <w:instrText xml:space="preserve"> HYPERLINK \l _Toc16628 </w:instrText>
          </w:r>
          <w:r>
            <w:fldChar w:fldCharType="separate"/>
          </w:r>
          <w:r>
            <w:rPr>
              <w:rFonts w:hint="eastAsia"/>
            </w:rPr>
            <w:t>4.2.28查看评价标准</w:t>
          </w:r>
          <w:r>
            <w:tab/>
          </w:r>
          <w:r>
            <w:fldChar w:fldCharType="begin"/>
          </w:r>
          <w:r>
            <w:instrText xml:space="preserve"> PAGEREF _Toc16628 </w:instrText>
          </w:r>
          <w:r>
            <w:fldChar w:fldCharType="separate"/>
          </w:r>
          <w:r>
            <w:t>139</w:t>
          </w:r>
          <w:r>
            <w:fldChar w:fldCharType="end"/>
          </w:r>
          <w:r>
            <w:fldChar w:fldCharType="end"/>
          </w:r>
        </w:p>
        <w:p>
          <w:pPr>
            <w:pStyle w:val="16"/>
            <w:tabs>
              <w:tab w:val="right" w:leader="dot" w:pos="8306"/>
            </w:tabs>
          </w:pPr>
          <w:r>
            <w:fldChar w:fldCharType="begin"/>
          </w:r>
          <w:r>
            <w:instrText xml:space="preserve"> HYPERLINK \l _Toc5623 </w:instrText>
          </w:r>
          <w:r>
            <w:fldChar w:fldCharType="separate"/>
          </w:r>
          <w:r>
            <w:rPr>
              <w:rFonts w:hint="eastAsia"/>
            </w:rPr>
            <w:t>4.2.29浏览个人信息</w:t>
          </w:r>
          <w:r>
            <w:tab/>
          </w:r>
          <w:r>
            <w:fldChar w:fldCharType="begin"/>
          </w:r>
          <w:r>
            <w:instrText xml:space="preserve"> PAGEREF _Toc5623 </w:instrText>
          </w:r>
          <w:r>
            <w:fldChar w:fldCharType="separate"/>
          </w:r>
          <w:r>
            <w:t>141</w:t>
          </w:r>
          <w:r>
            <w:fldChar w:fldCharType="end"/>
          </w:r>
          <w:r>
            <w:fldChar w:fldCharType="end"/>
          </w:r>
        </w:p>
        <w:p>
          <w:pPr>
            <w:pStyle w:val="16"/>
            <w:tabs>
              <w:tab w:val="right" w:leader="dot" w:pos="8306"/>
            </w:tabs>
          </w:pPr>
          <w:r>
            <w:fldChar w:fldCharType="begin"/>
          </w:r>
          <w:r>
            <w:instrText xml:space="preserve"> HYPERLINK \l _Toc9445 </w:instrText>
          </w:r>
          <w:r>
            <w:fldChar w:fldCharType="separate"/>
          </w:r>
          <w:r>
            <w:rPr>
              <w:rFonts w:hint="eastAsia"/>
            </w:rPr>
            <w:t>4.2.30下载评价标准</w:t>
          </w:r>
          <w:r>
            <w:tab/>
          </w:r>
          <w:r>
            <w:fldChar w:fldCharType="begin"/>
          </w:r>
          <w:r>
            <w:instrText xml:space="preserve"> PAGEREF _Toc9445 </w:instrText>
          </w:r>
          <w:r>
            <w:fldChar w:fldCharType="separate"/>
          </w:r>
          <w:r>
            <w:t>143</w:t>
          </w:r>
          <w:r>
            <w:fldChar w:fldCharType="end"/>
          </w:r>
          <w:r>
            <w:fldChar w:fldCharType="end"/>
          </w:r>
        </w:p>
        <w:p>
          <w:pPr>
            <w:pStyle w:val="25"/>
            <w:tabs>
              <w:tab w:val="right" w:leader="dot" w:pos="8306"/>
            </w:tabs>
          </w:pPr>
          <w:r>
            <w:fldChar w:fldCharType="begin"/>
          </w:r>
          <w:r>
            <w:instrText xml:space="preserve"> HYPERLINK \l _Toc28521 </w:instrText>
          </w:r>
          <w:r>
            <w:fldChar w:fldCharType="separate"/>
          </w:r>
          <w:r>
            <w:rPr>
              <w:rFonts w:hint="eastAsia"/>
            </w:rPr>
            <w:t>4.3管理员功能需求</w:t>
          </w:r>
          <w:r>
            <w:tab/>
          </w:r>
          <w:r>
            <w:fldChar w:fldCharType="begin"/>
          </w:r>
          <w:r>
            <w:instrText xml:space="preserve"> PAGEREF _Toc28521 </w:instrText>
          </w:r>
          <w:r>
            <w:fldChar w:fldCharType="separate"/>
          </w:r>
          <w:r>
            <w:t>145</w:t>
          </w:r>
          <w:r>
            <w:fldChar w:fldCharType="end"/>
          </w:r>
          <w:r>
            <w:fldChar w:fldCharType="end"/>
          </w:r>
        </w:p>
        <w:p>
          <w:pPr>
            <w:pStyle w:val="16"/>
            <w:tabs>
              <w:tab w:val="right" w:leader="dot" w:pos="8306"/>
            </w:tabs>
          </w:pPr>
          <w:r>
            <w:fldChar w:fldCharType="begin"/>
          </w:r>
          <w:r>
            <w:instrText xml:space="preserve"> HYPERLINK \l _Toc1639 </w:instrText>
          </w:r>
          <w:r>
            <w:fldChar w:fldCharType="separate"/>
          </w:r>
          <w:r>
            <w:rPr>
              <w:rFonts w:hint="eastAsia"/>
            </w:rPr>
            <w:t>4.3.1管理员登陆</w:t>
          </w:r>
          <w:r>
            <w:tab/>
          </w:r>
          <w:r>
            <w:fldChar w:fldCharType="begin"/>
          </w:r>
          <w:r>
            <w:instrText xml:space="preserve"> PAGEREF _Toc1639 </w:instrText>
          </w:r>
          <w:r>
            <w:fldChar w:fldCharType="separate"/>
          </w:r>
          <w:r>
            <w:t>145</w:t>
          </w:r>
          <w:r>
            <w:fldChar w:fldCharType="end"/>
          </w:r>
          <w:r>
            <w:fldChar w:fldCharType="end"/>
          </w:r>
        </w:p>
        <w:p>
          <w:pPr>
            <w:pStyle w:val="16"/>
            <w:tabs>
              <w:tab w:val="right" w:leader="dot" w:pos="8306"/>
            </w:tabs>
          </w:pPr>
          <w:r>
            <w:fldChar w:fldCharType="begin"/>
          </w:r>
          <w:r>
            <w:instrText xml:space="preserve"> HYPERLINK \l _Toc2173 </w:instrText>
          </w:r>
          <w:r>
            <w:fldChar w:fldCharType="separate"/>
          </w:r>
          <w:r>
            <w:rPr>
              <w:rFonts w:hint="eastAsia"/>
            </w:rPr>
            <w:t>4.3.2管理员浏览网站概要</w:t>
          </w:r>
          <w:r>
            <w:tab/>
          </w:r>
          <w:r>
            <w:fldChar w:fldCharType="begin"/>
          </w:r>
          <w:r>
            <w:instrText xml:space="preserve"> PAGEREF _Toc2173 </w:instrText>
          </w:r>
          <w:r>
            <w:fldChar w:fldCharType="separate"/>
          </w:r>
          <w:r>
            <w:t>147</w:t>
          </w:r>
          <w:r>
            <w:fldChar w:fldCharType="end"/>
          </w:r>
          <w:r>
            <w:fldChar w:fldCharType="end"/>
          </w:r>
        </w:p>
        <w:p>
          <w:pPr>
            <w:pStyle w:val="16"/>
            <w:tabs>
              <w:tab w:val="right" w:leader="dot" w:pos="8306"/>
            </w:tabs>
          </w:pPr>
          <w:r>
            <w:fldChar w:fldCharType="begin"/>
          </w:r>
          <w:r>
            <w:instrText xml:space="preserve"> HYPERLINK \l _Toc27900 </w:instrText>
          </w:r>
          <w:r>
            <w:fldChar w:fldCharType="separate"/>
          </w:r>
          <w:r>
            <w:rPr>
              <w:rFonts w:hint="eastAsia"/>
            </w:rPr>
            <w:t>4.3.3管理员查找用户</w:t>
          </w:r>
          <w:r>
            <w:tab/>
          </w:r>
          <w:r>
            <w:fldChar w:fldCharType="begin"/>
          </w:r>
          <w:r>
            <w:instrText xml:space="preserve"> PAGEREF _Toc27900 </w:instrText>
          </w:r>
          <w:r>
            <w:fldChar w:fldCharType="separate"/>
          </w:r>
          <w:r>
            <w:t>150</w:t>
          </w:r>
          <w:r>
            <w:fldChar w:fldCharType="end"/>
          </w:r>
          <w:r>
            <w:fldChar w:fldCharType="end"/>
          </w:r>
        </w:p>
        <w:p>
          <w:pPr>
            <w:pStyle w:val="16"/>
            <w:tabs>
              <w:tab w:val="right" w:leader="dot" w:pos="8306"/>
            </w:tabs>
          </w:pPr>
          <w:r>
            <w:fldChar w:fldCharType="begin"/>
          </w:r>
          <w:r>
            <w:instrText xml:space="preserve"> HYPERLINK \l _Toc32616 </w:instrText>
          </w:r>
          <w:r>
            <w:fldChar w:fldCharType="separate"/>
          </w:r>
          <w:r>
            <w:rPr>
              <w:rFonts w:hint="eastAsia"/>
            </w:rPr>
            <w:t>4.3.4管理员删除用户</w:t>
          </w:r>
          <w:r>
            <w:tab/>
          </w:r>
          <w:r>
            <w:fldChar w:fldCharType="begin"/>
          </w:r>
          <w:r>
            <w:instrText xml:space="preserve"> PAGEREF _Toc32616 </w:instrText>
          </w:r>
          <w:r>
            <w:fldChar w:fldCharType="separate"/>
          </w:r>
          <w:r>
            <w:t>152</w:t>
          </w:r>
          <w:r>
            <w:fldChar w:fldCharType="end"/>
          </w:r>
          <w:r>
            <w:fldChar w:fldCharType="end"/>
          </w:r>
        </w:p>
        <w:p>
          <w:pPr>
            <w:pStyle w:val="16"/>
            <w:tabs>
              <w:tab w:val="right" w:leader="dot" w:pos="8306"/>
            </w:tabs>
          </w:pPr>
          <w:r>
            <w:fldChar w:fldCharType="begin"/>
          </w:r>
          <w:r>
            <w:instrText xml:space="preserve"> HYPERLINK \l _Toc18395 </w:instrText>
          </w:r>
          <w:r>
            <w:fldChar w:fldCharType="separate"/>
          </w:r>
          <w:r>
            <w:rPr>
              <w:rFonts w:hint="eastAsia"/>
            </w:rPr>
            <w:t>4.3.5管理员修改用户信息</w:t>
          </w:r>
          <w:r>
            <w:tab/>
          </w:r>
          <w:r>
            <w:fldChar w:fldCharType="begin"/>
          </w:r>
          <w:r>
            <w:instrText xml:space="preserve"> PAGEREF _Toc18395 </w:instrText>
          </w:r>
          <w:r>
            <w:fldChar w:fldCharType="separate"/>
          </w:r>
          <w:r>
            <w:t>154</w:t>
          </w:r>
          <w:r>
            <w:fldChar w:fldCharType="end"/>
          </w:r>
          <w:r>
            <w:fldChar w:fldCharType="end"/>
          </w:r>
        </w:p>
        <w:p>
          <w:pPr>
            <w:pStyle w:val="16"/>
            <w:tabs>
              <w:tab w:val="right" w:leader="dot" w:pos="8306"/>
            </w:tabs>
          </w:pPr>
          <w:r>
            <w:fldChar w:fldCharType="begin"/>
          </w:r>
          <w:r>
            <w:instrText xml:space="preserve"> HYPERLINK \l _Toc28947 </w:instrText>
          </w:r>
          <w:r>
            <w:fldChar w:fldCharType="separate"/>
          </w:r>
          <w:r>
            <w:rPr>
              <w:rFonts w:hint="eastAsia"/>
            </w:rPr>
            <w:t>4.3.6管理员新增用户</w:t>
          </w:r>
          <w:r>
            <w:tab/>
          </w:r>
          <w:r>
            <w:fldChar w:fldCharType="begin"/>
          </w:r>
          <w:r>
            <w:instrText xml:space="preserve"> PAGEREF _Toc28947 </w:instrText>
          </w:r>
          <w:r>
            <w:fldChar w:fldCharType="separate"/>
          </w:r>
          <w:r>
            <w:t>159</w:t>
          </w:r>
          <w:r>
            <w:fldChar w:fldCharType="end"/>
          </w:r>
          <w:r>
            <w:fldChar w:fldCharType="end"/>
          </w:r>
        </w:p>
        <w:p>
          <w:pPr>
            <w:pStyle w:val="16"/>
            <w:tabs>
              <w:tab w:val="right" w:leader="dot" w:pos="8306"/>
            </w:tabs>
          </w:pPr>
          <w:r>
            <w:fldChar w:fldCharType="begin"/>
          </w:r>
          <w:r>
            <w:instrText xml:space="preserve"> HYPERLINK \l _Toc10404 </w:instrText>
          </w:r>
          <w:r>
            <w:fldChar w:fldCharType="separate"/>
          </w:r>
          <w:r>
            <w:rPr>
              <w:rFonts w:hint="eastAsia"/>
            </w:rPr>
            <w:t>4.3.7管理员封禁IP地址</w:t>
          </w:r>
          <w:r>
            <w:tab/>
          </w:r>
          <w:r>
            <w:fldChar w:fldCharType="begin"/>
          </w:r>
          <w:r>
            <w:instrText xml:space="preserve"> PAGEREF _Toc10404 </w:instrText>
          </w:r>
          <w:r>
            <w:fldChar w:fldCharType="separate"/>
          </w:r>
          <w:r>
            <w:t>162</w:t>
          </w:r>
          <w:r>
            <w:fldChar w:fldCharType="end"/>
          </w:r>
          <w:r>
            <w:fldChar w:fldCharType="end"/>
          </w:r>
        </w:p>
        <w:p>
          <w:pPr>
            <w:pStyle w:val="16"/>
            <w:tabs>
              <w:tab w:val="right" w:leader="dot" w:pos="8306"/>
            </w:tabs>
          </w:pPr>
          <w:r>
            <w:fldChar w:fldCharType="begin"/>
          </w:r>
          <w:r>
            <w:instrText xml:space="preserve"> HYPERLINK \l _Toc30580 </w:instrText>
          </w:r>
          <w:r>
            <w:fldChar w:fldCharType="separate"/>
          </w:r>
          <w:r>
            <w:rPr>
              <w:rFonts w:hint="eastAsia"/>
            </w:rPr>
            <w:t>4.3.8管理员解封IP地址</w:t>
          </w:r>
          <w:r>
            <w:tab/>
          </w:r>
          <w:r>
            <w:fldChar w:fldCharType="begin"/>
          </w:r>
          <w:r>
            <w:instrText xml:space="preserve"> PAGEREF _Toc30580 </w:instrText>
          </w:r>
          <w:r>
            <w:fldChar w:fldCharType="separate"/>
          </w:r>
          <w:r>
            <w:t>164</w:t>
          </w:r>
          <w:r>
            <w:fldChar w:fldCharType="end"/>
          </w:r>
          <w:r>
            <w:fldChar w:fldCharType="end"/>
          </w:r>
        </w:p>
        <w:p>
          <w:pPr>
            <w:pStyle w:val="16"/>
            <w:tabs>
              <w:tab w:val="right" w:leader="dot" w:pos="8306"/>
            </w:tabs>
          </w:pPr>
          <w:r>
            <w:fldChar w:fldCharType="begin"/>
          </w:r>
          <w:r>
            <w:instrText xml:space="preserve"> HYPERLINK \l _Toc15597 </w:instrText>
          </w:r>
          <w:r>
            <w:fldChar w:fldCharType="separate"/>
          </w:r>
          <w:r>
            <w:rPr>
              <w:rFonts w:hint="eastAsia"/>
            </w:rPr>
            <w:t>4.3.9管理员封禁注册的用户名</w:t>
          </w:r>
          <w:r>
            <w:tab/>
          </w:r>
          <w:r>
            <w:fldChar w:fldCharType="begin"/>
          </w:r>
          <w:r>
            <w:instrText xml:space="preserve"> PAGEREF _Toc15597 </w:instrText>
          </w:r>
          <w:r>
            <w:fldChar w:fldCharType="separate"/>
          </w:r>
          <w:r>
            <w:t>166</w:t>
          </w:r>
          <w:r>
            <w:fldChar w:fldCharType="end"/>
          </w:r>
          <w:r>
            <w:fldChar w:fldCharType="end"/>
          </w:r>
        </w:p>
        <w:p>
          <w:pPr>
            <w:pStyle w:val="16"/>
            <w:tabs>
              <w:tab w:val="right" w:leader="dot" w:pos="8306"/>
            </w:tabs>
          </w:pPr>
          <w:r>
            <w:fldChar w:fldCharType="begin"/>
          </w:r>
          <w:r>
            <w:instrText xml:space="preserve"> HYPERLINK \l _Toc24437 </w:instrText>
          </w:r>
          <w:r>
            <w:fldChar w:fldCharType="separate"/>
          </w:r>
          <w:r>
            <w:rPr>
              <w:rFonts w:hint="eastAsia"/>
            </w:rPr>
            <w:t>4.3.10管理员冻结用户</w:t>
          </w:r>
          <w:r>
            <w:tab/>
          </w:r>
          <w:r>
            <w:fldChar w:fldCharType="begin"/>
          </w:r>
          <w:r>
            <w:instrText xml:space="preserve"> PAGEREF _Toc24437 </w:instrText>
          </w:r>
          <w:r>
            <w:fldChar w:fldCharType="separate"/>
          </w:r>
          <w:r>
            <w:t>168</w:t>
          </w:r>
          <w:r>
            <w:fldChar w:fldCharType="end"/>
          </w:r>
          <w:r>
            <w:fldChar w:fldCharType="end"/>
          </w:r>
        </w:p>
        <w:p>
          <w:pPr>
            <w:pStyle w:val="16"/>
            <w:tabs>
              <w:tab w:val="right" w:leader="dot" w:pos="8306"/>
            </w:tabs>
          </w:pPr>
          <w:r>
            <w:fldChar w:fldCharType="begin"/>
          </w:r>
          <w:r>
            <w:instrText xml:space="preserve"> HYPERLINK \l _Toc17658 </w:instrText>
          </w:r>
          <w:r>
            <w:fldChar w:fldCharType="separate"/>
          </w:r>
          <w:r>
            <w:rPr>
              <w:rFonts w:hint="eastAsia"/>
            </w:rPr>
            <w:t>4.3.11管理员解冻用户</w:t>
          </w:r>
          <w:r>
            <w:tab/>
          </w:r>
          <w:r>
            <w:fldChar w:fldCharType="begin"/>
          </w:r>
          <w:r>
            <w:instrText xml:space="preserve"> PAGEREF _Toc17658 </w:instrText>
          </w:r>
          <w:r>
            <w:fldChar w:fldCharType="separate"/>
          </w:r>
          <w:r>
            <w:t>170</w:t>
          </w:r>
          <w:r>
            <w:fldChar w:fldCharType="end"/>
          </w:r>
          <w:r>
            <w:fldChar w:fldCharType="end"/>
          </w:r>
        </w:p>
        <w:p>
          <w:pPr>
            <w:pStyle w:val="16"/>
            <w:tabs>
              <w:tab w:val="right" w:leader="dot" w:pos="8306"/>
            </w:tabs>
          </w:pPr>
          <w:r>
            <w:fldChar w:fldCharType="begin"/>
          </w:r>
          <w:r>
            <w:instrText xml:space="preserve"> HYPERLINK \l _Toc31553 </w:instrText>
          </w:r>
          <w:r>
            <w:fldChar w:fldCharType="separate"/>
          </w:r>
          <w:r>
            <w:rPr>
              <w:rFonts w:hint="eastAsia"/>
            </w:rPr>
            <w:t>4.3.12管理员查看用户信息</w:t>
          </w:r>
          <w:r>
            <w:tab/>
          </w:r>
          <w:r>
            <w:fldChar w:fldCharType="begin"/>
          </w:r>
          <w:r>
            <w:instrText xml:space="preserve"> PAGEREF _Toc31553 </w:instrText>
          </w:r>
          <w:r>
            <w:fldChar w:fldCharType="separate"/>
          </w:r>
          <w:r>
            <w:t>171</w:t>
          </w:r>
          <w:r>
            <w:fldChar w:fldCharType="end"/>
          </w:r>
          <w:r>
            <w:fldChar w:fldCharType="end"/>
          </w:r>
        </w:p>
        <w:p>
          <w:pPr>
            <w:pStyle w:val="16"/>
            <w:tabs>
              <w:tab w:val="right" w:leader="dot" w:pos="8306"/>
            </w:tabs>
          </w:pPr>
          <w:r>
            <w:fldChar w:fldCharType="begin"/>
          </w:r>
          <w:r>
            <w:instrText xml:space="preserve"> HYPERLINK \l _Toc31064 </w:instrText>
          </w:r>
          <w:r>
            <w:fldChar w:fldCharType="separate"/>
          </w:r>
          <w:r>
            <w:rPr>
              <w:rFonts w:hint="eastAsia"/>
            </w:rPr>
            <w:t>4.3.13管理员重置密码</w:t>
          </w:r>
          <w:r>
            <w:tab/>
          </w:r>
          <w:r>
            <w:fldChar w:fldCharType="begin"/>
          </w:r>
          <w:r>
            <w:instrText xml:space="preserve"> PAGEREF _Toc31064 </w:instrText>
          </w:r>
          <w:r>
            <w:fldChar w:fldCharType="separate"/>
          </w:r>
          <w:r>
            <w:t>173</w:t>
          </w:r>
          <w:r>
            <w:fldChar w:fldCharType="end"/>
          </w:r>
          <w:r>
            <w:fldChar w:fldCharType="end"/>
          </w:r>
        </w:p>
        <w:p>
          <w:pPr>
            <w:pStyle w:val="16"/>
            <w:tabs>
              <w:tab w:val="right" w:leader="dot" w:pos="8306"/>
            </w:tabs>
          </w:pPr>
          <w:r>
            <w:fldChar w:fldCharType="begin"/>
          </w:r>
          <w:r>
            <w:instrText xml:space="preserve"> HYPERLINK \l _Toc23551 </w:instrText>
          </w:r>
          <w:r>
            <w:fldChar w:fldCharType="separate"/>
          </w:r>
          <w:r>
            <w:rPr>
              <w:rFonts w:hint="eastAsia"/>
            </w:rPr>
            <w:t>4.3.14管理员解封注册用户名</w:t>
          </w:r>
          <w:r>
            <w:tab/>
          </w:r>
          <w:r>
            <w:fldChar w:fldCharType="begin"/>
          </w:r>
          <w:r>
            <w:instrText xml:space="preserve"> PAGEREF _Toc23551 </w:instrText>
          </w:r>
          <w:r>
            <w:fldChar w:fldCharType="separate"/>
          </w:r>
          <w:r>
            <w:t>175</w:t>
          </w:r>
          <w:r>
            <w:fldChar w:fldCharType="end"/>
          </w:r>
          <w:r>
            <w:fldChar w:fldCharType="end"/>
          </w:r>
        </w:p>
        <w:p>
          <w:pPr>
            <w:pStyle w:val="16"/>
            <w:tabs>
              <w:tab w:val="right" w:leader="dot" w:pos="8306"/>
            </w:tabs>
          </w:pPr>
          <w:r>
            <w:fldChar w:fldCharType="begin"/>
          </w:r>
          <w:r>
            <w:instrText xml:space="preserve"> HYPERLINK \l _Toc7736 </w:instrText>
          </w:r>
          <w:r>
            <w:fldChar w:fldCharType="separate"/>
          </w:r>
          <w:r>
            <w:rPr>
              <w:rFonts w:hint="eastAsia"/>
            </w:rPr>
            <w:t>4.3.15管理员查询封禁的IP地址</w:t>
          </w:r>
          <w:r>
            <w:tab/>
          </w:r>
          <w:r>
            <w:fldChar w:fldCharType="begin"/>
          </w:r>
          <w:r>
            <w:instrText xml:space="preserve"> PAGEREF _Toc7736 </w:instrText>
          </w:r>
          <w:r>
            <w:fldChar w:fldCharType="separate"/>
          </w:r>
          <w:r>
            <w:t>176</w:t>
          </w:r>
          <w:r>
            <w:fldChar w:fldCharType="end"/>
          </w:r>
          <w:r>
            <w:fldChar w:fldCharType="end"/>
          </w:r>
        </w:p>
        <w:p>
          <w:pPr>
            <w:pStyle w:val="16"/>
            <w:tabs>
              <w:tab w:val="right" w:leader="dot" w:pos="8306"/>
            </w:tabs>
          </w:pPr>
          <w:r>
            <w:fldChar w:fldCharType="begin"/>
          </w:r>
          <w:r>
            <w:instrText xml:space="preserve"> HYPERLINK \l _Toc22067 </w:instrText>
          </w:r>
          <w:r>
            <w:fldChar w:fldCharType="separate"/>
          </w:r>
          <w:r>
            <w:rPr>
              <w:rFonts w:hint="eastAsia"/>
            </w:rPr>
            <w:t>4.3.16管理员查询封禁的注册用户名</w:t>
          </w:r>
          <w:r>
            <w:tab/>
          </w:r>
          <w:r>
            <w:fldChar w:fldCharType="begin"/>
          </w:r>
          <w:r>
            <w:instrText xml:space="preserve"> PAGEREF _Toc22067 </w:instrText>
          </w:r>
          <w:r>
            <w:fldChar w:fldCharType="separate"/>
          </w:r>
          <w:r>
            <w:t>178</w:t>
          </w:r>
          <w:r>
            <w:fldChar w:fldCharType="end"/>
          </w:r>
          <w:r>
            <w:fldChar w:fldCharType="end"/>
          </w:r>
        </w:p>
        <w:p>
          <w:pPr>
            <w:pStyle w:val="16"/>
            <w:tabs>
              <w:tab w:val="right" w:leader="dot" w:pos="8306"/>
            </w:tabs>
          </w:pPr>
          <w:r>
            <w:fldChar w:fldCharType="begin"/>
          </w:r>
          <w:r>
            <w:instrText xml:space="preserve"> HYPERLINK \l _Toc15036 </w:instrText>
          </w:r>
          <w:r>
            <w:fldChar w:fldCharType="separate"/>
          </w:r>
          <w:r>
            <w:rPr>
              <w:rFonts w:hint="eastAsia"/>
            </w:rPr>
            <w:t>4.3.17管理员查询封禁的用户</w:t>
          </w:r>
          <w:r>
            <w:tab/>
          </w:r>
          <w:r>
            <w:fldChar w:fldCharType="begin"/>
          </w:r>
          <w:r>
            <w:instrText xml:space="preserve"> PAGEREF _Toc15036 </w:instrText>
          </w:r>
          <w:r>
            <w:fldChar w:fldCharType="separate"/>
          </w:r>
          <w:r>
            <w:t>179</w:t>
          </w:r>
          <w:r>
            <w:fldChar w:fldCharType="end"/>
          </w:r>
          <w:r>
            <w:fldChar w:fldCharType="end"/>
          </w:r>
        </w:p>
        <w:p>
          <w:pPr>
            <w:pStyle w:val="16"/>
            <w:tabs>
              <w:tab w:val="right" w:leader="dot" w:pos="8306"/>
            </w:tabs>
          </w:pPr>
          <w:r>
            <w:fldChar w:fldCharType="begin"/>
          </w:r>
          <w:r>
            <w:instrText xml:space="preserve"> HYPERLINK \l _Toc3684 </w:instrText>
          </w:r>
          <w:r>
            <w:fldChar w:fldCharType="separate"/>
          </w:r>
          <w:r>
            <w:rPr>
              <w:rFonts w:hint="eastAsia"/>
            </w:rPr>
            <w:t>4.3.18管理员查找案例</w:t>
          </w:r>
          <w:r>
            <w:tab/>
          </w:r>
          <w:r>
            <w:fldChar w:fldCharType="begin"/>
          </w:r>
          <w:r>
            <w:instrText xml:space="preserve"> PAGEREF _Toc3684 </w:instrText>
          </w:r>
          <w:r>
            <w:fldChar w:fldCharType="separate"/>
          </w:r>
          <w:r>
            <w:t>181</w:t>
          </w:r>
          <w:r>
            <w:fldChar w:fldCharType="end"/>
          </w:r>
          <w:r>
            <w:fldChar w:fldCharType="end"/>
          </w:r>
        </w:p>
        <w:p>
          <w:pPr>
            <w:pStyle w:val="16"/>
            <w:tabs>
              <w:tab w:val="right" w:leader="dot" w:pos="8306"/>
            </w:tabs>
          </w:pPr>
          <w:r>
            <w:fldChar w:fldCharType="begin"/>
          </w:r>
          <w:r>
            <w:instrText xml:space="preserve"> HYPERLINK \l _Toc23444 </w:instrText>
          </w:r>
          <w:r>
            <w:fldChar w:fldCharType="separate"/>
          </w:r>
          <w:r>
            <w:rPr>
              <w:rFonts w:hint="eastAsia"/>
            </w:rPr>
            <w:t>4.3.19管理员删除案例</w:t>
          </w:r>
          <w:r>
            <w:tab/>
          </w:r>
          <w:r>
            <w:fldChar w:fldCharType="begin"/>
          </w:r>
          <w:r>
            <w:instrText xml:space="preserve"> PAGEREF _Toc23444 </w:instrText>
          </w:r>
          <w:r>
            <w:fldChar w:fldCharType="separate"/>
          </w:r>
          <w:r>
            <w:t>182</w:t>
          </w:r>
          <w:r>
            <w:fldChar w:fldCharType="end"/>
          </w:r>
          <w:r>
            <w:fldChar w:fldCharType="end"/>
          </w:r>
        </w:p>
        <w:p>
          <w:pPr>
            <w:pStyle w:val="16"/>
            <w:tabs>
              <w:tab w:val="right" w:leader="dot" w:pos="8306"/>
            </w:tabs>
          </w:pPr>
          <w:r>
            <w:fldChar w:fldCharType="begin"/>
          </w:r>
          <w:r>
            <w:instrText xml:space="preserve"> HYPERLINK \l _Toc30649 </w:instrText>
          </w:r>
          <w:r>
            <w:fldChar w:fldCharType="separate"/>
          </w:r>
          <w:r>
            <w:rPr>
              <w:rFonts w:hint="eastAsia"/>
            </w:rPr>
            <w:t>4.3.20管理员查看案例信息</w:t>
          </w:r>
          <w:r>
            <w:tab/>
          </w:r>
          <w:r>
            <w:fldChar w:fldCharType="begin"/>
          </w:r>
          <w:r>
            <w:instrText xml:space="preserve"> PAGEREF _Toc30649 </w:instrText>
          </w:r>
          <w:r>
            <w:fldChar w:fldCharType="separate"/>
          </w:r>
          <w:r>
            <w:t>184</w:t>
          </w:r>
          <w:r>
            <w:fldChar w:fldCharType="end"/>
          </w:r>
          <w:r>
            <w:fldChar w:fldCharType="end"/>
          </w:r>
        </w:p>
        <w:p>
          <w:pPr>
            <w:pStyle w:val="16"/>
            <w:tabs>
              <w:tab w:val="right" w:leader="dot" w:pos="8306"/>
            </w:tabs>
          </w:pPr>
          <w:r>
            <w:fldChar w:fldCharType="begin"/>
          </w:r>
          <w:r>
            <w:instrText xml:space="preserve"> HYPERLINK \l _Toc17310 </w:instrText>
          </w:r>
          <w:r>
            <w:fldChar w:fldCharType="separate"/>
          </w:r>
          <w:r>
            <w:rPr>
              <w:rFonts w:hint="eastAsia"/>
            </w:rPr>
            <w:t>4.3.21管理员恢复案例</w:t>
          </w:r>
          <w:r>
            <w:tab/>
          </w:r>
          <w:r>
            <w:fldChar w:fldCharType="begin"/>
          </w:r>
          <w:r>
            <w:instrText xml:space="preserve"> PAGEREF _Toc17310 </w:instrText>
          </w:r>
          <w:r>
            <w:fldChar w:fldCharType="separate"/>
          </w:r>
          <w:r>
            <w:t>186</w:t>
          </w:r>
          <w:r>
            <w:fldChar w:fldCharType="end"/>
          </w:r>
          <w:r>
            <w:fldChar w:fldCharType="end"/>
          </w:r>
        </w:p>
        <w:p>
          <w:pPr>
            <w:pStyle w:val="16"/>
            <w:tabs>
              <w:tab w:val="right" w:leader="dot" w:pos="8306"/>
            </w:tabs>
          </w:pPr>
          <w:r>
            <w:fldChar w:fldCharType="begin"/>
          </w:r>
          <w:r>
            <w:instrText xml:space="preserve"> HYPERLINK \l _Toc15523 </w:instrText>
          </w:r>
          <w:r>
            <w:fldChar w:fldCharType="separate"/>
          </w:r>
          <w:r>
            <w:rPr>
              <w:rFonts w:hint="eastAsia"/>
            </w:rPr>
            <w:t>4.3.22管理员冻结案例</w:t>
          </w:r>
          <w:r>
            <w:tab/>
          </w:r>
          <w:r>
            <w:fldChar w:fldCharType="begin"/>
          </w:r>
          <w:r>
            <w:instrText xml:space="preserve"> PAGEREF _Toc15523 </w:instrText>
          </w:r>
          <w:r>
            <w:fldChar w:fldCharType="separate"/>
          </w:r>
          <w:r>
            <w:t>187</w:t>
          </w:r>
          <w:r>
            <w:fldChar w:fldCharType="end"/>
          </w:r>
          <w:r>
            <w:fldChar w:fldCharType="end"/>
          </w:r>
        </w:p>
        <w:p>
          <w:pPr>
            <w:pStyle w:val="16"/>
            <w:tabs>
              <w:tab w:val="right" w:leader="dot" w:pos="8306"/>
            </w:tabs>
          </w:pPr>
          <w:r>
            <w:fldChar w:fldCharType="begin"/>
          </w:r>
          <w:r>
            <w:instrText xml:space="preserve"> HYPERLINK \l _Toc16997 </w:instrText>
          </w:r>
          <w:r>
            <w:fldChar w:fldCharType="separate"/>
          </w:r>
          <w:r>
            <w:rPr>
              <w:rFonts w:hint="eastAsia"/>
            </w:rPr>
            <w:t>4.3.23管理员审核案例</w:t>
          </w:r>
          <w:r>
            <w:tab/>
          </w:r>
          <w:r>
            <w:fldChar w:fldCharType="begin"/>
          </w:r>
          <w:r>
            <w:instrText xml:space="preserve"> PAGEREF _Toc16997 </w:instrText>
          </w:r>
          <w:r>
            <w:fldChar w:fldCharType="separate"/>
          </w:r>
          <w:r>
            <w:t>188</w:t>
          </w:r>
          <w:r>
            <w:fldChar w:fldCharType="end"/>
          </w:r>
          <w:r>
            <w:fldChar w:fldCharType="end"/>
          </w:r>
        </w:p>
        <w:p>
          <w:pPr>
            <w:pStyle w:val="16"/>
            <w:tabs>
              <w:tab w:val="right" w:leader="dot" w:pos="8306"/>
            </w:tabs>
          </w:pPr>
          <w:r>
            <w:fldChar w:fldCharType="begin"/>
          </w:r>
          <w:r>
            <w:instrText xml:space="preserve"> HYPERLINK \l _Toc2524 </w:instrText>
          </w:r>
          <w:r>
            <w:fldChar w:fldCharType="separate"/>
          </w:r>
          <w:r>
            <w:rPr>
              <w:rFonts w:hint="eastAsia"/>
            </w:rPr>
            <w:t>4.3.24管理员查找实例</w:t>
          </w:r>
          <w:r>
            <w:tab/>
          </w:r>
          <w:r>
            <w:fldChar w:fldCharType="begin"/>
          </w:r>
          <w:r>
            <w:instrText xml:space="preserve"> PAGEREF _Toc2524 </w:instrText>
          </w:r>
          <w:r>
            <w:fldChar w:fldCharType="separate"/>
          </w:r>
          <w:r>
            <w:t>191</w:t>
          </w:r>
          <w:r>
            <w:fldChar w:fldCharType="end"/>
          </w:r>
          <w:r>
            <w:fldChar w:fldCharType="end"/>
          </w:r>
        </w:p>
        <w:p>
          <w:pPr>
            <w:pStyle w:val="16"/>
            <w:tabs>
              <w:tab w:val="right" w:leader="dot" w:pos="8306"/>
            </w:tabs>
          </w:pPr>
          <w:r>
            <w:fldChar w:fldCharType="begin"/>
          </w:r>
          <w:r>
            <w:instrText xml:space="preserve"> HYPERLINK \l _Toc26544 </w:instrText>
          </w:r>
          <w:r>
            <w:fldChar w:fldCharType="separate"/>
          </w:r>
          <w:r>
            <w:rPr>
              <w:rFonts w:hint="eastAsia"/>
            </w:rPr>
            <w:t>4.3.25管理员删除实例</w:t>
          </w:r>
          <w:r>
            <w:tab/>
          </w:r>
          <w:r>
            <w:fldChar w:fldCharType="begin"/>
          </w:r>
          <w:r>
            <w:instrText xml:space="preserve"> PAGEREF _Toc26544 </w:instrText>
          </w:r>
          <w:r>
            <w:fldChar w:fldCharType="separate"/>
          </w:r>
          <w:r>
            <w:t>193</w:t>
          </w:r>
          <w:r>
            <w:fldChar w:fldCharType="end"/>
          </w:r>
          <w:r>
            <w:fldChar w:fldCharType="end"/>
          </w:r>
        </w:p>
        <w:p>
          <w:pPr>
            <w:pStyle w:val="16"/>
            <w:tabs>
              <w:tab w:val="right" w:leader="dot" w:pos="8306"/>
            </w:tabs>
          </w:pPr>
          <w:r>
            <w:fldChar w:fldCharType="begin"/>
          </w:r>
          <w:r>
            <w:instrText xml:space="preserve"> HYPERLINK \l _Toc13879 </w:instrText>
          </w:r>
          <w:r>
            <w:fldChar w:fldCharType="separate"/>
          </w:r>
          <w:r>
            <w:rPr>
              <w:rFonts w:hint="eastAsia"/>
            </w:rPr>
            <w:t>4.3.26管理员查找日志文件</w:t>
          </w:r>
          <w:r>
            <w:tab/>
          </w:r>
          <w:r>
            <w:fldChar w:fldCharType="begin"/>
          </w:r>
          <w:r>
            <w:instrText xml:space="preserve"> PAGEREF _Toc13879 </w:instrText>
          </w:r>
          <w:r>
            <w:fldChar w:fldCharType="separate"/>
          </w:r>
          <w:r>
            <w:t>195</w:t>
          </w:r>
          <w:r>
            <w:fldChar w:fldCharType="end"/>
          </w:r>
          <w:r>
            <w:fldChar w:fldCharType="end"/>
          </w:r>
        </w:p>
        <w:p>
          <w:pPr>
            <w:pStyle w:val="16"/>
            <w:tabs>
              <w:tab w:val="right" w:leader="dot" w:pos="8306"/>
            </w:tabs>
          </w:pPr>
          <w:r>
            <w:fldChar w:fldCharType="begin"/>
          </w:r>
          <w:r>
            <w:instrText xml:space="preserve"> HYPERLINK \l _Toc17544 </w:instrText>
          </w:r>
          <w:r>
            <w:fldChar w:fldCharType="separate"/>
          </w:r>
          <w:r>
            <w:rPr>
              <w:rFonts w:hint="eastAsia"/>
            </w:rPr>
            <w:t>4.3.27管理员下载日志文件</w:t>
          </w:r>
          <w:r>
            <w:tab/>
          </w:r>
          <w:r>
            <w:fldChar w:fldCharType="begin"/>
          </w:r>
          <w:r>
            <w:instrText xml:space="preserve"> PAGEREF _Toc17544 </w:instrText>
          </w:r>
          <w:r>
            <w:fldChar w:fldCharType="separate"/>
          </w:r>
          <w:r>
            <w:t>196</w:t>
          </w:r>
          <w:r>
            <w:fldChar w:fldCharType="end"/>
          </w:r>
          <w:r>
            <w:fldChar w:fldCharType="end"/>
          </w:r>
        </w:p>
        <w:p>
          <w:pPr>
            <w:pStyle w:val="16"/>
            <w:tabs>
              <w:tab w:val="right" w:leader="dot" w:pos="8306"/>
            </w:tabs>
          </w:pPr>
          <w:r>
            <w:fldChar w:fldCharType="begin"/>
          </w:r>
          <w:r>
            <w:instrText xml:space="preserve"> HYPERLINK \l _Toc22040 </w:instrText>
          </w:r>
          <w:r>
            <w:fldChar w:fldCharType="separate"/>
          </w:r>
          <w:r>
            <w:rPr>
              <w:rFonts w:hint="eastAsia"/>
            </w:rPr>
            <w:t>4.3.28管理员删除日志文件</w:t>
          </w:r>
          <w:r>
            <w:tab/>
          </w:r>
          <w:r>
            <w:fldChar w:fldCharType="begin"/>
          </w:r>
          <w:r>
            <w:instrText xml:space="preserve"> PAGEREF _Toc22040 </w:instrText>
          </w:r>
          <w:r>
            <w:fldChar w:fldCharType="separate"/>
          </w:r>
          <w:r>
            <w:t>198</w:t>
          </w:r>
          <w:r>
            <w:fldChar w:fldCharType="end"/>
          </w:r>
          <w:r>
            <w:fldChar w:fldCharType="end"/>
          </w:r>
        </w:p>
        <w:p>
          <w:pPr>
            <w:pStyle w:val="16"/>
            <w:tabs>
              <w:tab w:val="right" w:leader="dot" w:pos="8306"/>
            </w:tabs>
          </w:pPr>
          <w:r>
            <w:fldChar w:fldCharType="begin"/>
          </w:r>
          <w:r>
            <w:instrText xml:space="preserve"> HYPERLINK \l _Toc11603 </w:instrText>
          </w:r>
          <w:r>
            <w:fldChar w:fldCharType="separate"/>
          </w:r>
          <w:r>
            <w:rPr>
              <w:rFonts w:hint="eastAsia"/>
            </w:rPr>
            <w:t>4.3.29管理员上传日志文件</w:t>
          </w:r>
          <w:r>
            <w:tab/>
          </w:r>
          <w:r>
            <w:fldChar w:fldCharType="begin"/>
          </w:r>
          <w:r>
            <w:instrText xml:space="preserve"> PAGEREF _Toc11603 </w:instrText>
          </w:r>
          <w:r>
            <w:fldChar w:fldCharType="separate"/>
          </w:r>
          <w:r>
            <w:t>200</w:t>
          </w:r>
          <w:r>
            <w:fldChar w:fldCharType="end"/>
          </w:r>
          <w:r>
            <w:fldChar w:fldCharType="end"/>
          </w:r>
        </w:p>
        <w:p>
          <w:pPr>
            <w:pStyle w:val="16"/>
            <w:tabs>
              <w:tab w:val="right" w:leader="dot" w:pos="8306"/>
            </w:tabs>
          </w:pPr>
          <w:r>
            <w:fldChar w:fldCharType="begin"/>
          </w:r>
          <w:r>
            <w:instrText xml:space="preserve"> HYPERLINK \l _Toc32654 </w:instrText>
          </w:r>
          <w:r>
            <w:fldChar w:fldCharType="separate"/>
          </w:r>
          <w:r>
            <w:rPr>
              <w:rFonts w:hint="eastAsia"/>
            </w:rPr>
            <w:t>4.3.30管理员查找用户日志记录</w:t>
          </w:r>
          <w:r>
            <w:tab/>
          </w:r>
          <w:r>
            <w:fldChar w:fldCharType="begin"/>
          </w:r>
          <w:r>
            <w:instrText xml:space="preserve"> PAGEREF _Toc32654 </w:instrText>
          </w:r>
          <w:r>
            <w:fldChar w:fldCharType="separate"/>
          </w:r>
          <w:r>
            <w:t>201</w:t>
          </w:r>
          <w:r>
            <w:fldChar w:fldCharType="end"/>
          </w:r>
          <w:r>
            <w:fldChar w:fldCharType="end"/>
          </w:r>
        </w:p>
        <w:p>
          <w:pPr>
            <w:pStyle w:val="16"/>
            <w:tabs>
              <w:tab w:val="right" w:leader="dot" w:pos="8306"/>
            </w:tabs>
          </w:pPr>
          <w:r>
            <w:fldChar w:fldCharType="begin"/>
          </w:r>
          <w:r>
            <w:instrText xml:space="preserve"> HYPERLINK \l _Toc19970 </w:instrText>
          </w:r>
          <w:r>
            <w:fldChar w:fldCharType="separate"/>
          </w:r>
          <w:r>
            <w:rPr>
              <w:rFonts w:hint="eastAsia"/>
            </w:rPr>
            <w:t>4.3.31管理员删除用户日志记录</w:t>
          </w:r>
          <w:r>
            <w:tab/>
          </w:r>
          <w:r>
            <w:fldChar w:fldCharType="begin"/>
          </w:r>
          <w:r>
            <w:instrText xml:space="preserve"> PAGEREF _Toc19970 </w:instrText>
          </w:r>
          <w:r>
            <w:fldChar w:fldCharType="separate"/>
          </w:r>
          <w:r>
            <w:t>203</w:t>
          </w:r>
          <w:r>
            <w:fldChar w:fldCharType="end"/>
          </w:r>
          <w:r>
            <w:fldChar w:fldCharType="end"/>
          </w:r>
        </w:p>
        <w:p>
          <w:pPr>
            <w:pStyle w:val="16"/>
            <w:tabs>
              <w:tab w:val="right" w:leader="dot" w:pos="8306"/>
            </w:tabs>
          </w:pPr>
          <w:r>
            <w:fldChar w:fldCharType="begin"/>
          </w:r>
          <w:r>
            <w:instrText xml:space="preserve"> HYPERLINK \l _Toc27754 </w:instrText>
          </w:r>
          <w:r>
            <w:fldChar w:fldCharType="separate"/>
          </w:r>
          <w:r>
            <w:rPr>
              <w:rFonts w:hint="eastAsia"/>
            </w:rPr>
            <w:t>4.3.32管理员查找系统错误日志记录</w:t>
          </w:r>
          <w:r>
            <w:tab/>
          </w:r>
          <w:r>
            <w:fldChar w:fldCharType="begin"/>
          </w:r>
          <w:r>
            <w:instrText xml:space="preserve"> PAGEREF _Toc27754 </w:instrText>
          </w:r>
          <w:r>
            <w:fldChar w:fldCharType="separate"/>
          </w:r>
          <w:r>
            <w:t>205</w:t>
          </w:r>
          <w:r>
            <w:fldChar w:fldCharType="end"/>
          </w:r>
          <w:r>
            <w:fldChar w:fldCharType="end"/>
          </w:r>
        </w:p>
        <w:p>
          <w:pPr>
            <w:pStyle w:val="16"/>
            <w:tabs>
              <w:tab w:val="right" w:leader="dot" w:pos="8306"/>
            </w:tabs>
          </w:pPr>
          <w:r>
            <w:fldChar w:fldCharType="begin"/>
          </w:r>
          <w:r>
            <w:instrText xml:space="preserve"> HYPERLINK \l _Toc10331 </w:instrText>
          </w:r>
          <w:r>
            <w:fldChar w:fldCharType="separate"/>
          </w:r>
          <w:r>
            <w:rPr>
              <w:rFonts w:hint="eastAsia"/>
            </w:rPr>
            <w:t>4.3.33管理员删除系统错误日志记录</w:t>
          </w:r>
          <w:r>
            <w:tab/>
          </w:r>
          <w:r>
            <w:fldChar w:fldCharType="begin"/>
          </w:r>
          <w:r>
            <w:instrText xml:space="preserve"> PAGEREF _Toc10331 </w:instrText>
          </w:r>
          <w:r>
            <w:fldChar w:fldCharType="separate"/>
          </w:r>
          <w:r>
            <w:t>207</w:t>
          </w:r>
          <w:r>
            <w:fldChar w:fldCharType="end"/>
          </w:r>
          <w:r>
            <w:fldChar w:fldCharType="end"/>
          </w:r>
        </w:p>
        <w:p>
          <w:pPr>
            <w:pStyle w:val="16"/>
            <w:tabs>
              <w:tab w:val="right" w:leader="dot" w:pos="8306"/>
            </w:tabs>
          </w:pPr>
          <w:r>
            <w:fldChar w:fldCharType="begin"/>
          </w:r>
          <w:r>
            <w:instrText xml:space="preserve"> HYPERLINK \l _Toc20925 </w:instrText>
          </w:r>
          <w:r>
            <w:fldChar w:fldCharType="separate"/>
          </w:r>
          <w:r>
            <w:rPr>
              <w:rFonts w:hint="eastAsia"/>
            </w:rPr>
            <w:t>4.3.34管理员数据库备份</w:t>
          </w:r>
          <w:r>
            <w:tab/>
          </w:r>
          <w:r>
            <w:fldChar w:fldCharType="begin"/>
          </w:r>
          <w:r>
            <w:instrText xml:space="preserve"> PAGEREF _Toc20925 </w:instrText>
          </w:r>
          <w:r>
            <w:fldChar w:fldCharType="separate"/>
          </w:r>
          <w:r>
            <w:t>209</w:t>
          </w:r>
          <w:r>
            <w:fldChar w:fldCharType="end"/>
          </w:r>
          <w:r>
            <w:fldChar w:fldCharType="end"/>
          </w:r>
        </w:p>
        <w:p>
          <w:pPr>
            <w:pStyle w:val="16"/>
            <w:tabs>
              <w:tab w:val="right" w:leader="dot" w:pos="8306"/>
            </w:tabs>
          </w:pPr>
          <w:r>
            <w:fldChar w:fldCharType="begin"/>
          </w:r>
          <w:r>
            <w:instrText xml:space="preserve"> HYPERLINK \l _Toc5606 </w:instrText>
          </w:r>
          <w:r>
            <w:fldChar w:fldCharType="separate"/>
          </w:r>
          <w:r>
            <w:rPr>
              <w:rFonts w:hint="eastAsia"/>
            </w:rPr>
            <w:t>4.3.35管理员数据库恢复</w:t>
          </w:r>
          <w:r>
            <w:tab/>
          </w:r>
          <w:r>
            <w:fldChar w:fldCharType="begin"/>
          </w:r>
          <w:r>
            <w:instrText xml:space="preserve"> PAGEREF _Toc5606 </w:instrText>
          </w:r>
          <w:r>
            <w:fldChar w:fldCharType="separate"/>
          </w:r>
          <w:r>
            <w:t>211</w:t>
          </w:r>
          <w:r>
            <w:fldChar w:fldCharType="end"/>
          </w:r>
          <w:r>
            <w:fldChar w:fldCharType="end"/>
          </w:r>
        </w:p>
        <w:p>
          <w:pPr>
            <w:pStyle w:val="16"/>
            <w:tabs>
              <w:tab w:val="right" w:leader="dot" w:pos="8306"/>
            </w:tabs>
          </w:pPr>
          <w:r>
            <w:fldChar w:fldCharType="begin"/>
          </w:r>
          <w:r>
            <w:instrText xml:space="preserve"> HYPERLINK \l _Toc16554 </w:instrText>
          </w:r>
          <w:r>
            <w:fldChar w:fldCharType="separate"/>
          </w:r>
          <w:r>
            <w:rPr>
              <w:rFonts w:hint="eastAsia"/>
            </w:rPr>
            <w:t>4.3.36管理员网站底部信息修改</w:t>
          </w:r>
          <w:r>
            <w:tab/>
          </w:r>
          <w:r>
            <w:fldChar w:fldCharType="begin"/>
          </w:r>
          <w:r>
            <w:instrText xml:space="preserve"> PAGEREF _Toc16554 </w:instrText>
          </w:r>
          <w:r>
            <w:fldChar w:fldCharType="separate"/>
          </w:r>
          <w:r>
            <w:t>212</w:t>
          </w:r>
          <w:r>
            <w:fldChar w:fldCharType="end"/>
          </w:r>
          <w:r>
            <w:fldChar w:fldCharType="end"/>
          </w:r>
        </w:p>
        <w:p>
          <w:pPr>
            <w:pStyle w:val="16"/>
            <w:tabs>
              <w:tab w:val="right" w:leader="dot" w:pos="8306"/>
            </w:tabs>
          </w:pPr>
          <w:r>
            <w:fldChar w:fldCharType="begin"/>
          </w:r>
          <w:r>
            <w:instrText xml:space="preserve"> HYPERLINK \l _Toc29202 </w:instrText>
          </w:r>
          <w:r>
            <w:fldChar w:fldCharType="separate"/>
          </w:r>
          <w:r>
            <w:rPr>
              <w:rFonts w:hint="eastAsia"/>
            </w:rPr>
            <w:t>4.3.37管理员查找数据库备份</w:t>
          </w:r>
          <w:r>
            <w:tab/>
          </w:r>
          <w:r>
            <w:fldChar w:fldCharType="begin"/>
          </w:r>
          <w:r>
            <w:instrText xml:space="preserve"> PAGEREF _Toc29202 </w:instrText>
          </w:r>
          <w:r>
            <w:fldChar w:fldCharType="separate"/>
          </w:r>
          <w:r>
            <w:t>214</w:t>
          </w:r>
          <w:r>
            <w:fldChar w:fldCharType="end"/>
          </w:r>
          <w:r>
            <w:fldChar w:fldCharType="end"/>
          </w:r>
        </w:p>
        <w:p>
          <w:pPr>
            <w:pStyle w:val="16"/>
            <w:tabs>
              <w:tab w:val="right" w:leader="dot" w:pos="8306"/>
            </w:tabs>
          </w:pPr>
          <w:r>
            <w:fldChar w:fldCharType="begin"/>
          </w:r>
          <w:r>
            <w:instrText xml:space="preserve"> HYPERLINK \l _Toc17010 </w:instrText>
          </w:r>
          <w:r>
            <w:fldChar w:fldCharType="separate"/>
          </w:r>
          <w:r>
            <w:rPr>
              <w:rFonts w:hint="eastAsia"/>
            </w:rPr>
            <w:t>4.3.38管理员删除数据库备份</w:t>
          </w:r>
          <w:r>
            <w:tab/>
          </w:r>
          <w:r>
            <w:fldChar w:fldCharType="begin"/>
          </w:r>
          <w:r>
            <w:instrText xml:space="preserve"> PAGEREF _Toc17010 </w:instrText>
          </w:r>
          <w:r>
            <w:fldChar w:fldCharType="separate"/>
          </w:r>
          <w:r>
            <w:t>215</w:t>
          </w:r>
          <w:r>
            <w:fldChar w:fldCharType="end"/>
          </w:r>
          <w:r>
            <w:fldChar w:fldCharType="end"/>
          </w:r>
        </w:p>
        <w:p>
          <w:pPr>
            <w:pStyle w:val="16"/>
            <w:tabs>
              <w:tab w:val="right" w:leader="dot" w:pos="8306"/>
            </w:tabs>
          </w:pPr>
          <w:r>
            <w:fldChar w:fldCharType="begin"/>
          </w:r>
          <w:r>
            <w:instrText xml:space="preserve"> HYPERLINK \l _Toc30330 </w:instrText>
          </w:r>
          <w:r>
            <w:fldChar w:fldCharType="separate"/>
          </w:r>
          <w:r>
            <w:rPr>
              <w:rFonts w:hint="eastAsia"/>
            </w:rPr>
            <w:t>4.3.39管理员查找帖子</w:t>
          </w:r>
          <w:r>
            <w:tab/>
          </w:r>
          <w:r>
            <w:fldChar w:fldCharType="begin"/>
          </w:r>
          <w:r>
            <w:instrText xml:space="preserve"> PAGEREF _Toc30330 </w:instrText>
          </w:r>
          <w:r>
            <w:fldChar w:fldCharType="separate"/>
          </w:r>
          <w:r>
            <w:t>217</w:t>
          </w:r>
          <w:r>
            <w:fldChar w:fldCharType="end"/>
          </w:r>
          <w:r>
            <w:fldChar w:fldCharType="end"/>
          </w:r>
        </w:p>
        <w:p>
          <w:pPr>
            <w:pStyle w:val="16"/>
            <w:tabs>
              <w:tab w:val="right" w:leader="dot" w:pos="8306"/>
            </w:tabs>
          </w:pPr>
          <w:r>
            <w:fldChar w:fldCharType="begin"/>
          </w:r>
          <w:r>
            <w:instrText xml:space="preserve"> HYPERLINK \l _Toc12827 </w:instrText>
          </w:r>
          <w:r>
            <w:fldChar w:fldCharType="separate"/>
          </w:r>
          <w:r>
            <w:rPr>
              <w:rFonts w:hint="eastAsia"/>
            </w:rPr>
            <w:t>4.3.40管理员删除帖子</w:t>
          </w:r>
          <w:r>
            <w:tab/>
          </w:r>
          <w:r>
            <w:fldChar w:fldCharType="begin"/>
          </w:r>
          <w:r>
            <w:instrText xml:space="preserve"> PAGEREF _Toc12827 </w:instrText>
          </w:r>
          <w:r>
            <w:fldChar w:fldCharType="separate"/>
          </w:r>
          <w:r>
            <w:t>218</w:t>
          </w:r>
          <w:r>
            <w:fldChar w:fldCharType="end"/>
          </w:r>
          <w:r>
            <w:fldChar w:fldCharType="end"/>
          </w:r>
        </w:p>
        <w:p>
          <w:pPr>
            <w:pStyle w:val="16"/>
            <w:tabs>
              <w:tab w:val="right" w:leader="dot" w:pos="8306"/>
            </w:tabs>
          </w:pPr>
          <w:r>
            <w:fldChar w:fldCharType="begin"/>
          </w:r>
          <w:r>
            <w:instrText xml:space="preserve"> HYPERLINK \l _Toc25215 </w:instrText>
          </w:r>
          <w:r>
            <w:fldChar w:fldCharType="separate"/>
          </w:r>
          <w:r>
            <w:rPr>
              <w:rFonts w:hint="eastAsia"/>
            </w:rPr>
            <w:t>4.3.41管理员查看帖子</w:t>
          </w:r>
          <w:r>
            <w:tab/>
          </w:r>
          <w:r>
            <w:fldChar w:fldCharType="begin"/>
          </w:r>
          <w:r>
            <w:instrText xml:space="preserve"> PAGEREF _Toc25215 </w:instrText>
          </w:r>
          <w:r>
            <w:fldChar w:fldCharType="separate"/>
          </w:r>
          <w:r>
            <w:t>220</w:t>
          </w:r>
          <w:r>
            <w:fldChar w:fldCharType="end"/>
          </w:r>
          <w:r>
            <w:fldChar w:fldCharType="end"/>
          </w:r>
        </w:p>
        <w:p>
          <w:pPr>
            <w:pStyle w:val="16"/>
            <w:tabs>
              <w:tab w:val="right" w:leader="dot" w:pos="8306"/>
            </w:tabs>
          </w:pPr>
          <w:r>
            <w:fldChar w:fldCharType="begin"/>
          </w:r>
          <w:r>
            <w:instrText xml:space="preserve"> HYPERLINK \l _Toc10282 </w:instrText>
          </w:r>
          <w:r>
            <w:fldChar w:fldCharType="separate"/>
          </w:r>
          <w:r>
            <w:rPr>
              <w:rFonts w:hint="eastAsia"/>
            </w:rPr>
            <w:t>4.3.42管理员查看回复</w:t>
          </w:r>
          <w:r>
            <w:tab/>
          </w:r>
          <w:r>
            <w:fldChar w:fldCharType="begin"/>
          </w:r>
          <w:r>
            <w:instrText xml:space="preserve"> PAGEREF _Toc10282 </w:instrText>
          </w:r>
          <w:r>
            <w:fldChar w:fldCharType="separate"/>
          </w:r>
          <w:r>
            <w:t>222</w:t>
          </w:r>
          <w:r>
            <w:fldChar w:fldCharType="end"/>
          </w:r>
          <w:r>
            <w:fldChar w:fldCharType="end"/>
          </w:r>
        </w:p>
        <w:p>
          <w:pPr>
            <w:pStyle w:val="16"/>
            <w:tabs>
              <w:tab w:val="right" w:leader="dot" w:pos="8306"/>
            </w:tabs>
          </w:pPr>
          <w:r>
            <w:fldChar w:fldCharType="begin"/>
          </w:r>
          <w:r>
            <w:instrText xml:space="preserve"> HYPERLINK \l _Toc4245 </w:instrText>
          </w:r>
          <w:r>
            <w:fldChar w:fldCharType="separate"/>
          </w:r>
          <w:r>
            <w:rPr>
              <w:rFonts w:hint="eastAsia"/>
            </w:rPr>
            <w:t>4.3.43管理员删除回复</w:t>
          </w:r>
          <w:r>
            <w:tab/>
          </w:r>
          <w:r>
            <w:fldChar w:fldCharType="begin"/>
          </w:r>
          <w:r>
            <w:instrText xml:space="preserve"> PAGEREF _Toc4245 </w:instrText>
          </w:r>
          <w:r>
            <w:fldChar w:fldCharType="separate"/>
          </w:r>
          <w:r>
            <w:t>224</w:t>
          </w:r>
          <w:r>
            <w:fldChar w:fldCharType="end"/>
          </w:r>
          <w:r>
            <w:fldChar w:fldCharType="end"/>
          </w:r>
        </w:p>
        <w:p>
          <w:pPr>
            <w:pStyle w:val="16"/>
            <w:tabs>
              <w:tab w:val="right" w:leader="dot" w:pos="8306"/>
            </w:tabs>
          </w:pPr>
          <w:r>
            <w:fldChar w:fldCharType="begin"/>
          </w:r>
          <w:r>
            <w:instrText xml:space="preserve"> HYPERLINK \l _Toc12609 </w:instrText>
          </w:r>
          <w:r>
            <w:fldChar w:fldCharType="separate"/>
          </w:r>
          <w:r>
            <w:rPr>
              <w:rFonts w:hint="eastAsia"/>
            </w:rPr>
            <w:t>4.3.44管理员置顶帖子</w:t>
          </w:r>
          <w:r>
            <w:tab/>
          </w:r>
          <w:r>
            <w:fldChar w:fldCharType="begin"/>
          </w:r>
          <w:r>
            <w:instrText xml:space="preserve"> PAGEREF _Toc12609 </w:instrText>
          </w:r>
          <w:r>
            <w:fldChar w:fldCharType="separate"/>
          </w:r>
          <w:r>
            <w:t>225</w:t>
          </w:r>
          <w:r>
            <w:fldChar w:fldCharType="end"/>
          </w:r>
          <w:r>
            <w:fldChar w:fldCharType="end"/>
          </w:r>
        </w:p>
        <w:p>
          <w:pPr>
            <w:pStyle w:val="16"/>
            <w:tabs>
              <w:tab w:val="right" w:leader="dot" w:pos="8306"/>
            </w:tabs>
          </w:pPr>
          <w:r>
            <w:fldChar w:fldCharType="begin"/>
          </w:r>
          <w:r>
            <w:instrText xml:space="preserve"> HYPERLINK \l _Toc28392 </w:instrText>
          </w:r>
          <w:r>
            <w:fldChar w:fldCharType="separate"/>
          </w:r>
          <w:r>
            <w:rPr>
              <w:rFonts w:hint="eastAsia"/>
            </w:rPr>
            <w:t>4.3.45管理员加精帖子</w:t>
          </w:r>
          <w:r>
            <w:tab/>
          </w:r>
          <w:r>
            <w:fldChar w:fldCharType="begin"/>
          </w:r>
          <w:r>
            <w:instrText xml:space="preserve"> PAGEREF _Toc28392 </w:instrText>
          </w:r>
          <w:r>
            <w:fldChar w:fldCharType="separate"/>
          </w:r>
          <w:r>
            <w:t>227</w:t>
          </w:r>
          <w:r>
            <w:fldChar w:fldCharType="end"/>
          </w:r>
          <w:r>
            <w:fldChar w:fldCharType="end"/>
          </w:r>
        </w:p>
        <w:p>
          <w:pPr>
            <w:pStyle w:val="16"/>
            <w:tabs>
              <w:tab w:val="right" w:leader="dot" w:pos="8306"/>
            </w:tabs>
          </w:pPr>
          <w:r>
            <w:fldChar w:fldCharType="begin"/>
          </w:r>
          <w:r>
            <w:instrText xml:space="preserve"> HYPERLINK \l _Toc3748 </w:instrText>
          </w:r>
          <w:r>
            <w:fldChar w:fldCharType="separate"/>
          </w:r>
          <w:r>
            <w:rPr>
              <w:rFonts w:hint="eastAsia"/>
            </w:rPr>
            <w:t>4.3.46管理员bbs回复</w:t>
          </w:r>
          <w:r>
            <w:tab/>
          </w:r>
          <w:r>
            <w:fldChar w:fldCharType="begin"/>
          </w:r>
          <w:r>
            <w:instrText xml:space="preserve"> PAGEREF _Toc3748 </w:instrText>
          </w:r>
          <w:r>
            <w:fldChar w:fldCharType="separate"/>
          </w:r>
          <w:r>
            <w:t>228</w:t>
          </w:r>
          <w:r>
            <w:fldChar w:fldCharType="end"/>
          </w:r>
          <w:r>
            <w:fldChar w:fldCharType="end"/>
          </w:r>
        </w:p>
        <w:p>
          <w:pPr>
            <w:pStyle w:val="16"/>
            <w:tabs>
              <w:tab w:val="right" w:leader="dot" w:pos="8306"/>
            </w:tabs>
          </w:pPr>
          <w:r>
            <w:fldChar w:fldCharType="begin"/>
          </w:r>
          <w:r>
            <w:instrText xml:space="preserve"> HYPERLINK \l _Toc15947 </w:instrText>
          </w:r>
          <w:r>
            <w:fldChar w:fldCharType="separate"/>
          </w:r>
          <w:r>
            <w:rPr>
              <w:rFonts w:hint="eastAsia"/>
            </w:rPr>
            <w:t>4.3.47管理员bbs点赞</w:t>
          </w:r>
          <w:r>
            <w:tab/>
          </w:r>
          <w:r>
            <w:fldChar w:fldCharType="begin"/>
          </w:r>
          <w:r>
            <w:instrText xml:space="preserve"> PAGEREF _Toc15947 </w:instrText>
          </w:r>
          <w:r>
            <w:fldChar w:fldCharType="separate"/>
          </w:r>
          <w:r>
            <w:t>230</w:t>
          </w:r>
          <w:r>
            <w:fldChar w:fldCharType="end"/>
          </w:r>
          <w:r>
            <w:fldChar w:fldCharType="end"/>
          </w:r>
        </w:p>
        <w:p>
          <w:pPr>
            <w:pStyle w:val="16"/>
            <w:tabs>
              <w:tab w:val="right" w:leader="dot" w:pos="8306"/>
            </w:tabs>
          </w:pPr>
          <w:r>
            <w:fldChar w:fldCharType="begin"/>
          </w:r>
          <w:r>
            <w:instrText xml:space="preserve"> HYPERLINK \l _Toc30706 </w:instrText>
          </w:r>
          <w:r>
            <w:fldChar w:fldCharType="separate"/>
          </w:r>
          <w:r>
            <w:rPr>
              <w:rFonts w:hint="eastAsia"/>
            </w:rPr>
            <w:t>4.3.48管理员bbs踩</w:t>
          </w:r>
          <w:r>
            <w:tab/>
          </w:r>
          <w:r>
            <w:fldChar w:fldCharType="begin"/>
          </w:r>
          <w:r>
            <w:instrText xml:space="preserve"> PAGEREF _Toc30706 </w:instrText>
          </w:r>
          <w:r>
            <w:fldChar w:fldCharType="separate"/>
          </w:r>
          <w:r>
            <w:t>232</w:t>
          </w:r>
          <w:r>
            <w:fldChar w:fldCharType="end"/>
          </w:r>
          <w:r>
            <w:fldChar w:fldCharType="end"/>
          </w:r>
        </w:p>
        <w:p>
          <w:pPr>
            <w:pStyle w:val="25"/>
            <w:tabs>
              <w:tab w:val="right" w:leader="dot" w:pos="8306"/>
            </w:tabs>
          </w:pPr>
          <w:r>
            <w:fldChar w:fldCharType="begin"/>
          </w:r>
          <w:r>
            <w:instrText xml:space="preserve"> HYPERLINK \l _Toc20885 </w:instrText>
          </w:r>
          <w:r>
            <w:fldChar w:fldCharType="separate"/>
          </w:r>
          <w:r>
            <w:rPr>
              <w:rFonts w:hint="eastAsia"/>
            </w:rPr>
            <w:t>4.4教师功能需求</w:t>
          </w:r>
          <w:r>
            <w:tab/>
          </w:r>
          <w:r>
            <w:fldChar w:fldCharType="begin"/>
          </w:r>
          <w:r>
            <w:instrText xml:space="preserve"> PAGEREF _Toc20885 </w:instrText>
          </w:r>
          <w:r>
            <w:fldChar w:fldCharType="separate"/>
          </w:r>
          <w:r>
            <w:t>233</w:t>
          </w:r>
          <w:r>
            <w:fldChar w:fldCharType="end"/>
          </w:r>
          <w:r>
            <w:fldChar w:fldCharType="end"/>
          </w:r>
        </w:p>
        <w:p>
          <w:pPr>
            <w:pStyle w:val="16"/>
            <w:tabs>
              <w:tab w:val="right" w:leader="dot" w:pos="8306"/>
            </w:tabs>
          </w:pPr>
          <w:r>
            <w:fldChar w:fldCharType="begin"/>
          </w:r>
          <w:r>
            <w:instrText xml:space="preserve"> HYPERLINK \l _Toc20373 </w:instrText>
          </w:r>
          <w:r>
            <w:fldChar w:fldCharType="separate"/>
          </w:r>
          <w:r>
            <w:rPr>
              <w:rFonts w:hint="eastAsia"/>
            </w:rPr>
            <w:t>4.4.1教师登录</w:t>
          </w:r>
          <w:r>
            <w:tab/>
          </w:r>
          <w:r>
            <w:fldChar w:fldCharType="begin"/>
          </w:r>
          <w:r>
            <w:instrText xml:space="preserve"> PAGEREF _Toc20373 </w:instrText>
          </w:r>
          <w:r>
            <w:fldChar w:fldCharType="separate"/>
          </w:r>
          <w:r>
            <w:t>233</w:t>
          </w:r>
          <w:r>
            <w:fldChar w:fldCharType="end"/>
          </w:r>
          <w:r>
            <w:fldChar w:fldCharType="end"/>
          </w:r>
        </w:p>
        <w:p>
          <w:pPr>
            <w:pStyle w:val="16"/>
            <w:tabs>
              <w:tab w:val="right" w:leader="dot" w:pos="8306"/>
            </w:tabs>
          </w:pPr>
          <w:r>
            <w:fldChar w:fldCharType="begin"/>
          </w:r>
          <w:r>
            <w:instrText xml:space="preserve"> HYPERLINK \l _Toc6348 </w:instrText>
          </w:r>
          <w:r>
            <w:fldChar w:fldCharType="separate"/>
          </w:r>
          <w:r>
            <w:rPr>
              <w:rFonts w:hint="eastAsia"/>
            </w:rPr>
            <w:t>4.4.2教师忘记密码</w:t>
          </w:r>
          <w:r>
            <w:tab/>
          </w:r>
          <w:r>
            <w:fldChar w:fldCharType="begin"/>
          </w:r>
          <w:r>
            <w:instrText xml:space="preserve"> PAGEREF _Toc6348 </w:instrText>
          </w:r>
          <w:r>
            <w:fldChar w:fldCharType="separate"/>
          </w:r>
          <w:r>
            <w:t>236</w:t>
          </w:r>
          <w:r>
            <w:fldChar w:fldCharType="end"/>
          </w:r>
          <w:r>
            <w:fldChar w:fldCharType="end"/>
          </w:r>
        </w:p>
        <w:p>
          <w:pPr>
            <w:pStyle w:val="16"/>
            <w:tabs>
              <w:tab w:val="right" w:leader="dot" w:pos="8306"/>
            </w:tabs>
          </w:pPr>
          <w:r>
            <w:fldChar w:fldCharType="begin"/>
          </w:r>
          <w:r>
            <w:instrText xml:space="preserve"> HYPERLINK \l _Toc1968 </w:instrText>
          </w:r>
          <w:r>
            <w:fldChar w:fldCharType="separate"/>
          </w:r>
          <w:r>
            <w:rPr>
              <w:rFonts w:hint="eastAsia"/>
            </w:rPr>
            <w:t>4.4.3</w:t>
          </w:r>
          <w:r>
            <w:rPr>
              <w:rFonts w:hint="eastAsia"/>
              <w:lang w:val="en-US" w:eastAsia="zh-CN"/>
            </w:rPr>
            <w:t>教师</w:t>
          </w:r>
          <w:r>
            <w:rPr>
              <w:rFonts w:hint="eastAsia"/>
            </w:rPr>
            <w:t>注册</w:t>
          </w:r>
          <w:r>
            <w:tab/>
          </w:r>
          <w:r>
            <w:fldChar w:fldCharType="begin"/>
          </w:r>
          <w:r>
            <w:instrText xml:space="preserve"> PAGEREF _Toc1968 </w:instrText>
          </w:r>
          <w:r>
            <w:fldChar w:fldCharType="separate"/>
          </w:r>
          <w:r>
            <w:t>239</w:t>
          </w:r>
          <w:r>
            <w:fldChar w:fldCharType="end"/>
          </w:r>
          <w:r>
            <w:fldChar w:fldCharType="end"/>
          </w:r>
        </w:p>
        <w:p>
          <w:pPr>
            <w:pStyle w:val="16"/>
            <w:tabs>
              <w:tab w:val="right" w:leader="dot" w:pos="8306"/>
            </w:tabs>
          </w:pPr>
          <w:r>
            <w:fldChar w:fldCharType="begin"/>
          </w:r>
          <w:r>
            <w:instrText xml:space="preserve"> HYPERLINK \l _Toc24279 </w:instrText>
          </w:r>
          <w:r>
            <w:fldChar w:fldCharType="separate"/>
          </w:r>
          <w:r>
            <w:rPr>
              <w:rFonts w:hint="eastAsia"/>
            </w:rPr>
            <w:t>4.4.</w:t>
          </w:r>
          <w:r>
            <w:rPr>
              <w:rFonts w:hint="eastAsia"/>
              <w:lang w:val="en-US" w:eastAsia="zh-CN"/>
            </w:rPr>
            <w:t>4教师查看项目总览信息</w:t>
          </w:r>
          <w:r>
            <w:tab/>
          </w:r>
          <w:r>
            <w:fldChar w:fldCharType="begin"/>
          </w:r>
          <w:r>
            <w:instrText xml:space="preserve"> PAGEREF _Toc24279 </w:instrText>
          </w:r>
          <w:r>
            <w:fldChar w:fldCharType="separate"/>
          </w:r>
          <w:r>
            <w:t>243</w:t>
          </w:r>
          <w:r>
            <w:fldChar w:fldCharType="end"/>
          </w:r>
          <w:r>
            <w:fldChar w:fldCharType="end"/>
          </w:r>
        </w:p>
        <w:p>
          <w:pPr>
            <w:pStyle w:val="16"/>
            <w:tabs>
              <w:tab w:val="right" w:leader="dot" w:pos="8306"/>
            </w:tabs>
          </w:pPr>
          <w:r>
            <w:fldChar w:fldCharType="begin"/>
          </w:r>
          <w:r>
            <w:instrText xml:space="preserve"> HYPERLINK \l _Toc9117 </w:instrText>
          </w:r>
          <w:r>
            <w:fldChar w:fldCharType="separate"/>
          </w:r>
          <w:r>
            <w:rPr>
              <w:rFonts w:hint="eastAsia"/>
            </w:rPr>
            <w:t>4.4.5教师</w:t>
          </w:r>
          <w:r>
            <w:rPr>
              <w:rFonts w:hint="eastAsia"/>
              <w:lang w:val="en-US" w:eastAsia="zh-CN"/>
            </w:rPr>
            <w:t>查看项目任务</w:t>
          </w:r>
          <w:r>
            <w:tab/>
          </w:r>
          <w:r>
            <w:fldChar w:fldCharType="begin"/>
          </w:r>
          <w:r>
            <w:instrText xml:space="preserve"> PAGEREF _Toc9117 </w:instrText>
          </w:r>
          <w:r>
            <w:fldChar w:fldCharType="separate"/>
          </w:r>
          <w:r>
            <w:t>245</w:t>
          </w:r>
          <w:r>
            <w:fldChar w:fldCharType="end"/>
          </w:r>
          <w:r>
            <w:fldChar w:fldCharType="end"/>
          </w:r>
        </w:p>
        <w:p>
          <w:pPr>
            <w:pStyle w:val="16"/>
            <w:tabs>
              <w:tab w:val="right" w:leader="dot" w:pos="8306"/>
            </w:tabs>
          </w:pPr>
          <w:r>
            <w:fldChar w:fldCharType="begin"/>
          </w:r>
          <w:r>
            <w:instrText xml:space="preserve"> HYPERLINK \l _Toc5514 </w:instrText>
          </w:r>
          <w:r>
            <w:fldChar w:fldCharType="separate"/>
          </w:r>
          <w:r>
            <w:rPr>
              <w:rFonts w:hint="eastAsia"/>
            </w:rPr>
            <w:t>4.4.6</w:t>
          </w:r>
          <w:r>
            <w:rPr>
              <w:rFonts w:hint="eastAsia"/>
              <w:lang w:val="en-US" w:eastAsia="zh-CN"/>
            </w:rPr>
            <w:t>教师提供建议</w:t>
          </w:r>
          <w:r>
            <w:tab/>
          </w:r>
          <w:r>
            <w:fldChar w:fldCharType="begin"/>
          </w:r>
          <w:r>
            <w:instrText xml:space="preserve"> PAGEREF _Toc5514 </w:instrText>
          </w:r>
          <w:r>
            <w:fldChar w:fldCharType="separate"/>
          </w:r>
          <w:r>
            <w:t>247</w:t>
          </w:r>
          <w:r>
            <w:fldChar w:fldCharType="end"/>
          </w:r>
          <w:r>
            <w:fldChar w:fldCharType="end"/>
          </w:r>
        </w:p>
        <w:p>
          <w:pPr>
            <w:pStyle w:val="16"/>
            <w:tabs>
              <w:tab w:val="right" w:leader="dot" w:pos="8306"/>
            </w:tabs>
          </w:pPr>
          <w:r>
            <w:fldChar w:fldCharType="begin"/>
          </w:r>
          <w:r>
            <w:instrText xml:space="preserve"> HYPERLINK \l _Toc25142 </w:instrText>
          </w:r>
          <w:r>
            <w:fldChar w:fldCharType="separate"/>
          </w:r>
          <w:r>
            <w:rPr>
              <w:rFonts w:hint="eastAsia"/>
            </w:rPr>
            <w:t>4.4.7教师</w:t>
          </w:r>
          <w:r>
            <w:rPr>
              <w:rFonts w:hint="eastAsia"/>
              <w:lang w:val="en-US" w:eastAsia="zh-CN"/>
            </w:rPr>
            <w:t>查看项目甘特图</w:t>
          </w:r>
          <w:r>
            <w:tab/>
          </w:r>
          <w:r>
            <w:fldChar w:fldCharType="begin"/>
          </w:r>
          <w:r>
            <w:instrText xml:space="preserve"> PAGEREF _Toc25142 </w:instrText>
          </w:r>
          <w:r>
            <w:fldChar w:fldCharType="separate"/>
          </w:r>
          <w:r>
            <w:t>249</w:t>
          </w:r>
          <w:r>
            <w:fldChar w:fldCharType="end"/>
          </w:r>
          <w:r>
            <w:fldChar w:fldCharType="end"/>
          </w:r>
        </w:p>
        <w:p>
          <w:pPr>
            <w:pStyle w:val="16"/>
            <w:tabs>
              <w:tab w:val="right" w:leader="dot" w:pos="8306"/>
            </w:tabs>
          </w:pPr>
          <w:r>
            <w:fldChar w:fldCharType="begin"/>
          </w:r>
          <w:r>
            <w:instrText xml:space="preserve"> HYPERLINK \l _Toc11081 </w:instrText>
          </w:r>
          <w:r>
            <w:fldChar w:fldCharType="separate"/>
          </w:r>
          <w:r>
            <w:rPr>
              <w:rFonts w:hint="eastAsia"/>
            </w:rPr>
            <w:t>4.4.8</w:t>
          </w:r>
          <w:r>
            <w:rPr>
              <w:rFonts w:hint="eastAsia"/>
              <w:lang w:val="en-US" w:eastAsia="zh-CN"/>
            </w:rPr>
            <w:t>教师查看项目文档</w:t>
          </w:r>
          <w:r>
            <w:tab/>
          </w:r>
          <w:r>
            <w:fldChar w:fldCharType="begin"/>
          </w:r>
          <w:r>
            <w:instrText xml:space="preserve"> PAGEREF _Toc11081 </w:instrText>
          </w:r>
          <w:r>
            <w:fldChar w:fldCharType="separate"/>
          </w:r>
          <w:r>
            <w:t>250</w:t>
          </w:r>
          <w:r>
            <w:fldChar w:fldCharType="end"/>
          </w:r>
          <w:r>
            <w:fldChar w:fldCharType="end"/>
          </w:r>
        </w:p>
        <w:p>
          <w:pPr>
            <w:pStyle w:val="16"/>
            <w:tabs>
              <w:tab w:val="right" w:leader="dot" w:pos="8306"/>
            </w:tabs>
          </w:pPr>
          <w:r>
            <w:fldChar w:fldCharType="begin"/>
          </w:r>
          <w:r>
            <w:instrText xml:space="preserve"> HYPERLINK \l _Toc16250 </w:instrText>
          </w:r>
          <w:r>
            <w:fldChar w:fldCharType="separate"/>
          </w:r>
          <w:r>
            <w:rPr>
              <w:rFonts w:hint="eastAsia"/>
            </w:rPr>
            <w:t>4.4.9</w:t>
          </w:r>
          <w:r>
            <w:rPr>
              <w:rFonts w:hint="eastAsia"/>
              <w:lang w:val="en-US" w:eastAsia="zh-CN"/>
            </w:rPr>
            <w:t>教师下载项目文档</w:t>
          </w:r>
          <w:r>
            <w:tab/>
          </w:r>
          <w:r>
            <w:fldChar w:fldCharType="begin"/>
          </w:r>
          <w:r>
            <w:instrText xml:space="preserve"> PAGEREF _Toc16250 </w:instrText>
          </w:r>
          <w:r>
            <w:fldChar w:fldCharType="separate"/>
          </w:r>
          <w:r>
            <w:t>253</w:t>
          </w:r>
          <w:r>
            <w:fldChar w:fldCharType="end"/>
          </w:r>
          <w:r>
            <w:fldChar w:fldCharType="end"/>
          </w:r>
        </w:p>
        <w:p>
          <w:pPr>
            <w:pStyle w:val="16"/>
            <w:tabs>
              <w:tab w:val="right" w:leader="dot" w:pos="8306"/>
            </w:tabs>
          </w:pPr>
          <w:r>
            <w:fldChar w:fldCharType="begin"/>
          </w:r>
          <w:r>
            <w:instrText xml:space="preserve"> HYPERLINK \l _Toc32410 </w:instrText>
          </w:r>
          <w:r>
            <w:fldChar w:fldCharType="separate"/>
          </w:r>
          <w:r>
            <w:rPr>
              <w:rFonts w:hint="eastAsia"/>
            </w:rPr>
            <w:t>4.4.10教师</w:t>
          </w:r>
          <w:r>
            <w:rPr>
              <w:rFonts w:hint="eastAsia"/>
              <w:lang w:val="en-US" w:eastAsia="zh-CN"/>
            </w:rPr>
            <w:t>查看项目资料</w:t>
          </w:r>
          <w:r>
            <w:tab/>
          </w:r>
          <w:r>
            <w:fldChar w:fldCharType="begin"/>
          </w:r>
          <w:r>
            <w:instrText xml:space="preserve"> PAGEREF _Toc32410 </w:instrText>
          </w:r>
          <w:r>
            <w:fldChar w:fldCharType="separate"/>
          </w:r>
          <w:r>
            <w:t>256</w:t>
          </w:r>
          <w:r>
            <w:fldChar w:fldCharType="end"/>
          </w:r>
          <w:r>
            <w:fldChar w:fldCharType="end"/>
          </w:r>
        </w:p>
        <w:p>
          <w:pPr>
            <w:pStyle w:val="16"/>
            <w:tabs>
              <w:tab w:val="right" w:leader="dot" w:pos="8306"/>
            </w:tabs>
          </w:pPr>
          <w:r>
            <w:fldChar w:fldCharType="begin"/>
          </w:r>
          <w:r>
            <w:instrText xml:space="preserve"> HYPERLINK \l _Toc12369 </w:instrText>
          </w:r>
          <w:r>
            <w:fldChar w:fldCharType="separate"/>
          </w:r>
          <w:r>
            <w:rPr>
              <w:rFonts w:hint="eastAsia"/>
            </w:rPr>
            <w:t>4.4.11教师</w:t>
          </w:r>
          <w:r>
            <w:rPr>
              <w:rFonts w:hint="eastAsia"/>
              <w:lang w:val="en-US" w:eastAsia="zh-CN"/>
            </w:rPr>
            <w:t>下载项目资料</w:t>
          </w:r>
          <w:r>
            <w:tab/>
          </w:r>
          <w:r>
            <w:fldChar w:fldCharType="begin"/>
          </w:r>
          <w:r>
            <w:instrText xml:space="preserve"> PAGEREF _Toc12369 </w:instrText>
          </w:r>
          <w:r>
            <w:fldChar w:fldCharType="separate"/>
          </w:r>
          <w:r>
            <w:t>258</w:t>
          </w:r>
          <w:r>
            <w:fldChar w:fldCharType="end"/>
          </w:r>
          <w:r>
            <w:fldChar w:fldCharType="end"/>
          </w:r>
        </w:p>
        <w:p>
          <w:pPr>
            <w:pStyle w:val="16"/>
            <w:tabs>
              <w:tab w:val="right" w:leader="dot" w:pos="8306"/>
            </w:tabs>
          </w:pPr>
          <w:r>
            <w:fldChar w:fldCharType="begin"/>
          </w:r>
          <w:r>
            <w:instrText xml:space="preserve"> HYPERLINK \l _Toc26454 </w:instrText>
          </w:r>
          <w:r>
            <w:fldChar w:fldCharType="separate"/>
          </w:r>
          <w:r>
            <w:rPr>
              <w:rFonts w:hint="eastAsia"/>
            </w:rPr>
            <w:t>4.4.12教师</w:t>
          </w:r>
          <w:r>
            <w:rPr>
              <w:rFonts w:hint="eastAsia"/>
              <w:lang w:val="en-US" w:eastAsia="zh-CN"/>
            </w:rPr>
            <w:t>上传项目资料</w:t>
          </w:r>
          <w:r>
            <w:tab/>
          </w:r>
          <w:r>
            <w:fldChar w:fldCharType="begin"/>
          </w:r>
          <w:r>
            <w:instrText xml:space="preserve"> PAGEREF _Toc26454 </w:instrText>
          </w:r>
          <w:r>
            <w:fldChar w:fldCharType="separate"/>
          </w:r>
          <w:r>
            <w:t>260</w:t>
          </w:r>
          <w:r>
            <w:fldChar w:fldCharType="end"/>
          </w:r>
          <w:r>
            <w:fldChar w:fldCharType="end"/>
          </w:r>
        </w:p>
        <w:p>
          <w:pPr>
            <w:pStyle w:val="16"/>
            <w:tabs>
              <w:tab w:val="right" w:leader="dot" w:pos="8306"/>
            </w:tabs>
          </w:pPr>
          <w:r>
            <w:fldChar w:fldCharType="begin"/>
          </w:r>
          <w:r>
            <w:instrText xml:space="preserve"> HYPERLINK \l _Toc20860 </w:instrText>
          </w:r>
          <w:r>
            <w:fldChar w:fldCharType="separate"/>
          </w:r>
          <w:r>
            <w:rPr>
              <w:rFonts w:hint="eastAsia"/>
            </w:rPr>
            <w:t>4.4.13</w:t>
          </w:r>
          <w:r>
            <w:rPr>
              <w:rFonts w:hint="eastAsia"/>
              <w:lang w:val="en-US" w:eastAsia="zh-CN"/>
            </w:rPr>
            <w:t>教师对小组评价</w:t>
          </w:r>
          <w:r>
            <w:tab/>
          </w:r>
          <w:r>
            <w:fldChar w:fldCharType="begin"/>
          </w:r>
          <w:r>
            <w:instrText xml:space="preserve"> PAGEREF _Toc20860 </w:instrText>
          </w:r>
          <w:r>
            <w:fldChar w:fldCharType="separate"/>
          </w:r>
          <w:r>
            <w:t>262</w:t>
          </w:r>
          <w:r>
            <w:fldChar w:fldCharType="end"/>
          </w:r>
          <w:r>
            <w:fldChar w:fldCharType="end"/>
          </w:r>
        </w:p>
        <w:p>
          <w:pPr>
            <w:pStyle w:val="16"/>
            <w:tabs>
              <w:tab w:val="right" w:leader="dot" w:pos="8306"/>
            </w:tabs>
          </w:pPr>
          <w:r>
            <w:fldChar w:fldCharType="begin"/>
          </w:r>
          <w:r>
            <w:instrText xml:space="preserve"> HYPERLINK \l _Toc19037 </w:instrText>
          </w:r>
          <w:r>
            <w:fldChar w:fldCharType="separate"/>
          </w:r>
          <w:r>
            <w:rPr>
              <w:rFonts w:hint="eastAsia"/>
            </w:rPr>
            <w:t>4.4.14</w:t>
          </w:r>
          <w:r>
            <w:rPr>
              <w:rFonts w:hint="eastAsia"/>
              <w:lang w:val="en-US" w:eastAsia="zh-CN"/>
            </w:rPr>
            <w:t>教师对小组成员评价</w:t>
          </w:r>
          <w:r>
            <w:tab/>
          </w:r>
          <w:r>
            <w:fldChar w:fldCharType="begin"/>
          </w:r>
          <w:r>
            <w:instrText xml:space="preserve"> PAGEREF _Toc19037 </w:instrText>
          </w:r>
          <w:r>
            <w:fldChar w:fldCharType="separate"/>
          </w:r>
          <w:r>
            <w:t>264</w:t>
          </w:r>
          <w:r>
            <w:fldChar w:fldCharType="end"/>
          </w:r>
          <w:r>
            <w:fldChar w:fldCharType="end"/>
          </w:r>
        </w:p>
        <w:p>
          <w:pPr>
            <w:pStyle w:val="16"/>
            <w:tabs>
              <w:tab w:val="right" w:leader="dot" w:pos="8306"/>
            </w:tabs>
          </w:pPr>
          <w:r>
            <w:fldChar w:fldCharType="begin"/>
          </w:r>
          <w:r>
            <w:instrText xml:space="preserve"> HYPERLINK \l _Toc19185 </w:instrText>
          </w:r>
          <w:r>
            <w:fldChar w:fldCharType="separate"/>
          </w:r>
          <w:r>
            <w:rPr>
              <w:rFonts w:hint="eastAsia"/>
            </w:rPr>
            <w:t>4.4.15教</w:t>
          </w:r>
          <w:r>
            <w:rPr>
              <w:rFonts w:hint="eastAsia"/>
              <w:lang w:val="en-US" w:eastAsia="zh-CN"/>
            </w:rPr>
            <w:t>师查看评价信息</w:t>
          </w:r>
          <w:r>
            <w:tab/>
          </w:r>
          <w:r>
            <w:fldChar w:fldCharType="begin"/>
          </w:r>
          <w:r>
            <w:instrText xml:space="preserve"> PAGEREF _Toc19185 </w:instrText>
          </w:r>
          <w:r>
            <w:fldChar w:fldCharType="separate"/>
          </w:r>
          <w:r>
            <w:t>266</w:t>
          </w:r>
          <w:r>
            <w:fldChar w:fldCharType="end"/>
          </w:r>
          <w:r>
            <w:fldChar w:fldCharType="end"/>
          </w:r>
        </w:p>
        <w:p>
          <w:pPr>
            <w:pStyle w:val="16"/>
            <w:tabs>
              <w:tab w:val="right" w:leader="dot" w:pos="8306"/>
            </w:tabs>
          </w:pPr>
          <w:r>
            <w:fldChar w:fldCharType="begin"/>
          </w:r>
          <w:r>
            <w:instrText xml:space="preserve"> HYPERLINK \l _Toc5115 </w:instrText>
          </w:r>
          <w:r>
            <w:fldChar w:fldCharType="separate"/>
          </w:r>
          <w:r>
            <w:rPr>
              <w:rFonts w:hint="eastAsia"/>
            </w:rPr>
            <w:t>4.4.16教师</w:t>
          </w:r>
          <w:r>
            <w:rPr>
              <w:rFonts w:hint="eastAsia"/>
              <w:lang w:val="en-US" w:eastAsia="zh-CN"/>
            </w:rPr>
            <w:t>查看评价标准</w:t>
          </w:r>
          <w:r>
            <w:tab/>
          </w:r>
          <w:r>
            <w:fldChar w:fldCharType="begin"/>
          </w:r>
          <w:r>
            <w:instrText xml:space="preserve"> PAGEREF _Toc5115 </w:instrText>
          </w:r>
          <w:r>
            <w:fldChar w:fldCharType="separate"/>
          </w:r>
          <w:r>
            <w:t>269</w:t>
          </w:r>
          <w:r>
            <w:fldChar w:fldCharType="end"/>
          </w:r>
          <w:r>
            <w:fldChar w:fldCharType="end"/>
          </w:r>
        </w:p>
        <w:p>
          <w:pPr>
            <w:pStyle w:val="16"/>
            <w:tabs>
              <w:tab w:val="right" w:leader="dot" w:pos="8306"/>
            </w:tabs>
          </w:pPr>
          <w:r>
            <w:fldChar w:fldCharType="begin"/>
          </w:r>
          <w:r>
            <w:instrText xml:space="preserve"> HYPERLINK \l _Toc29496 </w:instrText>
          </w:r>
          <w:r>
            <w:fldChar w:fldCharType="separate"/>
          </w:r>
          <w:r>
            <w:rPr>
              <w:rFonts w:hint="eastAsia"/>
            </w:rPr>
            <w:t>4.4.17</w:t>
          </w:r>
          <w:r>
            <w:rPr>
              <w:rFonts w:hint="eastAsia"/>
              <w:lang w:val="en-US" w:eastAsia="zh-CN"/>
            </w:rPr>
            <w:t>教师下载评价标准</w:t>
          </w:r>
          <w:r>
            <w:tab/>
          </w:r>
          <w:r>
            <w:fldChar w:fldCharType="begin"/>
          </w:r>
          <w:r>
            <w:instrText xml:space="preserve"> PAGEREF _Toc29496 </w:instrText>
          </w:r>
          <w:r>
            <w:fldChar w:fldCharType="separate"/>
          </w:r>
          <w:r>
            <w:t>271</w:t>
          </w:r>
          <w:r>
            <w:fldChar w:fldCharType="end"/>
          </w:r>
          <w:r>
            <w:fldChar w:fldCharType="end"/>
          </w:r>
        </w:p>
        <w:p>
          <w:pPr>
            <w:pStyle w:val="16"/>
            <w:tabs>
              <w:tab w:val="right" w:leader="dot" w:pos="8306"/>
            </w:tabs>
          </w:pPr>
          <w:r>
            <w:fldChar w:fldCharType="begin"/>
          </w:r>
          <w:r>
            <w:instrText xml:space="preserve"> HYPERLINK \l _Toc5727 </w:instrText>
          </w:r>
          <w:r>
            <w:fldChar w:fldCharType="separate"/>
          </w:r>
          <w:r>
            <w:rPr>
              <w:rFonts w:hint="eastAsia"/>
            </w:rPr>
            <w:t>4.4.18教师</w:t>
          </w:r>
          <w:r>
            <w:rPr>
              <w:rFonts w:hint="eastAsia"/>
              <w:lang w:val="en-US" w:eastAsia="zh-CN"/>
            </w:rPr>
            <w:t>项目管理</w:t>
          </w:r>
          <w:r>
            <w:tab/>
          </w:r>
          <w:r>
            <w:fldChar w:fldCharType="begin"/>
          </w:r>
          <w:r>
            <w:instrText xml:space="preserve"> PAGEREF _Toc5727 </w:instrText>
          </w:r>
          <w:r>
            <w:fldChar w:fldCharType="separate"/>
          </w:r>
          <w:r>
            <w:t>272</w:t>
          </w:r>
          <w:r>
            <w:fldChar w:fldCharType="end"/>
          </w:r>
          <w:r>
            <w:fldChar w:fldCharType="end"/>
          </w:r>
        </w:p>
        <w:p>
          <w:pPr>
            <w:pStyle w:val="16"/>
            <w:tabs>
              <w:tab w:val="right" w:leader="dot" w:pos="8306"/>
            </w:tabs>
          </w:pPr>
          <w:r>
            <w:fldChar w:fldCharType="begin"/>
          </w:r>
          <w:r>
            <w:instrText xml:space="preserve"> HYPERLINK \l _Toc23168 </w:instrText>
          </w:r>
          <w:r>
            <w:fldChar w:fldCharType="separate"/>
          </w:r>
          <w:r>
            <w:rPr>
              <w:rFonts w:hint="eastAsia"/>
            </w:rPr>
            <w:t>4.4.19</w:t>
          </w:r>
          <w:r>
            <w:rPr>
              <w:rFonts w:hint="eastAsia"/>
              <w:lang w:val="en-US" w:eastAsia="zh-CN"/>
            </w:rPr>
            <w:t>教师进行小组成员管理</w:t>
          </w:r>
          <w:r>
            <w:tab/>
          </w:r>
          <w:r>
            <w:fldChar w:fldCharType="begin"/>
          </w:r>
          <w:r>
            <w:instrText xml:space="preserve"> PAGEREF _Toc23168 </w:instrText>
          </w:r>
          <w:r>
            <w:fldChar w:fldCharType="separate"/>
          </w:r>
          <w:r>
            <w:t>276</w:t>
          </w:r>
          <w:r>
            <w:fldChar w:fldCharType="end"/>
          </w:r>
          <w:r>
            <w:fldChar w:fldCharType="end"/>
          </w:r>
        </w:p>
        <w:p>
          <w:pPr>
            <w:pStyle w:val="16"/>
            <w:tabs>
              <w:tab w:val="right" w:leader="dot" w:pos="8306"/>
            </w:tabs>
          </w:pPr>
          <w:r>
            <w:fldChar w:fldCharType="begin"/>
          </w:r>
          <w:r>
            <w:instrText xml:space="preserve"> HYPERLINK \l _Toc29902 </w:instrText>
          </w:r>
          <w:r>
            <w:fldChar w:fldCharType="separate"/>
          </w:r>
          <w:r>
            <w:rPr>
              <w:rFonts w:hint="eastAsia"/>
            </w:rPr>
            <w:t>4.4.20教师</w:t>
          </w:r>
          <w:r>
            <w:rPr>
              <w:rFonts w:hint="eastAsia"/>
              <w:lang w:val="en-US" w:eastAsia="zh-CN"/>
            </w:rPr>
            <w:t>即时通讯</w:t>
          </w:r>
          <w:r>
            <w:tab/>
          </w:r>
          <w:r>
            <w:fldChar w:fldCharType="begin"/>
          </w:r>
          <w:r>
            <w:instrText xml:space="preserve"> PAGEREF _Toc29902 </w:instrText>
          </w:r>
          <w:r>
            <w:fldChar w:fldCharType="separate"/>
          </w:r>
          <w:r>
            <w:t>278</w:t>
          </w:r>
          <w:r>
            <w:fldChar w:fldCharType="end"/>
          </w:r>
          <w:r>
            <w:fldChar w:fldCharType="end"/>
          </w:r>
        </w:p>
        <w:p>
          <w:pPr>
            <w:pStyle w:val="16"/>
            <w:tabs>
              <w:tab w:val="right" w:leader="dot" w:pos="8306"/>
            </w:tabs>
          </w:pPr>
          <w:r>
            <w:fldChar w:fldCharType="begin"/>
          </w:r>
          <w:r>
            <w:instrText xml:space="preserve"> HYPERLINK \l _Toc25473 </w:instrText>
          </w:r>
          <w:r>
            <w:fldChar w:fldCharType="separate"/>
          </w:r>
          <w:r>
            <w:rPr>
              <w:rFonts w:hint="eastAsia"/>
            </w:rPr>
            <w:t>4.4.21教师</w:t>
          </w:r>
          <w:r>
            <w:rPr>
              <w:rFonts w:hint="eastAsia"/>
              <w:lang w:val="en-US" w:eastAsia="zh-CN"/>
            </w:rPr>
            <w:t>创建新实例</w:t>
          </w:r>
          <w:r>
            <w:tab/>
          </w:r>
          <w:r>
            <w:fldChar w:fldCharType="begin"/>
          </w:r>
          <w:r>
            <w:instrText xml:space="preserve"> PAGEREF _Toc25473 </w:instrText>
          </w:r>
          <w:r>
            <w:fldChar w:fldCharType="separate"/>
          </w:r>
          <w:r>
            <w:t>280</w:t>
          </w:r>
          <w:r>
            <w:fldChar w:fldCharType="end"/>
          </w:r>
          <w:r>
            <w:fldChar w:fldCharType="end"/>
          </w:r>
        </w:p>
        <w:p>
          <w:pPr>
            <w:pStyle w:val="16"/>
            <w:tabs>
              <w:tab w:val="right" w:leader="dot" w:pos="8306"/>
            </w:tabs>
          </w:pPr>
          <w:r>
            <w:fldChar w:fldCharType="begin"/>
          </w:r>
          <w:r>
            <w:instrText xml:space="preserve"> HYPERLINK \l _Toc18815 </w:instrText>
          </w:r>
          <w:r>
            <w:fldChar w:fldCharType="separate"/>
          </w:r>
          <w:r>
            <w:rPr>
              <w:rFonts w:hint="eastAsia"/>
            </w:rPr>
            <w:t>4.4.22教师</w:t>
          </w:r>
          <w:r>
            <w:rPr>
              <w:rFonts w:hint="eastAsia"/>
              <w:lang w:val="en-US" w:eastAsia="zh-CN"/>
            </w:rPr>
            <w:t>浏览个人主要信息</w:t>
          </w:r>
          <w:r>
            <w:tab/>
          </w:r>
          <w:r>
            <w:fldChar w:fldCharType="begin"/>
          </w:r>
          <w:r>
            <w:instrText xml:space="preserve"> PAGEREF _Toc18815 </w:instrText>
          </w:r>
          <w:r>
            <w:fldChar w:fldCharType="separate"/>
          </w:r>
          <w:r>
            <w:t>282</w:t>
          </w:r>
          <w:r>
            <w:fldChar w:fldCharType="end"/>
          </w:r>
          <w:r>
            <w:fldChar w:fldCharType="end"/>
          </w:r>
        </w:p>
        <w:p>
          <w:pPr>
            <w:pStyle w:val="16"/>
            <w:tabs>
              <w:tab w:val="right" w:leader="dot" w:pos="8306"/>
            </w:tabs>
          </w:pPr>
          <w:r>
            <w:fldChar w:fldCharType="begin"/>
          </w:r>
          <w:r>
            <w:instrText xml:space="preserve"> HYPERLINK \l _Toc114 </w:instrText>
          </w:r>
          <w:r>
            <w:fldChar w:fldCharType="separate"/>
          </w:r>
          <w:r>
            <w:rPr>
              <w:rFonts w:hint="eastAsia"/>
            </w:rPr>
            <w:t>4.4.23教师</w:t>
          </w:r>
          <w:r>
            <w:rPr>
              <w:rFonts w:hint="eastAsia"/>
              <w:lang w:val="en-US" w:eastAsia="zh-CN"/>
            </w:rPr>
            <w:t>修改联系方式</w:t>
          </w:r>
          <w:r>
            <w:tab/>
          </w:r>
          <w:r>
            <w:fldChar w:fldCharType="begin"/>
          </w:r>
          <w:r>
            <w:instrText xml:space="preserve"> PAGEREF _Toc114 </w:instrText>
          </w:r>
          <w:r>
            <w:fldChar w:fldCharType="separate"/>
          </w:r>
          <w:r>
            <w:t>283</w:t>
          </w:r>
          <w:r>
            <w:fldChar w:fldCharType="end"/>
          </w:r>
          <w:r>
            <w:fldChar w:fldCharType="end"/>
          </w:r>
        </w:p>
        <w:p>
          <w:pPr>
            <w:pStyle w:val="16"/>
            <w:tabs>
              <w:tab w:val="right" w:leader="dot" w:pos="8306"/>
            </w:tabs>
          </w:pPr>
          <w:r>
            <w:fldChar w:fldCharType="begin"/>
          </w:r>
          <w:r>
            <w:instrText xml:space="preserve"> HYPERLINK \l _Toc25408 </w:instrText>
          </w:r>
          <w:r>
            <w:fldChar w:fldCharType="separate"/>
          </w:r>
          <w:r>
            <w:rPr>
              <w:rFonts w:hint="eastAsia"/>
            </w:rPr>
            <w:t>4.4.24教师</w:t>
          </w:r>
          <w:r>
            <w:rPr>
              <w:rFonts w:hint="eastAsia"/>
              <w:lang w:val="en-US" w:eastAsia="zh-CN"/>
            </w:rPr>
            <w:t>查看我的项目</w:t>
          </w:r>
          <w:r>
            <w:tab/>
          </w:r>
          <w:r>
            <w:fldChar w:fldCharType="begin"/>
          </w:r>
          <w:r>
            <w:instrText xml:space="preserve"> PAGEREF _Toc25408 </w:instrText>
          </w:r>
          <w:r>
            <w:fldChar w:fldCharType="separate"/>
          </w:r>
          <w:r>
            <w:t>285</w:t>
          </w:r>
          <w:r>
            <w:fldChar w:fldCharType="end"/>
          </w:r>
          <w:r>
            <w:fldChar w:fldCharType="end"/>
          </w:r>
        </w:p>
        <w:p>
          <w:pPr>
            <w:pStyle w:val="16"/>
            <w:tabs>
              <w:tab w:val="right" w:leader="dot" w:pos="8306"/>
            </w:tabs>
          </w:pPr>
          <w:r>
            <w:fldChar w:fldCharType="begin"/>
          </w:r>
          <w:r>
            <w:instrText xml:space="preserve"> HYPERLINK \l _Toc7316 </w:instrText>
          </w:r>
          <w:r>
            <w:fldChar w:fldCharType="separate"/>
          </w:r>
          <w:r>
            <w:rPr>
              <w:rFonts w:hint="eastAsia"/>
            </w:rPr>
            <w:t>4.4.25教师</w:t>
          </w:r>
          <w:r>
            <w:rPr>
              <w:rFonts w:hint="eastAsia"/>
              <w:lang w:val="en-US" w:eastAsia="zh-CN"/>
            </w:rPr>
            <w:t>修改密码</w:t>
          </w:r>
          <w:r>
            <w:tab/>
          </w:r>
          <w:r>
            <w:fldChar w:fldCharType="begin"/>
          </w:r>
          <w:r>
            <w:instrText xml:space="preserve"> PAGEREF _Toc7316 </w:instrText>
          </w:r>
          <w:r>
            <w:fldChar w:fldCharType="separate"/>
          </w:r>
          <w:r>
            <w:t>287</w:t>
          </w:r>
          <w:r>
            <w:fldChar w:fldCharType="end"/>
          </w:r>
          <w:r>
            <w:fldChar w:fldCharType="end"/>
          </w:r>
        </w:p>
        <w:p>
          <w:pPr>
            <w:pStyle w:val="16"/>
            <w:tabs>
              <w:tab w:val="right" w:leader="dot" w:pos="8306"/>
            </w:tabs>
          </w:pPr>
          <w:r>
            <w:fldChar w:fldCharType="begin"/>
          </w:r>
          <w:r>
            <w:instrText xml:space="preserve"> HYPERLINK \l _Toc8529 </w:instrText>
          </w:r>
          <w:r>
            <w:fldChar w:fldCharType="separate"/>
          </w:r>
          <w:r>
            <w:rPr>
              <w:rFonts w:hint="eastAsia"/>
            </w:rPr>
            <w:t>4.4.2</w:t>
          </w:r>
          <w:r>
            <w:rPr>
              <w:rFonts w:hint="eastAsia"/>
              <w:lang w:val="en-US" w:eastAsia="zh-CN"/>
            </w:rPr>
            <w:t>6</w:t>
          </w:r>
          <w:r>
            <w:rPr>
              <w:rFonts w:hint="eastAsia"/>
            </w:rPr>
            <w:t>教师</w:t>
          </w:r>
          <w:r>
            <w:rPr>
              <w:rFonts w:hint="eastAsia"/>
              <w:lang w:val="en-US" w:eastAsia="zh-CN"/>
            </w:rPr>
            <w:t>更换头像</w:t>
          </w:r>
          <w:r>
            <w:tab/>
          </w:r>
          <w:r>
            <w:fldChar w:fldCharType="begin"/>
          </w:r>
          <w:r>
            <w:instrText xml:space="preserve"> PAGEREF _Toc8529 </w:instrText>
          </w:r>
          <w:r>
            <w:fldChar w:fldCharType="separate"/>
          </w:r>
          <w:r>
            <w:t>289</w:t>
          </w:r>
          <w:r>
            <w:fldChar w:fldCharType="end"/>
          </w:r>
          <w:r>
            <w:fldChar w:fldCharType="end"/>
          </w:r>
        </w:p>
        <w:p>
          <w:pPr>
            <w:pStyle w:val="16"/>
            <w:tabs>
              <w:tab w:val="right" w:leader="dot" w:pos="8306"/>
            </w:tabs>
          </w:pPr>
          <w:r>
            <w:fldChar w:fldCharType="begin"/>
          </w:r>
          <w:r>
            <w:instrText xml:space="preserve"> HYPERLINK \l _Toc16158 </w:instrText>
          </w:r>
          <w:r>
            <w:fldChar w:fldCharType="separate"/>
          </w:r>
          <w:r>
            <w:rPr>
              <w:rFonts w:hint="eastAsia"/>
            </w:rPr>
            <w:t>4.4.2</w:t>
          </w:r>
          <w:r>
            <w:rPr>
              <w:rFonts w:hint="eastAsia"/>
              <w:lang w:val="en-US" w:eastAsia="zh-CN"/>
            </w:rPr>
            <w:t>7</w:t>
          </w:r>
          <w:r>
            <w:rPr>
              <w:rFonts w:hint="eastAsia"/>
            </w:rPr>
            <w:t>教师</w:t>
          </w:r>
          <w:r>
            <w:rPr>
              <w:rFonts w:hint="eastAsia"/>
              <w:lang w:val="en-US" w:eastAsia="zh-CN"/>
            </w:rPr>
            <w:t>收发邮件</w:t>
          </w:r>
          <w:r>
            <w:tab/>
          </w:r>
          <w:r>
            <w:fldChar w:fldCharType="begin"/>
          </w:r>
          <w:r>
            <w:instrText xml:space="preserve"> PAGEREF _Toc16158 </w:instrText>
          </w:r>
          <w:r>
            <w:fldChar w:fldCharType="separate"/>
          </w:r>
          <w:r>
            <w:t>291</w:t>
          </w:r>
          <w:r>
            <w:fldChar w:fldCharType="end"/>
          </w:r>
          <w:r>
            <w:fldChar w:fldCharType="end"/>
          </w:r>
        </w:p>
        <w:p>
          <w:pPr>
            <w:pStyle w:val="16"/>
            <w:tabs>
              <w:tab w:val="right" w:leader="dot" w:pos="8306"/>
            </w:tabs>
          </w:pPr>
          <w:r>
            <w:fldChar w:fldCharType="begin"/>
          </w:r>
          <w:r>
            <w:instrText xml:space="preserve"> HYPERLINK \l _Toc26399 </w:instrText>
          </w:r>
          <w:r>
            <w:fldChar w:fldCharType="separate"/>
          </w:r>
          <w:r>
            <w:rPr>
              <w:rFonts w:hint="eastAsia"/>
            </w:rPr>
            <w:t>4.4.2</w:t>
          </w:r>
          <w:r>
            <w:rPr>
              <w:rFonts w:hint="eastAsia"/>
              <w:lang w:val="en-US" w:eastAsia="zh-CN"/>
            </w:rPr>
            <w:t>8</w:t>
          </w:r>
          <w:r>
            <w:rPr>
              <w:rFonts w:hint="eastAsia"/>
            </w:rPr>
            <w:t>教师</w:t>
          </w:r>
          <w:r>
            <w:rPr>
              <w:rFonts w:hint="eastAsia"/>
              <w:lang w:val="en-US" w:eastAsia="zh-CN"/>
            </w:rPr>
            <w:t>查看我的历史评价</w:t>
          </w:r>
          <w:r>
            <w:tab/>
          </w:r>
          <w:r>
            <w:fldChar w:fldCharType="begin"/>
          </w:r>
          <w:r>
            <w:instrText xml:space="preserve"> PAGEREF _Toc26399 </w:instrText>
          </w:r>
          <w:r>
            <w:fldChar w:fldCharType="separate"/>
          </w:r>
          <w:r>
            <w:t>294</w:t>
          </w:r>
          <w:r>
            <w:fldChar w:fldCharType="end"/>
          </w:r>
          <w:r>
            <w:fldChar w:fldCharType="end"/>
          </w:r>
        </w:p>
        <w:p>
          <w:pPr>
            <w:pStyle w:val="16"/>
            <w:tabs>
              <w:tab w:val="right" w:leader="dot" w:pos="8306"/>
            </w:tabs>
          </w:pPr>
          <w:r>
            <w:fldChar w:fldCharType="begin"/>
          </w:r>
          <w:r>
            <w:instrText xml:space="preserve"> HYPERLINK \l _Toc6803 </w:instrText>
          </w:r>
          <w:r>
            <w:fldChar w:fldCharType="separate"/>
          </w:r>
          <w:r>
            <w:rPr>
              <w:rFonts w:hint="eastAsia"/>
            </w:rPr>
            <w:t>4.4.2</w:t>
          </w:r>
          <w:r>
            <w:rPr>
              <w:rFonts w:hint="eastAsia"/>
              <w:lang w:val="en-US" w:eastAsia="zh-CN"/>
            </w:rPr>
            <w:t>9</w:t>
          </w:r>
          <w:r>
            <w:rPr>
              <w:rFonts w:hint="eastAsia"/>
            </w:rPr>
            <w:t>教师浏览案例</w:t>
          </w:r>
          <w:r>
            <w:tab/>
          </w:r>
          <w:r>
            <w:fldChar w:fldCharType="begin"/>
          </w:r>
          <w:r>
            <w:instrText xml:space="preserve"> PAGEREF _Toc6803 </w:instrText>
          </w:r>
          <w:r>
            <w:fldChar w:fldCharType="separate"/>
          </w:r>
          <w:r>
            <w:t>295</w:t>
          </w:r>
          <w:r>
            <w:fldChar w:fldCharType="end"/>
          </w:r>
          <w:r>
            <w:fldChar w:fldCharType="end"/>
          </w:r>
        </w:p>
        <w:p>
          <w:pPr>
            <w:pStyle w:val="16"/>
            <w:tabs>
              <w:tab w:val="right" w:leader="dot" w:pos="8306"/>
            </w:tabs>
          </w:pPr>
          <w:r>
            <w:fldChar w:fldCharType="begin"/>
          </w:r>
          <w:r>
            <w:instrText xml:space="preserve"> HYPERLINK \l _Toc11968 </w:instrText>
          </w:r>
          <w:r>
            <w:fldChar w:fldCharType="separate"/>
          </w:r>
          <w:r>
            <w:rPr>
              <w:rFonts w:hint="eastAsia"/>
            </w:rPr>
            <w:t>4.4.</w:t>
          </w:r>
          <w:r>
            <w:rPr>
              <w:rFonts w:hint="eastAsia"/>
              <w:lang w:val="en-US" w:eastAsia="zh-CN"/>
            </w:rPr>
            <w:t>30</w:t>
          </w:r>
          <w:r>
            <w:rPr>
              <w:rFonts w:hint="eastAsia"/>
            </w:rPr>
            <w:t>教师b</w:t>
          </w:r>
          <w:r>
            <w:t>b</w:t>
          </w:r>
          <w:r>
            <w:rPr>
              <w:rFonts w:hint="eastAsia"/>
            </w:rPr>
            <w:t>s发帖</w:t>
          </w:r>
          <w:r>
            <w:tab/>
          </w:r>
          <w:r>
            <w:fldChar w:fldCharType="begin"/>
          </w:r>
          <w:r>
            <w:instrText xml:space="preserve"> PAGEREF _Toc11968 </w:instrText>
          </w:r>
          <w:r>
            <w:fldChar w:fldCharType="separate"/>
          </w:r>
          <w:r>
            <w:t>299</w:t>
          </w:r>
          <w:r>
            <w:fldChar w:fldCharType="end"/>
          </w:r>
          <w:r>
            <w:fldChar w:fldCharType="end"/>
          </w:r>
        </w:p>
        <w:p>
          <w:pPr>
            <w:pStyle w:val="16"/>
            <w:tabs>
              <w:tab w:val="right" w:leader="dot" w:pos="8306"/>
            </w:tabs>
          </w:pPr>
          <w:r>
            <w:fldChar w:fldCharType="begin"/>
          </w:r>
          <w:r>
            <w:instrText xml:space="preserve"> HYPERLINK \l _Toc5068 </w:instrText>
          </w:r>
          <w:r>
            <w:fldChar w:fldCharType="separate"/>
          </w:r>
          <w:r>
            <w:rPr>
              <w:rFonts w:hint="eastAsia"/>
            </w:rPr>
            <w:t>4.4.</w:t>
          </w:r>
          <w:r>
            <w:rPr>
              <w:rFonts w:hint="eastAsia"/>
              <w:lang w:val="en-US" w:eastAsia="zh-CN"/>
            </w:rPr>
            <w:t>31</w:t>
          </w:r>
          <w:r>
            <w:rPr>
              <w:rFonts w:hint="eastAsia"/>
            </w:rPr>
            <w:t>教师b</w:t>
          </w:r>
          <w:r>
            <w:t>bs</w:t>
          </w:r>
          <w:r>
            <w:rPr>
              <w:rFonts w:hint="eastAsia"/>
            </w:rPr>
            <w:t>回复</w:t>
          </w:r>
          <w:r>
            <w:tab/>
          </w:r>
          <w:r>
            <w:fldChar w:fldCharType="begin"/>
          </w:r>
          <w:r>
            <w:instrText xml:space="preserve"> PAGEREF _Toc5068 </w:instrText>
          </w:r>
          <w:r>
            <w:fldChar w:fldCharType="separate"/>
          </w:r>
          <w:r>
            <w:t>301</w:t>
          </w:r>
          <w:r>
            <w:fldChar w:fldCharType="end"/>
          </w:r>
          <w:r>
            <w:fldChar w:fldCharType="end"/>
          </w:r>
        </w:p>
        <w:p>
          <w:pPr>
            <w:pStyle w:val="16"/>
            <w:tabs>
              <w:tab w:val="right" w:leader="dot" w:pos="8306"/>
            </w:tabs>
          </w:pPr>
          <w:r>
            <w:fldChar w:fldCharType="begin"/>
          </w:r>
          <w:r>
            <w:instrText xml:space="preserve"> HYPERLINK \l _Toc14431 </w:instrText>
          </w:r>
          <w:r>
            <w:fldChar w:fldCharType="separate"/>
          </w:r>
          <w:r>
            <w:rPr>
              <w:rFonts w:hint="eastAsia"/>
            </w:rPr>
            <w:t>4.4.</w:t>
          </w:r>
          <w:r>
            <w:rPr>
              <w:rFonts w:hint="eastAsia"/>
              <w:lang w:val="en-US" w:eastAsia="zh-CN"/>
            </w:rPr>
            <w:t>32</w:t>
          </w:r>
          <w:r>
            <w:rPr>
              <w:rFonts w:hint="eastAsia"/>
            </w:rPr>
            <w:t>教师b</w:t>
          </w:r>
          <w:r>
            <w:t>bs</w:t>
          </w:r>
          <w:r>
            <w:rPr>
              <w:rFonts w:hint="eastAsia"/>
            </w:rPr>
            <w:t>删除</w:t>
          </w:r>
          <w:r>
            <w:tab/>
          </w:r>
          <w:r>
            <w:fldChar w:fldCharType="begin"/>
          </w:r>
          <w:r>
            <w:instrText xml:space="preserve"> PAGEREF _Toc14431 </w:instrText>
          </w:r>
          <w:r>
            <w:fldChar w:fldCharType="separate"/>
          </w:r>
          <w:r>
            <w:t>304</w:t>
          </w:r>
          <w:r>
            <w:fldChar w:fldCharType="end"/>
          </w:r>
          <w:r>
            <w:fldChar w:fldCharType="end"/>
          </w:r>
        </w:p>
        <w:p>
          <w:pPr>
            <w:pStyle w:val="16"/>
            <w:tabs>
              <w:tab w:val="right" w:leader="dot" w:pos="8306"/>
            </w:tabs>
          </w:pPr>
          <w:r>
            <w:fldChar w:fldCharType="begin"/>
          </w:r>
          <w:r>
            <w:instrText xml:space="preserve"> HYPERLINK \l _Toc26165 </w:instrText>
          </w:r>
          <w:r>
            <w:fldChar w:fldCharType="separate"/>
          </w:r>
          <w:r>
            <w:rPr>
              <w:rFonts w:hint="eastAsia"/>
            </w:rPr>
            <w:t>4.4.</w:t>
          </w:r>
          <w:r>
            <w:rPr>
              <w:rFonts w:hint="eastAsia"/>
              <w:lang w:val="en-US" w:eastAsia="zh-CN"/>
            </w:rPr>
            <w:t>33</w:t>
          </w:r>
          <w:r>
            <w:rPr>
              <w:rFonts w:hint="eastAsia"/>
            </w:rPr>
            <w:t>教师b</w:t>
          </w:r>
          <w:r>
            <w:t>bs</w:t>
          </w:r>
          <w:r>
            <w:rPr>
              <w:rFonts w:hint="eastAsia"/>
            </w:rPr>
            <w:t>点赞</w:t>
          </w:r>
          <w:r>
            <w:tab/>
          </w:r>
          <w:r>
            <w:fldChar w:fldCharType="begin"/>
          </w:r>
          <w:r>
            <w:instrText xml:space="preserve"> PAGEREF _Toc26165 </w:instrText>
          </w:r>
          <w:r>
            <w:fldChar w:fldCharType="separate"/>
          </w:r>
          <w:r>
            <w:t>305</w:t>
          </w:r>
          <w:r>
            <w:fldChar w:fldCharType="end"/>
          </w:r>
          <w:r>
            <w:fldChar w:fldCharType="end"/>
          </w:r>
        </w:p>
        <w:p>
          <w:pPr>
            <w:pStyle w:val="16"/>
            <w:tabs>
              <w:tab w:val="right" w:leader="dot" w:pos="8306"/>
            </w:tabs>
          </w:pPr>
          <w:r>
            <w:fldChar w:fldCharType="begin"/>
          </w:r>
          <w:r>
            <w:instrText xml:space="preserve"> HYPERLINK \l _Toc1528 </w:instrText>
          </w:r>
          <w:r>
            <w:fldChar w:fldCharType="separate"/>
          </w:r>
          <w:r>
            <w:rPr>
              <w:rFonts w:hint="eastAsia"/>
            </w:rPr>
            <w:t>4.4.</w:t>
          </w:r>
          <w:r>
            <w:rPr>
              <w:rFonts w:hint="eastAsia"/>
              <w:lang w:val="en-US" w:eastAsia="zh-CN"/>
            </w:rPr>
            <w:t>34</w:t>
          </w:r>
          <w:r>
            <w:rPr>
              <w:rFonts w:hint="eastAsia"/>
            </w:rPr>
            <w:t>教师b</w:t>
          </w:r>
          <w:r>
            <w:t>bs</w:t>
          </w:r>
          <w:r>
            <w:rPr>
              <w:rFonts w:hint="eastAsia"/>
            </w:rPr>
            <w:t>踩</w:t>
          </w:r>
          <w:r>
            <w:tab/>
          </w:r>
          <w:r>
            <w:fldChar w:fldCharType="begin"/>
          </w:r>
          <w:r>
            <w:instrText xml:space="preserve"> PAGEREF _Toc1528 </w:instrText>
          </w:r>
          <w:r>
            <w:fldChar w:fldCharType="separate"/>
          </w:r>
          <w:r>
            <w:t>307</w:t>
          </w:r>
          <w:r>
            <w:fldChar w:fldCharType="end"/>
          </w:r>
          <w:r>
            <w:fldChar w:fldCharType="end"/>
          </w:r>
        </w:p>
        <w:p>
          <w:pPr>
            <w:pStyle w:val="21"/>
            <w:tabs>
              <w:tab w:val="right" w:leader="dot" w:pos="8306"/>
              <w:tab w:val="clear" w:pos="8222"/>
            </w:tabs>
          </w:pPr>
          <w:r>
            <w:fldChar w:fldCharType="begin"/>
          </w:r>
          <w:r>
            <w:instrText xml:space="preserve"> HYPERLINK \l _Toc30479 </w:instrText>
          </w:r>
          <w:r>
            <w:fldChar w:fldCharType="separate"/>
          </w:r>
          <w:r>
            <w:rPr>
              <w:rFonts w:hint="eastAsia"/>
            </w:rPr>
            <w:t>5 外部接口需求</w:t>
          </w:r>
          <w:r>
            <w:tab/>
          </w:r>
          <w:r>
            <w:fldChar w:fldCharType="begin"/>
          </w:r>
          <w:r>
            <w:instrText xml:space="preserve"> PAGEREF _Toc30479 </w:instrText>
          </w:r>
          <w:r>
            <w:fldChar w:fldCharType="separate"/>
          </w:r>
          <w:r>
            <w:t>309</w:t>
          </w:r>
          <w:r>
            <w:fldChar w:fldCharType="end"/>
          </w:r>
          <w:r>
            <w:fldChar w:fldCharType="end"/>
          </w:r>
        </w:p>
        <w:p>
          <w:pPr>
            <w:pStyle w:val="25"/>
            <w:tabs>
              <w:tab w:val="right" w:leader="dot" w:pos="8306"/>
            </w:tabs>
          </w:pPr>
          <w:r>
            <w:fldChar w:fldCharType="begin"/>
          </w:r>
          <w:r>
            <w:instrText xml:space="preserve"> HYPERLINK \l _Toc3609 </w:instrText>
          </w:r>
          <w:r>
            <w:fldChar w:fldCharType="separate"/>
          </w:r>
          <w:r>
            <w:rPr>
              <w:rFonts w:hint="eastAsia"/>
            </w:rPr>
            <w:t xml:space="preserve">5.1 </w:t>
          </w:r>
          <w:r>
            <w:t>硬件接口</w:t>
          </w:r>
          <w:r>
            <w:tab/>
          </w:r>
          <w:r>
            <w:fldChar w:fldCharType="begin"/>
          </w:r>
          <w:r>
            <w:instrText xml:space="preserve"> PAGEREF _Toc3609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_Toc14267 </w:instrText>
          </w:r>
          <w:r>
            <w:fldChar w:fldCharType="separate"/>
          </w:r>
          <w:r>
            <w:rPr>
              <w:rFonts w:hint="default" w:asciiTheme="majorHAnsi" w:hAnsiTheme="majorHAnsi"/>
            </w:rPr>
            <w:t xml:space="preserve">5.1.1 </w:t>
          </w:r>
          <w:r>
            <w:t>服务器</w:t>
          </w:r>
          <w:r>
            <w:tab/>
          </w:r>
          <w:r>
            <w:fldChar w:fldCharType="begin"/>
          </w:r>
          <w:r>
            <w:instrText xml:space="preserve"> PAGEREF _Toc14267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_Toc9603 </w:instrText>
          </w:r>
          <w:r>
            <w:fldChar w:fldCharType="separate"/>
          </w:r>
          <w:r>
            <w:rPr>
              <w:rFonts w:hint="default" w:asciiTheme="majorHAnsi" w:hAnsiTheme="majorHAnsi"/>
            </w:rPr>
            <w:t xml:space="preserve">5.1.2 </w:t>
          </w:r>
          <w:r>
            <w:t>客户端</w:t>
          </w:r>
          <w:r>
            <w:tab/>
          </w:r>
          <w:r>
            <w:fldChar w:fldCharType="begin"/>
          </w:r>
          <w:r>
            <w:instrText xml:space="preserve"> PAGEREF _Toc9603 </w:instrText>
          </w:r>
          <w:r>
            <w:fldChar w:fldCharType="separate"/>
          </w:r>
          <w:r>
            <w:t>310</w:t>
          </w:r>
          <w:r>
            <w:fldChar w:fldCharType="end"/>
          </w:r>
          <w:r>
            <w:fldChar w:fldCharType="end"/>
          </w:r>
        </w:p>
        <w:p>
          <w:pPr>
            <w:pStyle w:val="25"/>
            <w:tabs>
              <w:tab w:val="right" w:leader="dot" w:pos="8306"/>
            </w:tabs>
          </w:pPr>
          <w:r>
            <w:fldChar w:fldCharType="begin"/>
          </w:r>
          <w:r>
            <w:instrText xml:space="preserve"> HYPERLINK \l _Toc14165 </w:instrText>
          </w:r>
          <w:r>
            <w:fldChar w:fldCharType="separate"/>
          </w:r>
          <w:r>
            <w:rPr>
              <w:rFonts w:hint="eastAsia"/>
            </w:rPr>
            <w:t>5.2 软件</w:t>
          </w:r>
          <w:r>
            <w:t>接口</w:t>
          </w:r>
          <w:r>
            <w:tab/>
          </w:r>
          <w:r>
            <w:fldChar w:fldCharType="begin"/>
          </w:r>
          <w:r>
            <w:instrText xml:space="preserve"> PAGEREF _Toc14165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_Toc24276 </w:instrText>
          </w:r>
          <w:r>
            <w:fldChar w:fldCharType="separate"/>
          </w:r>
          <w:r>
            <w:rPr>
              <w:rFonts w:hint="default" w:asciiTheme="majorHAnsi" w:hAnsiTheme="majorHAnsi"/>
            </w:rPr>
            <w:t xml:space="preserve">5.2.1 </w:t>
          </w:r>
          <w:r>
            <w:t>服务器</w:t>
          </w:r>
          <w:r>
            <w:tab/>
          </w:r>
          <w:r>
            <w:fldChar w:fldCharType="begin"/>
          </w:r>
          <w:r>
            <w:instrText xml:space="preserve"> PAGEREF _Toc24276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_Toc17958 </w:instrText>
          </w:r>
          <w:r>
            <w:fldChar w:fldCharType="separate"/>
          </w:r>
          <w:r>
            <w:rPr>
              <w:rFonts w:hint="default" w:asciiTheme="majorHAnsi" w:hAnsiTheme="majorHAnsi"/>
            </w:rPr>
            <w:t xml:space="preserve">5.2.2 </w:t>
          </w:r>
          <w:r>
            <w:t>客户端</w:t>
          </w:r>
          <w:r>
            <w:tab/>
          </w:r>
          <w:r>
            <w:fldChar w:fldCharType="begin"/>
          </w:r>
          <w:r>
            <w:instrText xml:space="preserve"> PAGEREF _Toc17958 </w:instrText>
          </w:r>
          <w:r>
            <w:fldChar w:fldCharType="separate"/>
          </w:r>
          <w:r>
            <w:t>310</w:t>
          </w:r>
          <w:r>
            <w:fldChar w:fldCharType="end"/>
          </w:r>
          <w:r>
            <w:fldChar w:fldCharType="end"/>
          </w:r>
        </w:p>
        <w:p>
          <w:pPr>
            <w:pStyle w:val="21"/>
            <w:tabs>
              <w:tab w:val="right" w:leader="dot" w:pos="8306"/>
              <w:tab w:val="clear" w:pos="8222"/>
            </w:tabs>
          </w:pPr>
          <w:r>
            <w:fldChar w:fldCharType="begin"/>
          </w:r>
          <w:r>
            <w:instrText xml:space="preserve"> HYPERLINK \l _Toc22705 </w:instrText>
          </w:r>
          <w:r>
            <w:fldChar w:fldCharType="separate"/>
          </w:r>
          <w:r>
            <w:rPr>
              <w:rFonts w:hint="eastAsia"/>
            </w:rPr>
            <w:t>6 其他非功能性需求</w:t>
          </w:r>
          <w:r>
            <w:tab/>
          </w:r>
          <w:r>
            <w:fldChar w:fldCharType="begin"/>
          </w:r>
          <w:r>
            <w:instrText xml:space="preserve"> PAGEREF _Toc22705 </w:instrText>
          </w:r>
          <w:r>
            <w:fldChar w:fldCharType="separate"/>
          </w:r>
          <w:r>
            <w:t>311</w:t>
          </w:r>
          <w:r>
            <w:fldChar w:fldCharType="end"/>
          </w:r>
          <w:r>
            <w:fldChar w:fldCharType="end"/>
          </w:r>
        </w:p>
        <w:p>
          <w:pPr>
            <w:pStyle w:val="25"/>
            <w:tabs>
              <w:tab w:val="right" w:leader="dot" w:pos="8306"/>
            </w:tabs>
          </w:pPr>
          <w:r>
            <w:fldChar w:fldCharType="begin"/>
          </w:r>
          <w:r>
            <w:instrText xml:space="preserve"> HYPERLINK \l _Toc25020 </w:instrText>
          </w:r>
          <w:r>
            <w:fldChar w:fldCharType="separate"/>
          </w:r>
          <w:r>
            <w:rPr>
              <w:rFonts w:hint="eastAsia"/>
              <w:bCs/>
              <w:lang w:val="en-US" w:eastAsia="zh-CN"/>
            </w:rPr>
            <w:t>6.1性能需求</w:t>
          </w:r>
          <w:r>
            <w:tab/>
          </w:r>
          <w:r>
            <w:fldChar w:fldCharType="begin"/>
          </w:r>
          <w:r>
            <w:instrText xml:space="preserve"> PAGEREF _Toc25020 </w:instrText>
          </w:r>
          <w:r>
            <w:fldChar w:fldCharType="separate"/>
          </w:r>
          <w:r>
            <w:t>311</w:t>
          </w:r>
          <w:r>
            <w:fldChar w:fldCharType="end"/>
          </w:r>
          <w:r>
            <w:fldChar w:fldCharType="end"/>
          </w:r>
        </w:p>
        <w:p>
          <w:pPr>
            <w:pStyle w:val="25"/>
            <w:tabs>
              <w:tab w:val="right" w:leader="dot" w:pos="8306"/>
            </w:tabs>
          </w:pPr>
          <w:r>
            <w:fldChar w:fldCharType="begin"/>
          </w:r>
          <w:r>
            <w:instrText xml:space="preserve"> HYPERLINK \l _Toc30212 </w:instrText>
          </w:r>
          <w:r>
            <w:fldChar w:fldCharType="separate"/>
          </w:r>
          <w:r>
            <w:rPr>
              <w:rFonts w:hint="eastAsia"/>
              <w:lang w:val="en-US" w:eastAsia="zh-CN"/>
            </w:rPr>
            <w:t>6.2</w:t>
          </w:r>
          <w:r>
            <w:rPr>
              <w:rFonts w:hint="eastAsia"/>
            </w:rPr>
            <w:t>安全性需求</w:t>
          </w:r>
          <w:r>
            <w:tab/>
          </w:r>
          <w:r>
            <w:fldChar w:fldCharType="begin"/>
          </w:r>
          <w:r>
            <w:instrText xml:space="preserve"> PAGEREF _Toc30212 </w:instrText>
          </w:r>
          <w:r>
            <w:fldChar w:fldCharType="separate"/>
          </w:r>
          <w:r>
            <w:t>311</w:t>
          </w:r>
          <w:r>
            <w:fldChar w:fldCharType="end"/>
          </w:r>
          <w:r>
            <w:fldChar w:fldCharType="end"/>
          </w:r>
        </w:p>
        <w:p>
          <w:pPr>
            <w:pStyle w:val="25"/>
            <w:tabs>
              <w:tab w:val="right" w:leader="dot" w:pos="8306"/>
            </w:tabs>
          </w:pPr>
          <w:r>
            <w:fldChar w:fldCharType="begin"/>
          </w:r>
          <w:r>
            <w:instrText xml:space="preserve"> HYPERLINK \l _Toc5799 </w:instrText>
          </w:r>
          <w:r>
            <w:fldChar w:fldCharType="separate"/>
          </w:r>
          <w:r>
            <w:rPr>
              <w:rFonts w:hint="eastAsia"/>
              <w:lang w:val="en-US" w:eastAsia="zh-CN"/>
            </w:rPr>
            <w:t>6.3</w:t>
          </w:r>
          <w:r>
            <w:rPr>
              <w:rFonts w:hint="eastAsia"/>
            </w:rPr>
            <w:t>软件质量属性</w:t>
          </w:r>
          <w:r>
            <w:tab/>
          </w:r>
          <w:r>
            <w:fldChar w:fldCharType="begin"/>
          </w:r>
          <w:r>
            <w:instrText xml:space="preserve"> PAGEREF _Toc5799 </w:instrText>
          </w:r>
          <w:r>
            <w:fldChar w:fldCharType="separate"/>
          </w:r>
          <w:r>
            <w:t>311</w:t>
          </w:r>
          <w:r>
            <w:fldChar w:fldCharType="end"/>
          </w:r>
          <w:r>
            <w:fldChar w:fldCharType="end"/>
          </w:r>
        </w:p>
        <w:p>
          <w:pPr>
            <w:pStyle w:val="16"/>
            <w:tabs>
              <w:tab w:val="right" w:leader="dot" w:pos="8306"/>
            </w:tabs>
          </w:pPr>
          <w:r>
            <w:fldChar w:fldCharType="begin"/>
          </w:r>
          <w:r>
            <w:instrText xml:space="preserve"> HYPERLINK \l _Toc6462 </w:instrText>
          </w:r>
          <w:r>
            <w:fldChar w:fldCharType="separate"/>
          </w:r>
          <w:r>
            <w:rPr>
              <w:rFonts w:hint="eastAsia"/>
              <w:lang w:val="en-US" w:eastAsia="zh-CN"/>
            </w:rPr>
            <w:t>6.3.1</w:t>
          </w:r>
          <w:r>
            <w:t>正确性</w:t>
          </w:r>
          <w:r>
            <w:tab/>
          </w:r>
          <w:r>
            <w:fldChar w:fldCharType="begin"/>
          </w:r>
          <w:r>
            <w:instrText xml:space="preserve"> PAGEREF _Toc6462 </w:instrText>
          </w:r>
          <w:r>
            <w:fldChar w:fldCharType="separate"/>
          </w:r>
          <w:r>
            <w:t>311</w:t>
          </w:r>
          <w:r>
            <w:fldChar w:fldCharType="end"/>
          </w:r>
          <w:r>
            <w:fldChar w:fldCharType="end"/>
          </w:r>
        </w:p>
        <w:p>
          <w:pPr>
            <w:pStyle w:val="16"/>
            <w:tabs>
              <w:tab w:val="right" w:leader="dot" w:pos="8306"/>
            </w:tabs>
          </w:pPr>
          <w:r>
            <w:fldChar w:fldCharType="begin"/>
          </w:r>
          <w:r>
            <w:instrText xml:space="preserve"> HYPERLINK \l _Toc11559 </w:instrText>
          </w:r>
          <w:r>
            <w:fldChar w:fldCharType="separate"/>
          </w:r>
          <w:r>
            <w:rPr>
              <w:rFonts w:hint="eastAsia"/>
              <w:lang w:val="en-US" w:eastAsia="zh-CN"/>
            </w:rPr>
            <w:t>6.3.2</w:t>
          </w:r>
          <w:r>
            <w:rPr>
              <w:rFonts w:hint="eastAsia"/>
            </w:rPr>
            <w:t>可靠性</w:t>
          </w:r>
          <w:r>
            <w:tab/>
          </w:r>
          <w:r>
            <w:fldChar w:fldCharType="begin"/>
          </w:r>
          <w:r>
            <w:instrText xml:space="preserve"> PAGEREF _Toc11559 </w:instrText>
          </w:r>
          <w:r>
            <w:fldChar w:fldCharType="separate"/>
          </w:r>
          <w:r>
            <w:t>311</w:t>
          </w:r>
          <w:r>
            <w:fldChar w:fldCharType="end"/>
          </w:r>
          <w:r>
            <w:fldChar w:fldCharType="end"/>
          </w:r>
        </w:p>
        <w:p>
          <w:pPr>
            <w:pStyle w:val="16"/>
            <w:tabs>
              <w:tab w:val="right" w:leader="dot" w:pos="8306"/>
            </w:tabs>
          </w:pPr>
          <w:r>
            <w:fldChar w:fldCharType="begin"/>
          </w:r>
          <w:r>
            <w:instrText xml:space="preserve"> HYPERLINK \l _Toc720 </w:instrText>
          </w:r>
          <w:r>
            <w:fldChar w:fldCharType="separate"/>
          </w:r>
          <w:r>
            <w:rPr>
              <w:rFonts w:hint="eastAsia"/>
              <w:lang w:val="en-US" w:eastAsia="zh-CN"/>
            </w:rPr>
            <w:t>6.3.3</w:t>
          </w:r>
          <w:r>
            <w:rPr>
              <w:rFonts w:hint="eastAsia"/>
            </w:rPr>
            <w:t>易用性</w:t>
          </w:r>
          <w:r>
            <w:tab/>
          </w:r>
          <w:r>
            <w:fldChar w:fldCharType="begin"/>
          </w:r>
          <w:r>
            <w:instrText xml:space="preserve"> PAGEREF _Toc720 </w:instrText>
          </w:r>
          <w:r>
            <w:fldChar w:fldCharType="separate"/>
          </w:r>
          <w:r>
            <w:t>312</w:t>
          </w:r>
          <w:r>
            <w:fldChar w:fldCharType="end"/>
          </w:r>
          <w:r>
            <w:fldChar w:fldCharType="end"/>
          </w:r>
        </w:p>
        <w:p>
          <w:pPr>
            <w:pStyle w:val="21"/>
            <w:tabs>
              <w:tab w:val="right" w:leader="dot" w:pos="8306"/>
              <w:tab w:val="clear" w:pos="8222"/>
            </w:tabs>
          </w:pPr>
          <w:r>
            <w:fldChar w:fldCharType="begin"/>
          </w:r>
          <w:r>
            <w:instrText xml:space="preserve"> HYPERLINK \l _Toc24663 </w:instrText>
          </w:r>
          <w:r>
            <w:fldChar w:fldCharType="separate"/>
          </w:r>
          <w:r>
            <w:rPr>
              <w:rFonts w:hint="eastAsia"/>
            </w:rPr>
            <w:t>7 分析模型</w:t>
          </w:r>
          <w:r>
            <w:tab/>
          </w:r>
          <w:r>
            <w:fldChar w:fldCharType="begin"/>
          </w:r>
          <w:r>
            <w:instrText xml:space="preserve"> PAGEREF _Toc24663 </w:instrText>
          </w:r>
          <w:r>
            <w:fldChar w:fldCharType="separate"/>
          </w:r>
          <w:r>
            <w:t>312</w:t>
          </w:r>
          <w:r>
            <w:fldChar w:fldCharType="end"/>
          </w:r>
          <w:r>
            <w:fldChar w:fldCharType="end"/>
          </w:r>
        </w:p>
        <w:p>
          <w:pPr>
            <w:pStyle w:val="25"/>
            <w:tabs>
              <w:tab w:val="right" w:leader="dot" w:pos="8306"/>
            </w:tabs>
          </w:pPr>
          <w:r>
            <w:fldChar w:fldCharType="begin"/>
          </w:r>
          <w:r>
            <w:instrText xml:space="preserve"> HYPERLINK \l _Toc13359 </w:instrText>
          </w:r>
          <w:r>
            <w:fldChar w:fldCharType="separate"/>
          </w:r>
          <w:r>
            <w:rPr>
              <w:rFonts w:hint="eastAsia" w:eastAsia="宋体"/>
              <w:lang w:val="en-US" w:eastAsia="zh-CN"/>
            </w:rPr>
            <w:t xml:space="preserve">7.1 </w:t>
          </w:r>
          <w:r>
            <w:t>数据字典</w:t>
          </w:r>
          <w:r>
            <w:tab/>
          </w:r>
          <w:r>
            <w:fldChar w:fldCharType="begin"/>
          </w:r>
          <w:r>
            <w:instrText xml:space="preserve"> PAGEREF _Toc13359 </w:instrText>
          </w:r>
          <w:r>
            <w:fldChar w:fldCharType="separate"/>
          </w:r>
          <w:r>
            <w:t>312</w:t>
          </w:r>
          <w:r>
            <w:fldChar w:fldCharType="end"/>
          </w:r>
          <w:r>
            <w:fldChar w:fldCharType="end"/>
          </w:r>
        </w:p>
        <w:p>
          <w:pPr>
            <w:pStyle w:val="16"/>
            <w:tabs>
              <w:tab w:val="right" w:leader="dot" w:pos="8306"/>
            </w:tabs>
          </w:pPr>
          <w:r>
            <w:fldChar w:fldCharType="begin"/>
          </w:r>
          <w:r>
            <w:instrText xml:space="preserve"> HYPERLINK \l _Toc7058 </w:instrText>
          </w:r>
          <w:r>
            <w:fldChar w:fldCharType="separate"/>
          </w:r>
          <w:r>
            <w:rPr>
              <w:rFonts w:hint="eastAsia"/>
              <w:lang w:val="en-US" w:eastAsia="zh-CN"/>
            </w:rPr>
            <w:t>7.1.1业务级数据字典</w:t>
          </w:r>
          <w:r>
            <w:tab/>
          </w:r>
          <w:r>
            <w:fldChar w:fldCharType="begin"/>
          </w:r>
          <w:r>
            <w:instrText xml:space="preserve"> PAGEREF _Toc7058 </w:instrText>
          </w:r>
          <w:r>
            <w:fldChar w:fldCharType="separate"/>
          </w:r>
          <w:r>
            <w:t>312</w:t>
          </w:r>
          <w:r>
            <w:fldChar w:fldCharType="end"/>
          </w:r>
          <w:r>
            <w:fldChar w:fldCharType="end"/>
          </w:r>
        </w:p>
        <w:p>
          <w:pPr>
            <w:pStyle w:val="16"/>
            <w:tabs>
              <w:tab w:val="right" w:leader="dot" w:pos="8306"/>
            </w:tabs>
          </w:pPr>
          <w:r>
            <w:fldChar w:fldCharType="begin"/>
          </w:r>
          <w:r>
            <w:instrText xml:space="preserve"> HYPERLINK \l _Toc1048 </w:instrText>
          </w:r>
          <w:r>
            <w:fldChar w:fldCharType="separate"/>
          </w:r>
          <w:r>
            <w:rPr>
              <w:rFonts w:hint="eastAsia"/>
              <w:lang w:val="en-US" w:eastAsia="zh-CN"/>
            </w:rPr>
            <w:t>7.1.2数据字典</w:t>
          </w:r>
          <w:r>
            <w:tab/>
          </w:r>
          <w:r>
            <w:fldChar w:fldCharType="begin"/>
          </w:r>
          <w:r>
            <w:instrText xml:space="preserve"> PAGEREF _Toc1048 </w:instrText>
          </w:r>
          <w:r>
            <w:fldChar w:fldCharType="separate"/>
          </w:r>
          <w:r>
            <w:t>320</w:t>
          </w:r>
          <w:r>
            <w:fldChar w:fldCharType="end"/>
          </w:r>
          <w:r>
            <w:fldChar w:fldCharType="end"/>
          </w:r>
        </w:p>
        <w:p>
          <w:pPr>
            <w:pStyle w:val="25"/>
            <w:tabs>
              <w:tab w:val="right" w:leader="dot" w:pos="8306"/>
            </w:tabs>
          </w:pPr>
          <w:r>
            <w:fldChar w:fldCharType="begin"/>
          </w:r>
          <w:r>
            <w:instrText xml:space="preserve"> HYPERLINK \l _Toc22568 </w:instrText>
          </w:r>
          <w:r>
            <w:fldChar w:fldCharType="separate"/>
          </w:r>
          <w:r>
            <w:rPr>
              <w:rFonts w:hint="eastAsia"/>
            </w:rPr>
            <w:t xml:space="preserve">7.2 </w:t>
          </w:r>
          <w:r>
            <w:t>E-R图</w:t>
          </w:r>
          <w:r>
            <w:tab/>
          </w:r>
          <w:r>
            <w:fldChar w:fldCharType="begin"/>
          </w:r>
          <w:r>
            <w:instrText xml:space="preserve"> PAGEREF _Toc22568 </w:instrText>
          </w:r>
          <w:r>
            <w:fldChar w:fldCharType="separate"/>
          </w:r>
          <w:r>
            <w:t>336</w:t>
          </w:r>
          <w:r>
            <w:fldChar w:fldCharType="end"/>
          </w:r>
          <w:r>
            <w:fldChar w:fldCharType="end"/>
          </w:r>
        </w:p>
        <w:p>
          <w:r>
            <w:fldChar w:fldCharType="end"/>
          </w:r>
        </w:p>
      </w:sdtContent>
    </w:sdt>
    <w:p>
      <w:pPr>
        <w:pStyle w:val="24"/>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pPr>
      <w:r>
        <w:fldChar w:fldCharType="end"/>
      </w:r>
    </w:p>
    <w:p>
      <w:pPr>
        <w:pStyle w:val="2"/>
        <w:numPr>
          <w:ilvl w:val="0"/>
          <w:numId w:val="1"/>
        </w:num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bookmarkStart w:id="3" w:name="_Toc437483652"/>
    </w:p>
    <w:p>
      <w:pPr>
        <w:pStyle w:val="2"/>
        <w:numPr>
          <w:ilvl w:val="0"/>
          <w:numId w:val="1"/>
        </w:numPr>
      </w:pPr>
      <w:bookmarkStart w:id="4" w:name="_Toc16241"/>
      <w:r>
        <w:t>引言</w:t>
      </w:r>
      <w:bookmarkEnd w:id="3"/>
      <w:bookmarkEnd w:id="4"/>
    </w:p>
    <w:p/>
    <w:p>
      <w:pPr>
        <w:pStyle w:val="3"/>
      </w:pPr>
      <w:bookmarkStart w:id="5" w:name="_Toc437483653"/>
      <w:bookmarkStart w:id="6" w:name="_Toc23060"/>
      <w:r>
        <w:rPr>
          <w:rFonts w:hint="eastAsia"/>
        </w:rPr>
        <w:t>1.1</w:t>
      </w:r>
      <w:r>
        <w:t xml:space="preserve"> </w:t>
      </w:r>
      <w:r>
        <w:rPr>
          <w:rFonts w:hint="eastAsia"/>
        </w:rPr>
        <w:t>目标</w:t>
      </w:r>
      <w:bookmarkEnd w:id="5"/>
      <w:bookmarkEnd w:id="6"/>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7" w:name="_Toc437483654"/>
      <w:bookmarkStart w:id="8" w:name="_Toc23035"/>
      <w:r>
        <w:rPr>
          <w:rFonts w:hint="eastAsia"/>
        </w:rPr>
        <w:t>1</w:t>
      </w:r>
      <w:r>
        <w:t xml:space="preserve">.2 </w:t>
      </w:r>
      <w:r>
        <w:rPr>
          <w:rFonts w:hint="eastAsia"/>
        </w:rPr>
        <w:t>文档约定</w:t>
      </w:r>
      <w:bookmarkEnd w:id="7"/>
      <w:bookmarkEnd w:id="8"/>
    </w:p>
    <w:p>
      <w:pPr>
        <w:pStyle w:val="4"/>
      </w:pPr>
      <w:bookmarkStart w:id="9" w:name="_Toc2948"/>
      <w:r>
        <w:rPr>
          <w:rFonts w:hint="eastAsia"/>
        </w:rPr>
        <w:t>1</w:t>
      </w:r>
      <w:r>
        <w:t>.2.1</w:t>
      </w:r>
      <w:r>
        <w:rPr>
          <w:rFonts w:hint="eastAsia"/>
        </w:rPr>
        <w:t>文档文件标识</w:t>
      </w:r>
      <w:bookmarkEnd w:id="9"/>
    </w:p>
    <w:p>
      <w:bookmarkStart w:id="10" w:name="_Toc530043307"/>
      <w:r>
        <w:rPr>
          <w:rFonts w:hint="eastAsia"/>
        </w:rPr>
        <w:t>本项目的文档文件标识编号规则</w:t>
      </w:r>
      <w:bookmarkEnd w:id="10"/>
    </w:p>
    <w:tbl>
      <w:tblPr>
        <w:tblStyle w:val="32"/>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2"/>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1" w:name="_Toc16670"/>
      <w:r>
        <w:rPr>
          <w:rFonts w:hint="eastAsia"/>
        </w:rPr>
        <w:t>1.2.2排版约定</w:t>
      </w:r>
      <w:bookmarkEnd w:id="11"/>
    </w:p>
    <w:p/>
    <w:p>
      <w:pPr>
        <w:pStyle w:val="13"/>
        <w:keepNext/>
      </w:pPr>
      <w:bookmarkStart w:id="12"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格式</w:t>
            </w:r>
          </w:p>
        </w:tc>
        <w:tc>
          <w:tcPr>
            <w:tcW w:w="2889" w:type="dxa"/>
          </w:tcPr>
          <w:p>
            <w:r>
              <w:rPr>
                <w:rFonts w:hint="eastAsia"/>
              </w:rPr>
              <w:t>字体</w:t>
            </w:r>
          </w:p>
        </w:tc>
        <w:tc>
          <w:tcPr>
            <w:tcW w:w="969" w:type="dxa"/>
          </w:tcPr>
          <w:p>
            <w:r>
              <w:rPr>
                <w:rFonts w:hint="eastAsia"/>
              </w:rPr>
              <w:t>字号</w:t>
            </w:r>
          </w:p>
        </w:tc>
        <w:tc>
          <w:tcPr>
            <w:tcW w:w="969" w:type="dxa"/>
          </w:tcPr>
          <w:p>
            <w:r>
              <w:rPr>
                <w:rFonts w:hint="eastAsia"/>
              </w:rPr>
              <w:t>加粗</w:t>
            </w:r>
          </w:p>
        </w:tc>
        <w:tc>
          <w:tcPr>
            <w:tcW w:w="969" w:type="dxa"/>
          </w:tcPr>
          <w:p>
            <w:r>
              <w:rPr>
                <w:rFonts w:hint="eastAsia"/>
              </w:rPr>
              <w:t>斜体</w:t>
            </w:r>
          </w:p>
        </w:tc>
        <w:tc>
          <w:tcPr>
            <w:tcW w:w="1289" w:type="dxa"/>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标题1</w:t>
            </w:r>
          </w:p>
        </w:tc>
        <w:tc>
          <w:tcPr>
            <w:tcW w:w="2889" w:type="dxa"/>
          </w:tcPr>
          <w:p>
            <w:r>
              <w:rPr>
                <w:rFonts w:hint="eastAsia"/>
              </w:rPr>
              <w:t>宋体（中文标题）</w:t>
            </w:r>
          </w:p>
        </w:tc>
        <w:tc>
          <w:tcPr>
            <w:tcW w:w="969" w:type="dxa"/>
          </w:tcPr>
          <w:p>
            <w:r>
              <w:rPr>
                <w:rFonts w:hint="eastAsia"/>
              </w:rPr>
              <w:t>二号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标题2</w:t>
            </w:r>
          </w:p>
        </w:tc>
        <w:tc>
          <w:tcPr>
            <w:tcW w:w="2889" w:type="dxa"/>
          </w:tcPr>
          <w:p>
            <w:r>
              <w:rPr>
                <w:rFonts w:hint="eastAsia"/>
              </w:rPr>
              <w:t>宋体（中文标题）</w:t>
            </w:r>
          </w:p>
        </w:tc>
        <w:tc>
          <w:tcPr>
            <w:tcW w:w="969" w:type="dxa"/>
          </w:tcPr>
          <w:p>
            <w:r>
              <w:rPr>
                <w:rFonts w:hint="eastAsia"/>
              </w:rPr>
              <w:t>三号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标题3</w:t>
            </w:r>
          </w:p>
        </w:tc>
        <w:tc>
          <w:tcPr>
            <w:tcW w:w="2889" w:type="dxa"/>
          </w:tcPr>
          <w:p>
            <w:r>
              <w:rPr>
                <w:rFonts w:hint="eastAsia"/>
              </w:rPr>
              <w:t>宋体（中文标题）</w:t>
            </w:r>
          </w:p>
        </w:tc>
        <w:tc>
          <w:tcPr>
            <w:tcW w:w="969" w:type="dxa"/>
          </w:tcPr>
          <w:p>
            <w:r>
              <w:rPr>
                <w:rFonts w:hint="eastAsia"/>
              </w:rPr>
              <w:t>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标题4</w:t>
            </w:r>
          </w:p>
        </w:tc>
        <w:tc>
          <w:tcPr>
            <w:tcW w:w="2889" w:type="dxa"/>
          </w:tcPr>
          <w:p>
            <w:r>
              <w:rPr>
                <w:rFonts w:hint="eastAsia"/>
              </w:rPr>
              <w:t>宋体（中文标题）</w:t>
            </w:r>
          </w:p>
        </w:tc>
        <w:tc>
          <w:tcPr>
            <w:tcW w:w="969" w:type="dxa"/>
          </w:tcPr>
          <w:p>
            <w:r>
              <w:rPr>
                <w:rFonts w:hint="eastAsia"/>
              </w:rPr>
              <w:t>小四号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正文</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引用</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bl>
    <w:p/>
    <w:p>
      <w:pPr>
        <w:pStyle w:val="4"/>
      </w:pPr>
      <w:bookmarkStart w:id="13" w:name="_Toc26596"/>
      <w:r>
        <w:rPr>
          <w:rFonts w:hint="eastAsia"/>
        </w:rPr>
        <w:t>1.2.3</w:t>
      </w:r>
      <w:r>
        <w:t>图表题注</w:t>
      </w:r>
      <w:bookmarkEnd w:id="13"/>
    </w:p>
    <w:p/>
    <w:p>
      <w:pPr>
        <w:pStyle w:val="13"/>
        <w:keepNext/>
      </w:pPr>
      <w:bookmarkStart w:id="14"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1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类别</w:t>
            </w:r>
          </w:p>
        </w:tc>
        <w:tc>
          <w:tcPr>
            <w:tcW w:w="654" w:type="dxa"/>
          </w:tcPr>
          <w:p>
            <w:r>
              <w:rPr>
                <w:rFonts w:hint="eastAsia"/>
              </w:rPr>
              <w:t>标签</w:t>
            </w:r>
          </w:p>
        </w:tc>
        <w:tc>
          <w:tcPr>
            <w:tcW w:w="2597" w:type="dxa"/>
          </w:tcPr>
          <w:p>
            <w:r>
              <w:rPr>
                <w:rFonts w:hint="eastAsia"/>
              </w:rPr>
              <w:t>位置</w:t>
            </w:r>
          </w:p>
        </w:tc>
        <w:tc>
          <w:tcPr>
            <w:tcW w:w="1950" w:type="dxa"/>
          </w:tcPr>
          <w:p>
            <w:r>
              <w:rPr>
                <w:rFonts w:hint="eastAsia"/>
              </w:rPr>
              <w:t>题注中不包含标签</w:t>
            </w:r>
          </w:p>
        </w:tc>
        <w:tc>
          <w:tcPr>
            <w:tcW w:w="2442" w:type="dxa"/>
          </w:tcPr>
          <w:p>
            <w:r>
              <w:rPr>
                <w:rFonts w:hint="eastAsia"/>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表格</w:t>
            </w:r>
          </w:p>
        </w:tc>
        <w:tc>
          <w:tcPr>
            <w:tcW w:w="654" w:type="dxa"/>
          </w:tcPr>
          <w:p>
            <w:r>
              <w:rPr>
                <w:rFonts w:hint="eastAsia"/>
              </w:rPr>
              <w:t>表格</w:t>
            </w:r>
          </w:p>
        </w:tc>
        <w:tc>
          <w:tcPr>
            <w:tcW w:w="2597" w:type="dxa"/>
          </w:tcPr>
          <w:p>
            <w:r>
              <w:rPr>
                <w:rFonts w:hint="eastAsia"/>
              </w:rPr>
              <w:t>所选项目上方（左对齐）</w:t>
            </w:r>
          </w:p>
        </w:tc>
        <w:tc>
          <w:tcPr>
            <w:tcW w:w="1950" w:type="dxa"/>
          </w:tcPr>
          <w:p>
            <w:r>
              <w:rPr>
                <w:rFonts w:hint="eastAsia"/>
              </w:rPr>
              <w:t>否</w:t>
            </w:r>
          </w:p>
        </w:tc>
        <w:tc>
          <w:tcPr>
            <w:tcW w:w="2442" w:type="dxa"/>
          </w:tcPr>
          <w:p>
            <w:r>
              <w:rPr>
                <w:rFonts w:hint="eastAsia"/>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图片</w:t>
            </w:r>
          </w:p>
        </w:tc>
        <w:tc>
          <w:tcPr>
            <w:tcW w:w="654" w:type="dxa"/>
          </w:tcPr>
          <w:p>
            <w:r>
              <w:rPr>
                <w:rFonts w:hint="eastAsia"/>
              </w:rPr>
              <w:t>图表</w:t>
            </w:r>
          </w:p>
        </w:tc>
        <w:tc>
          <w:tcPr>
            <w:tcW w:w="2597" w:type="dxa"/>
          </w:tcPr>
          <w:p>
            <w:r>
              <w:rPr>
                <w:rFonts w:hint="eastAsia"/>
              </w:rPr>
              <w:t>所选项目下方（居中）</w:t>
            </w:r>
          </w:p>
        </w:tc>
        <w:tc>
          <w:tcPr>
            <w:tcW w:w="1950" w:type="dxa"/>
          </w:tcPr>
          <w:p>
            <w:r>
              <w:rPr>
                <w:rFonts w:hint="eastAsia"/>
              </w:rPr>
              <w:t>否</w:t>
            </w:r>
          </w:p>
        </w:tc>
        <w:tc>
          <w:tcPr>
            <w:tcW w:w="2442" w:type="dxa"/>
          </w:tcPr>
          <w:p>
            <w:r>
              <w:rPr>
                <w:rFonts w:hint="eastAsia"/>
              </w:rPr>
              <w:t>根据窗口/内容自动调整</w:t>
            </w:r>
          </w:p>
        </w:tc>
      </w:tr>
    </w:tbl>
    <w:p/>
    <w:p>
      <w:pPr>
        <w:pStyle w:val="3"/>
      </w:pPr>
      <w:bookmarkStart w:id="15" w:name="_Toc27204"/>
      <w:r>
        <w:rPr>
          <w:rFonts w:hint="eastAsia"/>
        </w:rPr>
        <w:t>1.3</w:t>
      </w:r>
      <w:r>
        <w:t xml:space="preserve"> </w:t>
      </w:r>
      <w:r>
        <w:rPr>
          <w:rFonts w:hint="eastAsia"/>
        </w:rPr>
        <w:t>文档概述</w:t>
      </w:r>
      <w:bookmarkEnd w:id="15"/>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16" w:name="_Toc22204"/>
      <w:r>
        <w:rPr>
          <w:rFonts w:hint="eastAsia"/>
        </w:rPr>
        <w:t xml:space="preserve">1.4 </w:t>
      </w:r>
      <w:bookmarkStart w:id="17" w:name="_Toc437483655"/>
      <w:bookmarkStart w:id="18" w:name="_Ref437452551"/>
      <w:bookmarkStart w:id="19" w:name="_Ref437452484"/>
      <w:bookmarkStart w:id="20" w:name="_Ref437452481"/>
      <w:r>
        <w:rPr>
          <w:rFonts w:hint="eastAsia"/>
        </w:rPr>
        <w:t>读者对象和阅读建议</w:t>
      </w:r>
      <w:bookmarkEnd w:id="16"/>
      <w:bookmarkEnd w:id="17"/>
      <w:bookmarkEnd w:id="18"/>
      <w:bookmarkEnd w:id="19"/>
      <w:bookmarkEnd w:id="20"/>
    </w:p>
    <w:p>
      <w:pPr>
        <w:ind w:firstLine="420"/>
      </w:pPr>
      <w:r>
        <w:rPr>
          <w:rFonts w:hint="eastAsia"/>
        </w:rPr>
        <w:t>本说明书的预期读者为客户、业务或需求分析人员、测试人员、用户文档编写者、项目管理人员等。</w:t>
      </w:r>
    </w:p>
    <w:p>
      <w:pPr>
        <w:pStyle w:val="4"/>
      </w:pPr>
      <w:bookmarkStart w:id="21" w:name="_Toc28538"/>
      <w:r>
        <w:rPr>
          <w:rFonts w:hint="eastAsia"/>
        </w:rPr>
        <w:t>1.4.1阅读建议列表</w:t>
      </w:r>
      <w:bookmarkEnd w:id="21"/>
    </w:p>
    <w:p/>
    <w:p>
      <w:pPr>
        <w:pStyle w:val="13"/>
        <w:keepNext/>
      </w:pPr>
      <w:bookmarkStart w:id="22"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2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读者/范围</w:t>
            </w:r>
          </w:p>
        </w:tc>
        <w:tc>
          <w:tcPr>
            <w:tcW w:w="1185" w:type="dxa"/>
          </w:tcPr>
          <w:p>
            <w:r>
              <w:rPr>
                <w:rFonts w:hint="eastAsia"/>
              </w:rPr>
              <w:t>项目经理</w:t>
            </w:r>
          </w:p>
        </w:tc>
        <w:tc>
          <w:tcPr>
            <w:tcW w:w="713" w:type="dxa"/>
          </w:tcPr>
          <w:p>
            <w:r>
              <w:rPr>
                <w:rFonts w:hint="eastAsia"/>
              </w:rPr>
              <w:t>客户</w:t>
            </w:r>
          </w:p>
        </w:tc>
        <w:tc>
          <w:tcPr>
            <w:tcW w:w="713" w:type="dxa"/>
          </w:tcPr>
          <w:p>
            <w:r>
              <w:rPr>
                <w:rFonts w:hint="eastAsia"/>
              </w:rPr>
              <w:t>用户</w:t>
            </w:r>
          </w:p>
        </w:tc>
        <w:tc>
          <w:tcPr>
            <w:tcW w:w="1185" w:type="dxa"/>
          </w:tcPr>
          <w:p>
            <w:r>
              <w:rPr>
                <w:rFonts w:hint="eastAsia"/>
              </w:rPr>
              <w:t>开发人员</w:t>
            </w:r>
          </w:p>
        </w:tc>
        <w:tc>
          <w:tcPr>
            <w:tcW w:w="1185" w:type="dxa"/>
          </w:tcPr>
          <w:p>
            <w:r>
              <w:rPr>
                <w:rFonts w:hint="eastAsia"/>
              </w:rPr>
              <w:t>测试人员</w:t>
            </w:r>
          </w:p>
        </w:tc>
        <w:tc>
          <w:tcPr>
            <w:tcW w:w="1185" w:type="dxa"/>
          </w:tcPr>
          <w:p>
            <w:r>
              <w:rPr>
                <w:rFonts w:hint="eastAsia"/>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引言</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综合描述</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系统特征</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外部接口需求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其他非功能需求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术语表</w:t>
            </w:r>
          </w:p>
        </w:tc>
        <w:tc>
          <w:tcPr>
            <w:tcW w:w="1185" w:type="dxa"/>
          </w:tcPr>
          <w:p>
            <w:pPr>
              <w:jc w:val="center"/>
            </w:pP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分析模型</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待解决问题的列表</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bl>
    <w:p/>
    <w:p>
      <w:pPr>
        <w:ind w:firstLine="420"/>
      </w:pPr>
    </w:p>
    <w:p>
      <w:pPr>
        <w:pStyle w:val="3"/>
      </w:pPr>
      <w:bookmarkStart w:id="23" w:name="_Toc8197"/>
      <w:r>
        <w:rPr>
          <w:rFonts w:hint="eastAsia"/>
        </w:rPr>
        <w:t>1.5</w:t>
      </w:r>
      <w:r>
        <w:t xml:space="preserve"> </w:t>
      </w:r>
      <w:r>
        <w:rPr>
          <w:rFonts w:hint="eastAsia"/>
        </w:rPr>
        <w:t>命名规则</w:t>
      </w:r>
      <w:bookmarkEnd w:id="23"/>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24" w:name="_Toc7810"/>
      <w:r>
        <w:rPr>
          <w:rFonts w:hint="eastAsia"/>
        </w:rPr>
        <w:t xml:space="preserve">1.6 </w:t>
      </w:r>
      <w:bookmarkStart w:id="25" w:name="_Ref437452562"/>
      <w:bookmarkStart w:id="26" w:name="_Toc437483656"/>
      <w:r>
        <w:rPr>
          <w:rFonts w:hint="eastAsia"/>
        </w:rPr>
        <w:t>项目范围</w:t>
      </w:r>
      <w:bookmarkEnd w:id="24"/>
      <w:bookmarkEnd w:id="25"/>
      <w:bookmarkEnd w:id="26"/>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27" w:name="_Toc12637"/>
      <w:r>
        <w:rPr>
          <w:rFonts w:hint="eastAsia"/>
        </w:rPr>
        <w:t>1.6.1上下文图</w:t>
      </w:r>
      <w:bookmarkEnd w:id="27"/>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28" w:name="_Toc20940"/>
      <w:r>
        <w:rPr>
          <w:rFonts w:hint="eastAsia"/>
        </w:rPr>
        <w:t xml:space="preserve">1.7 </w:t>
      </w:r>
      <w:bookmarkStart w:id="29" w:name="_Toc437483657"/>
      <w:r>
        <w:rPr>
          <w:rFonts w:hint="eastAsia"/>
        </w:rPr>
        <w:t>参考资料</w:t>
      </w:r>
      <w:bookmarkEnd w:id="28"/>
      <w:bookmarkEnd w:id="29"/>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hint="eastAsia" w:ascii="宋体" w:hAnsi="宋体"/>
        </w:rPr>
      </w:pPr>
      <w:r>
        <w:rPr>
          <w:rFonts w:hint="eastAsia" w:ascii="宋体" w:hAnsi="宋体"/>
        </w:rPr>
        <w:t>[</w:t>
      </w:r>
      <w:r>
        <w:rPr>
          <w:rFonts w:ascii="宋体" w:hAnsi="宋体"/>
        </w:rPr>
        <w:t>8]</w:t>
      </w:r>
      <w:r>
        <w:rPr>
          <w:rFonts w:hint="eastAsia" w:ascii="宋体" w:hAnsi="宋体"/>
        </w:rPr>
        <w:t>软件需求规格说明(IEEE_830_标准)</w:t>
      </w:r>
    </w:p>
    <w:p>
      <w:pPr>
        <w:rPr>
          <w:rFonts w:hint="eastAsia" w:ascii="宋体" w:hAnsi="宋体" w:eastAsia="宋体"/>
          <w:lang w:val="en-US" w:eastAsia="zh-CN"/>
        </w:rPr>
      </w:pPr>
      <w:r>
        <w:rPr>
          <w:rFonts w:hint="eastAsia" w:ascii="宋体" w:hAnsi="宋体"/>
          <w:lang w:val="en-US" w:eastAsia="zh-CN"/>
        </w:rPr>
        <w:t>[9]</w:t>
      </w:r>
      <w:r>
        <w:rPr>
          <w:rFonts w:hint="eastAsia" w:ascii="宋体" w:hAnsi="宋体"/>
        </w:rPr>
        <w:t>软件需求规格说明(</w:t>
      </w:r>
      <w:r>
        <w:rPr>
          <w:rFonts w:hint="eastAsia" w:ascii="宋体" w:hAnsi="宋体"/>
          <w:lang w:val="en-US" w:eastAsia="zh-CN"/>
        </w:rPr>
        <w:t>IOS</w:t>
      </w:r>
      <w:r>
        <w:rPr>
          <w:rFonts w:hint="eastAsia" w:ascii="宋体" w:hAnsi="宋体"/>
        </w:rPr>
        <w:t>_</w:t>
      </w:r>
      <w:r>
        <w:rPr>
          <w:rFonts w:hint="eastAsia" w:ascii="宋体" w:hAnsi="宋体"/>
          <w:lang w:val="en-US" w:eastAsia="zh-CN"/>
        </w:rPr>
        <w:t>9001</w:t>
      </w:r>
      <w:r>
        <w:rPr>
          <w:rFonts w:hint="eastAsia" w:ascii="宋体" w:hAnsi="宋体"/>
        </w:rPr>
        <w:t>_标准)</w:t>
      </w:r>
    </w:p>
    <w:p/>
    <w:p>
      <w:pPr>
        <w:pStyle w:val="2"/>
      </w:pPr>
      <w:bookmarkStart w:id="30" w:name="_Toc437483658"/>
      <w:bookmarkStart w:id="31" w:name="_Toc6577"/>
      <w:r>
        <w:rPr>
          <w:rFonts w:hint="eastAsia"/>
        </w:rPr>
        <w:t>2总体描述</w:t>
      </w:r>
      <w:bookmarkEnd w:id="30"/>
      <w:bookmarkEnd w:id="31"/>
    </w:p>
    <w:p/>
    <w:p>
      <w:pPr>
        <w:pStyle w:val="3"/>
      </w:pPr>
      <w:bookmarkStart w:id="32" w:name="_Toc27099"/>
      <w:r>
        <w:rPr>
          <w:rFonts w:hint="eastAsia"/>
          <w:highlight w:val="lightGray"/>
        </w:rPr>
        <w:t>2.1</w:t>
      </w:r>
      <w:r>
        <w:rPr>
          <w:rFonts w:hint="eastAsia"/>
        </w:rPr>
        <w:t xml:space="preserve"> </w:t>
      </w:r>
      <w:bookmarkStart w:id="33" w:name="_Toc437483659"/>
      <w:r>
        <w:rPr>
          <w:rFonts w:hint="eastAsia"/>
        </w:rPr>
        <w:t>产品</w:t>
      </w:r>
      <w:bookmarkEnd w:id="33"/>
      <w:r>
        <w:rPr>
          <w:rFonts w:hint="eastAsia"/>
        </w:rPr>
        <w:t>视角</w:t>
      </w:r>
      <w:bookmarkEnd w:id="32"/>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34" w:name="_Toc22398"/>
      <w:r>
        <w:rPr>
          <w:rFonts w:hint="eastAsia"/>
        </w:rPr>
        <w:t xml:space="preserve">2.2 </w:t>
      </w:r>
      <w:bookmarkStart w:id="35" w:name="_Toc437483660"/>
      <w:r>
        <w:rPr>
          <w:rFonts w:hint="eastAsia"/>
        </w:rPr>
        <w:t>产品特性</w:t>
      </w:r>
      <w:bookmarkEnd w:id="34"/>
      <w:bookmarkEnd w:id="35"/>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4"/>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36" w:name="_Toc504000721"/>
      <w:bookmarkEnd w:id="36"/>
      <w:bookmarkStart w:id="37" w:name="_Toc532739450"/>
      <w:bookmarkEnd w:id="37"/>
      <w:bookmarkStart w:id="38" w:name="_Toc501266437"/>
      <w:bookmarkEnd w:id="38"/>
      <w:bookmarkStart w:id="39" w:name="_Toc502515333"/>
      <w:bookmarkEnd w:id="39"/>
      <w:bookmarkStart w:id="40" w:name="_Toc502432152"/>
      <w:bookmarkEnd w:id="40"/>
      <w:bookmarkStart w:id="41" w:name="_Toc502513158"/>
      <w:bookmarkEnd w:id="41"/>
      <w:bookmarkStart w:id="42" w:name="_Toc502513329"/>
      <w:bookmarkEnd w:id="42"/>
      <w:bookmarkStart w:id="43" w:name="_Toc501307374"/>
      <w:bookmarkEnd w:id="43"/>
      <w:bookmarkStart w:id="44" w:name="_Toc17216"/>
      <w:bookmarkEnd w:id="44"/>
      <w:bookmarkStart w:id="45" w:name="_Toc501266276"/>
      <w:bookmarkEnd w:id="45"/>
      <w:bookmarkStart w:id="46" w:name="_Toc5756"/>
      <w:bookmarkEnd w:id="46"/>
      <w:bookmarkStart w:id="47" w:name="_Toc502519715"/>
      <w:bookmarkEnd w:id="47"/>
      <w:bookmarkStart w:id="48" w:name="_Toc30730"/>
      <w:bookmarkEnd w:id="48"/>
      <w:bookmarkStart w:id="49" w:name="_Toc502516400"/>
      <w:bookmarkEnd w:id="49"/>
      <w:bookmarkStart w:id="50" w:name="_Toc502515735"/>
      <w:bookmarkEnd w:id="50"/>
      <w:bookmarkStart w:id="51" w:name="_Toc29808"/>
      <w:bookmarkEnd w:id="51"/>
      <w:bookmarkStart w:id="52" w:name="_Toc14364"/>
      <w:bookmarkEnd w:id="52"/>
      <w:bookmarkStart w:id="53" w:name="_Toc501284550"/>
      <w:bookmarkEnd w:id="53"/>
      <w:bookmarkStart w:id="54" w:name="_Toc503965126"/>
      <w:bookmarkEnd w:id="54"/>
      <w:bookmarkStart w:id="55" w:name="_Toc501307625"/>
      <w:bookmarkEnd w:id="55"/>
      <w:bookmarkStart w:id="56" w:name="_Toc14001"/>
      <w:bookmarkEnd w:id="56"/>
      <w:bookmarkStart w:id="57" w:name="_Toc502515133"/>
      <w:bookmarkEnd w:id="57"/>
      <w:bookmarkStart w:id="58" w:name="_Toc501307876"/>
      <w:bookmarkEnd w:id="58"/>
      <w:bookmarkStart w:id="59" w:name="_Toc8973"/>
      <w:bookmarkEnd w:id="59"/>
      <w:bookmarkStart w:id="60" w:name="_Toc22326"/>
      <w:bookmarkEnd w:id="60"/>
      <w:bookmarkStart w:id="61" w:name="_Toc6490"/>
      <w:bookmarkEnd w:id="61"/>
      <w:bookmarkStart w:id="62" w:name="_Toc2219"/>
      <w:bookmarkEnd w:id="62"/>
      <w:bookmarkStart w:id="63" w:name="_Toc502515534"/>
      <w:bookmarkEnd w:id="63"/>
      <w:bookmarkStart w:id="64" w:name="_Toc501266115"/>
      <w:bookmarkEnd w:id="64"/>
      <w:bookmarkStart w:id="65" w:name="_Toc503964103"/>
      <w:bookmarkEnd w:id="65"/>
      <w:bookmarkStart w:id="66" w:name="_Toc502432401"/>
      <w:bookmarkEnd w:id="66"/>
      <w:bookmarkStart w:id="67" w:name="_Toc6138"/>
      <w:bookmarkEnd w:id="67"/>
      <w:bookmarkStart w:id="68" w:name="_Toc502513003"/>
      <w:bookmarkEnd w:id="68"/>
      <w:bookmarkStart w:id="69" w:name="_Toc20833"/>
      <w:bookmarkEnd w:id="69"/>
      <w:bookmarkStart w:id="70" w:name="_Toc13085"/>
      <w:bookmarkEnd w:id="70"/>
    </w:p>
    <w:p>
      <w:pPr>
        <w:pStyle w:val="44"/>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71" w:name="_Toc532739451"/>
      <w:bookmarkEnd w:id="71"/>
      <w:bookmarkStart w:id="72" w:name="_Toc502515736"/>
      <w:bookmarkEnd w:id="72"/>
      <w:bookmarkStart w:id="73" w:name="_Toc19717"/>
      <w:bookmarkEnd w:id="73"/>
      <w:bookmarkStart w:id="74" w:name="_Toc501307375"/>
      <w:bookmarkEnd w:id="74"/>
      <w:bookmarkStart w:id="75" w:name="_Toc501307626"/>
      <w:bookmarkEnd w:id="75"/>
      <w:bookmarkStart w:id="76" w:name="_Toc501284551"/>
      <w:bookmarkEnd w:id="76"/>
      <w:bookmarkStart w:id="77" w:name="_Toc502432402"/>
      <w:bookmarkEnd w:id="77"/>
      <w:bookmarkStart w:id="78" w:name="_Toc502515134"/>
      <w:bookmarkEnd w:id="78"/>
      <w:bookmarkStart w:id="79" w:name="_Toc502519716"/>
      <w:bookmarkEnd w:id="79"/>
      <w:bookmarkStart w:id="80" w:name="_Toc501307877"/>
      <w:bookmarkEnd w:id="80"/>
      <w:bookmarkStart w:id="81" w:name="_Toc502515334"/>
      <w:bookmarkEnd w:id="81"/>
      <w:bookmarkStart w:id="82" w:name="_Toc14027"/>
      <w:bookmarkEnd w:id="82"/>
      <w:bookmarkStart w:id="83" w:name="_Toc501266438"/>
      <w:bookmarkEnd w:id="83"/>
      <w:bookmarkStart w:id="84" w:name="_Toc29257"/>
      <w:bookmarkEnd w:id="84"/>
      <w:bookmarkStart w:id="85" w:name="_Toc503964104"/>
      <w:bookmarkEnd w:id="85"/>
      <w:bookmarkStart w:id="86" w:name="_Toc502515535"/>
      <w:bookmarkEnd w:id="86"/>
      <w:bookmarkStart w:id="87" w:name="_Toc15674"/>
      <w:bookmarkEnd w:id="87"/>
      <w:bookmarkStart w:id="88" w:name="_Toc27769"/>
      <w:bookmarkEnd w:id="88"/>
      <w:bookmarkStart w:id="89" w:name="_Toc7822"/>
      <w:bookmarkEnd w:id="89"/>
      <w:bookmarkStart w:id="90" w:name="_Toc501266277"/>
      <w:bookmarkEnd w:id="90"/>
      <w:bookmarkStart w:id="91" w:name="_Toc502432153"/>
      <w:bookmarkEnd w:id="91"/>
      <w:bookmarkStart w:id="92" w:name="_Toc20538"/>
      <w:bookmarkEnd w:id="92"/>
      <w:bookmarkStart w:id="93" w:name="_Toc11821"/>
      <w:bookmarkEnd w:id="93"/>
      <w:bookmarkStart w:id="94" w:name="_Toc502513159"/>
      <w:bookmarkEnd w:id="94"/>
      <w:bookmarkStart w:id="95" w:name="_Toc502513004"/>
      <w:bookmarkEnd w:id="95"/>
      <w:bookmarkStart w:id="96" w:name="_Toc3049"/>
      <w:bookmarkEnd w:id="96"/>
      <w:bookmarkStart w:id="97" w:name="_Toc502513330"/>
      <w:bookmarkEnd w:id="97"/>
      <w:bookmarkStart w:id="98" w:name="_Toc501266116"/>
      <w:bookmarkEnd w:id="98"/>
      <w:bookmarkStart w:id="99" w:name="_Toc16823"/>
      <w:bookmarkEnd w:id="99"/>
      <w:bookmarkStart w:id="100" w:name="_Toc504000722"/>
      <w:bookmarkEnd w:id="100"/>
      <w:bookmarkStart w:id="101" w:name="_Toc503965127"/>
      <w:bookmarkEnd w:id="101"/>
      <w:bookmarkStart w:id="102" w:name="_Toc17443"/>
      <w:bookmarkEnd w:id="102"/>
      <w:bookmarkStart w:id="103" w:name="_Toc502516401"/>
      <w:bookmarkEnd w:id="103"/>
      <w:bookmarkStart w:id="104" w:name="_Toc15949"/>
      <w:bookmarkEnd w:id="104"/>
      <w:bookmarkStart w:id="105" w:name="_Toc13786"/>
      <w:bookmarkEnd w:id="105"/>
    </w:p>
    <w:p>
      <w:pPr>
        <w:pStyle w:val="44"/>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106" w:name="_Toc502432403"/>
      <w:bookmarkEnd w:id="106"/>
      <w:bookmarkStart w:id="107" w:name="_Toc501307627"/>
      <w:bookmarkEnd w:id="107"/>
      <w:bookmarkStart w:id="108" w:name="_Toc502515536"/>
      <w:bookmarkEnd w:id="108"/>
      <w:bookmarkStart w:id="109" w:name="_Toc503965128"/>
      <w:bookmarkEnd w:id="109"/>
      <w:bookmarkStart w:id="110" w:name="_Toc28928"/>
      <w:bookmarkEnd w:id="110"/>
      <w:bookmarkStart w:id="111" w:name="_Toc27177"/>
      <w:bookmarkEnd w:id="111"/>
      <w:bookmarkStart w:id="112" w:name="_Toc503964105"/>
      <w:bookmarkEnd w:id="112"/>
      <w:bookmarkStart w:id="113" w:name="_Toc502516402"/>
      <w:bookmarkEnd w:id="113"/>
      <w:bookmarkStart w:id="114" w:name="_Toc501284552"/>
      <w:bookmarkEnd w:id="114"/>
      <w:bookmarkStart w:id="115" w:name="_Toc502432154"/>
      <w:bookmarkEnd w:id="115"/>
      <w:bookmarkStart w:id="116" w:name="_Toc502513005"/>
      <w:bookmarkEnd w:id="116"/>
      <w:bookmarkStart w:id="117" w:name="_Toc501266117"/>
      <w:bookmarkEnd w:id="117"/>
      <w:bookmarkStart w:id="118" w:name="_Toc502515737"/>
      <w:bookmarkEnd w:id="118"/>
      <w:bookmarkStart w:id="119" w:name="_Toc14124"/>
      <w:bookmarkEnd w:id="119"/>
      <w:bookmarkStart w:id="120" w:name="_Toc501266439"/>
      <w:bookmarkEnd w:id="120"/>
      <w:bookmarkStart w:id="121" w:name="_Toc504000723"/>
      <w:bookmarkEnd w:id="121"/>
      <w:bookmarkStart w:id="122" w:name="_Toc2595"/>
      <w:bookmarkEnd w:id="122"/>
      <w:bookmarkStart w:id="123" w:name="_Toc502513160"/>
      <w:bookmarkEnd w:id="123"/>
      <w:bookmarkStart w:id="124" w:name="_Toc502515335"/>
      <w:bookmarkEnd w:id="124"/>
      <w:bookmarkStart w:id="125" w:name="_Toc502519717"/>
      <w:bookmarkEnd w:id="125"/>
      <w:bookmarkStart w:id="126" w:name="_Toc20970"/>
      <w:bookmarkEnd w:id="126"/>
      <w:bookmarkStart w:id="127" w:name="_Toc28182"/>
      <w:bookmarkEnd w:id="127"/>
      <w:bookmarkStart w:id="128" w:name="_Toc31097"/>
      <w:bookmarkEnd w:id="128"/>
      <w:bookmarkStart w:id="129" w:name="_Toc15962"/>
      <w:bookmarkEnd w:id="129"/>
      <w:bookmarkStart w:id="130" w:name="_Toc502513331"/>
      <w:bookmarkEnd w:id="130"/>
      <w:bookmarkStart w:id="131" w:name="_Toc501266278"/>
      <w:bookmarkEnd w:id="131"/>
      <w:bookmarkStart w:id="132" w:name="_Toc7517"/>
      <w:bookmarkEnd w:id="132"/>
      <w:bookmarkStart w:id="133" w:name="_Toc532739452"/>
      <w:bookmarkEnd w:id="133"/>
      <w:bookmarkStart w:id="134" w:name="_Toc502515135"/>
      <w:bookmarkEnd w:id="134"/>
      <w:bookmarkStart w:id="135" w:name="_Toc30782"/>
      <w:bookmarkEnd w:id="135"/>
      <w:bookmarkStart w:id="136" w:name="_Toc501307878"/>
      <w:bookmarkEnd w:id="136"/>
      <w:bookmarkStart w:id="137" w:name="_Toc501307376"/>
      <w:bookmarkEnd w:id="137"/>
      <w:bookmarkStart w:id="138" w:name="_Toc21153"/>
      <w:bookmarkEnd w:id="138"/>
      <w:bookmarkStart w:id="139" w:name="_Toc1183"/>
      <w:bookmarkEnd w:id="139"/>
      <w:bookmarkStart w:id="140" w:name="_Toc9029"/>
      <w:bookmarkEnd w:id="140"/>
    </w:p>
    <w:p>
      <w:pPr>
        <w:pStyle w:val="44"/>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141" w:name="_Toc502516403"/>
      <w:bookmarkEnd w:id="141"/>
      <w:bookmarkStart w:id="142" w:name="_Toc501266279"/>
      <w:bookmarkEnd w:id="142"/>
      <w:bookmarkStart w:id="143" w:name="_Toc503964106"/>
      <w:bookmarkEnd w:id="143"/>
      <w:bookmarkStart w:id="144" w:name="_Toc501307879"/>
      <w:bookmarkEnd w:id="144"/>
      <w:bookmarkStart w:id="145" w:name="_Toc502515537"/>
      <w:bookmarkEnd w:id="145"/>
      <w:bookmarkStart w:id="146" w:name="_Toc503965129"/>
      <w:bookmarkEnd w:id="146"/>
      <w:bookmarkStart w:id="147" w:name="_Toc502515738"/>
      <w:bookmarkEnd w:id="147"/>
      <w:bookmarkStart w:id="148" w:name="_Toc9172"/>
      <w:bookmarkEnd w:id="148"/>
      <w:bookmarkStart w:id="149" w:name="_Toc502519718"/>
      <w:bookmarkEnd w:id="149"/>
      <w:bookmarkStart w:id="150" w:name="_Toc501284553"/>
      <w:bookmarkEnd w:id="150"/>
      <w:bookmarkStart w:id="151" w:name="_Toc502513161"/>
      <w:bookmarkEnd w:id="151"/>
      <w:bookmarkStart w:id="152" w:name="_Toc502515336"/>
      <w:bookmarkEnd w:id="152"/>
      <w:bookmarkStart w:id="153" w:name="_Toc18919"/>
      <w:bookmarkEnd w:id="153"/>
      <w:bookmarkStart w:id="154" w:name="_Toc501307628"/>
      <w:bookmarkEnd w:id="154"/>
      <w:bookmarkStart w:id="155" w:name="_Toc532739453"/>
      <w:bookmarkEnd w:id="155"/>
      <w:bookmarkStart w:id="156" w:name="_Toc502515136"/>
      <w:bookmarkEnd w:id="156"/>
      <w:bookmarkStart w:id="157" w:name="_Toc16845"/>
      <w:bookmarkEnd w:id="157"/>
      <w:bookmarkStart w:id="158" w:name="_Toc504000724"/>
      <w:bookmarkEnd w:id="158"/>
      <w:bookmarkStart w:id="159" w:name="_Toc502513006"/>
      <w:bookmarkEnd w:id="159"/>
      <w:bookmarkStart w:id="160" w:name="_Toc501266118"/>
      <w:bookmarkEnd w:id="160"/>
      <w:bookmarkStart w:id="161" w:name="_Toc502432155"/>
      <w:bookmarkEnd w:id="161"/>
      <w:bookmarkStart w:id="162" w:name="_Toc501307377"/>
      <w:bookmarkEnd w:id="162"/>
      <w:bookmarkStart w:id="163" w:name="_Toc20804"/>
      <w:bookmarkEnd w:id="163"/>
      <w:bookmarkStart w:id="164" w:name="_Toc20374"/>
      <w:bookmarkEnd w:id="164"/>
      <w:bookmarkStart w:id="165" w:name="_Toc25143"/>
      <w:bookmarkEnd w:id="165"/>
      <w:bookmarkStart w:id="166" w:name="_Toc15857"/>
      <w:bookmarkEnd w:id="166"/>
      <w:bookmarkStart w:id="167" w:name="_Toc502432404"/>
      <w:bookmarkEnd w:id="167"/>
      <w:bookmarkStart w:id="168" w:name="_Toc13162"/>
      <w:bookmarkEnd w:id="168"/>
      <w:bookmarkStart w:id="169" w:name="_Toc15854"/>
      <w:bookmarkEnd w:id="169"/>
      <w:bookmarkStart w:id="170" w:name="_Toc25360"/>
      <w:bookmarkEnd w:id="170"/>
      <w:bookmarkStart w:id="171" w:name="_Toc23904"/>
      <w:bookmarkEnd w:id="171"/>
      <w:bookmarkStart w:id="172" w:name="_Toc501266440"/>
      <w:bookmarkEnd w:id="172"/>
      <w:bookmarkStart w:id="173" w:name="_Toc502513332"/>
      <w:bookmarkEnd w:id="173"/>
      <w:bookmarkStart w:id="174" w:name="_Toc21847"/>
      <w:bookmarkEnd w:id="174"/>
      <w:bookmarkStart w:id="175" w:name="_Toc5845"/>
      <w:bookmarkEnd w:id="175"/>
    </w:p>
    <w:p>
      <w:pPr>
        <w:pStyle w:val="3"/>
        <w:numPr>
          <w:ilvl w:val="1"/>
          <w:numId w:val="5"/>
        </w:numPr>
      </w:pPr>
      <w:r>
        <w:rPr>
          <w:rFonts w:hint="eastAsia"/>
        </w:rPr>
        <w:t xml:space="preserve"> </w:t>
      </w:r>
      <w:bookmarkStart w:id="176" w:name="_Toc29342"/>
      <w:r>
        <w:t>用户类及其特征</w:t>
      </w:r>
      <w:bookmarkEnd w:id="176"/>
    </w:p>
    <w:p/>
    <w:p>
      <w:pPr>
        <w:pStyle w:val="13"/>
        <w:keepNext/>
      </w:pPr>
      <w:bookmarkStart w:id="177" w:name="_Toc50400085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w:t>
      </w:r>
      <w:r>
        <w:fldChar w:fldCharType="end"/>
      </w:r>
      <w:r>
        <w:rPr>
          <w:rFonts w:hint="eastAsia"/>
        </w:rPr>
        <w:t>用户类及其特征</w:t>
      </w:r>
      <w:bookmarkEnd w:id="177"/>
    </w:p>
    <w:tbl>
      <w:tblPr>
        <w:tblStyle w:val="5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用户类</w:t>
            </w:r>
          </w:p>
        </w:tc>
        <w:tc>
          <w:tcPr>
            <w:tcW w:w="4148" w:type="dxa"/>
          </w:tcPr>
          <w:p>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教师</w:t>
            </w:r>
            <w:r>
              <w:rPr>
                <w:rFonts w:hint="eastAsia"/>
              </w:rPr>
              <w:t>（首要）</w:t>
            </w:r>
          </w:p>
        </w:tc>
        <w:tc>
          <w:tcPr>
            <w:tcW w:w="4148" w:type="dxa"/>
          </w:tcPr>
          <w:p>
            <w:pPr>
              <w:widowControl/>
              <w:jc w:val="left"/>
            </w:pPr>
            <w:r>
              <w:rPr>
                <w:rFonts w:hint="eastAsia"/>
              </w:rPr>
              <w:t>在工程领域教学中，教师们需要一个专业的案例教学系统来帮助他们以案例为中心开展“做中学（Learning</w:t>
            </w:r>
            <w:r>
              <w:t xml:space="preserve"> </w:t>
            </w:r>
            <w:r>
              <w:rPr>
                <w:rFonts w:hint="eastAsia"/>
              </w:rPr>
              <w:t>by</w:t>
            </w:r>
            <w:r>
              <w:t xml:space="preserve"> </w:t>
            </w:r>
            <w:r>
              <w:rPr>
                <w:rFonts w:hint="eastAsia"/>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学生</w:t>
            </w:r>
            <w:r>
              <w:rPr>
                <w:rFonts w:hint="eastAsia"/>
              </w:rPr>
              <w:t>（首要）</w:t>
            </w:r>
          </w:p>
        </w:tc>
        <w:tc>
          <w:tcPr>
            <w:tcW w:w="4148" w:type="dxa"/>
          </w:tcPr>
          <w:p>
            <w:r>
              <w:rPr>
                <w:rFonts w:hint="eastAsia"/>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管理员</w:t>
            </w:r>
            <w:r>
              <w:rPr>
                <w:rFonts w:hint="eastAsia"/>
              </w:rPr>
              <w:t>（需重点考虑）</w:t>
            </w:r>
          </w:p>
        </w:tc>
        <w:tc>
          <w:tcPr>
            <w:tcW w:w="4148" w:type="dxa"/>
          </w:tcPr>
          <w:p>
            <w:r>
              <w:rPr>
                <w:rFonts w:hint="eastAsia"/>
              </w:rPr>
              <w:t>系统</w:t>
            </w:r>
            <w:r>
              <w:t>管理员他们需要获取</w:t>
            </w:r>
            <w:r>
              <w:rPr>
                <w:rFonts w:hint="eastAsia"/>
              </w:rPr>
              <w:t>系统</w:t>
            </w:r>
            <w:r>
              <w:t>的管理权限</w:t>
            </w:r>
            <w:r>
              <w:rPr>
                <w:rFonts w:hint="eastAsia"/>
              </w:rPr>
              <w:t>，</w:t>
            </w:r>
            <w:r>
              <w:t>能对</w:t>
            </w:r>
            <w:r>
              <w:rPr>
                <w:rFonts w:hint="eastAsia"/>
              </w:rPr>
              <w:t>系统</w:t>
            </w:r>
            <w:r>
              <w:t>内的资源进行管理</w:t>
            </w:r>
            <w:r>
              <w:rPr>
                <w:rFonts w:hint="eastAsia"/>
              </w:rPr>
              <w:t>，同时需要审核案例拥有者所创建的案例</w:t>
            </w:r>
            <w:r>
              <w:t xml:space="preserve"> </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案例拥有者（需重点考虑）</w:t>
            </w:r>
          </w:p>
        </w:tc>
        <w:tc>
          <w:tcPr>
            <w:tcW w:w="4148" w:type="dxa"/>
          </w:tcPr>
          <w:p>
            <w:r>
              <w:rPr>
                <w:rFonts w:hint="eastAsia"/>
              </w:rPr>
              <w:t>在工程领域教学中，案例拥有者们可以构思并提出属于自己的教学案例，提供给其它教师或者自己以案例为中心开展“做中学（Learning</w:t>
            </w:r>
            <w:r>
              <w:t xml:space="preserve"> </w:t>
            </w:r>
            <w:r>
              <w:rPr>
                <w:rFonts w:hint="eastAsia"/>
              </w:rPr>
              <w:t>by</w:t>
            </w:r>
            <w:r>
              <w:t xml:space="preserve"> </w:t>
            </w:r>
            <w:r>
              <w:rPr>
                <w:rFonts w:hint="eastAsia"/>
              </w:rPr>
              <w:t>doing）“的教学活动。</w:t>
            </w:r>
          </w:p>
        </w:tc>
      </w:tr>
    </w:tbl>
    <w:p/>
    <w:p>
      <w:pPr>
        <w:pStyle w:val="3"/>
        <w:numPr>
          <w:ilvl w:val="1"/>
          <w:numId w:val="5"/>
        </w:numPr>
      </w:pPr>
      <w:bookmarkStart w:id="178" w:name="_Toc500675794"/>
      <w:bookmarkEnd w:id="178"/>
      <w:bookmarkStart w:id="179" w:name="_Toc500673959"/>
      <w:bookmarkEnd w:id="179"/>
      <w:bookmarkStart w:id="180" w:name="_Toc500696732"/>
      <w:bookmarkEnd w:id="180"/>
      <w:bookmarkStart w:id="181" w:name="_Toc500674323"/>
      <w:bookmarkEnd w:id="181"/>
      <w:bookmarkStart w:id="182" w:name="_Toc501265954"/>
      <w:bookmarkEnd w:id="182"/>
      <w:bookmarkStart w:id="183" w:name="_Toc500675505"/>
      <w:bookmarkEnd w:id="183"/>
      <w:bookmarkStart w:id="184" w:name="_Toc500673839"/>
      <w:bookmarkEnd w:id="184"/>
      <w:bookmarkStart w:id="185" w:name="_Toc500674565"/>
      <w:bookmarkEnd w:id="185"/>
      <w:bookmarkStart w:id="186" w:name="_Toc500668371"/>
      <w:bookmarkEnd w:id="186"/>
      <w:bookmarkStart w:id="187" w:name="_Toc500689534"/>
      <w:bookmarkEnd w:id="187"/>
      <w:bookmarkStart w:id="188" w:name="_Toc500676538"/>
      <w:bookmarkEnd w:id="188"/>
      <w:bookmarkStart w:id="189" w:name="_Toc500676418"/>
      <w:bookmarkEnd w:id="189"/>
      <w:bookmarkStart w:id="190" w:name="_Toc500674080"/>
      <w:bookmarkEnd w:id="190"/>
      <w:bookmarkStart w:id="191" w:name="_Toc500675266"/>
      <w:bookmarkEnd w:id="191"/>
      <w:bookmarkStart w:id="192" w:name="_Toc500674444"/>
      <w:bookmarkEnd w:id="192"/>
      <w:bookmarkStart w:id="193" w:name="_Toc500668267"/>
      <w:bookmarkEnd w:id="193"/>
      <w:bookmarkStart w:id="194" w:name="_Toc500689226"/>
      <w:bookmarkEnd w:id="194"/>
      <w:bookmarkStart w:id="195" w:name="_Toc500689970"/>
      <w:bookmarkEnd w:id="195"/>
      <w:bookmarkStart w:id="196" w:name="_Toc500690132"/>
      <w:bookmarkEnd w:id="196"/>
      <w:bookmarkStart w:id="197" w:name="_Toc500675006"/>
      <w:bookmarkEnd w:id="197"/>
      <w:bookmarkStart w:id="198" w:name="_Toc500674201"/>
      <w:bookmarkEnd w:id="198"/>
      <w:r>
        <w:rPr>
          <w:rFonts w:hint="eastAsia"/>
        </w:rPr>
        <w:t xml:space="preserve"> </w:t>
      </w:r>
      <w:bookmarkStart w:id="199" w:name="_Toc437483662"/>
      <w:bookmarkStart w:id="200" w:name="_Toc15877"/>
      <w:r>
        <w:rPr>
          <w:rFonts w:hint="eastAsia"/>
        </w:rPr>
        <w:t>运行环境</w:t>
      </w:r>
      <w:bookmarkEnd w:id="199"/>
      <w:bookmarkEnd w:id="200"/>
    </w:p>
    <w:p>
      <w:pPr>
        <w:pStyle w:val="44"/>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4"/>
        <w:ind w:left="425" w:firstLine="0" w:firstLineChars="0"/>
      </w:pPr>
      <w:r>
        <w:rPr>
          <w:rFonts w:hint="eastAsia"/>
        </w:rPr>
        <w:t>火狐；</w:t>
      </w:r>
    </w:p>
    <w:p>
      <w:pPr>
        <w:pStyle w:val="44"/>
        <w:ind w:left="425" w:firstLine="0" w:firstLineChars="0"/>
      </w:pPr>
      <w:r>
        <w:rPr>
          <w:rFonts w:hint="eastAsia"/>
        </w:rPr>
        <w:t>谷歌Chrome</w:t>
      </w:r>
      <w:r>
        <w:t xml:space="preserve"> </w:t>
      </w:r>
      <w:r>
        <w:rPr>
          <w:rFonts w:hint="eastAsia"/>
        </w:rPr>
        <w:t>；</w:t>
      </w:r>
    </w:p>
    <w:p>
      <w:pPr>
        <w:pStyle w:val="44"/>
        <w:ind w:left="425" w:firstLine="0" w:firstLineChars="0"/>
      </w:pPr>
      <w:r>
        <w:rPr>
          <w:rFonts w:hint="eastAsia"/>
        </w:rPr>
        <w:t>2.系统可以在Android</w:t>
      </w:r>
      <w:r>
        <w:t xml:space="preserve"> </w:t>
      </w:r>
      <w:r>
        <w:rPr>
          <w:rFonts w:hint="eastAsia"/>
        </w:rPr>
        <w:t>、IOS和PC进行访问</w:t>
      </w:r>
    </w:p>
    <w:p>
      <w:pPr>
        <w:pStyle w:val="44"/>
        <w:ind w:left="425" w:firstLine="0" w:firstLineChars="0"/>
      </w:pPr>
    </w:p>
    <w:p>
      <w:pPr>
        <w:pStyle w:val="44"/>
        <w:ind w:left="425" w:firstLine="0" w:firstLineChars="0"/>
      </w:pPr>
    </w:p>
    <w:tbl>
      <w:tblPr>
        <w:tblStyle w:val="33"/>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pPr>
            <w:r>
              <w:rPr>
                <w:rFonts w:hint="eastAsia"/>
              </w:rPr>
              <w:t>需求设备</w:t>
            </w:r>
          </w:p>
        </w:tc>
        <w:tc>
          <w:tcPr>
            <w:tcW w:w="3940" w:type="dxa"/>
          </w:tcPr>
          <w:p>
            <w:pPr>
              <w:pStyle w:val="44"/>
              <w:ind w:firstLine="0" w:firstLineChars="0"/>
            </w:pPr>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pPr>
            <w:r>
              <w:rPr>
                <w:rFonts w:hint="eastAsia"/>
              </w:rPr>
              <w:t>CPU</w:t>
            </w:r>
          </w:p>
        </w:tc>
        <w:tc>
          <w:tcPr>
            <w:tcW w:w="3940" w:type="dxa"/>
          </w:tcPr>
          <w:p>
            <w:pPr>
              <w:pStyle w:val="44"/>
              <w:ind w:firstLine="0" w:firstLineChars="0"/>
            </w:pPr>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pPr>
            <w:r>
              <w:rPr>
                <w:rFonts w:hint="eastAsia"/>
              </w:rPr>
              <w:t>主频</w:t>
            </w:r>
          </w:p>
        </w:tc>
        <w:tc>
          <w:tcPr>
            <w:tcW w:w="3940" w:type="dxa"/>
          </w:tcPr>
          <w:p>
            <w:pPr>
              <w:pStyle w:val="44"/>
              <w:ind w:firstLine="0" w:firstLineChars="0"/>
            </w:pPr>
            <w:r>
              <w:t>H</w:t>
            </w:r>
            <w:r>
              <w:rPr>
                <w:rFonts w:hint="eastAsia"/>
              </w:rPr>
              <w:t>z</w:t>
            </w:r>
            <w:r>
              <w:t>800</w:t>
            </w:r>
            <w:r>
              <w:rPr>
                <w:rFonts w:hint="eastAsia"/>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pPr>
            <w:r>
              <w:rPr>
                <w:rFonts w:hint="eastAsia"/>
              </w:rPr>
              <w:t>内存</w:t>
            </w:r>
          </w:p>
        </w:tc>
        <w:tc>
          <w:tcPr>
            <w:tcW w:w="3940" w:type="dxa"/>
          </w:tcPr>
          <w:p>
            <w:pPr>
              <w:pStyle w:val="44"/>
              <w:ind w:firstLine="0" w:firstLineChars="0"/>
            </w:pPr>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pPr>
            <w:r>
              <w:rPr>
                <w:rFonts w:hint="eastAsia"/>
              </w:rPr>
              <w:t>硬盘</w:t>
            </w:r>
          </w:p>
        </w:tc>
        <w:tc>
          <w:tcPr>
            <w:tcW w:w="3940" w:type="dxa"/>
          </w:tcPr>
          <w:p>
            <w:pPr>
              <w:pStyle w:val="44"/>
              <w:ind w:firstLine="0" w:firstLineChars="0"/>
            </w:pPr>
            <w:r>
              <w:rPr>
                <w:rFonts w:hint="eastAsia"/>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pPr>
            <w:r>
              <w:rPr>
                <w:rFonts w:hint="eastAsia"/>
              </w:rPr>
              <w:t>网卡</w:t>
            </w:r>
          </w:p>
        </w:tc>
        <w:tc>
          <w:tcPr>
            <w:tcW w:w="3940" w:type="dxa"/>
          </w:tcPr>
          <w:p>
            <w:pPr>
              <w:pStyle w:val="44"/>
              <w:ind w:firstLine="0" w:firstLineChars="0"/>
            </w:pPr>
            <w:r>
              <w:rPr>
                <w:rFonts w:hint="eastAsia"/>
              </w:rPr>
              <w:t>千兆以太网</w:t>
            </w:r>
          </w:p>
        </w:tc>
      </w:tr>
    </w:tbl>
    <w:p>
      <w:pPr>
        <w:pStyle w:val="44"/>
        <w:ind w:left="425" w:firstLine="0" w:firstLineChars="0"/>
      </w:pPr>
    </w:p>
    <w:p/>
    <w:p>
      <w:pPr>
        <w:pStyle w:val="3"/>
        <w:numPr>
          <w:ilvl w:val="1"/>
          <w:numId w:val="5"/>
        </w:numPr>
      </w:pPr>
      <w:r>
        <w:rPr>
          <w:rFonts w:hint="eastAsia"/>
        </w:rPr>
        <w:t xml:space="preserve"> </w:t>
      </w:r>
      <w:bookmarkStart w:id="201" w:name="_Toc30976"/>
      <w:r>
        <w:rPr>
          <w:rFonts w:hint="eastAsia"/>
        </w:rPr>
        <w:t>设计与实现约束</w:t>
      </w:r>
      <w:bookmarkEnd w:id="201"/>
    </w:p>
    <w:p>
      <w:pPr>
        <w:ind w:firstLine="420"/>
      </w:pPr>
      <w:r>
        <w:rPr>
          <w:rFonts w:hint="eastAsia"/>
        </w:rPr>
        <w:t>本项目的环境、条件、假定和限制：</w:t>
      </w:r>
    </w:p>
    <w:p>
      <w:pPr>
        <w:numPr>
          <w:ilvl w:val="0"/>
          <w:numId w:val="6"/>
        </w:numPr>
        <w:ind w:firstLine="420" w:firstLineChars="200"/>
      </w:pPr>
      <w:r>
        <w:rPr>
          <w:rFonts w:hint="eastAsia"/>
        </w:rPr>
        <w:t>项目环境和条件</w:t>
      </w:r>
    </w:p>
    <w:p>
      <w:pPr>
        <w:numPr>
          <w:ilvl w:val="1"/>
          <w:numId w:val="6"/>
        </w:numPr>
      </w:pPr>
      <w:r>
        <w:rPr>
          <w:rFonts w:hint="eastAsia"/>
        </w:rPr>
        <w:t>硬件：</w:t>
      </w:r>
    </w:p>
    <w:p>
      <w:pPr>
        <w:numPr>
          <w:ilvl w:val="2"/>
          <w:numId w:val="7"/>
        </w:numPr>
      </w:pPr>
      <w:r>
        <w:rPr>
          <w:rFonts w:hint="eastAsia"/>
        </w:rPr>
        <w:t>五台笔记本电脑</w:t>
      </w:r>
    </w:p>
    <w:p>
      <w:pPr>
        <w:numPr>
          <w:ilvl w:val="0"/>
          <w:numId w:val="6"/>
        </w:numPr>
        <w:ind w:firstLine="420" w:firstLineChars="200"/>
      </w:pPr>
      <w:r>
        <w:rPr>
          <w:rFonts w:hint="eastAsia"/>
        </w:rPr>
        <w:t>假定和限制</w:t>
      </w:r>
    </w:p>
    <w:p>
      <w:pPr>
        <w:numPr>
          <w:ilvl w:val="1"/>
          <w:numId w:val="8"/>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8"/>
        </w:numPr>
      </w:pPr>
      <w:r>
        <w:rPr>
          <w:rFonts w:hint="eastAsia"/>
        </w:rPr>
        <w:t>外部限制条件：</w:t>
      </w:r>
    </w:p>
    <w:p>
      <w:r>
        <w:rPr>
          <w:rFonts w:hint="eastAsia"/>
        </w:rPr>
        <w:t>天气环境等限制环境</w:t>
      </w:r>
    </w:p>
    <w:p/>
    <w:p>
      <w:pPr>
        <w:pStyle w:val="3"/>
        <w:numPr>
          <w:ilvl w:val="1"/>
          <w:numId w:val="5"/>
        </w:numPr>
      </w:pPr>
      <w:bookmarkStart w:id="202" w:name="_Toc1067"/>
      <w:r>
        <w:rPr>
          <w:rFonts w:hint="eastAsia"/>
        </w:rPr>
        <w:t>假设与依赖</w:t>
      </w:r>
      <w:bookmarkEnd w:id="202"/>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4"/>
        <w:ind w:left="425" w:firstLine="0" w:firstLineChars="0"/>
      </w:pPr>
    </w:p>
    <w:p>
      <w:r>
        <w:br w:type="page"/>
      </w:r>
    </w:p>
    <w:p>
      <w:pPr>
        <w:pStyle w:val="44"/>
        <w:ind w:left="425" w:firstLine="0" w:firstLineChars="0"/>
      </w:pPr>
    </w:p>
    <w:p>
      <w:pPr>
        <w:pStyle w:val="2"/>
        <w:numPr>
          <w:ilvl w:val="0"/>
          <w:numId w:val="5"/>
        </w:numPr>
      </w:pPr>
      <w:r>
        <w:rPr>
          <w:rFonts w:hint="eastAsia"/>
        </w:rPr>
        <w:t xml:space="preserve"> </w:t>
      </w:r>
      <w:bookmarkStart w:id="203" w:name="_Toc13124"/>
      <w:r>
        <w:rPr>
          <w:rFonts w:hint="eastAsia"/>
        </w:rPr>
        <w:t>系统特性</w:t>
      </w:r>
      <w:bookmarkEnd w:id="203"/>
    </w:p>
    <w:p>
      <w:pPr>
        <w:pStyle w:val="3"/>
        <w:numPr>
          <w:ilvl w:val="1"/>
          <w:numId w:val="5"/>
        </w:numPr>
      </w:pPr>
      <w:r>
        <w:rPr>
          <w:rFonts w:hint="eastAsia"/>
        </w:rPr>
        <w:t xml:space="preserve"> </w:t>
      </w:r>
      <w:bookmarkStart w:id="204" w:name="_Toc25947"/>
      <w:r>
        <w:rPr>
          <w:rFonts w:hint="eastAsia"/>
        </w:rPr>
        <w:t>说明和优先级</w:t>
      </w:r>
      <w:bookmarkEnd w:id="204"/>
    </w:p>
    <w:p>
      <w:pPr>
        <w:rPr>
          <w:b w:val="0"/>
          <w:bCs/>
          <w:sz w:val="24"/>
        </w:rPr>
      </w:pPr>
      <w:r>
        <w:rPr>
          <w:rFonts w:hint="eastAsia"/>
          <w:b/>
          <w:bCs w:val="0"/>
          <w:sz w:val="24"/>
        </w:rPr>
        <w:t>注</w:t>
      </w:r>
      <w:r>
        <w:rPr>
          <w:rFonts w:hint="eastAsia"/>
          <w:b w:val="0"/>
          <w:bCs/>
          <w:sz w:val="24"/>
        </w:rPr>
        <w:t>：该优先级矩阵中的相对收益以及相对损失分别由各用户代表填写，教师用户部分由教师代表-杨枨老师填写，管理员用户部分由管理员代表-学长或者学姐填写，学生用户代表部分由学生代表-陈铉文同学填写，owner部分由杨枨老师填写。打分标准为：</w:t>
      </w:r>
      <w:r>
        <w:rPr>
          <w:rFonts w:hint="eastAsia"/>
          <w:b/>
          <w:bCs w:val="0"/>
          <w:sz w:val="24"/>
        </w:rPr>
        <w:t>打分范围为1-9</w:t>
      </w:r>
      <w:r>
        <w:rPr>
          <w:rFonts w:hint="eastAsia"/>
          <w:b w:val="0"/>
          <w:bCs/>
          <w:sz w:val="24"/>
        </w:rPr>
        <w:t>,1代表影响非常轻微，2代表影响轻微，3代表影响较为轻微，4代表影响一般，5代表影响有点重要，6代表影响较为重要，7代表影响重要，8代表影响很重要，9代表极具影响。</w:t>
      </w:r>
      <w:r>
        <w:rPr>
          <w:rFonts w:hint="eastAsia"/>
          <w:b/>
          <w:bCs w:val="0"/>
          <w:sz w:val="24"/>
        </w:rPr>
        <w:t>优先级=A*价值%/（成本%+风险%）</w:t>
      </w:r>
      <w:r>
        <w:rPr>
          <w:rFonts w:hint="eastAsia"/>
          <w:b w:val="0"/>
          <w:bCs/>
          <w:sz w:val="24"/>
        </w:rPr>
        <w:t>（各代表类别权重A：客户代表*1.5；用户代表*1.0；游客代表*0.5）</w:t>
      </w:r>
    </w:p>
    <w:p>
      <w:pPr>
        <w:pStyle w:val="4"/>
        <w:numPr>
          <w:ilvl w:val="2"/>
          <w:numId w:val="5"/>
        </w:numPr>
      </w:pPr>
      <w:bookmarkStart w:id="205" w:name="_Toc15715"/>
      <w:r>
        <w:t>优先级矩阵</w:t>
      </w:r>
      <w:bookmarkEnd w:id="205"/>
    </w:p>
    <w:tbl>
      <w:tblPr>
        <w:tblStyle w:val="32"/>
        <w:tblW w:w="9320" w:type="dxa"/>
        <w:jc w:val="center"/>
        <w:tblInd w:w="0" w:type="dxa"/>
        <w:tblLayout w:type="fixed"/>
        <w:tblCellMar>
          <w:top w:w="0" w:type="dxa"/>
          <w:left w:w="0" w:type="dxa"/>
          <w:bottom w:w="0" w:type="dxa"/>
          <w:right w:w="0" w:type="dxa"/>
        </w:tblCellMar>
      </w:tblPr>
      <w:tblGrid>
        <w:gridCol w:w="2680"/>
        <w:gridCol w:w="960"/>
        <w:gridCol w:w="680"/>
        <w:gridCol w:w="540"/>
        <w:gridCol w:w="580"/>
        <w:gridCol w:w="740"/>
        <w:gridCol w:w="580"/>
        <w:gridCol w:w="700"/>
        <w:gridCol w:w="580"/>
        <w:gridCol w:w="640"/>
        <w:gridCol w:w="640"/>
      </w:tblGrid>
      <w:tr>
        <w:tblPrEx>
          <w:tblLayout w:type="fixed"/>
          <w:tblCellMar>
            <w:top w:w="0" w:type="dxa"/>
            <w:left w:w="0" w:type="dxa"/>
            <w:bottom w:w="0" w:type="dxa"/>
            <w:right w:w="0" w:type="dxa"/>
          </w:tblCellMar>
        </w:tblPrEx>
        <w:trPr>
          <w:trHeight w:val="480" w:hRule="atLeast"/>
          <w:jc w:val="center"/>
        </w:trPr>
        <w:tc>
          <w:tcPr>
            <w:tcW w:w="268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学生用户</w:t>
            </w:r>
          </w:p>
        </w:tc>
        <w:tc>
          <w:tcPr>
            <w:tcW w:w="960" w:type="dxa"/>
            <w:shd w:val="clear" w:color="auto" w:fill="auto"/>
            <w:noWrap/>
            <w:tcMar>
              <w:top w:w="15" w:type="dxa"/>
              <w:left w:w="15" w:type="dxa"/>
              <w:bottom w:w="0" w:type="dxa"/>
              <w:right w:w="15" w:type="dxa"/>
            </w:tcMar>
            <w:vAlign w:val="center"/>
          </w:tcPr>
          <w:p>
            <w:pPr>
              <w:jc w:val="both"/>
              <w:rPr>
                <w:rFonts w:hint="eastAsia" w:ascii="黑体" w:hAnsi="黑体" w:eastAsia="黑体"/>
                <w:color w:val="000000"/>
                <w:sz w:val="20"/>
                <w:szCs w:val="20"/>
              </w:rPr>
            </w:pPr>
            <w:r>
              <w:rPr>
                <w:rFonts w:hint="eastAsia" w:ascii="黑体" w:hAnsi="黑体" w:eastAsia="黑体"/>
                <w:color w:val="000000"/>
                <w:sz w:val="20"/>
                <w:szCs w:val="20"/>
              </w:rPr>
              <w:t>学生优先级指标</w:t>
            </w:r>
          </w:p>
        </w:tc>
        <w:tc>
          <w:tcPr>
            <w:tcW w:w="680" w:type="dxa"/>
            <w:shd w:val="clear" w:color="auto" w:fill="auto"/>
            <w:noWrap/>
            <w:tcMar>
              <w:top w:w="15" w:type="dxa"/>
              <w:left w:w="15" w:type="dxa"/>
              <w:bottom w:w="0" w:type="dxa"/>
              <w:right w:w="15" w:type="dxa"/>
            </w:tcMar>
            <w:vAlign w:val="bottom"/>
          </w:tcPr>
          <w:p>
            <w:pPr>
              <w:jc w:val="both"/>
              <w:rPr>
                <w:rFonts w:hint="eastAsia" w:ascii="黑体" w:hAnsi="黑体" w:eastAsia="黑体"/>
                <w:color w:val="000000"/>
                <w:sz w:val="20"/>
                <w:szCs w:val="20"/>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68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9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学生登陆</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学生注册</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忘记密码</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06" w:name="RANGE!B6"/>
            <w:r>
              <w:rPr>
                <w:rFonts w:hint="eastAsia"/>
                <w:sz w:val="21"/>
                <w:szCs w:val="21"/>
              </w:rPr>
              <w:t>项目管理</w:t>
            </w:r>
            <w:bookmarkEnd w:id="20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07" w:name="RANGE!B7"/>
            <w:r>
              <w:rPr>
                <w:rFonts w:hint="eastAsia"/>
                <w:sz w:val="21"/>
                <w:szCs w:val="21"/>
              </w:rPr>
              <w:t>创建新实例</w:t>
            </w:r>
            <w:bookmarkEnd w:id="20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08" w:name="RANGE!B8"/>
            <w:r>
              <w:rPr>
                <w:rFonts w:hint="eastAsia"/>
                <w:sz w:val="21"/>
                <w:szCs w:val="21"/>
              </w:rPr>
              <w:t>案例详情</w:t>
            </w:r>
            <w:bookmarkEnd w:id="208"/>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09" w:name="RANGE!B9"/>
            <w:r>
              <w:rPr>
                <w:rFonts w:hint="eastAsia"/>
                <w:sz w:val="21"/>
                <w:szCs w:val="21"/>
              </w:rPr>
              <w:t>组员管理</w:t>
            </w:r>
            <w:bookmarkEnd w:id="209"/>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最新消息</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10" w:name="RANGE!B11"/>
            <w:r>
              <w:rPr>
                <w:rFonts w:hint="eastAsia"/>
                <w:color w:val="000000"/>
                <w:sz w:val="21"/>
                <w:szCs w:val="21"/>
              </w:rPr>
              <w:t>查看正在进行任务</w:t>
            </w:r>
            <w:bookmarkEnd w:id="210"/>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11" w:name="RANGE!B12"/>
            <w:r>
              <w:rPr>
                <w:rFonts w:hint="eastAsia"/>
                <w:color w:val="000000"/>
                <w:sz w:val="21"/>
                <w:szCs w:val="21"/>
              </w:rPr>
              <w:t>查看我的任务总览</w:t>
            </w:r>
            <w:r>
              <w:rPr>
                <w:rFonts w:ascii="Calibri" w:hAnsi="Calibri" w:cs="Calibri"/>
                <w:color w:val="000000"/>
                <w:sz w:val="21"/>
                <w:szCs w:val="21"/>
              </w:rPr>
              <w:t xml:space="preserve"> </w:t>
            </w:r>
            <w:bookmarkEnd w:id="211"/>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查看任务甘特图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文档浏览</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12" w:name="RANGE!B15"/>
            <w:r>
              <w:rPr>
                <w:rFonts w:hint="eastAsia"/>
                <w:color w:val="000000"/>
                <w:sz w:val="21"/>
                <w:szCs w:val="21"/>
              </w:rPr>
              <w:t>查看已有资料列表</w:t>
            </w:r>
            <w:bookmarkEnd w:id="212"/>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13" w:name="RANGE!B16"/>
            <w:r>
              <w:rPr>
                <w:rFonts w:hint="eastAsia"/>
                <w:color w:val="000000"/>
                <w:sz w:val="21"/>
                <w:szCs w:val="21"/>
              </w:rPr>
              <w:t>上传资料</w:t>
            </w:r>
            <w:bookmarkEnd w:id="213"/>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查看最终评价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参与评价</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查看指导老师对我的评价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评价首页</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查看项目经理对我的评价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查看其他组员对我的评价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查看评价的情况统计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我的信箱</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查看历史评价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个人信息修改</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14" w:name="RANGE!B31"/>
            <w:r>
              <w:rPr>
                <w:rFonts w:hint="eastAsia"/>
                <w:color w:val="000000"/>
                <w:sz w:val="21"/>
                <w:szCs w:val="21"/>
              </w:rPr>
              <w:t>浏览案例</w:t>
            </w:r>
            <w:bookmarkEnd w:id="214"/>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215" w:name="RANGE!B32"/>
            <w:r>
              <w:rPr>
                <w:rFonts w:ascii="Calibri" w:hAnsi="Calibri" w:cs="Calibri"/>
                <w:color w:val="000000"/>
                <w:sz w:val="21"/>
                <w:szCs w:val="21"/>
              </w:rPr>
              <w:t>bbs</w:t>
            </w:r>
            <w:r>
              <w:rPr>
                <w:rFonts w:hint="eastAsia" w:cs="Calibri"/>
                <w:color w:val="000000"/>
                <w:sz w:val="21"/>
                <w:szCs w:val="21"/>
              </w:rPr>
              <w:t>点赞</w:t>
            </w:r>
            <w:bookmarkEnd w:id="21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216" w:name="RANGE!B33"/>
            <w:r>
              <w:rPr>
                <w:rFonts w:ascii="Calibri" w:hAnsi="Calibri" w:cs="Calibri"/>
                <w:color w:val="000000"/>
                <w:sz w:val="21"/>
                <w:szCs w:val="21"/>
              </w:rPr>
              <w:t xml:space="preserve"> bbs</w:t>
            </w:r>
            <w:r>
              <w:rPr>
                <w:rFonts w:hint="eastAsia" w:cs="Calibri"/>
                <w:color w:val="000000"/>
                <w:sz w:val="21"/>
                <w:szCs w:val="21"/>
              </w:rPr>
              <w:t>踩</w:t>
            </w:r>
            <w:bookmarkEnd w:id="21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217" w:name="RANGE!B34"/>
            <w:r>
              <w:rPr>
                <w:rFonts w:ascii="Calibri" w:hAnsi="Calibri" w:cs="Calibri"/>
                <w:color w:val="000000"/>
                <w:sz w:val="21"/>
                <w:szCs w:val="21"/>
              </w:rPr>
              <w:t>bbs</w:t>
            </w:r>
            <w:r>
              <w:rPr>
                <w:rFonts w:hint="eastAsia" w:cs="Calibri"/>
                <w:color w:val="000000"/>
                <w:sz w:val="21"/>
                <w:szCs w:val="21"/>
              </w:rPr>
              <w:t>回复</w:t>
            </w:r>
            <w:bookmarkEnd w:id="21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218" w:name="RANGE!B35"/>
            <w:r>
              <w:rPr>
                <w:rFonts w:ascii="Calibri" w:hAnsi="Calibri" w:cs="Calibri"/>
                <w:color w:val="000000"/>
                <w:sz w:val="21"/>
                <w:szCs w:val="21"/>
              </w:rPr>
              <w:t>bbs</w:t>
            </w:r>
            <w:r>
              <w:rPr>
                <w:rFonts w:hint="eastAsia" w:cs="Calibri"/>
                <w:color w:val="000000"/>
                <w:sz w:val="21"/>
                <w:szCs w:val="21"/>
              </w:rPr>
              <w:t>删除</w:t>
            </w:r>
            <w:bookmarkEnd w:id="218"/>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bbs</w:t>
            </w:r>
            <w:r>
              <w:rPr>
                <w:rFonts w:hint="eastAsia" w:cs="Calibri"/>
                <w:sz w:val="21"/>
                <w:szCs w:val="21"/>
              </w:rPr>
              <w:t>发帖</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2"/>
        <w:tblW w:w="8740" w:type="dxa"/>
        <w:jc w:val="center"/>
        <w:tblInd w:w="0" w:type="dxa"/>
        <w:tblLayout w:type="fixed"/>
        <w:tblCellMar>
          <w:top w:w="0" w:type="dxa"/>
          <w:left w:w="0" w:type="dxa"/>
          <w:bottom w:w="0" w:type="dxa"/>
          <w:right w:w="0" w:type="dxa"/>
        </w:tblCellMar>
      </w:tblPr>
      <w:tblGrid>
        <w:gridCol w:w="2200"/>
        <w:gridCol w:w="680"/>
        <w:gridCol w:w="580"/>
        <w:gridCol w:w="620"/>
        <w:gridCol w:w="640"/>
        <w:gridCol w:w="600"/>
        <w:gridCol w:w="660"/>
        <w:gridCol w:w="760"/>
        <w:gridCol w:w="680"/>
        <w:gridCol w:w="660"/>
        <w:gridCol w:w="660"/>
      </w:tblGrid>
      <w:tr>
        <w:tblPrEx>
          <w:tblLayout w:type="fixed"/>
          <w:tblCellMar>
            <w:top w:w="0" w:type="dxa"/>
            <w:left w:w="0" w:type="dxa"/>
            <w:bottom w:w="0" w:type="dxa"/>
            <w:right w:w="0" w:type="dxa"/>
          </w:tblCellMar>
        </w:tblPrEx>
        <w:trPr>
          <w:trHeight w:val="276" w:hRule="atLeast"/>
          <w:jc w:val="center"/>
        </w:trPr>
        <w:tc>
          <w:tcPr>
            <w:tcW w:w="220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owner</w:t>
            </w:r>
          </w:p>
        </w:tc>
        <w:tc>
          <w:tcPr>
            <w:tcW w:w="68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20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案例拥有者登陆</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浏览现有案例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19" w:name="RANGE!B5"/>
            <w:r>
              <w:rPr>
                <w:rFonts w:hint="eastAsia"/>
                <w:sz w:val="21"/>
                <w:szCs w:val="21"/>
              </w:rPr>
              <w:t>新建案例</w:t>
            </w:r>
            <w:bookmarkEnd w:id="219"/>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修改案例名称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修改案例描述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修改案例类型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修改角色信息</w:t>
            </w:r>
            <w:r>
              <w:rPr>
                <w:rFonts w:ascii="Calibri" w:hAnsi="Calibri" w:cs="Calibri"/>
                <w:sz w:val="21"/>
                <w:szCs w:val="21"/>
              </w:rPr>
              <w:t xml:space="preserve">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取消新增任务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删除任务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查看甘特图</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查看当前的模拟案例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保存新版本</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版本回滚</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申请发布案例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查看现有实例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管理实例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20" w:name="RANGE!B27"/>
            <w:r>
              <w:rPr>
                <w:rFonts w:hint="eastAsia"/>
                <w:sz w:val="21"/>
                <w:szCs w:val="21"/>
              </w:rPr>
              <w:t>查看申请案例信息</w:t>
            </w:r>
            <w:bookmarkEnd w:id="220"/>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221" w:name="RANGE!B28"/>
            <w:r>
              <w:rPr>
                <w:rFonts w:hint="eastAsia"/>
                <w:sz w:val="21"/>
                <w:szCs w:val="21"/>
              </w:rPr>
              <w:t>取消正在申请的案例</w:t>
            </w:r>
            <w:bookmarkEnd w:id="221"/>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2"/>
        <w:tblW w:w="8540" w:type="dxa"/>
        <w:jc w:val="center"/>
        <w:tblInd w:w="0" w:type="dxa"/>
        <w:tblLayout w:type="fixed"/>
        <w:tblCellMar>
          <w:top w:w="0" w:type="dxa"/>
          <w:left w:w="0" w:type="dxa"/>
          <w:bottom w:w="0" w:type="dxa"/>
          <w:right w:w="0" w:type="dxa"/>
        </w:tblCellMar>
      </w:tblPr>
      <w:tblGrid>
        <w:gridCol w:w="2440"/>
        <w:gridCol w:w="560"/>
        <w:gridCol w:w="540"/>
        <w:gridCol w:w="640"/>
        <w:gridCol w:w="560"/>
        <w:gridCol w:w="520"/>
        <w:gridCol w:w="600"/>
        <w:gridCol w:w="700"/>
        <w:gridCol w:w="680"/>
        <w:gridCol w:w="640"/>
        <w:gridCol w:w="660"/>
      </w:tblGrid>
      <w:tr>
        <w:tblPrEx>
          <w:tblLayout w:type="fixed"/>
          <w:tblCellMar>
            <w:top w:w="0" w:type="dxa"/>
            <w:left w:w="0" w:type="dxa"/>
            <w:bottom w:w="0" w:type="dxa"/>
            <w:right w:w="0" w:type="dxa"/>
          </w:tblCellMar>
        </w:tblPrEx>
        <w:trPr>
          <w:trHeight w:val="276" w:hRule="atLeast"/>
          <w:jc w:val="center"/>
        </w:trPr>
        <w:tc>
          <w:tcPr>
            <w:tcW w:w="244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管理员用户</w:t>
            </w:r>
          </w:p>
        </w:tc>
        <w:tc>
          <w:tcPr>
            <w:tcW w:w="56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44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5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管理员登陆</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2" w:name="RANGE!B4"/>
            <w:r>
              <w:rPr>
                <w:rFonts w:hint="eastAsia"/>
                <w:color w:val="000000"/>
                <w:sz w:val="21"/>
                <w:szCs w:val="21"/>
              </w:rPr>
              <w:t>查找用户</w:t>
            </w:r>
            <w:bookmarkEnd w:id="222"/>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新增用户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封禁注册的用户名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重置密码</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解冻用户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解封注册用户名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3" w:name="RANGE!B18"/>
            <w:r>
              <w:rPr>
                <w:rFonts w:hint="eastAsia"/>
                <w:color w:val="000000"/>
                <w:sz w:val="21"/>
                <w:szCs w:val="21"/>
              </w:rPr>
              <w:t>查看案例信息</w:t>
            </w:r>
            <w:bookmarkEnd w:id="223"/>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4" w:name="RANGE!B19"/>
            <w:r>
              <w:rPr>
                <w:rFonts w:hint="eastAsia"/>
                <w:color w:val="000000"/>
                <w:sz w:val="21"/>
                <w:szCs w:val="21"/>
              </w:rPr>
              <w:t>启用案例</w:t>
            </w:r>
            <w:bookmarkEnd w:id="224"/>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审核案例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查找实例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5" w:name="RANGE!B23"/>
            <w:r>
              <w:rPr>
                <w:rFonts w:hint="eastAsia"/>
                <w:color w:val="000000"/>
                <w:sz w:val="21"/>
                <w:szCs w:val="21"/>
              </w:rPr>
              <w:t>删除实例</w:t>
            </w:r>
            <w:bookmarkEnd w:id="225"/>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6" w:name="RANGE!B24"/>
            <w:r>
              <w:rPr>
                <w:rFonts w:hint="eastAsia"/>
                <w:color w:val="000000"/>
                <w:sz w:val="21"/>
                <w:szCs w:val="21"/>
              </w:rPr>
              <w:t>查找管理日志文件</w:t>
            </w:r>
            <w:bookmarkEnd w:id="226"/>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查找管理日志记录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7" w:name="RANGE!B29"/>
            <w:r>
              <w:rPr>
                <w:rFonts w:hint="eastAsia"/>
                <w:color w:val="000000"/>
                <w:sz w:val="21"/>
                <w:szCs w:val="21"/>
              </w:rPr>
              <w:t>删除管理日志记录</w:t>
            </w:r>
            <w:bookmarkEnd w:id="227"/>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8" w:name="RANGE!B42"/>
            <w:r>
              <w:rPr>
                <w:rFonts w:hint="eastAsia"/>
                <w:color w:val="000000"/>
                <w:sz w:val="21"/>
                <w:szCs w:val="21"/>
              </w:rPr>
              <w:t>数据库备份</w:t>
            </w:r>
            <w:bookmarkEnd w:id="228"/>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数据库恢复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29" w:name="RANGE!B44"/>
            <w:r>
              <w:rPr>
                <w:rFonts w:hint="eastAsia"/>
                <w:color w:val="000000"/>
                <w:sz w:val="21"/>
                <w:szCs w:val="21"/>
              </w:rPr>
              <w:t>网站底部信息修改</w:t>
            </w:r>
            <w:bookmarkEnd w:id="229"/>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230" w:name="RANGE!B46"/>
            <w:r>
              <w:rPr>
                <w:rFonts w:hint="eastAsia"/>
                <w:color w:val="000000"/>
                <w:sz w:val="21"/>
                <w:szCs w:val="21"/>
              </w:rPr>
              <w:t>删除帖子</w:t>
            </w:r>
            <w:bookmarkEnd w:id="230"/>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置顶帖子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加精帖子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2"/>
        <w:tblW w:w="8780" w:type="dxa"/>
        <w:jc w:val="center"/>
        <w:tblInd w:w="0" w:type="dxa"/>
        <w:tblLayout w:type="fixed"/>
        <w:tblCellMar>
          <w:top w:w="0" w:type="dxa"/>
          <w:left w:w="0" w:type="dxa"/>
          <w:bottom w:w="0" w:type="dxa"/>
          <w:right w:w="0" w:type="dxa"/>
        </w:tblCellMar>
      </w:tblPr>
      <w:tblGrid>
        <w:gridCol w:w="1980"/>
        <w:gridCol w:w="780"/>
        <w:gridCol w:w="680"/>
        <w:gridCol w:w="760"/>
        <w:gridCol w:w="700"/>
        <w:gridCol w:w="720"/>
        <w:gridCol w:w="700"/>
        <w:gridCol w:w="660"/>
        <w:gridCol w:w="580"/>
        <w:gridCol w:w="620"/>
        <w:gridCol w:w="600"/>
      </w:tblGrid>
      <w:tr>
        <w:tblPrEx>
          <w:tblLayout w:type="fixed"/>
          <w:tblCellMar>
            <w:top w:w="0" w:type="dxa"/>
            <w:left w:w="0" w:type="dxa"/>
            <w:bottom w:w="0" w:type="dxa"/>
            <w:right w:w="0" w:type="dxa"/>
          </w:tblCellMar>
        </w:tblPrEx>
        <w:trPr>
          <w:trHeight w:val="276" w:hRule="atLeast"/>
          <w:jc w:val="center"/>
        </w:trPr>
        <w:tc>
          <w:tcPr>
            <w:tcW w:w="1980" w:type="dxa"/>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教师用户</w:t>
            </w:r>
          </w:p>
        </w:tc>
        <w:tc>
          <w:tcPr>
            <w:tcW w:w="780" w:type="dxa"/>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6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1980" w:type="dxa"/>
            <w:tcBorders>
              <w:top w:val="single" w:color="auto" w:sz="4" w:space="0"/>
              <w:left w:val="single" w:color="auto" w:sz="4" w:space="0"/>
              <w:bottom w:val="single" w:color="auto" w:sz="4" w:space="0"/>
              <w:right w:val="single" w:color="auto" w:sz="4" w:space="0"/>
            </w:tcBorders>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7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7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6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教师登录</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教师忘记密码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教师下载文档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教师提供建议</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查看项目甘特图</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查看项目最新消息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即时通讯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项目管理</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资料上传</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浏览个人主要信息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修改联系方式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收发邮件</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查看我的历史评价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浏览案例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发帖</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回复</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删除</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点赞</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 xml:space="preserve"> bbs</w:t>
            </w:r>
            <w:r>
              <w:rPr>
                <w:rFonts w:hint="eastAsia" w:cs="Calibri"/>
                <w:color w:val="000000"/>
                <w:sz w:val="21"/>
                <w:szCs w:val="21"/>
              </w:rPr>
              <w:t>踩</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sz w:val="21"/>
                <w:szCs w:val="21"/>
              </w:rPr>
            </w:pPr>
            <w:r>
              <w:rPr>
                <w:rFonts w:hint="eastAsia"/>
                <w:sz w:val="21"/>
                <w:szCs w:val="21"/>
              </w:rPr>
              <w:t>合计</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p>
      <w:pPr>
        <w:pStyle w:val="3"/>
        <w:numPr>
          <w:ilvl w:val="1"/>
          <w:numId w:val="5"/>
        </w:numPr>
      </w:pPr>
      <w:r>
        <w:rPr>
          <w:rFonts w:hint="eastAsia"/>
        </w:rPr>
        <w:t xml:space="preserve"> </w:t>
      </w:r>
      <w:bookmarkStart w:id="231" w:name="_Toc9486"/>
      <w:r>
        <w:rPr>
          <w:rFonts w:hint="eastAsia"/>
        </w:rPr>
        <w:t>用例图</w:t>
      </w:r>
      <w:bookmarkEnd w:id="231"/>
    </w:p>
    <w:p>
      <w:pPr>
        <w:pStyle w:val="4"/>
        <w:rPr>
          <w:rFonts w:hint="eastAsia"/>
        </w:rPr>
      </w:pPr>
      <w:bookmarkStart w:id="232" w:name="_Toc11957"/>
      <w:r>
        <w:rPr>
          <w:rFonts w:hint="eastAsia"/>
        </w:rPr>
        <w:t>3.2.</w:t>
      </w:r>
      <w:r>
        <w:rPr>
          <w:rFonts w:hint="eastAsia"/>
          <w:lang w:val="en-US" w:eastAsia="zh-CN"/>
        </w:rPr>
        <w:t>1顶层</w:t>
      </w:r>
      <w:r>
        <w:rPr>
          <w:rFonts w:hint="eastAsia"/>
        </w:rPr>
        <w:t>用例图</w:t>
      </w:r>
      <w:bookmarkEnd w:id="232"/>
    </w:p>
    <w:p/>
    <w:p>
      <w:pPr>
        <w:widowControl/>
        <w:jc w:val="left"/>
        <w:rPr>
          <w:rFonts w:hint="eastAsia" w:ascii="宋体" w:hAnsi="宋体" w:eastAsia="宋体" w:cs="宋体"/>
          <w:kern w:val="0"/>
          <w:sz w:val="24"/>
          <w:lang w:eastAsia="zh-CN"/>
        </w:rPr>
      </w:pPr>
      <w:r>
        <w:rPr>
          <w:rFonts w:hint="eastAsia" w:ascii="宋体" w:hAnsi="宋体" w:eastAsia="宋体" w:cs="宋体"/>
          <w:kern w:val="0"/>
          <w:sz w:val="24"/>
          <w:lang w:eastAsia="zh-CN"/>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233" w:name="_Toc24573"/>
      <w:r>
        <w:rPr>
          <w:rFonts w:hint="eastAsia"/>
        </w:rPr>
        <w:t>3.2.2</w:t>
      </w:r>
      <w:r>
        <w:rPr>
          <w:rFonts w:hint="eastAsia"/>
          <w:lang w:val="en-US" w:eastAsia="zh-CN"/>
        </w:rPr>
        <w:t>教师</w:t>
      </w:r>
      <w:r>
        <w:rPr>
          <w:rFonts w:hint="eastAsia"/>
        </w:rPr>
        <w:t>用例图</w:t>
      </w:r>
      <w:bookmarkEnd w:id="233"/>
    </w:p>
    <w:p>
      <w:pPr>
        <w:pStyle w:val="5"/>
        <w:rPr>
          <w:rFonts w:hint="eastAsia"/>
          <w:lang w:val="en-US" w:eastAsia="zh-CN"/>
        </w:rPr>
      </w:pPr>
      <w:r>
        <w:rPr>
          <w:rFonts w:hint="eastAsia"/>
        </w:rPr>
        <w:t>3.2.2.1</w:t>
      </w:r>
      <w:r>
        <w:rPr>
          <w:rFonts w:hint="eastAsia"/>
          <w:lang w:val="en-US" w:eastAsia="zh-CN"/>
        </w:rPr>
        <w:t>教师用例图总览</w:t>
      </w:r>
    </w:p>
    <w:p>
      <w:pPr>
        <w:rPr>
          <w:rFonts w:hint="eastAsia" w:eastAsia="宋体"/>
          <w:lang w:eastAsia="zh-CN"/>
        </w:rPr>
      </w:pPr>
      <w:r>
        <w:rPr>
          <w:rFonts w:hint="eastAsia" w:eastAsia="宋体"/>
          <w:lang w:eastAsia="zh-CN"/>
        </w:rPr>
        <w:drawing>
          <wp:inline distT="0" distB="0" distL="114300" distR="114300">
            <wp:extent cx="5273675" cy="2987040"/>
            <wp:effectExtent l="0" t="0" r="14605" b="0"/>
            <wp:docPr id="344" name="图片 344" descr="61130523875939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611305238759394475"/>
                    <pic:cNvPicPr>
                      <a:picLocks noChangeAspect="1"/>
                    </pic:cNvPicPr>
                  </pic:nvPicPr>
                  <pic:blipFill>
                    <a:blip r:embed="rId10"/>
                    <a:stretch>
                      <a:fillRect/>
                    </a:stretch>
                  </pic:blipFill>
                  <pic:spPr>
                    <a:xfrm>
                      <a:off x="0" y="0"/>
                      <a:ext cx="5273675" cy="2987040"/>
                    </a:xfrm>
                    <a:prstGeom prst="rect">
                      <a:avLst/>
                    </a:prstGeom>
                  </pic:spPr>
                </pic:pic>
              </a:graphicData>
            </a:graphic>
          </wp:inline>
        </w:drawing>
      </w:r>
    </w:p>
    <w:p>
      <w:pPr>
        <w:pStyle w:val="5"/>
        <w:rPr>
          <w:rFonts w:hint="eastAsia"/>
          <w:lang w:val="en-US" w:eastAsia="zh-CN"/>
        </w:rPr>
      </w:pPr>
      <w:r>
        <w:rPr>
          <w:rFonts w:hint="eastAsia"/>
        </w:rPr>
        <w:t>3.2.2.</w:t>
      </w:r>
      <w:r>
        <w:rPr>
          <w:rFonts w:hint="eastAsia"/>
          <w:lang w:val="en-US" w:eastAsia="zh-CN"/>
        </w:rPr>
        <w:t>2教师忘记密码</w:t>
      </w:r>
    </w:p>
    <w:p>
      <w:pPr>
        <w:pStyle w:val="5"/>
        <w:rPr>
          <w:rFonts w:hint="eastAsia"/>
          <w:lang w:val="en-US" w:eastAsia="zh-CN"/>
        </w:rPr>
      </w:pPr>
      <w:r>
        <w:rPr>
          <w:rFonts w:hint="eastAsia"/>
        </w:rPr>
        <w:drawing>
          <wp:inline distT="0" distB="0" distL="114300" distR="114300">
            <wp:extent cx="5269865" cy="1105535"/>
            <wp:effectExtent l="0" t="0" r="3175" b="6985"/>
            <wp:docPr id="346" name="图片 346" descr="144361992900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44361992900300818"/>
                    <pic:cNvPicPr>
                      <a:picLocks noChangeAspect="1"/>
                    </pic:cNvPicPr>
                  </pic:nvPicPr>
                  <pic:blipFill>
                    <a:blip r:embed="rId11"/>
                    <a:stretch>
                      <a:fillRect/>
                    </a:stretch>
                  </pic:blipFill>
                  <pic:spPr>
                    <a:xfrm>
                      <a:off x="0" y="0"/>
                      <a:ext cx="5269865" cy="1105535"/>
                    </a:xfrm>
                    <a:prstGeom prst="rect">
                      <a:avLst/>
                    </a:prstGeom>
                  </pic:spPr>
                </pic:pic>
              </a:graphicData>
            </a:graphic>
          </wp:inline>
        </w:drawing>
      </w:r>
      <w:r>
        <w:rPr>
          <w:rFonts w:hint="eastAsia"/>
        </w:rPr>
        <w:t>3.2.2.</w:t>
      </w:r>
      <w:r>
        <w:rPr>
          <w:rFonts w:hint="eastAsia"/>
          <w:lang w:val="en-US" w:eastAsia="zh-CN"/>
        </w:rPr>
        <w:t>3教师查看我的历史评价</w:t>
      </w:r>
    </w:p>
    <w:p>
      <w:pPr>
        <w:pStyle w:val="5"/>
        <w:rPr>
          <w:rFonts w:hint="eastAsia"/>
          <w:lang w:val="en-US" w:eastAsia="zh-CN"/>
        </w:rPr>
      </w:pPr>
      <w:r>
        <w:rPr>
          <w:rFonts w:hint="eastAsia"/>
          <w:lang w:val="en-US" w:eastAsia="zh-CN"/>
        </w:rPr>
        <w:drawing>
          <wp:inline distT="0" distB="0" distL="114300" distR="114300">
            <wp:extent cx="5272405" cy="1247775"/>
            <wp:effectExtent l="0" t="0" r="635" b="1905"/>
            <wp:docPr id="348" name="图片 348" descr="609383669284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609383669284552063"/>
                    <pic:cNvPicPr>
                      <a:picLocks noChangeAspect="1"/>
                    </pic:cNvPicPr>
                  </pic:nvPicPr>
                  <pic:blipFill>
                    <a:blip r:embed="rId12"/>
                    <a:stretch>
                      <a:fillRect/>
                    </a:stretch>
                  </pic:blipFill>
                  <pic:spPr>
                    <a:xfrm>
                      <a:off x="0" y="0"/>
                      <a:ext cx="5272405" cy="1247775"/>
                    </a:xfrm>
                    <a:prstGeom prst="rect">
                      <a:avLst/>
                    </a:prstGeom>
                  </pic:spPr>
                </pic:pic>
              </a:graphicData>
            </a:graphic>
          </wp:inline>
        </w:drawing>
      </w:r>
      <w:r>
        <w:rPr>
          <w:rFonts w:hint="eastAsia"/>
          <w:lang w:val="en-US" w:eastAsia="zh-CN"/>
        </w:rPr>
        <w:t>3.2.2.4 教师查看我的实例</w:t>
      </w:r>
    </w:p>
    <w:p>
      <w:pPr>
        <w:pStyle w:val="5"/>
        <w:rPr>
          <w:rFonts w:hint="eastAsia"/>
          <w:lang w:val="en-US" w:eastAsia="zh-CN"/>
        </w:rPr>
      </w:pPr>
      <w:r>
        <w:rPr>
          <w:rFonts w:hint="eastAsia"/>
          <w:lang w:val="en-US" w:eastAsia="zh-CN"/>
        </w:rPr>
        <w:drawing>
          <wp:inline distT="0" distB="0" distL="114300" distR="114300">
            <wp:extent cx="5273040" cy="1576070"/>
            <wp:effectExtent l="0" t="0" r="0" b="8890"/>
            <wp:docPr id="349" name="图片 349" descr="3483562547898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348356254789823892"/>
                    <pic:cNvPicPr>
                      <a:picLocks noChangeAspect="1"/>
                    </pic:cNvPicPr>
                  </pic:nvPicPr>
                  <pic:blipFill>
                    <a:blip r:embed="rId13"/>
                    <a:stretch>
                      <a:fillRect/>
                    </a:stretch>
                  </pic:blipFill>
                  <pic:spPr>
                    <a:xfrm>
                      <a:off x="0" y="0"/>
                      <a:ext cx="5273040" cy="1576070"/>
                    </a:xfrm>
                    <a:prstGeom prst="rect">
                      <a:avLst/>
                    </a:prstGeom>
                  </pic:spPr>
                </pic:pic>
              </a:graphicData>
            </a:graphic>
          </wp:inline>
        </w:drawing>
      </w:r>
      <w:r>
        <w:rPr>
          <w:rFonts w:hint="eastAsia"/>
          <w:lang w:val="en-US" w:eastAsia="zh-CN"/>
        </w:rPr>
        <w:t>3.2.2.5 教师查看我的消息</w:t>
      </w:r>
    </w:p>
    <w:p>
      <w:pPr>
        <w:pStyle w:val="5"/>
        <w:rPr>
          <w:rFonts w:hint="eastAsia"/>
          <w:lang w:val="en-US" w:eastAsia="zh-CN"/>
        </w:rPr>
      </w:pPr>
      <w:r>
        <w:rPr>
          <w:rFonts w:hint="eastAsia"/>
          <w:lang w:val="en-US" w:eastAsia="zh-CN"/>
        </w:rPr>
        <w:drawing>
          <wp:inline distT="0" distB="0" distL="114300" distR="114300">
            <wp:extent cx="5270500" cy="1238885"/>
            <wp:effectExtent l="0" t="0" r="2540" b="10795"/>
            <wp:docPr id="350" name="图片 350" descr="82931067477718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29310674777188543"/>
                    <pic:cNvPicPr>
                      <a:picLocks noChangeAspect="1"/>
                    </pic:cNvPicPr>
                  </pic:nvPicPr>
                  <pic:blipFill>
                    <a:blip r:embed="rId14"/>
                    <a:stretch>
                      <a:fillRect/>
                    </a:stretch>
                  </pic:blipFill>
                  <pic:spPr>
                    <a:xfrm>
                      <a:off x="0" y="0"/>
                      <a:ext cx="5270500" cy="1238885"/>
                    </a:xfrm>
                    <a:prstGeom prst="rect">
                      <a:avLst/>
                    </a:prstGeom>
                  </pic:spPr>
                </pic:pic>
              </a:graphicData>
            </a:graphic>
          </wp:inline>
        </w:drawing>
      </w:r>
      <w:r>
        <w:rPr>
          <w:rFonts w:hint="eastAsia"/>
          <w:lang w:val="en-US" w:eastAsia="zh-CN"/>
        </w:rPr>
        <w:t>3.2.2.6 教师上传头像</w:t>
      </w:r>
    </w:p>
    <w:p>
      <w:pPr>
        <w:pStyle w:val="5"/>
        <w:rPr>
          <w:rFonts w:hint="eastAsia"/>
          <w:lang w:val="en-US" w:eastAsia="zh-CN"/>
        </w:rPr>
      </w:pPr>
      <w:r>
        <w:rPr>
          <w:rFonts w:hint="eastAsia"/>
          <w:lang w:val="en-US" w:eastAsia="zh-CN"/>
        </w:rPr>
        <w:drawing>
          <wp:inline distT="0" distB="0" distL="114300" distR="114300">
            <wp:extent cx="5272405" cy="1602740"/>
            <wp:effectExtent l="0" t="0" r="635" b="12700"/>
            <wp:docPr id="351" name="图片 351" descr="7589349409424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58934940942408457"/>
                    <pic:cNvPicPr>
                      <a:picLocks noChangeAspect="1"/>
                    </pic:cNvPicPr>
                  </pic:nvPicPr>
                  <pic:blipFill>
                    <a:blip r:embed="rId15"/>
                    <a:stretch>
                      <a:fillRect/>
                    </a:stretch>
                  </pic:blipFill>
                  <pic:spPr>
                    <a:xfrm>
                      <a:off x="0" y="0"/>
                      <a:ext cx="5272405" cy="1602740"/>
                    </a:xfrm>
                    <a:prstGeom prst="rect">
                      <a:avLst/>
                    </a:prstGeom>
                  </pic:spPr>
                </pic:pic>
              </a:graphicData>
            </a:graphic>
          </wp:inline>
        </w:drawing>
      </w:r>
      <w:r>
        <w:rPr>
          <w:rFonts w:hint="eastAsia"/>
          <w:lang w:val="en-US" w:eastAsia="zh-CN"/>
        </w:rPr>
        <w:t>3.2.2.7 教师收发邮件</w:t>
      </w:r>
    </w:p>
    <w:p>
      <w:pPr>
        <w:pStyle w:val="5"/>
        <w:rPr>
          <w:rFonts w:hint="eastAsia"/>
          <w:lang w:val="en-US" w:eastAsia="zh-CN"/>
        </w:rPr>
      </w:pPr>
      <w:r>
        <w:rPr>
          <w:rFonts w:hint="eastAsia"/>
          <w:lang w:val="en-US" w:eastAsia="zh-CN"/>
        </w:rPr>
        <w:drawing>
          <wp:inline distT="0" distB="0" distL="114300" distR="114300">
            <wp:extent cx="5269230" cy="1464945"/>
            <wp:effectExtent l="0" t="0" r="3810" b="13335"/>
            <wp:docPr id="352" name="图片 352" descr="7047697077337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704769707733751767"/>
                    <pic:cNvPicPr>
                      <a:picLocks noChangeAspect="1"/>
                    </pic:cNvPicPr>
                  </pic:nvPicPr>
                  <pic:blipFill>
                    <a:blip r:embed="rId16"/>
                    <a:stretch>
                      <a:fillRect/>
                    </a:stretch>
                  </pic:blipFill>
                  <pic:spPr>
                    <a:xfrm>
                      <a:off x="0" y="0"/>
                      <a:ext cx="5269230" cy="1464945"/>
                    </a:xfrm>
                    <a:prstGeom prst="rect">
                      <a:avLst/>
                    </a:prstGeom>
                  </pic:spPr>
                </pic:pic>
              </a:graphicData>
            </a:graphic>
          </wp:inline>
        </w:drawing>
      </w:r>
      <w:r>
        <w:rPr>
          <w:rFonts w:hint="eastAsia"/>
          <w:lang w:val="en-US" w:eastAsia="zh-CN"/>
        </w:rPr>
        <w:t>3.2.2.8 教师修改密码</w:t>
      </w:r>
    </w:p>
    <w:p>
      <w:pPr>
        <w:pStyle w:val="5"/>
        <w:rPr>
          <w:rFonts w:hint="eastAsia"/>
          <w:lang w:val="en-US" w:eastAsia="zh-CN"/>
        </w:rPr>
      </w:pPr>
      <w:r>
        <w:rPr>
          <w:rFonts w:hint="eastAsia"/>
          <w:lang w:val="en-US" w:eastAsia="zh-CN"/>
        </w:rPr>
        <w:drawing>
          <wp:inline distT="0" distB="0" distL="114300" distR="114300">
            <wp:extent cx="5269865" cy="1414780"/>
            <wp:effectExtent l="0" t="0" r="3175" b="2540"/>
            <wp:docPr id="354" name="图片 354" descr="4408852526713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440885252671347116"/>
                    <pic:cNvPicPr>
                      <a:picLocks noChangeAspect="1"/>
                    </pic:cNvPicPr>
                  </pic:nvPicPr>
                  <pic:blipFill>
                    <a:blip r:embed="rId17"/>
                    <a:stretch>
                      <a:fillRect/>
                    </a:stretch>
                  </pic:blipFill>
                  <pic:spPr>
                    <a:xfrm>
                      <a:off x="0" y="0"/>
                      <a:ext cx="5269865" cy="1414780"/>
                    </a:xfrm>
                    <a:prstGeom prst="rect">
                      <a:avLst/>
                    </a:prstGeom>
                  </pic:spPr>
                </pic:pic>
              </a:graphicData>
            </a:graphic>
          </wp:inline>
        </w:drawing>
      </w:r>
      <w:r>
        <w:rPr>
          <w:rFonts w:hint="eastAsia"/>
          <w:lang w:val="en-US" w:eastAsia="zh-CN"/>
        </w:rPr>
        <w:t>3.2.2.9 教师查看甘特图</w:t>
      </w:r>
    </w:p>
    <w:p>
      <w:pPr>
        <w:pStyle w:val="5"/>
        <w:rPr>
          <w:rFonts w:hint="eastAsia"/>
          <w:lang w:val="en-US" w:eastAsia="zh-CN"/>
        </w:rPr>
      </w:pPr>
      <w:r>
        <w:rPr>
          <w:rFonts w:hint="eastAsia"/>
          <w:lang w:val="en-US" w:eastAsia="zh-CN"/>
        </w:rPr>
        <w:drawing>
          <wp:inline distT="0" distB="0" distL="114300" distR="114300">
            <wp:extent cx="5273675" cy="1353820"/>
            <wp:effectExtent l="0" t="0" r="14605" b="2540"/>
            <wp:docPr id="355" name="图片 355" descr="1807766782868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80776678286825023"/>
                    <pic:cNvPicPr>
                      <a:picLocks noChangeAspect="1"/>
                    </pic:cNvPicPr>
                  </pic:nvPicPr>
                  <pic:blipFill>
                    <a:blip r:embed="rId18"/>
                    <a:stretch>
                      <a:fillRect/>
                    </a:stretch>
                  </pic:blipFill>
                  <pic:spPr>
                    <a:xfrm>
                      <a:off x="0" y="0"/>
                      <a:ext cx="5273675" cy="1353820"/>
                    </a:xfrm>
                    <a:prstGeom prst="rect">
                      <a:avLst/>
                    </a:prstGeom>
                  </pic:spPr>
                </pic:pic>
              </a:graphicData>
            </a:graphic>
          </wp:inline>
        </w:drawing>
      </w:r>
      <w:r>
        <w:rPr>
          <w:rFonts w:hint="eastAsia"/>
          <w:lang w:val="en-US" w:eastAsia="zh-CN"/>
        </w:rPr>
        <w:t>3.2.2.10 教师查看项目文档</w:t>
      </w:r>
    </w:p>
    <w:p>
      <w:pPr>
        <w:rPr>
          <w:rFonts w:hint="eastAsia"/>
          <w:lang w:val="en-US" w:eastAsia="zh-CN"/>
        </w:rPr>
      </w:pPr>
      <w:r>
        <w:rPr>
          <w:rFonts w:hint="eastAsia"/>
          <w:lang w:val="en-US" w:eastAsia="zh-CN"/>
        </w:rPr>
        <w:drawing>
          <wp:inline distT="0" distB="0" distL="114300" distR="114300">
            <wp:extent cx="5267960" cy="1104900"/>
            <wp:effectExtent l="0" t="0" r="5080" b="7620"/>
            <wp:docPr id="356" name="图片 356" descr="835615038392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35615038392145820"/>
                    <pic:cNvPicPr>
                      <a:picLocks noChangeAspect="1"/>
                    </pic:cNvPicPr>
                  </pic:nvPicPr>
                  <pic:blipFill>
                    <a:blip r:embed="rId19"/>
                    <a:stretch>
                      <a:fillRect/>
                    </a:stretch>
                  </pic:blipFill>
                  <pic:spPr>
                    <a:xfrm>
                      <a:off x="0" y="0"/>
                      <a:ext cx="5267960" cy="1104900"/>
                    </a:xfrm>
                    <a:prstGeom prst="rect">
                      <a:avLst/>
                    </a:prstGeom>
                  </pic:spPr>
                </pic:pic>
              </a:graphicData>
            </a:graphic>
          </wp:inline>
        </w:drawing>
      </w:r>
    </w:p>
    <w:p>
      <w:pPr>
        <w:pStyle w:val="5"/>
        <w:rPr>
          <w:rFonts w:hint="eastAsia"/>
          <w:lang w:val="en-US" w:eastAsia="zh-CN"/>
        </w:rPr>
      </w:pPr>
      <w:r>
        <w:rPr>
          <w:rFonts w:hint="eastAsia"/>
          <w:lang w:val="en-US" w:eastAsia="zh-CN"/>
        </w:rPr>
        <w:t>3.2.2.11 教师查看项目最新消息</w:t>
      </w:r>
    </w:p>
    <w:p>
      <w:pPr>
        <w:rPr>
          <w:rFonts w:hint="eastAsia"/>
          <w:lang w:val="en-US" w:eastAsia="zh-CN"/>
        </w:rPr>
      </w:pPr>
      <w:r>
        <w:rPr>
          <w:rFonts w:hint="eastAsia"/>
          <w:lang w:val="en-US" w:eastAsia="zh-CN"/>
        </w:rPr>
        <w:drawing>
          <wp:inline distT="0" distB="0" distL="114300" distR="114300">
            <wp:extent cx="5271135" cy="1340485"/>
            <wp:effectExtent l="0" t="0" r="1905" b="635"/>
            <wp:docPr id="357" name="图片 357" descr="3189412490460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18941249046084260"/>
                    <pic:cNvPicPr>
                      <a:picLocks noChangeAspect="1"/>
                    </pic:cNvPicPr>
                  </pic:nvPicPr>
                  <pic:blipFill>
                    <a:blip r:embed="rId20"/>
                    <a:stretch>
                      <a:fillRect/>
                    </a:stretch>
                  </pic:blipFill>
                  <pic:spPr>
                    <a:xfrm>
                      <a:off x="0" y="0"/>
                      <a:ext cx="5271135" cy="1340485"/>
                    </a:xfrm>
                    <a:prstGeom prst="rect">
                      <a:avLst/>
                    </a:prstGeom>
                  </pic:spPr>
                </pic:pic>
              </a:graphicData>
            </a:graphic>
          </wp:inline>
        </w:drawing>
      </w:r>
    </w:p>
    <w:p>
      <w:pPr>
        <w:pStyle w:val="5"/>
        <w:rPr>
          <w:rFonts w:hint="eastAsia"/>
          <w:lang w:val="en-US" w:eastAsia="zh-CN"/>
        </w:rPr>
      </w:pPr>
      <w:r>
        <w:rPr>
          <w:rFonts w:hint="eastAsia"/>
          <w:lang w:val="en-US" w:eastAsia="zh-CN"/>
        </w:rPr>
        <w:t>3.2.2.12 教师即时通讯</w:t>
      </w:r>
    </w:p>
    <w:p>
      <w:pPr>
        <w:rPr>
          <w:rFonts w:hint="eastAsia"/>
          <w:lang w:val="en-US" w:eastAsia="zh-CN"/>
        </w:rPr>
      </w:pPr>
      <w:r>
        <w:rPr>
          <w:rFonts w:hint="eastAsia"/>
          <w:lang w:val="en-US" w:eastAsia="zh-CN"/>
        </w:rPr>
        <w:drawing>
          <wp:inline distT="0" distB="0" distL="114300" distR="114300">
            <wp:extent cx="5269230" cy="1506855"/>
            <wp:effectExtent l="0" t="0" r="3810" b="1905"/>
            <wp:docPr id="358" name="图片 358" descr="691967730334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69196773033409430"/>
                    <pic:cNvPicPr>
                      <a:picLocks noChangeAspect="1"/>
                    </pic:cNvPicPr>
                  </pic:nvPicPr>
                  <pic:blipFill>
                    <a:blip r:embed="rId21"/>
                    <a:stretch>
                      <a:fillRect/>
                    </a:stretch>
                  </pic:blipFill>
                  <pic:spPr>
                    <a:xfrm>
                      <a:off x="0" y="0"/>
                      <a:ext cx="5269230" cy="1506855"/>
                    </a:xfrm>
                    <a:prstGeom prst="rect">
                      <a:avLst/>
                    </a:prstGeom>
                  </pic:spPr>
                </pic:pic>
              </a:graphicData>
            </a:graphic>
          </wp:inline>
        </w:drawing>
      </w:r>
    </w:p>
    <w:p>
      <w:pPr>
        <w:pStyle w:val="5"/>
        <w:rPr>
          <w:rFonts w:hint="eastAsia"/>
          <w:lang w:val="en-US" w:eastAsia="zh-CN"/>
        </w:rPr>
      </w:pPr>
      <w:r>
        <w:rPr>
          <w:rFonts w:hint="eastAsia"/>
          <w:lang w:val="en-US" w:eastAsia="zh-CN"/>
        </w:rPr>
        <w:t>3.2.2.13 教师上传资料</w:t>
      </w:r>
    </w:p>
    <w:p>
      <w:pPr>
        <w:rPr>
          <w:rFonts w:hint="eastAsia"/>
          <w:lang w:val="en-US" w:eastAsia="zh-CN"/>
        </w:rPr>
      </w:pPr>
      <w:r>
        <w:rPr>
          <w:rFonts w:hint="eastAsia"/>
          <w:lang w:val="en-US" w:eastAsia="zh-CN"/>
        </w:rPr>
        <w:drawing>
          <wp:inline distT="0" distB="0" distL="114300" distR="114300">
            <wp:extent cx="5269865" cy="1383030"/>
            <wp:effectExtent l="0" t="0" r="3175" b="3810"/>
            <wp:docPr id="359" name="图片 359" descr="2018775532783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201877553278331982"/>
                    <pic:cNvPicPr>
                      <a:picLocks noChangeAspect="1"/>
                    </pic:cNvPicPr>
                  </pic:nvPicPr>
                  <pic:blipFill>
                    <a:blip r:embed="rId22"/>
                    <a:stretch>
                      <a:fillRect/>
                    </a:stretch>
                  </pic:blipFill>
                  <pic:spPr>
                    <a:xfrm>
                      <a:off x="0" y="0"/>
                      <a:ext cx="5269865" cy="1383030"/>
                    </a:xfrm>
                    <a:prstGeom prst="rect">
                      <a:avLst/>
                    </a:prstGeom>
                  </pic:spPr>
                </pic:pic>
              </a:graphicData>
            </a:graphic>
          </wp:inline>
        </w:drawing>
      </w:r>
    </w:p>
    <w:p>
      <w:pPr>
        <w:pStyle w:val="5"/>
        <w:rPr>
          <w:rFonts w:hint="eastAsia"/>
          <w:lang w:val="en-US" w:eastAsia="zh-CN"/>
        </w:rPr>
      </w:pPr>
      <w:r>
        <w:rPr>
          <w:rFonts w:hint="eastAsia"/>
          <w:lang w:val="en-US" w:eastAsia="zh-CN"/>
        </w:rPr>
        <w:t>3.2.2.14 教师提供意见</w:t>
      </w:r>
    </w:p>
    <w:p>
      <w:pPr>
        <w:rPr>
          <w:rFonts w:hint="eastAsia"/>
          <w:lang w:val="en-US" w:eastAsia="zh-CN"/>
        </w:rPr>
      </w:pPr>
      <w:r>
        <w:rPr>
          <w:rFonts w:hint="eastAsia"/>
          <w:lang w:val="en-US" w:eastAsia="zh-CN"/>
        </w:rPr>
        <w:drawing>
          <wp:inline distT="0" distB="0" distL="114300" distR="114300">
            <wp:extent cx="5268595" cy="1473835"/>
            <wp:effectExtent l="0" t="0" r="4445" b="4445"/>
            <wp:docPr id="360" name="图片 360" descr="6995931057018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699593105701854097"/>
                    <pic:cNvPicPr>
                      <a:picLocks noChangeAspect="1"/>
                    </pic:cNvPicPr>
                  </pic:nvPicPr>
                  <pic:blipFill>
                    <a:blip r:embed="rId23"/>
                    <a:stretch>
                      <a:fillRect/>
                    </a:stretch>
                  </pic:blipFill>
                  <pic:spPr>
                    <a:xfrm>
                      <a:off x="0" y="0"/>
                      <a:ext cx="5268595" cy="1473835"/>
                    </a:xfrm>
                    <a:prstGeom prst="rect">
                      <a:avLst/>
                    </a:prstGeom>
                  </pic:spPr>
                </pic:pic>
              </a:graphicData>
            </a:graphic>
          </wp:inline>
        </w:drawing>
      </w:r>
    </w:p>
    <w:p>
      <w:pPr>
        <w:pStyle w:val="5"/>
        <w:rPr>
          <w:rFonts w:hint="eastAsia"/>
          <w:lang w:val="en-US" w:eastAsia="zh-CN"/>
        </w:rPr>
      </w:pPr>
      <w:r>
        <w:rPr>
          <w:rFonts w:hint="eastAsia"/>
          <w:lang w:val="en-US" w:eastAsia="zh-CN"/>
        </w:rPr>
        <w:t>3.2.2.15 教师下载文档</w:t>
      </w:r>
    </w:p>
    <w:p>
      <w:pPr>
        <w:rPr>
          <w:rFonts w:hint="eastAsia"/>
          <w:lang w:val="en-US" w:eastAsia="zh-CN"/>
        </w:rPr>
      </w:pPr>
      <w:r>
        <w:rPr>
          <w:rFonts w:hint="eastAsia"/>
          <w:lang w:val="en-US" w:eastAsia="zh-CN"/>
        </w:rPr>
        <w:drawing>
          <wp:inline distT="0" distB="0" distL="114300" distR="114300">
            <wp:extent cx="5269230" cy="1303655"/>
            <wp:effectExtent l="0" t="0" r="3810" b="6985"/>
            <wp:docPr id="361" name="图片 361" descr="5917410810038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59174108100388760"/>
                    <pic:cNvPicPr>
                      <a:picLocks noChangeAspect="1"/>
                    </pic:cNvPicPr>
                  </pic:nvPicPr>
                  <pic:blipFill>
                    <a:blip r:embed="rId24"/>
                    <a:stretch>
                      <a:fillRect/>
                    </a:stretch>
                  </pic:blipFill>
                  <pic:spPr>
                    <a:xfrm>
                      <a:off x="0" y="0"/>
                      <a:ext cx="5269230" cy="1303655"/>
                    </a:xfrm>
                    <a:prstGeom prst="rect">
                      <a:avLst/>
                    </a:prstGeom>
                  </pic:spPr>
                </pic:pic>
              </a:graphicData>
            </a:graphic>
          </wp:inline>
        </w:drawing>
      </w:r>
    </w:p>
    <w:p>
      <w:pPr>
        <w:pStyle w:val="5"/>
        <w:rPr>
          <w:rFonts w:hint="eastAsia"/>
          <w:lang w:val="en-US" w:eastAsia="zh-CN"/>
        </w:rPr>
      </w:pPr>
      <w:r>
        <w:rPr>
          <w:rFonts w:hint="eastAsia"/>
          <w:lang w:val="en-US" w:eastAsia="zh-CN"/>
        </w:rPr>
        <w:t>3.2.2.16 教师项目管理</w:t>
      </w:r>
    </w:p>
    <w:p>
      <w:pPr>
        <w:rPr>
          <w:rFonts w:hint="eastAsia"/>
          <w:lang w:val="en-US" w:eastAsia="zh-CN"/>
        </w:rPr>
      </w:pPr>
      <w:r>
        <w:rPr>
          <w:rFonts w:hint="eastAsia"/>
          <w:lang w:val="en-US" w:eastAsia="zh-CN"/>
        </w:rPr>
        <w:drawing>
          <wp:inline distT="0" distB="0" distL="114300" distR="114300">
            <wp:extent cx="5082540" cy="1341120"/>
            <wp:effectExtent l="0" t="0" r="7620" b="0"/>
            <wp:docPr id="362" name="图片 362" descr="6072814633741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607281463374116187"/>
                    <pic:cNvPicPr>
                      <a:picLocks noChangeAspect="1"/>
                    </pic:cNvPicPr>
                  </pic:nvPicPr>
                  <pic:blipFill>
                    <a:blip r:embed="rId25"/>
                    <a:stretch>
                      <a:fillRect/>
                    </a:stretch>
                  </pic:blipFill>
                  <pic:spPr>
                    <a:xfrm>
                      <a:off x="0" y="0"/>
                      <a:ext cx="5082540" cy="1341120"/>
                    </a:xfrm>
                    <a:prstGeom prst="rect">
                      <a:avLst/>
                    </a:prstGeom>
                  </pic:spPr>
                </pic:pic>
              </a:graphicData>
            </a:graphic>
          </wp:inline>
        </w:drawing>
      </w:r>
    </w:p>
    <w:p>
      <w:pPr>
        <w:pStyle w:val="5"/>
        <w:rPr>
          <w:rFonts w:hint="eastAsia"/>
          <w:lang w:val="en-US" w:eastAsia="zh-CN"/>
        </w:rPr>
      </w:pPr>
      <w:r>
        <w:rPr>
          <w:rFonts w:hint="eastAsia"/>
          <w:lang w:val="en-US" w:eastAsia="zh-CN"/>
        </w:rPr>
        <w:t>3.2.2.17 教师项目评价</w:t>
      </w:r>
    </w:p>
    <w:p>
      <w:pPr>
        <w:rPr>
          <w:rFonts w:hint="eastAsia"/>
          <w:lang w:val="en-US" w:eastAsia="zh-CN"/>
        </w:rPr>
      </w:pPr>
      <w:r>
        <w:rPr>
          <w:rFonts w:hint="eastAsia"/>
          <w:lang w:val="en-US" w:eastAsia="zh-CN"/>
        </w:rPr>
        <w:drawing>
          <wp:inline distT="0" distB="0" distL="114300" distR="114300">
            <wp:extent cx="5273040" cy="1113155"/>
            <wp:effectExtent l="0" t="0" r="0" b="14605"/>
            <wp:docPr id="363" name="图片 363" descr="2147129379288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214712937928861417"/>
                    <pic:cNvPicPr>
                      <a:picLocks noChangeAspect="1"/>
                    </pic:cNvPicPr>
                  </pic:nvPicPr>
                  <pic:blipFill>
                    <a:blip r:embed="rId26"/>
                    <a:stretch>
                      <a:fillRect/>
                    </a:stretch>
                  </pic:blipFill>
                  <pic:spPr>
                    <a:xfrm>
                      <a:off x="0" y="0"/>
                      <a:ext cx="5273040" cy="1113155"/>
                    </a:xfrm>
                    <a:prstGeom prst="rect">
                      <a:avLst/>
                    </a:prstGeom>
                  </pic:spPr>
                </pic:pic>
              </a:graphicData>
            </a:graphic>
          </wp:inline>
        </w:drawing>
      </w:r>
    </w:p>
    <w:p>
      <w:pPr>
        <w:pStyle w:val="5"/>
        <w:rPr>
          <w:rFonts w:hint="eastAsia"/>
          <w:lang w:val="en-US" w:eastAsia="zh-CN"/>
        </w:rPr>
      </w:pPr>
      <w:r>
        <w:rPr>
          <w:rFonts w:hint="eastAsia"/>
          <w:lang w:val="en-US" w:eastAsia="zh-CN"/>
        </w:rPr>
        <w:t>3.2.2.18 教师组员管理</w:t>
      </w:r>
    </w:p>
    <w:p>
      <w:pPr>
        <w:rPr>
          <w:rFonts w:hint="eastAsia"/>
          <w:lang w:val="en-US" w:eastAsia="zh-CN"/>
        </w:rPr>
      </w:pPr>
      <w:r>
        <w:rPr>
          <w:rFonts w:hint="eastAsia"/>
          <w:lang w:val="en-US" w:eastAsia="zh-CN"/>
        </w:rPr>
        <w:drawing>
          <wp:inline distT="0" distB="0" distL="114300" distR="114300">
            <wp:extent cx="5269865" cy="1226185"/>
            <wp:effectExtent l="0" t="0" r="3175" b="8255"/>
            <wp:docPr id="364" name="图片 364" descr="540343791399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540343791399495252"/>
                    <pic:cNvPicPr>
                      <a:picLocks noChangeAspect="1"/>
                    </pic:cNvPicPr>
                  </pic:nvPicPr>
                  <pic:blipFill>
                    <a:blip r:embed="rId27"/>
                    <a:stretch>
                      <a:fillRect/>
                    </a:stretch>
                  </pic:blipFill>
                  <pic:spPr>
                    <a:xfrm>
                      <a:off x="0" y="0"/>
                      <a:ext cx="5269865" cy="1226185"/>
                    </a:xfrm>
                    <a:prstGeom prst="rect">
                      <a:avLst/>
                    </a:prstGeom>
                  </pic:spPr>
                </pic:pic>
              </a:graphicData>
            </a:graphic>
          </wp:inline>
        </w:drawing>
      </w:r>
    </w:p>
    <w:p>
      <w:pPr>
        <w:pStyle w:val="5"/>
        <w:rPr>
          <w:rFonts w:hint="eastAsia"/>
          <w:lang w:val="en-US" w:eastAsia="zh-CN"/>
        </w:rPr>
      </w:pPr>
      <w:r>
        <w:rPr>
          <w:rFonts w:hint="eastAsia"/>
          <w:lang w:val="en-US" w:eastAsia="zh-CN"/>
        </w:rPr>
        <w:t>3.2.2.19 教师登陆</w:t>
      </w:r>
    </w:p>
    <w:p>
      <w:pPr>
        <w:rPr>
          <w:rFonts w:hint="eastAsia"/>
          <w:lang w:val="en-US" w:eastAsia="zh-CN"/>
        </w:rPr>
      </w:pPr>
      <w:r>
        <w:rPr>
          <w:rFonts w:hint="eastAsia"/>
          <w:lang w:val="en-US" w:eastAsia="zh-CN"/>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28"/>
                    <a:stretch>
                      <a:fillRect/>
                    </a:stretch>
                  </pic:blipFill>
                  <pic:spPr>
                    <a:xfrm>
                      <a:off x="0" y="0"/>
                      <a:ext cx="5059680" cy="1760220"/>
                    </a:xfrm>
                    <a:prstGeom prst="rect">
                      <a:avLst/>
                    </a:prstGeom>
                  </pic:spPr>
                </pic:pic>
              </a:graphicData>
            </a:graphic>
          </wp:inline>
        </w:drawing>
      </w:r>
    </w:p>
    <w:p>
      <w:pPr>
        <w:pStyle w:val="4"/>
        <w:rPr>
          <w:rFonts w:hint="eastAsia"/>
        </w:rPr>
      </w:pPr>
      <w:bookmarkStart w:id="234" w:name="_Toc28892"/>
      <w:r>
        <w:rPr>
          <w:rFonts w:hint="eastAsia"/>
        </w:rPr>
        <w:t>3.2.</w:t>
      </w:r>
      <w:r>
        <w:rPr>
          <w:rFonts w:hint="eastAsia"/>
          <w:lang w:val="en-US" w:eastAsia="zh-CN"/>
        </w:rPr>
        <w:t>3管理员</w:t>
      </w:r>
      <w:r>
        <w:rPr>
          <w:rFonts w:hint="eastAsia"/>
        </w:rPr>
        <w:t>用例图</w:t>
      </w:r>
      <w:bookmarkEnd w:id="234"/>
    </w:p>
    <w:p>
      <w:pPr>
        <w:pStyle w:val="5"/>
        <w:rPr>
          <w:rFonts w:hint="eastAsia"/>
          <w:lang w:val="en-US" w:eastAsia="zh-CN"/>
        </w:rPr>
      </w:pPr>
      <w:r>
        <w:rPr>
          <w:rFonts w:hint="eastAsia"/>
          <w:lang w:val="en-US" w:eastAsia="zh-CN"/>
        </w:rPr>
        <w:t>3.2.3.1管理员</w:t>
      </w:r>
      <w:r>
        <w:rPr>
          <w:rFonts w:hint="eastAsia"/>
        </w:rPr>
        <w:t>用例图</w:t>
      </w:r>
      <w:r>
        <w:rPr>
          <w:rFonts w:hint="eastAsia"/>
          <w:lang w:val="en-US" w:eastAsia="zh-CN"/>
        </w:rPr>
        <w:t>总览</w:t>
      </w:r>
    </w:p>
    <w:p>
      <w:pPr>
        <w:rPr>
          <w:rFonts w:hint="eastAsia"/>
          <w:lang w:val="en-US" w:eastAsia="zh-CN"/>
        </w:rPr>
      </w:pPr>
      <w:r>
        <w:rPr>
          <w:rFonts w:hint="eastAsia"/>
          <w:lang w:val="en-US" w:eastAsia="zh-CN"/>
        </w:rPr>
        <w:drawing>
          <wp:inline distT="0" distB="0" distL="114300" distR="114300">
            <wp:extent cx="5266690" cy="2661285"/>
            <wp:effectExtent l="0" t="0" r="6350" b="5715"/>
            <wp:docPr id="365" name="图片 365" descr="2796461634153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279646163415379491"/>
                    <pic:cNvPicPr>
                      <a:picLocks noChangeAspect="1"/>
                    </pic:cNvPicPr>
                  </pic:nvPicPr>
                  <pic:blipFill>
                    <a:blip r:embed="rId29"/>
                    <a:stretch>
                      <a:fillRect/>
                    </a:stretch>
                  </pic:blipFill>
                  <pic:spPr>
                    <a:xfrm>
                      <a:off x="0" y="0"/>
                      <a:ext cx="5266690" cy="2661285"/>
                    </a:xfrm>
                    <a:prstGeom prst="rect">
                      <a:avLst/>
                    </a:prstGeom>
                  </pic:spPr>
                </pic:pic>
              </a:graphicData>
            </a:graphic>
          </wp:inline>
        </w:drawing>
      </w:r>
    </w:p>
    <w:p>
      <w:pPr>
        <w:pStyle w:val="5"/>
        <w:rPr>
          <w:rFonts w:hint="eastAsia"/>
          <w:lang w:val="en-US" w:eastAsia="zh-CN"/>
        </w:rPr>
      </w:pPr>
      <w:r>
        <w:rPr>
          <w:rFonts w:hint="eastAsia"/>
          <w:lang w:val="en-US" w:eastAsia="zh-CN"/>
        </w:rPr>
        <w:t>3.2.3.2 管理员bbs管理</w:t>
      </w:r>
    </w:p>
    <w:p>
      <w:pPr>
        <w:rPr>
          <w:rFonts w:hint="eastAsia"/>
          <w:lang w:val="en-US" w:eastAsia="zh-CN"/>
        </w:rPr>
      </w:pPr>
      <w:r>
        <w:rPr>
          <w:rFonts w:hint="eastAsia"/>
          <w:lang w:val="en-US" w:eastAsia="zh-CN"/>
        </w:rPr>
        <w:drawing>
          <wp:inline distT="0" distB="0" distL="114300" distR="114300">
            <wp:extent cx="5273675" cy="3211195"/>
            <wp:effectExtent l="0" t="0" r="14605" b="4445"/>
            <wp:docPr id="373" name="图片 373" descr="50267523070803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502675230708036222"/>
                    <pic:cNvPicPr>
                      <a:picLocks noChangeAspect="1"/>
                    </pic:cNvPicPr>
                  </pic:nvPicPr>
                  <pic:blipFill>
                    <a:blip r:embed="rId30"/>
                    <a:stretch>
                      <a:fillRect/>
                    </a:stretch>
                  </pic:blipFill>
                  <pic:spPr>
                    <a:xfrm>
                      <a:off x="0" y="0"/>
                      <a:ext cx="5273675" cy="321119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3.2.3.3 管理员案例管理</w:t>
      </w:r>
    </w:p>
    <w:p>
      <w:pPr>
        <w:rPr>
          <w:rFonts w:hint="eastAsia"/>
          <w:lang w:val="en-US" w:eastAsia="zh-CN"/>
        </w:rPr>
      </w:pPr>
      <w:r>
        <w:rPr>
          <w:rFonts w:hint="eastAsia"/>
          <w:lang w:val="en-US" w:eastAsia="zh-CN"/>
        </w:rPr>
        <w:drawing>
          <wp:inline distT="0" distB="0" distL="114300" distR="114300">
            <wp:extent cx="5274310" cy="2902585"/>
            <wp:effectExtent l="0" t="0" r="13970" b="8255"/>
            <wp:docPr id="368" name="图片 368" descr="67307329490972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673073294909725796"/>
                    <pic:cNvPicPr>
                      <a:picLocks noChangeAspect="1"/>
                    </pic:cNvPicPr>
                  </pic:nvPicPr>
                  <pic:blipFill>
                    <a:blip r:embed="rId31"/>
                    <a:stretch>
                      <a:fillRect/>
                    </a:stretch>
                  </pic:blipFill>
                  <pic:spPr>
                    <a:xfrm>
                      <a:off x="0" y="0"/>
                      <a:ext cx="5274310" cy="2902585"/>
                    </a:xfrm>
                    <a:prstGeom prst="rect">
                      <a:avLst/>
                    </a:prstGeom>
                  </pic:spPr>
                </pic:pic>
              </a:graphicData>
            </a:graphic>
          </wp:inline>
        </w:drawing>
      </w:r>
    </w:p>
    <w:p>
      <w:pPr>
        <w:pStyle w:val="5"/>
        <w:rPr>
          <w:rFonts w:hint="eastAsia"/>
          <w:lang w:val="en-US" w:eastAsia="zh-CN"/>
        </w:rPr>
      </w:pPr>
      <w:r>
        <w:rPr>
          <w:rFonts w:hint="eastAsia"/>
          <w:lang w:val="en-US" w:eastAsia="zh-CN"/>
        </w:rPr>
        <w:t>3.2.3.4 管理员登陆</w:t>
      </w:r>
    </w:p>
    <w:p>
      <w:pPr>
        <w:rPr>
          <w:rFonts w:hint="eastAsia"/>
          <w:lang w:val="en-US" w:eastAsia="zh-CN"/>
        </w:rPr>
      </w:pPr>
      <w:r>
        <w:rPr>
          <w:rFonts w:hint="eastAsia"/>
          <w:lang w:val="en-US" w:eastAsia="zh-CN"/>
        </w:rPr>
        <w:drawing>
          <wp:inline distT="0" distB="0" distL="114300" distR="114300">
            <wp:extent cx="3337560" cy="1783080"/>
            <wp:effectExtent l="0" t="0" r="0" b="0"/>
            <wp:docPr id="369" name="图片 369" descr="580652662800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580652662800061831"/>
                    <pic:cNvPicPr>
                      <a:picLocks noChangeAspect="1"/>
                    </pic:cNvPicPr>
                  </pic:nvPicPr>
                  <pic:blipFill>
                    <a:blip r:embed="rId32"/>
                    <a:stretch>
                      <a:fillRect/>
                    </a:stretch>
                  </pic:blipFill>
                  <pic:spPr>
                    <a:xfrm>
                      <a:off x="0" y="0"/>
                      <a:ext cx="3337560" cy="1783080"/>
                    </a:xfrm>
                    <a:prstGeom prst="rect">
                      <a:avLst/>
                    </a:prstGeom>
                  </pic:spPr>
                </pic:pic>
              </a:graphicData>
            </a:graphic>
          </wp:inline>
        </w:drawing>
      </w:r>
    </w:p>
    <w:p>
      <w:pPr>
        <w:pStyle w:val="5"/>
        <w:rPr>
          <w:rFonts w:hint="eastAsia"/>
          <w:lang w:val="en-US" w:eastAsia="zh-CN"/>
        </w:rPr>
      </w:pPr>
      <w:r>
        <w:rPr>
          <w:rFonts w:hint="eastAsia"/>
          <w:lang w:val="en-US" w:eastAsia="zh-CN"/>
        </w:rPr>
        <w:t>3.2.3.5 管理员实例管理</w:t>
      </w:r>
    </w:p>
    <w:p>
      <w:pPr>
        <w:rPr>
          <w:rFonts w:hint="eastAsia"/>
          <w:lang w:val="en-US" w:eastAsia="zh-CN"/>
        </w:rPr>
      </w:pPr>
      <w:r>
        <w:rPr>
          <w:rFonts w:hint="eastAsia"/>
          <w:lang w:val="en-US" w:eastAsia="zh-CN"/>
        </w:rPr>
        <w:drawing>
          <wp:inline distT="0" distB="0" distL="114300" distR="114300">
            <wp:extent cx="5273675" cy="1600835"/>
            <wp:effectExtent l="0" t="0" r="14605" b="14605"/>
            <wp:docPr id="372" name="图片 372" descr="4033035511144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03303551114416502"/>
                    <pic:cNvPicPr>
                      <a:picLocks noChangeAspect="1"/>
                    </pic:cNvPicPr>
                  </pic:nvPicPr>
                  <pic:blipFill>
                    <a:blip r:embed="rId33"/>
                    <a:stretch>
                      <a:fillRect/>
                    </a:stretch>
                  </pic:blipFill>
                  <pic:spPr>
                    <a:xfrm>
                      <a:off x="0" y="0"/>
                      <a:ext cx="5273675" cy="160083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3.2.3.6 管理员系统管理</w:t>
      </w:r>
    </w:p>
    <w:p>
      <w:pPr>
        <w:rPr>
          <w:rFonts w:hint="eastAsia"/>
          <w:lang w:val="en-US" w:eastAsia="zh-CN"/>
        </w:rPr>
      </w:pPr>
      <w:r>
        <w:rPr>
          <w:rFonts w:hint="eastAsia"/>
          <w:lang w:val="en-US" w:eastAsia="zh-CN"/>
        </w:rPr>
        <w:drawing>
          <wp:inline distT="0" distB="0" distL="114300" distR="114300">
            <wp:extent cx="5268595" cy="2613660"/>
            <wp:effectExtent l="0" t="0" r="4445" b="7620"/>
            <wp:docPr id="366" name="图片 366" descr="50123612284346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501236122843464392"/>
                    <pic:cNvPicPr>
                      <a:picLocks noChangeAspect="1"/>
                    </pic:cNvPicPr>
                  </pic:nvPicPr>
                  <pic:blipFill>
                    <a:blip r:embed="rId34"/>
                    <a:stretch>
                      <a:fillRect/>
                    </a:stretch>
                  </pic:blipFill>
                  <pic:spPr>
                    <a:xfrm>
                      <a:off x="0" y="0"/>
                      <a:ext cx="5268595" cy="2613660"/>
                    </a:xfrm>
                    <a:prstGeom prst="rect">
                      <a:avLst/>
                    </a:prstGeom>
                  </pic:spPr>
                </pic:pic>
              </a:graphicData>
            </a:graphic>
          </wp:inline>
        </w:drawing>
      </w:r>
    </w:p>
    <w:p>
      <w:pPr>
        <w:pStyle w:val="5"/>
        <w:rPr>
          <w:rFonts w:hint="eastAsia"/>
          <w:lang w:val="en-US" w:eastAsia="zh-CN"/>
        </w:rPr>
      </w:pPr>
      <w:r>
        <w:rPr>
          <w:rFonts w:hint="eastAsia"/>
          <w:lang w:val="en-US" w:eastAsia="zh-CN"/>
        </w:rPr>
        <w:t>3.2.3.7 管理员用户管理</w:t>
      </w:r>
    </w:p>
    <w:p>
      <w:pPr>
        <w:rPr>
          <w:rFonts w:hint="eastAsia"/>
          <w:lang w:val="en-US" w:eastAsia="zh-CN"/>
        </w:rPr>
      </w:pPr>
      <w:r>
        <w:rPr>
          <w:rFonts w:hint="eastAsia"/>
          <w:lang w:val="en-US" w:eastAsia="zh-CN"/>
        </w:rPr>
        <w:drawing>
          <wp:inline distT="0" distB="0" distL="114300" distR="114300">
            <wp:extent cx="5266690" cy="2737485"/>
            <wp:effectExtent l="0" t="0" r="6350" b="5715"/>
            <wp:docPr id="370" name="图片 370" descr="8641632038150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4163203815004659"/>
                    <pic:cNvPicPr>
                      <a:picLocks noChangeAspect="1"/>
                    </pic:cNvPicPr>
                  </pic:nvPicPr>
                  <pic:blipFill>
                    <a:blip r:embed="rId35"/>
                    <a:stretch>
                      <a:fillRect/>
                    </a:stretch>
                  </pic:blipFill>
                  <pic:spPr>
                    <a:xfrm>
                      <a:off x="0" y="0"/>
                      <a:ext cx="5266690" cy="2737485"/>
                    </a:xfrm>
                    <a:prstGeom prst="rect">
                      <a:avLst/>
                    </a:prstGeom>
                  </pic:spPr>
                </pic:pic>
              </a:graphicData>
            </a:graphic>
          </wp:inline>
        </w:drawing>
      </w:r>
    </w:p>
    <w:p>
      <w:pPr>
        <w:pStyle w:val="5"/>
        <w:rPr>
          <w:rFonts w:hint="eastAsia"/>
          <w:lang w:val="en-US" w:eastAsia="zh-CN"/>
        </w:rPr>
      </w:pPr>
      <w:r>
        <w:rPr>
          <w:rFonts w:hint="eastAsia"/>
          <w:lang w:val="en-US" w:eastAsia="zh-CN"/>
        </w:rPr>
        <w:t>3.2.3.8 管理员邮箱管理</w:t>
      </w:r>
    </w:p>
    <w:p>
      <w:pPr>
        <w:rPr>
          <w:rFonts w:hint="eastAsia"/>
          <w:lang w:val="en-US" w:eastAsia="zh-CN"/>
        </w:rPr>
      </w:pPr>
      <w:r>
        <w:rPr>
          <w:rFonts w:hint="eastAsia"/>
          <w:lang w:val="en-US" w:eastAsia="zh-CN"/>
        </w:rPr>
        <w:drawing>
          <wp:inline distT="0" distB="0" distL="114300" distR="114300">
            <wp:extent cx="5052060" cy="1790700"/>
            <wp:effectExtent l="0" t="0" r="7620" b="7620"/>
            <wp:docPr id="371" name="图片 371" descr="5223248366832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522324836683263438"/>
                    <pic:cNvPicPr>
                      <a:picLocks noChangeAspect="1"/>
                    </pic:cNvPicPr>
                  </pic:nvPicPr>
                  <pic:blipFill>
                    <a:blip r:embed="rId36"/>
                    <a:stretch>
                      <a:fillRect/>
                    </a:stretch>
                  </pic:blipFill>
                  <pic:spPr>
                    <a:xfrm>
                      <a:off x="0" y="0"/>
                      <a:ext cx="5052060" cy="1790700"/>
                    </a:xfrm>
                    <a:prstGeom prst="rect">
                      <a:avLst/>
                    </a:prstGeom>
                  </pic:spPr>
                </pic:pic>
              </a:graphicData>
            </a:graphic>
          </wp:inline>
        </w:drawing>
      </w:r>
    </w:p>
    <w:p>
      <w:pPr>
        <w:pStyle w:val="4"/>
        <w:rPr>
          <w:rFonts w:hint="eastAsia"/>
        </w:rPr>
      </w:pPr>
      <w:bookmarkStart w:id="235" w:name="_Toc25030"/>
      <w:r>
        <w:rPr>
          <w:rFonts w:hint="eastAsia"/>
        </w:rPr>
        <w:t>3.2.</w:t>
      </w:r>
      <w:r>
        <w:rPr>
          <w:rFonts w:hint="eastAsia"/>
          <w:lang w:val="en-US" w:eastAsia="zh-CN"/>
        </w:rPr>
        <w:t>4案例拥有者</w:t>
      </w:r>
      <w:r>
        <w:rPr>
          <w:rFonts w:hint="eastAsia"/>
        </w:rPr>
        <w:t>用例图</w:t>
      </w:r>
      <w:bookmarkEnd w:id="235"/>
    </w:p>
    <w:p>
      <w:pPr>
        <w:pStyle w:val="5"/>
        <w:rPr>
          <w:rFonts w:hint="eastAsia"/>
          <w:lang w:val="en-US" w:eastAsia="zh-CN"/>
        </w:rPr>
      </w:pPr>
      <w:r>
        <w:rPr>
          <w:rFonts w:hint="eastAsia"/>
          <w:lang w:val="en-US" w:eastAsia="zh-CN"/>
        </w:rPr>
        <w:t>3.2.4.1案例拥有者用例图总览</w:t>
      </w:r>
    </w:p>
    <w:p>
      <w:pPr>
        <w:rPr>
          <w:rFonts w:hint="eastAsia"/>
          <w:lang w:val="en-US" w:eastAsia="zh-CN"/>
        </w:rPr>
      </w:pPr>
      <w:r>
        <w:rPr>
          <w:rFonts w:hint="eastAsia"/>
          <w:lang w:val="en-US" w:eastAsia="zh-CN"/>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37"/>
                    <a:stretch>
                      <a:fillRect/>
                    </a:stretch>
                  </pic:blipFill>
                  <pic:spPr>
                    <a:xfrm>
                      <a:off x="0" y="0"/>
                      <a:ext cx="5269230" cy="2193290"/>
                    </a:xfrm>
                    <a:prstGeom prst="rect">
                      <a:avLst/>
                    </a:prstGeom>
                  </pic:spPr>
                </pic:pic>
              </a:graphicData>
            </a:graphic>
          </wp:inline>
        </w:drawing>
      </w:r>
    </w:p>
    <w:p>
      <w:pPr>
        <w:pStyle w:val="5"/>
        <w:rPr>
          <w:rFonts w:hint="eastAsia"/>
          <w:lang w:val="en-US" w:eastAsia="zh-CN"/>
        </w:rPr>
      </w:pPr>
      <w:r>
        <w:rPr>
          <w:rFonts w:hint="eastAsia"/>
          <w:lang w:val="en-US" w:eastAsia="zh-CN"/>
        </w:rPr>
        <w:t>3.2.4.3 案例拥有者登陆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5" name="图片 375"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3.2.4.2 案例拥有者案例库管理</w:t>
      </w:r>
    </w:p>
    <w:p>
      <w:pPr>
        <w:rPr>
          <w:rFonts w:hint="eastAsia"/>
          <w:lang w:val="en-US" w:eastAsia="zh-CN"/>
        </w:rPr>
      </w:pPr>
      <w:r>
        <w:rPr>
          <w:rFonts w:hint="eastAsia"/>
          <w:lang w:val="en-US" w:eastAsia="zh-CN"/>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39"/>
                    <a:stretch>
                      <a:fillRect/>
                    </a:stretch>
                  </pic:blipFill>
                  <pic:spPr>
                    <a:xfrm>
                      <a:off x="0" y="0"/>
                      <a:ext cx="5268595" cy="2914650"/>
                    </a:xfrm>
                    <a:prstGeom prst="rect">
                      <a:avLst/>
                    </a:prstGeom>
                  </pic:spPr>
                </pic:pic>
              </a:graphicData>
            </a:graphic>
          </wp:inline>
        </w:drawing>
      </w:r>
    </w:p>
    <w:p>
      <w:pPr>
        <w:pStyle w:val="4"/>
        <w:rPr>
          <w:rFonts w:hint="eastAsia"/>
        </w:rPr>
      </w:pPr>
      <w:bookmarkStart w:id="236" w:name="_Toc12135"/>
      <w:r>
        <w:rPr>
          <w:rFonts w:hint="eastAsia"/>
        </w:rPr>
        <w:t>3.2.</w:t>
      </w:r>
      <w:r>
        <w:rPr>
          <w:rFonts w:hint="eastAsia"/>
          <w:lang w:val="en-US" w:eastAsia="zh-CN"/>
        </w:rPr>
        <w:t>5学生</w:t>
      </w:r>
      <w:r>
        <w:rPr>
          <w:rFonts w:hint="eastAsia"/>
        </w:rPr>
        <w:t>用例图</w:t>
      </w:r>
      <w:bookmarkEnd w:id="236"/>
    </w:p>
    <w:p>
      <w:pPr>
        <w:pStyle w:val="5"/>
        <w:rPr>
          <w:rFonts w:hint="eastAsia"/>
          <w:lang w:val="en-US" w:eastAsia="zh-CN"/>
        </w:rPr>
      </w:pPr>
      <w:r>
        <w:rPr>
          <w:rFonts w:hint="eastAsia"/>
          <w:lang w:val="en-US" w:eastAsia="zh-CN"/>
        </w:rPr>
        <w:t>3.2.5.1学生用例图总览</w:t>
      </w:r>
    </w:p>
    <w:p>
      <w:pPr>
        <w:rPr>
          <w:rFonts w:hint="eastAsia"/>
          <w:lang w:val="en-US" w:eastAsia="zh-CN"/>
        </w:rPr>
      </w:pPr>
      <w:r>
        <w:rPr>
          <w:rFonts w:hint="eastAsia"/>
          <w:lang w:val="en-US" w:eastAsia="zh-CN"/>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40"/>
                    <a:stretch>
                      <a:fillRect/>
                    </a:stretch>
                  </pic:blipFill>
                  <pic:spPr>
                    <a:xfrm>
                      <a:off x="0" y="0"/>
                      <a:ext cx="5272405" cy="304101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3.2.5.2学生登陆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8" name="图片 378"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3.2.5.3 学生个人中心管理</w:t>
      </w:r>
    </w:p>
    <w:p>
      <w:pPr>
        <w:rPr>
          <w:rFonts w:hint="eastAsia"/>
          <w:lang w:val="en-US" w:eastAsia="zh-CN"/>
        </w:rPr>
      </w:pPr>
      <w:r>
        <w:rPr>
          <w:rFonts w:hint="eastAsia"/>
          <w:lang w:val="en-US" w:eastAsia="zh-CN"/>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41"/>
                    <a:stretch>
                      <a:fillRect/>
                    </a:stretch>
                  </pic:blipFill>
                  <pic:spPr>
                    <a:xfrm>
                      <a:off x="0" y="0"/>
                      <a:ext cx="5273675" cy="2731135"/>
                    </a:xfrm>
                    <a:prstGeom prst="rect">
                      <a:avLst/>
                    </a:prstGeom>
                  </pic:spPr>
                </pic:pic>
              </a:graphicData>
            </a:graphic>
          </wp:inline>
        </w:drawing>
      </w:r>
    </w:p>
    <w:p>
      <w:pPr>
        <w:pStyle w:val="5"/>
        <w:rPr>
          <w:rFonts w:hint="eastAsia"/>
          <w:lang w:val="en-US" w:eastAsia="zh-CN"/>
        </w:rPr>
      </w:pPr>
      <w:r>
        <w:rPr>
          <w:rFonts w:hint="eastAsia"/>
          <w:lang w:val="en-US" w:eastAsia="zh-CN"/>
        </w:rPr>
        <w:t>3.2.5.4 学生项目管理</w:t>
      </w:r>
    </w:p>
    <w:p>
      <w:pPr>
        <w:rPr>
          <w:rFonts w:hint="eastAsia"/>
          <w:lang w:val="en-US" w:eastAsia="zh-CN"/>
        </w:rPr>
      </w:pPr>
      <w:r>
        <w:rPr>
          <w:rFonts w:hint="eastAsia"/>
          <w:lang w:val="en-US" w:eastAsia="zh-CN"/>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42"/>
                    <a:stretch>
                      <a:fillRect/>
                    </a:stretch>
                  </pic:blipFill>
                  <pic:spPr>
                    <a:xfrm>
                      <a:off x="0" y="0"/>
                      <a:ext cx="5270500" cy="3128645"/>
                    </a:xfrm>
                    <a:prstGeom prst="rect">
                      <a:avLst/>
                    </a:prstGeom>
                  </pic:spPr>
                </pic:pic>
              </a:graphicData>
            </a:graphic>
          </wp:inline>
        </w:drawing>
      </w:r>
    </w:p>
    <w:p>
      <w:pPr>
        <w:rPr>
          <w:rFonts w:hint="eastAsia"/>
          <w:lang w:val="en-US" w:eastAsia="zh-CN"/>
        </w:rPr>
      </w:pPr>
    </w:p>
    <w:p>
      <w:pPr>
        <w:rPr>
          <w:rFonts w:hint="eastAsia"/>
          <w:lang w:val="en-US" w:eastAsia="zh-CN"/>
        </w:rPr>
      </w:pPr>
    </w:p>
    <w:p>
      <w:pPr>
        <w:pStyle w:val="2"/>
        <w:numPr>
          <w:ilvl w:val="0"/>
          <w:numId w:val="5"/>
        </w:numPr>
      </w:pPr>
      <w:bookmarkStart w:id="237" w:name="_Toc1177"/>
      <w:r>
        <w:t>对话框图</w:t>
      </w:r>
      <w:r>
        <w:rPr>
          <w:rFonts w:hint="eastAsia"/>
        </w:rPr>
        <w:t>、</w:t>
      </w:r>
      <w:r>
        <w:t>界面原型以及用例说明</w:t>
      </w:r>
      <w:bookmarkEnd w:id="237"/>
    </w:p>
    <w:p>
      <w:pPr>
        <w:pStyle w:val="3"/>
        <w:numPr>
          <w:ilvl w:val="1"/>
          <w:numId w:val="5"/>
        </w:numPr>
      </w:pPr>
      <w:bookmarkStart w:id="238" w:name="_Toc501195330"/>
      <w:bookmarkStart w:id="239" w:name="_Toc11571"/>
      <w:r>
        <w:rPr>
          <w:rFonts w:hint="eastAsia"/>
          <w:lang w:val="en-US" w:eastAsia="zh-CN"/>
        </w:rPr>
        <w:t>案例拥有者</w:t>
      </w:r>
      <w:r>
        <w:rPr>
          <w:rFonts w:hint="eastAsia"/>
        </w:rPr>
        <w:t>功能需求</w:t>
      </w:r>
      <w:bookmarkEnd w:id="238"/>
      <w:bookmarkEnd w:id="239"/>
    </w:p>
    <w:p>
      <w:pPr>
        <w:pStyle w:val="4"/>
        <w:rPr>
          <w:rFonts w:hint="eastAsia"/>
          <w:lang w:val="en-US" w:eastAsia="zh-CN"/>
        </w:rPr>
      </w:pPr>
      <w:bookmarkStart w:id="240" w:name="_Toc21386"/>
      <w:r>
        <w:rPr>
          <w:rFonts w:hint="eastAsia"/>
          <w:lang w:val="en-US" w:eastAsia="zh-CN"/>
        </w:rPr>
        <w:t>4.1.1案例拥有者登陆</w:t>
      </w:r>
      <w:bookmarkEnd w:id="240"/>
    </w:p>
    <w:p>
      <w:pPr>
        <w:rPr>
          <w:b/>
        </w:rPr>
      </w:pPr>
      <w:bookmarkStart w:id="241" w:name="_游客注册"/>
      <w:bookmarkEnd w:id="24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-1-</w:t>
            </w:r>
            <w:r>
              <w:t>1</w:t>
            </w:r>
            <w:r>
              <w:rPr>
                <w:rFonts w:hint="eastAsia"/>
              </w:rPr>
              <w:t>,案例拥有者登陆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宋体"/>
                <w:lang w:val="en-US" w:eastAsia="zh-CN"/>
              </w:rPr>
            </w:pPr>
            <w:r>
              <w:rPr>
                <w:rFonts w:hint="eastAsia"/>
              </w:rPr>
              <w:t>案例拥有者进入</w:t>
            </w:r>
            <w:r>
              <w:rPr>
                <w:rFonts w:hint="eastAsia"/>
                <w:lang w:val="en-US" w:eastAsia="zh-CN"/>
              </w:rPr>
              <w:t>我的</w:t>
            </w:r>
            <w:r>
              <w:rPr>
                <w:rFonts w:hint="eastAsia"/>
              </w:rPr>
              <w:t>案例</w:t>
            </w:r>
            <w:r>
              <w:rPr>
                <w:rFonts w:hint="eastAsia"/>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1-1.0案例拥有者输入用户名密码进入网站</w:t>
            </w:r>
          </w:p>
          <w:p>
            <w:pPr>
              <w:rPr>
                <w:rFonts w:hint="eastAsia"/>
              </w:rPr>
            </w:pPr>
            <w:r>
              <w:rPr>
                <w:rFonts w:hint="eastAsia"/>
              </w:rPr>
              <w:t>1.案例拥有者打开网站</w:t>
            </w:r>
            <w:r>
              <w:rPr>
                <w:rFonts w:hint="eastAsia"/>
              </w:rPr>
              <w:fldChar w:fldCharType="begin"/>
            </w:r>
            <w:r>
              <w:rPr>
                <w:rFonts w:hint="eastAsia"/>
              </w:rPr>
              <w:instrText xml:space="preserve"> HYPERLINK \l "O_登陆界面" </w:instrText>
            </w:r>
            <w:r>
              <w:rPr>
                <w:rFonts w:hint="eastAsia"/>
              </w:rPr>
              <w:fldChar w:fldCharType="separate"/>
            </w:r>
            <w:r>
              <w:rPr>
                <w:rStyle w:val="31"/>
                <w:rFonts w:hint="eastAsia"/>
              </w:rPr>
              <w:t>登陆页面</w:t>
            </w:r>
            <w:r>
              <w:rPr>
                <w:rFonts w:hint="eastAsia"/>
              </w:rPr>
              <w:fldChar w:fldCharType="end"/>
            </w:r>
          </w:p>
          <w:p>
            <w:pPr>
              <w:rPr>
                <w:rFonts w:hint="eastAsia" w:eastAsia="宋体"/>
                <w:lang w:val="en-US" w:eastAsia="zh-CN"/>
              </w:rPr>
            </w:pPr>
            <w:r>
              <w:rPr>
                <w:rFonts w:hint="eastAsia"/>
              </w:rPr>
              <w:t>2.案例拥有者输入账号密码</w:t>
            </w:r>
            <w:r>
              <w:rPr>
                <w:rFonts w:hint="eastAsia"/>
                <w:lang w:eastAsia="zh-CN"/>
              </w:rPr>
              <w:t>，</w:t>
            </w:r>
            <w:r>
              <w:rPr>
                <w:rFonts w:hint="eastAsia"/>
                <w:lang w:val="en-US" w:eastAsia="zh-CN"/>
              </w:rPr>
              <w:t>点击</w:t>
            </w:r>
            <w:r>
              <w:rPr>
                <w:rFonts w:hint="eastAsia"/>
                <w:lang w:val="en-US" w:eastAsia="zh-CN"/>
              </w:rPr>
              <w:fldChar w:fldCharType="begin"/>
            </w:r>
            <w:r>
              <w:rPr>
                <w:rFonts w:hint="eastAsia"/>
                <w:lang w:val="en-US" w:eastAsia="zh-CN"/>
              </w:rPr>
              <w:instrText xml:space="preserve"> HYPERLINK \l "O_登陆界面" </w:instrText>
            </w:r>
            <w:r>
              <w:rPr>
                <w:rFonts w:hint="eastAsia"/>
                <w:lang w:val="en-US" w:eastAsia="zh-CN"/>
              </w:rPr>
              <w:fldChar w:fldCharType="separate"/>
            </w:r>
            <w:r>
              <w:rPr>
                <w:rStyle w:val="31"/>
                <w:rFonts w:hint="eastAsia"/>
                <w:lang w:val="en-US" w:eastAsia="zh-CN"/>
              </w:rPr>
              <w:t>登陆</w:t>
            </w:r>
            <w:r>
              <w:rPr>
                <w:rFonts w:hint="eastAsia"/>
                <w:lang w:val="en-US" w:eastAsia="zh-CN"/>
              </w:rPr>
              <w:fldChar w:fldCharType="end"/>
            </w:r>
          </w:p>
          <w:p>
            <w:pPr>
              <w:rPr>
                <w:lang w:val="en-US"/>
              </w:rPr>
            </w:pPr>
            <w:r>
              <w:rPr>
                <w:rFonts w:hint="eastAsia"/>
              </w:rPr>
              <w:t>3.账号密码正确，进入</w:t>
            </w:r>
            <w:r>
              <w:rPr>
                <w:rFonts w:hint="eastAsia"/>
                <w:lang w:val="en-US" w:eastAsia="zh-CN"/>
              </w:rPr>
              <w:fldChar w:fldCharType="begin"/>
            </w:r>
            <w:r>
              <w:rPr>
                <w:rFonts w:hint="eastAsia"/>
                <w:lang w:val="en-US" w:eastAsia="zh-CN"/>
              </w:rPr>
              <w:instrText xml:space="preserve"> HYPERLINK \l "O_我的案例界面"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pPr>
              <w:rPr>
                <w:color w:val="FF0000"/>
              </w:rPr>
            </w:pPr>
            <w:r>
              <w:rPr>
                <w:rFonts w:hint="eastAsia"/>
                <w:color w:val="FF0000"/>
              </w:rPr>
              <w:fldChar w:fldCharType="begin"/>
            </w:r>
            <w:r>
              <w:rPr>
                <w:rFonts w:hint="eastAsia"/>
                <w:color w:val="FF0000"/>
              </w:rPr>
              <w:instrText xml:space="preserve"> HYPERLINK \l "O_异常界面1" </w:instrText>
            </w:r>
            <w:r>
              <w:rPr>
                <w:rFonts w:hint="eastAsia"/>
                <w:color w:val="FF0000"/>
              </w:rPr>
              <w:fldChar w:fldCharType="separate"/>
            </w:r>
            <w:r>
              <w:rPr>
                <w:rStyle w:val="31"/>
                <w:rFonts w:hint="eastAsia"/>
                <w:color w:val="FF0000"/>
              </w:rPr>
              <w:t>1.系统提示信息：账号或密码错误</w:t>
            </w:r>
            <w:r>
              <w:rPr>
                <w:rFonts w:hint="eastAsia"/>
                <w:color w:val="FF0000"/>
              </w:rPr>
              <w:fldChar w:fldCharType="end"/>
            </w:r>
          </w:p>
          <w:p>
            <w:r>
              <w:rPr>
                <w:rFonts w:hint="eastAsia"/>
              </w:rPr>
              <w:t>1-1.0E2账号不存在</w:t>
            </w:r>
          </w:p>
          <w:p>
            <w:pPr>
              <w:rPr>
                <w:rFonts w:hint="eastAsia"/>
              </w:rPr>
            </w:pPr>
            <w:r>
              <w:rPr>
                <w:rFonts w:hint="eastAsia"/>
                <w:color w:val="FF0000"/>
              </w:rPr>
              <w:fldChar w:fldCharType="begin"/>
            </w:r>
            <w:r>
              <w:rPr>
                <w:rFonts w:hint="eastAsia"/>
                <w:color w:val="FF0000"/>
              </w:rPr>
              <w:instrText xml:space="preserve"> HYPERLINK \l "O_异常界面2" </w:instrText>
            </w:r>
            <w:r>
              <w:rPr>
                <w:rFonts w:hint="eastAsia"/>
                <w:color w:val="FF0000"/>
              </w:rPr>
              <w:fldChar w:fldCharType="separate"/>
            </w:r>
            <w:r>
              <w:rPr>
                <w:rStyle w:val="31"/>
                <w:rFonts w:hint="eastAsia"/>
                <w:color w:val="FF0000"/>
              </w:rPr>
              <w:t>1.系统提示信息：账号不存在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输入</w:t>
            </w:r>
          </w:p>
        </w:tc>
        <w:tc>
          <w:tcPr>
            <w:tcW w:w="4148" w:type="dxa"/>
          </w:tcPr>
          <w:p>
            <w:r>
              <w:t>1-1.0</w:t>
            </w:r>
            <w:r>
              <w:rPr>
                <w:rFonts w:hint="eastAsia"/>
              </w:rPr>
              <w:t>账号，密码，</w:t>
            </w:r>
            <w:r>
              <w:rPr>
                <w:rFonts w:hint="eastAsia"/>
                <w:color w:val="FF0000"/>
              </w:rPr>
              <w:fldChar w:fldCharType="begin"/>
            </w:r>
            <w:r>
              <w:rPr>
                <w:rFonts w:hint="eastAsia"/>
                <w:color w:val="FF0000"/>
              </w:rPr>
              <w:instrText xml:space="preserve"> HYPERLINK \l "O_登陆界面" </w:instrText>
            </w:r>
            <w:r>
              <w:rPr>
                <w:rFonts w:hint="eastAsia"/>
                <w:color w:val="FF0000"/>
              </w:rPr>
              <w:fldChar w:fldCharType="separate"/>
            </w:r>
            <w:r>
              <w:rPr>
                <w:rStyle w:val="31"/>
                <w:rFonts w:hint="eastAsia"/>
                <w:color w:val="FF0000"/>
              </w:rPr>
              <w:t>登陆页面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输出</w:t>
            </w:r>
          </w:p>
        </w:tc>
        <w:tc>
          <w:tcPr>
            <w:tcW w:w="4148" w:type="dxa"/>
          </w:tcPr>
          <w:p>
            <w:pPr>
              <w:rPr>
                <w:rFonts w:hint="eastAsia" w:eastAsia="宋体"/>
                <w:lang w:val="en-US" w:eastAsia="zh-CN"/>
              </w:rPr>
            </w:pPr>
            <w:r>
              <w:rPr>
                <w:rFonts w:hint="eastAsia"/>
              </w:rPr>
              <w:t>1-1.0账号或密码错误，账号不存在，</w:t>
            </w:r>
            <w:r>
              <w:rPr>
                <w:rFonts w:hint="eastAsia"/>
                <w:lang w:val="en-US" w:eastAsia="zh-C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业务规则</w:t>
            </w:r>
          </w:p>
        </w:tc>
        <w:tc>
          <w:tcPr>
            <w:tcW w:w="4148" w:type="dxa"/>
          </w:tcPr>
          <w:p>
            <w:r>
              <w:rPr>
                <w:rFonts w:hint="eastAsia"/>
              </w:rPr>
              <w:t>BR-</w:t>
            </w:r>
            <w:r>
              <w:rPr>
                <w:rFonts w:hint="eastAsia"/>
                <w:lang w:val="en-US" w:eastAsia="zh-CN"/>
              </w:rPr>
              <w:t>O</w:t>
            </w:r>
            <w:r>
              <w:rPr>
                <w:rFonts w:hint="eastAsia"/>
              </w:rPr>
              <w:t>-1账号，密码必须正确，与数据库中数据相匹配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242" w:name="O_登陆界面"/>
      <w:r>
        <w:rPr>
          <w:rFonts w:hint="eastAsia" w:eastAsiaTheme="minorEastAsia"/>
          <w:lang w:val="en-US" w:eastAsia="zh-CN"/>
        </w:rPr>
        <w:t>登陆界面</w:t>
      </w:r>
      <w:bookmarkEnd w:id="242"/>
      <w:r>
        <w:rPr>
          <w:rFonts w:hint="eastAsia" w:eastAsiaTheme="minorEastAsia"/>
          <w:lang w:val="en-US" w:eastAsia="zh-CN"/>
        </w:rPr>
        <w:t>/登陆按钮：</w:t>
      </w:r>
    </w:p>
    <w:p>
      <w:r>
        <w:drawing>
          <wp:inline distT="0" distB="0" distL="0" distR="0">
            <wp:extent cx="4592955" cy="2612390"/>
            <wp:effectExtent l="0" t="0" r="9525"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3"/>
                    <a:stretch>
                      <a:fillRect/>
                    </a:stretch>
                  </pic:blipFill>
                  <pic:spPr>
                    <a:xfrm>
                      <a:off x="0" y="0"/>
                      <a:ext cx="4601074" cy="2616840"/>
                    </a:xfrm>
                    <a:prstGeom prst="rect">
                      <a:avLst/>
                    </a:prstGeom>
                  </pic:spPr>
                </pic:pic>
              </a:graphicData>
            </a:graphic>
          </wp:inline>
        </w:drawing>
      </w:r>
    </w:p>
    <w:p>
      <w:pPr>
        <w:rPr>
          <w:rFonts w:hint="eastAsia"/>
          <w:lang w:val="en-US" w:eastAsia="zh-CN"/>
        </w:rPr>
      </w:pPr>
      <w:bookmarkStart w:id="243" w:name="O_我的案例界面"/>
      <w:r>
        <w:rPr>
          <w:rFonts w:hint="eastAsia"/>
          <w:lang w:val="en-US" w:eastAsia="zh-CN"/>
        </w:rPr>
        <w:t>我的案例界面</w:t>
      </w:r>
      <w:bookmarkEnd w:id="243"/>
      <w:r>
        <w:rPr>
          <w:rFonts w:hint="eastAsia"/>
          <w:lang w:val="en-US" w:eastAsia="zh-CN"/>
        </w:rPr>
        <w:t>：</w:t>
      </w:r>
    </w:p>
    <w:p>
      <w:r>
        <w:drawing>
          <wp:inline distT="0" distB="0" distL="114300" distR="114300">
            <wp:extent cx="5269865" cy="4377055"/>
            <wp:effectExtent l="0" t="0" r="3175" b="1206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44"/>
                    <a:stretch>
                      <a:fillRect/>
                    </a:stretch>
                  </pic:blipFill>
                  <pic:spPr>
                    <a:xfrm>
                      <a:off x="0" y="0"/>
                      <a:ext cx="5269865" cy="4377055"/>
                    </a:xfrm>
                    <a:prstGeom prst="rect">
                      <a:avLst/>
                    </a:prstGeom>
                    <a:noFill/>
                    <a:ln w="9525">
                      <a:noFill/>
                    </a:ln>
                  </pic:spPr>
                </pic:pic>
              </a:graphicData>
            </a:graphic>
          </wp:inline>
        </w:drawing>
      </w:r>
    </w:p>
    <w:p>
      <w:pPr>
        <w:rPr>
          <w:color w:val="FF0000"/>
        </w:rPr>
      </w:pPr>
      <w:bookmarkStart w:id="244" w:name="O_异常界面1"/>
      <w:r>
        <w:rPr>
          <w:rFonts w:hint="eastAsia"/>
          <w:color w:val="FF0000"/>
        </w:rPr>
        <w:t>异常界面</w:t>
      </w:r>
      <w:bookmarkEnd w:id="244"/>
      <w:r>
        <w:rPr>
          <w:rFonts w:hint="eastAsia"/>
          <w:color w:val="FF0000"/>
        </w:rPr>
        <w:t>：</w:t>
      </w:r>
    </w:p>
    <w:p>
      <w:pPr>
        <w:rPr>
          <w:color w:val="FF0000"/>
        </w:rPr>
      </w:pPr>
      <w:r>
        <w:rPr>
          <w:rFonts w:hint="eastAsia"/>
          <w:color w:val="FF0000"/>
        </w:rPr>
        <w:t>1.系统提示信息：账号或密码错误</w:t>
      </w:r>
    </w:p>
    <w:p>
      <w:pPr>
        <w:rPr>
          <w:color w:val="FF0000"/>
        </w:rPr>
      </w:pPr>
      <w:r>
        <w:drawing>
          <wp:inline distT="0" distB="0" distL="0" distR="0">
            <wp:extent cx="2904490" cy="2999740"/>
            <wp:effectExtent l="0" t="0" r="635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5"/>
                    <a:stretch>
                      <a:fillRect/>
                    </a:stretch>
                  </pic:blipFill>
                  <pic:spPr>
                    <a:xfrm>
                      <a:off x="0" y="0"/>
                      <a:ext cx="2904762" cy="3000000"/>
                    </a:xfrm>
                    <a:prstGeom prst="rect">
                      <a:avLst/>
                    </a:prstGeom>
                  </pic:spPr>
                </pic:pic>
              </a:graphicData>
            </a:graphic>
          </wp:inline>
        </w:drawing>
      </w:r>
    </w:p>
    <w:p>
      <w:bookmarkStart w:id="245" w:name="O_异常界面2"/>
      <w:r>
        <w:rPr>
          <w:rFonts w:hint="eastAsia"/>
          <w:color w:val="FF0000"/>
        </w:rPr>
        <w:t>1.系统提示信息</w:t>
      </w:r>
      <w:bookmarkEnd w:id="245"/>
      <w:r>
        <w:rPr>
          <w:rFonts w:hint="eastAsia"/>
          <w:color w:val="FF0000"/>
        </w:rPr>
        <w:t>：账号不存在</w:t>
      </w:r>
    </w:p>
    <w:p>
      <w:r>
        <w:drawing>
          <wp:inline distT="0" distB="0" distL="0" distR="0">
            <wp:extent cx="2866390" cy="3123565"/>
            <wp:effectExtent l="0" t="0" r="139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
                    <a:stretch>
                      <a:fillRect/>
                    </a:stretch>
                  </pic:blipFill>
                  <pic:spPr>
                    <a:xfrm>
                      <a:off x="0" y="0"/>
                      <a:ext cx="2866667" cy="3123809"/>
                    </a:xfrm>
                    <a:prstGeom prst="rect">
                      <a:avLst/>
                    </a:prstGeom>
                  </pic:spPr>
                </pic:pic>
              </a:graphicData>
            </a:graphic>
          </wp:inline>
        </w:drawing>
      </w:r>
    </w:p>
    <w:p>
      <w:pPr>
        <w:rPr>
          <w:rFonts w:hint="eastAsia"/>
          <w:lang w:val="en-US" w:eastAsia="zh-CN"/>
        </w:rPr>
      </w:pPr>
    </w:p>
    <w:p>
      <w:pPr>
        <w:rPr>
          <w:rFonts w:hint="eastAsia" w:eastAsiaTheme="minorEastAsia"/>
          <w:lang w:val="en-US" w:eastAsia="zh-CN"/>
        </w:rPr>
      </w:pPr>
      <w:r>
        <w:rPr>
          <w:rFonts w:hint="eastAsia" w:eastAsiaTheme="minorEastAsia"/>
          <w:lang w:val="en-US" w:eastAsia="zh-CN"/>
        </w:rPr>
        <w:t>对话框图：</w:t>
      </w:r>
    </w:p>
    <w:p>
      <w:pPr>
        <w:rPr>
          <w:rFonts w:hint="eastAsia" w:eastAsiaTheme="minorEastAsia"/>
          <w:lang w:val="en-US" w:eastAsia="zh-CN"/>
        </w:rPr>
      </w:pPr>
      <w:r>
        <w:rPr>
          <w:rFonts w:hint="eastAsia" w:eastAsiaTheme="minorEastAsia"/>
          <w:lang w:val="en-US" w:eastAsia="zh-CN"/>
        </w:rPr>
        <w:drawing>
          <wp:inline distT="0" distB="0" distL="114300" distR="114300">
            <wp:extent cx="3276600" cy="2994660"/>
            <wp:effectExtent l="0" t="0" r="0" b="7620"/>
            <wp:docPr id="3" name="图片 3" descr="570051171285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005117128594342"/>
                    <pic:cNvPicPr>
                      <a:picLocks noChangeAspect="1"/>
                    </pic:cNvPicPr>
                  </pic:nvPicPr>
                  <pic:blipFill>
                    <a:blip r:embed="rId47"/>
                    <a:stretch>
                      <a:fillRect/>
                    </a:stretch>
                  </pic:blipFill>
                  <pic:spPr>
                    <a:xfrm>
                      <a:off x="0" y="0"/>
                      <a:ext cx="3276600" cy="2994660"/>
                    </a:xfrm>
                    <a:prstGeom prst="rect">
                      <a:avLst/>
                    </a:prstGeom>
                  </pic:spPr>
                </pic:pic>
              </a:graphicData>
            </a:graphic>
          </wp:inline>
        </w:drawing>
      </w:r>
    </w:p>
    <w:p>
      <w:pPr>
        <w:pStyle w:val="4"/>
        <w:rPr>
          <w:rFonts w:hint="eastAsia"/>
          <w:lang w:val="en-US" w:eastAsia="zh-CN"/>
        </w:rPr>
      </w:pPr>
      <w:bookmarkStart w:id="246" w:name="_Toc30214"/>
      <w:r>
        <w:rPr>
          <w:rFonts w:hint="eastAsia"/>
          <w:lang w:val="en-US" w:eastAsia="zh-CN"/>
        </w:rPr>
        <w:t>4.1.2案例拥有者浏览现有案例</w:t>
      </w:r>
      <w:bookmarkEnd w:id="246"/>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-2-</w:t>
            </w:r>
            <w:r>
              <w:t>1</w:t>
            </w:r>
            <w:r>
              <w:rPr>
                <w:rFonts w:hint="eastAsia"/>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在案例主界面显示现有案例信息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2-1.0案例拥有者浏览现有案例</w:t>
            </w:r>
          </w:p>
          <w:p>
            <w:r>
              <w:rPr>
                <w:rFonts w:hint="eastAsia"/>
              </w:rPr>
              <w:t>1.案例拥有者进入主界面</w:t>
            </w:r>
          </w:p>
          <w:p>
            <w:pPr>
              <w:rPr>
                <w:rFonts w:hint="eastAsia"/>
              </w:rPr>
            </w:pPr>
            <w:r>
              <w:rPr>
                <w:rFonts w:hint="eastAsia"/>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2-1.0点击</w:t>
            </w:r>
            <w:r>
              <w:rPr>
                <w:rFonts w:hint="eastAsia"/>
                <w:lang w:val="en-US" w:eastAsia="zh-CN"/>
              </w:rPr>
              <w:fldChar w:fldCharType="begin"/>
            </w:r>
            <w:r>
              <w:rPr>
                <w:rFonts w:hint="eastAsia"/>
                <w:lang w:val="en-US" w:eastAsia="zh-CN"/>
              </w:rPr>
              <w:instrText xml:space="preserve"> HYPERLINK \l "O_我的案例界面_我的案例按钮" </w:instrText>
            </w:r>
            <w:r>
              <w:rPr>
                <w:rFonts w:hint="eastAsia"/>
                <w:lang w:val="en-US" w:eastAsia="zh-CN"/>
              </w:rPr>
              <w:fldChar w:fldCharType="separate"/>
            </w:r>
            <w:r>
              <w:rPr>
                <w:rStyle w:val="31"/>
                <w:rFonts w:hint="eastAsia"/>
                <w:lang w:val="en-US" w:eastAsia="zh-CN"/>
              </w:rPr>
              <w:t>“我的案例”按钮</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2-1.0显示</w:t>
            </w:r>
            <w:r>
              <w:rPr>
                <w:rFonts w:hint="eastAsia"/>
                <w:lang w:val="en-US" w:eastAsia="zh-CN"/>
              </w:rPr>
              <w:fldChar w:fldCharType="begin"/>
            </w:r>
            <w:r>
              <w:rPr>
                <w:rFonts w:hint="eastAsia"/>
                <w:lang w:val="en-US" w:eastAsia="zh-CN"/>
              </w:rPr>
              <w:instrText xml:space="preserve"> HYPERLINK \l "O_我的案例界面_我的案例按钮" </w:instrText>
            </w:r>
            <w:r>
              <w:rPr>
                <w:rFonts w:hint="eastAsia"/>
                <w:lang w:val="en-US" w:eastAsia="zh-CN"/>
              </w:rPr>
              <w:fldChar w:fldCharType="separate"/>
            </w:r>
            <w:r>
              <w:rPr>
                <w:rStyle w:val="31"/>
                <w:rFonts w:hint="eastAsia"/>
                <w:lang w:val="en-US" w:eastAsia="zh-CN"/>
              </w:rPr>
              <w:t>案例信息</w:t>
            </w:r>
            <w:r>
              <w:rPr>
                <w:rFonts w:hint="eastAsia"/>
                <w:lang w:val="en-US" w:eastAsia="zh-CN"/>
              </w:rPr>
              <w:fldChar w:fldCharType="end"/>
            </w:r>
            <w:r>
              <w:rPr>
                <w:rFonts w:hint="eastAsia"/>
                <w:lang w:val="en-US" w:eastAsia="zh-CN"/>
              </w:rPr>
              <w:t>（案例名称、发布状态、玩家数、任务数、已有项目、开始项目、完成项目）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bookmarkStart w:id="247" w:name="O_我的案例界面_我的案例按钮"/>
      <w:bookmarkStart w:id="248" w:name="O_我的案例界面1"/>
      <w:r>
        <w:rPr>
          <w:rFonts w:hint="eastAsia"/>
          <w:lang w:val="en-US" w:eastAsia="zh-CN"/>
        </w:rPr>
        <w:t>我的案例界面/我的案例按钮</w:t>
      </w:r>
      <w:bookmarkEnd w:id="247"/>
      <w:r>
        <w:rPr>
          <w:rFonts w:hint="eastAsia"/>
          <w:lang w:val="en-US" w:eastAsia="zh-CN"/>
        </w:rPr>
        <w:t>：</w:t>
      </w:r>
    </w:p>
    <w:bookmarkEnd w:id="248"/>
    <w:p>
      <w:pPr>
        <w:rPr>
          <w:rFonts w:hint="eastAsia" w:eastAsiaTheme="minorEastAsia"/>
          <w:lang w:eastAsia="zh-CN"/>
        </w:rPr>
      </w:pPr>
    </w:p>
    <w:p>
      <w:r>
        <w:drawing>
          <wp:inline distT="0" distB="0" distL="114300" distR="114300">
            <wp:extent cx="5266690" cy="4006850"/>
            <wp:effectExtent l="0" t="0" r="6350" b="1270"/>
            <wp:docPr id="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
                    <pic:cNvPicPr>
                      <a:picLocks noChangeAspect="1"/>
                    </pic:cNvPicPr>
                  </pic:nvPicPr>
                  <pic:blipFill>
                    <a:blip r:embed="rId48"/>
                    <a:stretch>
                      <a:fillRect/>
                    </a:stretch>
                  </pic:blipFill>
                  <pic:spPr>
                    <a:xfrm>
                      <a:off x="0" y="0"/>
                      <a:ext cx="5266690" cy="4006850"/>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2209800" cy="2133600"/>
            <wp:effectExtent l="0" t="0" r="0" b="0"/>
            <wp:docPr id="6" name="图片 6" descr="8756703732609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5670373260967844"/>
                    <pic:cNvPicPr>
                      <a:picLocks noChangeAspect="1"/>
                    </pic:cNvPicPr>
                  </pic:nvPicPr>
                  <pic:blipFill>
                    <a:blip r:embed="rId49"/>
                    <a:stretch>
                      <a:fillRect/>
                    </a:stretch>
                  </pic:blipFill>
                  <pic:spPr>
                    <a:xfrm>
                      <a:off x="0" y="0"/>
                      <a:ext cx="2209800" cy="2133600"/>
                    </a:xfrm>
                    <a:prstGeom prst="rect">
                      <a:avLst/>
                    </a:prstGeom>
                  </pic:spPr>
                </pic:pic>
              </a:graphicData>
            </a:graphic>
          </wp:inline>
        </w:drawing>
      </w:r>
    </w:p>
    <w:p>
      <w:pPr>
        <w:pStyle w:val="4"/>
        <w:rPr>
          <w:rFonts w:hint="eastAsia"/>
          <w:lang w:val="en-US" w:eastAsia="zh-CN"/>
        </w:rPr>
      </w:pPr>
      <w:bookmarkStart w:id="249" w:name="_Toc11323"/>
      <w:r>
        <w:rPr>
          <w:rFonts w:hint="eastAsia"/>
          <w:lang w:val="en-US" w:eastAsia="zh-CN"/>
        </w:rPr>
        <w:t>4.1.3案例拥有者新建案例</w:t>
      </w:r>
      <w:bookmarkEnd w:id="249"/>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w:t>
            </w:r>
            <w:r>
              <w:rPr>
                <w:rFonts w:hint="eastAsia"/>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2.案例拥有者</w:t>
            </w:r>
            <w:r>
              <w:rPr>
                <w:rFonts w:hint="eastAsia"/>
                <w:lang w:val="en-US" w:eastAsia="zh-CN"/>
              </w:rPr>
              <w:t>进入</w:t>
            </w:r>
            <w:r>
              <w:rPr>
                <w:rFonts w:hint="eastAsia"/>
                <w:lang w:val="en-US" w:eastAsia="zh-CN"/>
              </w:rPr>
              <w:fldChar w:fldCharType="begin"/>
            </w:r>
            <w:r>
              <w:rPr>
                <w:rFonts w:hint="eastAsia"/>
                <w:lang w:val="en-US" w:eastAsia="zh-CN"/>
              </w:rPr>
              <w:instrText xml:space="preserve"> HYPERLINK \l "O_我的案例界面_新建按钮"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宋体"/>
                <w:lang w:val="en-US" w:eastAsia="zh-CN"/>
              </w:rPr>
            </w:pPr>
            <w:r>
              <w:rPr>
                <w:rFonts w:hint="eastAsia"/>
              </w:rPr>
              <w:t>1.案例拥有者</w:t>
            </w:r>
            <w:r>
              <w:rPr>
                <w:rFonts w:hint="eastAsia"/>
                <w:lang w:val="en-US" w:eastAsia="zh-CN"/>
              </w:rPr>
              <w:t>新增案例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2-2.0案例拥有者新建案例</w:t>
            </w:r>
          </w:p>
          <w:p>
            <w:pPr>
              <w:rPr>
                <w:rFonts w:hint="eastAsia" w:eastAsia="宋体"/>
                <w:lang w:eastAsia="zh-CN"/>
              </w:rPr>
            </w:pPr>
            <w:r>
              <w:rPr>
                <w:rFonts w:hint="eastAsia"/>
              </w:rPr>
              <w:t>1.案例拥有者点击</w:t>
            </w:r>
            <w:r>
              <w:rPr>
                <w:rFonts w:hint="eastAsia"/>
              </w:rPr>
              <w:fldChar w:fldCharType="begin"/>
            </w:r>
            <w:r>
              <w:rPr>
                <w:rFonts w:hint="eastAsia"/>
              </w:rPr>
              <w:instrText xml:space="preserve"> HYPERLINK \l "O_我的案例界面_新建按钮" </w:instrText>
            </w:r>
            <w:r>
              <w:rPr>
                <w:rFonts w:hint="eastAsia"/>
              </w:rPr>
              <w:fldChar w:fldCharType="separate"/>
            </w:r>
            <w:r>
              <w:rPr>
                <w:rStyle w:val="31"/>
                <w:rFonts w:hint="eastAsia"/>
              </w:rPr>
              <w:t>“新建案例</w:t>
            </w:r>
            <w:r>
              <w:rPr>
                <w:rStyle w:val="31"/>
                <w:rFonts w:hint="eastAsia"/>
                <w:lang w:eastAsia="zh-CN"/>
              </w:rPr>
              <w:t>”</w:t>
            </w:r>
            <w:r>
              <w:rPr>
                <w:rFonts w:hint="eastAsia"/>
              </w:rPr>
              <w:fldChar w:fldCharType="end"/>
            </w:r>
          </w:p>
          <w:p>
            <w:pPr>
              <w:rPr>
                <w:rFonts w:hint="eastAsia"/>
              </w:rPr>
            </w:pPr>
            <w:r>
              <w:rPr>
                <w:rFonts w:hint="eastAsia"/>
              </w:rPr>
              <w:t>2.案例拥有者输入案例名、描述、选择案例类型</w:t>
            </w:r>
          </w:p>
          <w:p>
            <w:pPr>
              <w:rPr>
                <w:rFonts w:hint="eastAsia"/>
              </w:rPr>
            </w:pPr>
            <w:r>
              <w:rPr>
                <w:rFonts w:hint="eastAsia"/>
              </w:rPr>
              <w:t>5.案例拥有者点击</w:t>
            </w:r>
            <w:r>
              <w:rPr>
                <w:rFonts w:hint="eastAsia"/>
              </w:rPr>
              <w:fldChar w:fldCharType="begin"/>
            </w:r>
            <w:r>
              <w:rPr>
                <w:rFonts w:hint="eastAsia"/>
              </w:rPr>
              <w:instrText xml:space="preserve"> HYPERLINK \l "O_新建案例界面_创建按钮" </w:instrText>
            </w:r>
            <w:r>
              <w:rPr>
                <w:rFonts w:hint="eastAsia"/>
              </w:rPr>
              <w:fldChar w:fldCharType="separate"/>
            </w:r>
            <w:r>
              <w:rPr>
                <w:rStyle w:val="31"/>
                <w:rFonts w:hint="eastAsia"/>
              </w:rPr>
              <w:t>“创建”</w:t>
            </w:r>
            <w:r>
              <w:rPr>
                <w:rFonts w:hint="eastAsia"/>
              </w:rPr>
              <w:fldChar w:fldCharType="end"/>
            </w:r>
          </w:p>
          <w:p>
            <w:pPr>
              <w:rPr>
                <w:rFonts w:hint="eastAsia" w:eastAsia="宋体"/>
                <w:lang w:val="en-US" w:eastAsia="zh-CN"/>
              </w:rPr>
            </w:pPr>
            <w:r>
              <w:rPr>
                <w:rFonts w:hint="eastAsia"/>
                <w:lang w:val="en-US" w:eastAsia="zh-CN"/>
              </w:rPr>
              <w:t>6.进入</w:t>
            </w:r>
            <w:r>
              <w:rPr>
                <w:rFonts w:hint="eastAsia"/>
                <w:lang w:val="en-US" w:eastAsia="zh-CN"/>
              </w:rPr>
              <w:fldChar w:fldCharType="begin"/>
            </w:r>
            <w:r>
              <w:rPr>
                <w:rFonts w:hint="eastAsia"/>
                <w:lang w:val="en-US" w:eastAsia="zh-CN"/>
              </w:rPr>
              <w:instrText xml:space="preserve"> HYPERLINK \l "O_编辑案例界面" </w:instrText>
            </w:r>
            <w:r>
              <w:rPr>
                <w:rFonts w:hint="eastAsia"/>
                <w:lang w:val="en-US" w:eastAsia="zh-CN"/>
              </w:rPr>
              <w:fldChar w:fldCharType="separate"/>
            </w:r>
            <w:r>
              <w:rPr>
                <w:rStyle w:val="31"/>
                <w:rFonts w:hint="eastAsia"/>
                <w:lang w:val="en-US" w:eastAsia="zh-CN"/>
              </w:rPr>
              <w:t>“编辑案例”界面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r>
              <w:rPr>
                <w:rFonts w:hint="eastAsia"/>
              </w:rPr>
              <w:t>案例名称不能为空</w:t>
            </w:r>
          </w:p>
          <w:p>
            <w:r>
              <w:rPr>
                <w:rFonts w:hint="eastAsia"/>
              </w:rPr>
              <w:fldChar w:fldCharType="begin"/>
            </w:r>
            <w:r>
              <w:rPr>
                <w:rFonts w:hint="eastAsia"/>
              </w:rPr>
              <w:instrText xml:space="preserve"> HYPERLINK \l "O_案例名称不能为空提示界面" </w:instrText>
            </w:r>
            <w:r>
              <w:rPr>
                <w:rFonts w:hint="eastAsia"/>
              </w:rPr>
              <w:fldChar w:fldCharType="separate"/>
            </w:r>
            <w:r>
              <w:rPr>
                <w:rStyle w:val="31"/>
                <w:rFonts w:hint="eastAsia"/>
              </w:rPr>
              <w:t>1.系统提示信息：案例名称不能为空</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2-2.0案例名称、案例描述、案例类型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输出</w:t>
            </w:r>
          </w:p>
        </w:tc>
        <w:tc>
          <w:tcPr>
            <w:tcW w:w="4148" w:type="dxa"/>
          </w:tcPr>
          <w:p>
            <w:pPr>
              <w:rPr>
                <w:rFonts w:hint="eastAsia" w:eastAsia="宋体"/>
                <w:lang w:val="en-US" w:eastAsia="zh-CN"/>
              </w:rPr>
            </w:pPr>
            <w:r>
              <w:rPr>
                <w:rFonts w:hint="eastAsia"/>
                <w:lang w:val="en-US" w:eastAsia="zh-CN"/>
              </w:rPr>
              <w:t>2-2.0新建案例界面、案例名称不为空提示界面，编辑案例界面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eastAsia="宋体"/>
                <w:lang w:val="en-US" w:eastAsia="zh-CN"/>
              </w:rPr>
            </w:pPr>
            <w:r>
              <w:rPr>
                <w:rFonts w:hint="eastAsia"/>
                <w:lang w:val="en-US" w:eastAsia="zh-CN"/>
              </w:rPr>
              <w:t>BR-O-2案例名称不能为空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250" w:name="O_我的案例界面_新建按钮"/>
      <w:r>
        <w:rPr>
          <w:rFonts w:hint="eastAsia" w:eastAsiaTheme="minorEastAsia"/>
          <w:lang w:val="en-US" w:eastAsia="zh-CN"/>
        </w:rPr>
        <w:t>我的案例界面/新建按钮</w:t>
      </w:r>
      <w:bookmarkEnd w:id="250"/>
      <w:r>
        <w:rPr>
          <w:rFonts w:hint="eastAsia" w:eastAsiaTheme="minorEastAsia"/>
          <w:lang w:val="en-US" w:eastAsia="zh-CN"/>
        </w:rPr>
        <w:t>：</w:t>
      </w:r>
    </w:p>
    <w:p>
      <w:r>
        <w:drawing>
          <wp:inline distT="0" distB="0" distL="114300" distR="114300">
            <wp:extent cx="5266690" cy="4006850"/>
            <wp:effectExtent l="0" t="0" r="6350" b="1270"/>
            <wp:docPr id="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
                    <pic:cNvPicPr>
                      <a:picLocks noChangeAspect="1"/>
                    </pic:cNvPicPr>
                  </pic:nvPicPr>
                  <pic:blipFill>
                    <a:blip r:embed="rId48"/>
                    <a:stretch>
                      <a:fillRect/>
                    </a:stretch>
                  </pic:blipFill>
                  <pic:spPr>
                    <a:xfrm>
                      <a:off x="0" y="0"/>
                      <a:ext cx="5266690" cy="4006850"/>
                    </a:xfrm>
                    <a:prstGeom prst="rect">
                      <a:avLst/>
                    </a:prstGeom>
                    <a:noFill/>
                    <a:ln w="9525">
                      <a:noFill/>
                    </a:ln>
                  </pic:spPr>
                </pic:pic>
              </a:graphicData>
            </a:graphic>
          </wp:inline>
        </w:drawing>
      </w:r>
    </w:p>
    <w:p>
      <w:pPr>
        <w:rPr>
          <w:rFonts w:hint="eastAsia" w:eastAsia="宋体"/>
          <w:lang w:val="en-US" w:eastAsia="zh-CN"/>
        </w:rPr>
      </w:pPr>
      <w:bookmarkStart w:id="251" w:name="O_新建案例界面_创建按钮"/>
      <w:r>
        <w:rPr>
          <w:rFonts w:hint="eastAsia"/>
          <w:lang w:val="en-US" w:eastAsia="zh-CN"/>
        </w:rPr>
        <w:t>新建案例界面/创建按钮</w:t>
      </w:r>
      <w:bookmarkEnd w:id="251"/>
      <w:r>
        <w:rPr>
          <w:rFonts w:hint="eastAsia"/>
          <w:lang w:val="en-US" w:eastAsia="zh-CN"/>
        </w:rPr>
        <w:t>：</w:t>
      </w:r>
    </w:p>
    <w:p>
      <w:r>
        <w:drawing>
          <wp:inline distT="0" distB="0" distL="114300" distR="114300">
            <wp:extent cx="5268595" cy="2509520"/>
            <wp:effectExtent l="0" t="0" r="4445" b="5080"/>
            <wp:docPr id="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
                    <pic:cNvPicPr>
                      <a:picLocks noChangeAspect="1"/>
                    </pic:cNvPicPr>
                  </pic:nvPicPr>
                  <pic:blipFill>
                    <a:blip r:embed="rId50"/>
                    <a:stretch>
                      <a:fillRect/>
                    </a:stretch>
                  </pic:blipFill>
                  <pic:spPr>
                    <a:xfrm>
                      <a:off x="0" y="0"/>
                      <a:ext cx="5268595" cy="2509520"/>
                    </a:xfrm>
                    <a:prstGeom prst="rect">
                      <a:avLst/>
                    </a:prstGeom>
                    <a:noFill/>
                    <a:ln w="9525">
                      <a:noFill/>
                    </a:ln>
                  </pic:spPr>
                </pic:pic>
              </a:graphicData>
            </a:graphic>
          </wp:inline>
        </w:drawing>
      </w:r>
    </w:p>
    <w:p>
      <w:pPr>
        <w:rPr>
          <w:rFonts w:hint="eastAsia" w:eastAsia="宋体"/>
          <w:lang w:val="en-US" w:eastAsia="zh-CN"/>
        </w:rPr>
      </w:pPr>
      <w:bookmarkStart w:id="252" w:name="O_编辑案例界面"/>
      <w:r>
        <w:rPr>
          <w:rFonts w:hint="eastAsia"/>
          <w:lang w:val="en-US" w:eastAsia="zh-CN"/>
        </w:rPr>
        <w:t>编辑案例界面</w:t>
      </w:r>
      <w:bookmarkEnd w:id="252"/>
      <w:r>
        <w:rPr>
          <w:rFonts w:hint="eastAsia"/>
          <w:lang w:val="en-US" w:eastAsia="zh-CN"/>
        </w:rPr>
        <w:t>：</w:t>
      </w:r>
    </w:p>
    <w:p>
      <w:r>
        <w:drawing>
          <wp:inline distT="0" distB="0" distL="114300" distR="114300">
            <wp:extent cx="5266690" cy="2968625"/>
            <wp:effectExtent l="0" t="0" r="6350" b="317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51"/>
                    <a:stretch>
                      <a:fillRect/>
                    </a:stretch>
                  </pic:blipFill>
                  <pic:spPr>
                    <a:xfrm>
                      <a:off x="0" y="0"/>
                      <a:ext cx="5266690" cy="2968625"/>
                    </a:xfrm>
                    <a:prstGeom prst="rect">
                      <a:avLst/>
                    </a:prstGeom>
                    <a:noFill/>
                    <a:ln w="9525">
                      <a:noFill/>
                    </a:ln>
                  </pic:spPr>
                </pic:pic>
              </a:graphicData>
            </a:graphic>
          </wp:inline>
        </w:drawing>
      </w:r>
    </w:p>
    <w:p>
      <w:pPr>
        <w:rPr>
          <w:rFonts w:hint="eastAsia"/>
          <w:lang w:val="en-US" w:eastAsia="zh-CN"/>
        </w:rPr>
      </w:pPr>
      <w:bookmarkStart w:id="253" w:name="O_案例名称不能为空提示界面"/>
      <w:r>
        <w:rPr>
          <w:rFonts w:hint="eastAsia"/>
          <w:lang w:val="en-US" w:eastAsia="zh-CN"/>
        </w:rPr>
        <w:t>案例名称不能为空提示界面</w:t>
      </w:r>
      <w:bookmarkEnd w:id="253"/>
      <w:r>
        <w:rPr>
          <w:rFonts w:hint="eastAsia"/>
          <w:lang w:val="en-US" w:eastAsia="zh-CN"/>
        </w:rPr>
        <w:t>：</w:t>
      </w:r>
    </w:p>
    <w:p>
      <w:pPr>
        <w:rPr>
          <w:rFonts w:hint="eastAsia"/>
          <w:lang w:val="en-US" w:eastAsia="zh-CN"/>
        </w:rPr>
      </w:pPr>
      <w:r>
        <w:drawing>
          <wp:inline distT="0" distB="0" distL="114300" distR="114300">
            <wp:extent cx="1958340" cy="1043940"/>
            <wp:effectExtent l="0" t="0" r="7620" b="762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2"/>
                    <a:stretch>
                      <a:fillRect/>
                    </a:stretch>
                  </pic:blipFill>
                  <pic:spPr>
                    <a:xfrm>
                      <a:off x="0" y="0"/>
                      <a:ext cx="1958340" cy="10439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2887980" cy="3131820"/>
            <wp:effectExtent l="0" t="0" r="7620" b="7620"/>
            <wp:docPr id="7" name="图片 7" descr="9200784403024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007844030247058"/>
                    <pic:cNvPicPr>
                      <a:picLocks noChangeAspect="1"/>
                    </pic:cNvPicPr>
                  </pic:nvPicPr>
                  <pic:blipFill>
                    <a:blip r:embed="rId53"/>
                    <a:stretch>
                      <a:fillRect/>
                    </a:stretch>
                  </pic:blipFill>
                  <pic:spPr>
                    <a:xfrm>
                      <a:off x="0" y="0"/>
                      <a:ext cx="2887980" cy="3131820"/>
                    </a:xfrm>
                    <a:prstGeom prst="rect">
                      <a:avLst/>
                    </a:prstGeom>
                  </pic:spPr>
                </pic:pic>
              </a:graphicData>
            </a:graphic>
          </wp:inline>
        </w:drawing>
      </w:r>
    </w:p>
    <w:p>
      <w:pPr>
        <w:pStyle w:val="4"/>
        <w:rPr>
          <w:rFonts w:hint="eastAsia"/>
          <w:lang w:val="en-US" w:eastAsia="zh-CN"/>
        </w:rPr>
      </w:pPr>
      <w:bookmarkStart w:id="254" w:name="_Toc22030"/>
      <w:r>
        <w:rPr>
          <w:rFonts w:hint="eastAsia"/>
          <w:lang w:val="en-US" w:eastAsia="zh-CN"/>
        </w:rPr>
        <w:t>4.1.4案例拥有者删除案例</w:t>
      </w:r>
      <w:bookmarkEnd w:id="254"/>
    </w:p>
    <w:p/>
    <w:p>
      <w:pPr>
        <w:rPr>
          <w:rFonts w:hint="eastAsia" w:eastAsiaTheme="minorEastAsia"/>
          <w:lang w:eastAsia="zh-CN"/>
        </w:rPr>
      </w:pPr>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O-2-3,</w:t>
            </w:r>
            <w:r>
              <w:rPr>
                <w:rFonts w:hint="eastAsia"/>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 案例拥有者</w:t>
            </w:r>
            <w:r>
              <w:rPr>
                <w:rFonts w:hint="eastAsia"/>
                <w:lang w:val="en-US" w:eastAsia="zh-CN"/>
              </w:rPr>
              <w:t>进入</w:t>
            </w:r>
            <w:r>
              <w:rPr>
                <w:rFonts w:hint="eastAsia"/>
                <w:lang w:val="en-US" w:eastAsia="zh-CN"/>
              </w:rPr>
              <w:fldChar w:fldCharType="begin"/>
            </w:r>
            <w:r>
              <w:rPr>
                <w:rFonts w:hint="eastAsia"/>
                <w:lang w:val="en-US" w:eastAsia="zh-CN"/>
              </w:rPr>
              <w:instrText xml:space="preserve"> HYPERLINK \l "O_我的案例界面_删除按钮"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2-3.0案例拥有者删除案例</w:t>
            </w:r>
          </w:p>
          <w:p>
            <w:r>
              <w:rPr>
                <w:rFonts w:hint="eastAsia"/>
              </w:rPr>
              <w:t>1.案例拥有者查找指定案例</w:t>
            </w:r>
          </w:p>
          <w:p>
            <w:r>
              <w:rPr>
                <w:rFonts w:hint="eastAsia"/>
              </w:rPr>
              <w:t>2.案例拥有者点击</w:t>
            </w:r>
            <w:r>
              <w:fldChar w:fldCharType="begin"/>
            </w:r>
            <w:r>
              <w:instrText xml:space="preserve"> HYPERLINK \l "O_我的案例界面_删除按钮" </w:instrText>
            </w:r>
            <w:r>
              <w:fldChar w:fldCharType="separate"/>
            </w:r>
            <w:r>
              <w:rPr>
                <w:rStyle w:val="31"/>
              </w:rPr>
              <w:t>”</w:t>
            </w:r>
            <w:r>
              <w:rPr>
                <w:rStyle w:val="31"/>
                <w:rFonts w:hint="eastAsia"/>
              </w:rPr>
              <w:t>删除</w:t>
            </w:r>
            <w:r>
              <w:rPr>
                <w:rStyle w:val="31"/>
              </w:rPr>
              <w:t>”</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2-3.0点击“删除”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eastAsia="宋体"/>
                <w:lang w:val="en-US" w:eastAsia="zh-CN"/>
              </w:rPr>
            </w:pPr>
            <w:r>
              <w:rPr>
                <w:rFonts w:hint="eastAsia"/>
                <w:lang w:val="en-US" w:eastAsia="zh-CN"/>
              </w:rPr>
              <w:t xml:space="preserve">2-3.0 </w:t>
            </w:r>
            <w:r>
              <w:rPr>
                <w:rFonts w:hint="eastAsia"/>
                <w:lang w:val="en-US" w:eastAsia="zh-CN"/>
              </w:rPr>
              <w:fldChar w:fldCharType="begin"/>
            </w:r>
            <w:r>
              <w:rPr>
                <w:rFonts w:hint="eastAsia"/>
                <w:lang w:val="en-US" w:eastAsia="zh-CN"/>
              </w:rPr>
              <w:instrText xml:space="preserve"> HYPERLINK \l "O_提示界面" </w:instrText>
            </w:r>
            <w:r>
              <w:rPr>
                <w:rFonts w:hint="eastAsia"/>
                <w:lang w:val="en-US" w:eastAsia="zh-CN"/>
              </w:rPr>
              <w:fldChar w:fldCharType="separate"/>
            </w:r>
            <w:r>
              <w:rPr>
                <w:rStyle w:val="31"/>
                <w:rFonts w:hint="eastAsia"/>
                <w:lang w:val="en-US" w:eastAsia="zh-CN"/>
              </w:rPr>
              <w:t>是否删除确认界面</w:t>
            </w:r>
            <w:r>
              <w:rPr>
                <w:rFonts w:hint="eastAsia"/>
                <w:lang w:val="en-US" w:eastAsia="zh-CN"/>
              </w:rPr>
              <w:fldChar w:fldCharType="end"/>
            </w:r>
            <w:r>
              <w:rPr>
                <w:rFonts w:hint="eastAsia"/>
                <w:lang w:val="en-US" w:eastAsia="zh-C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宋体"/>
          <w:lang w:val="en-US" w:eastAsia="zh-CN"/>
        </w:rPr>
      </w:pPr>
      <w:bookmarkStart w:id="255" w:name="O_我的案例界面_删除按钮"/>
      <w:r>
        <w:rPr>
          <w:rFonts w:hint="eastAsia"/>
          <w:lang w:val="en-US" w:eastAsia="zh-CN"/>
        </w:rPr>
        <w:t>我的案例界面/删除按钮</w:t>
      </w:r>
      <w:bookmarkEnd w:id="255"/>
      <w:r>
        <w:rPr>
          <w:rFonts w:hint="eastAsia"/>
          <w:lang w:val="en-US" w:eastAsia="zh-CN"/>
        </w:rPr>
        <w:t>：</w:t>
      </w:r>
    </w:p>
    <w:p>
      <w:pPr>
        <w:rPr>
          <w:rFonts w:hint="eastAsia" w:eastAsiaTheme="minorEastAsia"/>
          <w:lang w:eastAsia="zh-CN"/>
        </w:rPr>
      </w:pPr>
      <w:r>
        <w:drawing>
          <wp:inline distT="0" distB="0" distL="114300" distR="114300">
            <wp:extent cx="5273675" cy="4344035"/>
            <wp:effectExtent l="0" t="0" r="14605" b="1460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54"/>
                    <a:stretch>
                      <a:fillRect/>
                    </a:stretch>
                  </pic:blipFill>
                  <pic:spPr>
                    <a:xfrm>
                      <a:off x="0" y="0"/>
                      <a:ext cx="5273675" cy="4344035"/>
                    </a:xfrm>
                    <a:prstGeom prst="rect">
                      <a:avLst/>
                    </a:prstGeom>
                    <a:noFill/>
                    <a:ln w="9525">
                      <a:noFill/>
                    </a:ln>
                  </pic:spPr>
                </pic:pic>
              </a:graphicData>
            </a:graphic>
          </wp:inline>
        </w:drawing>
      </w:r>
    </w:p>
    <w:p>
      <w:pPr>
        <w:rPr>
          <w:rFonts w:hint="eastAsia" w:eastAsiaTheme="minorEastAsia"/>
          <w:lang w:val="en-US" w:eastAsia="zh-CN"/>
        </w:rPr>
      </w:pPr>
      <w:bookmarkStart w:id="256" w:name="O_提示界面"/>
      <w:r>
        <w:rPr>
          <w:rFonts w:hint="eastAsia" w:eastAsiaTheme="minorEastAsia"/>
          <w:lang w:val="en-US" w:eastAsia="zh-CN"/>
        </w:rPr>
        <w:t>提示界面</w:t>
      </w:r>
      <w:bookmarkEnd w:id="256"/>
      <w:r>
        <w:rPr>
          <w:rFonts w:hint="eastAsia" w:eastAsiaTheme="minorEastAsia"/>
          <w:lang w:val="en-US" w:eastAsia="zh-CN"/>
        </w:rPr>
        <w:t>：</w:t>
      </w:r>
    </w:p>
    <w:p>
      <w:r>
        <w:drawing>
          <wp:inline distT="0" distB="0" distL="114300" distR="114300">
            <wp:extent cx="2286000" cy="1196340"/>
            <wp:effectExtent l="0" t="0" r="0" b="7620"/>
            <wp:docPr id="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
                    <pic:cNvPicPr>
                      <a:picLocks noChangeAspect="1"/>
                    </pic:cNvPicPr>
                  </pic:nvPicPr>
                  <pic:blipFill>
                    <a:blip r:embed="rId55"/>
                    <a:stretch>
                      <a:fillRect/>
                    </a:stretch>
                  </pic:blipFill>
                  <pic:spPr>
                    <a:xfrm>
                      <a:off x="0" y="0"/>
                      <a:ext cx="2286000" cy="1196340"/>
                    </a:xfrm>
                    <a:prstGeom prst="rect">
                      <a:avLst/>
                    </a:prstGeom>
                    <a:noFill/>
                    <a:ln w="9525">
                      <a:noFill/>
                    </a:ln>
                  </pic:spPr>
                </pic:pic>
              </a:graphicData>
            </a:graphic>
          </wp:inline>
        </w:drawing>
      </w:r>
    </w:p>
    <w:p>
      <w:pPr>
        <w:rPr>
          <w:rFonts w:hint="eastAsia"/>
          <w:lang w:val="en-US" w:eastAsia="zh-CN"/>
        </w:rPr>
      </w:pPr>
      <w:r>
        <w:rPr>
          <w:rFonts w:hint="eastAsia"/>
          <w:lang w:val="en-US" w:eastAsia="zh-CN"/>
        </w:rPr>
        <w:t>确定-提示见面：</w:t>
      </w:r>
    </w:p>
    <w:p>
      <w:pPr>
        <w:rPr>
          <w:rFonts w:hint="eastAsia"/>
          <w:lang w:val="en-US" w:eastAsia="zh-CN"/>
        </w:rPr>
      </w:pPr>
      <w:r>
        <w:rPr>
          <w:rFonts w:hint="eastAsia"/>
          <w:lang w:val="en-US" w:eastAsia="zh-CN"/>
        </w:rPr>
        <w:t>暂无</w:t>
      </w:r>
    </w:p>
    <w:p>
      <w:pPr>
        <w:rPr>
          <w:rFonts w:hint="eastAsia"/>
          <w:lang w:val="en-US" w:eastAsia="zh-CN"/>
        </w:rPr>
      </w:pPr>
      <w:r>
        <w:rPr>
          <w:rFonts w:hint="eastAsia"/>
          <w:lang w:val="en-US" w:eastAsia="zh-CN"/>
        </w:rPr>
        <w:t>取消-提示界面：</w:t>
      </w:r>
    </w:p>
    <w:p>
      <w:pPr>
        <w:rPr>
          <w:rFonts w:hint="eastAsia"/>
          <w:lang w:val="en-US" w:eastAsia="zh-CN"/>
        </w:rPr>
      </w:pPr>
      <w:r>
        <w:rPr>
          <w:rFonts w:hint="eastAsia"/>
          <w:lang w:val="en-US" w:eastAsia="zh-CN"/>
        </w:rPr>
        <w:t>暂无</w:t>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3253740" cy="2674620"/>
            <wp:effectExtent l="0" t="0" r="7620" b="7620"/>
            <wp:docPr id="8" name="图片 8" descr="3116349024006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11634902400693585"/>
                    <pic:cNvPicPr>
                      <a:picLocks noChangeAspect="1"/>
                    </pic:cNvPicPr>
                  </pic:nvPicPr>
                  <pic:blipFill>
                    <a:blip r:embed="rId56"/>
                    <a:stretch>
                      <a:fillRect/>
                    </a:stretch>
                  </pic:blipFill>
                  <pic:spPr>
                    <a:xfrm>
                      <a:off x="0" y="0"/>
                      <a:ext cx="3253740" cy="2674620"/>
                    </a:xfrm>
                    <a:prstGeom prst="rect">
                      <a:avLst/>
                    </a:prstGeom>
                  </pic:spPr>
                </pic:pic>
              </a:graphicData>
            </a:graphic>
          </wp:inline>
        </w:drawing>
      </w:r>
    </w:p>
    <w:p>
      <w:pPr>
        <w:pStyle w:val="4"/>
        <w:rPr>
          <w:rFonts w:hint="eastAsia"/>
          <w:lang w:val="en-US" w:eastAsia="zh-CN"/>
        </w:rPr>
      </w:pPr>
      <w:bookmarkStart w:id="257" w:name="_Toc17139"/>
      <w:r>
        <w:rPr>
          <w:rFonts w:hint="eastAsia"/>
          <w:lang w:val="en-US" w:eastAsia="zh-CN"/>
        </w:rPr>
        <w:t>4.1.5案例拥有者修改案例信息</w:t>
      </w:r>
      <w:bookmarkEnd w:id="257"/>
    </w:p>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w:t>
            </w:r>
            <w:r>
              <w:rPr>
                <w:rFonts w:hint="eastAsia"/>
                <w:lang w:val="en-US" w:eastAsia="zh-CN"/>
              </w:rPr>
              <w:t>案例拥有者</w:t>
            </w:r>
            <w:r>
              <w:rPr>
                <w:rFonts w:hint="eastAsia"/>
              </w:rPr>
              <w:t>进入</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w:t>
            </w:r>
            <w:r>
              <w:rPr>
                <w:rStyle w:val="31"/>
                <w:rFonts w:hint="eastAsia"/>
                <w:lang w:val="en-US" w:eastAsia="zh-CN"/>
              </w:rPr>
              <w:t>编辑案例</w:t>
            </w:r>
            <w:r>
              <w:rPr>
                <w:rStyle w:val="31"/>
                <w:rFonts w:hint="eastAsia"/>
              </w:rPr>
              <w:t>“界面</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3-1.0案例拥有者修改案例名称</w:t>
            </w:r>
          </w:p>
          <w:p>
            <w:r>
              <w:rPr>
                <w:rFonts w:hint="eastAsia"/>
                <w:lang w:val="en-US" w:eastAsia="zh-CN"/>
              </w:rPr>
              <w:t>1</w:t>
            </w:r>
            <w:r>
              <w:rPr>
                <w:rFonts w:hint="eastAsia"/>
              </w:rPr>
              <w:t>. 点击</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“案例信息”</w:t>
            </w:r>
            <w:r>
              <w:rPr>
                <w:rFonts w:hint="eastAsia"/>
              </w:rPr>
              <w:fldChar w:fldCharType="end"/>
            </w:r>
            <w:r>
              <w:rPr>
                <w:rFonts w:hint="eastAsia"/>
              </w:rPr>
              <w:t>，输入要修改的案例名称</w:t>
            </w:r>
          </w:p>
          <w:p>
            <w:pPr>
              <w:rPr>
                <w:rFonts w:hint="eastAsia"/>
              </w:rPr>
            </w:pPr>
            <w:r>
              <w:rPr>
                <w:rFonts w:hint="eastAsia"/>
                <w:lang w:val="en-US" w:eastAsia="zh-CN"/>
              </w:rPr>
              <w:t>2</w:t>
            </w:r>
            <w:r>
              <w:rPr>
                <w:rFonts w:hint="eastAsia"/>
              </w:rPr>
              <w:t>.点击</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“重命名”</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eastAsia="宋体"/>
                <w:lang w:val="en-US" w:eastAsia="zh-CN"/>
              </w:rPr>
            </w:pPr>
            <w:r>
              <w:rPr>
                <w:rFonts w:hint="eastAsia"/>
                <w:lang w:val="en-US" w:eastAsia="zh-CN"/>
              </w:rPr>
              <w:t>3</w:t>
            </w:r>
            <w:r>
              <w:rPr>
                <w:rFonts w:hint="eastAsia"/>
              </w:rPr>
              <w:t>-</w:t>
            </w:r>
            <w:r>
              <w:rPr>
                <w:rFonts w:hint="eastAsia"/>
                <w:lang w:val="en-US" w:eastAsia="zh-CN"/>
              </w:rPr>
              <w:t>1</w:t>
            </w:r>
            <w:r>
              <w:rPr>
                <w:rFonts w:hint="eastAsia"/>
              </w:rPr>
              <w:t>.</w:t>
            </w:r>
            <w:r>
              <w:rPr>
                <w:rFonts w:hint="eastAsia"/>
                <w:lang w:val="en-US" w:eastAsia="zh-CN"/>
              </w:rPr>
              <w:t>1</w:t>
            </w:r>
            <w:r>
              <w:rPr>
                <w:rFonts w:hint="eastAsia"/>
              </w:rPr>
              <w:t>修改</w:t>
            </w:r>
            <w:r>
              <w:rPr>
                <w:rFonts w:hint="eastAsia"/>
                <w:lang w:val="en-US" w:eastAsia="zh-CN"/>
              </w:rPr>
              <w:t>案例描述</w:t>
            </w:r>
          </w:p>
          <w:p>
            <w:r>
              <w:rPr>
                <w:rFonts w:hint="eastAsia"/>
              </w:rPr>
              <w:t>1.案例拥有者查找到查找到指定案例，点击“管理”，进入</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“编辑案例“界面</w:t>
            </w:r>
            <w:r>
              <w:rPr>
                <w:rFonts w:hint="eastAsia"/>
              </w:rPr>
              <w:fldChar w:fldCharType="end"/>
            </w:r>
          </w:p>
          <w:p>
            <w:pPr>
              <w:rPr>
                <w:rFonts w:hint="eastAsia" w:eastAsia="宋体"/>
                <w:lang w:val="en-US" w:eastAsia="zh-CN"/>
              </w:rPr>
            </w:pPr>
            <w:r>
              <w:rPr>
                <w:rFonts w:hint="eastAsia"/>
              </w:rPr>
              <w:t>2. 点击</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“案例信息”</w:t>
            </w:r>
            <w:r>
              <w:rPr>
                <w:rFonts w:hint="eastAsia"/>
              </w:rPr>
              <w:fldChar w:fldCharType="end"/>
            </w:r>
            <w:r>
              <w:rPr>
                <w:rFonts w:hint="eastAsia"/>
              </w:rPr>
              <w:t>，输入要修改的案例</w:t>
            </w:r>
            <w:r>
              <w:rPr>
                <w:rFonts w:hint="eastAsia"/>
                <w:lang w:val="en-US" w:eastAsia="zh-CN"/>
              </w:rPr>
              <w:t>描述</w:t>
            </w:r>
          </w:p>
          <w:p>
            <w:pPr>
              <w:rPr>
                <w:rFonts w:hint="eastAsia"/>
              </w:rPr>
            </w:pPr>
            <w:r>
              <w:rPr>
                <w:rFonts w:hint="eastAsia"/>
              </w:rPr>
              <w:t>3.点击</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w:t>
            </w:r>
            <w:r>
              <w:rPr>
                <w:rStyle w:val="31"/>
                <w:rFonts w:hint="eastAsia"/>
                <w:lang w:val="en-US" w:eastAsia="zh-CN"/>
              </w:rPr>
              <w:t>修改</w:t>
            </w:r>
            <w:r>
              <w:rPr>
                <w:rStyle w:val="31"/>
                <w:rFonts w:hint="eastAsia"/>
              </w:rPr>
              <w:t>”</w:t>
            </w:r>
            <w:r>
              <w:rPr>
                <w:rFonts w:hint="eastAsia"/>
              </w:rPr>
              <w:fldChar w:fldCharType="end"/>
            </w:r>
          </w:p>
          <w:p>
            <w:pPr>
              <w:rPr>
                <w:rFonts w:hint="eastAsia" w:eastAsia="宋体"/>
                <w:lang w:val="en-US" w:eastAsia="zh-CN"/>
              </w:rPr>
            </w:pPr>
            <w:r>
              <w:rPr>
                <w:rFonts w:hint="eastAsia"/>
                <w:lang w:val="en-US" w:eastAsia="zh-CN"/>
              </w:rPr>
              <w:t>3</w:t>
            </w:r>
            <w:r>
              <w:rPr>
                <w:rFonts w:hint="eastAsia"/>
              </w:rPr>
              <w:t>-</w:t>
            </w:r>
            <w:r>
              <w:rPr>
                <w:rFonts w:hint="eastAsia"/>
                <w:lang w:val="en-US" w:eastAsia="zh-CN"/>
              </w:rPr>
              <w:t>1</w:t>
            </w:r>
            <w:r>
              <w:rPr>
                <w:rFonts w:hint="eastAsia"/>
              </w:rPr>
              <w:t>.</w:t>
            </w:r>
            <w:r>
              <w:rPr>
                <w:rFonts w:hint="eastAsia"/>
                <w:lang w:val="en-US" w:eastAsia="zh-CN"/>
              </w:rPr>
              <w:t>2</w:t>
            </w:r>
            <w:r>
              <w:rPr>
                <w:rFonts w:hint="eastAsia"/>
              </w:rPr>
              <w:t>修改</w:t>
            </w:r>
            <w:r>
              <w:rPr>
                <w:rFonts w:hint="eastAsia"/>
                <w:lang w:val="en-US" w:eastAsia="zh-CN"/>
              </w:rPr>
              <w:t>案例类型</w:t>
            </w:r>
          </w:p>
          <w:p>
            <w:r>
              <w:rPr>
                <w:rFonts w:hint="eastAsia"/>
                <w:lang w:val="en-US" w:eastAsia="zh-CN"/>
              </w:rPr>
              <w:t>1</w:t>
            </w:r>
            <w:r>
              <w:rPr>
                <w:rFonts w:hint="eastAsia"/>
              </w:rPr>
              <w:t>. 点击</w:t>
            </w:r>
            <w:r>
              <w:rPr>
                <w:rFonts w:hint="eastAsia"/>
              </w:rPr>
              <w:fldChar w:fldCharType="begin"/>
            </w:r>
            <w:r>
              <w:rPr>
                <w:rFonts w:hint="eastAsia"/>
              </w:rPr>
              <w:instrText xml:space="preserve"> HYPERLINK \l "O_编辑案例界面_案例信息按钮_重命名按钮" </w:instrText>
            </w:r>
            <w:r>
              <w:rPr>
                <w:rFonts w:hint="eastAsia"/>
              </w:rPr>
              <w:fldChar w:fldCharType="separate"/>
            </w:r>
            <w:r>
              <w:rPr>
                <w:rStyle w:val="31"/>
                <w:rFonts w:hint="eastAsia"/>
              </w:rPr>
              <w:t>“案例信息”</w:t>
            </w:r>
            <w:r>
              <w:rPr>
                <w:rFonts w:hint="eastAsia"/>
              </w:rPr>
              <w:fldChar w:fldCharType="end"/>
            </w:r>
            <w:r>
              <w:rPr>
                <w:rFonts w:hint="eastAsia"/>
              </w:rPr>
              <w:t>，</w:t>
            </w:r>
            <w:r>
              <w:rPr>
                <w:rFonts w:hint="eastAsia"/>
                <w:lang w:val="en-US" w:eastAsia="zh-CN"/>
              </w:rPr>
              <w:t>选择</w:t>
            </w:r>
            <w:r>
              <w:rPr>
                <w:rFonts w:hint="eastAsia"/>
              </w:rPr>
              <w:t>要修改的案例</w:t>
            </w:r>
            <w:r>
              <w:rPr>
                <w:rFonts w:hint="eastAsia"/>
                <w:lang w:val="en-US" w:eastAsia="zh-CN"/>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3-1.0E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lang w:val="en-US" w:eastAsia="zh-CN"/>
              </w:rPr>
            </w:pPr>
            <w:r>
              <w:rPr>
                <w:rFonts w:hint="eastAsia"/>
                <w:lang w:val="en-US" w:eastAsia="zh-CN"/>
              </w:rPr>
              <w:t>3-1.0 案例名称</w:t>
            </w:r>
          </w:p>
          <w:p>
            <w:pPr>
              <w:rPr>
                <w:rFonts w:hint="eastAsia"/>
                <w:lang w:val="en-US" w:eastAsia="zh-CN"/>
              </w:rPr>
            </w:pPr>
            <w:r>
              <w:rPr>
                <w:rFonts w:hint="eastAsia"/>
                <w:lang w:val="en-US" w:eastAsia="zh-CN"/>
              </w:rPr>
              <w:t>3-1.1 案例描述</w:t>
            </w:r>
          </w:p>
          <w:p>
            <w:pPr>
              <w:rPr>
                <w:rFonts w:hint="eastAsia"/>
                <w:lang w:val="en-US" w:eastAsia="zh-CN"/>
              </w:rPr>
            </w:pPr>
            <w:r>
              <w:rPr>
                <w:rFonts w:hint="eastAsia"/>
                <w:lang w:val="en-US" w:eastAsia="zh-CN"/>
              </w:rPr>
              <w:t>3-1.2 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3-1.0 重命名成功界面、案例名称不能为空提醒界面</w:t>
            </w:r>
          </w:p>
          <w:p>
            <w:pPr>
              <w:rPr>
                <w:rFonts w:hint="eastAsia"/>
                <w:lang w:val="en-US" w:eastAsia="zh-CN"/>
              </w:rPr>
            </w:pPr>
            <w:r>
              <w:rPr>
                <w:rFonts w:hint="eastAsia"/>
                <w:lang w:val="en-US" w:eastAsia="zh-CN"/>
              </w:rPr>
              <w:t>3-1.1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BR-O-3案例名称不能为空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bookmarkStart w:id="258" w:name="O_我的案例界面2"/>
      <w:r>
        <w:rPr>
          <w:rFonts w:hint="eastAsia"/>
          <w:lang w:val="en-US" w:eastAsia="zh-CN"/>
        </w:rPr>
        <w:t>我的案例界面</w:t>
      </w:r>
      <w:bookmarkEnd w:id="258"/>
      <w:r>
        <w:rPr>
          <w:rFonts w:hint="eastAsia"/>
          <w:lang w:val="en-US" w:eastAsia="zh-CN"/>
        </w:rPr>
        <w:t>：</w:t>
      </w:r>
    </w:p>
    <w:p>
      <w:r>
        <w:drawing>
          <wp:inline distT="0" distB="0" distL="114300" distR="114300">
            <wp:extent cx="5266055" cy="4332605"/>
            <wp:effectExtent l="0" t="0" r="6985" b="10795"/>
            <wp:docPr id="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
                    <pic:cNvPicPr>
                      <a:picLocks noChangeAspect="1"/>
                    </pic:cNvPicPr>
                  </pic:nvPicPr>
                  <pic:blipFill>
                    <a:blip r:embed="rId57"/>
                    <a:stretch>
                      <a:fillRect/>
                    </a:stretch>
                  </pic:blipFill>
                  <pic:spPr>
                    <a:xfrm>
                      <a:off x="0" y="0"/>
                      <a:ext cx="5266055" cy="4332605"/>
                    </a:xfrm>
                    <a:prstGeom prst="rect">
                      <a:avLst/>
                    </a:prstGeom>
                    <a:noFill/>
                    <a:ln w="9525">
                      <a:noFill/>
                    </a:ln>
                  </pic:spPr>
                </pic:pic>
              </a:graphicData>
            </a:graphic>
          </wp:inline>
        </w:drawing>
      </w:r>
    </w:p>
    <w:p>
      <w:pPr>
        <w:rPr>
          <w:rFonts w:hint="eastAsia"/>
          <w:lang w:val="en-US" w:eastAsia="zh-CN"/>
        </w:rPr>
      </w:pPr>
      <w:bookmarkStart w:id="259" w:name="O_编辑案例界面_案例信息按钮_重命名按钮"/>
      <w:r>
        <w:rPr>
          <w:rFonts w:hint="eastAsia"/>
          <w:lang w:val="en-US" w:eastAsia="zh-CN"/>
        </w:rPr>
        <w:t>编辑案例界面/案例信息按钮/重命名按钮</w:t>
      </w:r>
      <w:bookmarkEnd w:id="259"/>
      <w:r>
        <w:rPr>
          <w:rFonts w:hint="eastAsia"/>
          <w:lang w:val="en-US" w:eastAsia="zh-CN"/>
        </w:rPr>
        <w:t>/修改按钮：</w:t>
      </w:r>
    </w:p>
    <w:p>
      <w:r>
        <w:drawing>
          <wp:inline distT="0" distB="0" distL="114300" distR="114300">
            <wp:extent cx="5273675" cy="2992120"/>
            <wp:effectExtent l="0" t="0" r="14605" b="10160"/>
            <wp:docPr id="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
                    <pic:cNvPicPr>
                      <a:picLocks noChangeAspect="1"/>
                    </pic:cNvPicPr>
                  </pic:nvPicPr>
                  <pic:blipFill>
                    <a:blip r:embed="rId58"/>
                    <a:stretch>
                      <a:fillRect/>
                    </a:stretch>
                  </pic:blipFill>
                  <pic:spPr>
                    <a:xfrm>
                      <a:off x="0" y="0"/>
                      <a:ext cx="5273675" cy="2992120"/>
                    </a:xfrm>
                    <a:prstGeom prst="rect">
                      <a:avLst/>
                    </a:prstGeom>
                    <a:noFill/>
                    <a:ln w="9525">
                      <a:noFill/>
                    </a:ln>
                  </pic:spPr>
                </pic:pic>
              </a:graphicData>
            </a:graphic>
          </wp:inline>
        </w:drawing>
      </w:r>
    </w:p>
    <w:p>
      <w:pPr>
        <w:rPr>
          <w:rFonts w:hint="eastAsia"/>
          <w:lang w:val="en-US" w:eastAsia="zh-CN"/>
        </w:rPr>
      </w:pPr>
      <w:r>
        <w:rPr>
          <w:rFonts w:hint="eastAsia"/>
          <w:lang w:val="en-US" w:eastAsia="zh-CN"/>
        </w:rPr>
        <w:t>重命名成功提示界面：</w:t>
      </w:r>
    </w:p>
    <w:p>
      <w:pPr>
        <w:rPr>
          <w:rFonts w:hint="eastAsia"/>
          <w:lang w:val="en-US" w:eastAsia="zh-CN"/>
        </w:rPr>
      </w:pPr>
      <w:r>
        <w:rPr>
          <w:rFonts w:hint="eastAsia"/>
          <w:lang w:val="en-US" w:eastAsia="zh-CN"/>
        </w:rPr>
        <w:t>暂无</w:t>
      </w:r>
    </w:p>
    <w:p>
      <w:pPr>
        <w:rPr>
          <w:rFonts w:hint="eastAsia"/>
          <w:lang w:val="en-US" w:eastAsia="zh-CN"/>
        </w:rPr>
      </w:pPr>
      <w:r>
        <w:rPr>
          <w:rFonts w:hint="eastAsia"/>
          <w:lang w:val="en-US" w:eastAsia="zh-CN"/>
        </w:rPr>
        <w:t>案例名称不能为空提示界面：</w:t>
      </w:r>
    </w:p>
    <w:p>
      <w:pPr>
        <w:rPr>
          <w:rFonts w:hint="eastAsia"/>
          <w:lang w:val="en-US" w:eastAsia="zh-CN"/>
        </w:rPr>
      </w:pPr>
      <w:r>
        <w:rPr>
          <w:rFonts w:hint="eastAsia"/>
          <w:lang w:val="en-US" w:eastAsia="zh-CN"/>
        </w:rPr>
        <w:t>暂无</w:t>
      </w:r>
    </w:p>
    <w:p>
      <w:pPr>
        <w:rPr>
          <w:rFonts w:hint="eastAsia" w:eastAsiaTheme="minorEastAsia"/>
          <w:lang w:val="en-US" w:eastAsia="zh-CN"/>
        </w:rPr>
      </w:pPr>
      <w:r>
        <w:rPr>
          <w:rFonts w:hint="eastAsia" w:eastAsiaTheme="minorEastAsia"/>
          <w:lang w:val="en-US" w:eastAsia="zh-CN"/>
        </w:rPr>
        <w:t>对话框图：</w:t>
      </w:r>
    </w:p>
    <w:p>
      <w:pPr>
        <w:rPr>
          <w:rFonts w:hint="eastAsia" w:eastAsiaTheme="minorEastAsia"/>
          <w:lang w:val="en-US" w:eastAsia="zh-CN"/>
        </w:rPr>
      </w:pPr>
      <w:r>
        <w:rPr>
          <w:rFonts w:hint="eastAsia" w:eastAsiaTheme="minorEastAsia"/>
          <w:lang w:val="en-US" w:eastAsia="zh-CN"/>
        </w:rPr>
        <w:drawing>
          <wp:inline distT="0" distB="0" distL="114300" distR="114300">
            <wp:extent cx="5212080" cy="2941320"/>
            <wp:effectExtent l="0" t="0" r="0" b="0"/>
            <wp:docPr id="9" name="图片 9" descr="7907832134128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90783213412858053"/>
                    <pic:cNvPicPr>
                      <a:picLocks noChangeAspect="1"/>
                    </pic:cNvPicPr>
                  </pic:nvPicPr>
                  <pic:blipFill>
                    <a:blip r:embed="rId59"/>
                    <a:stretch>
                      <a:fillRect/>
                    </a:stretch>
                  </pic:blipFill>
                  <pic:spPr>
                    <a:xfrm>
                      <a:off x="0" y="0"/>
                      <a:ext cx="5212080" cy="2941320"/>
                    </a:xfrm>
                    <a:prstGeom prst="rect">
                      <a:avLst/>
                    </a:prstGeom>
                  </pic:spPr>
                </pic:pic>
              </a:graphicData>
            </a:graphic>
          </wp:inline>
        </w:drawing>
      </w:r>
    </w:p>
    <w:p>
      <w:pPr>
        <w:pStyle w:val="4"/>
        <w:rPr>
          <w:rFonts w:hint="eastAsia"/>
          <w:lang w:val="en-US" w:eastAsia="zh-CN"/>
        </w:rPr>
      </w:pPr>
      <w:bookmarkStart w:id="260" w:name="_Toc3607"/>
      <w:r>
        <w:rPr>
          <w:rFonts w:hint="eastAsia"/>
          <w:lang w:val="en-US" w:eastAsia="zh-CN"/>
        </w:rPr>
        <w:t>4.1.6案例拥有者新增角色</w:t>
      </w:r>
      <w:bookmarkEnd w:id="260"/>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2</w:t>
            </w:r>
            <w:r>
              <w:rPr>
                <w:rFonts w:hint="eastAsia"/>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"O_我的案例界面3"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w:t>
            </w:r>
            <w:r>
              <w:rPr>
                <w:rFonts w:hint="eastAsia"/>
                <w:lang w:val="en-US" w:eastAsia="zh-CN"/>
              </w:rPr>
              <w:t>2</w:t>
            </w:r>
            <w:r>
              <w:rPr>
                <w:rFonts w:hint="eastAsia"/>
              </w:rPr>
              <w:t>.0案例拥有者新增角色</w:t>
            </w:r>
          </w:p>
          <w:p>
            <w:r>
              <w:rPr>
                <w:rFonts w:hint="eastAsia"/>
              </w:rPr>
              <w:t>1.案例拥有者查找到查找到指定案例，点击</w:t>
            </w:r>
            <w:r>
              <w:rPr>
                <w:rFonts w:hint="eastAsia"/>
              </w:rPr>
              <w:fldChar w:fldCharType="begin"/>
            </w:r>
            <w:r>
              <w:rPr>
                <w:rFonts w:hint="eastAsia"/>
              </w:rPr>
              <w:instrText xml:space="preserve"> HYPERLINK \l "O_我的案例界面3"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"O_案例编辑界面_角色管理按钮_新增角色按钮" </w:instrText>
            </w:r>
            <w:r>
              <w:rPr>
                <w:rFonts w:hint="eastAsia"/>
              </w:rPr>
              <w:fldChar w:fldCharType="separate"/>
            </w:r>
            <w:r>
              <w:rPr>
                <w:rStyle w:val="31"/>
                <w:rFonts w:hint="eastAsia"/>
              </w:rPr>
              <w:t>“编辑案例“界面”</w:t>
            </w:r>
            <w:r>
              <w:rPr>
                <w:rFonts w:hint="eastAsia"/>
              </w:rPr>
              <w:fldChar w:fldCharType="end"/>
            </w:r>
          </w:p>
          <w:p>
            <w:r>
              <w:rPr>
                <w:rFonts w:hint="eastAsia"/>
              </w:rPr>
              <w:t>2. 点击</w:t>
            </w:r>
            <w:r>
              <w:rPr>
                <w:rFonts w:hint="eastAsia"/>
              </w:rPr>
              <w:fldChar w:fldCharType="begin"/>
            </w:r>
            <w:r>
              <w:rPr>
                <w:rFonts w:hint="eastAsia"/>
              </w:rPr>
              <w:instrText xml:space="preserve"> HYPERLINK \l "O_案例编辑界面_角色管理按钮_新增角色按钮" </w:instrText>
            </w:r>
            <w:r>
              <w:rPr>
                <w:rFonts w:hint="eastAsia"/>
              </w:rPr>
              <w:fldChar w:fldCharType="separate"/>
            </w:r>
            <w:r>
              <w:rPr>
                <w:rStyle w:val="31"/>
                <w:rFonts w:hint="eastAsia"/>
              </w:rPr>
              <w:t>“角色管理”</w:t>
            </w:r>
            <w:r>
              <w:rPr>
                <w:rFonts w:hint="eastAsia"/>
              </w:rPr>
              <w:fldChar w:fldCharType="end"/>
            </w:r>
            <w:r>
              <w:rPr>
                <w:rFonts w:hint="eastAsia"/>
              </w:rPr>
              <w:t>，点击</w:t>
            </w:r>
            <w:r>
              <w:rPr>
                <w:rFonts w:hint="eastAsia"/>
              </w:rPr>
              <w:fldChar w:fldCharType="begin"/>
            </w:r>
            <w:r>
              <w:rPr>
                <w:rFonts w:hint="eastAsia"/>
              </w:rPr>
              <w:instrText xml:space="preserve"> HYPERLINK \l "O_案例编辑界面_角色管理按钮_新增角色按钮" </w:instrText>
            </w:r>
            <w:r>
              <w:rPr>
                <w:rFonts w:hint="eastAsia"/>
              </w:rPr>
              <w:fldChar w:fldCharType="separate"/>
            </w:r>
            <w:r>
              <w:rPr>
                <w:rStyle w:val="31"/>
                <w:rFonts w:hint="eastAsia"/>
              </w:rPr>
              <w:t>“新增角色”</w:t>
            </w:r>
            <w:r>
              <w:rPr>
                <w:rFonts w:hint="eastAsia"/>
              </w:rPr>
              <w:fldChar w:fldCharType="end"/>
            </w:r>
            <w:r>
              <w:rPr>
                <w:rFonts w:hint="eastAsia"/>
              </w:rPr>
              <w:t>，输入新增角色的信息</w:t>
            </w:r>
          </w:p>
          <w:p>
            <w:pPr>
              <w:rPr>
                <w:rFonts w:hint="eastAsia"/>
              </w:rPr>
            </w:pPr>
            <w:r>
              <w:rPr>
                <w:rFonts w:hint="eastAsia"/>
              </w:rPr>
              <w:t>3.点击</w:t>
            </w:r>
            <w:r>
              <w:rPr>
                <w:rFonts w:hint="eastAsia"/>
              </w:rPr>
              <w:fldChar w:fldCharType="begin"/>
            </w:r>
            <w:r>
              <w:rPr>
                <w:rFonts w:hint="eastAsia"/>
              </w:rPr>
              <w:instrText xml:space="preserve"> HYPERLINK \l "O_案例编辑界面_角色管理按钮_新增角色按钮" </w:instrText>
            </w:r>
            <w:r>
              <w:rPr>
                <w:rFonts w:hint="eastAsia"/>
              </w:rPr>
              <w:fldChar w:fldCharType="separate"/>
            </w:r>
            <w:r>
              <w:rPr>
                <w:rStyle w:val="31"/>
                <w:rFonts w:hint="eastAsia"/>
              </w:rPr>
              <w:t>“保存”</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w:t>
            </w:r>
            <w:r>
              <w:rPr>
                <w:rFonts w:hint="eastAsia"/>
                <w:lang w:val="en-US" w:eastAsia="zh-CN"/>
              </w:rPr>
              <w:t>2</w:t>
            </w:r>
            <w:r>
              <w:rPr>
                <w:rFonts w:hint="eastAsia"/>
              </w:rPr>
              <w:t>.0E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3-2.0角色名、角色类型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eastAsia="宋体"/>
                <w:lang w:val="en-US" w:eastAsia="zh-CN"/>
              </w:rPr>
            </w:pPr>
            <w:r>
              <w:rPr>
                <w:rFonts w:hint="eastAsia"/>
                <w:lang w:val="en-US" w:eastAsia="zh-CN"/>
              </w:rPr>
              <w:t>3-2.0 编辑案例界面、角色管理分界面、角色名不为空提示界面、</w:t>
            </w:r>
            <w:r>
              <w:rPr>
                <w:rFonts w:hint="eastAsia"/>
                <w:lang w:val="en-US" w:eastAsia="zh-CN"/>
              </w:rPr>
              <w:fldChar w:fldCharType="begin"/>
            </w:r>
            <w:r>
              <w:rPr>
                <w:rFonts w:hint="eastAsia"/>
                <w:lang w:val="en-US" w:eastAsia="zh-CN"/>
              </w:rPr>
              <w:instrText xml:space="preserve"> HYPERLINK \l "O_角色保存成功提示界面" </w:instrText>
            </w:r>
            <w:r>
              <w:rPr>
                <w:rFonts w:hint="eastAsia"/>
                <w:lang w:val="en-US" w:eastAsia="zh-CN"/>
              </w:rPr>
              <w:fldChar w:fldCharType="separate"/>
            </w:r>
            <w:r>
              <w:rPr>
                <w:rStyle w:val="31"/>
                <w:rFonts w:hint="eastAsia"/>
                <w:lang w:val="en-US" w:eastAsia="zh-CN"/>
              </w:rPr>
              <w:t>保存成功界面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eastAsia="宋体"/>
                <w:lang w:val="en-US" w:eastAsia="zh-CN"/>
              </w:rPr>
            </w:pPr>
            <w:r>
              <w:rPr>
                <w:rFonts w:hint="eastAsia"/>
              </w:rPr>
              <w:t>BR-</w:t>
            </w:r>
            <w:r>
              <w:rPr>
                <w:rFonts w:hint="eastAsia"/>
                <w:lang w:val="en-US" w:eastAsia="zh-CN"/>
              </w:rPr>
              <w:t>O</w:t>
            </w:r>
            <w:r>
              <w:rPr>
                <w:rFonts w:hint="eastAsia"/>
              </w:rPr>
              <w:t>-</w:t>
            </w:r>
            <w:r>
              <w:rPr>
                <w:rFonts w:hint="eastAsia"/>
                <w:lang w:val="en-US" w:eastAsia="zh-CN"/>
              </w:rPr>
              <w:t>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rPr>
      </w:pPr>
    </w:p>
    <w:p>
      <w:pPr>
        <w:rPr>
          <w:rFonts w:hint="eastAsia" w:eastAsiaTheme="minorEastAsia"/>
          <w:lang w:val="en-US" w:eastAsia="zh-CN"/>
        </w:rPr>
      </w:pPr>
      <w:bookmarkStart w:id="261" w:name="O_我的案例界面3"/>
      <w:r>
        <w:rPr>
          <w:rFonts w:hint="eastAsia" w:eastAsiaTheme="minorEastAsia"/>
          <w:lang w:val="en-US" w:eastAsia="zh-CN"/>
        </w:rPr>
        <w:t>我的案例界面：</w:t>
      </w:r>
    </w:p>
    <w:bookmarkEnd w:id="261"/>
    <w:p>
      <w:r>
        <w:drawing>
          <wp:inline distT="0" distB="0" distL="114300" distR="114300">
            <wp:extent cx="5271770" cy="4375785"/>
            <wp:effectExtent l="0" t="0" r="1270" b="13335"/>
            <wp:docPr id="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62" w:name="O_案例编辑界面_角色管理按钮_新增角色按钮"/>
      <w:r>
        <w:rPr>
          <w:rFonts w:hint="eastAsia"/>
          <w:lang w:val="en-US" w:eastAsia="zh-CN"/>
        </w:rPr>
        <w:t>案例编辑界面/角色管理按钮/新增角色按钮</w:t>
      </w:r>
    </w:p>
    <w:bookmarkEnd w:id="262"/>
    <w:p>
      <w:r>
        <w:drawing>
          <wp:inline distT="0" distB="0" distL="114300" distR="114300">
            <wp:extent cx="5267325" cy="2980055"/>
            <wp:effectExtent l="0" t="0" r="5715" b="6985"/>
            <wp:docPr id="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1"/>
                    <pic:cNvPicPr>
                      <a:picLocks noChangeAspect="1"/>
                    </pic:cNvPicPr>
                  </pic:nvPicPr>
                  <pic:blipFill>
                    <a:blip r:embed="rId61"/>
                    <a:stretch>
                      <a:fillRect/>
                    </a:stretch>
                  </pic:blipFill>
                  <pic:spPr>
                    <a:xfrm>
                      <a:off x="0" y="0"/>
                      <a:ext cx="5267325" cy="2980055"/>
                    </a:xfrm>
                    <a:prstGeom prst="rect">
                      <a:avLst/>
                    </a:prstGeom>
                    <a:noFill/>
                    <a:ln w="9525">
                      <a:noFill/>
                    </a:ln>
                  </pic:spPr>
                </pic:pic>
              </a:graphicData>
            </a:graphic>
          </wp:inline>
        </w:drawing>
      </w:r>
    </w:p>
    <w:p>
      <w:pPr>
        <w:rPr>
          <w:rFonts w:hint="eastAsia"/>
          <w:lang w:val="en-US" w:eastAsia="zh-CN"/>
        </w:rPr>
      </w:pPr>
      <w:r>
        <w:rPr>
          <w:rFonts w:hint="eastAsia"/>
          <w:lang w:val="en-US" w:eastAsia="zh-CN"/>
        </w:rPr>
        <w:t>角色名不能为空提示界面：</w:t>
      </w:r>
    </w:p>
    <w:p>
      <w:pPr>
        <w:rPr>
          <w:rFonts w:hint="eastAsia"/>
          <w:lang w:val="en-US" w:eastAsia="zh-CN"/>
        </w:rPr>
      </w:pPr>
      <w:r>
        <w:rPr>
          <w:rFonts w:hint="eastAsia"/>
          <w:lang w:val="en-US" w:eastAsia="zh-CN"/>
        </w:rPr>
        <w:t>暂无</w:t>
      </w:r>
    </w:p>
    <w:p>
      <w:pPr>
        <w:rPr>
          <w:rFonts w:hint="eastAsia"/>
          <w:lang w:val="en-US" w:eastAsia="zh-CN"/>
        </w:rPr>
      </w:pPr>
      <w:bookmarkStart w:id="263" w:name="O_角色保存成功提示界面"/>
      <w:r>
        <w:rPr>
          <w:rFonts w:hint="eastAsia"/>
          <w:lang w:val="en-US" w:eastAsia="zh-CN"/>
        </w:rPr>
        <w:t>角色保存成功提示界面</w:t>
      </w:r>
      <w:bookmarkEnd w:id="263"/>
      <w:r>
        <w:rPr>
          <w:rFonts w:hint="eastAsia"/>
          <w:lang w:val="en-US" w:eastAsia="zh-CN"/>
        </w:rPr>
        <w:t>：</w:t>
      </w:r>
    </w:p>
    <w:p>
      <w:pPr>
        <w:rPr>
          <w:rFonts w:hint="eastAsia"/>
          <w:lang w:val="en-US" w:eastAsia="zh-CN"/>
        </w:rPr>
      </w:pPr>
      <w:r>
        <w:drawing>
          <wp:inline distT="0" distB="0" distL="114300" distR="114300">
            <wp:extent cx="1760220" cy="1021080"/>
            <wp:effectExtent l="0" t="0" r="7620" b="0"/>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62"/>
                    <a:stretch>
                      <a:fillRect/>
                    </a:stretch>
                  </pic:blipFill>
                  <pic:spPr>
                    <a:xfrm>
                      <a:off x="0" y="0"/>
                      <a:ext cx="1760220" cy="1021080"/>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w:t>
      </w:r>
    </w:p>
    <w:p>
      <w:pPr>
        <w:rPr>
          <w:rFonts w:hint="eastAsia"/>
          <w:lang w:val="en-US" w:eastAsia="zh-CN"/>
        </w:rPr>
      </w:pPr>
      <w:r>
        <w:rPr>
          <w:rFonts w:hint="eastAsia"/>
          <w:lang w:val="en-US" w:eastAsia="zh-CN"/>
        </w:rPr>
        <w:drawing>
          <wp:inline distT="0" distB="0" distL="114300" distR="114300">
            <wp:extent cx="4130040" cy="4427220"/>
            <wp:effectExtent l="0" t="0" r="0" b="7620"/>
            <wp:docPr id="10" name="图片 10" descr="835042741658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3504274165805574"/>
                    <pic:cNvPicPr>
                      <a:picLocks noChangeAspect="1"/>
                    </pic:cNvPicPr>
                  </pic:nvPicPr>
                  <pic:blipFill>
                    <a:blip r:embed="rId63"/>
                    <a:stretch>
                      <a:fillRect/>
                    </a:stretch>
                  </pic:blipFill>
                  <pic:spPr>
                    <a:xfrm>
                      <a:off x="0" y="0"/>
                      <a:ext cx="4130040" cy="4427220"/>
                    </a:xfrm>
                    <a:prstGeom prst="rect">
                      <a:avLst/>
                    </a:prstGeom>
                  </pic:spPr>
                </pic:pic>
              </a:graphicData>
            </a:graphic>
          </wp:inline>
        </w:drawing>
      </w:r>
    </w:p>
    <w:p>
      <w:pPr>
        <w:pStyle w:val="4"/>
        <w:rPr>
          <w:rFonts w:hint="eastAsia"/>
          <w:lang w:val="en-US" w:eastAsia="zh-CN"/>
        </w:rPr>
      </w:pPr>
      <w:bookmarkStart w:id="264" w:name="_Toc17509"/>
      <w:r>
        <w:rPr>
          <w:rFonts w:hint="eastAsia"/>
          <w:lang w:val="en-US" w:eastAsia="zh-CN"/>
        </w:rPr>
        <w:t>4.1.7案例拥有者修改角色信息</w:t>
      </w:r>
      <w:bookmarkEnd w:id="264"/>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3</w:t>
            </w:r>
            <w:r>
              <w:rPr>
                <w:rFonts w:hint="eastAsia"/>
              </w:rPr>
              <w:t>,修改角色信息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 xml:space="preserve">2. </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"O_我的案例界面4"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eastAsia="宋体"/>
                <w:lang w:val="en-US" w:eastAsia="zh-CN"/>
              </w:rPr>
            </w:pPr>
            <w:r>
              <w:rPr>
                <w:rFonts w:hint="eastAsia"/>
              </w:rPr>
              <w:t>3-</w:t>
            </w:r>
            <w:r>
              <w:rPr>
                <w:rFonts w:hint="eastAsia"/>
                <w:lang w:val="en-US" w:eastAsia="zh-CN"/>
              </w:rPr>
              <w:t>3</w:t>
            </w:r>
            <w:r>
              <w:rPr>
                <w:rFonts w:hint="eastAsia"/>
              </w:rPr>
              <w:t>.0案例拥有者修改角色</w:t>
            </w:r>
            <w:r>
              <w:rPr>
                <w:rFonts w:hint="eastAsia"/>
                <w:lang w:val="en-US" w:eastAsia="zh-CN"/>
              </w:rPr>
              <w:t>名</w:t>
            </w:r>
          </w:p>
          <w:p>
            <w:r>
              <w:rPr>
                <w:rFonts w:hint="eastAsia"/>
              </w:rPr>
              <w:t>1.案例拥有者选择指定案例，点击</w:t>
            </w:r>
            <w:r>
              <w:rPr>
                <w:rFonts w:hint="eastAsia"/>
              </w:rPr>
              <w:fldChar w:fldCharType="begin"/>
            </w:r>
            <w:r>
              <w:rPr>
                <w:rFonts w:hint="eastAsia"/>
              </w:rPr>
              <w:instrText xml:space="preserve"> HYPERLINK \l "O_我的案例界面4"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"O_案例编辑界面_角色管理按钮_新增角色按钮" </w:instrText>
            </w:r>
            <w:r>
              <w:rPr>
                <w:rFonts w:hint="eastAsia"/>
              </w:rPr>
              <w:fldChar w:fldCharType="separate"/>
            </w:r>
            <w:r>
              <w:rPr>
                <w:rStyle w:val="31"/>
                <w:rFonts w:hint="eastAsia"/>
              </w:rPr>
              <w:t>“编辑案例“界面”</w:t>
            </w:r>
            <w:r>
              <w:rPr>
                <w:rFonts w:hint="eastAsia"/>
              </w:rPr>
              <w:fldChar w:fldCharType="end"/>
            </w:r>
            <w:r>
              <w:rPr>
                <w:rFonts w:hint="eastAsia"/>
              </w:rPr>
              <w:t>。</w:t>
            </w:r>
          </w:p>
          <w:p>
            <w:pPr>
              <w:rPr>
                <w:rFonts w:hint="eastAsia"/>
              </w:rPr>
            </w:pPr>
            <w:r>
              <w:rPr>
                <w:rFonts w:hint="eastAsia"/>
              </w:rPr>
              <w:t>2. 点击</w:t>
            </w:r>
            <w:r>
              <w:rPr>
                <w:rFonts w:hint="eastAsia"/>
              </w:rPr>
              <w:fldChar w:fldCharType="begin"/>
            </w:r>
            <w:r>
              <w:rPr>
                <w:rFonts w:hint="eastAsia"/>
              </w:rPr>
              <w:instrText xml:space="preserve"> HYPERLINK \l "O_案例编辑界面_角色管理按钮_修改角色按钮" </w:instrText>
            </w:r>
            <w:r>
              <w:rPr>
                <w:rFonts w:hint="eastAsia"/>
              </w:rPr>
              <w:fldChar w:fldCharType="separate"/>
            </w:r>
            <w:r>
              <w:rPr>
                <w:rStyle w:val="31"/>
                <w:rFonts w:hint="eastAsia"/>
              </w:rPr>
              <w:t>“角色管理”</w:t>
            </w:r>
            <w:r>
              <w:rPr>
                <w:rFonts w:hint="eastAsia"/>
              </w:rPr>
              <w:fldChar w:fldCharType="end"/>
            </w:r>
            <w:r>
              <w:rPr>
                <w:rFonts w:hint="eastAsia"/>
              </w:rPr>
              <w:t>，输入修改角色</w:t>
            </w:r>
            <w:r>
              <w:rPr>
                <w:rFonts w:hint="eastAsia"/>
                <w:lang w:val="en-US" w:eastAsia="zh-CN"/>
              </w:rPr>
              <w:t>名</w:t>
            </w:r>
            <w:r>
              <w:rPr>
                <w:rFonts w:hint="eastAsia"/>
              </w:rPr>
              <w:t>，点击</w:t>
            </w:r>
            <w:r>
              <w:rPr>
                <w:rFonts w:hint="eastAsia"/>
              </w:rPr>
              <w:fldChar w:fldCharType="begin"/>
            </w:r>
            <w:r>
              <w:rPr>
                <w:rFonts w:hint="eastAsia"/>
              </w:rPr>
              <w:instrText xml:space="preserve"> HYPERLINK \l "O_案例编辑界面_角色管理按钮_修改角色按钮" </w:instrText>
            </w:r>
            <w:r>
              <w:rPr>
                <w:rFonts w:hint="eastAsia"/>
              </w:rPr>
              <w:fldChar w:fldCharType="separate"/>
            </w:r>
            <w:r>
              <w:rPr>
                <w:rStyle w:val="31"/>
                <w:rFonts w:hint="eastAsia"/>
              </w:rPr>
              <w:t>“修改”</w:t>
            </w:r>
            <w:r>
              <w:rPr>
                <w:rFonts w:hint="eastAsia"/>
              </w:rPr>
              <w:fldChar w:fldCharType="end"/>
            </w:r>
            <w:r>
              <w:rPr>
                <w:rFonts w:hint="eastAsia"/>
              </w:rPr>
              <w:t>。</w:t>
            </w:r>
          </w:p>
          <w:p>
            <w:pPr>
              <w:rPr>
                <w:rFonts w:hint="eastAsia" w:eastAsia="宋体"/>
                <w:lang w:val="en-US" w:eastAsia="zh-CN"/>
              </w:rPr>
            </w:pPr>
            <w:r>
              <w:rPr>
                <w:rFonts w:hint="eastAsia"/>
                <w:lang w:val="en-US" w:eastAsia="zh-CN"/>
              </w:rPr>
              <w:t>3-3.0</w:t>
            </w:r>
            <w:r>
              <w:rPr>
                <w:rFonts w:hint="eastAsia"/>
              </w:rPr>
              <w:t>案例拥有者修改角色</w:t>
            </w:r>
            <w:r>
              <w:rPr>
                <w:rFonts w:hint="eastAsia"/>
                <w:lang w:val="en-US" w:eastAsia="zh-CN"/>
              </w:rPr>
              <w:t>类型</w:t>
            </w:r>
          </w:p>
          <w:p>
            <w:r>
              <w:rPr>
                <w:rFonts w:hint="eastAsia"/>
              </w:rPr>
              <w:t>1.案例拥有者选择指定案例，点击“管理“，进入“编辑案例“界面”。</w:t>
            </w:r>
          </w:p>
          <w:p>
            <w:pPr>
              <w:rPr>
                <w:rFonts w:hint="eastAsia" w:eastAsia="宋体"/>
                <w:lang w:val="en-US" w:eastAsia="zh-CN"/>
              </w:rPr>
            </w:pPr>
            <w:r>
              <w:rPr>
                <w:rFonts w:hint="eastAsia"/>
              </w:rPr>
              <w:t>2. 点击“角色管理”，输入修改角色</w:t>
            </w:r>
            <w:r>
              <w:rPr>
                <w:rFonts w:hint="eastAsia"/>
                <w:lang w:val="en-US" w:eastAsia="zh-CN"/>
              </w:rPr>
              <w:t>类型</w:t>
            </w:r>
            <w:r>
              <w:rPr>
                <w:rFonts w:hint="eastAsia"/>
              </w:rPr>
              <w:t>，点击“修改”。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w:t>
            </w:r>
            <w:r>
              <w:rPr>
                <w:rFonts w:hint="eastAsia"/>
                <w:lang w:val="en-US" w:eastAsia="zh-CN"/>
              </w:rPr>
              <w:t>3</w:t>
            </w:r>
            <w:r>
              <w:rPr>
                <w:rFonts w:hint="eastAsia"/>
              </w:rPr>
              <w:t>.0E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lang w:val="en-US" w:eastAsia="zh-CN"/>
              </w:rPr>
            </w:pPr>
            <w:r>
              <w:rPr>
                <w:rFonts w:hint="eastAsia"/>
                <w:lang w:val="en-US" w:eastAsia="zh-CN"/>
              </w:rPr>
              <w:t>3-3.0 角色名</w:t>
            </w:r>
          </w:p>
          <w:p>
            <w:pPr>
              <w:rPr>
                <w:rFonts w:hint="eastAsia"/>
                <w:lang w:val="en-US" w:eastAsia="zh-CN"/>
              </w:rPr>
            </w:pPr>
            <w:r>
              <w:rPr>
                <w:rFonts w:hint="eastAsia"/>
                <w:lang w:val="en-US" w:eastAsia="zh-CN"/>
              </w:rPr>
              <w:t>3-3.1 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 xml:space="preserve">3-3.0 </w:t>
            </w:r>
            <w:r>
              <w:rPr>
                <w:rFonts w:hint="eastAsia"/>
                <w:lang w:val="en-US" w:eastAsia="zh-CN"/>
              </w:rPr>
              <w:fldChar w:fldCharType="begin"/>
            </w:r>
            <w:r>
              <w:rPr>
                <w:rFonts w:hint="eastAsia"/>
                <w:lang w:val="en-US" w:eastAsia="zh-CN"/>
              </w:rPr>
              <w:instrText xml:space="preserve"> HYPERLINK \l "O_角色修改成功提示界面" </w:instrText>
            </w:r>
            <w:r>
              <w:rPr>
                <w:rFonts w:hint="eastAsia"/>
                <w:lang w:val="en-US" w:eastAsia="zh-CN"/>
              </w:rPr>
              <w:fldChar w:fldCharType="separate"/>
            </w:r>
            <w:r>
              <w:rPr>
                <w:rStyle w:val="31"/>
                <w:rFonts w:hint="eastAsia"/>
                <w:lang w:val="en-US" w:eastAsia="zh-CN"/>
              </w:rPr>
              <w:t>修改成功界面</w:t>
            </w:r>
            <w:r>
              <w:rPr>
                <w:rFonts w:hint="eastAsia"/>
                <w:lang w:val="en-US" w:eastAsia="zh-CN"/>
              </w:rPr>
              <w:fldChar w:fldCharType="end"/>
            </w:r>
            <w:r>
              <w:rPr>
                <w:rFonts w:hint="eastAsia"/>
                <w:lang w:val="en-US" w:eastAsia="zh-CN"/>
              </w:rPr>
              <w:t>、角色名不能为空界面</w:t>
            </w:r>
          </w:p>
          <w:p>
            <w:pPr>
              <w:rPr>
                <w:rFonts w:hint="eastAsia"/>
                <w:lang w:val="en-US" w:eastAsia="zh-CN"/>
              </w:rPr>
            </w:pPr>
            <w:r>
              <w:rPr>
                <w:rFonts w:hint="eastAsia"/>
                <w:lang w:val="en-US" w:eastAsia="zh-CN"/>
              </w:rPr>
              <w:t>3-3.1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rPr>
            </w:pPr>
            <w:r>
              <w:rPr>
                <w:rFonts w:hint="eastAsia"/>
              </w:rPr>
              <w:t>BR-</w:t>
            </w:r>
            <w:r>
              <w:rPr>
                <w:rFonts w:hint="eastAsia"/>
                <w:lang w:val="en-US" w:eastAsia="zh-CN"/>
              </w:rPr>
              <w:t>O</w:t>
            </w:r>
            <w:r>
              <w:rPr>
                <w:rFonts w:hint="eastAsia"/>
              </w:rPr>
              <w:t>-</w:t>
            </w:r>
            <w:r>
              <w:rPr>
                <w:rFonts w:hint="eastAsia"/>
                <w:lang w:val="en-US" w:eastAsia="zh-CN"/>
              </w:rPr>
              <w:t>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val="en-US" w:eastAsia="zh-CN"/>
        </w:rPr>
      </w:pPr>
      <w:bookmarkStart w:id="265" w:name="O_我的案例界面4"/>
      <w:r>
        <w:rPr>
          <w:rFonts w:hint="eastAsia" w:eastAsiaTheme="minorEastAsia"/>
          <w:lang w:val="en-US" w:eastAsia="zh-CN"/>
        </w:rPr>
        <w:t>我的案例界面</w:t>
      </w:r>
      <w:bookmarkEnd w:id="265"/>
      <w:r>
        <w:rPr>
          <w:rFonts w:hint="eastAsia" w:eastAsiaTheme="minorEastAsia"/>
          <w:lang w:val="en-US" w:eastAsia="zh-CN"/>
        </w:rPr>
        <w:t>：</w:t>
      </w:r>
    </w:p>
    <w:p>
      <w:r>
        <w:drawing>
          <wp:inline distT="0" distB="0" distL="114300" distR="114300">
            <wp:extent cx="5271770" cy="4375785"/>
            <wp:effectExtent l="0" t="0" r="1270" b="13335"/>
            <wp:docPr id="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66" w:name="O_案例编辑界面_角色管理按钮_修改角色按钮"/>
      <w:r>
        <w:rPr>
          <w:rFonts w:hint="eastAsia"/>
          <w:lang w:val="en-US" w:eastAsia="zh-CN"/>
        </w:rPr>
        <w:t>案例编辑界面/角色管理按钮/修改角色按钮</w:t>
      </w:r>
      <w:bookmarkEnd w:id="266"/>
    </w:p>
    <w:p>
      <w:r>
        <w:drawing>
          <wp:inline distT="0" distB="0" distL="114300" distR="114300">
            <wp:extent cx="5267325" cy="2980055"/>
            <wp:effectExtent l="0" t="0" r="5715" b="6985"/>
            <wp:docPr id="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1"/>
                    <pic:cNvPicPr>
                      <a:picLocks noChangeAspect="1"/>
                    </pic:cNvPicPr>
                  </pic:nvPicPr>
                  <pic:blipFill>
                    <a:blip r:embed="rId61"/>
                    <a:stretch>
                      <a:fillRect/>
                    </a:stretch>
                  </pic:blipFill>
                  <pic:spPr>
                    <a:xfrm>
                      <a:off x="0" y="0"/>
                      <a:ext cx="5267325" cy="2980055"/>
                    </a:xfrm>
                    <a:prstGeom prst="rect">
                      <a:avLst/>
                    </a:prstGeom>
                    <a:noFill/>
                    <a:ln w="9525">
                      <a:noFill/>
                    </a:ln>
                  </pic:spPr>
                </pic:pic>
              </a:graphicData>
            </a:graphic>
          </wp:inline>
        </w:drawing>
      </w:r>
    </w:p>
    <w:p>
      <w:pPr>
        <w:rPr>
          <w:rFonts w:hint="eastAsia"/>
          <w:lang w:val="en-US" w:eastAsia="zh-CN"/>
        </w:rPr>
      </w:pPr>
      <w:r>
        <w:rPr>
          <w:rFonts w:hint="eastAsia"/>
          <w:lang w:val="en-US" w:eastAsia="zh-CN"/>
        </w:rPr>
        <w:t>角色名不能为空提示界面：</w:t>
      </w:r>
    </w:p>
    <w:p>
      <w:pPr>
        <w:rPr>
          <w:rFonts w:hint="eastAsia"/>
          <w:lang w:val="en-US" w:eastAsia="zh-CN"/>
        </w:rPr>
      </w:pPr>
      <w:r>
        <w:rPr>
          <w:rFonts w:hint="eastAsia"/>
          <w:lang w:val="en-US" w:eastAsia="zh-CN"/>
        </w:rPr>
        <w:t>暂无</w:t>
      </w:r>
    </w:p>
    <w:p>
      <w:pPr>
        <w:rPr>
          <w:rFonts w:hint="eastAsia"/>
          <w:lang w:val="en-US" w:eastAsia="zh-CN"/>
        </w:rPr>
      </w:pPr>
      <w:bookmarkStart w:id="267" w:name="O_角色修改成功提示界面"/>
      <w:r>
        <w:rPr>
          <w:rFonts w:hint="eastAsia"/>
          <w:lang w:val="en-US" w:eastAsia="zh-CN"/>
        </w:rPr>
        <w:t>角色修改成功提示界面</w:t>
      </w:r>
      <w:bookmarkEnd w:id="267"/>
      <w:r>
        <w:rPr>
          <w:rFonts w:hint="eastAsia"/>
          <w:lang w:val="en-US" w:eastAsia="zh-CN"/>
        </w:rPr>
        <w:t>：</w:t>
      </w:r>
    </w:p>
    <w:p>
      <w:pPr>
        <w:rPr>
          <w:rFonts w:hint="eastAsia"/>
          <w:lang w:val="en-US" w:eastAsia="zh-CN"/>
        </w:rPr>
      </w:pPr>
      <w:r>
        <w:drawing>
          <wp:inline distT="0" distB="0" distL="114300" distR="114300">
            <wp:extent cx="1760220" cy="1021080"/>
            <wp:effectExtent l="0" t="0" r="7620" b="0"/>
            <wp:docPr id="4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6"/>
                    <pic:cNvPicPr>
                      <a:picLocks noChangeAspect="1"/>
                    </pic:cNvPicPr>
                  </pic:nvPicPr>
                  <pic:blipFill>
                    <a:blip r:embed="rId62"/>
                    <a:stretch>
                      <a:fillRect/>
                    </a:stretch>
                  </pic:blipFill>
                  <pic:spPr>
                    <a:xfrm>
                      <a:off x="0" y="0"/>
                      <a:ext cx="1760220" cy="10210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对话框：</w:t>
      </w:r>
    </w:p>
    <w:p>
      <w:pPr>
        <w:rPr>
          <w:rFonts w:hint="eastAsia" w:eastAsiaTheme="minorEastAsia"/>
          <w:lang w:eastAsia="zh-CN"/>
        </w:rPr>
      </w:pPr>
      <w:r>
        <w:rPr>
          <w:rFonts w:hint="eastAsia" w:eastAsiaTheme="minorEastAsia"/>
          <w:lang w:eastAsia="zh-CN"/>
        </w:rPr>
        <w:drawing>
          <wp:inline distT="0" distB="0" distL="114300" distR="114300">
            <wp:extent cx="4244340" cy="3451860"/>
            <wp:effectExtent l="0" t="0" r="7620" b="7620"/>
            <wp:docPr id="11" name="图片 11" descr="7469828695242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46982869524278414"/>
                    <pic:cNvPicPr>
                      <a:picLocks noChangeAspect="1"/>
                    </pic:cNvPicPr>
                  </pic:nvPicPr>
                  <pic:blipFill>
                    <a:blip r:embed="rId64"/>
                    <a:stretch>
                      <a:fillRect/>
                    </a:stretch>
                  </pic:blipFill>
                  <pic:spPr>
                    <a:xfrm>
                      <a:off x="0" y="0"/>
                      <a:ext cx="4244340" cy="3451860"/>
                    </a:xfrm>
                    <a:prstGeom prst="rect">
                      <a:avLst/>
                    </a:prstGeom>
                  </pic:spPr>
                </pic:pic>
              </a:graphicData>
            </a:graphic>
          </wp:inline>
        </w:drawing>
      </w:r>
    </w:p>
    <w:p>
      <w:pPr>
        <w:pStyle w:val="4"/>
        <w:rPr>
          <w:rFonts w:hint="eastAsia"/>
          <w:lang w:val="en-US" w:eastAsia="zh-CN"/>
        </w:rPr>
      </w:pPr>
      <w:bookmarkStart w:id="268" w:name="_Toc12986"/>
      <w:r>
        <w:rPr>
          <w:rFonts w:hint="eastAsia"/>
          <w:lang w:val="en-US" w:eastAsia="zh-CN"/>
        </w:rPr>
        <w:t>4.1.8案例拥有者删除角色</w:t>
      </w:r>
      <w:bookmarkEnd w:id="268"/>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4</w:t>
            </w:r>
            <w:r>
              <w:rPr>
                <w:rFonts w:hint="eastAsia"/>
              </w:rPr>
              <w:t>,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 xml:space="preserve">2. </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"O_我的案例界面5"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w:t>
            </w:r>
            <w:r>
              <w:rPr>
                <w:rFonts w:hint="eastAsia"/>
                <w:lang w:val="en-US" w:eastAsia="zh-CN"/>
              </w:rPr>
              <w:t>4</w:t>
            </w:r>
            <w:r>
              <w:rPr>
                <w:rFonts w:hint="eastAsia"/>
              </w:rPr>
              <w:t>.0案例拥有者删除角色</w:t>
            </w:r>
          </w:p>
          <w:p>
            <w:r>
              <w:rPr>
                <w:rFonts w:hint="eastAsia"/>
              </w:rPr>
              <w:t>1.查找到指定案例，点击</w:t>
            </w:r>
            <w:r>
              <w:rPr>
                <w:rFonts w:hint="eastAsia"/>
              </w:rPr>
              <w:fldChar w:fldCharType="begin"/>
            </w:r>
            <w:r>
              <w:rPr>
                <w:rFonts w:hint="eastAsia"/>
              </w:rPr>
              <w:instrText xml:space="preserve"> HYPERLINK \l "O_我的案例界面5"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"O_案例编辑界面_角色管理按钮_删除按钮" </w:instrText>
            </w:r>
            <w:r>
              <w:rPr>
                <w:rFonts w:hint="eastAsia"/>
              </w:rPr>
              <w:fldChar w:fldCharType="separate"/>
            </w:r>
            <w:r>
              <w:rPr>
                <w:rStyle w:val="31"/>
                <w:rFonts w:hint="eastAsia"/>
              </w:rPr>
              <w:t>“编辑案例“界面</w:t>
            </w:r>
            <w:r>
              <w:rPr>
                <w:rFonts w:hint="eastAsia"/>
              </w:rPr>
              <w:fldChar w:fldCharType="end"/>
            </w:r>
          </w:p>
          <w:p>
            <w:r>
              <w:rPr>
                <w:rFonts w:hint="eastAsia"/>
              </w:rPr>
              <w:t>2.点击“角色管理”，</w:t>
            </w:r>
            <w:r>
              <w:rPr>
                <w:rFonts w:hint="eastAsia"/>
                <w:lang w:val="en-US" w:eastAsia="zh-CN"/>
              </w:rPr>
              <w:t>选择角色，</w:t>
            </w:r>
            <w:r>
              <w:rPr>
                <w:rFonts w:hint="eastAsia"/>
              </w:rPr>
              <w:t>点击</w:t>
            </w:r>
            <w:r>
              <w:fldChar w:fldCharType="begin"/>
            </w:r>
            <w:r>
              <w:instrText xml:space="preserve"> HYPERLINK \l "O_案例编辑界面_角色管理按钮_删除按钮" </w:instrText>
            </w:r>
            <w:r>
              <w:fldChar w:fldCharType="separate"/>
            </w:r>
            <w:r>
              <w:rPr>
                <w:rStyle w:val="31"/>
              </w:rPr>
              <w:t>”</w:t>
            </w:r>
            <w:r>
              <w:rPr>
                <w:rStyle w:val="31"/>
                <w:rFonts w:hint="eastAsia"/>
              </w:rPr>
              <w:t>删除</w:t>
            </w:r>
            <w:r>
              <w:rPr>
                <w:rStyle w:val="31"/>
              </w:rPr>
              <w:t>”</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3-4.0点击“删除”按钮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eastAsia="宋体"/>
                <w:lang w:val="en-US" w:eastAsia="zh-CN"/>
              </w:rPr>
            </w:pPr>
            <w:r>
              <w:rPr>
                <w:rFonts w:hint="eastAsia"/>
                <w:lang w:val="en-US" w:eastAsia="zh-CN"/>
              </w:rPr>
              <w:t>3-4.0 角色管理分界面、是否删除提示界面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val="en-US" w:eastAsia="zh-CN"/>
        </w:rPr>
      </w:pPr>
      <w:bookmarkStart w:id="269" w:name="O_我的案例界面5"/>
      <w:r>
        <w:rPr>
          <w:rFonts w:hint="eastAsia" w:eastAsiaTheme="minorEastAsia"/>
          <w:lang w:val="en-US" w:eastAsia="zh-CN"/>
        </w:rPr>
        <w:t>我的案例界面：</w:t>
      </w:r>
    </w:p>
    <w:bookmarkEnd w:id="269"/>
    <w:p>
      <w:r>
        <w:drawing>
          <wp:inline distT="0" distB="0" distL="114300" distR="114300">
            <wp:extent cx="5271770" cy="4375785"/>
            <wp:effectExtent l="0" t="0" r="1270" b="1333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70" w:name="O_案例编辑界面_角色管理按钮_删除按钮"/>
      <w:r>
        <w:rPr>
          <w:rFonts w:hint="eastAsia"/>
          <w:lang w:val="en-US" w:eastAsia="zh-CN"/>
        </w:rPr>
        <w:t>案例编辑界面/角色管理按钮/删除按钮</w:t>
      </w:r>
    </w:p>
    <w:bookmarkEnd w:id="270"/>
    <w:p>
      <w:r>
        <w:drawing>
          <wp:inline distT="0" distB="0" distL="114300" distR="114300">
            <wp:extent cx="5267325" cy="2980055"/>
            <wp:effectExtent l="0" t="0" r="5715" b="6985"/>
            <wp:docPr id="4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1"/>
                    <pic:cNvPicPr>
                      <a:picLocks noChangeAspect="1"/>
                    </pic:cNvPicPr>
                  </pic:nvPicPr>
                  <pic:blipFill>
                    <a:blip r:embed="rId61"/>
                    <a:stretch>
                      <a:fillRect/>
                    </a:stretch>
                  </pic:blipFill>
                  <pic:spPr>
                    <a:xfrm>
                      <a:off x="0" y="0"/>
                      <a:ext cx="5267325" cy="2980055"/>
                    </a:xfrm>
                    <a:prstGeom prst="rect">
                      <a:avLst/>
                    </a:prstGeom>
                    <a:noFill/>
                    <a:ln w="9525">
                      <a:noFill/>
                    </a:ln>
                  </pic:spPr>
                </pic:pic>
              </a:graphicData>
            </a:graphic>
          </wp:inline>
        </w:drawing>
      </w:r>
    </w:p>
    <w:p/>
    <w:p>
      <w:pPr>
        <w:rPr>
          <w:rFonts w:hint="eastAsia" w:eastAsiaTheme="minorEastAsia"/>
          <w:lang w:val="en-US" w:eastAsia="zh-CN"/>
        </w:rPr>
      </w:pPr>
      <w:r>
        <w:rPr>
          <w:rFonts w:hint="eastAsia" w:eastAsiaTheme="minorEastAsia"/>
          <w:lang w:val="en-US" w:eastAsia="zh-CN"/>
        </w:rPr>
        <w:t>提示界面：</w:t>
      </w:r>
    </w:p>
    <w:p>
      <w:pPr>
        <w:rPr>
          <w:rFonts w:hint="eastAsia" w:eastAsia="宋体"/>
          <w:lang w:val="en-US" w:eastAsia="zh-CN"/>
        </w:rPr>
      </w:pPr>
      <w:r>
        <w:rPr>
          <w:rFonts w:hint="eastAsia"/>
          <w:lang w:val="en-US" w:eastAsia="zh-CN"/>
        </w:rPr>
        <w:t>暂无</w:t>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3177540" cy="3215640"/>
            <wp:effectExtent l="0" t="0" r="7620" b="0"/>
            <wp:docPr id="12" name="图片 12" descr="5853650746123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85365074612355661"/>
                    <pic:cNvPicPr>
                      <a:picLocks noChangeAspect="1"/>
                    </pic:cNvPicPr>
                  </pic:nvPicPr>
                  <pic:blipFill>
                    <a:blip r:embed="rId65"/>
                    <a:stretch>
                      <a:fillRect/>
                    </a:stretch>
                  </pic:blipFill>
                  <pic:spPr>
                    <a:xfrm>
                      <a:off x="0" y="0"/>
                      <a:ext cx="3177540" cy="3215640"/>
                    </a:xfrm>
                    <a:prstGeom prst="rect">
                      <a:avLst/>
                    </a:prstGeom>
                  </pic:spPr>
                </pic:pic>
              </a:graphicData>
            </a:graphic>
          </wp:inline>
        </w:drawing>
      </w:r>
    </w:p>
    <w:p>
      <w:pPr>
        <w:rPr>
          <w:rFonts w:hint="eastAsia" w:eastAsiaTheme="minorEastAsia"/>
          <w:lang w:eastAsia="zh-CN"/>
        </w:rPr>
      </w:pPr>
    </w:p>
    <w:p>
      <w:pPr>
        <w:pStyle w:val="4"/>
        <w:rPr>
          <w:rFonts w:hint="eastAsia"/>
          <w:lang w:val="en-US" w:eastAsia="zh-CN"/>
        </w:rPr>
      </w:pPr>
      <w:bookmarkStart w:id="271" w:name="_Toc27312"/>
      <w:r>
        <w:rPr>
          <w:rFonts w:hint="eastAsia"/>
          <w:lang w:val="en-US" w:eastAsia="zh-CN"/>
        </w:rPr>
        <w:t>4.1.9案例拥有者新增任务</w:t>
      </w:r>
      <w:bookmarkEnd w:id="271"/>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5</w:t>
            </w:r>
            <w:r>
              <w:rPr>
                <w:rFonts w:hint="eastAsia"/>
              </w:rPr>
              <w:t>,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"O_我的案例界面6"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w:t>
            </w:r>
            <w:r>
              <w:rPr>
                <w:rFonts w:hint="eastAsia"/>
                <w:lang w:val="en-US" w:eastAsia="zh-CN"/>
              </w:rPr>
              <w:t>5</w:t>
            </w:r>
            <w:r>
              <w:rPr>
                <w:rFonts w:hint="eastAsia"/>
              </w:rPr>
              <w:t>.0案例拥有者新增任务</w:t>
            </w:r>
          </w:p>
          <w:p>
            <w:r>
              <w:rPr>
                <w:rFonts w:hint="eastAsia"/>
              </w:rPr>
              <w:t>1.查找到指定案例，点击</w:t>
            </w:r>
            <w:r>
              <w:rPr>
                <w:rFonts w:hint="eastAsia"/>
              </w:rPr>
              <w:fldChar w:fldCharType="begin"/>
            </w:r>
            <w:r>
              <w:rPr>
                <w:rFonts w:hint="eastAsia"/>
              </w:rPr>
              <w:instrText xml:space="preserve"> HYPERLINK \l "O_我的案例界面6"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"O_编辑案例界面_任务管理界面_新增任务按钮" </w:instrText>
            </w:r>
            <w:r>
              <w:rPr>
                <w:rFonts w:hint="eastAsia"/>
              </w:rPr>
              <w:fldChar w:fldCharType="separate"/>
            </w:r>
            <w:r>
              <w:rPr>
                <w:rStyle w:val="31"/>
                <w:rFonts w:hint="eastAsia"/>
              </w:rPr>
              <w:t>“编辑案例”界面</w:t>
            </w:r>
            <w:r>
              <w:rPr>
                <w:rFonts w:hint="eastAsia"/>
              </w:rPr>
              <w:fldChar w:fldCharType="end"/>
            </w:r>
          </w:p>
          <w:p>
            <w:r>
              <w:rPr>
                <w:rFonts w:hint="eastAsia"/>
              </w:rPr>
              <w:t>2.点击</w:t>
            </w:r>
            <w:r>
              <w:rPr>
                <w:rFonts w:hint="eastAsia"/>
              </w:rPr>
              <w:fldChar w:fldCharType="begin"/>
            </w:r>
            <w:r>
              <w:rPr>
                <w:rFonts w:hint="eastAsia"/>
              </w:rPr>
              <w:instrText xml:space="preserve"> HYPERLINK \l "O_编辑案例界面_任务管理界面_新增任务按钮" </w:instrText>
            </w:r>
            <w:r>
              <w:rPr>
                <w:rFonts w:hint="eastAsia"/>
              </w:rPr>
              <w:fldChar w:fldCharType="separate"/>
            </w:r>
            <w:r>
              <w:rPr>
                <w:rStyle w:val="31"/>
                <w:rFonts w:hint="eastAsia"/>
              </w:rPr>
              <w:t>“任务管理”</w:t>
            </w:r>
            <w:r>
              <w:rPr>
                <w:rFonts w:hint="eastAsia"/>
              </w:rPr>
              <w:fldChar w:fldCharType="end"/>
            </w:r>
            <w:r>
              <w:rPr>
                <w:rFonts w:hint="eastAsia"/>
              </w:rPr>
              <w:t>，点击</w:t>
            </w:r>
            <w:r>
              <w:fldChar w:fldCharType="begin"/>
            </w:r>
            <w:r>
              <w:instrText xml:space="preserve"> HYPERLINK \l "O_编辑案例界面_任务管理界面_新增任务按钮" </w:instrText>
            </w:r>
            <w:r>
              <w:fldChar w:fldCharType="separate"/>
            </w:r>
            <w:r>
              <w:rPr>
                <w:rStyle w:val="31"/>
              </w:rPr>
              <w:t>”</w:t>
            </w:r>
            <w:r>
              <w:rPr>
                <w:rStyle w:val="31"/>
                <w:rFonts w:hint="eastAsia"/>
              </w:rPr>
              <w:t>新增任务</w:t>
            </w:r>
            <w:r>
              <w:rPr>
                <w:rStyle w:val="31"/>
              </w:rPr>
              <w:t>”</w:t>
            </w:r>
            <w:r>
              <w:fldChar w:fldCharType="end"/>
            </w:r>
          </w:p>
          <w:p>
            <w:r>
              <w:rPr>
                <w:rFonts w:hint="eastAsia"/>
              </w:rPr>
              <w:t>3.输入任务信息</w:t>
            </w:r>
          </w:p>
          <w:p>
            <w:pPr>
              <w:rPr>
                <w:rFonts w:hint="eastAsia"/>
              </w:rPr>
            </w:pPr>
            <w:r>
              <w:rPr>
                <w:rFonts w:hint="eastAsia"/>
              </w:rPr>
              <w:t>4.点击</w:t>
            </w:r>
            <w:r>
              <w:rPr>
                <w:rFonts w:hint="eastAsia"/>
              </w:rPr>
              <w:fldChar w:fldCharType="begin"/>
            </w:r>
            <w:r>
              <w:rPr>
                <w:rFonts w:hint="eastAsia"/>
              </w:rPr>
              <w:instrText xml:space="preserve"> HYPERLINK \l "O_任务新增分界面_保存按钮_取消按钮" </w:instrText>
            </w:r>
            <w:r>
              <w:rPr>
                <w:rFonts w:hint="eastAsia"/>
              </w:rPr>
              <w:fldChar w:fldCharType="separate"/>
            </w:r>
            <w:r>
              <w:rPr>
                <w:rStyle w:val="31"/>
                <w:rFonts w:hint="eastAsia"/>
              </w:rPr>
              <w:t>“保存”</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eastAsia="宋体"/>
                <w:lang w:val="en-US" w:eastAsia="zh-CN"/>
              </w:rPr>
            </w:pPr>
            <w:r>
              <w:rPr>
                <w:rFonts w:hint="eastAsia"/>
              </w:rPr>
              <w:t>3-</w:t>
            </w:r>
            <w:r>
              <w:rPr>
                <w:rFonts w:hint="eastAsia"/>
                <w:lang w:val="en-US" w:eastAsia="zh-CN"/>
              </w:rPr>
              <w:t>5</w:t>
            </w:r>
            <w:r>
              <w:rPr>
                <w:rFonts w:hint="eastAsia"/>
              </w:rPr>
              <w:t>.</w:t>
            </w:r>
            <w:r>
              <w:rPr>
                <w:rFonts w:hint="eastAsia"/>
                <w:lang w:val="en-US" w:eastAsia="zh-CN"/>
              </w:rPr>
              <w:t>1</w:t>
            </w:r>
            <w:r>
              <w:rPr>
                <w:rFonts w:hint="eastAsia"/>
              </w:rPr>
              <w:t>案例拥有者新增任务</w:t>
            </w:r>
            <w:r>
              <w:rPr>
                <w:rFonts w:hint="eastAsia"/>
                <w:lang w:val="en-US" w:eastAsia="zh-CN"/>
              </w:rPr>
              <w:t>取消</w:t>
            </w:r>
          </w:p>
          <w:p>
            <w:r>
              <w:rPr>
                <w:rFonts w:hint="eastAsia"/>
              </w:rPr>
              <w:t>1.查找到指定案例，点击</w:t>
            </w:r>
            <w:r>
              <w:rPr>
                <w:rFonts w:hint="eastAsia"/>
              </w:rPr>
              <w:fldChar w:fldCharType="begin"/>
            </w:r>
            <w:r>
              <w:rPr>
                <w:rFonts w:hint="eastAsia"/>
              </w:rPr>
              <w:instrText xml:space="preserve"> HYPERLINK \l "O_我的案例界面6"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"O_编辑案例界面_任务管理界面_新增任务按钮" </w:instrText>
            </w:r>
            <w:r>
              <w:rPr>
                <w:rFonts w:hint="eastAsia"/>
              </w:rPr>
              <w:fldChar w:fldCharType="separate"/>
            </w:r>
            <w:r>
              <w:rPr>
                <w:rStyle w:val="31"/>
                <w:rFonts w:hint="eastAsia"/>
              </w:rPr>
              <w:t>“编辑案例”界面</w:t>
            </w:r>
            <w:r>
              <w:rPr>
                <w:rFonts w:hint="eastAsia"/>
              </w:rPr>
              <w:fldChar w:fldCharType="end"/>
            </w:r>
          </w:p>
          <w:p>
            <w:r>
              <w:rPr>
                <w:rFonts w:hint="eastAsia"/>
              </w:rPr>
              <w:t>2.点击</w:t>
            </w:r>
            <w:r>
              <w:rPr>
                <w:rFonts w:hint="eastAsia"/>
              </w:rPr>
              <w:fldChar w:fldCharType="begin"/>
            </w:r>
            <w:r>
              <w:rPr>
                <w:rFonts w:hint="eastAsia"/>
              </w:rPr>
              <w:instrText xml:space="preserve"> HYPERLINK \l "O_编辑案例界面_任务管理界面_新增任务按钮" </w:instrText>
            </w:r>
            <w:r>
              <w:rPr>
                <w:rFonts w:hint="eastAsia"/>
              </w:rPr>
              <w:fldChar w:fldCharType="separate"/>
            </w:r>
            <w:r>
              <w:rPr>
                <w:rStyle w:val="31"/>
                <w:rFonts w:hint="eastAsia"/>
              </w:rPr>
              <w:t>“任务管理”</w:t>
            </w:r>
            <w:r>
              <w:rPr>
                <w:rFonts w:hint="eastAsia"/>
              </w:rPr>
              <w:fldChar w:fldCharType="end"/>
            </w:r>
            <w:r>
              <w:rPr>
                <w:rFonts w:hint="eastAsia"/>
              </w:rPr>
              <w:t>，点击</w:t>
            </w:r>
            <w:r>
              <w:fldChar w:fldCharType="begin"/>
            </w:r>
            <w:r>
              <w:instrText xml:space="preserve"> HYPERLINK \l "O_编辑案例界面_任务管理界面_新增任务按钮" </w:instrText>
            </w:r>
            <w:r>
              <w:fldChar w:fldCharType="separate"/>
            </w:r>
            <w:r>
              <w:rPr>
                <w:rStyle w:val="31"/>
              </w:rPr>
              <w:t>”</w:t>
            </w:r>
            <w:r>
              <w:rPr>
                <w:rStyle w:val="31"/>
                <w:rFonts w:hint="eastAsia"/>
              </w:rPr>
              <w:t>新增任务</w:t>
            </w:r>
            <w:r>
              <w:rPr>
                <w:rStyle w:val="31"/>
              </w:rPr>
              <w:t>”</w:t>
            </w:r>
            <w:r>
              <w:fldChar w:fldCharType="end"/>
            </w:r>
          </w:p>
          <w:p>
            <w:r>
              <w:rPr>
                <w:rFonts w:hint="eastAsia"/>
              </w:rPr>
              <w:t>3.输入任务信息</w:t>
            </w:r>
          </w:p>
          <w:p>
            <w:r>
              <w:rPr>
                <w:rFonts w:hint="eastAsia"/>
              </w:rPr>
              <w:t>4.点击“</w:t>
            </w:r>
            <w:r>
              <w:rPr>
                <w:rFonts w:hint="eastAsia"/>
                <w:lang w:val="en-US" w:eastAsia="zh-CN"/>
              </w:rPr>
              <w:fldChar w:fldCharType="begin"/>
            </w:r>
            <w:r>
              <w:rPr>
                <w:rFonts w:hint="eastAsia"/>
                <w:lang w:val="en-US" w:eastAsia="zh-CN"/>
              </w:rPr>
              <w:instrText xml:space="preserve"> HYPERLINK \l "O_任务新增分界面_保存按钮_取消按钮" </w:instrText>
            </w:r>
            <w:r>
              <w:rPr>
                <w:rFonts w:hint="eastAsia"/>
                <w:lang w:val="en-US" w:eastAsia="zh-CN"/>
              </w:rPr>
              <w:fldChar w:fldCharType="separate"/>
            </w:r>
            <w:r>
              <w:rPr>
                <w:rStyle w:val="31"/>
                <w:rFonts w:hint="eastAsia"/>
                <w:lang w:val="en-US" w:eastAsia="zh-CN"/>
              </w:rPr>
              <w:t>取消</w:t>
            </w:r>
            <w:r>
              <w:rPr>
                <w:rFonts w:hint="eastAsia"/>
                <w:lang w:val="en-US" w:eastAsia="zh-CN"/>
              </w:rPr>
              <w:fldChar w:fldCharType="end"/>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w:t>
            </w:r>
            <w:r>
              <w:rPr>
                <w:rFonts w:hint="eastAsia"/>
                <w:lang w:val="en-US" w:eastAsia="zh-CN"/>
              </w:rPr>
              <w:t>5</w:t>
            </w:r>
            <w:r>
              <w:rPr>
                <w:rFonts w:hint="eastAsia"/>
              </w:rPr>
              <w:t>.0E</w:t>
            </w:r>
            <w:r>
              <w:t>1</w:t>
            </w:r>
            <w:r>
              <w:rPr>
                <w:rFonts w:hint="eastAsia"/>
              </w:rPr>
              <w:t>任务名不能为空</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"O_任务名称不能为空提示界面" </w:instrText>
            </w:r>
            <w:r>
              <w:rPr>
                <w:rFonts w:hint="eastAsia"/>
                <w:lang w:val="en-US" w:eastAsia="zh-CN"/>
              </w:rPr>
              <w:fldChar w:fldCharType="separate"/>
            </w:r>
            <w:r>
              <w:rPr>
                <w:rStyle w:val="31"/>
                <w:rFonts w:hint="eastAsia"/>
                <w:lang w:val="en-US" w:eastAsia="zh-CN"/>
              </w:rPr>
              <w:t>1.</w:t>
            </w:r>
            <w:r>
              <w:rPr>
                <w:rStyle w:val="31"/>
                <w:rFonts w:hint="eastAsia"/>
              </w:rPr>
              <w:t>系统提示信息：任务名不能为空</w:t>
            </w:r>
            <w:r>
              <w:rPr>
                <w:rFonts w:hint="eastAsia"/>
                <w:lang w:val="en-US" w:eastAsia="zh-CN"/>
              </w:rPr>
              <w:fldChar w:fldCharType="end"/>
            </w:r>
          </w:p>
          <w:p>
            <w:r>
              <w:rPr>
                <w:rFonts w:hint="eastAsia"/>
              </w:rPr>
              <w:t>3-</w:t>
            </w:r>
            <w:r>
              <w:rPr>
                <w:rFonts w:hint="eastAsia"/>
                <w:lang w:val="en-US" w:eastAsia="zh-CN"/>
              </w:rPr>
              <w:t>5</w:t>
            </w:r>
            <w:r>
              <w:rPr>
                <w:rFonts w:hint="eastAsia"/>
              </w:rPr>
              <w:t>.0E</w:t>
            </w:r>
            <w:r>
              <w:rPr>
                <w:rFonts w:hint="eastAsia"/>
                <w:lang w:val="en-US" w:eastAsia="zh-CN"/>
              </w:rPr>
              <w:t>2预计工期</w:t>
            </w:r>
            <w:r>
              <w:rPr>
                <w:rFonts w:hint="eastAsia"/>
              </w:rPr>
              <w:t>不能为空</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"O_预计工期不能为空提示界面" </w:instrText>
            </w:r>
            <w:r>
              <w:rPr>
                <w:rFonts w:hint="eastAsia"/>
                <w:lang w:val="en-US" w:eastAsia="zh-CN"/>
              </w:rPr>
              <w:fldChar w:fldCharType="separate"/>
            </w:r>
            <w:r>
              <w:rPr>
                <w:rStyle w:val="31"/>
                <w:rFonts w:hint="eastAsia"/>
                <w:lang w:val="en-US" w:eastAsia="zh-CN"/>
              </w:rPr>
              <w:t>1.</w:t>
            </w:r>
            <w:r>
              <w:rPr>
                <w:rStyle w:val="31"/>
                <w:rFonts w:hint="eastAsia"/>
              </w:rPr>
              <w:t>系统提示信息：</w:t>
            </w:r>
            <w:r>
              <w:rPr>
                <w:rStyle w:val="31"/>
                <w:rFonts w:hint="eastAsia"/>
                <w:lang w:val="en-US" w:eastAsia="zh-CN"/>
              </w:rPr>
              <w:t>工期</w:t>
            </w:r>
            <w:r>
              <w:rPr>
                <w:rStyle w:val="31"/>
                <w:rFonts w:hint="eastAsia"/>
              </w:rPr>
              <w:t>不能为空</w:t>
            </w:r>
            <w:r>
              <w:rPr>
                <w:rFonts w:hint="eastAsia"/>
                <w:lang w:val="en-US" w:eastAsia="zh-CN"/>
              </w:rPr>
              <w:fldChar w:fldCharType="end"/>
            </w:r>
          </w:p>
          <w:p>
            <w:r>
              <w:rPr>
                <w:rFonts w:hint="eastAsia"/>
              </w:rPr>
              <w:t>3-</w:t>
            </w:r>
            <w:r>
              <w:rPr>
                <w:rFonts w:hint="eastAsia"/>
                <w:lang w:val="en-US" w:eastAsia="zh-CN"/>
              </w:rPr>
              <w:t>5</w:t>
            </w:r>
            <w:r>
              <w:rPr>
                <w:rFonts w:hint="eastAsia"/>
              </w:rPr>
              <w:t>.0E</w:t>
            </w:r>
            <w:r>
              <w:rPr>
                <w:rFonts w:hint="eastAsia"/>
                <w:lang w:val="en-US" w:eastAsia="zh-CN"/>
              </w:rPr>
              <w:t>3 WBS</w:t>
            </w:r>
            <w:r>
              <w:rPr>
                <w:rFonts w:hint="eastAsia"/>
              </w:rPr>
              <w:t>不能为空</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"O_WBS不能为空界面" </w:instrText>
            </w:r>
            <w:r>
              <w:rPr>
                <w:rFonts w:hint="eastAsia"/>
                <w:lang w:val="en-US" w:eastAsia="zh-CN"/>
              </w:rPr>
              <w:fldChar w:fldCharType="separate"/>
            </w:r>
            <w:r>
              <w:rPr>
                <w:rStyle w:val="31"/>
                <w:rFonts w:hint="eastAsia"/>
                <w:lang w:val="en-US" w:eastAsia="zh-CN"/>
              </w:rPr>
              <w:t>1.</w:t>
            </w:r>
            <w:r>
              <w:rPr>
                <w:rStyle w:val="31"/>
                <w:rFonts w:hint="eastAsia"/>
              </w:rPr>
              <w:t>系统提示信息：</w:t>
            </w:r>
            <w:r>
              <w:rPr>
                <w:rStyle w:val="31"/>
                <w:rFonts w:hint="eastAsia"/>
                <w:lang w:val="en-US" w:eastAsia="zh-CN"/>
              </w:rPr>
              <w:t>WBS</w:t>
            </w:r>
            <w:r>
              <w:rPr>
                <w:rStyle w:val="31"/>
                <w:rFonts w:hint="eastAsia"/>
              </w:rPr>
              <w:t>不能为空</w:t>
            </w:r>
            <w:r>
              <w:rPr>
                <w:rFonts w:hint="eastAsia"/>
                <w:lang w:val="en-US" w:eastAsia="zh-CN"/>
              </w:rPr>
              <w:fldChar w:fldCharType="end"/>
            </w:r>
          </w:p>
          <w:p>
            <w:r>
              <w:rPr>
                <w:rFonts w:hint="eastAsia"/>
              </w:rPr>
              <w:t>3-</w:t>
            </w:r>
            <w:r>
              <w:rPr>
                <w:rFonts w:hint="eastAsia"/>
                <w:lang w:val="en-US" w:eastAsia="zh-CN"/>
              </w:rPr>
              <w:t>5</w:t>
            </w:r>
            <w:r>
              <w:rPr>
                <w:rFonts w:hint="eastAsia"/>
              </w:rPr>
              <w:t>.0E</w:t>
            </w:r>
            <w:r>
              <w:rPr>
                <w:rFonts w:hint="eastAsia"/>
                <w:lang w:val="en-US" w:eastAsia="zh-CN"/>
              </w:rPr>
              <w:t>4负责人</w:t>
            </w:r>
            <w:r>
              <w:rPr>
                <w:rFonts w:hint="eastAsia"/>
              </w:rPr>
              <w:t>不能为空</w:t>
            </w:r>
          </w:p>
          <w:p>
            <w:pPr>
              <w:numPr>
                <w:ilvl w:val="0"/>
                <w:numId w:val="0"/>
              </w:numPr>
              <w:rPr>
                <w:rFonts w:hint="eastAsia"/>
              </w:rPr>
            </w:pPr>
            <w:r>
              <w:rPr>
                <w:rFonts w:hint="eastAsia"/>
              </w:rPr>
              <w:fldChar w:fldCharType="begin"/>
            </w:r>
            <w:r>
              <w:rPr>
                <w:rFonts w:hint="eastAsia"/>
              </w:rPr>
              <w:instrText xml:space="preserve"> HYPERLINK \l "O_负责人不能为空界面" </w:instrText>
            </w:r>
            <w:r>
              <w:rPr>
                <w:rFonts w:hint="eastAsia"/>
              </w:rPr>
              <w:fldChar w:fldCharType="separate"/>
            </w:r>
            <w:r>
              <w:rPr>
                <w:rStyle w:val="31"/>
                <w:rFonts w:hint="eastAsia"/>
              </w:rPr>
              <w:t>1.系统提示信息：</w:t>
            </w:r>
            <w:r>
              <w:rPr>
                <w:rStyle w:val="31"/>
                <w:rFonts w:hint="eastAsia"/>
                <w:lang w:val="en-US" w:eastAsia="zh-CN"/>
              </w:rPr>
              <w:t>负责人</w:t>
            </w:r>
            <w:r>
              <w:rPr>
                <w:rStyle w:val="31"/>
                <w:rFonts w:hint="eastAsia"/>
              </w:rPr>
              <w:t>不能为空</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3-5.0 任务名、任务描述、预计工期、WBS、里程碑、前驱任务、负责人、标准文档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rPr>
            </w:pPr>
            <w:r>
              <w:rPr>
                <w:rFonts w:hint="eastAsia"/>
                <w:lang w:val="en-US" w:eastAsia="zh-CN"/>
              </w:rPr>
              <w:t>3-5.0 任务管理分界面、任务名不能为空界面、预计工期不能为空界面、WBS不能为空界面、负责人不能为空界面、保存成功界面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eastAsia="宋体"/>
                <w:lang w:val="en-US" w:eastAsia="zh-CN"/>
              </w:rPr>
            </w:pPr>
            <w:r>
              <w:rPr>
                <w:rFonts w:hint="eastAsia"/>
              </w:rPr>
              <w:t>BR-</w:t>
            </w:r>
            <w:r>
              <w:rPr>
                <w:rFonts w:hint="eastAsia"/>
                <w:lang w:val="en-US" w:eastAsia="zh-CN"/>
              </w:rPr>
              <w:t>O</w:t>
            </w:r>
            <w:r>
              <w:rPr>
                <w:rFonts w:hint="eastAsia"/>
              </w:rPr>
              <w:t>-</w:t>
            </w:r>
            <w:r>
              <w:rPr>
                <w:rFonts w:hint="eastAsia"/>
                <w:lang w:val="en-US" w:eastAsia="zh-CN"/>
              </w:rPr>
              <w:t>5任务名</w:t>
            </w:r>
            <w:r>
              <w:rPr>
                <w:rFonts w:hint="eastAsia"/>
              </w:rPr>
              <w:t>不能为空</w:t>
            </w:r>
            <w:r>
              <w:rPr>
                <w:rFonts w:hint="eastAsia"/>
                <w:lang w:eastAsia="zh-CN"/>
              </w:rPr>
              <w:t>、</w:t>
            </w:r>
            <w:r>
              <w:rPr>
                <w:rFonts w:hint="eastAsia"/>
                <w:lang w:val="en-US" w:eastAsia="zh-CN"/>
              </w:rPr>
              <w:t>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272" w:name="O_我的案例界面6"/>
      <w:r>
        <w:rPr>
          <w:rFonts w:hint="eastAsia" w:eastAsiaTheme="minorEastAsia"/>
          <w:lang w:val="en-US" w:eastAsia="zh-CN"/>
        </w:rPr>
        <w:t>我的案例界面：</w:t>
      </w:r>
    </w:p>
    <w:bookmarkEnd w:id="272"/>
    <w:p>
      <w:r>
        <w:drawing>
          <wp:inline distT="0" distB="0" distL="114300" distR="114300">
            <wp:extent cx="5271770" cy="4375785"/>
            <wp:effectExtent l="0" t="0" r="1270" b="1333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73" w:name="O_编辑案例界面_任务管理界面_新增任务按钮"/>
      <w:r>
        <w:rPr>
          <w:rFonts w:hint="eastAsia"/>
          <w:lang w:val="en-US" w:eastAsia="zh-CN"/>
        </w:rPr>
        <w:t>编辑案例界面/任务管理界面/新增任务按钮：</w:t>
      </w:r>
    </w:p>
    <w:bookmarkEnd w:id="273"/>
    <w:p>
      <w:r>
        <w:drawing>
          <wp:inline distT="0" distB="0" distL="114300" distR="114300">
            <wp:extent cx="5269865" cy="2988310"/>
            <wp:effectExtent l="0" t="0" r="3175" b="13970"/>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66"/>
                    <a:stretch>
                      <a:fillRect/>
                    </a:stretch>
                  </pic:blipFill>
                  <pic:spPr>
                    <a:xfrm>
                      <a:off x="0" y="0"/>
                      <a:ext cx="5269865" cy="298831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任务新增分界面/保存按钮/取消按钮：</w:t>
      </w:r>
    </w:p>
    <w:p>
      <w:r>
        <w:drawing>
          <wp:inline distT="0" distB="0" distL="114300" distR="114300">
            <wp:extent cx="5268595" cy="2944495"/>
            <wp:effectExtent l="0" t="0" r="4445" b="12065"/>
            <wp:docPr id="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
                    <pic:cNvPicPr>
                      <a:picLocks noChangeAspect="1"/>
                    </pic:cNvPicPr>
                  </pic:nvPicPr>
                  <pic:blipFill>
                    <a:blip r:embed="rId67"/>
                    <a:stretch>
                      <a:fillRect/>
                    </a:stretch>
                  </pic:blipFill>
                  <pic:spPr>
                    <a:xfrm>
                      <a:off x="0" y="0"/>
                      <a:ext cx="5268595" cy="2944495"/>
                    </a:xfrm>
                    <a:prstGeom prst="rect">
                      <a:avLst/>
                    </a:prstGeom>
                    <a:noFill/>
                    <a:ln w="9525">
                      <a:noFill/>
                    </a:ln>
                  </pic:spPr>
                </pic:pic>
              </a:graphicData>
            </a:graphic>
          </wp:inline>
        </w:drawing>
      </w:r>
    </w:p>
    <w:p>
      <w:pPr>
        <w:rPr>
          <w:rFonts w:hint="eastAsia"/>
          <w:lang w:val="en-US" w:eastAsia="zh-CN"/>
        </w:rPr>
      </w:pPr>
      <w:bookmarkStart w:id="274" w:name="O_任务名称不能为空提示界面"/>
      <w:r>
        <w:rPr>
          <w:rFonts w:hint="eastAsia"/>
          <w:lang w:val="en-US" w:eastAsia="zh-CN"/>
        </w:rPr>
        <w:t>任务名称不能为空提示界面</w:t>
      </w:r>
      <w:bookmarkEnd w:id="274"/>
      <w:r>
        <w:rPr>
          <w:rFonts w:hint="eastAsia"/>
          <w:lang w:val="en-US" w:eastAsia="zh-CN"/>
        </w:rPr>
        <w:t>：</w:t>
      </w:r>
    </w:p>
    <w:p>
      <w:r>
        <w:drawing>
          <wp:inline distT="0" distB="0" distL="114300" distR="114300">
            <wp:extent cx="1882140" cy="1036320"/>
            <wp:effectExtent l="0" t="0" r="7620" b="0"/>
            <wp:docPr id="4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7"/>
                    <pic:cNvPicPr>
                      <a:picLocks noChangeAspect="1"/>
                    </pic:cNvPicPr>
                  </pic:nvPicPr>
                  <pic:blipFill>
                    <a:blip r:embed="rId68"/>
                    <a:stretch>
                      <a:fillRect/>
                    </a:stretch>
                  </pic:blipFill>
                  <pic:spPr>
                    <a:xfrm>
                      <a:off x="0" y="0"/>
                      <a:ext cx="1882140" cy="1036320"/>
                    </a:xfrm>
                    <a:prstGeom prst="rect">
                      <a:avLst/>
                    </a:prstGeom>
                    <a:noFill/>
                    <a:ln w="9525">
                      <a:noFill/>
                    </a:ln>
                  </pic:spPr>
                </pic:pic>
              </a:graphicData>
            </a:graphic>
          </wp:inline>
        </w:drawing>
      </w:r>
    </w:p>
    <w:p>
      <w:pPr>
        <w:rPr>
          <w:rFonts w:hint="eastAsia"/>
          <w:lang w:val="en-US" w:eastAsia="zh-CN"/>
        </w:rPr>
      </w:pPr>
      <w:bookmarkStart w:id="275" w:name="O_预计工期不能为空提示界面"/>
      <w:r>
        <w:rPr>
          <w:rFonts w:hint="eastAsia"/>
          <w:lang w:val="en-US" w:eastAsia="zh-CN"/>
        </w:rPr>
        <w:t>预计工期不能为空提示界面</w:t>
      </w:r>
      <w:bookmarkEnd w:id="275"/>
      <w:r>
        <w:rPr>
          <w:rFonts w:hint="eastAsia"/>
          <w:lang w:val="en-US" w:eastAsia="zh-CN"/>
        </w:rPr>
        <w:t>：</w:t>
      </w:r>
    </w:p>
    <w:p>
      <w:r>
        <w:drawing>
          <wp:inline distT="0" distB="0" distL="114300" distR="114300">
            <wp:extent cx="1760220" cy="1074420"/>
            <wp:effectExtent l="0" t="0" r="7620" b="762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8"/>
                    <pic:cNvPicPr>
                      <a:picLocks noChangeAspect="1"/>
                    </pic:cNvPicPr>
                  </pic:nvPicPr>
                  <pic:blipFill>
                    <a:blip r:embed="rId69"/>
                    <a:stretch>
                      <a:fillRect/>
                    </a:stretch>
                  </pic:blipFill>
                  <pic:spPr>
                    <a:xfrm>
                      <a:off x="0" y="0"/>
                      <a:ext cx="1760220" cy="1074420"/>
                    </a:xfrm>
                    <a:prstGeom prst="rect">
                      <a:avLst/>
                    </a:prstGeom>
                    <a:noFill/>
                    <a:ln w="9525">
                      <a:noFill/>
                    </a:ln>
                  </pic:spPr>
                </pic:pic>
              </a:graphicData>
            </a:graphic>
          </wp:inline>
        </w:drawing>
      </w:r>
    </w:p>
    <w:p>
      <w:pPr>
        <w:rPr>
          <w:rFonts w:hint="eastAsia"/>
          <w:lang w:val="en-US" w:eastAsia="zh-CN"/>
        </w:rPr>
      </w:pPr>
      <w:bookmarkStart w:id="276" w:name="O_WBS不能为空界面"/>
      <w:r>
        <w:rPr>
          <w:rFonts w:hint="eastAsia"/>
          <w:lang w:val="en-US" w:eastAsia="zh-CN"/>
        </w:rPr>
        <w:t>WBS不能为空界面</w:t>
      </w:r>
      <w:bookmarkEnd w:id="276"/>
      <w:r>
        <w:rPr>
          <w:rFonts w:hint="eastAsia"/>
          <w:lang w:val="en-US" w:eastAsia="zh-CN"/>
        </w:rPr>
        <w:t>：</w:t>
      </w:r>
    </w:p>
    <w:p>
      <w:r>
        <w:drawing>
          <wp:inline distT="0" distB="0" distL="114300" distR="114300">
            <wp:extent cx="1760220" cy="1021080"/>
            <wp:effectExtent l="0" t="0" r="7620" b="0"/>
            <wp:docPr id="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
                    <pic:cNvPicPr>
                      <a:picLocks noChangeAspect="1"/>
                    </pic:cNvPicPr>
                  </pic:nvPicPr>
                  <pic:blipFill>
                    <a:blip r:embed="rId70"/>
                    <a:stretch>
                      <a:fillRect/>
                    </a:stretch>
                  </pic:blipFill>
                  <pic:spPr>
                    <a:xfrm>
                      <a:off x="0" y="0"/>
                      <a:ext cx="1760220" cy="1021080"/>
                    </a:xfrm>
                    <a:prstGeom prst="rect">
                      <a:avLst/>
                    </a:prstGeom>
                    <a:noFill/>
                    <a:ln w="9525">
                      <a:noFill/>
                    </a:ln>
                  </pic:spPr>
                </pic:pic>
              </a:graphicData>
            </a:graphic>
          </wp:inline>
        </w:drawing>
      </w:r>
    </w:p>
    <w:p>
      <w:pPr>
        <w:rPr>
          <w:rFonts w:hint="eastAsia"/>
          <w:lang w:val="en-US" w:eastAsia="zh-CN"/>
        </w:rPr>
      </w:pPr>
      <w:bookmarkStart w:id="277" w:name="O_负责人不能为空界面"/>
      <w:r>
        <w:rPr>
          <w:rFonts w:hint="eastAsia"/>
          <w:lang w:val="en-US" w:eastAsia="zh-CN"/>
        </w:rPr>
        <w:t>负责人不能为空界面</w:t>
      </w:r>
      <w:bookmarkEnd w:id="277"/>
      <w:r>
        <w:rPr>
          <w:rFonts w:hint="eastAsia"/>
          <w:lang w:val="en-US" w:eastAsia="zh-CN"/>
        </w:rPr>
        <w:t>：</w:t>
      </w:r>
    </w:p>
    <w:p>
      <w:r>
        <w:drawing>
          <wp:inline distT="0" distB="0" distL="114300" distR="114300">
            <wp:extent cx="1874520" cy="1082040"/>
            <wp:effectExtent l="0" t="0" r="0" b="0"/>
            <wp:docPr id="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0"/>
                    <pic:cNvPicPr>
                      <a:picLocks noChangeAspect="1"/>
                    </pic:cNvPicPr>
                  </pic:nvPicPr>
                  <pic:blipFill>
                    <a:blip r:embed="rId71"/>
                    <a:stretch>
                      <a:fillRect/>
                    </a:stretch>
                  </pic:blipFill>
                  <pic:spPr>
                    <a:xfrm>
                      <a:off x="0" y="0"/>
                      <a:ext cx="1874520" cy="1082040"/>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保存成功界面：</w:t>
      </w:r>
    </w:p>
    <w:p>
      <w:pPr>
        <w:rPr>
          <w:rFonts w:hint="eastAsia"/>
          <w:lang w:val="en-US" w:eastAsia="zh-CN"/>
        </w:rPr>
      </w:pPr>
      <w:r>
        <w:rPr>
          <w:rFonts w:hint="eastAsia"/>
          <w:lang w:val="en-US" w:eastAsia="zh-CN"/>
        </w:rPr>
        <w:t>暂无</w:t>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5271135" cy="3782695"/>
            <wp:effectExtent l="0" t="0" r="1905" b="12065"/>
            <wp:docPr id="13" name="图片 13" descr="7672050894351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67205089435195015"/>
                    <pic:cNvPicPr>
                      <a:picLocks noChangeAspect="1"/>
                    </pic:cNvPicPr>
                  </pic:nvPicPr>
                  <pic:blipFill>
                    <a:blip r:embed="rId72"/>
                    <a:stretch>
                      <a:fillRect/>
                    </a:stretch>
                  </pic:blipFill>
                  <pic:spPr>
                    <a:xfrm>
                      <a:off x="0" y="0"/>
                      <a:ext cx="5271135" cy="37826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8" w:name="_Toc21980"/>
      <w:r>
        <w:rPr>
          <w:rFonts w:hint="eastAsia"/>
          <w:lang w:val="en-US" w:eastAsia="zh-CN"/>
        </w:rPr>
        <w:t>4.1.10案例拥有者修改任务</w:t>
      </w:r>
      <w:bookmarkEnd w:id="27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6</w:t>
            </w:r>
            <w:r>
              <w:rPr>
                <w:rFonts w:hint="eastAsia"/>
              </w:rPr>
              <w:t>,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 xml:space="preserve">2. </w:t>
            </w:r>
            <w:r>
              <w:rPr>
                <w:rFonts w:hint="eastAsia"/>
                <w:lang w:val="en-US" w:eastAsia="zh-CN"/>
              </w:rPr>
              <w:t>案例拥有者进入</w:t>
            </w:r>
            <w:r>
              <w:rPr>
                <w:rFonts w:hint="eastAsia"/>
                <w:color w:val="auto"/>
                <w:u w:val="none"/>
                <w:lang w:val="en-US" w:eastAsia="zh-CN"/>
              </w:rPr>
              <w:fldChar w:fldCharType="begin"/>
            </w:r>
            <w:r>
              <w:rPr>
                <w:rFonts w:hint="eastAsia"/>
                <w:color w:val="auto"/>
                <w:u w:val="none"/>
                <w:lang w:val="en-US" w:eastAsia="zh-CN"/>
              </w:rPr>
              <w:instrText xml:space="preserve"> HYPERLINK \l "O_我的案例界面7" </w:instrText>
            </w:r>
            <w:r>
              <w:rPr>
                <w:rFonts w:hint="eastAsia"/>
                <w:color w:val="auto"/>
                <w:u w:val="none"/>
                <w:lang w:val="en-US" w:eastAsia="zh-CN"/>
              </w:rPr>
              <w:fldChar w:fldCharType="separate"/>
            </w:r>
            <w:r>
              <w:rPr>
                <w:rStyle w:val="31"/>
                <w:rFonts w:hint="eastAsia"/>
                <w:lang w:val="en-US" w:eastAsia="zh-CN"/>
              </w:rPr>
              <w:t>“我的案例”界面</w:t>
            </w:r>
            <w:r>
              <w:rPr>
                <w:rFonts w:hint="eastAsia"/>
                <w:color w:val="auto"/>
                <w:u w:val="no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fldChar w:fldCharType="begin"/>
            </w:r>
            <w:r>
              <w:rPr>
                <w:rFonts w:hint="eastAsia"/>
              </w:rPr>
              <w:instrText xml:space="preserve"> HYPERLINK \l "O_编辑案例界面_任务管理界面_编辑按钮" </w:instrText>
            </w:r>
            <w:r>
              <w:rPr>
                <w:rFonts w:hint="eastAsia"/>
              </w:rPr>
              <w:fldChar w:fldCharType="separate"/>
            </w:r>
            <w:r>
              <w:rPr>
                <w:rStyle w:val="31"/>
                <w:rFonts w:hint="eastAsia"/>
              </w:rPr>
              <w:t>“编辑案例”</w:t>
            </w:r>
            <w:r>
              <w:rPr>
                <w:rFonts w:hint="eastAsia"/>
              </w:rPr>
              <w:fldChar w:fldCharType="end"/>
            </w:r>
            <w:r>
              <w:rPr>
                <w:rFonts w:hint="eastAsia"/>
              </w:rPr>
              <w:t>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w:t>
            </w:r>
            <w:r>
              <w:rPr>
                <w:rFonts w:hint="eastAsia"/>
                <w:lang w:val="en-US" w:eastAsia="zh-CN"/>
              </w:rPr>
              <w:t>6</w:t>
            </w:r>
            <w:r>
              <w:rPr>
                <w:rFonts w:hint="eastAsia"/>
              </w:rPr>
              <w:t>.0案例拥有者取消修改任务</w:t>
            </w:r>
          </w:p>
          <w:p>
            <w:r>
              <w:rPr>
                <w:rFonts w:hint="eastAsia"/>
              </w:rPr>
              <w:t>1.查找到指定案例，点击</w:t>
            </w:r>
            <w:r>
              <w:rPr>
                <w:rFonts w:hint="eastAsia"/>
              </w:rPr>
              <w:fldChar w:fldCharType="begin"/>
            </w:r>
            <w:r>
              <w:rPr>
                <w:rFonts w:hint="eastAsia"/>
              </w:rPr>
              <w:instrText xml:space="preserve"> HYPERLINK \l "O_我的案例界面7" </w:instrText>
            </w:r>
            <w:r>
              <w:rPr>
                <w:rFonts w:hint="eastAsia"/>
              </w:rPr>
              <w:fldChar w:fldCharType="separate"/>
            </w:r>
            <w:r>
              <w:rPr>
                <w:rStyle w:val="31"/>
                <w:rFonts w:hint="eastAsia"/>
              </w:rPr>
              <w:t>“管理”</w:t>
            </w:r>
            <w:r>
              <w:rPr>
                <w:rFonts w:hint="eastAsia"/>
              </w:rPr>
              <w:fldChar w:fldCharType="end"/>
            </w:r>
            <w:r>
              <w:rPr>
                <w:rFonts w:hint="eastAsia"/>
              </w:rPr>
              <w:t>，进入“编辑案例“界面”</w:t>
            </w:r>
          </w:p>
          <w:p>
            <w:r>
              <w:rPr>
                <w:rFonts w:hint="eastAsia"/>
              </w:rPr>
              <w:t>2.点击</w:t>
            </w:r>
            <w:r>
              <w:rPr>
                <w:rFonts w:hint="eastAsia"/>
              </w:rPr>
              <w:fldChar w:fldCharType="begin"/>
            </w:r>
            <w:r>
              <w:rPr>
                <w:rFonts w:hint="eastAsia"/>
              </w:rPr>
              <w:instrText xml:space="preserve"> HYPERLINK \l "O_编辑案例界面_任务管理界面_编辑按钮" </w:instrText>
            </w:r>
            <w:r>
              <w:rPr>
                <w:rFonts w:hint="eastAsia"/>
              </w:rPr>
              <w:fldChar w:fldCharType="separate"/>
            </w:r>
            <w:r>
              <w:rPr>
                <w:rStyle w:val="31"/>
                <w:rFonts w:hint="eastAsia"/>
              </w:rPr>
              <w:t>“任务管理”</w:t>
            </w:r>
            <w:r>
              <w:rPr>
                <w:rFonts w:hint="eastAsia"/>
              </w:rPr>
              <w:fldChar w:fldCharType="end"/>
            </w:r>
            <w:r>
              <w:rPr>
                <w:rFonts w:hint="eastAsia"/>
              </w:rPr>
              <w:t>，选定指定案例</w:t>
            </w:r>
          </w:p>
          <w:p>
            <w:r>
              <w:rPr>
                <w:rFonts w:hint="eastAsia"/>
              </w:rPr>
              <w:t>3.点击</w:t>
            </w:r>
            <w:r>
              <w:rPr>
                <w:rFonts w:hint="eastAsia"/>
              </w:rPr>
              <w:fldChar w:fldCharType="begin"/>
            </w:r>
            <w:r>
              <w:rPr>
                <w:rFonts w:hint="eastAsia"/>
              </w:rPr>
              <w:instrText xml:space="preserve"> HYPERLINK \l "O_编辑案例界面_任务管理界面_编辑按钮" </w:instrText>
            </w:r>
            <w:r>
              <w:rPr>
                <w:rFonts w:hint="eastAsia"/>
              </w:rPr>
              <w:fldChar w:fldCharType="separate"/>
            </w:r>
            <w:r>
              <w:rPr>
                <w:rStyle w:val="31"/>
                <w:rFonts w:hint="eastAsia"/>
              </w:rPr>
              <w:t>编辑</w:t>
            </w:r>
            <w:r>
              <w:rPr>
                <w:rFonts w:hint="eastAsia"/>
              </w:rPr>
              <w:fldChar w:fldCharType="end"/>
            </w:r>
            <w:r>
              <w:rPr>
                <w:rFonts w:hint="eastAsia"/>
              </w:rPr>
              <w:t>，输入修改信息</w:t>
            </w:r>
          </w:p>
          <w:p>
            <w:pPr>
              <w:rPr>
                <w:rFonts w:hint="eastAsia"/>
              </w:rPr>
            </w:pPr>
            <w:r>
              <w:rPr>
                <w:rFonts w:hint="eastAsia"/>
              </w:rPr>
              <w:t>4.点击“</w:t>
            </w:r>
            <w:r>
              <w:rPr>
                <w:rFonts w:hint="eastAsia"/>
              </w:rPr>
              <w:fldChar w:fldCharType="begin"/>
            </w:r>
            <w:r>
              <w:rPr>
                <w:rFonts w:hint="eastAsia"/>
              </w:rPr>
              <w:instrText xml:space="preserve"> HYPERLINK \l "O_任务新增分界面_保存按钮_取消按钮" </w:instrText>
            </w:r>
            <w:r>
              <w:rPr>
                <w:rFonts w:hint="eastAsia"/>
              </w:rPr>
              <w:fldChar w:fldCharType="separate"/>
            </w:r>
            <w:r>
              <w:rPr>
                <w:rStyle w:val="31"/>
                <w:rFonts w:hint="eastAsia"/>
              </w:rPr>
              <w:t>保存</w:t>
            </w:r>
            <w:r>
              <w:rPr>
                <w:rFonts w:hint="eastAsia"/>
              </w:rPr>
              <w:fldChar w:fldCharType="end"/>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w:t>
            </w:r>
            <w:r>
              <w:rPr>
                <w:rFonts w:hint="eastAsia"/>
                <w:lang w:val="en-US" w:eastAsia="zh-CN"/>
              </w:rPr>
              <w:t>6</w:t>
            </w:r>
            <w:r>
              <w:rPr>
                <w:rFonts w:hint="eastAsia"/>
              </w:rPr>
              <w:t>.0E</w:t>
            </w:r>
            <w:r>
              <w:t>1</w:t>
            </w:r>
            <w:r>
              <w:rPr>
                <w:rFonts w:hint="eastAsia"/>
              </w:rPr>
              <w:t>任务名不能为空</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"O_任务名称不能为空提示界面1" </w:instrText>
            </w:r>
            <w:r>
              <w:rPr>
                <w:rFonts w:hint="eastAsia"/>
                <w:lang w:val="en-US" w:eastAsia="zh-CN"/>
              </w:rPr>
              <w:fldChar w:fldCharType="separate"/>
            </w:r>
            <w:r>
              <w:rPr>
                <w:rStyle w:val="31"/>
                <w:rFonts w:hint="eastAsia"/>
                <w:lang w:val="en-US" w:eastAsia="zh-CN"/>
              </w:rPr>
              <w:t>1.</w:t>
            </w:r>
            <w:r>
              <w:rPr>
                <w:rStyle w:val="31"/>
                <w:rFonts w:hint="eastAsia"/>
              </w:rPr>
              <w:t>系统提示信息：任务名不能为空</w:t>
            </w:r>
            <w:r>
              <w:rPr>
                <w:rFonts w:hint="eastAsia"/>
                <w:lang w:val="en-US" w:eastAsia="zh-CN"/>
              </w:rPr>
              <w:fldChar w:fldCharType="end"/>
            </w:r>
          </w:p>
          <w:p>
            <w:r>
              <w:rPr>
                <w:rFonts w:hint="eastAsia"/>
              </w:rPr>
              <w:t>3-</w:t>
            </w:r>
            <w:r>
              <w:rPr>
                <w:rFonts w:hint="eastAsia"/>
                <w:lang w:val="en-US" w:eastAsia="zh-CN"/>
              </w:rPr>
              <w:t>6</w:t>
            </w:r>
            <w:r>
              <w:rPr>
                <w:rFonts w:hint="eastAsia"/>
              </w:rPr>
              <w:t>.0E</w:t>
            </w:r>
            <w:r>
              <w:rPr>
                <w:rFonts w:hint="eastAsia"/>
                <w:lang w:val="en-US" w:eastAsia="zh-CN"/>
              </w:rPr>
              <w:t>2预计工期</w:t>
            </w:r>
            <w:r>
              <w:rPr>
                <w:rFonts w:hint="eastAsia"/>
              </w:rPr>
              <w:t>不能为空</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"O_预计工期不能为空提示界面1" </w:instrText>
            </w:r>
            <w:r>
              <w:rPr>
                <w:rFonts w:hint="eastAsia"/>
                <w:lang w:val="en-US" w:eastAsia="zh-CN"/>
              </w:rPr>
              <w:fldChar w:fldCharType="separate"/>
            </w:r>
            <w:r>
              <w:rPr>
                <w:rStyle w:val="31"/>
                <w:rFonts w:hint="eastAsia"/>
                <w:lang w:val="en-US" w:eastAsia="zh-CN"/>
              </w:rPr>
              <w:t>1.</w:t>
            </w:r>
            <w:r>
              <w:rPr>
                <w:rStyle w:val="31"/>
                <w:rFonts w:hint="eastAsia"/>
              </w:rPr>
              <w:t>系统提示信息：</w:t>
            </w:r>
            <w:r>
              <w:rPr>
                <w:rStyle w:val="31"/>
                <w:rFonts w:hint="eastAsia"/>
                <w:lang w:val="en-US" w:eastAsia="zh-CN"/>
              </w:rPr>
              <w:t>工期</w:t>
            </w:r>
            <w:r>
              <w:rPr>
                <w:rStyle w:val="31"/>
                <w:rFonts w:hint="eastAsia"/>
              </w:rPr>
              <w:t>不能为空</w:t>
            </w:r>
            <w:r>
              <w:rPr>
                <w:rFonts w:hint="eastAsia"/>
                <w:lang w:val="en-US" w:eastAsia="zh-CN"/>
              </w:rPr>
              <w:fldChar w:fldCharType="end"/>
            </w:r>
          </w:p>
          <w:p>
            <w:r>
              <w:rPr>
                <w:rFonts w:hint="eastAsia"/>
              </w:rPr>
              <w:t>3-</w:t>
            </w:r>
            <w:r>
              <w:rPr>
                <w:rFonts w:hint="eastAsia"/>
                <w:lang w:val="en-US" w:eastAsia="zh-CN"/>
              </w:rPr>
              <w:t>6</w:t>
            </w:r>
            <w:r>
              <w:rPr>
                <w:rFonts w:hint="eastAsia"/>
              </w:rPr>
              <w:t>.0E</w:t>
            </w:r>
            <w:r>
              <w:rPr>
                <w:rFonts w:hint="eastAsia"/>
                <w:lang w:val="en-US" w:eastAsia="zh-CN"/>
              </w:rPr>
              <w:t>3 WBS</w:t>
            </w:r>
            <w:r>
              <w:rPr>
                <w:rFonts w:hint="eastAsia"/>
              </w:rPr>
              <w:t>不能为空</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"O_WBS不能为空界面1" </w:instrText>
            </w:r>
            <w:r>
              <w:rPr>
                <w:rFonts w:hint="eastAsia"/>
                <w:lang w:val="en-US" w:eastAsia="zh-CN"/>
              </w:rPr>
              <w:fldChar w:fldCharType="separate"/>
            </w:r>
            <w:r>
              <w:rPr>
                <w:rStyle w:val="31"/>
                <w:rFonts w:hint="eastAsia"/>
                <w:lang w:val="en-US" w:eastAsia="zh-CN"/>
              </w:rPr>
              <w:t>1.</w:t>
            </w:r>
            <w:r>
              <w:rPr>
                <w:rStyle w:val="31"/>
                <w:rFonts w:hint="eastAsia"/>
              </w:rPr>
              <w:t>系统提示信息：</w:t>
            </w:r>
            <w:r>
              <w:rPr>
                <w:rStyle w:val="31"/>
                <w:rFonts w:hint="eastAsia"/>
                <w:lang w:val="en-US" w:eastAsia="zh-CN"/>
              </w:rPr>
              <w:t>WBS</w:t>
            </w:r>
            <w:r>
              <w:rPr>
                <w:rStyle w:val="31"/>
                <w:rFonts w:hint="eastAsia"/>
              </w:rPr>
              <w:t>不能为空</w:t>
            </w:r>
            <w:r>
              <w:rPr>
                <w:rFonts w:hint="eastAsia"/>
                <w:lang w:val="en-US" w:eastAsia="zh-CN"/>
              </w:rPr>
              <w:fldChar w:fldCharType="end"/>
            </w:r>
          </w:p>
          <w:p>
            <w:r>
              <w:rPr>
                <w:rFonts w:hint="eastAsia"/>
              </w:rPr>
              <w:t>3-</w:t>
            </w:r>
            <w:r>
              <w:rPr>
                <w:rFonts w:hint="eastAsia"/>
                <w:lang w:val="en-US" w:eastAsia="zh-CN"/>
              </w:rPr>
              <w:t>6</w:t>
            </w:r>
            <w:r>
              <w:rPr>
                <w:rFonts w:hint="eastAsia"/>
              </w:rPr>
              <w:t>.0E</w:t>
            </w:r>
            <w:r>
              <w:rPr>
                <w:rFonts w:hint="eastAsia"/>
                <w:lang w:val="en-US" w:eastAsia="zh-CN"/>
              </w:rPr>
              <w:t>4负责人</w:t>
            </w:r>
            <w:r>
              <w:rPr>
                <w:rFonts w:hint="eastAsia"/>
              </w:rPr>
              <w:t>不能为空</w:t>
            </w:r>
          </w:p>
          <w:p>
            <w:r>
              <w:rPr>
                <w:rFonts w:hint="eastAsia"/>
              </w:rPr>
              <w:fldChar w:fldCharType="begin"/>
            </w:r>
            <w:r>
              <w:rPr>
                <w:rFonts w:hint="eastAsia"/>
              </w:rPr>
              <w:instrText xml:space="preserve"> HYPERLINK \l "O_负责人不能为空界面1" </w:instrText>
            </w:r>
            <w:r>
              <w:rPr>
                <w:rFonts w:hint="eastAsia"/>
              </w:rPr>
              <w:fldChar w:fldCharType="separate"/>
            </w:r>
            <w:r>
              <w:rPr>
                <w:rStyle w:val="31"/>
                <w:rFonts w:hint="eastAsia"/>
              </w:rPr>
              <w:t>1.系统提示信息：</w:t>
            </w:r>
            <w:r>
              <w:rPr>
                <w:rStyle w:val="31"/>
                <w:rFonts w:hint="eastAsia"/>
                <w:lang w:val="en-US" w:eastAsia="zh-CN"/>
              </w:rPr>
              <w:t>负责人</w:t>
            </w:r>
            <w:r>
              <w:rPr>
                <w:rStyle w:val="31"/>
                <w:rFonts w:hint="eastAsia"/>
              </w:rPr>
              <w:t>不能为空</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rPr>
            </w:pPr>
            <w:r>
              <w:rPr>
                <w:rFonts w:hint="eastAsia"/>
                <w:lang w:val="en-US" w:eastAsia="zh-CN"/>
              </w:rPr>
              <w:t>3-6.0 任务名、任务描述、预计工期、WBS、里程碑、前驱任务、负责人、标准文档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rPr>
            </w:pPr>
            <w:r>
              <w:rPr>
                <w:rFonts w:hint="eastAsia"/>
                <w:lang w:val="en-US" w:eastAsia="zh-CN"/>
              </w:rPr>
              <w:t>3-6.0 任务管理分界面、任务名不能为空界面、预计工期不能为空界面、WBS不能为空界面、负责人不能为空界面、保存成功界面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rPr>
            </w:pPr>
            <w:r>
              <w:rPr>
                <w:rFonts w:hint="eastAsia"/>
              </w:rPr>
              <w:t>BR-</w:t>
            </w:r>
            <w:r>
              <w:rPr>
                <w:rFonts w:hint="eastAsia"/>
                <w:lang w:val="en-US" w:eastAsia="zh-CN"/>
              </w:rPr>
              <w:t>O</w:t>
            </w:r>
            <w:r>
              <w:rPr>
                <w:rFonts w:hint="eastAsia"/>
              </w:rPr>
              <w:t>-</w:t>
            </w:r>
            <w:r>
              <w:rPr>
                <w:rFonts w:hint="eastAsia"/>
                <w:lang w:val="en-US" w:eastAsia="zh-CN"/>
              </w:rPr>
              <w:t>5任务名</w:t>
            </w:r>
            <w:r>
              <w:rPr>
                <w:rFonts w:hint="eastAsia"/>
              </w:rPr>
              <w:t>不能为空</w:t>
            </w:r>
            <w:r>
              <w:rPr>
                <w:rFonts w:hint="eastAsia"/>
                <w:lang w:eastAsia="zh-CN"/>
              </w:rPr>
              <w:t>、</w:t>
            </w:r>
            <w:r>
              <w:rPr>
                <w:rFonts w:hint="eastAsia"/>
                <w:lang w:val="en-US" w:eastAsia="zh-CN"/>
              </w:rPr>
              <w:t>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val="en-US" w:eastAsia="zh-CN"/>
        </w:rPr>
      </w:pPr>
      <w:bookmarkStart w:id="279" w:name="O_我的案例界面7"/>
      <w:r>
        <w:rPr>
          <w:rFonts w:hint="eastAsia" w:eastAsiaTheme="minorEastAsia"/>
          <w:lang w:val="en-US" w:eastAsia="zh-CN"/>
        </w:rPr>
        <w:t>我的案例界面</w:t>
      </w:r>
      <w:bookmarkEnd w:id="279"/>
      <w:r>
        <w:rPr>
          <w:rFonts w:hint="eastAsia" w:eastAsiaTheme="minorEastAsia"/>
          <w:lang w:val="en-US" w:eastAsia="zh-CN"/>
        </w:rPr>
        <w:t>：</w:t>
      </w:r>
    </w:p>
    <w:p>
      <w:r>
        <w:drawing>
          <wp:inline distT="0" distB="0" distL="114300" distR="114300">
            <wp:extent cx="5271770" cy="4375785"/>
            <wp:effectExtent l="0" t="0" r="1270" b="1333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80" w:name="O_编辑案例界面_任务管理界面_编辑按钮"/>
      <w:r>
        <w:rPr>
          <w:rFonts w:hint="eastAsia"/>
          <w:lang w:val="en-US" w:eastAsia="zh-CN"/>
        </w:rPr>
        <w:t>编辑案例界面/任务管理界面/编辑按钮</w:t>
      </w:r>
      <w:bookmarkEnd w:id="280"/>
      <w:r>
        <w:rPr>
          <w:rFonts w:hint="eastAsia"/>
          <w:lang w:val="en-US" w:eastAsia="zh-CN"/>
        </w:rPr>
        <w:t>：</w:t>
      </w:r>
    </w:p>
    <w:p>
      <w:r>
        <w:drawing>
          <wp:inline distT="0" distB="0" distL="114300" distR="114300">
            <wp:extent cx="5269865" cy="2988310"/>
            <wp:effectExtent l="0" t="0" r="3175" b="1397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66"/>
                    <a:stretch>
                      <a:fillRect/>
                    </a:stretch>
                  </pic:blipFill>
                  <pic:spPr>
                    <a:xfrm>
                      <a:off x="0" y="0"/>
                      <a:ext cx="5269865" cy="2988310"/>
                    </a:xfrm>
                    <a:prstGeom prst="rect">
                      <a:avLst/>
                    </a:prstGeom>
                    <a:noFill/>
                    <a:ln w="9525">
                      <a:noFill/>
                    </a:ln>
                  </pic:spPr>
                </pic:pic>
              </a:graphicData>
            </a:graphic>
          </wp:inline>
        </w:drawing>
      </w:r>
    </w:p>
    <w:p>
      <w:pPr>
        <w:rPr>
          <w:rFonts w:hint="eastAsia" w:eastAsia="宋体"/>
          <w:lang w:val="en-US" w:eastAsia="zh-CN"/>
        </w:rPr>
      </w:pPr>
      <w:bookmarkStart w:id="281" w:name="O_任务新增分界面_保存按钮_取消按钮"/>
      <w:r>
        <w:rPr>
          <w:rFonts w:hint="eastAsia"/>
          <w:lang w:val="en-US" w:eastAsia="zh-CN"/>
        </w:rPr>
        <w:t>任务新增分界面/保存按钮/取消按钮</w:t>
      </w:r>
      <w:bookmarkEnd w:id="281"/>
      <w:r>
        <w:rPr>
          <w:rFonts w:hint="eastAsia"/>
          <w:lang w:val="en-US" w:eastAsia="zh-CN"/>
        </w:rPr>
        <w:t>：</w:t>
      </w:r>
    </w:p>
    <w:p>
      <w:r>
        <w:drawing>
          <wp:inline distT="0" distB="0" distL="114300" distR="114300">
            <wp:extent cx="5268595" cy="2944495"/>
            <wp:effectExtent l="0" t="0" r="4445" b="12065"/>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67"/>
                    <a:stretch>
                      <a:fillRect/>
                    </a:stretch>
                  </pic:blipFill>
                  <pic:spPr>
                    <a:xfrm>
                      <a:off x="0" y="0"/>
                      <a:ext cx="5268595" cy="2944495"/>
                    </a:xfrm>
                    <a:prstGeom prst="rect">
                      <a:avLst/>
                    </a:prstGeom>
                    <a:noFill/>
                    <a:ln w="9525">
                      <a:noFill/>
                    </a:ln>
                  </pic:spPr>
                </pic:pic>
              </a:graphicData>
            </a:graphic>
          </wp:inline>
        </w:drawing>
      </w:r>
    </w:p>
    <w:p>
      <w:pPr>
        <w:rPr>
          <w:rFonts w:hint="eastAsia"/>
          <w:lang w:val="en-US" w:eastAsia="zh-CN"/>
        </w:rPr>
      </w:pPr>
      <w:bookmarkStart w:id="282" w:name="O_任务名称不能为空提示界面1"/>
      <w:r>
        <w:rPr>
          <w:rFonts w:hint="eastAsia"/>
          <w:lang w:val="en-US" w:eastAsia="zh-CN"/>
        </w:rPr>
        <w:t>任务名称不能为空提示界面</w:t>
      </w:r>
      <w:bookmarkEnd w:id="282"/>
      <w:r>
        <w:rPr>
          <w:rFonts w:hint="eastAsia"/>
          <w:lang w:val="en-US" w:eastAsia="zh-CN"/>
        </w:rPr>
        <w:t>：</w:t>
      </w:r>
    </w:p>
    <w:p>
      <w:r>
        <w:drawing>
          <wp:inline distT="0" distB="0" distL="114300" distR="114300">
            <wp:extent cx="1882140" cy="1036320"/>
            <wp:effectExtent l="0" t="0" r="7620" b="0"/>
            <wp:docPr id="4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7"/>
                    <pic:cNvPicPr>
                      <a:picLocks noChangeAspect="1"/>
                    </pic:cNvPicPr>
                  </pic:nvPicPr>
                  <pic:blipFill>
                    <a:blip r:embed="rId68"/>
                    <a:stretch>
                      <a:fillRect/>
                    </a:stretch>
                  </pic:blipFill>
                  <pic:spPr>
                    <a:xfrm>
                      <a:off x="0" y="0"/>
                      <a:ext cx="1882140" cy="1036320"/>
                    </a:xfrm>
                    <a:prstGeom prst="rect">
                      <a:avLst/>
                    </a:prstGeom>
                    <a:noFill/>
                    <a:ln w="9525">
                      <a:noFill/>
                    </a:ln>
                  </pic:spPr>
                </pic:pic>
              </a:graphicData>
            </a:graphic>
          </wp:inline>
        </w:drawing>
      </w:r>
    </w:p>
    <w:p>
      <w:pPr>
        <w:rPr>
          <w:rFonts w:hint="eastAsia"/>
          <w:lang w:val="en-US" w:eastAsia="zh-CN"/>
        </w:rPr>
      </w:pPr>
      <w:bookmarkStart w:id="283" w:name="O_预计工期不能为空提示界面1"/>
      <w:r>
        <w:rPr>
          <w:rFonts w:hint="eastAsia"/>
          <w:lang w:val="en-US" w:eastAsia="zh-CN"/>
        </w:rPr>
        <w:t>预计工期不能为空提示界面</w:t>
      </w:r>
      <w:bookmarkEnd w:id="283"/>
      <w:r>
        <w:rPr>
          <w:rFonts w:hint="eastAsia"/>
          <w:lang w:val="en-US" w:eastAsia="zh-CN"/>
        </w:rPr>
        <w:t>：</w:t>
      </w:r>
    </w:p>
    <w:p>
      <w:r>
        <w:drawing>
          <wp:inline distT="0" distB="0" distL="114300" distR="114300">
            <wp:extent cx="1760220" cy="1074420"/>
            <wp:effectExtent l="0" t="0" r="7620" b="7620"/>
            <wp:docPr id="4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8"/>
                    <pic:cNvPicPr>
                      <a:picLocks noChangeAspect="1"/>
                    </pic:cNvPicPr>
                  </pic:nvPicPr>
                  <pic:blipFill>
                    <a:blip r:embed="rId69"/>
                    <a:stretch>
                      <a:fillRect/>
                    </a:stretch>
                  </pic:blipFill>
                  <pic:spPr>
                    <a:xfrm>
                      <a:off x="0" y="0"/>
                      <a:ext cx="1760220" cy="1074420"/>
                    </a:xfrm>
                    <a:prstGeom prst="rect">
                      <a:avLst/>
                    </a:prstGeom>
                    <a:noFill/>
                    <a:ln w="9525">
                      <a:noFill/>
                    </a:ln>
                  </pic:spPr>
                </pic:pic>
              </a:graphicData>
            </a:graphic>
          </wp:inline>
        </w:drawing>
      </w:r>
    </w:p>
    <w:p>
      <w:pPr>
        <w:rPr>
          <w:rFonts w:hint="eastAsia"/>
          <w:lang w:val="en-US" w:eastAsia="zh-CN"/>
        </w:rPr>
      </w:pPr>
      <w:bookmarkStart w:id="284" w:name="O_WBS不能为空界面1"/>
      <w:r>
        <w:rPr>
          <w:rFonts w:hint="eastAsia"/>
          <w:lang w:val="en-US" w:eastAsia="zh-CN"/>
        </w:rPr>
        <w:t>WBS不能为空界面</w:t>
      </w:r>
      <w:bookmarkEnd w:id="284"/>
      <w:r>
        <w:rPr>
          <w:rFonts w:hint="eastAsia"/>
          <w:lang w:val="en-US" w:eastAsia="zh-CN"/>
        </w:rPr>
        <w:t>：</w:t>
      </w:r>
    </w:p>
    <w:p>
      <w:r>
        <w:drawing>
          <wp:inline distT="0" distB="0" distL="114300" distR="114300">
            <wp:extent cx="1760220" cy="1021080"/>
            <wp:effectExtent l="0" t="0" r="7620" b="0"/>
            <wp:docPr id="5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9"/>
                    <pic:cNvPicPr>
                      <a:picLocks noChangeAspect="1"/>
                    </pic:cNvPicPr>
                  </pic:nvPicPr>
                  <pic:blipFill>
                    <a:blip r:embed="rId70"/>
                    <a:stretch>
                      <a:fillRect/>
                    </a:stretch>
                  </pic:blipFill>
                  <pic:spPr>
                    <a:xfrm>
                      <a:off x="0" y="0"/>
                      <a:ext cx="1760220" cy="1021080"/>
                    </a:xfrm>
                    <a:prstGeom prst="rect">
                      <a:avLst/>
                    </a:prstGeom>
                    <a:noFill/>
                    <a:ln w="9525">
                      <a:noFill/>
                    </a:ln>
                  </pic:spPr>
                </pic:pic>
              </a:graphicData>
            </a:graphic>
          </wp:inline>
        </w:drawing>
      </w:r>
    </w:p>
    <w:p>
      <w:pPr>
        <w:rPr>
          <w:rFonts w:hint="eastAsia"/>
          <w:lang w:val="en-US" w:eastAsia="zh-CN"/>
        </w:rPr>
      </w:pPr>
      <w:bookmarkStart w:id="285" w:name="O_负责人不能为空界面1"/>
      <w:r>
        <w:rPr>
          <w:rFonts w:hint="eastAsia"/>
          <w:lang w:val="en-US" w:eastAsia="zh-CN"/>
        </w:rPr>
        <w:t>负责人不能为空界面</w:t>
      </w:r>
      <w:bookmarkEnd w:id="285"/>
      <w:r>
        <w:rPr>
          <w:rFonts w:hint="eastAsia"/>
          <w:lang w:val="en-US" w:eastAsia="zh-CN"/>
        </w:rPr>
        <w:t>：</w:t>
      </w:r>
    </w:p>
    <w:p>
      <w:r>
        <w:drawing>
          <wp:inline distT="0" distB="0" distL="114300" distR="114300">
            <wp:extent cx="1874520" cy="1082040"/>
            <wp:effectExtent l="0" t="0" r="0" b="0"/>
            <wp:docPr id="5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0"/>
                    <pic:cNvPicPr>
                      <a:picLocks noChangeAspect="1"/>
                    </pic:cNvPicPr>
                  </pic:nvPicPr>
                  <pic:blipFill>
                    <a:blip r:embed="rId71"/>
                    <a:stretch>
                      <a:fillRect/>
                    </a:stretch>
                  </pic:blipFill>
                  <pic:spPr>
                    <a:xfrm>
                      <a:off x="0" y="0"/>
                      <a:ext cx="1874520" cy="1082040"/>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保存成功界面：</w:t>
      </w:r>
    </w:p>
    <w:p>
      <w:r>
        <w:rPr>
          <w:rFonts w:hint="eastAsia"/>
          <w:lang w:val="en-US" w:eastAsia="zh-CN"/>
        </w:rPr>
        <w:t>暂无</w:t>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5274310" cy="3718560"/>
            <wp:effectExtent l="0" t="0" r="13970" b="0"/>
            <wp:docPr id="17" name="图片 17" descr="8582528844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5825288449683264"/>
                    <pic:cNvPicPr>
                      <a:picLocks noChangeAspect="1"/>
                    </pic:cNvPicPr>
                  </pic:nvPicPr>
                  <pic:blipFill>
                    <a:blip r:embed="rId73"/>
                    <a:stretch>
                      <a:fillRect/>
                    </a:stretch>
                  </pic:blipFill>
                  <pic:spPr>
                    <a:xfrm>
                      <a:off x="0" y="0"/>
                      <a:ext cx="5274310" cy="3718560"/>
                    </a:xfrm>
                    <a:prstGeom prst="rect">
                      <a:avLst/>
                    </a:prstGeom>
                  </pic:spPr>
                </pic:pic>
              </a:graphicData>
            </a:graphic>
          </wp:inline>
        </w:drawing>
      </w:r>
    </w:p>
    <w:p>
      <w:pPr>
        <w:rPr>
          <w:rFonts w:hint="eastAsia" w:eastAsiaTheme="minorEastAsia"/>
          <w:lang w:eastAsia="zh-CN"/>
        </w:rPr>
      </w:pPr>
    </w:p>
    <w:p>
      <w:pPr>
        <w:pStyle w:val="4"/>
        <w:rPr>
          <w:rFonts w:hint="eastAsia"/>
          <w:lang w:val="en-US" w:eastAsia="zh-CN"/>
        </w:rPr>
      </w:pPr>
      <w:bookmarkStart w:id="286" w:name="_Toc18273"/>
      <w:r>
        <w:rPr>
          <w:rFonts w:hint="eastAsia"/>
          <w:lang w:val="en-US" w:eastAsia="zh-CN"/>
        </w:rPr>
        <w:t>4.1.11案例拥有者删除任务</w:t>
      </w:r>
      <w:bookmarkEnd w:id="286"/>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7</w:t>
            </w:r>
            <w:r>
              <w:rPr>
                <w:rFonts w:hint="eastAsia"/>
              </w:rPr>
              <w:t>,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"O_我的案例界面8"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宋体"/>
                <w:lang w:val="en-US" w:eastAsia="zh-CN"/>
              </w:rPr>
            </w:pPr>
            <w:r>
              <w:rPr>
                <w:rFonts w:hint="eastAsia"/>
              </w:rPr>
              <w:t>“编辑案例”界面显示删除后的任务</w:t>
            </w:r>
            <w:r>
              <w:rPr>
                <w:rFonts w:hint="eastAsia"/>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w:t>
            </w:r>
            <w:r>
              <w:rPr>
                <w:rFonts w:hint="eastAsia"/>
                <w:lang w:val="en-US" w:eastAsia="zh-CN"/>
              </w:rPr>
              <w:t>7</w:t>
            </w:r>
            <w:r>
              <w:rPr>
                <w:rFonts w:hint="eastAsia"/>
              </w:rPr>
              <w:t>.0案例拥有者删除任务</w:t>
            </w:r>
          </w:p>
          <w:p>
            <w:r>
              <w:rPr>
                <w:rFonts w:hint="eastAsia"/>
              </w:rPr>
              <w:t>1.查找到指定案例，点击</w:t>
            </w:r>
            <w:r>
              <w:rPr>
                <w:rFonts w:hint="eastAsia"/>
              </w:rPr>
              <w:fldChar w:fldCharType="begin"/>
            </w:r>
            <w:r>
              <w:rPr>
                <w:rFonts w:hint="eastAsia"/>
              </w:rPr>
              <w:instrText xml:space="preserve"> HYPERLINK \l "O_我的案例界面8"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"O_编辑案例界面_任务管理界面_删除按钮" </w:instrText>
            </w:r>
            <w:r>
              <w:rPr>
                <w:rFonts w:hint="eastAsia"/>
              </w:rPr>
              <w:fldChar w:fldCharType="separate"/>
            </w:r>
            <w:r>
              <w:rPr>
                <w:rStyle w:val="31"/>
                <w:rFonts w:hint="eastAsia"/>
              </w:rPr>
              <w:t>“编辑案例“</w:t>
            </w:r>
            <w:r>
              <w:rPr>
                <w:rFonts w:hint="eastAsia"/>
              </w:rPr>
              <w:fldChar w:fldCharType="end"/>
            </w:r>
            <w:r>
              <w:rPr>
                <w:rFonts w:hint="eastAsia"/>
              </w:rPr>
              <w:t>界面”</w:t>
            </w:r>
          </w:p>
          <w:p>
            <w:r>
              <w:rPr>
                <w:rFonts w:hint="eastAsia"/>
              </w:rPr>
              <w:t>2.点击</w:t>
            </w:r>
            <w:r>
              <w:rPr>
                <w:rFonts w:hint="eastAsia"/>
              </w:rPr>
              <w:fldChar w:fldCharType="begin"/>
            </w:r>
            <w:r>
              <w:rPr>
                <w:rFonts w:hint="eastAsia"/>
              </w:rPr>
              <w:instrText xml:space="preserve"> HYPERLINK \l "O_编辑案例界面_任务管理界面_删除按钮" </w:instrText>
            </w:r>
            <w:r>
              <w:rPr>
                <w:rFonts w:hint="eastAsia"/>
              </w:rPr>
              <w:fldChar w:fldCharType="separate"/>
            </w:r>
            <w:r>
              <w:rPr>
                <w:rStyle w:val="31"/>
                <w:rFonts w:hint="eastAsia"/>
              </w:rPr>
              <w:t>“任务管理”</w:t>
            </w:r>
            <w:r>
              <w:rPr>
                <w:rFonts w:hint="eastAsia"/>
              </w:rPr>
              <w:fldChar w:fldCharType="end"/>
            </w:r>
            <w:r>
              <w:rPr>
                <w:rFonts w:hint="eastAsia"/>
              </w:rPr>
              <w:t>，选定指定任务</w:t>
            </w:r>
          </w:p>
          <w:p>
            <w:pPr>
              <w:rPr>
                <w:rFonts w:hint="eastAsia"/>
              </w:rPr>
            </w:pPr>
            <w:r>
              <w:rPr>
                <w:rFonts w:hint="eastAsia"/>
              </w:rPr>
              <w:t>3.点击</w:t>
            </w:r>
            <w:r>
              <w:rPr>
                <w:rFonts w:hint="eastAsia"/>
              </w:rPr>
              <w:fldChar w:fldCharType="begin"/>
            </w:r>
            <w:r>
              <w:rPr>
                <w:rFonts w:hint="eastAsia"/>
              </w:rPr>
              <w:instrText xml:space="preserve"> HYPERLINK \l "O_编辑案例界面_任务管理界面_删除按钮" </w:instrText>
            </w:r>
            <w:r>
              <w:rPr>
                <w:rFonts w:hint="eastAsia"/>
              </w:rPr>
              <w:fldChar w:fldCharType="separate"/>
            </w:r>
            <w:r>
              <w:rPr>
                <w:rStyle w:val="31"/>
                <w:rFonts w:hint="eastAsia"/>
              </w:rPr>
              <w:t>“删除”</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3-7.0点击“删除”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eastAsia="宋体"/>
                <w:lang w:val="en-US" w:eastAsia="zh-CN"/>
              </w:rPr>
            </w:pPr>
            <w:r>
              <w:rPr>
                <w:rFonts w:hint="eastAsia"/>
                <w:lang w:val="en-US" w:eastAsia="zh-CN"/>
              </w:rPr>
              <w:t xml:space="preserve">3-7.0 </w:t>
            </w:r>
            <w:r>
              <w:rPr>
                <w:rFonts w:hint="eastAsia"/>
                <w:lang w:val="en-US" w:eastAsia="zh-CN"/>
              </w:rPr>
              <w:fldChar w:fldCharType="begin"/>
            </w:r>
            <w:r>
              <w:rPr>
                <w:rFonts w:hint="eastAsia"/>
                <w:lang w:val="en-US" w:eastAsia="zh-CN"/>
              </w:rPr>
              <w:instrText xml:space="preserve"> HYPERLINK \l "O_提示界面1" </w:instrText>
            </w:r>
            <w:r>
              <w:rPr>
                <w:rFonts w:hint="eastAsia"/>
                <w:lang w:val="en-US" w:eastAsia="zh-CN"/>
              </w:rPr>
              <w:fldChar w:fldCharType="separate"/>
            </w:r>
            <w:r>
              <w:rPr>
                <w:rStyle w:val="31"/>
                <w:rFonts w:hint="eastAsia"/>
                <w:lang w:val="en-US" w:eastAsia="zh-CN"/>
              </w:rPr>
              <w:t>是否删除提示界面</w:t>
            </w:r>
            <w:r>
              <w:rPr>
                <w:rFonts w:hint="eastAsia"/>
                <w:lang w:val="en-US" w:eastAsia="zh-CN"/>
              </w:rPr>
              <w:fldChar w:fldCharType="end"/>
            </w:r>
            <w:r>
              <w:rPr>
                <w:rFonts w:hint="eastAsia"/>
                <w:lang w:val="en-US" w:eastAsia="zh-CN"/>
              </w:rPr>
              <w:t>，显示任务列表的任务管理分界面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287" w:name="O_我的案例界面8"/>
      <w:r>
        <w:rPr>
          <w:rFonts w:hint="eastAsia" w:eastAsiaTheme="minorEastAsia"/>
          <w:lang w:val="en-US" w:eastAsia="zh-CN"/>
        </w:rPr>
        <w:t>我的案例界面：</w:t>
      </w:r>
    </w:p>
    <w:bookmarkEnd w:id="287"/>
    <w:p>
      <w:r>
        <w:drawing>
          <wp:inline distT="0" distB="0" distL="114300" distR="114300">
            <wp:extent cx="5271770" cy="4375785"/>
            <wp:effectExtent l="0" t="0" r="1270" b="1333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88" w:name="O_编辑案例界面_任务管理界面_删除按钮"/>
      <w:r>
        <w:rPr>
          <w:rFonts w:hint="eastAsia"/>
          <w:lang w:val="en-US" w:eastAsia="zh-CN"/>
        </w:rPr>
        <w:t>编辑案例界面/任务管理界面/删除按钮：</w:t>
      </w:r>
    </w:p>
    <w:bookmarkEnd w:id="288"/>
    <w:p>
      <w:r>
        <w:drawing>
          <wp:inline distT="0" distB="0" distL="114300" distR="114300">
            <wp:extent cx="5269865" cy="2988310"/>
            <wp:effectExtent l="0" t="0" r="3175" b="13970"/>
            <wp:docPr id="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2"/>
                    <pic:cNvPicPr>
                      <a:picLocks noChangeAspect="1"/>
                    </pic:cNvPicPr>
                  </pic:nvPicPr>
                  <pic:blipFill>
                    <a:blip r:embed="rId66"/>
                    <a:stretch>
                      <a:fillRect/>
                    </a:stretch>
                  </pic:blipFill>
                  <pic:spPr>
                    <a:xfrm>
                      <a:off x="0" y="0"/>
                      <a:ext cx="5269865" cy="2988310"/>
                    </a:xfrm>
                    <a:prstGeom prst="rect">
                      <a:avLst/>
                    </a:prstGeom>
                    <a:noFill/>
                    <a:ln w="9525">
                      <a:noFill/>
                    </a:ln>
                  </pic:spPr>
                </pic:pic>
              </a:graphicData>
            </a:graphic>
          </wp:inline>
        </w:drawing>
      </w:r>
    </w:p>
    <w:p>
      <w:pPr>
        <w:rPr>
          <w:rFonts w:hint="eastAsia" w:eastAsia="宋体"/>
          <w:lang w:val="en-US" w:eastAsia="zh-CN"/>
        </w:rPr>
      </w:pPr>
      <w:bookmarkStart w:id="289" w:name="O_提示界面1"/>
      <w:r>
        <w:rPr>
          <w:rFonts w:hint="eastAsia"/>
          <w:lang w:val="en-US" w:eastAsia="zh-CN"/>
        </w:rPr>
        <w:t>提示界面：</w:t>
      </w:r>
    </w:p>
    <w:bookmarkEnd w:id="289"/>
    <w:p>
      <w:r>
        <w:drawing>
          <wp:inline distT="0" distB="0" distL="114300" distR="114300">
            <wp:extent cx="2133600" cy="1150620"/>
            <wp:effectExtent l="0" t="0" r="0" b="7620"/>
            <wp:docPr id="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
                    <pic:cNvPicPr>
                      <a:picLocks noChangeAspect="1"/>
                    </pic:cNvPicPr>
                  </pic:nvPicPr>
                  <pic:blipFill>
                    <a:blip r:embed="rId74"/>
                    <a:stretch>
                      <a:fillRect/>
                    </a:stretch>
                  </pic:blipFill>
                  <pic:spPr>
                    <a:xfrm>
                      <a:off x="0" y="0"/>
                      <a:ext cx="2133600" cy="1150620"/>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eastAsiaTheme="minorEastAsia"/>
          <w:lang w:eastAsia="zh-CN"/>
        </w:rPr>
      </w:pPr>
      <w:r>
        <w:rPr>
          <w:rFonts w:hint="eastAsia" w:eastAsiaTheme="minorEastAsia"/>
          <w:lang w:eastAsia="zh-CN"/>
        </w:rPr>
        <w:drawing>
          <wp:inline distT="0" distB="0" distL="114300" distR="114300">
            <wp:extent cx="2743200" cy="3162300"/>
            <wp:effectExtent l="0" t="0" r="0" b="7620"/>
            <wp:docPr id="20" name="图片 20" descr="4462350850184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46235085018488004"/>
                    <pic:cNvPicPr>
                      <a:picLocks noChangeAspect="1"/>
                    </pic:cNvPicPr>
                  </pic:nvPicPr>
                  <pic:blipFill>
                    <a:blip r:embed="rId75"/>
                    <a:stretch>
                      <a:fillRect/>
                    </a:stretch>
                  </pic:blipFill>
                  <pic:spPr>
                    <a:xfrm>
                      <a:off x="0" y="0"/>
                      <a:ext cx="2743200" cy="3162300"/>
                    </a:xfrm>
                    <a:prstGeom prst="rect">
                      <a:avLst/>
                    </a:prstGeom>
                  </pic:spPr>
                </pic:pic>
              </a:graphicData>
            </a:graphic>
          </wp:inline>
        </w:drawing>
      </w:r>
    </w:p>
    <w:p>
      <w:pPr>
        <w:pStyle w:val="4"/>
        <w:rPr>
          <w:rFonts w:hint="eastAsia"/>
          <w:lang w:val="en-US" w:eastAsia="zh-CN"/>
        </w:rPr>
      </w:pPr>
      <w:bookmarkStart w:id="290" w:name="_Toc21800"/>
      <w:r>
        <w:rPr>
          <w:rFonts w:hint="eastAsia"/>
          <w:lang w:val="en-US" w:eastAsia="zh-CN"/>
        </w:rPr>
        <w:t>4.1.12案例拥有者查看甘特图</w:t>
      </w:r>
      <w:bookmarkEnd w:id="290"/>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8</w:t>
            </w:r>
            <w:r>
              <w:rPr>
                <w:rFonts w:hint="eastAsia"/>
              </w:rPr>
              <w:t>,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"O_我的案例界面9"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w:t>
            </w:r>
            <w:r>
              <w:rPr>
                <w:rFonts w:hint="eastAsia"/>
                <w:lang w:val="en-US" w:eastAsia="zh-CN"/>
              </w:rPr>
              <w:t>8</w:t>
            </w:r>
            <w:r>
              <w:rPr>
                <w:rFonts w:hint="eastAsia"/>
              </w:rPr>
              <w:t>.0案例拥有者查看甘特图</w:t>
            </w:r>
          </w:p>
          <w:p>
            <w:r>
              <w:rPr>
                <w:rFonts w:hint="eastAsia"/>
              </w:rPr>
              <w:t>1.查找到指定案例，点击</w:t>
            </w:r>
            <w:r>
              <w:rPr>
                <w:rFonts w:hint="eastAsia"/>
              </w:rPr>
              <w:fldChar w:fldCharType="begin"/>
            </w:r>
            <w:r>
              <w:rPr>
                <w:rFonts w:hint="eastAsia"/>
              </w:rPr>
              <w:instrText xml:space="preserve"> HYPERLINK \l "O_我的案例界面9"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"O_编辑案例界面_任务管理界面_查看甘特图按钮" </w:instrText>
            </w:r>
            <w:r>
              <w:rPr>
                <w:rFonts w:hint="eastAsia"/>
              </w:rPr>
              <w:fldChar w:fldCharType="separate"/>
            </w:r>
            <w:r>
              <w:rPr>
                <w:rStyle w:val="31"/>
                <w:rFonts w:hint="eastAsia"/>
              </w:rPr>
              <w:t>“编辑案例“</w:t>
            </w:r>
            <w:r>
              <w:rPr>
                <w:rFonts w:hint="eastAsia"/>
              </w:rPr>
              <w:fldChar w:fldCharType="end"/>
            </w:r>
            <w:r>
              <w:rPr>
                <w:rFonts w:hint="eastAsia"/>
              </w:rPr>
              <w:t>界面”</w:t>
            </w:r>
          </w:p>
          <w:p>
            <w:pPr>
              <w:rPr>
                <w:rFonts w:hint="eastAsia"/>
              </w:rPr>
            </w:pPr>
            <w:r>
              <w:rPr>
                <w:rFonts w:hint="eastAsia"/>
              </w:rPr>
              <w:t>2.点击</w:t>
            </w:r>
            <w:r>
              <w:rPr>
                <w:rFonts w:hint="eastAsia"/>
              </w:rPr>
              <w:fldChar w:fldCharType="begin"/>
            </w:r>
            <w:r>
              <w:rPr>
                <w:rFonts w:hint="eastAsia"/>
              </w:rPr>
              <w:instrText xml:space="preserve"> HYPERLINK \l "O_编辑案例界面_任务管理界面_查看甘特图按钮" </w:instrText>
            </w:r>
            <w:r>
              <w:rPr>
                <w:rFonts w:hint="eastAsia"/>
              </w:rPr>
              <w:fldChar w:fldCharType="separate"/>
            </w:r>
            <w:r>
              <w:rPr>
                <w:rStyle w:val="31"/>
                <w:rFonts w:hint="eastAsia"/>
              </w:rPr>
              <w:t>“任务管理”</w:t>
            </w:r>
            <w:r>
              <w:rPr>
                <w:rFonts w:hint="eastAsia"/>
              </w:rPr>
              <w:fldChar w:fldCharType="end"/>
            </w:r>
            <w:r>
              <w:rPr>
                <w:rFonts w:hint="eastAsia"/>
              </w:rPr>
              <w:t>，</w:t>
            </w:r>
            <w:r>
              <w:rPr>
                <w:rFonts w:hint="eastAsia"/>
              </w:rPr>
              <w:fldChar w:fldCharType="begin"/>
            </w:r>
            <w:r>
              <w:rPr>
                <w:rFonts w:hint="eastAsia"/>
              </w:rPr>
              <w:instrText xml:space="preserve"> HYPERLINK \l "O_编辑案例界面_任务管理界面_查看甘特图按钮" </w:instrText>
            </w:r>
            <w:r>
              <w:rPr>
                <w:rFonts w:hint="eastAsia"/>
              </w:rPr>
              <w:fldChar w:fldCharType="separate"/>
            </w:r>
            <w:r>
              <w:rPr>
                <w:rStyle w:val="31"/>
                <w:rFonts w:hint="eastAsia"/>
              </w:rPr>
              <w:t>“查看甘特图”</w:t>
            </w:r>
            <w:r>
              <w:rPr>
                <w:rFonts w:hint="eastAsia"/>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3-8.0 点击“查看甘特图”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 xml:space="preserve">3-8.0 </w:t>
            </w:r>
            <w:r>
              <w:rPr>
                <w:rFonts w:hint="eastAsia"/>
                <w:lang w:val="en-US" w:eastAsia="zh-CN"/>
              </w:rPr>
              <w:fldChar w:fldCharType="begin"/>
            </w:r>
            <w:r>
              <w:rPr>
                <w:rFonts w:hint="eastAsia"/>
                <w:lang w:val="en-US" w:eastAsia="zh-CN"/>
              </w:rPr>
              <w:instrText xml:space="preserve"> HYPERLINK \l "O_甘特图界面" </w:instrText>
            </w:r>
            <w:r>
              <w:rPr>
                <w:rFonts w:hint="eastAsia"/>
                <w:lang w:val="en-US" w:eastAsia="zh-CN"/>
              </w:rPr>
              <w:fldChar w:fldCharType="separate"/>
            </w:r>
            <w:r>
              <w:rPr>
                <w:rStyle w:val="31"/>
                <w:rFonts w:hint="eastAsia"/>
                <w:lang w:val="en-US" w:eastAsia="zh-CN"/>
              </w:rPr>
              <w:t>甘特图界面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val="en-US" w:eastAsia="zh-CN"/>
        </w:rPr>
      </w:pPr>
      <w:bookmarkStart w:id="291" w:name="O_我的案例界面9"/>
      <w:r>
        <w:rPr>
          <w:rFonts w:hint="eastAsia" w:eastAsiaTheme="minorEastAsia"/>
          <w:lang w:val="en-US" w:eastAsia="zh-CN"/>
        </w:rPr>
        <w:t>我的案例界面</w:t>
      </w:r>
      <w:bookmarkEnd w:id="291"/>
      <w:r>
        <w:rPr>
          <w:rFonts w:hint="eastAsia" w:eastAsiaTheme="minorEastAsia"/>
          <w:lang w:val="en-US" w:eastAsia="zh-CN"/>
        </w:rPr>
        <w:t>：</w:t>
      </w:r>
    </w:p>
    <w:p>
      <w:r>
        <w:drawing>
          <wp:inline distT="0" distB="0" distL="114300" distR="114300">
            <wp:extent cx="5271770" cy="4375785"/>
            <wp:effectExtent l="0" t="0" r="1270" b="13335"/>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92" w:name="O_编辑案例界面_任务管理界面_查看甘特图按钮"/>
      <w:r>
        <w:rPr>
          <w:rFonts w:hint="eastAsia"/>
          <w:lang w:val="en-US" w:eastAsia="zh-CN"/>
        </w:rPr>
        <w:t>编辑案例界面/任务管理界面/查看甘特图按钮</w:t>
      </w:r>
      <w:bookmarkEnd w:id="292"/>
      <w:r>
        <w:rPr>
          <w:rFonts w:hint="eastAsia"/>
          <w:lang w:val="en-US" w:eastAsia="zh-CN"/>
        </w:rPr>
        <w:t>：</w:t>
      </w:r>
    </w:p>
    <w:p>
      <w:r>
        <w:drawing>
          <wp:inline distT="0" distB="0" distL="114300" distR="114300">
            <wp:extent cx="5269865" cy="2988310"/>
            <wp:effectExtent l="0" t="0" r="3175" b="13970"/>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2"/>
                    <pic:cNvPicPr>
                      <a:picLocks noChangeAspect="1"/>
                    </pic:cNvPicPr>
                  </pic:nvPicPr>
                  <pic:blipFill>
                    <a:blip r:embed="rId66"/>
                    <a:stretch>
                      <a:fillRect/>
                    </a:stretch>
                  </pic:blipFill>
                  <pic:spPr>
                    <a:xfrm>
                      <a:off x="0" y="0"/>
                      <a:ext cx="5269865" cy="2988310"/>
                    </a:xfrm>
                    <a:prstGeom prst="rect">
                      <a:avLst/>
                    </a:prstGeom>
                    <a:noFill/>
                    <a:ln w="9525">
                      <a:noFill/>
                    </a:ln>
                  </pic:spPr>
                </pic:pic>
              </a:graphicData>
            </a:graphic>
          </wp:inline>
        </w:drawing>
      </w:r>
    </w:p>
    <w:p>
      <w:pPr>
        <w:rPr>
          <w:rFonts w:hint="eastAsia"/>
          <w:lang w:val="en-US" w:eastAsia="zh-CN"/>
        </w:rPr>
      </w:pPr>
      <w:bookmarkStart w:id="293" w:name="O_甘特图界面"/>
      <w:r>
        <w:rPr>
          <w:rFonts w:hint="eastAsia"/>
          <w:lang w:val="en-US" w:eastAsia="zh-CN"/>
        </w:rPr>
        <w:t>甘特图界面</w:t>
      </w:r>
      <w:bookmarkEnd w:id="293"/>
      <w:r>
        <w:rPr>
          <w:rFonts w:hint="eastAsia"/>
          <w:lang w:val="en-US" w:eastAsia="zh-CN"/>
        </w:rPr>
        <w:t>：</w:t>
      </w:r>
    </w:p>
    <w:p>
      <w:pPr>
        <w:rPr>
          <w:rFonts w:hint="eastAsia"/>
          <w:lang w:val="en-US" w:eastAsia="zh-CN"/>
        </w:rPr>
      </w:pPr>
      <w:r>
        <w:drawing>
          <wp:inline distT="0" distB="0" distL="114300" distR="114300">
            <wp:extent cx="5273675" cy="2484120"/>
            <wp:effectExtent l="0" t="0" r="14605" b="0"/>
            <wp:docPr id="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
                    <pic:cNvPicPr>
                      <a:picLocks noChangeAspect="1"/>
                    </pic:cNvPicPr>
                  </pic:nvPicPr>
                  <pic:blipFill>
                    <a:blip r:embed="rId76"/>
                    <a:stretch>
                      <a:fillRect/>
                    </a:stretch>
                  </pic:blipFill>
                  <pic:spPr>
                    <a:xfrm>
                      <a:off x="0" y="0"/>
                      <a:ext cx="5273675" cy="2484120"/>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1889760" cy="2948940"/>
            <wp:effectExtent l="0" t="0" r="0" b="7620"/>
            <wp:docPr id="21" name="图片 21" descr="5474404201201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47440420120110699"/>
                    <pic:cNvPicPr>
                      <a:picLocks noChangeAspect="1"/>
                    </pic:cNvPicPr>
                  </pic:nvPicPr>
                  <pic:blipFill>
                    <a:blip r:embed="rId77"/>
                    <a:stretch>
                      <a:fillRect/>
                    </a:stretch>
                  </pic:blipFill>
                  <pic:spPr>
                    <a:xfrm>
                      <a:off x="0" y="0"/>
                      <a:ext cx="1889760" cy="2948940"/>
                    </a:xfrm>
                    <a:prstGeom prst="rect">
                      <a:avLst/>
                    </a:prstGeom>
                  </pic:spPr>
                </pic:pic>
              </a:graphicData>
            </a:graphic>
          </wp:inline>
        </w:drawing>
      </w:r>
    </w:p>
    <w:p>
      <w:pPr>
        <w:rPr>
          <w:rFonts w:hint="eastAsia" w:eastAsiaTheme="minorEastAsia"/>
          <w:lang w:eastAsia="zh-CN"/>
        </w:rPr>
      </w:pPr>
    </w:p>
    <w:p>
      <w:pPr>
        <w:pStyle w:val="4"/>
        <w:rPr>
          <w:rFonts w:hint="eastAsia"/>
          <w:lang w:val="en-US" w:eastAsia="zh-CN"/>
        </w:rPr>
      </w:pPr>
      <w:bookmarkStart w:id="294" w:name="_Toc21116"/>
      <w:r>
        <w:rPr>
          <w:rFonts w:hint="eastAsia"/>
          <w:lang w:val="en-US" w:eastAsia="zh-CN"/>
        </w:rPr>
        <w:t>4.1.13案例拥有者查看当前的模拟案例</w:t>
      </w:r>
      <w:bookmarkEnd w:id="294"/>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w:t>
            </w:r>
            <w:r>
              <w:rPr>
                <w:rFonts w:hint="eastAsia"/>
                <w:lang w:val="en-US" w:eastAsia="zh-CN"/>
              </w:rPr>
              <w:t>9</w:t>
            </w:r>
            <w:r>
              <w:rPr>
                <w:rFonts w:hint="eastAsia"/>
              </w:rPr>
              <w:t>,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"O_我的案例界面10"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fldChar w:fldCharType="begin"/>
            </w:r>
            <w:r>
              <w:rPr>
                <w:rFonts w:hint="eastAsia"/>
              </w:rPr>
              <w:instrText xml:space="preserve"> HYPERLINK \l "O_编辑案例界面_项目模拟按钮" </w:instrText>
            </w:r>
            <w:r>
              <w:rPr>
                <w:rFonts w:hint="eastAsia"/>
              </w:rPr>
              <w:fldChar w:fldCharType="separate"/>
            </w:r>
            <w:r>
              <w:rPr>
                <w:rStyle w:val="31"/>
                <w:rFonts w:hint="eastAsia"/>
              </w:rPr>
              <w:t>“编辑案例”界面</w:t>
            </w:r>
            <w:r>
              <w:rPr>
                <w:rFonts w:hint="eastAsia"/>
              </w:rPr>
              <w:fldChar w:fldCharType="end"/>
            </w:r>
            <w:r>
              <w:rPr>
                <w:rFonts w:hint="eastAsia"/>
              </w:rPr>
              <w:t>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w:t>
            </w:r>
            <w:r>
              <w:rPr>
                <w:rFonts w:hint="eastAsia"/>
                <w:lang w:val="en-US" w:eastAsia="zh-CN"/>
              </w:rPr>
              <w:t>9</w:t>
            </w:r>
            <w:r>
              <w:rPr>
                <w:rFonts w:hint="eastAsia"/>
              </w:rPr>
              <w:t>.0案例拥有者查看当前的模拟案例</w:t>
            </w:r>
          </w:p>
          <w:p>
            <w:r>
              <w:rPr>
                <w:rFonts w:hint="eastAsia"/>
              </w:rPr>
              <w:t>1.查找到指定案例，点击</w:t>
            </w:r>
            <w:r>
              <w:rPr>
                <w:rFonts w:hint="eastAsia"/>
              </w:rPr>
              <w:fldChar w:fldCharType="begin"/>
            </w:r>
            <w:r>
              <w:rPr>
                <w:rFonts w:hint="eastAsia"/>
              </w:rPr>
              <w:instrText xml:space="preserve"> HYPERLINK \l "O_我的案例界面10" </w:instrText>
            </w:r>
            <w:r>
              <w:rPr>
                <w:rFonts w:hint="eastAsia"/>
              </w:rPr>
              <w:fldChar w:fldCharType="separate"/>
            </w:r>
            <w:r>
              <w:rPr>
                <w:rStyle w:val="31"/>
                <w:rFonts w:hint="eastAsia"/>
              </w:rPr>
              <w:t>“管理”</w:t>
            </w:r>
            <w:r>
              <w:rPr>
                <w:rFonts w:hint="eastAsia"/>
              </w:rPr>
              <w:fldChar w:fldCharType="end"/>
            </w:r>
            <w:r>
              <w:rPr>
                <w:rFonts w:hint="eastAsia"/>
              </w:rPr>
              <w:t>，进入“编辑案例“界面”</w:t>
            </w:r>
          </w:p>
          <w:p>
            <w:pPr>
              <w:rPr>
                <w:rFonts w:hint="eastAsia"/>
              </w:rPr>
            </w:pPr>
            <w:r>
              <w:rPr>
                <w:rFonts w:hint="eastAsia"/>
              </w:rPr>
              <w:t>2.点击</w:t>
            </w:r>
            <w:r>
              <w:rPr>
                <w:rFonts w:hint="eastAsia"/>
              </w:rPr>
              <w:fldChar w:fldCharType="begin"/>
            </w:r>
            <w:r>
              <w:rPr>
                <w:rFonts w:hint="eastAsia"/>
              </w:rPr>
              <w:instrText xml:space="preserve"> HYPERLINK \l "O_编辑案例界面_项目模拟按钮" </w:instrText>
            </w:r>
            <w:r>
              <w:rPr>
                <w:rFonts w:hint="eastAsia"/>
              </w:rPr>
              <w:fldChar w:fldCharType="separate"/>
            </w:r>
            <w:r>
              <w:rPr>
                <w:rStyle w:val="31"/>
                <w:rFonts w:hint="eastAsia"/>
              </w:rPr>
              <w:t>“</w:t>
            </w:r>
            <w:r>
              <w:rPr>
                <w:rStyle w:val="31"/>
                <w:rFonts w:hint="eastAsia"/>
                <w:lang w:val="en-US" w:eastAsia="zh-CN"/>
              </w:rPr>
              <w:t>项目</w:t>
            </w:r>
            <w:r>
              <w:rPr>
                <w:rStyle w:val="31"/>
                <w:rFonts w:hint="eastAsia"/>
              </w:rPr>
              <w:t>模拟”</w:t>
            </w:r>
            <w:r>
              <w:rPr>
                <w:rFonts w:hint="eastAsia"/>
              </w:rPr>
              <w:fldChar w:fldCharType="end"/>
            </w:r>
            <w:r>
              <w:rPr>
                <w:rFonts w:hint="eastAsia"/>
                <w:lang w:val="en-US" w:eastAsia="zh-CN"/>
              </w:rPr>
              <w:t>按钮</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3-9.0点击“项目模拟”按钮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3-9.0 案例模拟分界面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295" w:name="O_我的案例界面10"/>
      <w:r>
        <w:rPr>
          <w:rFonts w:hint="eastAsia" w:eastAsiaTheme="minorEastAsia"/>
          <w:lang w:val="en-US" w:eastAsia="zh-CN"/>
        </w:rPr>
        <w:t>我的案例界面：</w:t>
      </w:r>
      <w:bookmarkEnd w:id="295"/>
    </w:p>
    <w:p>
      <w:r>
        <w:drawing>
          <wp:inline distT="0" distB="0" distL="114300" distR="114300">
            <wp:extent cx="5271770" cy="4375785"/>
            <wp:effectExtent l="0" t="0" r="1270"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96" w:name="O_编辑案例界面_项目模拟按钮"/>
      <w:r>
        <w:rPr>
          <w:rFonts w:hint="eastAsia"/>
          <w:lang w:val="en-US" w:eastAsia="zh-CN"/>
        </w:rPr>
        <w:t>编辑案例界面/项目模拟按钮</w:t>
      </w:r>
    </w:p>
    <w:bookmarkEnd w:id="296"/>
    <w:p>
      <w:r>
        <w:drawing>
          <wp:inline distT="0" distB="0" distL="114300" distR="114300">
            <wp:extent cx="5270500" cy="2979420"/>
            <wp:effectExtent l="0" t="0" r="2540" b="762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6"/>
                    <pic:cNvPicPr>
                      <a:picLocks noChangeAspect="1"/>
                    </pic:cNvPicPr>
                  </pic:nvPicPr>
                  <pic:blipFill>
                    <a:blip r:embed="rId78"/>
                    <a:stretch>
                      <a:fillRect/>
                    </a:stretch>
                  </pic:blipFill>
                  <pic:spPr>
                    <a:xfrm>
                      <a:off x="0" y="0"/>
                      <a:ext cx="5270500" cy="29794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对话框图：</w:t>
      </w:r>
    </w:p>
    <w:p>
      <w:pPr>
        <w:rPr>
          <w:rFonts w:hint="eastAsia" w:eastAsiaTheme="minorEastAsia"/>
          <w:lang w:eastAsia="zh-CN"/>
        </w:rPr>
      </w:pPr>
      <w:r>
        <w:rPr>
          <w:rFonts w:hint="eastAsia" w:eastAsiaTheme="minorEastAsia"/>
          <w:lang w:eastAsia="zh-CN"/>
        </w:rPr>
        <w:drawing>
          <wp:inline distT="0" distB="0" distL="114300" distR="114300">
            <wp:extent cx="2948940" cy="2926080"/>
            <wp:effectExtent l="0" t="0" r="7620" b="0"/>
            <wp:docPr id="22" name="图片 22" descr="84071433894700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0714338947009964"/>
                    <pic:cNvPicPr>
                      <a:picLocks noChangeAspect="1"/>
                    </pic:cNvPicPr>
                  </pic:nvPicPr>
                  <pic:blipFill>
                    <a:blip r:embed="rId79"/>
                    <a:stretch>
                      <a:fillRect/>
                    </a:stretch>
                  </pic:blipFill>
                  <pic:spPr>
                    <a:xfrm>
                      <a:off x="0" y="0"/>
                      <a:ext cx="2948940" cy="2926080"/>
                    </a:xfrm>
                    <a:prstGeom prst="rect">
                      <a:avLst/>
                    </a:prstGeom>
                  </pic:spPr>
                </pic:pic>
              </a:graphicData>
            </a:graphic>
          </wp:inline>
        </w:drawing>
      </w:r>
    </w:p>
    <w:p>
      <w:pPr>
        <w:rPr>
          <w:rFonts w:hint="eastAsia" w:eastAsiaTheme="minorEastAsia"/>
          <w:lang w:eastAsia="zh-CN"/>
        </w:rPr>
      </w:pPr>
    </w:p>
    <w:p>
      <w:pPr>
        <w:pStyle w:val="4"/>
        <w:rPr>
          <w:rFonts w:hint="eastAsia"/>
          <w:lang w:val="en-US" w:eastAsia="zh-CN"/>
        </w:rPr>
      </w:pPr>
      <w:bookmarkStart w:id="297" w:name="_Toc15735"/>
      <w:r>
        <w:rPr>
          <w:rFonts w:hint="eastAsia"/>
          <w:lang w:val="en-US" w:eastAsia="zh-CN"/>
        </w:rPr>
        <w:t>4.1.14案例拥有者模拟新建案例</w:t>
      </w:r>
      <w:bookmarkEnd w:id="297"/>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w:t>
            </w:r>
            <w:r>
              <w:rPr>
                <w:rFonts w:hint="eastAsia"/>
                <w:lang w:val="en-US" w:eastAsia="zh-CN"/>
              </w:rPr>
              <w:t>0</w:t>
            </w:r>
            <w:r>
              <w:rPr>
                <w:rFonts w:hint="eastAsia"/>
              </w:rPr>
              <w:t>,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"O_我的案例界面11"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w:t>
            </w:r>
            <w:r>
              <w:rPr>
                <w:rFonts w:hint="eastAsia"/>
                <w:lang w:val="en-US" w:eastAsia="zh-CN"/>
              </w:rPr>
              <w:t>0</w:t>
            </w:r>
            <w:r>
              <w:rPr>
                <w:rFonts w:hint="eastAsia"/>
              </w:rPr>
              <w:t>.0案例拥有者模拟新建案例</w:t>
            </w:r>
          </w:p>
          <w:p>
            <w:r>
              <w:rPr>
                <w:rFonts w:hint="eastAsia"/>
              </w:rPr>
              <w:t>1.查找到指定案例，点击</w:t>
            </w:r>
            <w:r>
              <w:rPr>
                <w:rFonts w:hint="eastAsia"/>
              </w:rPr>
              <w:fldChar w:fldCharType="begin"/>
            </w:r>
            <w:r>
              <w:rPr>
                <w:rFonts w:hint="eastAsia"/>
              </w:rPr>
              <w:instrText xml:space="preserve"> HYPERLINK \l "O_我的案例界面11"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"O_编辑案例界面_项目模拟按钮_新建项目按钮" </w:instrText>
            </w:r>
            <w:r>
              <w:rPr>
                <w:rFonts w:hint="eastAsia"/>
              </w:rPr>
              <w:fldChar w:fldCharType="separate"/>
            </w:r>
            <w:r>
              <w:rPr>
                <w:rStyle w:val="31"/>
                <w:rFonts w:hint="eastAsia"/>
              </w:rPr>
              <w:t>“编辑案例“</w:t>
            </w:r>
            <w:r>
              <w:rPr>
                <w:rFonts w:hint="eastAsia"/>
              </w:rPr>
              <w:fldChar w:fldCharType="end"/>
            </w:r>
            <w:r>
              <w:rPr>
                <w:rFonts w:hint="eastAsia"/>
              </w:rPr>
              <w:t>界面”</w:t>
            </w:r>
          </w:p>
          <w:p>
            <w:r>
              <w:rPr>
                <w:rFonts w:hint="eastAsia"/>
              </w:rPr>
              <w:t>2.点击</w:t>
            </w:r>
            <w:r>
              <w:rPr>
                <w:rFonts w:hint="eastAsia"/>
              </w:rPr>
              <w:fldChar w:fldCharType="begin"/>
            </w:r>
            <w:r>
              <w:rPr>
                <w:rFonts w:hint="eastAsia"/>
              </w:rPr>
              <w:instrText xml:space="preserve"> HYPERLINK \l "O_编辑案例界面_项目模拟按钮_新建项目按钮" </w:instrText>
            </w:r>
            <w:r>
              <w:rPr>
                <w:rFonts w:hint="eastAsia"/>
              </w:rPr>
              <w:fldChar w:fldCharType="separate"/>
            </w:r>
            <w:r>
              <w:rPr>
                <w:rStyle w:val="31"/>
                <w:rFonts w:hint="eastAsia"/>
              </w:rPr>
              <w:t>“案例模拟”</w:t>
            </w:r>
            <w:r>
              <w:rPr>
                <w:rFonts w:hint="eastAsia"/>
              </w:rPr>
              <w:fldChar w:fldCharType="end"/>
            </w:r>
          </w:p>
          <w:p>
            <w:pPr>
              <w:rPr>
                <w:rFonts w:hint="eastAsia" w:eastAsia="宋体"/>
                <w:lang w:val="en-US" w:eastAsia="zh-CN"/>
              </w:rPr>
            </w:pPr>
            <w:r>
              <w:rPr>
                <w:rFonts w:hint="eastAsia"/>
              </w:rPr>
              <w:t>3.输入新建案例信息，点击</w:t>
            </w:r>
            <w:r>
              <w:rPr>
                <w:rFonts w:hint="eastAsia"/>
              </w:rPr>
              <w:fldChar w:fldCharType="begin"/>
            </w:r>
            <w:r>
              <w:rPr>
                <w:rFonts w:hint="eastAsia"/>
              </w:rPr>
              <w:instrText xml:space="preserve"> HYPERLINK \l "O_编辑案例界面_项目模拟按钮_新建项目按钮" </w:instrText>
            </w:r>
            <w:r>
              <w:rPr>
                <w:rFonts w:hint="eastAsia"/>
              </w:rPr>
              <w:fldChar w:fldCharType="separate"/>
            </w:r>
            <w:r>
              <w:rPr>
                <w:rStyle w:val="31"/>
                <w:rFonts w:hint="eastAsia"/>
              </w:rPr>
              <w:t>“创建”</w:t>
            </w:r>
            <w:r>
              <w:rPr>
                <w:rFonts w:hint="eastAsia"/>
              </w:rPr>
              <w:fldChar w:fldCharType="end"/>
            </w:r>
            <w:r>
              <w:rPr>
                <w:rFonts w:hint="eastAsia"/>
                <w:lang w:eastAsia="zh-CN"/>
              </w:rPr>
              <w:t>，</w:t>
            </w:r>
            <w:r>
              <w:rPr>
                <w:rFonts w:hint="eastAsia"/>
                <w:lang w:val="en-US" w:eastAsia="zh-CN"/>
              </w:rPr>
              <w:t>跳转到</w:t>
            </w:r>
            <w:r>
              <w:rPr>
                <w:rFonts w:hint="eastAsia"/>
                <w:lang w:val="en-US" w:eastAsia="zh-CN"/>
              </w:rPr>
              <w:fldChar w:fldCharType="begin"/>
            </w:r>
            <w:r>
              <w:rPr>
                <w:rFonts w:hint="eastAsia"/>
                <w:lang w:val="en-US" w:eastAsia="zh-CN"/>
              </w:rPr>
              <w:instrText xml:space="preserve"> HYPERLINK \l "O_实例详情界面" </w:instrText>
            </w:r>
            <w:r>
              <w:rPr>
                <w:rFonts w:hint="eastAsia"/>
                <w:lang w:val="en-US" w:eastAsia="zh-CN"/>
              </w:rPr>
              <w:fldChar w:fldCharType="separate"/>
            </w:r>
            <w:r>
              <w:rPr>
                <w:rStyle w:val="31"/>
                <w:rFonts w:hint="eastAsia"/>
                <w:lang w:val="en-US" w:eastAsia="zh-CN"/>
              </w:rPr>
              <w:t>实例详情界面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pPr>
              <w:rPr>
                <w:rFonts w:hint="eastAsia"/>
                <w:lang w:val="en-US" w:eastAsia="zh-CN"/>
              </w:rPr>
            </w:pPr>
            <w:r>
              <w:rPr>
                <w:rFonts w:hint="eastAsia"/>
                <w:lang w:val="en-US" w:eastAsia="zh-CN"/>
              </w:rPr>
              <w:t>3-10.0E 项目名称不能为空</w:t>
            </w:r>
          </w:p>
          <w:p>
            <w:pPr>
              <w:rPr>
                <w:rFonts w:hint="eastAsia"/>
                <w:lang w:val="en-US" w:eastAsia="zh-CN"/>
              </w:rPr>
            </w:pPr>
            <w:r>
              <w:rPr>
                <w:rFonts w:hint="eastAsia"/>
              </w:rPr>
              <w:t>1.系统提示信息：</w:t>
            </w:r>
            <w:r>
              <w:rPr>
                <w:rFonts w:hint="eastAsia"/>
                <w:lang w:val="en-US" w:eastAsia="zh-CN"/>
              </w:rPr>
              <w:t>项目名称不能为空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3-10.0 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3-10.0 项目名称不能为空提示界面、实例详情界面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val="en-US" w:eastAsia="zh-CN"/>
        </w:rPr>
      </w:pPr>
      <w:bookmarkStart w:id="298" w:name="O_我的案例界面11"/>
      <w:r>
        <w:rPr>
          <w:rFonts w:hint="eastAsia" w:eastAsiaTheme="minorEastAsia"/>
          <w:lang w:val="en-US" w:eastAsia="zh-CN"/>
        </w:rPr>
        <w:t>我的案例界面</w:t>
      </w:r>
      <w:bookmarkEnd w:id="298"/>
      <w:r>
        <w:rPr>
          <w:rFonts w:hint="eastAsia" w:eastAsiaTheme="minorEastAsia"/>
          <w:lang w:val="en-US" w:eastAsia="zh-CN"/>
        </w:rPr>
        <w:t>：</w:t>
      </w:r>
    </w:p>
    <w:p>
      <w:r>
        <w:drawing>
          <wp:inline distT="0" distB="0" distL="114300" distR="114300">
            <wp:extent cx="5271770" cy="4375785"/>
            <wp:effectExtent l="0" t="0" r="1270" b="1333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299" w:name="O_编辑案例界面_项目模拟按钮_新建项目按钮"/>
      <w:r>
        <w:rPr>
          <w:rFonts w:hint="eastAsia"/>
          <w:lang w:val="en-US" w:eastAsia="zh-CN"/>
        </w:rPr>
        <w:t>编辑案例界面/项目模拟按钮/新建项目按钮</w:t>
      </w:r>
      <w:bookmarkEnd w:id="299"/>
      <w:r>
        <w:rPr>
          <w:rFonts w:hint="eastAsia"/>
          <w:lang w:val="en-US" w:eastAsia="zh-CN"/>
        </w:rPr>
        <w:t>：</w:t>
      </w:r>
    </w:p>
    <w:p>
      <w:r>
        <w:drawing>
          <wp:inline distT="0" distB="0" distL="114300" distR="114300">
            <wp:extent cx="5270500" cy="2979420"/>
            <wp:effectExtent l="0" t="0" r="2540"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78"/>
                    <a:stretch>
                      <a:fillRect/>
                    </a:stretch>
                  </pic:blipFill>
                  <pic:spPr>
                    <a:xfrm>
                      <a:off x="0" y="0"/>
                      <a:ext cx="5270500" cy="297942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t>项目名为空提示界面：</w:t>
      </w:r>
    </w:p>
    <w:p>
      <w:pPr>
        <w:rPr>
          <w:rFonts w:hint="eastAsia" w:eastAsiaTheme="minorEastAsia"/>
          <w:lang w:val="en-US" w:eastAsia="zh-CN"/>
        </w:rPr>
      </w:pPr>
      <w:r>
        <w:rPr>
          <w:rFonts w:hint="eastAsia" w:eastAsiaTheme="minorEastAsia"/>
          <w:lang w:val="en-US" w:eastAsia="zh-CN"/>
        </w:rPr>
        <w:t>暂无</w:t>
      </w:r>
    </w:p>
    <w:p>
      <w:pPr>
        <w:rPr>
          <w:rFonts w:hint="eastAsia" w:eastAsiaTheme="minorEastAsia"/>
          <w:lang w:val="en-US" w:eastAsia="zh-CN"/>
        </w:rPr>
      </w:pPr>
      <w:r>
        <w:rPr>
          <w:rFonts w:hint="eastAsia" w:eastAsiaTheme="minorEastAsia"/>
          <w:lang w:val="en-US" w:eastAsia="zh-CN"/>
        </w:rPr>
        <w:t>项目名重名提示界面：</w:t>
      </w:r>
    </w:p>
    <w:p>
      <w:pPr>
        <w:rPr>
          <w:rFonts w:hint="eastAsia" w:eastAsiaTheme="minorEastAsia"/>
          <w:lang w:val="en-US" w:eastAsia="zh-CN"/>
        </w:rPr>
      </w:pPr>
      <w:r>
        <w:rPr>
          <w:rFonts w:hint="eastAsia" w:eastAsiaTheme="minorEastAsia"/>
          <w:lang w:val="en-US" w:eastAsia="zh-CN"/>
        </w:rPr>
        <w:t>暂无</w:t>
      </w:r>
    </w:p>
    <w:p>
      <w:pPr>
        <w:rPr>
          <w:rFonts w:hint="eastAsia" w:eastAsiaTheme="minorEastAsia"/>
          <w:lang w:val="en-US" w:eastAsia="zh-CN"/>
        </w:rPr>
      </w:pPr>
      <w:bookmarkStart w:id="300" w:name="O_实例详情界面"/>
      <w:r>
        <w:rPr>
          <w:rFonts w:hint="eastAsia" w:eastAsiaTheme="minorEastAsia"/>
          <w:lang w:val="en-US" w:eastAsia="zh-CN"/>
        </w:rPr>
        <w:t>实例详情界面</w:t>
      </w:r>
      <w:bookmarkEnd w:id="300"/>
      <w:r>
        <w:rPr>
          <w:rFonts w:hint="eastAsia" w:eastAsiaTheme="minorEastAsia"/>
          <w:lang w:val="en-US" w:eastAsia="zh-CN"/>
        </w:rPr>
        <w:t>：</w:t>
      </w:r>
    </w:p>
    <w:p>
      <w:r>
        <w:drawing>
          <wp:inline distT="0" distB="0" distL="114300" distR="114300">
            <wp:extent cx="5270500" cy="4107815"/>
            <wp:effectExtent l="0" t="0" r="2540" b="6985"/>
            <wp:docPr id="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
                    <pic:cNvPicPr>
                      <a:picLocks noChangeAspect="1"/>
                    </pic:cNvPicPr>
                  </pic:nvPicPr>
                  <pic:blipFill>
                    <a:blip r:embed="rId80"/>
                    <a:stretch>
                      <a:fillRect/>
                    </a:stretch>
                  </pic:blipFill>
                  <pic:spPr>
                    <a:xfrm>
                      <a:off x="0" y="0"/>
                      <a:ext cx="5270500" cy="4107815"/>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4168140" cy="4358640"/>
            <wp:effectExtent l="0" t="0" r="7620" b="0"/>
            <wp:docPr id="23" name="图片 23" descr="28776871702625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87768717026259704"/>
                    <pic:cNvPicPr>
                      <a:picLocks noChangeAspect="1"/>
                    </pic:cNvPicPr>
                  </pic:nvPicPr>
                  <pic:blipFill>
                    <a:blip r:embed="rId81"/>
                    <a:stretch>
                      <a:fillRect/>
                    </a:stretch>
                  </pic:blipFill>
                  <pic:spPr>
                    <a:xfrm>
                      <a:off x="0" y="0"/>
                      <a:ext cx="4168140" cy="4358640"/>
                    </a:xfrm>
                    <a:prstGeom prst="rect">
                      <a:avLst/>
                    </a:prstGeom>
                  </pic:spPr>
                </pic:pic>
              </a:graphicData>
            </a:graphic>
          </wp:inline>
        </w:drawing>
      </w:r>
    </w:p>
    <w:p>
      <w:pPr>
        <w:pStyle w:val="4"/>
        <w:rPr>
          <w:rFonts w:hint="eastAsia"/>
          <w:lang w:val="en-US" w:eastAsia="zh-CN"/>
        </w:rPr>
      </w:pPr>
      <w:bookmarkStart w:id="301" w:name="_Toc3798"/>
      <w:r>
        <w:rPr>
          <w:rFonts w:hint="eastAsia"/>
          <w:lang w:val="en-US" w:eastAsia="zh-CN"/>
        </w:rPr>
        <w:t>4.1.15案例拥有者删除模拟案例</w:t>
      </w:r>
      <w:bookmarkEnd w:id="301"/>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w:t>
            </w:r>
            <w:r>
              <w:rPr>
                <w:rFonts w:hint="eastAsia"/>
                <w:lang w:val="en-US" w:eastAsia="zh-CN"/>
              </w:rPr>
              <w:t>1</w:t>
            </w:r>
            <w:r>
              <w:rPr>
                <w:rFonts w:hint="eastAsia"/>
              </w:rPr>
              <w:t>,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"O_我的案例界面12"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w:t>
            </w:r>
            <w:r>
              <w:rPr>
                <w:rFonts w:hint="eastAsia"/>
                <w:lang w:val="en-US" w:eastAsia="zh-CN"/>
              </w:rPr>
              <w:t>1</w:t>
            </w:r>
            <w:r>
              <w:rPr>
                <w:rFonts w:hint="eastAsia"/>
              </w:rPr>
              <w:t>.0案例拥有者删除模拟案例</w:t>
            </w:r>
          </w:p>
          <w:p>
            <w:r>
              <w:rPr>
                <w:rFonts w:hint="eastAsia"/>
              </w:rPr>
              <w:t>1.查找到指定案例，点击</w:t>
            </w:r>
            <w:r>
              <w:rPr>
                <w:rFonts w:hint="eastAsia"/>
              </w:rPr>
              <w:fldChar w:fldCharType="begin"/>
            </w:r>
            <w:r>
              <w:rPr>
                <w:rFonts w:hint="eastAsia"/>
              </w:rPr>
              <w:instrText xml:space="preserve"> HYPERLINK \l "O_我的案例界面12"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"O_编辑案例界面_项目模拟按钮_删除按钮" </w:instrText>
            </w:r>
            <w:r>
              <w:rPr>
                <w:rFonts w:hint="eastAsia"/>
              </w:rPr>
              <w:fldChar w:fldCharType="separate"/>
            </w:r>
            <w:r>
              <w:rPr>
                <w:rStyle w:val="31"/>
                <w:rFonts w:hint="eastAsia"/>
              </w:rPr>
              <w:t>“编辑案例“</w:t>
            </w:r>
            <w:r>
              <w:rPr>
                <w:rFonts w:hint="eastAsia"/>
              </w:rPr>
              <w:fldChar w:fldCharType="end"/>
            </w:r>
            <w:r>
              <w:rPr>
                <w:rFonts w:hint="eastAsia"/>
              </w:rPr>
              <w:t>界面”</w:t>
            </w:r>
          </w:p>
          <w:p>
            <w:r>
              <w:rPr>
                <w:rFonts w:hint="eastAsia"/>
              </w:rPr>
              <w:t>2.点击</w:t>
            </w:r>
            <w:r>
              <w:rPr>
                <w:rFonts w:hint="eastAsia"/>
              </w:rPr>
              <w:fldChar w:fldCharType="begin"/>
            </w:r>
            <w:r>
              <w:rPr>
                <w:rFonts w:hint="eastAsia"/>
              </w:rPr>
              <w:instrText xml:space="preserve"> HYPERLINK \l "O_编辑案例界面_项目模拟按钮_删除按钮" </w:instrText>
            </w:r>
            <w:r>
              <w:rPr>
                <w:rFonts w:hint="eastAsia"/>
              </w:rPr>
              <w:fldChar w:fldCharType="separate"/>
            </w:r>
            <w:r>
              <w:rPr>
                <w:rStyle w:val="31"/>
                <w:rFonts w:hint="eastAsia"/>
              </w:rPr>
              <w:t>“</w:t>
            </w:r>
            <w:r>
              <w:rPr>
                <w:rStyle w:val="31"/>
                <w:rFonts w:hint="eastAsia"/>
                <w:lang w:val="en-US" w:eastAsia="zh-CN"/>
              </w:rPr>
              <w:t>项目</w:t>
            </w:r>
            <w:r>
              <w:rPr>
                <w:rStyle w:val="31"/>
                <w:rFonts w:hint="eastAsia"/>
              </w:rPr>
              <w:t>模拟”</w:t>
            </w:r>
            <w:r>
              <w:rPr>
                <w:rFonts w:hint="eastAsia"/>
              </w:rPr>
              <w:fldChar w:fldCharType="end"/>
            </w:r>
          </w:p>
          <w:p>
            <w:pPr>
              <w:rPr>
                <w:rFonts w:hint="eastAsia"/>
              </w:rPr>
            </w:pPr>
            <w:r>
              <w:rPr>
                <w:rFonts w:hint="eastAsia"/>
              </w:rPr>
              <w:t>3.选择指定案例，点击</w:t>
            </w:r>
            <w:r>
              <w:rPr>
                <w:rFonts w:hint="eastAsia"/>
              </w:rPr>
              <w:fldChar w:fldCharType="begin"/>
            </w:r>
            <w:r>
              <w:rPr>
                <w:rFonts w:hint="eastAsia"/>
              </w:rPr>
              <w:instrText xml:space="preserve"> HYPERLINK \l "O_编辑案例界面_项目模拟按钮_删除按钮" </w:instrText>
            </w:r>
            <w:r>
              <w:rPr>
                <w:rFonts w:hint="eastAsia"/>
              </w:rPr>
              <w:fldChar w:fldCharType="separate"/>
            </w:r>
            <w:r>
              <w:rPr>
                <w:rStyle w:val="31"/>
                <w:rFonts w:hint="eastAsia"/>
              </w:rPr>
              <w:t>“删除”</w:t>
            </w:r>
            <w:r>
              <w:rPr>
                <w:rFonts w:hint="eastAsia"/>
              </w:rPr>
              <w:fldChar w:fldCharType="end"/>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3-11.0 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 xml:space="preserve">3-11.0 </w:t>
            </w:r>
            <w:r>
              <w:rPr>
                <w:rFonts w:hint="eastAsia"/>
                <w:lang w:val="en-US" w:eastAsia="zh-CN"/>
              </w:rPr>
              <w:fldChar w:fldCharType="begin"/>
            </w:r>
            <w:r>
              <w:rPr>
                <w:rFonts w:hint="eastAsia"/>
                <w:lang w:val="en-US" w:eastAsia="zh-CN"/>
              </w:rPr>
              <w:instrText xml:space="preserve"> HYPERLINK \l "O_提示界面2" </w:instrText>
            </w:r>
            <w:r>
              <w:rPr>
                <w:rFonts w:hint="eastAsia"/>
                <w:lang w:val="en-US" w:eastAsia="zh-CN"/>
              </w:rPr>
              <w:fldChar w:fldCharType="separate"/>
            </w:r>
            <w:r>
              <w:rPr>
                <w:rStyle w:val="31"/>
                <w:rFonts w:hint="eastAsia"/>
                <w:lang w:val="en-US" w:eastAsia="zh-CN"/>
              </w:rPr>
              <w:t>是否删除界面</w:t>
            </w:r>
            <w:r>
              <w:rPr>
                <w:rFonts w:hint="eastAsia"/>
                <w:lang w:val="en-US" w:eastAsia="zh-CN"/>
              </w:rPr>
              <w:fldChar w:fldCharType="end"/>
            </w:r>
            <w:r>
              <w:rPr>
                <w:rFonts w:hint="eastAsia"/>
                <w:lang w:val="en-US" w:eastAsia="zh-CN"/>
              </w:rPr>
              <w:t>、删除案例后的项目模拟分界面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val="en-US" w:eastAsia="zh-CN"/>
        </w:rPr>
      </w:pPr>
      <w:bookmarkStart w:id="302" w:name="O_我的案例界面12"/>
      <w:r>
        <w:rPr>
          <w:rFonts w:hint="eastAsia" w:eastAsiaTheme="minorEastAsia"/>
          <w:lang w:val="en-US" w:eastAsia="zh-CN"/>
        </w:rPr>
        <w:t>我的案例界面：</w:t>
      </w:r>
    </w:p>
    <w:bookmarkEnd w:id="302"/>
    <w:p>
      <w:r>
        <w:drawing>
          <wp:inline distT="0" distB="0" distL="114300" distR="114300">
            <wp:extent cx="5271770" cy="4375785"/>
            <wp:effectExtent l="0" t="0" r="1270" b="13335"/>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303" w:name="O_编辑案例界面_项目模拟按钮_删除按钮"/>
      <w:r>
        <w:rPr>
          <w:rFonts w:hint="eastAsia"/>
          <w:lang w:val="en-US" w:eastAsia="zh-CN"/>
        </w:rPr>
        <w:t>编辑案例界面/项目模拟按钮/删除按钮</w:t>
      </w:r>
      <w:bookmarkEnd w:id="303"/>
      <w:r>
        <w:rPr>
          <w:rFonts w:hint="eastAsia"/>
          <w:lang w:val="en-US" w:eastAsia="zh-CN"/>
        </w:rPr>
        <w:t>：</w:t>
      </w:r>
    </w:p>
    <w:p>
      <w:r>
        <w:drawing>
          <wp:inline distT="0" distB="0" distL="114300" distR="114300">
            <wp:extent cx="5270500" cy="2979420"/>
            <wp:effectExtent l="0" t="0" r="2540" b="762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78"/>
                    <a:stretch>
                      <a:fillRect/>
                    </a:stretch>
                  </pic:blipFill>
                  <pic:spPr>
                    <a:xfrm>
                      <a:off x="0" y="0"/>
                      <a:ext cx="5270500" cy="2979420"/>
                    </a:xfrm>
                    <a:prstGeom prst="rect">
                      <a:avLst/>
                    </a:prstGeom>
                    <a:noFill/>
                    <a:ln w="9525">
                      <a:noFill/>
                    </a:ln>
                  </pic:spPr>
                </pic:pic>
              </a:graphicData>
            </a:graphic>
          </wp:inline>
        </w:drawing>
      </w:r>
    </w:p>
    <w:p>
      <w:pPr>
        <w:rPr>
          <w:rFonts w:hint="eastAsia" w:eastAsia="宋体"/>
          <w:lang w:val="en-US" w:eastAsia="zh-CN"/>
        </w:rPr>
      </w:pPr>
      <w:bookmarkStart w:id="304" w:name="O_提示界面2"/>
      <w:r>
        <w:rPr>
          <w:rFonts w:hint="eastAsia"/>
          <w:lang w:val="en-US" w:eastAsia="zh-CN"/>
        </w:rPr>
        <w:t>提示界面</w:t>
      </w:r>
      <w:bookmarkEnd w:id="304"/>
      <w:r>
        <w:rPr>
          <w:rFonts w:hint="eastAsia"/>
          <w:lang w:val="en-US" w:eastAsia="zh-CN"/>
        </w:rPr>
        <w:t>：</w:t>
      </w:r>
    </w:p>
    <w:p>
      <w:r>
        <w:drawing>
          <wp:inline distT="0" distB="0" distL="114300" distR="114300">
            <wp:extent cx="2217420" cy="1112520"/>
            <wp:effectExtent l="0" t="0" r="7620" b="0"/>
            <wp:docPr id="4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8"/>
                    <pic:cNvPicPr>
                      <a:picLocks noChangeAspect="1"/>
                    </pic:cNvPicPr>
                  </pic:nvPicPr>
                  <pic:blipFill>
                    <a:blip r:embed="rId82"/>
                    <a:stretch>
                      <a:fillRect/>
                    </a:stretch>
                  </pic:blipFill>
                  <pic:spPr>
                    <a:xfrm>
                      <a:off x="0" y="0"/>
                      <a:ext cx="2217420" cy="1112520"/>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eastAsiaTheme="minorEastAsia"/>
          <w:lang w:eastAsia="zh-CN"/>
        </w:rPr>
      </w:pPr>
      <w:r>
        <w:rPr>
          <w:rFonts w:hint="eastAsia" w:eastAsiaTheme="minorEastAsia"/>
          <w:lang w:eastAsia="zh-CN"/>
        </w:rPr>
        <w:drawing>
          <wp:inline distT="0" distB="0" distL="114300" distR="114300">
            <wp:extent cx="3817620" cy="3459480"/>
            <wp:effectExtent l="0" t="0" r="7620" b="0"/>
            <wp:docPr id="24" name="图片 24" descr="4180700387947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8070038794745114"/>
                    <pic:cNvPicPr>
                      <a:picLocks noChangeAspect="1"/>
                    </pic:cNvPicPr>
                  </pic:nvPicPr>
                  <pic:blipFill>
                    <a:blip r:embed="rId83"/>
                    <a:stretch>
                      <a:fillRect/>
                    </a:stretch>
                  </pic:blipFill>
                  <pic:spPr>
                    <a:xfrm>
                      <a:off x="0" y="0"/>
                      <a:ext cx="3817620" cy="3459480"/>
                    </a:xfrm>
                    <a:prstGeom prst="rect">
                      <a:avLst/>
                    </a:prstGeom>
                  </pic:spPr>
                </pic:pic>
              </a:graphicData>
            </a:graphic>
          </wp:inline>
        </w:drawing>
      </w:r>
    </w:p>
    <w:p>
      <w:pPr>
        <w:pStyle w:val="4"/>
        <w:rPr>
          <w:rFonts w:hint="eastAsia"/>
          <w:lang w:val="en-US" w:eastAsia="zh-CN"/>
        </w:rPr>
      </w:pPr>
      <w:bookmarkStart w:id="305" w:name="_Toc29238"/>
      <w:r>
        <w:rPr>
          <w:rFonts w:hint="eastAsia"/>
          <w:lang w:val="en-US" w:eastAsia="zh-CN"/>
        </w:rPr>
        <w:t>4.1.16案例拥有者保存新版本</w:t>
      </w:r>
      <w:bookmarkEnd w:id="305"/>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w:t>
            </w:r>
            <w:r>
              <w:rPr>
                <w:rFonts w:hint="eastAsia"/>
                <w:lang w:val="en-US" w:eastAsia="zh-CN"/>
              </w:rPr>
              <w:t>2</w:t>
            </w:r>
            <w:r>
              <w:rPr>
                <w:rFonts w:hint="eastAsia"/>
              </w:rPr>
              <w:t>,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"O_我的案例界面13"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w:t>
            </w:r>
            <w:r>
              <w:rPr>
                <w:rFonts w:hint="eastAsia"/>
                <w:lang w:val="en-US" w:eastAsia="zh-CN"/>
              </w:rPr>
              <w:t>2</w:t>
            </w:r>
            <w:r>
              <w:rPr>
                <w:rFonts w:hint="eastAsia"/>
              </w:rPr>
              <w:t>.0案例拥有者保存新版本</w:t>
            </w:r>
            <w:r>
              <w:t xml:space="preserve"> </w:t>
            </w:r>
          </w:p>
          <w:p>
            <w:r>
              <w:rPr>
                <w:rFonts w:hint="eastAsia"/>
              </w:rPr>
              <w:t>1.查找到指定案例，点击</w:t>
            </w:r>
            <w:r>
              <w:rPr>
                <w:rFonts w:hint="eastAsia"/>
              </w:rPr>
              <w:fldChar w:fldCharType="begin"/>
            </w:r>
            <w:r>
              <w:rPr>
                <w:rFonts w:hint="eastAsia"/>
              </w:rPr>
              <w:instrText xml:space="preserve"> HYPERLINK \l "O_我的案例界面13"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"O_编辑案例界面_版本管理按钮_保存新版本按钮" </w:instrText>
            </w:r>
            <w:r>
              <w:rPr>
                <w:rFonts w:hint="eastAsia"/>
              </w:rPr>
              <w:fldChar w:fldCharType="separate"/>
            </w:r>
            <w:r>
              <w:rPr>
                <w:rStyle w:val="31"/>
                <w:rFonts w:hint="eastAsia"/>
              </w:rPr>
              <w:t>“编辑案例“界面”</w:t>
            </w:r>
            <w:r>
              <w:rPr>
                <w:rFonts w:hint="eastAsia"/>
              </w:rPr>
              <w:fldChar w:fldCharType="end"/>
            </w:r>
          </w:p>
          <w:p>
            <w:r>
              <w:rPr>
                <w:rFonts w:hint="eastAsia"/>
              </w:rPr>
              <w:t>2.点击</w:t>
            </w:r>
            <w:r>
              <w:rPr>
                <w:rFonts w:hint="eastAsia"/>
              </w:rPr>
              <w:fldChar w:fldCharType="begin"/>
            </w:r>
            <w:r>
              <w:rPr>
                <w:rFonts w:hint="eastAsia"/>
              </w:rPr>
              <w:instrText xml:space="preserve"> HYPERLINK \l "O_编辑案例界面_版本管理按钮_保存新版本按钮" </w:instrText>
            </w:r>
            <w:r>
              <w:rPr>
                <w:rFonts w:hint="eastAsia"/>
              </w:rPr>
              <w:fldChar w:fldCharType="separate"/>
            </w:r>
            <w:r>
              <w:rPr>
                <w:rStyle w:val="31"/>
                <w:rFonts w:hint="eastAsia"/>
              </w:rPr>
              <w:t>“版本管理”</w:t>
            </w:r>
            <w:r>
              <w:rPr>
                <w:rFonts w:hint="eastAsia"/>
              </w:rPr>
              <w:fldChar w:fldCharType="end"/>
            </w:r>
          </w:p>
          <w:p>
            <w:pPr>
              <w:rPr>
                <w:rFonts w:hint="eastAsia"/>
              </w:rPr>
            </w:pPr>
            <w:r>
              <w:rPr>
                <w:rFonts w:hint="eastAsia"/>
              </w:rPr>
              <w:t>3.选择指定案例，点击</w:t>
            </w:r>
            <w:r>
              <w:rPr>
                <w:rFonts w:hint="eastAsia"/>
              </w:rPr>
              <w:fldChar w:fldCharType="begin"/>
            </w:r>
            <w:r>
              <w:rPr>
                <w:rFonts w:hint="eastAsia"/>
              </w:rPr>
              <w:instrText xml:space="preserve"> HYPERLINK \l "O_编辑案例界面_版本管理按钮_保存新版本按钮" </w:instrText>
            </w:r>
            <w:r>
              <w:rPr>
                <w:rFonts w:hint="eastAsia"/>
              </w:rPr>
              <w:fldChar w:fldCharType="separate"/>
            </w:r>
            <w:r>
              <w:rPr>
                <w:rStyle w:val="31"/>
                <w:rFonts w:hint="eastAsia"/>
              </w:rPr>
              <w:t>“保存新版本”</w:t>
            </w:r>
            <w:r>
              <w:rPr>
                <w:rFonts w:hint="eastAsia"/>
              </w:rPr>
              <w:fldChar w:fldCharType="end"/>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lang w:val="en-US" w:eastAsia="zh-CN"/>
              </w:rPr>
            </w:pPr>
            <w:r>
              <w:rPr>
                <w:rFonts w:hint="eastAsia"/>
                <w:lang w:val="en-US" w:eastAsia="zh-CN"/>
              </w:rPr>
              <w:t>3-12.0点击“保存新版本”按钮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3-12.0 保存新版本成功界面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val="en-US" w:eastAsia="zh-CN"/>
        </w:rPr>
      </w:pPr>
      <w:bookmarkStart w:id="306" w:name="O_我的案例界面13"/>
      <w:r>
        <w:rPr>
          <w:rFonts w:hint="eastAsia" w:eastAsiaTheme="minorEastAsia"/>
          <w:lang w:val="en-US" w:eastAsia="zh-CN"/>
        </w:rPr>
        <w:t>我的案例界面：</w:t>
      </w:r>
    </w:p>
    <w:bookmarkEnd w:id="306"/>
    <w:p>
      <w:r>
        <w:drawing>
          <wp:inline distT="0" distB="0" distL="114300" distR="114300">
            <wp:extent cx="5271770" cy="4375785"/>
            <wp:effectExtent l="0" t="0" r="1270" b="13335"/>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307" w:name="O_编辑案例界面_版本管理按钮_保存新版本按钮"/>
      <w:r>
        <w:rPr>
          <w:rFonts w:hint="eastAsia"/>
          <w:lang w:val="en-US" w:eastAsia="zh-CN"/>
        </w:rPr>
        <w:t>编辑案例界面/版本管理按钮/保存新版本按钮</w:t>
      </w:r>
      <w:bookmarkEnd w:id="307"/>
      <w:r>
        <w:rPr>
          <w:rFonts w:hint="eastAsia"/>
          <w:lang w:val="en-US" w:eastAsia="zh-CN"/>
        </w:rPr>
        <w:t>：</w:t>
      </w:r>
    </w:p>
    <w:p>
      <w:r>
        <w:drawing>
          <wp:inline distT="0" distB="0" distL="114300" distR="114300">
            <wp:extent cx="5269865" cy="2998470"/>
            <wp:effectExtent l="0" t="0" r="3175" b="38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84"/>
                    <a:stretch>
                      <a:fillRect/>
                    </a:stretch>
                  </pic:blipFill>
                  <pic:spPr>
                    <a:xfrm>
                      <a:off x="0" y="0"/>
                      <a:ext cx="5269865" cy="2998470"/>
                    </a:xfrm>
                    <a:prstGeom prst="rect">
                      <a:avLst/>
                    </a:prstGeom>
                    <a:noFill/>
                    <a:ln w="9525">
                      <a:noFill/>
                    </a:ln>
                  </pic:spPr>
                </pic:pic>
              </a:graphicData>
            </a:graphic>
          </wp:inline>
        </w:drawing>
      </w:r>
    </w:p>
    <w:p>
      <w:pPr>
        <w:rPr>
          <w:rFonts w:hint="eastAsia"/>
          <w:lang w:val="en-US" w:eastAsia="zh-CN"/>
        </w:rPr>
      </w:pPr>
      <w:r>
        <w:rPr>
          <w:rFonts w:hint="eastAsia"/>
          <w:lang w:val="en-US" w:eastAsia="zh-CN"/>
        </w:rPr>
        <w:t>保存新版本成功界面：</w:t>
      </w:r>
    </w:p>
    <w:p>
      <w:pPr>
        <w:rPr>
          <w:rFonts w:hint="eastAsia"/>
          <w:lang w:val="en-US" w:eastAsia="zh-CN"/>
        </w:rPr>
      </w:pPr>
      <w:r>
        <w:rPr>
          <w:rFonts w:hint="eastAsia"/>
          <w:lang w:val="en-US" w:eastAsia="zh-CN"/>
        </w:rPr>
        <w:t>暂无</w:t>
      </w:r>
    </w:p>
    <w:p>
      <w:pPr>
        <w:rPr>
          <w:rFonts w:hint="eastAsia" w:eastAsiaTheme="minorEastAsia"/>
          <w:lang w:val="en-US" w:eastAsia="zh-CN"/>
        </w:rPr>
      </w:pPr>
      <w:r>
        <w:rPr>
          <w:rFonts w:hint="eastAsia" w:eastAsiaTheme="minorEastAsia"/>
          <w:lang w:val="en-US" w:eastAsia="zh-CN"/>
        </w:rPr>
        <w:t>对话框图：</w:t>
      </w:r>
    </w:p>
    <w:p>
      <w:pPr>
        <w:rPr>
          <w:rFonts w:hint="eastAsia" w:eastAsiaTheme="minorEastAsia"/>
          <w:lang w:val="en-US" w:eastAsia="zh-CN"/>
        </w:rPr>
      </w:pPr>
      <w:r>
        <w:rPr>
          <w:rFonts w:hint="eastAsia" w:eastAsiaTheme="minorEastAsia"/>
          <w:lang w:val="en-US" w:eastAsia="zh-CN"/>
        </w:rPr>
        <w:drawing>
          <wp:inline distT="0" distB="0" distL="114300" distR="114300">
            <wp:extent cx="3223260" cy="3611880"/>
            <wp:effectExtent l="0" t="0" r="7620" b="0"/>
            <wp:docPr id="25" name="图片 25" descr="396978564747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96978564747945005"/>
                    <pic:cNvPicPr>
                      <a:picLocks noChangeAspect="1"/>
                    </pic:cNvPicPr>
                  </pic:nvPicPr>
                  <pic:blipFill>
                    <a:blip r:embed="rId85"/>
                    <a:stretch>
                      <a:fillRect/>
                    </a:stretch>
                  </pic:blipFill>
                  <pic:spPr>
                    <a:xfrm>
                      <a:off x="0" y="0"/>
                      <a:ext cx="3223260" cy="3611880"/>
                    </a:xfrm>
                    <a:prstGeom prst="rect">
                      <a:avLst/>
                    </a:prstGeom>
                  </pic:spPr>
                </pic:pic>
              </a:graphicData>
            </a:graphic>
          </wp:inline>
        </w:drawing>
      </w:r>
    </w:p>
    <w:p>
      <w:pPr>
        <w:pStyle w:val="4"/>
        <w:rPr>
          <w:rFonts w:hint="eastAsia"/>
          <w:lang w:val="en-US" w:eastAsia="zh-CN"/>
        </w:rPr>
      </w:pPr>
      <w:bookmarkStart w:id="308" w:name="_Toc22093"/>
      <w:r>
        <w:rPr>
          <w:rFonts w:hint="eastAsia"/>
          <w:lang w:val="en-US" w:eastAsia="zh-CN"/>
        </w:rPr>
        <w:t>4.1.17案例拥有者版本回滚</w:t>
      </w:r>
      <w:bookmarkEnd w:id="308"/>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w:t>
            </w:r>
            <w:r>
              <w:rPr>
                <w:rFonts w:hint="eastAsia"/>
                <w:lang w:val="en-US" w:eastAsia="zh-CN"/>
              </w:rPr>
              <w:t>3</w:t>
            </w:r>
            <w:r>
              <w:rPr>
                <w:rFonts w:hint="eastAsia"/>
              </w:rPr>
              <w:t>,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"O_我的案例界面14"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w:t>
            </w:r>
            <w:r>
              <w:rPr>
                <w:rFonts w:hint="eastAsia"/>
                <w:lang w:val="en-US" w:eastAsia="zh-CN"/>
              </w:rPr>
              <w:t>3</w:t>
            </w:r>
            <w:r>
              <w:rPr>
                <w:rFonts w:hint="eastAsia"/>
              </w:rPr>
              <w:t>.0案例拥有者版本回滚</w:t>
            </w:r>
            <w:r>
              <w:t xml:space="preserve"> </w:t>
            </w:r>
          </w:p>
          <w:p>
            <w:r>
              <w:rPr>
                <w:rFonts w:hint="eastAsia"/>
              </w:rPr>
              <w:t>1.查找到指定案例，点击</w:t>
            </w:r>
            <w:r>
              <w:rPr>
                <w:rFonts w:hint="eastAsia"/>
              </w:rPr>
              <w:fldChar w:fldCharType="begin"/>
            </w:r>
            <w:r>
              <w:rPr>
                <w:rFonts w:hint="eastAsia"/>
              </w:rPr>
              <w:instrText xml:space="preserve"> HYPERLINK \l "O_我的案例界面14"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"O_编辑案例界面_版本管理按钮_版本回滚按钮" </w:instrText>
            </w:r>
            <w:r>
              <w:rPr>
                <w:rFonts w:hint="eastAsia"/>
              </w:rPr>
              <w:fldChar w:fldCharType="separate"/>
            </w:r>
            <w:r>
              <w:rPr>
                <w:rStyle w:val="31"/>
                <w:rFonts w:hint="eastAsia"/>
              </w:rPr>
              <w:t>“编辑案例“界面”</w:t>
            </w:r>
            <w:r>
              <w:rPr>
                <w:rFonts w:hint="eastAsia"/>
              </w:rPr>
              <w:fldChar w:fldCharType="end"/>
            </w:r>
          </w:p>
          <w:p>
            <w:r>
              <w:rPr>
                <w:rFonts w:hint="eastAsia"/>
              </w:rPr>
              <w:t>2.点击</w:t>
            </w:r>
            <w:r>
              <w:rPr>
                <w:rFonts w:hint="eastAsia"/>
              </w:rPr>
              <w:fldChar w:fldCharType="begin"/>
            </w:r>
            <w:r>
              <w:rPr>
                <w:rFonts w:hint="eastAsia"/>
              </w:rPr>
              <w:instrText xml:space="preserve"> HYPERLINK \l "O_编辑案例界面_版本管理按钮_版本回滚按钮" </w:instrText>
            </w:r>
            <w:r>
              <w:rPr>
                <w:rFonts w:hint="eastAsia"/>
              </w:rPr>
              <w:fldChar w:fldCharType="separate"/>
            </w:r>
            <w:r>
              <w:rPr>
                <w:rStyle w:val="31"/>
                <w:rFonts w:hint="eastAsia"/>
              </w:rPr>
              <w:t>“版本管理”</w:t>
            </w:r>
            <w:r>
              <w:rPr>
                <w:rFonts w:hint="eastAsia"/>
              </w:rPr>
              <w:fldChar w:fldCharType="end"/>
            </w:r>
          </w:p>
          <w:p>
            <w:pPr>
              <w:rPr>
                <w:rFonts w:hint="eastAsia"/>
              </w:rPr>
            </w:pPr>
            <w:r>
              <w:rPr>
                <w:rFonts w:hint="eastAsia"/>
              </w:rPr>
              <w:t>3.选择指定案例，点击</w:t>
            </w:r>
            <w:r>
              <w:rPr>
                <w:rFonts w:hint="eastAsia"/>
              </w:rPr>
              <w:fldChar w:fldCharType="begin"/>
            </w:r>
            <w:r>
              <w:rPr>
                <w:rFonts w:hint="eastAsia"/>
              </w:rPr>
              <w:instrText xml:space="preserve"> HYPERLINK \l "O_编辑案例界面_版本管理按钮_版本回滚按钮" </w:instrText>
            </w:r>
            <w:r>
              <w:rPr>
                <w:rFonts w:hint="eastAsia"/>
              </w:rPr>
              <w:fldChar w:fldCharType="separate"/>
            </w:r>
            <w:r>
              <w:rPr>
                <w:rStyle w:val="31"/>
                <w:rFonts w:hint="eastAsia"/>
              </w:rPr>
              <w:t xml:space="preserve">“版本回滚” </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3-13.0 点击“版本回滚”按钮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3-13.0 版本回滚成功提示界面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309" w:name="O_我的案例界面14"/>
      <w:r>
        <w:rPr>
          <w:rFonts w:hint="eastAsia" w:eastAsiaTheme="minorEastAsia"/>
          <w:lang w:val="en-US" w:eastAsia="zh-CN"/>
        </w:rPr>
        <w:t>我的案例界面</w:t>
      </w:r>
      <w:bookmarkEnd w:id="309"/>
      <w:r>
        <w:rPr>
          <w:rFonts w:hint="eastAsia" w:eastAsiaTheme="minorEastAsia"/>
          <w:lang w:val="en-US" w:eastAsia="zh-CN"/>
        </w:rPr>
        <w:t>：</w:t>
      </w:r>
    </w:p>
    <w:p>
      <w:r>
        <w:drawing>
          <wp:inline distT="0" distB="0" distL="114300" distR="114300">
            <wp:extent cx="5271770" cy="4375785"/>
            <wp:effectExtent l="0" t="0" r="1270" b="13335"/>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310" w:name="O_编辑案例界面_版本管理按钮_版本回滚按钮"/>
      <w:r>
        <w:rPr>
          <w:rFonts w:hint="eastAsia"/>
          <w:lang w:val="en-US" w:eastAsia="zh-CN"/>
        </w:rPr>
        <w:t>编辑案例界面/版本管理按钮/版本回滚按钮</w:t>
      </w:r>
      <w:bookmarkEnd w:id="310"/>
      <w:r>
        <w:rPr>
          <w:rFonts w:hint="eastAsia"/>
          <w:lang w:val="en-US" w:eastAsia="zh-CN"/>
        </w:rPr>
        <w:t>：</w:t>
      </w:r>
    </w:p>
    <w:p>
      <w:r>
        <w:drawing>
          <wp:inline distT="0" distB="0" distL="114300" distR="114300">
            <wp:extent cx="5269865" cy="2998470"/>
            <wp:effectExtent l="0" t="0" r="3175" b="381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9"/>
                    <pic:cNvPicPr>
                      <a:picLocks noChangeAspect="1"/>
                    </pic:cNvPicPr>
                  </pic:nvPicPr>
                  <pic:blipFill>
                    <a:blip r:embed="rId84"/>
                    <a:stretch>
                      <a:fillRect/>
                    </a:stretch>
                  </pic:blipFill>
                  <pic:spPr>
                    <a:xfrm>
                      <a:off x="0" y="0"/>
                      <a:ext cx="5269865" cy="2998470"/>
                    </a:xfrm>
                    <a:prstGeom prst="rect">
                      <a:avLst/>
                    </a:prstGeom>
                    <a:noFill/>
                    <a:ln w="9525">
                      <a:noFill/>
                    </a:ln>
                  </pic:spPr>
                </pic:pic>
              </a:graphicData>
            </a:graphic>
          </wp:inline>
        </w:drawing>
      </w:r>
    </w:p>
    <w:p>
      <w:pPr>
        <w:rPr>
          <w:rFonts w:hint="eastAsia"/>
          <w:lang w:val="en-US" w:eastAsia="zh-CN"/>
        </w:rPr>
      </w:pPr>
      <w:r>
        <w:rPr>
          <w:rFonts w:hint="eastAsia"/>
          <w:lang w:val="en-US" w:eastAsia="zh-CN"/>
        </w:rPr>
        <w:t>版本回滚成功提示界面：</w:t>
      </w:r>
    </w:p>
    <w:p>
      <w:pPr>
        <w:rPr>
          <w:rFonts w:hint="eastAsia"/>
          <w:lang w:val="en-US" w:eastAsia="zh-CN"/>
        </w:rPr>
      </w:pPr>
      <w:r>
        <w:rPr>
          <w:rFonts w:hint="eastAsia"/>
          <w:lang w:val="en-US" w:eastAsia="zh-CN"/>
        </w:rPr>
        <w:t>暂无</w:t>
      </w:r>
    </w:p>
    <w:p>
      <w:pPr>
        <w:rPr>
          <w:rFonts w:hint="eastAsia" w:eastAsiaTheme="minorEastAsia"/>
          <w:lang w:val="en-US" w:eastAsia="zh-CN"/>
        </w:rPr>
      </w:pPr>
      <w:r>
        <w:rPr>
          <w:rFonts w:hint="eastAsia" w:eastAsiaTheme="minorEastAsia"/>
          <w:lang w:val="en-US" w:eastAsia="zh-CN"/>
        </w:rPr>
        <w:t>对话框图：</w:t>
      </w:r>
    </w:p>
    <w:p>
      <w:pPr>
        <w:rPr>
          <w:rFonts w:hint="eastAsia" w:eastAsiaTheme="minorEastAsia"/>
          <w:lang w:val="en-US" w:eastAsia="zh-CN"/>
        </w:rPr>
      </w:pPr>
      <w:r>
        <w:rPr>
          <w:rFonts w:hint="eastAsia" w:eastAsiaTheme="minorEastAsia"/>
          <w:lang w:val="en-US" w:eastAsia="zh-CN"/>
        </w:rPr>
        <w:drawing>
          <wp:inline distT="0" distB="0" distL="114300" distR="114300">
            <wp:extent cx="1729740" cy="2842260"/>
            <wp:effectExtent l="0" t="0" r="7620" b="7620"/>
            <wp:docPr id="26" name="图片 26" descr="2112648783241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1264878324159250"/>
                    <pic:cNvPicPr>
                      <a:picLocks noChangeAspect="1"/>
                    </pic:cNvPicPr>
                  </pic:nvPicPr>
                  <pic:blipFill>
                    <a:blip r:embed="rId86"/>
                    <a:stretch>
                      <a:fillRect/>
                    </a:stretch>
                  </pic:blipFill>
                  <pic:spPr>
                    <a:xfrm>
                      <a:off x="0" y="0"/>
                      <a:ext cx="1729740" cy="2842260"/>
                    </a:xfrm>
                    <a:prstGeom prst="rect">
                      <a:avLst/>
                    </a:prstGeom>
                  </pic:spPr>
                </pic:pic>
              </a:graphicData>
            </a:graphic>
          </wp:inline>
        </w:drawing>
      </w:r>
    </w:p>
    <w:p>
      <w:pPr>
        <w:pStyle w:val="4"/>
        <w:rPr>
          <w:rFonts w:hint="eastAsia"/>
          <w:lang w:val="en-US" w:eastAsia="zh-CN"/>
        </w:rPr>
      </w:pPr>
      <w:bookmarkStart w:id="311" w:name="_Toc337"/>
      <w:r>
        <w:rPr>
          <w:rFonts w:hint="eastAsia"/>
          <w:lang w:val="en-US" w:eastAsia="zh-CN"/>
        </w:rPr>
        <w:t>4.1.18案例拥有者申请发布案例</w:t>
      </w:r>
      <w:bookmarkEnd w:id="311"/>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w:t>
            </w:r>
            <w:r>
              <w:rPr>
                <w:rFonts w:hint="eastAsia"/>
                <w:lang w:val="en-US" w:eastAsia="zh-CN"/>
              </w:rPr>
              <w:t>4</w:t>
            </w:r>
            <w:r>
              <w:rPr>
                <w:rFonts w:hint="eastAsia"/>
              </w:rPr>
              <w:t>,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"O_我的案例界面16" </w:instrText>
            </w:r>
            <w:r>
              <w:rPr>
                <w:rFonts w:hint="eastAsia"/>
                <w:lang w:val="en-US" w:eastAsia="zh-CN"/>
              </w:rPr>
              <w:fldChar w:fldCharType="separate"/>
            </w:r>
            <w:r>
              <w:rPr>
                <w:rStyle w:val="31"/>
                <w:rFonts w:hint="eastAsia"/>
                <w:lang w:val="en-US" w:eastAsia="zh-CN"/>
              </w:rPr>
              <w:t>“我的案例”界面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w:t>
            </w:r>
            <w:r>
              <w:rPr>
                <w:rFonts w:hint="eastAsia"/>
                <w:lang w:val="en-US" w:eastAsia="zh-CN"/>
              </w:rPr>
              <w:t>4</w:t>
            </w:r>
            <w:r>
              <w:rPr>
                <w:rFonts w:hint="eastAsia"/>
              </w:rPr>
              <w:t>.0案例拥有者申请发布案例</w:t>
            </w:r>
          </w:p>
          <w:p>
            <w:r>
              <w:rPr>
                <w:rFonts w:hint="eastAsia"/>
              </w:rPr>
              <w:t>1.查找到指定案例，点击</w:t>
            </w:r>
            <w:r>
              <w:rPr>
                <w:rFonts w:hint="eastAsia"/>
              </w:rPr>
              <w:fldChar w:fldCharType="begin"/>
            </w:r>
            <w:r>
              <w:rPr>
                <w:rFonts w:hint="eastAsia"/>
              </w:rPr>
              <w:instrText xml:space="preserve"> HYPERLINK \l "O_我的案例界面16" </w:instrText>
            </w:r>
            <w:r>
              <w:rPr>
                <w:rFonts w:hint="eastAsia"/>
              </w:rPr>
              <w:fldChar w:fldCharType="separate"/>
            </w:r>
            <w:r>
              <w:rPr>
                <w:rStyle w:val="31"/>
                <w:rFonts w:hint="eastAsia"/>
              </w:rPr>
              <w:t>“管理”</w:t>
            </w:r>
            <w:r>
              <w:rPr>
                <w:rFonts w:hint="eastAsia"/>
              </w:rPr>
              <w:fldChar w:fldCharType="end"/>
            </w:r>
            <w:r>
              <w:rPr>
                <w:rFonts w:hint="eastAsia"/>
              </w:rPr>
              <w:t>，进入</w:t>
            </w:r>
            <w:r>
              <w:rPr>
                <w:rFonts w:hint="eastAsia"/>
              </w:rPr>
              <w:fldChar w:fldCharType="begin"/>
            </w:r>
            <w:r>
              <w:rPr>
                <w:rFonts w:hint="eastAsia"/>
              </w:rPr>
              <w:instrText xml:space="preserve"> HYPERLINK \l "O_编辑案例界面_版本管理按钮_申请发布按钮" </w:instrText>
            </w:r>
            <w:r>
              <w:rPr>
                <w:rFonts w:hint="eastAsia"/>
              </w:rPr>
              <w:fldChar w:fldCharType="separate"/>
            </w:r>
            <w:r>
              <w:rPr>
                <w:rStyle w:val="31"/>
                <w:rFonts w:hint="eastAsia"/>
              </w:rPr>
              <w:t>“编辑案例“界面</w:t>
            </w:r>
            <w:r>
              <w:rPr>
                <w:rFonts w:hint="eastAsia"/>
              </w:rPr>
              <w:fldChar w:fldCharType="end"/>
            </w:r>
            <w:r>
              <w:rPr>
                <w:rFonts w:hint="eastAsia"/>
              </w:rPr>
              <w:t>”</w:t>
            </w:r>
          </w:p>
          <w:p>
            <w:r>
              <w:rPr>
                <w:rFonts w:hint="eastAsia"/>
              </w:rPr>
              <w:t>2.点击</w:t>
            </w:r>
            <w:r>
              <w:rPr>
                <w:rFonts w:hint="eastAsia"/>
              </w:rPr>
              <w:fldChar w:fldCharType="begin"/>
            </w:r>
            <w:r>
              <w:rPr>
                <w:rFonts w:hint="eastAsia"/>
              </w:rPr>
              <w:instrText xml:space="preserve"> HYPERLINK \l "O_编辑案例界面_版本管理按钮_申请发布按钮" </w:instrText>
            </w:r>
            <w:r>
              <w:rPr>
                <w:rFonts w:hint="eastAsia"/>
              </w:rPr>
              <w:fldChar w:fldCharType="separate"/>
            </w:r>
            <w:r>
              <w:rPr>
                <w:rStyle w:val="31"/>
                <w:rFonts w:hint="eastAsia"/>
              </w:rPr>
              <w:t>“版本管理”</w:t>
            </w:r>
            <w:r>
              <w:rPr>
                <w:rFonts w:hint="eastAsia"/>
              </w:rPr>
              <w:fldChar w:fldCharType="end"/>
            </w:r>
          </w:p>
          <w:p>
            <w:pPr>
              <w:rPr>
                <w:rFonts w:hint="eastAsia"/>
              </w:rPr>
            </w:pPr>
            <w:r>
              <w:rPr>
                <w:rFonts w:hint="eastAsia"/>
              </w:rPr>
              <w:t>3.选择指定案例，点击</w:t>
            </w:r>
            <w:r>
              <w:rPr>
                <w:rFonts w:hint="eastAsia"/>
              </w:rPr>
              <w:fldChar w:fldCharType="begin"/>
            </w:r>
            <w:r>
              <w:rPr>
                <w:rFonts w:hint="eastAsia"/>
              </w:rPr>
              <w:instrText xml:space="preserve"> HYPERLINK \l "O_编辑案例界面_版本管理按钮_申请发布按钮" </w:instrText>
            </w:r>
            <w:r>
              <w:rPr>
                <w:rFonts w:hint="eastAsia"/>
              </w:rPr>
              <w:fldChar w:fldCharType="separate"/>
            </w:r>
            <w:r>
              <w:rPr>
                <w:rStyle w:val="31"/>
                <w:rFonts w:hint="eastAsia"/>
              </w:rPr>
              <w:t>“申请发布”</w:t>
            </w:r>
            <w:r>
              <w:rPr>
                <w:rFonts w:hint="eastAsia"/>
              </w:rPr>
              <w:fldChar w:fldCharType="end"/>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3-1.0 点击“申请发布”按钮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3-17.0 修改状态后的版本管理界面、</w:t>
            </w:r>
            <w:r>
              <w:rPr>
                <w:rFonts w:hint="eastAsia"/>
                <w:lang w:val="en-US" w:eastAsia="zh-CN"/>
              </w:rPr>
              <w:fldChar w:fldCharType="begin"/>
            </w:r>
            <w:r>
              <w:rPr>
                <w:rFonts w:hint="eastAsia"/>
                <w:lang w:val="en-US" w:eastAsia="zh-CN"/>
              </w:rPr>
              <w:instrText xml:space="preserve"> HYPERLINK \l "O_系统提示界面3" </w:instrText>
            </w:r>
            <w:r>
              <w:rPr>
                <w:rFonts w:hint="eastAsia"/>
                <w:lang w:val="en-US" w:eastAsia="zh-CN"/>
              </w:rPr>
              <w:fldChar w:fldCharType="separate"/>
            </w:r>
            <w:r>
              <w:rPr>
                <w:rStyle w:val="31"/>
                <w:rFonts w:hint="eastAsia"/>
                <w:lang w:val="en-US" w:eastAsia="zh-CN"/>
              </w:rPr>
              <w:t>申请成功界面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312" w:name="O_我的案例界面16"/>
      <w:r>
        <w:rPr>
          <w:rFonts w:hint="eastAsia" w:eastAsiaTheme="minorEastAsia"/>
          <w:lang w:val="en-US" w:eastAsia="zh-CN"/>
        </w:rPr>
        <w:t>我的案例界面</w:t>
      </w:r>
      <w:bookmarkEnd w:id="312"/>
      <w:r>
        <w:rPr>
          <w:rFonts w:hint="eastAsia" w:eastAsiaTheme="minorEastAsia"/>
          <w:lang w:val="en-US" w:eastAsia="zh-CN"/>
        </w:rPr>
        <w:t>：</w:t>
      </w:r>
    </w:p>
    <w:p>
      <w:r>
        <w:drawing>
          <wp:inline distT="0" distB="0" distL="114300" distR="114300">
            <wp:extent cx="5271770" cy="4375785"/>
            <wp:effectExtent l="0" t="0" r="1270" b="1333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0"/>
                    <pic:cNvPicPr>
                      <a:picLocks noChangeAspect="1"/>
                    </pic:cNvPicPr>
                  </pic:nvPicPr>
                  <pic:blipFill>
                    <a:blip r:embed="rId60"/>
                    <a:stretch>
                      <a:fillRect/>
                    </a:stretch>
                  </pic:blipFill>
                  <pic:spPr>
                    <a:xfrm>
                      <a:off x="0" y="0"/>
                      <a:ext cx="5271770" cy="4375785"/>
                    </a:xfrm>
                    <a:prstGeom prst="rect">
                      <a:avLst/>
                    </a:prstGeom>
                    <a:noFill/>
                    <a:ln w="9525">
                      <a:noFill/>
                    </a:ln>
                  </pic:spPr>
                </pic:pic>
              </a:graphicData>
            </a:graphic>
          </wp:inline>
        </w:drawing>
      </w:r>
    </w:p>
    <w:p>
      <w:pPr>
        <w:rPr>
          <w:rFonts w:hint="eastAsia" w:eastAsia="宋体"/>
          <w:lang w:val="en-US" w:eastAsia="zh-CN"/>
        </w:rPr>
      </w:pPr>
      <w:bookmarkStart w:id="313" w:name="O_编辑案例界面_版本管理按钮_申请发布按钮"/>
      <w:r>
        <w:rPr>
          <w:rFonts w:hint="eastAsia"/>
          <w:lang w:val="en-US" w:eastAsia="zh-CN"/>
        </w:rPr>
        <w:t>编辑案例界面/版本管理按钮/申请发布按钮</w:t>
      </w:r>
      <w:bookmarkEnd w:id="313"/>
      <w:r>
        <w:rPr>
          <w:rFonts w:hint="eastAsia"/>
          <w:lang w:val="en-US" w:eastAsia="zh-CN"/>
        </w:rPr>
        <w:t>：</w:t>
      </w:r>
    </w:p>
    <w:p>
      <w:r>
        <w:drawing>
          <wp:inline distT="0" distB="0" distL="114300" distR="114300">
            <wp:extent cx="5269865" cy="2998470"/>
            <wp:effectExtent l="0" t="0" r="3175" b="3810"/>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9"/>
                    <pic:cNvPicPr>
                      <a:picLocks noChangeAspect="1"/>
                    </pic:cNvPicPr>
                  </pic:nvPicPr>
                  <pic:blipFill>
                    <a:blip r:embed="rId84"/>
                    <a:stretch>
                      <a:fillRect/>
                    </a:stretch>
                  </pic:blipFill>
                  <pic:spPr>
                    <a:xfrm>
                      <a:off x="0" y="0"/>
                      <a:ext cx="5269865" cy="2998470"/>
                    </a:xfrm>
                    <a:prstGeom prst="rect">
                      <a:avLst/>
                    </a:prstGeom>
                    <a:noFill/>
                    <a:ln w="9525">
                      <a:noFill/>
                    </a:ln>
                  </pic:spPr>
                </pic:pic>
              </a:graphicData>
            </a:graphic>
          </wp:inline>
        </w:drawing>
      </w:r>
    </w:p>
    <w:p>
      <w:pPr>
        <w:rPr>
          <w:rFonts w:hint="eastAsia"/>
          <w:lang w:val="en-US" w:eastAsia="zh-CN"/>
        </w:rPr>
      </w:pPr>
      <w:bookmarkStart w:id="314" w:name="O_系统提示界面3"/>
      <w:r>
        <w:rPr>
          <w:rFonts w:hint="eastAsia"/>
          <w:lang w:val="en-US" w:eastAsia="zh-CN"/>
        </w:rPr>
        <w:t>系统提示界面</w:t>
      </w:r>
      <w:bookmarkEnd w:id="314"/>
      <w:r>
        <w:rPr>
          <w:rFonts w:hint="eastAsia"/>
          <w:lang w:val="en-US" w:eastAsia="zh-CN"/>
        </w:rPr>
        <w:t>：</w:t>
      </w:r>
    </w:p>
    <w:p>
      <w:pPr>
        <w:rPr>
          <w:rFonts w:hint="eastAsia"/>
          <w:lang w:val="en-US" w:eastAsia="zh-CN"/>
        </w:rPr>
      </w:pPr>
      <w:r>
        <w:drawing>
          <wp:inline distT="0" distB="0" distL="114300" distR="114300">
            <wp:extent cx="2141220" cy="1280160"/>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
                    <pic:cNvPicPr>
                      <a:picLocks noChangeAspect="1"/>
                    </pic:cNvPicPr>
                  </pic:nvPicPr>
                  <pic:blipFill>
                    <a:blip r:embed="rId87"/>
                    <a:stretch>
                      <a:fillRect/>
                    </a:stretch>
                  </pic:blipFill>
                  <pic:spPr>
                    <a:xfrm>
                      <a:off x="0" y="0"/>
                      <a:ext cx="2141220" cy="128016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t>对话框图：</w:t>
      </w:r>
    </w:p>
    <w:p>
      <w:pPr>
        <w:rPr>
          <w:rFonts w:hint="eastAsia" w:eastAsiaTheme="minorEastAsia"/>
          <w:lang w:eastAsia="zh-CN"/>
        </w:rPr>
      </w:pPr>
      <w:r>
        <w:rPr>
          <w:rFonts w:hint="eastAsia" w:eastAsiaTheme="minorEastAsia"/>
          <w:lang w:eastAsia="zh-CN"/>
        </w:rPr>
        <w:drawing>
          <wp:inline distT="0" distB="0" distL="114300" distR="114300">
            <wp:extent cx="2065020" cy="2804160"/>
            <wp:effectExtent l="0" t="0" r="7620" b="0"/>
            <wp:docPr id="27" name="图片 27" descr="51527389160120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5273891601206454"/>
                    <pic:cNvPicPr>
                      <a:picLocks noChangeAspect="1"/>
                    </pic:cNvPicPr>
                  </pic:nvPicPr>
                  <pic:blipFill>
                    <a:blip r:embed="rId88"/>
                    <a:stretch>
                      <a:fillRect/>
                    </a:stretch>
                  </pic:blipFill>
                  <pic:spPr>
                    <a:xfrm>
                      <a:off x="0" y="0"/>
                      <a:ext cx="2065020" cy="2804160"/>
                    </a:xfrm>
                    <a:prstGeom prst="rect">
                      <a:avLst/>
                    </a:prstGeom>
                  </pic:spPr>
                </pic:pic>
              </a:graphicData>
            </a:graphic>
          </wp:inline>
        </w:drawing>
      </w:r>
    </w:p>
    <w:p>
      <w:pPr>
        <w:pStyle w:val="4"/>
        <w:rPr>
          <w:rFonts w:hint="eastAsia"/>
          <w:lang w:val="en-US" w:eastAsia="zh-CN"/>
        </w:rPr>
      </w:pPr>
      <w:bookmarkStart w:id="315" w:name="_Toc13466"/>
      <w:r>
        <w:rPr>
          <w:rFonts w:hint="eastAsia"/>
          <w:lang w:val="en-US" w:eastAsia="zh-CN"/>
        </w:rPr>
        <w:t>4.1.19案例拥有者查询现有实例</w:t>
      </w:r>
      <w:bookmarkEnd w:id="315"/>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rPr>
              <w:t>1.案例拥有者身份得到认证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eastAsia="宋体"/>
                <w:lang w:val="en-US" w:eastAsia="zh-CN"/>
              </w:rPr>
            </w:pPr>
            <w:r>
              <w:rPr>
                <w:rFonts w:hint="eastAsia"/>
              </w:rPr>
              <w:t>4-1.0案例拥有者</w:t>
            </w:r>
            <w:r>
              <w:rPr>
                <w:rFonts w:hint="eastAsia"/>
                <w:lang w:val="en-US" w:eastAsia="zh-CN"/>
              </w:rPr>
              <w:t>根据类别查询</w:t>
            </w:r>
          </w:p>
          <w:p>
            <w:pPr>
              <w:numPr>
                <w:ilvl w:val="0"/>
                <w:numId w:val="9"/>
              </w:numPr>
              <w:rPr>
                <w:rFonts w:hint="eastAsia"/>
              </w:rPr>
            </w:pPr>
            <w:r>
              <w:rPr>
                <w:rFonts w:hint="eastAsia"/>
              </w:rPr>
              <w:t>点击</w:t>
            </w:r>
            <w:r>
              <w:rPr>
                <w:rFonts w:hint="eastAsia"/>
              </w:rPr>
              <w:fldChar w:fldCharType="begin"/>
            </w:r>
            <w:r>
              <w:rPr>
                <w:rFonts w:hint="eastAsia"/>
              </w:rPr>
              <w:instrText xml:space="preserve"> HYPERLINK \l "O_我的项目界面" </w:instrText>
            </w:r>
            <w:r>
              <w:rPr>
                <w:rFonts w:hint="eastAsia"/>
              </w:rPr>
              <w:fldChar w:fldCharType="separate"/>
            </w:r>
            <w:r>
              <w:rPr>
                <w:rStyle w:val="31"/>
                <w:rFonts w:hint="eastAsia"/>
              </w:rPr>
              <w:t>“我的</w:t>
            </w:r>
            <w:r>
              <w:rPr>
                <w:rStyle w:val="31"/>
                <w:rFonts w:hint="eastAsia"/>
                <w:lang w:val="en-US" w:eastAsia="zh-CN"/>
              </w:rPr>
              <w:t>项目</w:t>
            </w:r>
            <w:r>
              <w:rPr>
                <w:rStyle w:val="31"/>
                <w:rFonts w:hint="eastAsia"/>
              </w:rPr>
              <w:t>”</w:t>
            </w:r>
            <w:r>
              <w:rPr>
                <w:rFonts w:hint="eastAsia"/>
              </w:rPr>
              <w:fldChar w:fldCharType="end"/>
            </w:r>
          </w:p>
          <w:p>
            <w:pPr>
              <w:numPr>
                <w:ilvl w:val="0"/>
                <w:numId w:val="9"/>
              </w:numPr>
              <w:rPr>
                <w:rFonts w:hint="eastAsia"/>
              </w:rPr>
            </w:pPr>
            <w:r>
              <w:rPr>
                <w:rFonts w:hint="eastAsia"/>
                <w:lang w:val="en-US" w:eastAsia="zh-CN"/>
              </w:rPr>
              <w:t>选择类型，点击</w:t>
            </w:r>
            <w:r>
              <w:rPr>
                <w:rFonts w:hint="eastAsia"/>
                <w:lang w:val="en-US" w:eastAsia="zh-CN"/>
              </w:rPr>
              <w:fldChar w:fldCharType="begin"/>
            </w:r>
            <w:r>
              <w:rPr>
                <w:rFonts w:hint="eastAsia"/>
                <w:lang w:val="en-US" w:eastAsia="zh-CN"/>
              </w:rPr>
              <w:instrText xml:space="preserve"> HYPERLINK \l "O_我的项目界面" </w:instrText>
            </w:r>
            <w:r>
              <w:rPr>
                <w:rFonts w:hint="eastAsia"/>
                <w:lang w:val="en-US" w:eastAsia="zh-CN"/>
              </w:rPr>
              <w:fldChar w:fldCharType="separate"/>
            </w:r>
            <w:r>
              <w:rPr>
                <w:rStyle w:val="31"/>
                <w:rFonts w:hint="eastAsia"/>
                <w:lang w:val="en-US" w:eastAsia="zh-CN"/>
              </w:rPr>
              <w:t>“查询”</w:t>
            </w:r>
            <w:r>
              <w:rPr>
                <w:rFonts w:hint="eastAsia"/>
                <w:lang w:val="en-US" w:eastAsia="zh-CN"/>
              </w:rPr>
              <w:fldChar w:fldCharType="end"/>
            </w:r>
            <w:r>
              <w:rPr>
                <w:rFonts w:hint="eastAsia"/>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lang w:val="en-US" w:eastAsia="zh-CN"/>
              </w:rPr>
            </w:pPr>
            <w:r>
              <w:rPr>
                <w:rFonts w:hint="eastAsia"/>
                <w:lang w:val="en-US" w:eastAsia="zh-CN"/>
              </w:rPr>
              <w:t>4-1.1 案例拥有者根据关键字查询</w:t>
            </w:r>
          </w:p>
          <w:p>
            <w:pPr>
              <w:rPr>
                <w:rFonts w:hint="eastAsia"/>
                <w:lang w:val="en-US" w:eastAsia="zh-CN"/>
              </w:rPr>
            </w:pPr>
            <w:r>
              <w:rPr>
                <w:rFonts w:hint="eastAsia"/>
                <w:lang w:val="en-US" w:eastAsia="zh-CN"/>
              </w:rPr>
              <w:t>1. 点击“我的项目”</w:t>
            </w:r>
          </w:p>
          <w:p>
            <w:pPr>
              <w:rPr>
                <w:rFonts w:hint="eastAsia"/>
                <w:lang w:val="en-US" w:eastAsia="zh-CN"/>
              </w:rPr>
            </w:pPr>
            <w:r>
              <w:rPr>
                <w:rFonts w:hint="eastAsia"/>
                <w:lang w:val="en-US" w:eastAsia="zh-CN"/>
              </w:rPr>
              <w:t>2. 输入关键字，点击“查询”按钮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lang w:val="en-US" w:eastAsia="zh-CN"/>
              </w:rPr>
            </w:pPr>
            <w:r>
              <w:rPr>
                <w:rFonts w:hint="eastAsia"/>
                <w:lang w:val="en-US" w:eastAsia="zh-CN"/>
              </w:rPr>
              <w:t>4-1.0 点击“我的项目”、选择类别</w:t>
            </w:r>
          </w:p>
          <w:p>
            <w:pPr>
              <w:rPr>
                <w:rFonts w:hint="eastAsia"/>
                <w:lang w:val="en-US" w:eastAsia="zh-CN"/>
              </w:rPr>
            </w:pPr>
            <w:r>
              <w:rPr>
                <w:rFonts w:hint="eastAsia"/>
                <w:lang w:val="en-US" w:eastAsia="zh-CN"/>
              </w:rPr>
              <w:t>4-1.1 点击“我的项目”，关键字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4-1.0 我的项目界面</w:t>
            </w:r>
          </w:p>
          <w:p>
            <w:pPr>
              <w:rPr>
                <w:rFonts w:hint="eastAsia"/>
                <w:lang w:val="en-US" w:eastAsia="zh-CN"/>
              </w:rPr>
            </w:pPr>
            <w:r>
              <w:rPr>
                <w:rFonts w:hint="eastAsia"/>
                <w:lang w:val="en-US" w:eastAsia="zh-CN"/>
              </w:rPr>
              <w:t>4-1.1 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bookmarkStart w:id="316" w:name="O_我的项目界面"/>
      <w:r>
        <w:rPr>
          <w:rFonts w:hint="eastAsia"/>
          <w:lang w:val="en-US" w:eastAsia="zh-CN"/>
        </w:rPr>
        <w:t>我的项目界面</w:t>
      </w:r>
      <w:bookmarkEnd w:id="316"/>
      <w:r>
        <w:rPr>
          <w:rFonts w:hint="eastAsia"/>
          <w:lang w:val="en-US" w:eastAsia="zh-CN"/>
        </w:rPr>
        <w:t>：</w:t>
      </w:r>
    </w:p>
    <w:p>
      <w:r>
        <w:drawing>
          <wp:inline distT="0" distB="0" distL="114300" distR="114300">
            <wp:extent cx="5266690" cy="4300220"/>
            <wp:effectExtent l="0" t="0" r="6350" b="1270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1"/>
                    <pic:cNvPicPr>
                      <a:picLocks noChangeAspect="1"/>
                    </pic:cNvPicPr>
                  </pic:nvPicPr>
                  <pic:blipFill>
                    <a:blip r:embed="rId89"/>
                    <a:stretch>
                      <a:fillRect/>
                    </a:stretch>
                  </pic:blipFill>
                  <pic:spPr>
                    <a:xfrm>
                      <a:off x="0" y="0"/>
                      <a:ext cx="5266690" cy="4300220"/>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r>
        <w:rPr>
          <w:rFonts w:hint="eastAsia"/>
          <w:lang w:val="en-US" w:eastAsia="zh-CN"/>
        </w:rPr>
        <w:drawing>
          <wp:inline distT="0" distB="0" distL="114300" distR="114300">
            <wp:extent cx="3535680" cy="3009900"/>
            <wp:effectExtent l="0" t="0" r="0" b="7620"/>
            <wp:docPr id="74" name="图片 74" descr="39498364637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949836463757586"/>
                    <pic:cNvPicPr>
                      <a:picLocks noChangeAspect="1"/>
                    </pic:cNvPicPr>
                  </pic:nvPicPr>
                  <pic:blipFill>
                    <a:blip r:embed="rId90"/>
                    <a:stretch>
                      <a:fillRect/>
                    </a:stretch>
                  </pic:blipFill>
                  <pic:spPr>
                    <a:xfrm>
                      <a:off x="0" y="0"/>
                      <a:ext cx="3535680" cy="3009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7" w:name="_Toc3888"/>
      <w:r>
        <w:rPr>
          <w:rFonts w:hint="eastAsia"/>
          <w:lang w:val="en-US" w:eastAsia="zh-CN"/>
        </w:rPr>
        <w:t>4.1.20案例拥有者管理实例</w:t>
      </w:r>
      <w:bookmarkEnd w:id="3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eastAsia="宋体"/>
                <w:lang w:val="en-US" w:eastAsia="zh-CN"/>
              </w:rPr>
            </w:pPr>
            <w:r>
              <w:rPr>
                <w:rFonts w:hint="eastAsia"/>
              </w:rPr>
              <w:t>2</w:t>
            </w:r>
            <w:r>
              <w:rPr>
                <w:rFonts w:hint="eastAsia"/>
                <w:lang w:eastAsia="zh-CN"/>
              </w:rPr>
              <w:t>.</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"O_我的项目界面_项目名称按钮" </w:instrText>
            </w:r>
            <w:r>
              <w:rPr>
                <w:rFonts w:hint="eastAsia"/>
                <w:lang w:val="en-US" w:eastAsia="zh-CN"/>
              </w:rPr>
              <w:fldChar w:fldCharType="separate"/>
            </w:r>
            <w:r>
              <w:rPr>
                <w:rStyle w:val="31"/>
                <w:rFonts w:hint="eastAsia"/>
                <w:lang w:val="en-US" w:eastAsia="zh-CN"/>
              </w:rPr>
              <w:t>“我的项目”界面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4-2.0案例拥有者管理实例</w:t>
            </w:r>
          </w:p>
          <w:p>
            <w:pPr>
              <w:rPr>
                <w:rFonts w:hint="eastAsia" w:eastAsia="宋体"/>
                <w:lang w:val="en-US" w:eastAsia="zh-CN"/>
              </w:rPr>
            </w:pPr>
            <w:r>
              <w:rPr>
                <w:rFonts w:hint="eastAsia"/>
              </w:rPr>
              <w:t>1.案例拥有者点击</w:t>
            </w:r>
            <w:r>
              <w:rPr>
                <w:rFonts w:hint="eastAsia"/>
                <w:lang w:val="en-US" w:eastAsia="zh-CN"/>
              </w:rPr>
              <w:fldChar w:fldCharType="begin"/>
            </w:r>
            <w:r>
              <w:rPr>
                <w:rFonts w:hint="eastAsia"/>
                <w:lang w:val="en-US" w:eastAsia="zh-CN"/>
              </w:rPr>
              <w:instrText xml:space="preserve"> HYPERLINK \l "O_我的项目界面_项目名称按钮" </w:instrText>
            </w:r>
            <w:r>
              <w:rPr>
                <w:rFonts w:hint="eastAsia"/>
                <w:lang w:val="en-US" w:eastAsia="zh-CN"/>
              </w:rPr>
              <w:fldChar w:fldCharType="separate"/>
            </w:r>
            <w:r>
              <w:rPr>
                <w:rStyle w:val="31"/>
                <w:rFonts w:hint="eastAsia"/>
                <w:lang w:val="en-US" w:eastAsia="zh-CN"/>
              </w:rPr>
              <w:t>项目名</w:t>
            </w:r>
            <w:r>
              <w:rPr>
                <w:rFonts w:hint="eastAsia"/>
                <w:lang w:val="en-US" w:eastAsia="zh-CN"/>
              </w:rPr>
              <w:fldChar w:fldCharType="end"/>
            </w:r>
          </w:p>
          <w:p>
            <w:pPr>
              <w:rPr>
                <w:rFonts w:hint="eastAsia" w:eastAsia="宋体"/>
                <w:lang w:val="en-US" w:eastAsia="zh-CN"/>
              </w:rPr>
            </w:pPr>
            <w:r>
              <w:rPr>
                <w:rFonts w:hint="eastAsia"/>
              </w:rPr>
              <w:t>2.</w:t>
            </w: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"O_实例详情" </w:instrText>
            </w:r>
            <w:r>
              <w:rPr>
                <w:rFonts w:hint="eastAsia"/>
                <w:lang w:val="en-US" w:eastAsia="zh-CN"/>
              </w:rPr>
              <w:fldChar w:fldCharType="separate"/>
            </w:r>
            <w:r>
              <w:rPr>
                <w:rStyle w:val="31"/>
                <w:rFonts w:hint="eastAsia"/>
                <w:lang w:val="en-US" w:eastAsia="zh-CN"/>
              </w:rPr>
              <w:t>“案例详情”界面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4-2.0 点击项目名称按钮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4-2.0 “案例详情”界面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
      <w:pPr>
        <w:rPr>
          <w:rFonts w:hint="eastAsia"/>
          <w:lang w:val="en-US" w:eastAsia="zh-CN"/>
        </w:rPr>
      </w:pPr>
      <w:bookmarkStart w:id="318" w:name="O_我的项目界面_项目名称按钮"/>
      <w:r>
        <w:rPr>
          <w:rFonts w:hint="eastAsia"/>
          <w:lang w:val="en-US" w:eastAsia="zh-CN"/>
        </w:rPr>
        <w:t>我的项目界面/项目名称按钮</w:t>
      </w:r>
      <w:bookmarkEnd w:id="318"/>
      <w:r>
        <w:rPr>
          <w:rFonts w:hint="eastAsia"/>
          <w:lang w:val="en-US" w:eastAsia="zh-CN"/>
        </w:rPr>
        <w:t>：</w:t>
      </w:r>
    </w:p>
    <w:p>
      <w:pPr>
        <w:rPr>
          <w:rFonts w:hint="eastAsia"/>
          <w:lang w:val="en-US" w:eastAsia="zh-CN"/>
        </w:rPr>
      </w:pPr>
      <w:r>
        <w:drawing>
          <wp:inline distT="0" distB="0" distL="114300" distR="114300">
            <wp:extent cx="5266690" cy="4300220"/>
            <wp:effectExtent l="0" t="0" r="6350"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89"/>
                    <a:stretch>
                      <a:fillRect/>
                    </a:stretch>
                  </pic:blipFill>
                  <pic:spPr>
                    <a:xfrm>
                      <a:off x="0" y="0"/>
                      <a:ext cx="5266690" cy="4300220"/>
                    </a:xfrm>
                    <a:prstGeom prst="rect">
                      <a:avLst/>
                    </a:prstGeom>
                    <a:noFill/>
                    <a:ln w="9525">
                      <a:noFill/>
                    </a:ln>
                  </pic:spPr>
                </pic:pic>
              </a:graphicData>
            </a:graphic>
          </wp:inline>
        </w:drawing>
      </w:r>
    </w:p>
    <w:p>
      <w:pPr>
        <w:rPr>
          <w:rFonts w:hint="eastAsia"/>
          <w:lang w:eastAsia="zh-CN"/>
        </w:rPr>
      </w:pPr>
    </w:p>
    <w:p>
      <w:pPr>
        <w:rPr>
          <w:rFonts w:hint="eastAsia" w:eastAsiaTheme="minorEastAsia"/>
          <w:lang w:val="en-US" w:eastAsia="zh-CN"/>
        </w:rPr>
      </w:pPr>
      <w:bookmarkStart w:id="319" w:name="O_实例详情"/>
      <w:r>
        <w:rPr>
          <w:rFonts w:hint="eastAsia" w:eastAsiaTheme="minorEastAsia"/>
          <w:lang w:val="en-US" w:eastAsia="zh-CN"/>
        </w:rPr>
        <w:t>实例详情</w:t>
      </w:r>
      <w:bookmarkEnd w:id="319"/>
      <w:r>
        <w:rPr>
          <w:rFonts w:hint="eastAsia" w:eastAsiaTheme="minorEastAsia"/>
          <w:lang w:val="en-US" w:eastAsia="zh-CN"/>
        </w:rPr>
        <w:t>：</w:t>
      </w:r>
    </w:p>
    <w:p>
      <w:r>
        <w:drawing>
          <wp:inline distT="0" distB="0" distL="114300" distR="114300">
            <wp:extent cx="5270500" cy="4107815"/>
            <wp:effectExtent l="0" t="0" r="2540" b="6985"/>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91"/>
                    <a:stretch>
                      <a:fillRect/>
                    </a:stretch>
                  </pic:blipFill>
                  <pic:spPr>
                    <a:xfrm>
                      <a:off x="0" y="0"/>
                      <a:ext cx="5270500" cy="4107815"/>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1592580" cy="2186940"/>
            <wp:effectExtent l="0" t="0" r="7620" b="7620"/>
            <wp:docPr id="75" name="图片 75" descr="1054247586906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05424758690605887"/>
                    <pic:cNvPicPr>
                      <a:picLocks noChangeAspect="1"/>
                    </pic:cNvPicPr>
                  </pic:nvPicPr>
                  <pic:blipFill>
                    <a:blip r:embed="rId92"/>
                    <a:stretch>
                      <a:fillRect/>
                    </a:stretch>
                  </pic:blipFill>
                  <pic:spPr>
                    <a:xfrm>
                      <a:off x="0" y="0"/>
                      <a:ext cx="1592580" cy="2186940"/>
                    </a:xfrm>
                    <a:prstGeom prst="rect">
                      <a:avLst/>
                    </a:prstGeom>
                  </pic:spPr>
                </pic:pic>
              </a:graphicData>
            </a:graphic>
          </wp:inline>
        </w:drawing>
      </w:r>
    </w:p>
    <w:p>
      <w:pPr>
        <w:pStyle w:val="4"/>
        <w:rPr>
          <w:rFonts w:hint="eastAsia"/>
          <w:lang w:val="en-US" w:eastAsia="zh-CN"/>
        </w:rPr>
      </w:pPr>
      <w:bookmarkStart w:id="320" w:name="_Toc11726"/>
      <w:r>
        <w:rPr>
          <w:rFonts w:hint="eastAsia"/>
          <w:lang w:val="en-US" w:eastAsia="zh-CN"/>
        </w:rPr>
        <w:t>4.1.21案例拥有者查询申请案例信息</w:t>
      </w:r>
      <w:bookmarkEnd w:id="320"/>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10"/>
              </w:numPr>
              <w:rPr>
                <w:rFonts w:hint="eastAsia"/>
              </w:rPr>
            </w:pPr>
            <w:r>
              <w:rPr>
                <w:rFonts w:hint="eastAsia"/>
              </w:rPr>
              <w:t>案例拥有者身份得到认证</w:t>
            </w:r>
          </w:p>
          <w:p>
            <w:pPr>
              <w:numPr>
                <w:ilvl w:val="0"/>
                <w:numId w:val="10"/>
              </w:numPr>
              <w:rPr>
                <w:rFonts w:hint="eastAsia"/>
              </w:rPr>
            </w:pPr>
            <w:r>
              <w:rPr>
                <w:rFonts w:hint="eastAsia"/>
                <w:lang w:val="en-US" w:eastAsia="zh-CN"/>
              </w:rPr>
              <w:t>案例拥有者进入</w:t>
            </w:r>
            <w:r>
              <w:rPr>
                <w:rFonts w:hint="eastAsia"/>
                <w:lang w:val="en-US" w:eastAsia="zh-CN"/>
              </w:rPr>
              <w:fldChar w:fldCharType="begin"/>
            </w:r>
            <w:r>
              <w:rPr>
                <w:rFonts w:hint="eastAsia"/>
                <w:lang w:val="en-US" w:eastAsia="zh-CN"/>
              </w:rPr>
              <w:instrText xml:space="preserve"> HYPERLINK \l "O_申请列表界面" </w:instrText>
            </w:r>
            <w:r>
              <w:rPr>
                <w:rFonts w:hint="eastAsia"/>
                <w:lang w:val="en-US" w:eastAsia="zh-CN"/>
              </w:rPr>
              <w:fldChar w:fldCharType="separate"/>
            </w:r>
            <w:r>
              <w:rPr>
                <w:rStyle w:val="31"/>
                <w:rFonts w:hint="eastAsia"/>
                <w:lang w:val="en-US" w:eastAsia="zh-CN"/>
              </w:rPr>
              <w:t>“申请列表”界面</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宋体"/>
                <w:lang w:val="en-US" w:eastAsia="zh-CN"/>
              </w:rPr>
            </w:pPr>
            <w:r>
              <w:rPr>
                <w:rFonts w:hint="eastAsia"/>
              </w:rPr>
              <w:t>显示提出申请</w:t>
            </w:r>
            <w:r>
              <w:rPr>
                <w:rFonts w:hint="eastAsia"/>
                <w:lang w:val="en-US" w:eastAsia="zh-CN"/>
              </w:rPr>
              <w:t>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eastAsia="宋体"/>
                <w:lang w:val="en-US" w:eastAsia="zh-CN"/>
              </w:rPr>
            </w:pPr>
            <w:r>
              <w:rPr>
                <w:rFonts w:hint="eastAsia"/>
              </w:rPr>
              <w:t>5-1.0案例拥有者</w:t>
            </w:r>
            <w:r>
              <w:rPr>
                <w:rFonts w:hint="eastAsia"/>
                <w:lang w:val="en-US" w:eastAsia="zh-CN"/>
              </w:rPr>
              <w:t>根据状态查询申请案例信息</w:t>
            </w:r>
          </w:p>
          <w:p>
            <w:pPr>
              <w:numPr>
                <w:ilvl w:val="0"/>
                <w:numId w:val="11"/>
              </w:numPr>
              <w:rPr>
                <w:rFonts w:hint="eastAsia"/>
                <w:lang w:val="en-US" w:eastAsia="zh-CN"/>
              </w:rPr>
            </w:pPr>
            <w:r>
              <w:rPr>
                <w:rFonts w:hint="eastAsia"/>
              </w:rPr>
              <w:t>案例拥有者</w:t>
            </w:r>
            <w:r>
              <w:rPr>
                <w:rFonts w:hint="eastAsia"/>
                <w:lang w:val="en-US" w:eastAsia="zh-CN"/>
              </w:rPr>
              <w:t>选择案例状态作为查询条件</w:t>
            </w:r>
          </w:p>
          <w:p>
            <w:pPr>
              <w:numPr>
                <w:ilvl w:val="0"/>
                <w:numId w:val="11"/>
              </w:numPr>
              <w:rPr>
                <w:rFonts w:hint="eastAsia"/>
                <w:lang w:val="en-US" w:eastAsia="zh-CN"/>
              </w:rPr>
            </w:pPr>
            <w:r>
              <w:rPr>
                <w:rFonts w:hint="eastAsia"/>
                <w:lang w:val="en-US" w:eastAsia="zh-CN"/>
              </w:rPr>
              <w:t>案例拥有者点击“</w:t>
            </w:r>
            <w:r>
              <w:rPr>
                <w:rFonts w:hint="eastAsia"/>
                <w:lang w:val="en-US" w:eastAsia="zh-CN"/>
              </w:rPr>
              <w:fldChar w:fldCharType="begin"/>
            </w:r>
            <w:r>
              <w:rPr>
                <w:rFonts w:hint="eastAsia"/>
                <w:lang w:val="en-US" w:eastAsia="zh-CN"/>
              </w:rPr>
              <w:instrText xml:space="preserve"> HYPERLINK \l "O_查询" </w:instrText>
            </w:r>
            <w:r>
              <w:rPr>
                <w:rFonts w:hint="eastAsia"/>
                <w:lang w:val="en-US" w:eastAsia="zh-CN"/>
              </w:rPr>
              <w:fldChar w:fldCharType="separate"/>
            </w:r>
            <w:r>
              <w:rPr>
                <w:rStyle w:val="31"/>
                <w:rFonts w:hint="eastAsia"/>
                <w:lang w:val="en-US" w:eastAsia="zh-CN"/>
              </w:rPr>
              <w:t>查询</w:t>
            </w:r>
            <w:r>
              <w:rPr>
                <w:rFonts w:hint="eastAsia"/>
                <w:lang w:val="en-US" w:eastAsia="zh-CN"/>
              </w:rPr>
              <w:fldChar w:fldCharType="end"/>
            </w:r>
            <w:r>
              <w:rPr>
                <w:rFonts w:hint="eastAsia"/>
                <w:lang w:val="en-US" w:eastAsia="zh-CN"/>
              </w:rPr>
              <w:t>”按钮</w:t>
            </w:r>
          </w:p>
          <w:p>
            <w:pPr>
              <w:numPr>
                <w:ilvl w:val="0"/>
                <w:numId w:val="11"/>
              </w:numPr>
              <w:rPr>
                <w:rFonts w:hint="eastAsia"/>
                <w:lang w:val="en-US" w:eastAsia="zh-CN"/>
              </w:rPr>
            </w:pPr>
            <w:r>
              <w:rPr>
                <w:rFonts w:hint="eastAsia"/>
                <w:lang w:val="en-US" w:eastAsia="zh-CN"/>
              </w:rPr>
              <w:t>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eastAsia="宋体"/>
                <w:lang w:val="en-US" w:eastAsia="zh-CN"/>
              </w:rPr>
            </w:pPr>
            <w:r>
              <w:rPr>
                <w:rFonts w:hint="eastAsia"/>
                <w:lang w:val="en-US" w:eastAsia="zh-CN"/>
              </w:rPr>
              <w:t>5-1.1</w:t>
            </w:r>
            <w:r>
              <w:rPr>
                <w:rFonts w:hint="eastAsia"/>
              </w:rPr>
              <w:t>案例拥有者</w:t>
            </w:r>
            <w:r>
              <w:rPr>
                <w:rFonts w:hint="eastAsia"/>
                <w:lang w:val="en-US" w:eastAsia="zh-CN"/>
              </w:rPr>
              <w:t>根据时间查询申请案例信息</w:t>
            </w:r>
          </w:p>
          <w:p>
            <w:pPr>
              <w:numPr>
                <w:ilvl w:val="0"/>
                <w:numId w:val="0"/>
              </w:numPr>
              <w:rPr>
                <w:rFonts w:hint="eastAsia"/>
                <w:lang w:val="en-US" w:eastAsia="zh-CN"/>
              </w:rPr>
            </w:pPr>
            <w:r>
              <w:rPr>
                <w:rFonts w:hint="eastAsia"/>
                <w:lang w:val="en-US" w:eastAsia="zh-CN"/>
              </w:rPr>
              <w:t>1.</w:t>
            </w:r>
            <w:r>
              <w:rPr>
                <w:rFonts w:hint="eastAsia"/>
              </w:rPr>
              <w:t>案例拥有者</w:t>
            </w:r>
            <w:r>
              <w:rPr>
                <w:rFonts w:hint="eastAsia"/>
                <w:lang w:val="en-US" w:eastAsia="zh-CN"/>
              </w:rPr>
              <w:t>选择案例时间作为查询条件</w:t>
            </w:r>
          </w:p>
          <w:p>
            <w:pPr>
              <w:numPr>
                <w:ilvl w:val="0"/>
                <w:numId w:val="0"/>
              </w:numPr>
              <w:rPr>
                <w:rFonts w:hint="eastAsia"/>
                <w:lang w:val="en-US" w:eastAsia="zh-CN"/>
              </w:rPr>
            </w:pPr>
            <w:r>
              <w:rPr>
                <w:rFonts w:hint="eastAsia"/>
                <w:lang w:val="en-US" w:eastAsia="zh-CN"/>
              </w:rPr>
              <w:t>2.案例拥有者点击“查询”按钮</w:t>
            </w:r>
          </w:p>
          <w:p>
            <w:pPr>
              <w:rPr>
                <w:rFonts w:hint="eastAsia"/>
                <w:lang w:val="en-US" w:eastAsia="zh-CN"/>
              </w:rPr>
            </w:pPr>
            <w:r>
              <w:rPr>
                <w:rFonts w:hint="eastAsia"/>
                <w:lang w:val="en-US" w:eastAsia="zh-CN"/>
              </w:rPr>
              <w:t>3.显示符合条件的案例信息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lang w:val="en-US" w:eastAsia="zh-CN"/>
              </w:rPr>
            </w:pPr>
            <w:r>
              <w:rPr>
                <w:rFonts w:hint="eastAsia"/>
                <w:lang w:val="en-US" w:eastAsia="zh-CN"/>
              </w:rPr>
              <w:t>5-1.0 案例状态</w:t>
            </w:r>
          </w:p>
          <w:p>
            <w:pPr>
              <w:rPr>
                <w:rFonts w:hint="eastAsia"/>
                <w:lang w:val="en-US" w:eastAsia="zh-CN"/>
              </w:rPr>
            </w:pPr>
            <w:r>
              <w:rPr>
                <w:rFonts w:hint="eastAsia"/>
                <w:lang w:val="en-US" w:eastAsia="zh-CN"/>
              </w:rPr>
              <w:t>5-1.1 案例时间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5-1.0 符合条件申请的案例信息</w:t>
            </w:r>
          </w:p>
          <w:p>
            <w:pPr>
              <w:rPr>
                <w:rFonts w:hint="eastAsia"/>
                <w:lang w:val="en-US" w:eastAsia="zh-CN"/>
              </w:rPr>
            </w:pPr>
            <w:r>
              <w:rPr>
                <w:rFonts w:hint="eastAsia"/>
                <w:lang w:val="en-US" w:eastAsia="zh-CN"/>
              </w:rPr>
              <w:t>5-1.1 符合条件申请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321" w:name="O_申请列表界面"/>
      <w:r>
        <w:rPr>
          <w:rFonts w:hint="eastAsia" w:eastAsiaTheme="minorEastAsia"/>
          <w:lang w:val="en-US" w:eastAsia="zh-CN"/>
        </w:rPr>
        <w:t>申请列表界面</w:t>
      </w:r>
      <w:bookmarkEnd w:id="321"/>
      <w:r>
        <w:rPr>
          <w:rFonts w:hint="eastAsia" w:eastAsiaTheme="minorEastAsia"/>
          <w:lang w:val="en-US" w:eastAsia="zh-CN"/>
        </w:rPr>
        <w:t>：</w:t>
      </w:r>
    </w:p>
    <w:p>
      <w:r>
        <w:drawing>
          <wp:inline distT="0" distB="0" distL="114300" distR="114300">
            <wp:extent cx="5266690" cy="2883535"/>
            <wp:effectExtent l="0" t="0" r="6350" b="1206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93"/>
                    <a:stretch>
                      <a:fillRect/>
                    </a:stretch>
                  </pic:blipFill>
                  <pic:spPr>
                    <a:xfrm>
                      <a:off x="0" y="0"/>
                      <a:ext cx="5266690" cy="2883535"/>
                    </a:xfrm>
                    <a:prstGeom prst="rect">
                      <a:avLst/>
                    </a:prstGeom>
                    <a:noFill/>
                    <a:ln w="9525">
                      <a:noFill/>
                    </a:ln>
                  </pic:spPr>
                </pic:pic>
              </a:graphicData>
            </a:graphic>
          </wp:inline>
        </w:drawing>
      </w:r>
    </w:p>
    <w:p>
      <w:pPr>
        <w:rPr>
          <w:rFonts w:hint="eastAsia"/>
          <w:lang w:val="en-US" w:eastAsia="zh-CN"/>
        </w:rPr>
      </w:pPr>
      <w:bookmarkStart w:id="322" w:name="O_查询"/>
      <w:r>
        <w:rPr>
          <w:rFonts w:hint="eastAsia"/>
          <w:lang w:val="en-US" w:eastAsia="zh-CN"/>
        </w:rPr>
        <w:t>查询</w:t>
      </w:r>
      <w:bookmarkEnd w:id="322"/>
      <w:r>
        <w:rPr>
          <w:rFonts w:hint="eastAsia"/>
          <w:lang w:val="en-US" w:eastAsia="zh-CN"/>
        </w:rPr>
        <w:t>：</w:t>
      </w:r>
    </w:p>
    <w:p>
      <w:pPr>
        <w:rPr>
          <w:rFonts w:hint="eastAsia"/>
          <w:lang w:val="en-US" w:eastAsia="zh-CN"/>
        </w:rPr>
      </w:pPr>
      <w:r>
        <w:drawing>
          <wp:inline distT="0" distB="0" distL="114300" distR="114300">
            <wp:extent cx="5270500" cy="478155"/>
            <wp:effectExtent l="0" t="0" r="2540" b="952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94"/>
                    <a:stretch>
                      <a:fillRect/>
                    </a:stretch>
                  </pic:blipFill>
                  <pic:spPr>
                    <a:xfrm>
                      <a:off x="0" y="0"/>
                      <a:ext cx="5270500" cy="478155"/>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3444240" cy="3375660"/>
            <wp:effectExtent l="0" t="0" r="0" b="7620"/>
            <wp:docPr id="76" name="图片 76" descr="6875010677169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87501067716929710"/>
                    <pic:cNvPicPr>
                      <a:picLocks noChangeAspect="1"/>
                    </pic:cNvPicPr>
                  </pic:nvPicPr>
                  <pic:blipFill>
                    <a:blip r:embed="rId95"/>
                    <a:stretch>
                      <a:fillRect/>
                    </a:stretch>
                  </pic:blipFill>
                  <pic:spPr>
                    <a:xfrm>
                      <a:off x="0" y="0"/>
                      <a:ext cx="3444240" cy="3375660"/>
                    </a:xfrm>
                    <a:prstGeom prst="rect">
                      <a:avLst/>
                    </a:prstGeom>
                  </pic:spPr>
                </pic:pic>
              </a:graphicData>
            </a:graphic>
          </wp:inline>
        </w:drawing>
      </w:r>
    </w:p>
    <w:p>
      <w:pPr>
        <w:pStyle w:val="4"/>
        <w:rPr>
          <w:rFonts w:hint="eastAsia"/>
          <w:lang w:val="en-US" w:eastAsia="zh-CN"/>
        </w:rPr>
      </w:pPr>
      <w:bookmarkStart w:id="323" w:name="_Toc25533"/>
      <w:r>
        <w:rPr>
          <w:rFonts w:hint="eastAsia"/>
          <w:lang w:val="en-US" w:eastAsia="zh-CN"/>
        </w:rPr>
        <w:t>4.1.22案例拥有者取消正在申请的案例</w:t>
      </w:r>
      <w:bookmarkEnd w:id="323"/>
    </w:p>
    <w:p>
      <w:pPr>
        <w:rPr>
          <w:rFonts w:hint="eastAsia" w:eastAsiaTheme="minorEastAsia"/>
          <w:lang w:eastAsia="zh-CN"/>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创建人</w:t>
            </w:r>
          </w:p>
        </w:tc>
        <w:tc>
          <w:tcPr>
            <w:tcW w:w="4148" w:type="dxa"/>
          </w:tcPr>
          <w:p>
            <w:pPr>
              <w:rPr>
                <w:rFonts w:hint="eastAsia" w:eastAsia="宋体"/>
                <w:lang w:val="en-US" w:eastAsia="zh-CN"/>
              </w:rPr>
            </w:pPr>
            <w:r>
              <w:rPr>
                <w:rFonts w:hint="eastAsia"/>
                <w:lang w:val="en-US" w:eastAsia="zh-C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创建时间</w:t>
            </w:r>
          </w:p>
        </w:tc>
        <w:tc>
          <w:tcPr>
            <w:tcW w:w="4148" w:type="dxa"/>
          </w:tcPr>
          <w:p>
            <w:pPr>
              <w:rPr>
                <w:rFonts w:hint="eastAsia" w:eastAsia="宋体"/>
                <w:lang w:val="en-US" w:eastAsia="zh-CN"/>
              </w:rPr>
            </w:pPr>
            <w:r>
              <w:rPr>
                <w:rFonts w:hint="eastAsia"/>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5-2.0案例拥有者管理实例</w:t>
            </w:r>
          </w:p>
          <w:p>
            <w:r>
              <w:rPr>
                <w:rFonts w:hint="eastAsia"/>
              </w:rPr>
              <w:t>1.案例拥有者点击</w:t>
            </w:r>
            <w:r>
              <w:rPr>
                <w:rFonts w:hint="eastAsia"/>
              </w:rPr>
              <w:fldChar w:fldCharType="begin"/>
            </w:r>
            <w:r>
              <w:rPr>
                <w:rFonts w:hint="eastAsia"/>
              </w:rPr>
              <w:instrText xml:space="preserve"> HYPERLINK \l "O_申请列表界面_取消申请按钮" </w:instrText>
            </w:r>
            <w:r>
              <w:rPr>
                <w:rFonts w:hint="eastAsia"/>
              </w:rPr>
              <w:fldChar w:fldCharType="separate"/>
            </w:r>
            <w:r>
              <w:rPr>
                <w:rStyle w:val="31"/>
                <w:rFonts w:hint="eastAsia"/>
              </w:rPr>
              <w:t>“申请列表”</w:t>
            </w:r>
            <w:r>
              <w:rPr>
                <w:rFonts w:hint="eastAsia"/>
              </w:rPr>
              <w:fldChar w:fldCharType="end"/>
            </w:r>
          </w:p>
          <w:p>
            <w:pPr>
              <w:rPr>
                <w:rFonts w:hint="eastAsia"/>
              </w:rPr>
            </w:pPr>
            <w:r>
              <w:rPr>
                <w:rFonts w:hint="eastAsia"/>
              </w:rPr>
              <w:t>2.案例拥有者选择指定案例，点击</w:t>
            </w:r>
            <w:r>
              <w:rPr>
                <w:rFonts w:hint="eastAsia"/>
              </w:rPr>
              <w:fldChar w:fldCharType="begin"/>
            </w:r>
            <w:r>
              <w:rPr>
                <w:rFonts w:hint="eastAsia"/>
              </w:rPr>
              <w:instrText xml:space="preserve"> HYPERLINK \l "O_申请列表界面_取消申请按钮" </w:instrText>
            </w:r>
            <w:r>
              <w:rPr>
                <w:rFonts w:hint="eastAsia"/>
              </w:rPr>
              <w:fldChar w:fldCharType="separate"/>
            </w:r>
            <w:r>
              <w:rPr>
                <w:rStyle w:val="31"/>
                <w:rFonts w:hint="eastAsia"/>
              </w:rPr>
              <w:t>“取消申请”</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输入</w:t>
            </w:r>
          </w:p>
        </w:tc>
        <w:tc>
          <w:tcPr>
            <w:tcW w:w="4148" w:type="dxa"/>
          </w:tcPr>
          <w:p>
            <w:pPr>
              <w:rPr>
                <w:rFonts w:hint="eastAsia" w:eastAsia="宋体"/>
                <w:lang w:val="en-US" w:eastAsia="zh-CN"/>
              </w:rPr>
            </w:pPr>
            <w:r>
              <w:rPr>
                <w:rFonts w:hint="eastAsia"/>
                <w:lang w:val="en-US" w:eastAsia="zh-CN"/>
              </w:rPr>
              <w:t>5-2.0点击“取消申请”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输出</w:t>
            </w:r>
          </w:p>
        </w:tc>
        <w:tc>
          <w:tcPr>
            <w:tcW w:w="4148" w:type="dxa"/>
          </w:tcPr>
          <w:p>
            <w:pPr>
              <w:rPr>
                <w:rFonts w:hint="eastAsia"/>
                <w:lang w:val="en-US" w:eastAsia="zh-CN"/>
              </w:rPr>
            </w:pPr>
            <w:r>
              <w:rPr>
                <w:rFonts w:hint="eastAsia"/>
                <w:lang w:val="en-US" w:eastAsia="zh-CN"/>
              </w:rPr>
              <w:t>5-2.0 修改状态后的案例列表界面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业务规则</w:t>
            </w:r>
          </w:p>
        </w:tc>
        <w:tc>
          <w:tcPr>
            <w:tcW w:w="4148" w:type="dxa"/>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val="en-US" w:eastAsia="zh-CN"/>
        </w:rPr>
      </w:pPr>
      <w:bookmarkStart w:id="324" w:name="O_申请列表界面_取消申请按钮"/>
      <w:r>
        <w:rPr>
          <w:rFonts w:hint="eastAsia" w:eastAsiaTheme="minorEastAsia"/>
          <w:lang w:val="en-US" w:eastAsia="zh-CN"/>
        </w:rPr>
        <w:t>申请列表界面/取消申请按钮</w:t>
      </w:r>
      <w:bookmarkEnd w:id="324"/>
      <w:r>
        <w:rPr>
          <w:rFonts w:hint="eastAsia" w:eastAsiaTheme="minorEastAsia"/>
          <w:lang w:val="en-US" w:eastAsia="zh-CN"/>
        </w:rPr>
        <w:t>：</w:t>
      </w:r>
    </w:p>
    <w:p>
      <w:pPr>
        <w:rPr>
          <w:rFonts w:hint="eastAsia"/>
          <w:lang w:val="en-US" w:eastAsia="zh-CN"/>
        </w:rPr>
      </w:pPr>
      <w:r>
        <w:drawing>
          <wp:inline distT="0" distB="0" distL="114300" distR="114300">
            <wp:extent cx="5266690" cy="2883535"/>
            <wp:effectExtent l="0" t="0" r="6350" b="12065"/>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93"/>
                    <a:stretch>
                      <a:fillRect/>
                    </a:stretch>
                  </pic:blipFill>
                  <pic:spPr>
                    <a:xfrm>
                      <a:off x="0" y="0"/>
                      <a:ext cx="5266690" cy="2883535"/>
                    </a:xfrm>
                    <a:prstGeom prst="rect">
                      <a:avLst/>
                    </a:prstGeom>
                    <a:noFill/>
                    <a:ln w="9525">
                      <a:noFill/>
                    </a:ln>
                  </pic:spPr>
                </pic:pic>
              </a:graphicData>
            </a:graphic>
          </wp:inline>
        </w:drawing>
      </w:r>
    </w:p>
    <w:p>
      <w:pPr>
        <w:rPr>
          <w:rFonts w:hint="eastAsia"/>
          <w:lang w:val="en-US" w:eastAsia="zh-CN"/>
        </w:rPr>
      </w:pPr>
      <w:r>
        <w:rPr>
          <w:rFonts w:hint="eastAsia"/>
          <w:lang w:val="en-US" w:eastAsia="zh-CN"/>
        </w:rPr>
        <w:t>对话框图：</w:t>
      </w:r>
    </w:p>
    <w:p>
      <w:pPr>
        <w:rPr>
          <w:rFonts w:hint="eastAsia"/>
          <w:lang w:val="en-US" w:eastAsia="zh-CN"/>
        </w:rPr>
      </w:pPr>
      <w:r>
        <w:rPr>
          <w:rFonts w:hint="eastAsia"/>
          <w:lang w:val="en-US" w:eastAsia="zh-CN"/>
        </w:rPr>
        <w:drawing>
          <wp:inline distT="0" distB="0" distL="114300" distR="114300">
            <wp:extent cx="1546860" cy="2407920"/>
            <wp:effectExtent l="0" t="0" r="7620" b="0"/>
            <wp:docPr id="77" name="图片 77" descr="3785693538271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78569353827153815"/>
                    <pic:cNvPicPr>
                      <a:picLocks noChangeAspect="1"/>
                    </pic:cNvPicPr>
                  </pic:nvPicPr>
                  <pic:blipFill>
                    <a:blip r:embed="rId96"/>
                    <a:stretch>
                      <a:fillRect/>
                    </a:stretch>
                  </pic:blipFill>
                  <pic:spPr>
                    <a:xfrm>
                      <a:off x="0" y="0"/>
                      <a:ext cx="1546860" cy="2407920"/>
                    </a:xfrm>
                    <a:prstGeom prst="rect">
                      <a:avLst/>
                    </a:prstGeom>
                  </pic:spPr>
                </pic:pic>
              </a:graphicData>
            </a:graphic>
          </wp:inline>
        </w:drawing>
      </w:r>
    </w:p>
    <w:p>
      <w:pPr>
        <w:rPr>
          <w:rFonts w:hint="eastAsia" w:eastAsiaTheme="minorEastAsia"/>
          <w:lang w:eastAsia="zh-CN"/>
        </w:rPr>
      </w:pPr>
    </w:p>
    <w:p>
      <w:pPr>
        <w:pStyle w:val="3"/>
      </w:pPr>
      <w:bookmarkStart w:id="325" w:name="_Hlk533942203"/>
      <w:bookmarkEnd w:id="325"/>
      <w:bookmarkStart w:id="326" w:name="_Toc11552"/>
      <w:bookmarkStart w:id="327" w:name="_Toc30151"/>
      <w:r>
        <w:rPr>
          <w:rFonts w:hint="eastAsia"/>
        </w:rPr>
        <w:t>4.2学生功能需求</w:t>
      </w:r>
      <w:bookmarkEnd w:id="326"/>
      <w:bookmarkEnd w:id="327"/>
    </w:p>
    <w:p>
      <w:pPr>
        <w:pStyle w:val="4"/>
      </w:pPr>
      <w:bookmarkStart w:id="328" w:name="_Toc305"/>
      <w:bookmarkStart w:id="329" w:name="_Toc10391"/>
      <w:r>
        <w:rPr>
          <w:rFonts w:hint="eastAsia"/>
        </w:rPr>
        <w:t>4.2.1学生登陆</w:t>
      </w:r>
      <w:bookmarkEnd w:id="328"/>
      <w:bookmarkEnd w:id="32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S-1-1,</w:t>
            </w:r>
            <w:r>
              <w:rPr>
                <w:rFonts w:hint="eastAsia"/>
                <w:kern w:val="0"/>
                <w:sz w:val="20"/>
              </w:rPr>
              <w:t>学生登陆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1-1.0学生登陆</w:t>
            </w:r>
          </w:p>
          <w:p>
            <w:pPr>
              <w:rPr>
                <w:kern w:val="0"/>
                <w:sz w:val="20"/>
              </w:rPr>
            </w:pPr>
            <w:r>
              <w:rPr>
                <w:rFonts w:hint="eastAsia"/>
                <w:kern w:val="0"/>
                <w:sz w:val="20"/>
              </w:rPr>
              <w:t>1.学生打开网站登陆页面</w:t>
            </w:r>
          </w:p>
          <w:p>
            <w:pPr>
              <w:rPr>
                <w:kern w:val="0"/>
                <w:sz w:val="20"/>
              </w:rPr>
            </w:pPr>
            <w:r>
              <w:rPr>
                <w:rFonts w:hint="eastAsia"/>
                <w:kern w:val="0"/>
                <w:sz w:val="20"/>
              </w:rPr>
              <w:t>2.</w:t>
            </w:r>
            <w:r>
              <w:rPr>
                <w:rFonts w:hint="eastAsia"/>
                <w:color w:val="FF0000"/>
                <w:kern w:val="0"/>
                <w:sz w:val="20"/>
              </w:rPr>
              <w:fldChar w:fldCharType="begin"/>
            </w:r>
            <w:r>
              <w:rPr>
                <w:rFonts w:hint="eastAsia"/>
                <w:color w:val="FF0000"/>
                <w:kern w:val="0"/>
                <w:sz w:val="20"/>
              </w:rPr>
              <w:instrText xml:space="preserve"> HYPERLINK \l "S_学生输入用户名密码" </w:instrText>
            </w:r>
            <w:r>
              <w:rPr>
                <w:rFonts w:hint="eastAsia"/>
                <w:color w:val="FF0000"/>
                <w:kern w:val="0"/>
                <w:sz w:val="20"/>
              </w:rPr>
              <w:fldChar w:fldCharType="separate"/>
            </w:r>
            <w:r>
              <w:rPr>
                <w:rStyle w:val="31"/>
                <w:rFonts w:hint="eastAsia"/>
                <w:color w:val="FF0000"/>
                <w:kern w:val="0"/>
                <w:sz w:val="20"/>
              </w:rPr>
              <w:t>学生输入用户名密码</w:t>
            </w:r>
            <w:r>
              <w:rPr>
                <w:rFonts w:hint="eastAsia"/>
                <w:color w:val="FF0000"/>
                <w:kern w:val="0"/>
                <w:sz w:val="20"/>
              </w:rPr>
              <w:fldChar w:fldCharType="end"/>
            </w:r>
          </w:p>
          <w:p>
            <w:pPr>
              <w:rPr>
                <w:kern w:val="0"/>
                <w:sz w:val="20"/>
              </w:rPr>
            </w:pPr>
            <w:r>
              <w:rPr>
                <w:rFonts w:hint="eastAsia"/>
                <w:kern w:val="0"/>
                <w:sz w:val="20"/>
              </w:rPr>
              <w:t>3.</w:t>
            </w:r>
            <w:r>
              <w:rPr>
                <w:rFonts w:hint="eastAsia"/>
                <w:color w:val="FF0000"/>
                <w:kern w:val="0"/>
                <w:sz w:val="20"/>
              </w:rPr>
              <w:fldChar w:fldCharType="begin"/>
            </w:r>
            <w:r>
              <w:rPr>
                <w:rFonts w:hint="eastAsia"/>
                <w:color w:val="FF0000"/>
                <w:kern w:val="0"/>
                <w:sz w:val="20"/>
              </w:rPr>
              <w:instrText xml:space="preserve"> HYPERLINK \l "S_学生输入用户名密码" </w:instrText>
            </w:r>
            <w:r>
              <w:rPr>
                <w:rFonts w:hint="eastAsia"/>
                <w:color w:val="FF0000"/>
                <w:kern w:val="0"/>
                <w:sz w:val="20"/>
              </w:rPr>
              <w:fldChar w:fldCharType="separate"/>
            </w:r>
            <w:r>
              <w:rPr>
                <w:rStyle w:val="31"/>
                <w:rFonts w:hint="eastAsia"/>
                <w:color w:val="FF0000"/>
                <w:kern w:val="0"/>
                <w:sz w:val="20"/>
              </w:rPr>
              <w:t>点击登陆界面的登陆按钮</w:t>
            </w:r>
            <w:r>
              <w:rPr>
                <w:rFonts w:hint="eastAsia"/>
                <w:color w:val="FF0000"/>
                <w:kern w:val="0"/>
                <w:sz w:val="20"/>
              </w:rPr>
              <w:fldChar w:fldCharType="end"/>
            </w:r>
          </w:p>
          <w:p>
            <w:pPr>
              <w:rPr>
                <w:kern w:val="0"/>
                <w:sz w:val="20"/>
              </w:rPr>
            </w:pPr>
            <w:r>
              <w:rPr>
                <w:rFonts w:hint="eastAsia"/>
                <w:kern w:val="0"/>
                <w:sz w:val="20"/>
              </w:rPr>
              <w:t>4.账号密码正确</w:t>
            </w:r>
            <w:r>
              <w:rPr>
                <w:rFonts w:hint="eastAsia"/>
                <w:kern w:val="0"/>
                <w:sz w:val="20"/>
                <w:lang w:val="en-US" w:eastAsia="zh-CN"/>
              </w:rPr>
              <w:t>,</w:t>
            </w:r>
            <w:r>
              <w:rPr>
                <w:rFonts w:hint="eastAsia"/>
                <w:color w:val="FF0000"/>
                <w:kern w:val="0"/>
                <w:sz w:val="20"/>
              </w:rPr>
              <w:fldChar w:fldCharType="begin"/>
            </w:r>
            <w:r>
              <w:rPr>
                <w:rFonts w:hint="eastAsia"/>
                <w:color w:val="FF0000"/>
                <w:kern w:val="0"/>
                <w:sz w:val="20"/>
              </w:rPr>
              <w:instrText xml:space="preserve"> HYPERLINK \l "S_进入主界面" </w:instrText>
            </w:r>
            <w:r>
              <w:rPr>
                <w:rFonts w:hint="eastAsia"/>
                <w:color w:val="FF0000"/>
                <w:kern w:val="0"/>
                <w:sz w:val="20"/>
              </w:rPr>
              <w:fldChar w:fldCharType="separate"/>
            </w:r>
            <w:r>
              <w:rPr>
                <w:rStyle w:val="31"/>
                <w:rFonts w:hint="eastAsia"/>
                <w:color w:val="FF0000"/>
                <w:kern w:val="0"/>
                <w:sz w:val="20"/>
              </w:rPr>
              <w:t>进入主界面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1-1.0E</w:t>
            </w:r>
            <w:r>
              <w:rPr>
                <w:kern w:val="0"/>
                <w:sz w:val="20"/>
              </w:rPr>
              <w:t>1</w:t>
            </w:r>
            <w:r>
              <w:rPr>
                <w:rFonts w:hint="eastAsia"/>
                <w:kern w:val="0"/>
                <w:sz w:val="20"/>
              </w:rPr>
              <w:t>账号不存在</w:t>
            </w:r>
          </w:p>
          <w:p>
            <w:pPr>
              <w:pStyle w:val="44"/>
              <w:numPr>
                <w:ilvl w:val="0"/>
                <w:numId w:val="12"/>
              </w:numPr>
              <w:ind w:firstLineChars="0"/>
              <w:rPr>
                <w:kern w:val="0"/>
                <w:sz w:val="20"/>
              </w:rPr>
            </w:pPr>
            <w:r>
              <w:rPr>
                <w:rFonts w:hint="eastAsia"/>
                <w:kern w:val="0"/>
                <w:sz w:val="20"/>
              </w:rPr>
              <w:t>系统提示信息</w:t>
            </w:r>
            <w:r>
              <w:rPr>
                <w:rFonts w:hint="eastAsia"/>
                <w:kern w:val="0"/>
                <w:sz w:val="20"/>
                <w:lang w:val="en-US" w:eastAsia="zh-CN"/>
              </w:rPr>
              <w:t>:</w:t>
            </w:r>
            <w:r>
              <w:rPr>
                <w:rFonts w:hint="eastAsia"/>
                <w:color w:val="FF0000"/>
                <w:kern w:val="0"/>
                <w:sz w:val="20"/>
              </w:rPr>
              <w:fldChar w:fldCharType="begin"/>
            </w:r>
            <w:r>
              <w:rPr>
                <w:rFonts w:hint="eastAsia"/>
                <w:color w:val="FF0000"/>
                <w:kern w:val="0"/>
                <w:sz w:val="20"/>
              </w:rPr>
              <w:instrText xml:space="preserve"> HYPERLINK \l "S_1账号不存在" </w:instrText>
            </w:r>
            <w:r>
              <w:rPr>
                <w:rFonts w:hint="eastAsia"/>
                <w:color w:val="FF0000"/>
                <w:kern w:val="0"/>
                <w:sz w:val="20"/>
              </w:rPr>
              <w:fldChar w:fldCharType="separate"/>
            </w:r>
            <w:r>
              <w:rPr>
                <w:rStyle w:val="31"/>
                <w:rFonts w:hint="eastAsia"/>
                <w:color w:val="FF0000"/>
                <w:kern w:val="0"/>
                <w:sz w:val="20"/>
              </w:rPr>
              <w:t>账号不存在</w:t>
            </w:r>
            <w:r>
              <w:rPr>
                <w:rFonts w:hint="eastAsia"/>
                <w:color w:val="FF0000"/>
                <w:kern w:val="0"/>
                <w:sz w:val="20"/>
              </w:rPr>
              <w:fldChar w:fldCharType="end"/>
            </w:r>
          </w:p>
          <w:p>
            <w:pPr>
              <w:rPr>
                <w:kern w:val="0"/>
                <w:sz w:val="20"/>
              </w:rPr>
            </w:pPr>
            <w:r>
              <w:rPr>
                <w:rFonts w:hint="eastAsia"/>
                <w:kern w:val="0"/>
                <w:sz w:val="20"/>
              </w:rPr>
              <w:t>1-1.0E2账号密码错误</w:t>
            </w:r>
          </w:p>
          <w:p>
            <w:pPr>
              <w:pStyle w:val="44"/>
              <w:numPr>
                <w:ilvl w:val="0"/>
                <w:numId w:val="12"/>
              </w:numPr>
              <w:ind w:firstLineChars="0"/>
              <w:rPr>
                <w:kern w:val="0"/>
                <w:sz w:val="20"/>
              </w:rPr>
            </w:pPr>
            <w:r>
              <w:rPr>
                <w:rFonts w:hint="eastAsia"/>
                <w:kern w:val="0"/>
                <w:sz w:val="20"/>
              </w:rPr>
              <w:t>系统提示信息：</w:t>
            </w:r>
            <w:r>
              <w:rPr>
                <w:rFonts w:hint="eastAsia"/>
                <w:color w:val="FF0000"/>
                <w:kern w:val="0"/>
                <w:sz w:val="20"/>
              </w:rPr>
              <w:fldChar w:fldCharType="begin"/>
            </w:r>
            <w:r>
              <w:rPr>
                <w:rFonts w:hint="eastAsia"/>
                <w:color w:val="FF0000"/>
                <w:kern w:val="0"/>
                <w:sz w:val="20"/>
              </w:rPr>
              <w:instrText xml:space="preserve"> HYPERLINK \l "S_2账号或密码错误" </w:instrText>
            </w:r>
            <w:r>
              <w:rPr>
                <w:rFonts w:hint="eastAsia"/>
                <w:color w:val="FF0000"/>
                <w:kern w:val="0"/>
                <w:sz w:val="20"/>
              </w:rPr>
              <w:fldChar w:fldCharType="separate"/>
            </w:r>
            <w:r>
              <w:rPr>
                <w:rStyle w:val="31"/>
                <w:rFonts w:hint="eastAsia"/>
                <w:color w:val="FF0000"/>
                <w:kern w:val="0"/>
                <w:sz w:val="20"/>
              </w:rPr>
              <w:t>账号或密码错误</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1-1.0账号、密码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1-1.0</w:t>
            </w:r>
            <w:r>
              <w:rPr>
                <w:rFonts w:hint="eastAsia"/>
                <w:color w:val="FF0000"/>
                <w:kern w:val="0"/>
                <w:sz w:val="20"/>
              </w:rPr>
              <w:t>跳转到主界面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w:t>
            </w:r>
            <w:r>
              <w:rPr>
                <w:kern w:val="0"/>
                <w:sz w:val="20"/>
              </w:rPr>
              <w:t>-S-1</w:t>
            </w:r>
            <w:r>
              <w:rPr>
                <w:rFonts w:hint="eastAsia"/>
                <w:kern w:val="0"/>
                <w:sz w:val="20"/>
              </w:rPr>
              <w:t>账号密码必须匹配</w:t>
            </w:r>
          </w:p>
          <w:p>
            <w:pPr>
              <w:rPr>
                <w:kern w:val="0"/>
                <w:sz w:val="20"/>
              </w:rPr>
            </w:pPr>
            <w:r>
              <w:rPr>
                <w:rFonts w:hint="eastAsia"/>
                <w:kern w:val="0"/>
                <w:sz w:val="20"/>
              </w:rPr>
              <w:t>B</w:t>
            </w:r>
            <w:r>
              <w:rPr>
                <w:kern w:val="0"/>
                <w:sz w:val="20"/>
              </w:rPr>
              <w:t>R-S-2</w:t>
            </w:r>
            <w:r>
              <w:rPr>
                <w:rFonts w:hint="eastAsia"/>
                <w:kern w:val="0"/>
                <w:sz w:val="20"/>
              </w:rPr>
              <w:t>账号不能为空，且长度不能少于6位</w:t>
            </w:r>
          </w:p>
          <w:p>
            <w:pPr>
              <w:rPr>
                <w:kern w:val="0"/>
                <w:sz w:val="20"/>
              </w:rPr>
            </w:pPr>
            <w:r>
              <w:rPr>
                <w:rFonts w:hint="eastAsia"/>
                <w:kern w:val="0"/>
                <w:sz w:val="20"/>
              </w:rPr>
              <w:t>BR</w:t>
            </w:r>
            <w:r>
              <w:rPr>
                <w:kern w:val="0"/>
                <w:sz w:val="20"/>
              </w:rPr>
              <w:t>-S-</w:t>
            </w:r>
            <w:r>
              <w:rPr>
                <w:rFonts w:hint="eastAsia"/>
                <w:kern w:val="0"/>
                <w:sz w:val="20"/>
              </w:rPr>
              <w:t>3账号必须已存在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4581525" cy="4457700"/>
            <wp:effectExtent l="0" t="0" r="571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7"/>
                    <a:stretch>
                      <a:fillRect/>
                    </a:stretch>
                  </pic:blipFill>
                  <pic:spPr>
                    <a:xfrm>
                      <a:off x="0" y="0"/>
                      <a:ext cx="4581525" cy="4457700"/>
                    </a:xfrm>
                    <a:prstGeom prst="rect">
                      <a:avLst/>
                    </a:prstGeom>
                  </pic:spPr>
                </pic:pic>
              </a:graphicData>
            </a:graphic>
          </wp:inline>
        </w:drawing>
      </w:r>
    </w:p>
    <w:p>
      <w:pPr>
        <w:rPr>
          <w:rFonts w:hint="eastAsia"/>
        </w:rPr>
      </w:pPr>
      <w:bookmarkStart w:id="330" w:name="S_学生输入用户名密码"/>
      <w:r>
        <w:rPr>
          <w:rFonts w:hint="eastAsia"/>
          <w:color w:val="FF0000"/>
        </w:rPr>
        <w:t>学生输入用户名密码</w:t>
      </w:r>
    </w:p>
    <w:bookmarkEnd w:id="330"/>
    <w:p>
      <w:r>
        <w:drawing>
          <wp:inline distT="0" distB="0" distL="0" distR="0">
            <wp:extent cx="4229100" cy="4029075"/>
            <wp:effectExtent l="0" t="0" r="762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4229100" cy="4029075"/>
                    </a:xfrm>
                    <a:prstGeom prst="rect">
                      <a:avLst/>
                    </a:prstGeom>
                  </pic:spPr>
                </pic:pic>
              </a:graphicData>
            </a:graphic>
          </wp:inline>
        </w:drawing>
      </w:r>
    </w:p>
    <w:p>
      <w:pPr>
        <w:rPr>
          <w:color w:val="FF0000"/>
        </w:rPr>
      </w:pPr>
      <w:bookmarkStart w:id="331" w:name="S_进入主界面"/>
      <w:r>
        <w:rPr>
          <w:rFonts w:hint="eastAsia"/>
          <w:color w:val="FF0000"/>
        </w:rPr>
        <w:t>进入主界面</w:t>
      </w:r>
    </w:p>
    <w:bookmarkEnd w:id="331"/>
    <w:p>
      <w:pPr>
        <w:rPr>
          <w:rFonts w:hint="eastAsia"/>
        </w:rPr>
      </w:pPr>
      <w:r>
        <w:drawing>
          <wp:inline distT="0" distB="0" distL="0" distR="0">
            <wp:extent cx="5274310" cy="2109470"/>
            <wp:effectExtent l="0" t="0" r="1397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5274310" cy="2109470"/>
                    </a:xfrm>
                    <a:prstGeom prst="rect">
                      <a:avLst/>
                    </a:prstGeom>
                  </pic:spPr>
                </pic:pic>
              </a:graphicData>
            </a:graphic>
          </wp:inline>
        </w:drawing>
      </w:r>
    </w:p>
    <w:p>
      <w:pPr>
        <w:rPr>
          <w:color w:val="FF0000"/>
        </w:rPr>
      </w:pPr>
      <w:r>
        <w:rPr>
          <w:rFonts w:hint="eastAsia"/>
          <w:color w:val="FF0000"/>
        </w:rPr>
        <w:t>异常</w:t>
      </w:r>
    </w:p>
    <w:p>
      <w:pPr>
        <w:rPr>
          <w:rFonts w:hint="eastAsia"/>
          <w:color w:val="FF0000"/>
        </w:rPr>
      </w:pPr>
      <w:bookmarkStart w:id="332" w:name="S_1账号不存在"/>
      <w:r>
        <w:rPr>
          <w:rFonts w:hint="eastAsia"/>
          <w:color w:val="FF0000"/>
        </w:rPr>
        <w:t>1账号不存在</w:t>
      </w:r>
    </w:p>
    <w:bookmarkEnd w:id="332"/>
    <w:p>
      <w:r>
        <w:drawing>
          <wp:inline distT="0" distB="0" distL="0" distR="0">
            <wp:extent cx="3390900" cy="3381375"/>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390900" cy="3381375"/>
                    </a:xfrm>
                    <a:prstGeom prst="rect">
                      <a:avLst/>
                    </a:prstGeom>
                  </pic:spPr>
                </pic:pic>
              </a:graphicData>
            </a:graphic>
          </wp:inline>
        </w:drawing>
      </w:r>
    </w:p>
    <w:p>
      <w:pPr>
        <w:rPr>
          <w:rFonts w:hint="eastAsia"/>
        </w:rPr>
      </w:pPr>
      <w:bookmarkStart w:id="333" w:name="S_2账号或密码错误"/>
      <w:r>
        <w:rPr>
          <w:rFonts w:hint="eastAsia"/>
        </w:rPr>
        <w:t>2</w:t>
      </w:r>
      <w:r>
        <w:rPr>
          <w:rFonts w:hint="eastAsia"/>
          <w:color w:val="FF0000"/>
        </w:rPr>
        <w:t>账号或密码错误</w:t>
      </w:r>
    </w:p>
    <w:bookmarkEnd w:id="333"/>
    <w:p>
      <w:r>
        <w:drawing>
          <wp:inline distT="0" distB="0" distL="0" distR="0">
            <wp:extent cx="3505200" cy="366712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3505200" cy="3667125"/>
                    </a:xfrm>
                    <a:prstGeom prst="rect">
                      <a:avLst/>
                    </a:prstGeom>
                  </pic:spPr>
                </pic:pic>
              </a:graphicData>
            </a:graphic>
          </wp:inline>
        </w:drawing>
      </w:r>
    </w:p>
    <w:p>
      <w:r>
        <w:drawing>
          <wp:inline distT="0" distB="0" distL="0" distR="0">
            <wp:extent cx="5274310" cy="232537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2"/>
                    <a:stretch>
                      <a:fillRect/>
                    </a:stretch>
                  </pic:blipFill>
                  <pic:spPr>
                    <a:xfrm>
                      <a:off x="0" y="0"/>
                      <a:ext cx="5274310" cy="2325370"/>
                    </a:xfrm>
                    <a:prstGeom prst="rect">
                      <a:avLst/>
                    </a:prstGeom>
                  </pic:spPr>
                </pic:pic>
              </a:graphicData>
            </a:graphic>
          </wp:inline>
        </w:drawing>
      </w:r>
    </w:p>
    <w:p>
      <w:pPr>
        <w:pStyle w:val="4"/>
        <w:rPr>
          <w:color w:val="000000" w:themeColor="text1"/>
          <w14:textFill>
            <w14:solidFill>
              <w14:schemeClr w14:val="tx1"/>
            </w14:solidFill>
          </w14:textFill>
        </w:rPr>
      </w:pPr>
      <w:bookmarkStart w:id="334" w:name="_Toc4721"/>
      <w:bookmarkStart w:id="335" w:name="_Toc2064"/>
      <w:r>
        <w:rPr>
          <w:rFonts w:hint="eastAsia"/>
          <w:color w:val="000000" w:themeColor="text1"/>
          <w14:textFill>
            <w14:solidFill>
              <w14:schemeClr w14:val="tx1"/>
            </w14:solidFill>
          </w14:textFill>
        </w:rPr>
        <w:t>4.2.2学生注册</w:t>
      </w:r>
      <w:bookmarkEnd w:id="334"/>
      <w:bookmarkEnd w:id="33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ID和名称</w:t>
            </w:r>
          </w:p>
        </w:tc>
        <w:tc>
          <w:tcPr>
            <w:tcW w:w="4148" w:type="dxa"/>
          </w:tcPr>
          <w:p>
            <w:pPr>
              <w:rPr>
                <w:color w:val="000000" w:themeColor="text1"/>
                <w:kern w:val="0"/>
                <w:sz w:val="20"/>
                <w14:textFill>
                  <w14:solidFill>
                    <w14:schemeClr w14:val="tx1"/>
                  </w14:solidFill>
                </w14:textFill>
              </w:rPr>
            </w:pPr>
            <w:r>
              <w:rPr>
                <w:color w:val="000000" w:themeColor="text1"/>
                <w:kern w:val="0"/>
                <w:sz w:val="20"/>
                <w14:textFill>
                  <w14:solidFill>
                    <w14:schemeClr w14:val="tx1"/>
                  </w14:solidFill>
                </w14:textFill>
              </w:rPr>
              <w:t>S-1-2,</w:t>
            </w:r>
            <w:r>
              <w:rPr>
                <w:rFonts w:hint="eastAsia"/>
                <w:color w:val="000000" w:themeColor="text1"/>
                <w:kern w:val="0"/>
                <w:sz w:val="20"/>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描述</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触发条件</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前置条件</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后置条件</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1.学生用户名，密码，真实姓名，邮箱，身份证号码信息，邮箱验证码记录到数据库</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正常流程</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1-2.0学生注册账户</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1.学生打开网站登陆页面</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FF0000"/>
                <w:kern w:val="0"/>
                <w:sz w:val="20"/>
              </w:rPr>
              <w:fldChar w:fldCharType="begin"/>
            </w:r>
            <w:r>
              <w:rPr>
                <w:rFonts w:hint="eastAsia"/>
                <w:color w:val="FF0000"/>
                <w:kern w:val="0"/>
                <w:sz w:val="20"/>
              </w:rPr>
              <w:instrText xml:space="preserve"> HYPERLINK \l "S_立即注册" </w:instrText>
            </w:r>
            <w:r>
              <w:rPr>
                <w:rFonts w:hint="eastAsia"/>
                <w:color w:val="FF0000"/>
                <w:kern w:val="0"/>
                <w:sz w:val="20"/>
              </w:rPr>
              <w:fldChar w:fldCharType="separate"/>
            </w:r>
            <w:r>
              <w:rPr>
                <w:rStyle w:val="31"/>
                <w:rFonts w:hint="eastAsia"/>
                <w:color w:val="FF0000"/>
                <w:kern w:val="0"/>
                <w:sz w:val="20"/>
              </w:rPr>
              <w:t>点击立即注册</w:t>
            </w:r>
            <w:r>
              <w:rPr>
                <w:rFonts w:hint="eastAsia"/>
                <w:color w:val="FF0000"/>
                <w:kern w:val="0"/>
                <w:sz w:val="20"/>
              </w:rPr>
              <w:fldChar w:fldCharType="end"/>
            </w:r>
          </w:p>
          <w:p>
            <w:pPr>
              <w:rPr>
                <w:color w:val="FF0000"/>
                <w:kern w:val="0"/>
                <w:sz w:val="20"/>
              </w:rPr>
            </w:pPr>
            <w:r>
              <w:rPr>
                <w:rFonts w:hint="eastAsia"/>
                <w:color w:val="000000" w:themeColor="text1"/>
                <w:kern w:val="0"/>
                <w:sz w:val="20"/>
                <w14:textFill>
                  <w14:solidFill>
                    <w14:schemeClr w14:val="tx1"/>
                  </w14:solidFill>
                </w14:textFill>
              </w:rPr>
              <w:t>3</w:t>
            </w:r>
            <w:r>
              <w:rPr>
                <w:rFonts w:hint="eastAsia"/>
                <w:color w:val="FF0000"/>
                <w:kern w:val="0"/>
                <w:sz w:val="20"/>
              </w:rPr>
              <w:t>.</w:t>
            </w:r>
            <w:r>
              <w:rPr>
                <w:rFonts w:hint="eastAsia"/>
                <w:color w:val="FF0000"/>
                <w:kern w:val="0"/>
                <w:sz w:val="20"/>
              </w:rPr>
              <w:fldChar w:fldCharType="begin"/>
            </w:r>
            <w:r>
              <w:rPr>
                <w:rFonts w:hint="eastAsia"/>
                <w:color w:val="FF0000"/>
                <w:kern w:val="0"/>
                <w:sz w:val="20"/>
              </w:rPr>
              <w:instrText xml:space="preserve"> HYPERLINK \l "S_注册信息填写界面" </w:instrText>
            </w:r>
            <w:r>
              <w:rPr>
                <w:rFonts w:hint="eastAsia"/>
                <w:color w:val="FF0000"/>
                <w:kern w:val="0"/>
                <w:sz w:val="20"/>
              </w:rPr>
              <w:fldChar w:fldCharType="separate"/>
            </w:r>
            <w:r>
              <w:rPr>
                <w:rStyle w:val="31"/>
                <w:rFonts w:hint="eastAsia"/>
                <w:color w:val="FF0000"/>
                <w:kern w:val="0"/>
                <w:sz w:val="20"/>
              </w:rPr>
              <w:t>填写用户名，密码，确认密码，真实姓名，邮箱，邮箱验证码，身份证信息的信息</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4.</w:t>
            </w:r>
            <w:r>
              <w:rPr>
                <w:rFonts w:hint="eastAsia"/>
                <w:color w:val="FF0000"/>
                <w:kern w:val="0"/>
                <w:sz w:val="20"/>
              </w:rPr>
              <w:fldChar w:fldCharType="begin"/>
            </w:r>
            <w:r>
              <w:rPr>
                <w:rFonts w:hint="eastAsia"/>
                <w:color w:val="FF0000"/>
                <w:kern w:val="0"/>
                <w:sz w:val="20"/>
              </w:rPr>
              <w:instrText xml:space="preserve"> HYPERLINK \l "S_注册信息填写界面" </w:instrText>
            </w:r>
            <w:r>
              <w:rPr>
                <w:rFonts w:hint="eastAsia"/>
                <w:color w:val="FF0000"/>
                <w:kern w:val="0"/>
                <w:sz w:val="20"/>
              </w:rPr>
              <w:fldChar w:fldCharType="separate"/>
            </w:r>
            <w:r>
              <w:rPr>
                <w:rStyle w:val="31"/>
                <w:rFonts w:hint="eastAsia"/>
                <w:color w:val="FF0000"/>
                <w:kern w:val="0"/>
                <w:sz w:val="20"/>
              </w:rPr>
              <w:t>点击注册界面的注册按钮</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5.</w:t>
            </w:r>
            <w:r>
              <w:rPr>
                <w:rFonts w:hint="eastAsia"/>
                <w:color w:val="FF0000"/>
                <w:kern w:val="0"/>
                <w:sz w:val="20"/>
              </w:rPr>
              <w:fldChar w:fldCharType="begin"/>
            </w:r>
            <w:r>
              <w:rPr>
                <w:rFonts w:hint="eastAsia"/>
                <w:color w:val="FF0000"/>
                <w:kern w:val="0"/>
                <w:sz w:val="20"/>
              </w:rPr>
              <w:instrText xml:space="preserve"> HYPERLINK \l "S_登陆界面" </w:instrText>
            </w:r>
            <w:r>
              <w:rPr>
                <w:rFonts w:hint="eastAsia"/>
                <w:color w:val="FF0000"/>
                <w:kern w:val="0"/>
                <w:sz w:val="20"/>
              </w:rPr>
              <w:fldChar w:fldCharType="separate"/>
            </w:r>
            <w:r>
              <w:rPr>
                <w:rStyle w:val="31"/>
                <w:rFonts w:hint="eastAsia"/>
                <w:color w:val="FF0000"/>
                <w:kern w:val="0"/>
                <w:sz w:val="20"/>
              </w:rPr>
              <w:t>跳转至登陆界面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可选流程</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异常</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1-2.0E1用户名存在</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"S_1用户名不规范" </w:instrText>
            </w:r>
            <w:r>
              <w:rPr>
                <w:rFonts w:hint="eastAsia"/>
                <w:color w:val="FF0000"/>
                <w:kern w:val="0"/>
                <w:sz w:val="20"/>
              </w:rPr>
              <w:fldChar w:fldCharType="separate"/>
            </w:r>
            <w:r>
              <w:rPr>
                <w:rStyle w:val="31"/>
                <w:rFonts w:hint="eastAsia"/>
                <w:color w:val="FF0000"/>
                <w:kern w:val="0"/>
                <w:sz w:val="20"/>
              </w:rPr>
              <w:t>用户名已存在</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1-2.0E2用户名长度不在6-12位字符之间</w:t>
            </w:r>
          </w:p>
          <w:p>
            <w:pPr>
              <w:rPr>
                <w:color w:val="FF0000"/>
                <w:kern w:val="0"/>
                <w:sz w:val="20"/>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"S_1用户名不规范" </w:instrText>
            </w:r>
            <w:r>
              <w:rPr>
                <w:rFonts w:hint="eastAsia"/>
                <w:color w:val="FF0000"/>
                <w:kern w:val="0"/>
                <w:sz w:val="20"/>
              </w:rPr>
              <w:fldChar w:fldCharType="separate"/>
            </w:r>
            <w:r>
              <w:rPr>
                <w:rStyle w:val="31"/>
                <w:rFonts w:hint="eastAsia"/>
                <w:color w:val="FF0000"/>
                <w:kern w:val="0"/>
                <w:sz w:val="20"/>
              </w:rPr>
              <w:t>用户名不符合规范</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1-2.0E3用户名为空</w:t>
            </w:r>
          </w:p>
          <w:p>
            <w:pPr>
              <w:rPr>
                <w:color w:val="FF0000"/>
                <w:kern w:val="0"/>
                <w:sz w:val="20"/>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"S_1用户名不规范" </w:instrText>
            </w:r>
            <w:r>
              <w:rPr>
                <w:rFonts w:hint="eastAsia"/>
                <w:color w:val="FF0000"/>
                <w:kern w:val="0"/>
                <w:sz w:val="20"/>
              </w:rPr>
              <w:fldChar w:fldCharType="separate"/>
            </w:r>
            <w:r>
              <w:rPr>
                <w:rStyle w:val="31"/>
                <w:rFonts w:hint="eastAsia"/>
                <w:color w:val="FF0000"/>
                <w:kern w:val="0"/>
                <w:sz w:val="20"/>
              </w:rPr>
              <w:t>用户名不符合规范</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1-2.0E4密码长度小于6位</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"S_2密码6_20" </w:instrText>
            </w:r>
            <w:r>
              <w:rPr>
                <w:rFonts w:hint="eastAsia"/>
                <w:color w:val="FF0000"/>
                <w:kern w:val="0"/>
                <w:sz w:val="20"/>
              </w:rPr>
              <w:fldChar w:fldCharType="separate"/>
            </w:r>
            <w:r>
              <w:rPr>
                <w:rStyle w:val="31"/>
                <w:rFonts w:hint="eastAsia"/>
                <w:color w:val="FF0000"/>
                <w:kern w:val="0"/>
                <w:sz w:val="20"/>
              </w:rPr>
              <w:t>密码长度小于6位</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1-2.0E5密码长度大于20位</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 系统提示信息：</w:t>
            </w:r>
            <w:r>
              <w:rPr>
                <w:rFonts w:hint="eastAsia"/>
                <w:color w:val="FF0000"/>
                <w:kern w:val="0"/>
                <w:sz w:val="20"/>
              </w:rPr>
              <w:fldChar w:fldCharType="begin"/>
            </w:r>
            <w:r>
              <w:rPr>
                <w:rFonts w:hint="eastAsia"/>
                <w:color w:val="FF0000"/>
                <w:kern w:val="0"/>
                <w:sz w:val="20"/>
              </w:rPr>
              <w:instrText xml:space="preserve"> HYPERLINK \l "S_2密码6_20" </w:instrText>
            </w:r>
            <w:r>
              <w:rPr>
                <w:rFonts w:hint="eastAsia"/>
                <w:color w:val="FF0000"/>
                <w:kern w:val="0"/>
                <w:sz w:val="20"/>
              </w:rPr>
              <w:fldChar w:fldCharType="separate"/>
            </w:r>
            <w:r>
              <w:rPr>
                <w:rStyle w:val="31"/>
                <w:rFonts w:hint="eastAsia"/>
                <w:color w:val="FF0000"/>
                <w:kern w:val="0"/>
                <w:sz w:val="20"/>
              </w:rPr>
              <w:t>密码长度大于20位</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1-2.0E6确认密码与密码不一致</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1.系统提示信息：</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"S_两次密码不一致"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两次密码不一致</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1-2.0E9邮箱格式错误</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"S_邮箱格式不正确" </w:instrText>
            </w:r>
            <w:r>
              <w:rPr>
                <w:rFonts w:hint="eastAsia"/>
                <w:color w:val="FF0000"/>
                <w:kern w:val="0"/>
                <w:sz w:val="20"/>
              </w:rPr>
              <w:fldChar w:fldCharType="separate"/>
            </w:r>
            <w:r>
              <w:rPr>
                <w:rStyle w:val="31"/>
                <w:rFonts w:hint="eastAsia"/>
                <w:color w:val="FF0000"/>
                <w:kern w:val="0"/>
                <w:sz w:val="20"/>
              </w:rPr>
              <w:t>邮箱格式不正确</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1-2.0E10邮箱验证码不正确</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"S_验证码不正确" </w:instrText>
            </w:r>
            <w:r>
              <w:rPr>
                <w:rFonts w:hint="eastAsia"/>
                <w:color w:val="FF0000"/>
                <w:kern w:val="0"/>
                <w:sz w:val="20"/>
              </w:rPr>
              <w:fldChar w:fldCharType="separate"/>
            </w:r>
            <w:r>
              <w:rPr>
                <w:rStyle w:val="31"/>
                <w:rFonts w:hint="eastAsia"/>
                <w:color w:val="FF0000"/>
                <w:kern w:val="0"/>
                <w:sz w:val="20"/>
              </w:rPr>
              <w:t>邮箱验证码不正确</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1-2.0E11身份证号码长度不是18位</w:t>
            </w:r>
          </w:p>
          <w:p>
            <w:pPr>
              <w:pStyle w:val="44"/>
              <w:numPr>
                <w:ilvl w:val="0"/>
                <w:numId w:val="13"/>
              </w:numPr>
              <w:ind w:firstLineChars="0"/>
              <w:rPr>
                <w:color w:val="FF0000"/>
                <w:kern w:val="0"/>
                <w:sz w:val="20"/>
              </w:rPr>
            </w:pPr>
            <w:r>
              <w:rPr>
                <w:rFonts w:hint="eastAsia"/>
                <w:color w:val="000000" w:themeColor="text1"/>
                <w:kern w:val="0"/>
                <w:sz w:val="20"/>
                <w14:textFill>
                  <w14:solidFill>
                    <w14:schemeClr w14:val="tx1"/>
                  </w14:solidFill>
                </w14:textFill>
              </w:rPr>
              <w:t>系统提示信息：</w:t>
            </w:r>
            <w:r>
              <w:rPr>
                <w:rFonts w:hint="eastAsia"/>
                <w:color w:val="FF0000"/>
                <w:kern w:val="0"/>
                <w:sz w:val="20"/>
              </w:rPr>
              <w:fldChar w:fldCharType="begin"/>
            </w:r>
            <w:r>
              <w:rPr>
                <w:rFonts w:hint="eastAsia"/>
                <w:color w:val="FF0000"/>
                <w:kern w:val="0"/>
                <w:sz w:val="20"/>
              </w:rPr>
              <w:instrText xml:space="preserve"> HYPERLINK \l "S_身份证号码长度不正确" </w:instrText>
            </w:r>
            <w:r>
              <w:rPr>
                <w:rFonts w:hint="eastAsia"/>
                <w:color w:val="FF0000"/>
                <w:kern w:val="0"/>
                <w:sz w:val="20"/>
              </w:rPr>
              <w:fldChar w:fldCharType="separate"/>
            </w:r>
            <w:r>
              <w:rPr>
                <w:rStyle w:val="31"/>
                <w:rFonts w:hint="eastAsia"/>
                <w:color w:val="FF0000"/>
                <w:kern w:val="0"/>
                <w:sz w:val="20"/>
              </w:rPr>
              <w:t>身份证号码长度不正确</w:t>
            </w:r>
            <w:r>
              <w:rPr>
                <w:rFonts w:hint="eastAsia"/>
                <w:color w:val="FF0000"/>
                <w:kern w:val="0"/>
                <w:sz w:val="20"/>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1-2.0E11真实姓名为空</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1.系统提示信息：</w:t>
            </w:r>
            <w:r>
              <w:rPr>
                <w:rFonts w:hint="eastAsia"/>
                <w:color w:val="FF0000"/>
                <w:kern w:val="0"/>
                <w:sz w:val="20"/>
              </w:rPr>
              <w:fldChar w:fldCharType="begin"/>
            </w:r>
            <w:r>
              <w:rPr>
                <w:rFonts w:hint="eastAsia"/>
                <w:color w:val="FF0000"/>
                <w:kern w:val="0"/>
                <w:sz w:val="20"/>
              </w:rPr>
              <w:instrText xml:space="preserve"> HYPERLINK \l "S_请输入真实姓名" </w:instrText>
            </w:r>
            <w:r>
              <w:rPr>
                <w:rFonts w:hint="eastAsia"/>
                <w:color w:val="FF0000"/>
                <w:kern w:val="0"/>
                <w:sz w:val="20"/>
              </w:rPr>
              <w:fldChar w:fldCharType="separate"/>
            </w:r>
            <w:r>
              <w:rPr>
                <w:rStyle w:val="31"/>
                <w:rFonts w:hint="eastAsia"/>
                <w:color w:val="FF0000"/>
                <w:kern w:val="0"/>
                <w:sz w:val="20"/>
              </w:rPr>
              <w:t>请输入真实姓名</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输入</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1-2.0用户名、密码、确认密码、真实姓名、身份证、邮箱、验证码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输出</w:t>
            </w:r>
          </w:p>
        </w:tc>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1-2.0注册成功，跳转到</w:t>
            </w:r>
            <w:r>
              <w:rPr>
                <w:rFonts w:hint="eastAsia"/>
                <w:color w:val="FF0000"/>
                <w:kern w:val="0"/>
                <w:sz w:val="20"/>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业务规则</w:t>
            </w:r>
          </w:p>
        </w:tc>
        <w:tc>
          <w:tcPr>
            <w:tcW w:w="4148" w:type="dxa"/>
          </w:tcPr>
          <w:p>
            <w:pPr>
              <w:rPr>
                <w:kern w:val="0"/>
                <w:sz w:val="20"/>
              </w:rPr>
            </w:pPr>
            <w:r>
              <w:rPr>
                <w:rFonts w:hint="eastAsia"/>
                <w:kern w:val="0"/>
                <w:sz w:val="20"/>
              </w:rPr>
              <w:t>BR</w:t>
            </w:r>
            <w:r>
              <w:rPr>
                <w:kern w:val="0"/>
                <w:sz w:val="20"/>
              </w:rPr>
              <w:t>-S-1</w:t>
            </w:r>
            <w:r>
              <w:rPr>
                <w:rFonts w:hint="eastAsia"/>
                <w:kern w:val="0"/>
                <w:sz w:val="20"/>
              </w:rPr>
              <w:t>用户名不能已存在的</w:t>
            </w:r>
          </w:p>
          <w:p>
            <w:pPr>
              <w:rPr>
                <w:color w:val="000000" w:themeColor="text1"/>
                <w:kern w:val="0"/>
                <w:sz w:val="20"/>
                <w14:textFill>
                  <w14:solidFill>
                    <w14:schemeClr w14:val="tx1"/>
                  </w14:solidFill>
                </w14:textFill>
              </w:rPr>
            </w:pPr>
            <w:r>
              <w:rPr>
                <w:rFonts w:hint="eastAsia"/>
                <w:kern w:val="0"/>
                <w:sz w:val="20"/>
              </w:rPr>
              <w:t>BR</w:t>
            </w:r>
            <w:r>
              <w:rPr>
                <w:kern w:val="0"/>
                <w:sz w:val="20"/>
              </w:rPr>
              <w:t>-S-</w:t>
            </w:r>
            <w:r>
              <w:rPr>
                <w:rFonts w:hint="eastAsia"/>
                <w:kern w:val="0"/>
                <w:sz w:val="20"/>
              </w:rPr>
              <w:t>2</w:t>
            </w:r>
            <w:r>
              <w:rPr>
                <w:rFonts w:hint="eastAsia"/>
                <w:color w:val="000000" w:themeColor="text1"/>
                <w:kern w:val="0"/>
                <w:sz w:val="20"/>
                <w14:textFill>
                  <w14:solidFill>
                    <w14:schemeClr w14:val="tx1"/>
                  </w14:solidFill>
                </w14:textFill>
              </w:rPr>
              <w:t>用户名长度在6-12位字符之间</w:t>
            </w:r>
          </w:p>
          <w:p>
            <w:pPr>
              <w:rPr>
                <w:kern w:val="0"/>
                <w:sz w:val="20"/>
              </w:rPr>
            </w:pPr>
            <w:r>
              <w:rPr>
                <w:rFonts w:hint="eastAsia"/>
                <w:kern w:val="0"/>
                <w:sz w:val="20"/>
              </w:rPr>
              <w:t>BR</w:t>
            </w:r>
            <w:r>
              <w:rPr>
                <w:kern w:val="0"/>
                <w:sz w:val="20"/>
              </w:rPr>
              <w:t>-S-</w:t>
            </w:r>
            <w:r>
              <w:rPr>
                <w:rFonts w:hint="eastAsia"/>
                <w:kern w:val="0"/>
                <w:sz w:val="20"/>
              </w:rPr>
              <w:t>3密码长度6-20</w:t>
            </w:r>
          </w:p>
          <w:p>
            <w:pPr>
              <w:rPr>
                <w:kern w:val="0"/>
                <w:sz w:val="20"/>
              </w:rPr>
            </w:pPr>
            <w:r>
              <w:rPr>
                <w:rFonts w:hint="eastAsia"/>
                <w:kern w:val="0"/>
                <w:sz w:val="20"/>
              </w:rPr>
              <w:t>BR</w:t>
            </w:r>
            <w:r>
              <w:rPr>
                <w:kern w:val="0"/>
                <w:sz w:val="20"/>
              </w:rPr>
              <w:t>-S-</w:t>
            </w:r>
            <w:r>
              <w:rPr>
                <w:rFonts w:hint="eastAsia"/>
                <w:kern w:val="0"/>
                <w:sz w:val="20"/>
              </w:rPr>
              <w:t>4邮箱格式正确</w:t>
            </w:r>
          </w:p>
          <w:p>
            <w:pPr>
              <w:rPr>
                <w:kern w:val="0"/>
                <w:sz w:val="20"/>
              </w:rPr>
            </w:pPr>
            <w:r>
              <w:rPr>
                <w:rFonts w:hint="eastAsia"/>
                <w:kern w:val="0"/>
                <w:sz w:val="20"/>
              </w:rPr>
              <w:t>BR</w:t>
            </w:r>
            <w:r>
              <w:rPr>
                <w:kern w:val="0"/>
                <w:sz w:val="20"/>
              </w:rPr>
              <w:t>-S-</w:t>
            </w:r>
            <w:r>
              <w:rPr>
                <w:rFonts w:hint="eastAsia"/>
                <w:kern w:val="0"/>
                <w:sz w:val="20"/>
              </w:rPr>
              <w:t>5邮箱验证码正确</w:t>
            </w:r>
          </w:p>
          <w:p>
            <w:pPr>
              <w:rPr>
                <w:color w:val="000000" w:themeColor="text1"/>
                <w:kern w:val="0"/>
                <w:sz w:val="20"/>
                <w14:textFill>
                  <w14:solidFill>
                    <w14:schemeClr w14:val="tx1"/>
                  </w14:solidFill>
                </w14:textFill>
              </w:rPr>
            </w:pPr>
            <w:r>
              <w:rPr>
                <w:rFonts w:hint="eastAsia"/>
                <w:kern w:val="0"/>
                <w:sz w:val="20"/>
              </w:rPr>
              <w:t>BR</w:t>
            </w:r>
            <w:r>
              <w:rPr>
                <w:kern w:val="0"/>
                <w:sz w:val="20"/>
              </w:rPr>
              <w:t>-S-</w:t>
            </w:r>
            <w:r>
              <w:rPr>
                <w:rFonts w:hint="eastAsia"/>
                <w:kern w:val="0"/>
                <w:sz w:val="20"/>
              </w:rPr>
              <w:t>6身份证长度为18位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优先级</w:t>
            </w:r>
          </w:p>
        </w:tc>
        <w:tc>
          <w:tcPr>
            <w:tcW w:w="4148" w:type="dxa"/>
          </w:tcPr>
          <w:p>
            <w:pPr>
              <w:rPr>
                <w:color w:val="000000" w:themeColor="text1"/>
                <w:kern w:val="0"/>
                <w:sz w:val="20"/>
                <w14:textFill>
                  <w14:solidFill>
                    <w14:schemeClr w14:val="tx1"/>
                  </w14:solidFill>
                </w14:textFill>
              </w:rPr>
            </w:pPr>
          </w:p>
        </w:tc>
      </w:tr>
    </w:tbl>
    <w:p/>
    <w:p>
      <w:r>
        <w:drawing>
          <wp:inline distT="0" distB="0" distL="0" distR="0">
            <wp:extent cx="5274310" cy="4951095"/>
            <wp:effectExtent l="0" t="0" r="1397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3"/>
                    <a:stretch>
                      <a:fillRect/>
                    </a:stretch>
                  </pic:blipFill>
                  <pic:spPr>
                    <a:xfrm>
                      <a:off x="0" y="0"/>
                      <a:ext cx="5274310" cy="4951095"/>
                    </a:xfrm>
                    <a:prstGeom prst="rect">
                      <a:avLst/>
                    </a:prstGeom>
                  </pic:spPr>
                </pic:pic>
              </a:graphicData>
            </a:graphic>
          </wp:inline>
        </w:drawing>
      </w:r>
    </w:p>
    <w:p>
      <w:pPr>
        <w:rPr>
          <w:rFonts w:hint="eastAsia"/>
        </w:rPr>
      </w:pPr>
      <w:bookmarkStart w:id="336" w:name="S_立即注册"/>
      <w:r>
        <w:rPr>
          <w:rFonts w:hint="eastAsia"/>
          <w:color w:val="FF0000"/>
        </w:rPr>
        <w:t>立即注册</w:t>
      </w:r>
    </w:p>
    <w:bookmarkEnd w:id="336"/>
    <w:p>
      <w:r>
        <w:drawing>
          <wp:inline distT="0" distB="0" distL="0" distR="0">
            <wp:extent cx="1285875" cy="647700"/>
            <wp:effectExtent l="0" t="0" r="952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1285875" cy="647700"/>
                    </a:xfrm>
                    <a:prstGeom prst="rect">
                      <a:avLst/>
                    </a:prstGeom>
                  </pic:spPr>
                </pic:pic>
              </a:graphicData>
            </a:graphic>
          </wp:inline>
        </w:drawing>
      </w:r>
    </w:p>
    <w:p>
      <w:pPr>
        <w:rPr>
          <w:rFonts w:hint="eastAsia"/>
        </w:rPr>
      </w:pPr>
      <w:bookmarkStart w:id="337" w:name="S_注册信息填写界面"/>
      <w:r>
        <w:rPr>
          <w:rFonts w:hint="eastAsia"/>
          <w:color w:val="FF0000"/>
        </w:rPr>
        <w:t>注册信息填写界面</w:t>
      </w:r>
      <w:bookmarkEnd w:id="337"/>
      <w:r>
        <w:rPr>
          <w:rFonts w:hint="eastAsia"/>
          <w:color w:val="FF0000"/>
        </w:rPr>
        <w:t>：</w:t>
      </w:r>
    </w:p>
    <w:p>
      <w:r>
        <w:drawing>
          <wp:inline distT="0" distB="0" distL="0" distR="0">
            <wp:extent cx="5274310" cy="3901440"/>
            <wp:effectExtent l="0" t="0" r="139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5"/>
                    <a:stretch>
                      <a:fillRect/>
                    </a:stretch>
                  </pic:blipFill>
                  <pic:spPr>
                    <a:xfrm>
                      <a:off x="0" y="0"/>
                      <a:ext cx="5274310" cy="3901440"/>
                    </a:xfrm>
                    <a:prstGeom prst="rect">
                      <a:avLst/>
                    </a:prstGeom>
                  </pic:spPr>
                </pic:pic>
              </a:graphicData>
            </a:graphic>
          </wp:inline>
        </w:drawing>
      </w:r>
    </w:p>
    <w:p>
      <w:bookmarkStart w:id="338" w:name="S_登陆界面"/>
      <w:r>
        <w:rPr>
          <w:rFonts w:hint="eastAsia"/>
          <w:color w:val="FF0000"/>
        </w:rPr>
        <w:t>登陆界面</w:t>
      </w:r>
    </w:p>
    <w:bookmarkEnd w:id="338"/>
    <w:p>
      <w:pPr>
        <w:rPr>
          <w:rFonts w:hint="eastAsia"/>
        </w:rPr>
      </w:pPr>
      <w:r>
        <w:drawing>
          <wp:inline distT="0" distB="0" distL="0" distR="0">
            <wp:extent cx="5274310" cy="2371725"/>
            <wp:effectExtent l="0" t="0" r="139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6"/>
                    <a:stretch>
                      <a:fillRect/>
                    </a:stretch>
                  </pic:blipFill>
                  <pic:spPr>
                    <a:xfrm>
                      <a:off x="0" y="0"/>
                      <a:ext cx="5274310" cy="2371725"/>
                    </a:xfrm>
                    <a:prstGeom prst="rect">
                      <a:avLst/>
                    </a:prstGeom>
                  </pic:spPr>
                </pic:pic>
              </a:graphicData>
            </a:graphic>
          </wp:inline>
        </w:drawing>
      </w:r>
    </w:p>
    <w:p>
      <w:pPr>
        <w:rPr>
          <w:color w:val="FF0000"/>
        </w:rPr>
      </w:pPr>
      <w:r>
        <w:rPr>
          <w:rFonts w:hint="eastAsia"/>
          <w:color w:val="FF0000"/>
        </w:rPr>
        <w:t>异常</w:t>
      </w:r>
    </w:p>
    <w:p>
      <w:pPr>
        <w:rPr>
          <w:rFonts w:hint="eastAsia"/>
          <w:color w:val="FF0000"/>
        </w:rPr>
      </w:pPr>
      <w:bookmarkStart w:id="339" w:name="S_1用户名不规范"/>
      <w:r>
        <w:rPr>
          <w:rFonts w:hint="eastAsia"/>
          <w:color w:val="FF0000"/>
        </w:rPr>
        <w:t>1用户名不规范</w:t>
      </w:r>
    </w:p>
    <w:bookmarkEnd w:id="339"/>
    <w:p>
      <w:r>
        <w:drawing>
          <wp:inline distT="0" distB="0" distL="0" distR="0">
            <wp:extent cx="5274310" cy="671195"/>
            <wp:effectExtent l="0" t="0" r="1397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7"/>
                    <a:stretch>
                      <a:fillRect/>
                    </a:stretch>
                  </pic:blipFill>
                  <pic:spPr>
                    <a:xfrm>
                      <a:off x="0" y="0"/>
                      <a:ext cx="5274310" cy="671195"/>
                    </a:xfrm>
                    <a:prstGeom prst="rect">
                      <a:avLst/>
                    </a:prstGeom>
                  </pic:spPr>
                </pic:pic>
              </a:graphicData>
            </a:graphic>
          </wp:inline>
        </w:drawing>
      </w:r>
    </w:p>
    <w:p>
      <w:pPr>
        <w:rPr>
          <w:rFonts w:hint="eastAsia"/>
          <w:color w:val="FF0000"/>
        </w:rPr>
      </w:pPr>
      <w:bookmarkStart w:id="340" w:name="S_2密码6_20"/>
      <w:r>
        <w:rPr>
          <w:rFonts w:hint="eastAsia"/>
          <w:color w:val="FF0000"/>
        </w:rPr>
        <w:t>2密码6-20</w:t>
      </w:r>
    </w:p>
    <w:bookmarkEnd w:id="340"/>
    <w:p>
      <w:r>
        <w:drawing>
          <wp:inline distT="0" distB="0" distL="0" distR="0">
            <wp:extent cx="5274310" cy="55816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8"/>
                    <a:stretch>
                      <a:fillRect/>
                    </a:stretch>
                  </pic:blipFill>
                  <pic:spPr>
                    <a:xfrm>
                      <a:off x="0" y="0"/>
                      <a:ext cx="5274310" cy="558165"/>
                    </a:xfrm>
                    <a:prstGeom prst="rect">
                      <a:avLst/>
                    </a:prstGeom>
                  </pic:spPr>
                </pic:pic>
              </a:graphicData>
            </a:graphic>
          </wp:inline>
        </w:drawing>
      </w:r>
    </w:p>
    <w:p>
      <w:pPr>
        <w:rPr>
          <w:rFonts w:hint="eastAsia"/>
          <w:color w:val="FF0000"/>
        </w:rPr>
      </w:pPr>
      <w:r>
        <w:rPr>
          <w:rFonts w:hint="eastAsia"/>
          <w:color w:val="FF0000"/>
        </w:rPr>
        <w:t>3</w:t>
      </w:r>
      <w:bookmarkStart w:id="341" w:name="S_两次密码不一致"/>
      <w:r>
        <w:rPr>
          <w:rFonts w:hint="eastAsia"/>
          <w:color w:val="FF0000"/>
        </w:rPr>
        <w:t>两次密码不一致</w:t>
      </w:r>
      <w:bookmarkEnd w:id="341"/>
    </w:p>
    <w:p>
      <w:r>
        <w:drawing>
          <wp:inline distT="0" distB="0" distL="0" distR="0">
            <wp:extent cx="5274310" cy="371475"/>
            <wp:effectExtent l="0" t="0" r="1397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5274310" cy="371475"/>
                    </a:xfrm>
                    <a:prstGeom prst="rect">
                      <a:avLst/>
                    </a:prstGeom>
                  </pic:spPr>
                </pic:pic>
              </a:graphicData>
            </a:graphic>
          </wp:inline>
        </w:drawing>
      </w:r>
    </w:p>
    <w:p>
      <w:pPr>
        <w:rPr>
          <w:rFonts w:hint="eastAsia"/>
          <w:color w:val="FF0000"/>
        </w:rPr>
      </w:pPr>
      <w:r>
        <w:rPr>
          <w:rFonts w:hint="eastAsia"/>
          <w:color w:val="FF0000"/>
        </w:rPr>
        <w:t>4</w:t>
      </w:r>
      <w:bookmarkStart w:id="342" w:name="S_邮箱格式不正确"/>
      <w:r>
        <w:rPr>
          <w:rFonts w:hint="eastAsia"/>
          <w:color w:val="FF0000"/>
        </w:rPr>
        <w:t>邮箱格式不正确</w:t>
      </w:r>
      <w:bookmarkEnd w:id="342"/>
    </w:p>
    <w:p>
      <w:r>
        <w:drawing>
          <wp:inline distT="0" distB="0" distL="0" distR="0">
            <wp:extent cx="5274310" cy="57277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5274310" cy="572770"/>
                    </a:xfrm>
                    <a:prstGeom prst="rect">
                      <a:avLst/>
                    </a:prstGeom>
                  </pic:spPr>
                </pic:pic>
              </a:graphicData>
            </a:graphic>
          </wp:inline>
        </w:drawing>
      </w:r>
    </w:p>
    <w:p>
      <w:pPr>
        <w:rPr>
          <w:rFonts w:hint="eastAsia"/>
          <w:color w:val="FF0000"/>
        </w:rPr>
      </w:pPr>
      <w:r>
        <w:rPr>
          <w:rFonts w:hint="eastAsia"/>
          <w:color w:val="FF0000"/>
        </w:rPr>
        <w:t>5</w:t>
      </w:r>
      <w:bookmarkStart w:id="343" w:name="S_验证码不正确"/>
      <w:r>
        <w:rPr>
          <w:rFonts w:hint="eastAsia"/>
          <w:color w:val="FF0000"/>
        </w:rPr>
        <w:t>验证码不正确</w:t>
      </w:r>
      <w:bookmarkEnd w:id="343"/>
    </w:p>
    <w:p>
      <w:r>
        <w:drawing>
          <wp:inline distT="0" distB="0" distL="0" distR="0">
            <wp:extent cx="5274310" cy="938530"/>
            <wp:effectExtent l="0" t="0" r="139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5274310" cy="938530"/>
                    </a:xfrm>
                    <a:prstGeom prst="rect">
                      <a:avLst/>
                    </a:prstGeom>
                  </pic:spPr>
                </pic:pic>
              </a:graphicData>
            </a:graphic>
          </wp:inline>
        </w:drawing>
      </w:r>
    </w:p>
    <w:p>
      <w:pPr>
        <w:rPr>
          <w:rFonts w:hint="eastAsia" w:eastAsia="宋体"/>
          <w:color w:val="FF0000"/>
          <w:lang w:val="en-US" w:eastAsia="zh-CN"/>
        </w:rPr>
      </w:pPr>
      <w:r>
        <w:rPr>
          <w:rFonts w:hint="eastAsia"/>
          <w:color w:val="FF0000"/>
        </w:rPr>
        <w:t>6</w:t>
      </w:r>
      <w:bookmarkStart w:id="344" w:name="S_身份证号码长度不正确"/>
      <w:r>
        <w:rPr>
          <w:rFonts w:hint="eastAsia"/>
          <w:color w:val="FF0000"/>
        </w:rPr>
        <w:t>身份证号码长度不正</w:t>
      </w:r>
      <w:r>
        <w:rPr>
          <w:rFonts w:hint="eastAsia"/>
          <w:color w:val="FF0000"/>
          <w:lang w:val="en-US" w:eastAsia="zh-CN"/>
        </w:rPr>
        <w:t>确</w:t>
      </w:r>
      <w:bookmarkEnd w:id="344"/>
    </w:p>
    <w:p>
      <w:r>
        <w:drawing>
          <wp:inline distT="0" distB="0" distL="0" distR="0">
            <wp:extent cx="5274310" cy="434340"/>
            <wp:effectExtent l="0" t="0" r="1397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5274310" cy="434340"/>
                    </a:xfrm>
                    <a:prstGeom prst="rect">
                      <a:avLst/>
                    </a:prstGeom>
                  </pic:spPr>
                </pic:pic>
              </a:graphicData>
            </a:graphic>
          </wp:inline>
        </w:drawing>
      </w:r>
    </w:p>
    <w:p>
      <w:pPr>
        <w:rPr>
          <w:rFonts w:hint="eastAsia"/>
          <w:color w:val="FF0000"/>
        </w:rPr>
      </w:pPr>
      <w:r>
        <w:rPr>
          <w:rFonts w:hint="eastAsia"/>
          <w:color w:val="FF0000"/>
        </w:rPr>
        <w:t>7</w:t>
      </w:r>
      <w:bookmarkStart w:id="345" w:name="S_请输入真实姓名"/>
      <w:r>
        <w:rPr>
          <w:rFonts w:hint="eastAsia"/>
          <w:color w:val="FF0000"/>
        </w:rPr>
        <w:t>请输入真实姓名</w:t>
      </w:r>
      <w:bookmarkEnd w:id="345"/>
    </w:p>
    <w:p>
      <w:r>
        <w:drawing>
          <wp:inline distT="0" distB="0" distL="0" distR="0">
            <wp:extent cx="5274310" cy="510540"/>
            <wp:effectExtent l="0" t="0" r="1397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5274310" cy="510540"/>
                    </a:xfrm>
                    <a:prstGeom prst="rect">
                      <a:avLst/>
                    </a:prstGeom>
                  </pic:spPr>
                </pic:pic>
              </a:graphicData>
            </a:graphic>
          </wp:inline>
        </w:drawing>
      </w:r>
    </w:p>
    <w:p/>
    <w:p/>
    <w:p>
      <w:pPr>
        <w:pStyle w:val="4"/>
      </w:pPr>
      <w:bookmarkStart w:id="346" w:name="_Toc7625"/>
      <w:bookmarkStart w:id="347" w:name="_Toc10713"/>
      <w:r>
        <w:rPr>
          <w:rFonts w:hint="eastAsia"/>
        </w:rPr>
        <w:t>4.2.3学生忘记密码</w:t>
      </w:r>
      <w:bookmarkEnd w:id="346"/>
      <w:bookmarkEnd w:id="34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S-1-</w:t>
            </w:r>
            <w:r>
              <w:rPr>
                <w:rFonts w:hint="eastAsia"/>
                <w:kern w:val="0"/>
                <w:sz w:val="20"/>
              </w:rPr>
              <w:t>3</w:t>
            </w:r>
            <w:r>
              <w:rPr>
                <w:kern w:val="0"/>
                <w:sz w:val="20"/>
              </w:rPr>
              <w:t>,</w:t>
            </w:r>
            <w:r>
              <w:rPr>
                <w:rFonts w:hint="eastAsia"/>
                <w:kern w:val="0"/>
                <w:sz w:val="20"/>
              </w:rPr>
              <w:t>学生忘记密码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1.学生新密码，邮箱验证码信息记录到数据库</w:t>
            </w:r>
          </w:p>
          <w:p>
            <w:pPr>
              <w:rPr>
                <w:kern w:val="0"/>
                <w:sz w:val="20"/>
              </w:rPr>
            </w:pPr>
            <w:r>
              <w:rPr>
                <w:rFonts w:hint="eastAsia"/>
                <w:kern w:val="0"/>
                <w:sz w:val="20"/>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1-3.0学生修改自己账号密码</w:t>
            </w:r>
          </w:p>
          <w:p>
            <w:pPr>
              <w:rPr>
                <w:kern w:val="0"/>
                <w:sz w:val="20"/>
              </w:rPr>
            </w:pPr>
            <w:r>
              <w:rPr>
                <w:rFonts w:hint="eastAsia"/>
                <w:kern w:val="0"/>
                <w:sz w:val="20"/>
              </w:rPr>
              <w:t>1.学生打开网站登陆页面</w:t>
            </w:r>
          </w:p>
          <w:p>
            <w:pPr>
              <w:rPr>
                <w:kern w:val="0"/>
                <w:sz w:val="20"/>
              </w:rPr>
            </w:pPr>
            <w:r>
              <w:rPr>
                <w:rFonts w:hint="eastAsia"/>
                <w:kern w:val="0"/>
                <w:sz w:val="20"/>
              </w:rPr>
              <w:t>2.</w:t>
            </w:r>
            <w:r>
              <w:rPr>
                <w:rFonts w:hint="eastAsia"/>
                <w:color w:val="FF0000"/>
                <w:kern w:val="0"/>
                <w:sz w:val="20"/>
              </w:rPr>
              <w:fldChar w:fldCharType="begin"/>
            </w:r>
            <w:r>
              <w:rPr>
                <w:rFonts w:hint="eastAsia"/>
                <w:color w:val="FF0000"/>
                <w:kern w:val="0"/>
                <w:sz w:val="20"/>
              </w:rPr>
              <w:instrText xml:space="preserve"> HYPERLINK \l "S_点击忘记密码" </w:instrText>
            </w:r>
            <w:r>
              <w:rPr>
                <w:rFonts w:hint="eastAsia"/>
                <w:color w:val="FF0000"/>
                <w:kern w:val="0"/>
                <w:sz w:val="20"/>
              </w:rPr>
              <w:fldChar w:fldCharType="separate"/>
            </w:r>
            <w:r>
              <w:rPr>
                <w:rStyle w:val="31"/>
                <w:rFonts w:hint="eastAsia"/>
                <w:color w:val="FF0000"/>
                <w:kern w:val="0"/>
                <w:sz w:val="20"/>
              </w:rPr>
              <w:t>点击忘记密码</w:t>
            </w:r>
            <w:r>
              <w:rPr>
                <w:rFonts w:hint="eastAsia"/>
                <w:color w:val="FF0000"/>
                <w:kern w:val="0"/>
                <w:sz w:val="20"/>
              </w:rPr>
              <w:fldChar w:fldCharType="end"/>
            </w:r>
          </w:p>
          <w:p>
            <w:pPr>
              <w:rPr>
                <w:kern w:val="0"/>
                <w:sz w:val="20"/>
              </w:rPr>
            </w:pPr>
            <w:r>
              <w:rPr>
                <w:rFonts w:hint="eastAsia"/>
                <w:kern w:val="0"/>
                <w:sz w:val="20"/>
              </w:rPr>
              <w:t>3.</w:t>
            </w:r>
            <w:r>
              <w:rPr>
                <w:rFonts w:hint="eastAsia"/>
                <w:color w:val="FF0000"/>
                <w:kern w:val="0"/>
                <w:sz w:val="20"/>
              </w:rPr>
              <w:fldChar w:fldCharType="begin"/>
            </w:r>
            <w:r>
              <w:rPr>
                <w:rFonts w:hint="eastAsia"/>
                <w:color w:val="FF0000"/>
                <w:kern w:val="0"/>
                <w:sz w:val="20"/>
              </w:rPr>
              <w:instrText xml:space="preserve"> HYPERLINK \l "S_填写信息" </w:instrText>
            </w:r>
            <w:r>
              <w:rPr>
                <w:rFonts w:hint="eastAsia"/>
                <w:color w:val="FF0000"/>
                <w:kern w:val="0"/>
                <w:sz w:val="20"/>
              </w:rPr>
              <w:fldChar w:fldCharType="separate"/>
            </w:r>
            <w:r>
              <w:rPr>
                <w:rStyle w:val="31"/>
                <w:rFonts w:hint="eastAsia"/>
                <w:color w:val="FF0000"/>
                <w:kern w:val="0"/>
                <w:sz w:val="20"/>
              </w:rPr>
              <w:t>填写用户名，邮箱，邮箱验证码，新密码，确认新密码</w:t>
            </w:r>
            <w:r>
              <w:rPr>
                <w:rFonts w:hint="eastAsia"/>
                <w:color w:val="FF0000"/>
                <w:kern w:val="0"/>
                <w:sz w:val="20"/>
              </w:rPr>
              <w:fldChar w:fldCharType="end"/>
            </w:r>
            <w:r>
              <w:rPr>
                <w:rFonts w:hint="eastAsia"/>
                <w:color w:val="FF0000"/>
                <w:kern w:val="0"/>
                <w:sz w:val="20"/>
              </w:rPr>
              <w:t>。</w:t>
            </w:r>
          </w:p>
          <w:p>
            <w:pPr>
              <w:rPr>
                <w:kern w:val="0"/>
                <w:sz w:val="20"/>
              </w:rPr>
            </w:pPr>
            <w:r>
              <w:rPr>
                <w:rFonts w:hint="eastAsia"/>
                <w:kern w:val="0"/>
                <w:sz w:val="20"/>
              </w:rPr>
              <w:t>4．系统修改该用户的密码并且存储到系统中</w:t>
            </w:r>
          </w:p>
          <w:p>
            <w:pPr>
              <w:rPr>
                <w:kern w:val="0"/>
                <w:sz w:val="20"/>
              </w:rPr>
            </w:pPr>
            <w:r>
              <w:rPr>
                <w:rFonts w:hint="eastAsia"/>
                <w:kern w:val="0"/>
                <w:sz w:val="20"/>
              </w:rPr>
              <w:t>5.</w:t>
            </w:r>
            <w:r>
              <w:rPr>
                <w:rFonts w:hint="eastAsia"/>
                <w:color w:val="FF0000"/>
                <w:kern w:val="0"/>
                <w:sz w:val="20"/>
              </w:rPr>
              <w:fldChar w:fldCharType="begin"/>
            </w:r>
            <w:r>
              <w:rPr>
                <w:rFonts w:hint="eastAsia"/>
                <w:color w:val="FF0000"/>
                <w:kern w:val="0"/>
                <w:sz w:val="20"/>
              </w:rPr>
              <w:instrText xml:space="preserve"> HYPERLINK \l "S_登陆界面1" </w:instrText>
            </w:r>
            <w:r>
              <w:rPr>
                <w:rFonts w:hint="eastAsia"/>
                <w:color w:val="FF0000"/>
                <w:kern w:val="0"/>
                <w:sz w:val="20"/>
              </w:rPr>
              <w:fldChar w:fldCharType="separate"/>
            </w:r>
            <w:r>
              <w:rPr>
                <w:rStyle w:val="31"/>
                <w:rFonts w:hint="eastAsia"/>
                <w:color w:val="FF0000"/>
                <w:kern w:val="0"/>
                <w:sz w:val="20"/>
              </w:rPr>
              <w:t>返回登录界面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1-3.0E1用户名不存在</w:t>
            </w:r>
          </w:p>
          <w:p>
            <w:pPr>
              <w:rPr>
                <w:kern w:val="0"/>
                <w:sz w:val="20"/>
              </w:rPr>
            </w:pPr>
            <w:r>
              <w:rPr>
                <w:rFonts w:hint="eastAsia"/>
                <w:kern w:val="0"/>
                <w:sz w:val="20"/>
              </w:rPr>
              <w:t>1.系统提示信息：</w:t>
            </w:r>
            <w:r>
              <w:rPr>
                <w:rFonts w:hint="eastAsia"/>
                <w:color w:val="FF0000"/>
                <w:kern w:val="0"/>
                <w:sz w:val="20"/>
              </w:rPr>
              <w:fldChar w:fldCharType="begin"/>
            </w:r>
            <w:r>
              <w:rPr>
                <w:rFonts w:hint="eastAsia"/>
                <w:color w:val="FF0000"/>
                <w:kern w:val="0"/>
                <w:sz w:val="20"/>
              </w:rPr>
              <w:instrText xml:space="preserve"> HYPERLINK \l "S_用户名不存在" </w:instrText>
            </w:r>
            <w:r>
              <w:rPr>
                <w:rFonts w:hint="eastAsia"/>
                <w:color w:val="FF0000"/>
                <w:kern w:val="0"/>
                <w:sz w:val="20"/>
              </w:rPr>
              <w:fldChar w:fldCharType="separate"/>
            </w:r>
            <w:r>
              <w:rPr>
                <w:rStyle w:val="31"/>
                <w:rFonts w:hint="eastAsia"/>
                <w:color w:val="FF0000"/>
                <w:kern w:val="0"/>
                <w:sz w:val="20"/>
              </w:rPr>
              <w:t>账号不存在</w:t>
            </w:r>
            <w:r>
              <w:rPr>
                <w:rFonts w:hint="eastAsia"/>
                <w:color w:val="FF0000"/>
                <w:kern w:val="0"/>
                <w:sz w:val="20"/>
              </w:rPr>
              <w:fldChar w:fldCharType="end"/>
            </w:r>
          </w:p>
          <w:p>
            <w:pPr>
              <w:rPr>
                <w:kern w:val="0"/>
                <w:sz w:val="20"/>
              </w:rPr>
            </w:pPr>
            <w:r>
              <w:rPr>
                <w:rFonts w:hint="eastAsia"/>
                <w:kern w:val="0"/>
                <w:sz w:val="20"/>
              </w:rPr>
              <w:t>1.3.0E2邮箱与用户名不匹配</w:t>
            </w:r>
          </w:p>
          <w:p>
            <w:pPr>
              <w:rPr>
                <w:kern w:val="0"/>
                <w:sz w:val="20"/>
              </w:rPr>
            </w:pPr>
            <w:r>
              <w:rPr>
                <w:rFonts w:hint="eastAsia"/>
                <w:kern w:val="0"/>
                <w:sz w:val="20"/>
              </w:rPr>
              <w:t>1.系统提示信息：</w:t>
            </w:r>
            <w:r>
              <w:rPr>
                <w:rFonts w:hint="eastAsia"/>
                <w:color w:val="FF0000"/>
                <w:kern w:val="0"/>
                <w:sz w:val="20"/>
              </w:rPr>
              <w:t>邮箱与用户不匹配</w:t>
            </w:r>
          </w:p>
          <w:p>
            <w:pPr>
              <w:rPr>
                <w:kern w:val="0"/>
                <w:sz w:val="20"/>
              </w:rPr>
            </w:pPr>
            <w:r>
              <w:rPr>
                <w:rFonts w:hint="eastAsia"/>
                <w:kern w:val="0"/>
                <w:sz w:val="20"/>
              </w:rPr>
              <w:t>1-3.0E3邮箱验证码不正确</w:t>
            </w:r>
          </w:p>
          <w:p>
            <w:pPr>
              <w:rPr>
                <w:color w:val="FF0000"/>
                <w:kern w:val="0"/>
                <w:sz w:val="20"/>
              </w:rPr>
            </w:pPr>
            <w:r>
              <w:rPr>
                <w:rFonts w:hint="eastAsia"/>
                <w:kern w:val="0"/>
                <w:sz w:val="20"/>
              </w:rPr>
              <w:t>1系统提示信息：</w:t>
            </w:r>
            <w:r>
              <w:rPr>
                <w:rFonts w:hint="eastAsia"/>
                <w:color w:val="FF0000"/>
                <w:kern w:val="0"/>
                <w:sz w:val="20"/>
              </w:rPr>
              <w:fldChar w:fldCharType="begin"/>
            </w:r>
            <w:r>
              <w:rPr>
                <w:rFonts w:hint="eastAsia"/>
                <w:color w:val="FF0000"/>
                <w:kern w:val="0"/>
                <w:sz w:val="20"/>
              </w:rPr>
              <w:instrText xml:space="preserve"> HYPERLINK \l "S_验证码不正确1" </w:instrText>
            </w:r>
            <w:r>
              <w:rPr>
                <w:rFonts w:hint="eastAsia"/>
                <w:color w:val="FF0000"/>
                <w:kern w:val="0"/>
                <w:sz w:val="20"/>
              </w:rPr>
              <w:fldChar w:fldCharType="separate"/>
            </w:r>
            <w:r>
              <w:rPr>
                <w:rStyle w:val="31"/>
                <w:rFonts w:hint="eastAsia"/>
                <w:color w:val="FF0000"/>
                <w:kern w:val="0"/>
                <w:sz w:val="20"/>
              </w:rPr>
              <w:t>邮箱验证码不正确</w:t>
            </w:r>
            <w:r>
              <w:rPr>
                <w:rFonts w:hint="eastAsia"/>
                <w:color w:val="FF0000"/>
                <w:kern w:val="0"/>
                <w:sz w:val="20"/>
              </w:rPr>
              <w:fldChar w:fldCharType="end"/>
            </w:r>
          </w:p>
          <w:p>
            <w:pPr>
              <w:rPr>
                <w:kern w:val="0"/>
                <w:sz w:val="20"/>
              </w:rPr>
            </w:pPr>
            <w:r>
              <w:rPr>
                <w:rFonts w:hint="eastAsia"/>
                <w:kern w:val="0"/>
                <w:sz w:val="20"/>
              </w:rPr>
              <w:t>1-3.0E4密码输入格式有误</w:t>
            </w:r>
          </w:p>
          <w:p>
            <w:pPr>
              <w:rPr>
                <w:color w:val="FF0000"/>
                <w:kern w:val="0"/>
                <w:sz w:val="20"/>
              </w:rPr>
            </w:pPr>
            <w:r>
              <w:rPr>
                <w:rFonts w:hint="eastAsia"/>
                <w:kern w:val="0"/>
                <w:sz w:val="20"/>
              </w:rPr>
              <w:t>1系统提示信息：</w:t>
            </w:r>
            <w:r>
              <w:rPr>
                <w:rFonts w:hint="eastAsia"/>
                <w:color w:val="FF0000"/>
                <w:kern w:val="0"/>
                <w:sz w:val="20"/>
              </w:rPr>
              <w:fldChar w:fldCharType="begin"/>
            </w:r>
            <w:r>
              <w:rPr>
                <w:rFonts w:hint="eastAsia"/>
                <w:color w:val="FF0000"/>
                <w:kern w:val="0"/>
                <w:sz w:val="20"/>
              </w:rPr>
              <w:instrText xml:space="preserve"> HYPERLINK \l "S_密码格式有误" </w:instrText>
            </w:r>
            <w:r>
              <w:rPr>
                <w:rFonts w:hint="eastAsia"/>
                <w:color w:val="FF0000"/>
                <w:kern w:val="0"/>
                <w:sz w:val="20"/>
              </w:rPr>
              <w:fldChar w:fldCharType="separate"/>
            </w:r>
            <w:r>
              <w:rPr>
                <w:rStyle w:val="31"/>
                <w:rFonts w:hint="eastAsia"/>
                <w:color w:val="FF0000"/>
                <w:kern w:val="0"/>
                <w:sz w:val="20"/>
              </w:rPr>
              <w:t>密码输入格式有误</w:t>
            </w:r>
            <w:r>
              <w:rPr>
                <w:rFonts w:hint="eastAsia"/>
                <w:color w:val="FF0000"/>
                <w:kern w:val="0"/>
                <w:sz w:val="20"/>
              </w:rPr>
              <w:fldChar w:fldCharType="end"/>
            </w:r>
          </w:p>
          <w:p>
            <w:pPr>
              <w:rPr>
                <w:kern w:val="0"/>
                <w:sz w:val="20"/>
              </w:rPr>
            </w:pPr>
            <w:r>
              <w:rPr>
                <w:rFonts w:hint="eastAsia"/>
                <w:kern w:val="0"/>
                <w:sz w:val="20"/>
              </w:rPr>
              <w:t>1.3.0E2邮箱输入格式有误</w:t>
            </w:r>
          </w:p>
          <w:p>
            <w:pPr>
              <w:rPr>
                <w:kern w:val="0"/>
                <w:sz w:val="20"/>
              </w:rPr>
            </w:pPr>
            <w:r>
              <w:rPr>
                <w:rFonts w:hint="eastAsia"/>
                <w:kern w:val="0"/>
                <w:sz w:val="20"/>
              </w:rPr>
              <w:t>1.系统提示信息：</w:t>
            </w:r>
            <w:r>
              <w:rPr>
                <w:rFonts w:hint="eastAsia"/>
                <w:color w:val="FF0000"/>
                <w:kern w:val="0"/>
                <w:sz w:val="20"/>
              </w:rPr>
              <w:fldChar w:fldCharType="begin"/>
            </w:r>
            <w:r>
              <w:rPr>
                <w:rFonts w:hint="eastAsia"/>
                <w:color w:val="FF0000"/>
                <w:kern w:val="0"/>
                <w:sz w:val="20"/>
              </w:rPr>
              <w:instrText xml:space="preserve"> HYPERLINK \l "S_邮箱格式不匹配" </w:instrText>
            </w:r>
            <w:r>
              <w:rPr>
                <w:rFonts w:hint="eastAsia"/>
                <w:color w:val="FF0000"/>
                <w:kern w:val="0"/>
                <w:sz w:val="20"/>
              </w:rPr>
              <w:fldChar w:fldCharType="separate"/>
            </w:r>
            <w:r>
              <w:rPr>
                <w:rStyle w:val="31"/>
                <w:rFonts w:hint="eastAsia"/>
                <w:color w:val="FF0000"/>
                <w:kern w:val="0"/>
                <w:sz w:val="20"/>
              </w:rPr>
              <w:t>邮箱输入格式有误</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1-3.0用户名，邮箱，邮箱验证码，新密码，确认新密码。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1-3.0找回密码成功，跳转至</w:t>
            </w:r>
            <w:r>
              <w:rPr>
                <w:rFonts w:hint="eastAsia"/>
                <w:color w:val="FF0000"/>
                <w:kern w:val="0"/>
                <w:sz w:val="20"/>
              </w:rPr>
              <w:t>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w:t>
            </w:r>
            <w:r>
              <w:rPr>
                <w:kern w:val="0"/>
                <w:sz w:val="20"/>
              </w:rPr>
              <w:t>-S-1</w:t>
            </w:r>
            <w:r>
              <w:rPr>
                <w:rFonts w:hint="eastAsia"/>
                <w:kern w:val="0"/>
                <w:sz w:val="20"/>
              </w:rPr>
              <w:t>用户名已存在的</w:t>
            </w:r>
          </w:p>
          <w:p>
            <w:pPr>
              <w:rPr>
                <w:kern w:val="0"/>
                <w:sz w:val="20"/>
              </w:rPr>
            </w:pPr>
            <w:r>
              <w:rPr>
                <w:rFonts w:hint="eastAsia"/>
                <w:kern w:val="0"/>
                <w:sz w:val="20"/>
              </w:rPr>
              <w:t>BR</w:t>
            </w:r>
            <w:r>
              <w:rPr>
                <w:kern w:val="0"/>
                <w:sz w:val="20"/>
              </w:rPr>
              <w:t>-S-</w:t>
            </w:r>
            <w:r>
              <w:rPr>
                <w:rFonts w:hint="eastAsia"/>
                <w:kern w:val="0"/>
                <w:sz w:val="20"/>
              </w:rPr>
              <w:t>2新密码长度6-20</w:t>
            </w:r>
          </w:p>
          <w:p>
            <w:pPr>
              <w:rPr>
                <w:kern w:val="0"/>
                <w:sz w:val="20"/>
              </w:rPr>
            </w:pPr>
            <w:r>
              <w:rPr>
                <w:rFonts w:hint="eastAsia"/>
                <w:kern w:val="0"/>
                <w:sz w:val="20"/>
              </w:rPr>
              <w:t>BR</w:t>
            </w:r>
            <w:r>
              <w:rPr>
                <w:kern w:val="0"/>
                <w:sz w:val="20"/>
              </w:rPr>
              <w:t>-S-</w:t>
            </w:r>
            <w:r>
              <w:rPr>
                <w:rFonts w:hint="eastAsia"/>
                <w:kern w:val="0"/>
                <w:sz w:val="20"/>
              </w:rPr>
              <w:t>3确认密码一致</w:t>
            </w:r>
          </w:p>
          <w:p>
            <w:pPr>
              <w:rPr>
                <w:kern w:val="0"/>
                <w:sz w:val="20"/>
              </w:rPr>
            </w:pPr>
            <w:r>
              <w:rPr>
                <w:rFonts w:hint="eastAsia"/>
                <w:kern w:val="0"/>
                <w:sz w:val="20"/>
              </w:rPr>
              <w:t>BR</w:t>
            </w:r>
            <w:r>
              <w:rPr>
                <w:kern w:val="0"/>
                <w:sz w:val="20"/>
              </w:rPr>
              <w:t>-S-</w:t>
            </w:r>
            <w:r>
              <w:rPr>
                <w:rFonts w:hint="eastAsia"/>
                <w:kern w:val="0"/>
                <w:sz w:val="20"/>
              </w:rPr>
              <w:t>4邮箱格式正确</w:t>
            </w:r>
          </w:p>
          <w:p>
            <w:pPr>
              <w:rPr>
                <w:kern w:val="0"/>
                <w:sz w:val="20"/>
              </w:rPr>
            </w:pPr>
            <w:r>
              <w:rPr>
                <w:rFonts w:hint="eastAsia"/>
                <w:kern w:val="0"/>
                <w:sz w:val="20"/>
              </w:rPr>
              <w:t>BR</w:t>
            </w:r>
            <w:r>
              <w:rPr>
                <w:kern w:val="0"/>
                <w:sz w:val="20"/>
              </w:rPr>
              <w:t>-S-</w:t>
            </w:r>
            <w:r>
              <w:rPr>
                <w:rFonts w:hint="eastAsia"/>
                <w:kern w:val="0"/>
                <w:sz w:val="20"/>
              </w:rPr>
              <w:t>5邮箱验证码正确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210175" cy="4371975"/>
            <wp:effectExtent l="0" t="0" r="1905"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5210175" cy="4371975"/>
                    </a:xfrm>
                    <a:prstGeom prst="rect">
                      <a:avLst/>
                    </a:prstGeom>
                  </pic:spPr>
                </pic:pic>
              </a:graphicData>
            </a:graphic>
          </wp:inline>
        </w:drawing>
      </w:r>
    </w:p>
    <w:p>
      <w:pPr>
        <w:rPr>
          <w:rFonts w:hint="eastAsia"/>
        </w:rPr>
      </w:pPr>
      <w:bookmarkStart w:id="348" w:name="S_点击忘记密码"/>
      <w:r>
        <w:rPr>
          <w:rFonts w:hint="eastAsia"/>
          <w:color w:val="FF0000"/>
        </w:rPr>
        <w:t>点击忘记密码</w:t>
      </w:r>
    </w:p>
    <w:bookmarkEnd w:id="348"/>
    <w:p>
      <w:r>
        <w:drawing>
          <wp:inline distT="0" distB="0" distL="0" distR="0">
            <wp:extent cx="2009775" cy="952500"/>
            <wp:effectExtent l="0" t="0" r="190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2009775" cy="952500"/>
                    </a:xfrm>
                    <a:prstGeom prst="rect">
                      <a:avLst/>
                    </a:prstGeom>
                  </pic:spPr>
                </pic:pic>
              </a:graphicData>
            </a:graphic>
          </wp:inline>
        </w:drawing>
      </w:r>
    </w:p>
    <w:p>
      <w:pPr>
        <w:rPr>
          <w:rFonts w:hint="eastAsia"/>
          <w:color w:val="FF0000"/>
        </w:rPr>
      </w:pPr>
      <w:bookmarkStart w:id="349" w:name="S_填写信息"/>
      <w:r>
        <w:rPr>
          <w:rFonts w:hint="eastAsia"/>
          <w:color w:val="FF0000"/>
        </w:rPr>
        <w:t>填写信息</w:t>
      </w:r>
    </w:p>
    <w:bookmarkEnd w:id="349"/>
    <w:p>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16"/>
                    <a:stretch>
                      <a:fillRect/>
                    </a:stretch>
                  </pic:blipFill>
                  <pic:spPr>
                    <a:xfrm>
                      <a:off x="0" y="0"/>
                      <a:ext cx="3835400" cy="2382520"/>
                    </a:xfrm>
                    <a:prstGeom prst="rect">
                      <a:avLst/>
                    </a:prstGeom>
                    <a:noFill/>
                    <a:ln w="9525">
                      <a:noFill/>
                    </a:ln>
                  </pic:spPr>
                </pic:pic>
              </a:graphicData>
            </a:graphic>
          </wp:inline>
        </w:drawing>
      </w:r>
    </w:p>
    <w:p>
      <w:pPr>
        <w:rPr>
          <w:color w:val="FF0000"/>
        </w:rPr>
      </w:pPr>
      <w:bookmarkStart w:id="350" w:name="S_登陆界面1"/>
      <w:r>
        <w:rPr>
          <w:rFonts w:hint="eastAsia"/>
          <w:color w:val="FF0000"/>
        </w:rPr>
        <w:t>登陆界面</w:t>
      </w:r>
      <w:bookmarkEnd w:id="350"/>
      <w:r>
        <w:rPr>
          <w:rFonts w:hint="eastAsia"/>
          <w:color w:val="FF0000"/>
        </w:rPr>
        <w:t>：</w:t>
      </w:r>
    </w:p>
    <w:p>
      <w:pPr>
        <w:rPr>
          <w:rFonts w:hint="eastAsia"/>
        </w:rPr>
      </w:pPr>
      <w:r>
        <w:drawing>
          <wp:inline distT="0" distB="0" distL="0" distR="0">
            <wp:extent cx="5274310" cy="2371725"/>
            <wp:effectExtent l="0" t="0" r="1397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6"/>
                    <a:stretch>
                      <a:fillRect/>
                    </a:stretch>
                  </pic:blipFill>
                  <pic:spPr>
                    <a:xfrm>
                      <a:off x="0" y="0"/>
                      <a:ext cx="5274310" cy="2371725"/>
                    </a:xfrm>
                    <a:prstGeom prst="rect">
                      <a:avLst/>
                    </a:prstGeom>
                  </pic:spPr>
                </pic:pic>
              </a:graphicData>
            </a:graphic>
          </wp:inline>
        </w:drawing>
      </w:r>
    </w:p>
    <w:p>
      <w:pPr>
        <w:rPr>
          <w:color w:val="FF0000"/>
        </w:rPr>
      </w:pPr>
      <w:r>
        <w:rPr>
          <w:rFonts w:hint="eastAsia"/>
          <w:color w:val="FF0000"/>
        </w:rPr>
        <w:t>异常：</w:t>
      </w:r>
    </w:p>
    <w:p>
      <w:pPr>
        <w:rPr>
          <w:rFonts w:hint="eastAsia"/>
          <w:color w:val="FF0000"/>
        </w:rPr>
      </w:pPr>
      <w:r>
        <w:rPr>
          <w:rFonts w:hint="eastAsia"/>
          <w:color w:val="FF0000"/>
        </w:rPr>
        <w:t>1</w:t>
      </w:r>
      <w:bookmarkStart w:id="351" w:name="S_用户名不存在"/>
      <w:r>
        <w:rPr>
          <w:rFonts w:hint="eastAsia"/>
          <w:color w:val="FF0000"/>
        </w:rPr>
        <w:t>用户名不存在</w:t>
      </w:r>
      <w:bookmarkEnd w:id="351"/>
    </w:p>
    <w:p>
      <w:r>
        <w:drawing>
          <wp:inline distT="0" distB="0" distL="0" distR="0">
            <wp:extent cx="5274310" cy="527685"/>
            <wp:effectExtent l="0" t="0" r="1397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7"/>
                    <a:stretch>
                      <a:fillRect/>
                    </a:stretch>
                  </pic:blipFill>
                  <pic:spPr>
                    <a:xfrm>
                      <a:off x="0" y="0"/>
                      <a:ext cx="5274310" cy="527685"/>
                    </a:xfrm>
                    <a:prstGeom prst="rect">
                      <a:avLst/>
                    </a:prstGeom>
                  </pic:spPr>
                </pic:pic>
              </a:graphicData>
            </a:graphic>
          </wp:inline>
        </w:drawing>
      </w:r>
    </w:p>
    <w:p>
      <w:pPr>
        <w:rPr>
          <w:b/>
          <w:color w:val="FF0000"/>
        </w:rPr>
      </w:pPr>
      <w:r>
        <w:rPr>
          <w:rFonts w:hint="eastAsia"/>
          <w:b/>
          <w:color w:val="FF0000"/>
        </w:rPr>
        <w:t>2</w:t>
      </w:r>
      <w:bookmarkStart w:id="352" w:name="S_验证码不正确1"/>
      <w:r>
        <w:rPr>
          <w:rFonts w:hint="eastAsia"/>
          <w:b/>
          <w:color w:val="FF0000"/>
        </w:rPr>
        <w:t>验证码不正确</w:t>
      </w:r>
      <w:bookmarkEnd w:id="352"/>
    </w:p>
    <w:p>
      <w:r>
        <w:drawing>
          <wp:inline distT="0" distB="0" distL="0" distR="0">
            <wp:extent cx="5274310" cy="1088390"/>
            <wp:effectExtent l="0" t="0" r="1397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8"/>
                    <a:stretch>
                      <a:fillRect/>
                    </a:stretch>
                  </pic:blipFill>
                  <pic:spPr>
                    <a:xfrm>
                      <a:off x="0" y="0"/>
                      <a:ext cx="5274310" cy="1088390"/>
                    </a:xfrm>
                    <a:prstGeom prst="rect">
                      <a:avLst/>
                    </a:prstGeom>
                  </pic:spPr>
                </pic:pic>
              </a:graphicData>
            </a:graphic>
          </wp:inline>
        </w:drawing>
      </w:r>
    </w:p>
    <w:p>
      <w:pPr>
        <w:rPr>
          <w:rFonts w:hint="eastAsia"/>
          <w:color w:val="FF0000"/>
        </w:rPr>
      </w:pPr>
      <w:r>
        <w:rPr>
          <w:rFonts w:hint="eastAsia"/>
          <w:color w:val="FF0000"/>
        </w:rPr>
        <w:t>3</w:t>
      </w:r>
      <w:bookmarkStart w:id="353" w:name="S_密码格式有误"/>
      <w:r>
        <w:rPr>
          <w:rFonts w:hint="eastAsia"/>
          <w:color w:val="FF0000"/>
        </w:rPr>
        <w:t>密码格式有误</w:t>
      </w:r>
      <w:bookmarkEnd w:id="353"/>
    </w:p>
    <w:p>
      <w:r>
        <w:drawing>
          <wp:inline distT="0" distB="0" distL="0" distR="0">
            <wp:extent cx="5274310" cy="408940"/>
            <wp:effectExtent l="0" t="0" r="1397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9"/>
                    <a:stretch>
                      <a:fillRect/>
                    </a:stretch>
                  </pic:blipFill>
                  <pic:spPr>
                    <a:xfrm>
                      <a:off x="0" y="0"/>
                      <a:ext cx="5274310" cy="408940"/>
                    </a:xfrm>
                    <a:prstGeom prst="rect">
                      <a:avLst/>
                    </a:prstGeom>
                  </pic:spPr>
                </pic:pic>
              </a:graphicData>
            </a:graphic>
          </wp:inline>
        </w:drawing>
      </w:r>
    </w:p>
    <w:p>
      <w:pPr>
        <w:rPr>
          <w:rFonts w:hint="eastAsia"/>
          <w:color w:val="FF0000"/>
        </w:rPr>
      </w:pPr>
      <w:r>
        <w:rPr>
          <w:rFonts w:hint="eastAsia"/>
          <w:color w:val="FF0000"/>
        </w:rPr>
        <w:t>4</w:t>
      </w:r>
      <w:bookmarkStart w:id="354" w:name="S_邮箱格式不匹配"/>
      <w:r>
        <w:rPr>
          <w:rFonts w:hint="eastAsia"/>
          <w:color w:val="FF0000"/>
        </w:rPr>
        <w:t>邮箱格式不匹配</w:t>
      </w:r>
      <w:bookmarkEnd w:id="354"/>
    </w:p>
    <w:p>
      <w:r>
        <w:drawing>
          <wp:inline distT="0" distB="0" distL="0" distR="0">
            <wp:extent cx="5274310" cy="455295"/>
            <wp:effectExtent l="0" t="0" r="1397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0"/>
                    <a:stretch>
                      <a:fillRect/>
                    </a:stretch>
                  </pic:blipFill>
                  <pic:spPr>
                    <a:xfrm>
                      <a:off x="0" y="0"/>
                      <a:ext cx="5274310" cy="455295"/>
                    </a:xfrm>
                    <a:prstGeom prst="rect">
                      <a:avLst/>
                    </a:prstGeom>
                  </pic:spPr>
                </pic:pic>
              </a:graphicData>
            </a:graphic>
          </wp:inline>
        </w:drawing>
      </w:r>
    </w:p>
    <w:p/>
    <w:p/>
    <w:p>
      <w:pPr>
        <w:pStyle w:val="4"/>
      </w:pPr>
      <w:bookmarkStart w:id="355" w:name="_Toc18477"/>
      <w:bookmarkStart w:id="356" w:name="_Toc19473"/>
      <w:r>
        <w:rPr>
          <w:rFonts w:hint="eastAsia"/>
        </w:rPr>
        <w:t>4.2.4学生项目管理</w:t>
      </w:r>
      <w:bookmarkEnd w:id="355"/>
      <w:bookmarkEnd w:id="356"/>
    </w:p>
    <w:tbl>
      <w:tblPr>
        <w:tblStyle w:val="33"/>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S-2-1</w:t>
            </w:r>
            <w:r>
              <w:rPr>
                <w:rFonts w:hint="eastAsia"/>
                <w:kern w:val="0"/>
                <w:sz w:val="20"/>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用户类型必须为项目经理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1结束项目</w:t>
            </w:r>
          </w:p>
          <w:p>
            <w:pPr>
              <w:rPr>
                <w:kern w:val="0"/>
                <w:sz w:val="20"/>
              </w:rPr>
            </w:pPr>
            <w:r>
              <w:rPr>
                <w:rFonts w:hint="eastAsia"/>
                <w:kern w:val="0"/>
                <w:sz w:val="20"/>
              </w:rPr>
              <w:t>2开始项目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kern w:val="0"/>
                <w:sz w:val="20"/>
              </w:rPr>
              <w:t>2-1.0</w:t>
            </w:r>
            <w:r>
              <w:rPr>
                <w:rFonts w:hint="eastAsia"/>
                <w:kern w:val="0"/>
                <w:sz w:val="20"/>
              </w:rPr>
              <w:t>项目管理</w:t>
            </w:r>
          </w:p>
          <w:p>
            <w:pPr>
              <w:rPr>
                <w:kern w:val="0"/>
                <w:sz w:val="20"/>
              </w:rPr>
            </w:pPr>
            <w:r>
              <w:rPr>
                <w:rFonts w:hint="eastAsia"/>
                <w:kern w:val="0"/>
                <w:sz w:val="20"/>
              </w:rPr>
              <w:t>1用户选择点击右侧想要查看的实例</w:t>
            </w:r>
          </w:p>
          <w:p>
            <w:pPr>
              <w:rPr>
                <w:kern w:val="0"/>
                <w:sz w:val="20"/>
              </w:rPr>
            </w:pPr>
            <w:r>
              <w:rPr>
                <w:rFonts w:hint="eastAsia"/>
                <w:kern w:val="0"/>
                <w:sz w:val="20"/>
              </w:rPr>
              <w:t>2进入后</w:t>
            </w:r>
            <w:r>
              <w:rPr>
                <w:rFonts w:hint="eastAsia"/>
                <w:color w:val="FF0000"/>
                <w:kern w:val="0"/>
                <w:sz w:val="20"/>
              </w:rPr>
              <w:fldChar w:fldCharType="begin"/>
            </w:r>
            <w:r>
              <w:rPr>
                <w:rFonts w:hint="eastAsia"/>
                <w:color w:val="FF0000"/>
                <w:kern w:val="0"/>
                <w:sz w:val="20"/>
              </w:rPr>
              <w:instrText xml:space="preserve"> HYPERLINK \l "S_点击选择案例" </w:instrText>
            </w:r>
            <w:r>
              <w:rPr>
                <w:rFonts w:hint="eastAsia"/>
                <w:color w:val="FF0000"/>
                <w:kern w:val="0"/>
                <w:sz w:val="20"/>
              </w:rPr>
              <w:fldChar w:fldCharType="separate"/>
            </w:r>
            <w:r>
              <w:rPr>
                <w:rStyle w:val="31"/>
                <w:rFonts w:hint="eastAsia"/>
                <w:color w:val="FF0000"/>
                <w:kern w:val="0"/>
                <w:sz w:val="20"/>
              </w:rPr>
              <w:t>点击选择案例</w:t>
            </w:r>
            <w:r>
              <w:rPr>
                <w:rFonts w:hint="eastAsia"/>
                <w:color w:val="FF0000"/>
                <w:kern w:val="0"/>
                <w:sz w:val="20"/>
              </w:rPr>
              <w:fldChar w:fldCharType="end"/>
            </w:r>
          </w:p>
          <w:p>
            <w:pPr>
              <w:rPr>
                <w:kern w:val="0"/>
                <w:sz w:val="20"/>
              </w:rPr>
            </w:pPr>
            <w:r>
              <w:rPr>
                <w:rFonts w:hint="eastAsia"/>
                <w:kern w:val="0"/>
                <w:sz w:val="20"/>
              </w:rPr>
              <w:t>3学生用户点击页面中的</w:t>
            </w:r>
            <w:r>
              <w:rPr>
                <w:rFonts w:hint="eastAsia"/>
                <w:kern w:val="0"/>
                <w:sz w:val="20"/>
              </w:rPr>
              <w:fldChar w:fldCharType="begin"/>
            </w:r>
            <w:r>
              <w:rPr>
                <w:rFonts w:hint="eastAsia"/>
                <w:kern w:val="0"/>
                <w:sz w:val="20"/>
              </w:rPr>
              <w:instrText xml:space="preserve"> HYPERLINK \l "S_项目管理" </w:instrText>
            </w:r>
            <w:r>
              <w:rPr>
                <w:rFonts w:hint="eastAsia"/>
                <w:kern w:val="0"/>
                <w:sz w:val="20"/>
              </w:rPr>
              <w:fldChar w:fldCharType="separate"/>
            </w:r>
            <w:r>
              <w:rPr>
                <w:rStyle w:val="31"/>
                <w:rFonts w:hint="eastAsia"/>
                <w:kern w:val="0"/>
                <w:sz w:val="20"/>
              </w:rPr>
              <w:t>“</w:t>
            </w:r>
            <w:r>
              <w:rPr>
                <w:rStyle w:val="31"/>
                <w:rFonts w:hint="eastAsia"/>
                <w:color w:val="FF0000"/>
                <w:kern w:val="0"/>
                <w:sz w:val="20"/>
              </w:rPr>
              <w:t>项目管理”</w:t>
            </w:r>
            <w:r>
              <w:rPr>
                <w:rFonts w:hint="eastAsia"/>
                <w:kern w:val="0"/>
                <w:sz w:val="20"/>
              </w:rPr>
              <w:fldChar w:fldCharType="end"/>
            </w:r>
          </w:p>
          <w:p>
            <w:pPr>
              <w:rPr>
                <w:color w:val="FF0000"/>
                <w:kern w:val="0"/>
                <w:sz w:val="20"/>
              </w:rPr>
            </w:pPr>
            <w:r>
              <w:rPr>
                <w:rFonts w:hint="eastAsia"/>
                <w:kern w:val="0"/>
                <w:sz w:val="20"/>
              </w:rPr>
              <w:t>4</w:t>
            </w:r>
            <w:r>
              <w:rPr>
                <w:rFonts w:hint="eastAsia"/>
                <w:color w:val="FF0000"/>
                <w:kern w:val="0"/>
                <w:sz w:val="20"/>
              </w:rPr>
              <w:fldChar w:fldCharType="begin"/>
            </w:r>
            <w:r>
              <w:rPr>
                <w:rFonts w:hint="eastAsia"/>
                <w:color w:val="FF0000"/>
                <w:kern w:val="0"/>
                <w:sz w:val="20"/>
              </w:rPr>
              <w:instrText xml:space="preserve"> HYPERLINK \l "S_项目开始" </w:instrText>
            </w:r>
            <w:r>
              <w:rPr>
                <w:rFonts w:hint="eastAsia"/>
                <w:color w:val="FF0000"/>
                <w:kern w:val="0"/>
                <w:sz w:val="20"/>
              </w:rPr>
              <w:fldChar w:fldCharType="separate"/>
            </w:r>
            <w:r>
              <w:rPr>
                <w:rStyle w:val="31"/>
                <w:rFonts w:hint="eastAsia"/>
                <w:color w:val="FF0000"/>
                <w:kern w:val="0"/>
                <w:sz w:val="20"/>
              </w:rPr>
              <w:t>选择开始项目</w:t>
            </w:r>
            <w:r>
              <w:rPr>
                <w:rFonts w:hint="eastAsia"/>
                <w:color w:val="FF0000"/>
                <w:kern w:val="0"/>
                <w:sz w:val="20"/>
              </w:rPr>
              <w:fldChar w:fldCharType="end"/>
            </w:r>
          </w:p>
          <w:p>
            <w:pPr>
              <w:rPr>
                <w:kern w:val="0"/>
                <w:sz w:val="20"/>
              </w:rPr>
            </w:pPr>
            <w:r>
              <w:rPr>
                <w:rFonts w:hint="eastAsia"/>
                <w:color w:val="auto"/>
                <w:kern w:val="0"/>
                <w:sz w:val="20"/>
              </w:rPr>
              <w:t>5.</w:t>
            </w:r>
            <w:r>
              <w:rPr>
                <w:rFonts w:hint="eastAsia"/>
                <w:color w:val="auto"/>
                <w:kern w:val="0"/>
                <w:sz w:val="20"/>
              </w:rPr>
              <w:fldChar w:fldCharType="begin"/>
            </w:r>
            <w:r>
              <w:rPr>
                <w:rFonts w:hint="eastAsia"/>
                <w:color w:val="auto"/>
                <w:kern w:val="0"/>
                <w:sz w:val="20"/>
              </w:rPr>
              <w:instrText xml:space="preserve"> HYPERLINK \l "S_选择开始或暂停" </w:instrText>
            </w:r>
            <w:r>
              <w:rPr>
                <w:rFonts w:hint="eastAsia"/>
                <w:color w:val="auto"/>
                <w:kern w:val="0"/>
                <w:sz w:val="20"/>
              </w:rPr>
              <w:fldChar w:fldCharType="separate"/>
            </w:r>
            <w:r>
              <w:rPr>
                <w:rStyle w:val="31"/>
                <w:rFonts w:hint="eastAsia"/>
                <w:kern w:val="0"/>
                <w:sz w:val="20"/>
              </w:rPr>
              <w:t>选择结束、暂停项目</w:t>
            </w:r>
            <w:r>
              <w:rPr>
                <w:rFonts w:hint="eastAsia"/>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2-1.0E1</w:t>
            </w:r>
          </w:p>
          <w:p>
            <w:pPr>
              <w:rPr>
                <w:kern w:val="0"/>
                <w:sz w:val="20"/>
              </w:rPr>
            </w:pPr>
            <w:r>
              <w:rPr>
                <w:rFonts w:hint="eastAsia"/>
                <w:kern w:val="0"/>
                <w:sz w:val="20"/>
              </w:rPr>
              <w:t>1若项目还在进行中，按结束项目按钮，则会报出“该项目仍有任务在进行”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BR-S-1用户类型必须是PM</w:t>
            </w:r>
          </w:p>
          <w:p>
            <w:pPr>
              <w:rPr>
                <w:kern w:val="0"/>
                <w:sz w:val="20"/>
              </w:rPr>
            </w:pPr>
            <w:r>
              <w:rPr>
                <w:rFonts w:hint="eastAsia"/>
                <w:kern w:val="0"/>
                <w:sz w:val="20"/>
              </w:rPr>
              <w:t>BR-S-2若要终止项目，必须要有项目在进行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pPr>
        <w:rPr>
          <w:color w:val="FF0000"/>
        </w:rPr>
      </w:pPr>
      <w:r>
        <w:rPr>
          <w:rFonts w:hint="eastAsia"/>
          <w:color w:val="FF0000"/>
        </w:rPr>
        <w:t>1对话框图</w:t>
      </w:r>
    </w:p>
    <w:p>
      <w:r>
        <w:drawing>
          <wp:inline distT="0" distB="0" distL="0" distR="0">
            <wp:extent cx="3857625" cy="3648075"/>
            <wp:effectExtent l="0" t="0" r="133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1"/>
                    <a:stretch>
                      <a:fillRect/>
                    </a:stretch>
                  </pic:blipFill>
                  <pic:spPr>
                    <a:xfrm>
                      <a:off x="0" y="0"/>
                      <a:ext cx="3857625" cy="3648075"/>
                    </a:xfrm>
                    <a:prstGeom prst="rect">
                      <a:avLst/>
                    </a:prstGeom>
                  </pic:spPr>
                </pic:pic>
              </a:graphicData>
            </a:graphic>
          </wp:inline>
        </w:drawing>
      </w:r>
    </w:p>
    <w:p>
      <w:pPr>
        <w:rPr>
          <w:color w:val="FF0000"/>
        </w:rPr>
      </w:pPr>
      <w:r>
        <w:rPr>
          <w:rFonts w:hint="eastAsia"/>
          <w:color w:val="FF0000"/>
        </w:rPr>
        <w:t>2开始项目的时序图</w:t>
      </w:r>
    </w:p>
    <w:p>
      <w:r>
        <w:drawing>
          <wp:inline distT="0" distB="0" distL="0" distR="0">
            <wp:extent cx="5274310" cy="1068070"/>
            <wp:effectExtent l="0" t="0" r="13970" b="139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2"/>
                    <a:stretch>
                      <a:fillRect/>
                    </a:stretch>
                  </pic:blipFill>
                  <pic:spPr>
                    <a:xfrm>
                      <a:off x="0" y="0"/>
                      <a:ext cx="5274310" cy="1068070"/>
                    </a:xfrm>
                    <a:prstGeom prst="rect">
                      <a:avLst/>
                    </a:prstGeom>
                  </pic:spPr>
                </pic:pic>
              </a:graphicData>
            </a:graphic>
          </wp:inline>
        </w:drawing>
      </w:r>
    </w:p>
    <w:p>
      <w:pPr>
        <w:rPr>
          <w:color w:val="FF0000"/>
        </w:rPr>
      </w:pPr>
      <w:r>
        <w:rPr>
          <w:rFonts w:hint="eastAsia"/>
        </w:rPr>
        <w:t>3</w:t>
      </w:r>
      <w:r>
        <w:rPr>
          <w:rFonts w:hint="eastAsia"/>
          <w:color w:val="FF0000"/>
        </w:rPr>
        <w:t>整个项目管理的时序图：</w:t>
      </w:r>
    </w:p>
    <w:p>
      <w:r>
        <w:drawing>
          <wp:inline distT="0" distB="0" distL="0" distR="0">
            <wp:extent cx="5274310" cy="2317115"/>
            <wp:effectExtent l="0" t="0" r="13970" b="146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3"/>
                    <a:stretch>
                      <a:fillRect/>
                    </a:stretch>
                  </pic:blipFill>
                  <pic:spPr>
                    <a:xfrm>
                      <a:off x="0" y="0"/>
                      <a:ext cx="5274310" cy="2317115"/>
                    </a:xfrm>
                    <a:prstGeom prst="rect">
                      <a:avLst/>
                    </a:prstGeom>
                  </pic:spPr>
                </pic:pic>
              </a:graphicData>
            </a:graphic>
          </wp:inline>
        </w:drawing>
      </w:r>
    </w:p>
    <w:p>
      <w:pPr>
        <w:rPr>
          <w:rFonts w:hint="eastAsia"/>
        </w:rPr>
      </w:pPr>
      <w:bookmarkStart w:id="357" w:name="S_点击选择案例"/>
      <w:r>
        <w:rPr>
          <w:rFonts w:hint="eastAsia"/>
          <w:color w:val="FF0000"/>
        </w:rPr>
        <w:t>点击选择案例</w:t>
      </w:r>
    </w:p>
    <w:bookmarkEnd w:id="357"/>
    <w:p>
      <w:r>
        <w:drawing>
          <wp:inline distT="0" distB="0" distL="0" distR="0">
            <wp:extent cx="5274310" cy="533400"/>
            <wp:effectExtent l="0" t="0" r="139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4"/>
                    <a:stretch>
                      <a:fillRect/>
                    </a:stretch>
                  </pic:blipFill>
                  <pic:spPr>
                    <a:xfrm>
                      <a:off x="0" y="0"/>
                      <a:ext cx="5274310" cy="533400"/>
                    </a:xfrm>
                    <a:prstGeom prst="rect">
                      <a:avLst/>
                    </a:prstGeom>
                  </pic:spPr>
                </pic:pic>
              </a:graphicData>
            </a:graphic>
          </wp:inline>
        </w:drawing>
      </w:r>
    </w:p>
    <w:p>
      <w:pPr>
        <w:rPr>
          <w:rFonts w:hint="eastAsia"/>
          <w:color w:val="FF0000"/>
        </w:rPr>
      </w:pPr>
      <w:bookmarkStart w:id="358" w:name="S_项目管理"/>
      <w:r>
        <w:rPr>
          <w:rFonts w:hint="eastAsia"/>
          <w:color w:val="FF0000"/>
        </w:rPr>
        <w:t>项目管理</w:t>
      </w:r>
    </w:p>
    <w:bookmarkEnd w:id="358"/>
    <w:p>
      <w:r>
        <w:drawing>
          <wp:inline distT="0" distB="0" distL="0" distR="0">
            <wp:extent cx="3057525" cy="857250"/>
            <wp:effectExtent l="0" t="0" r="5715"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5"/>
                    <a:stretch>
                      <a:fillRect/>
                    </a:stretch>
                  </pic:blipFill>
                  <pic:spPr>
                    <a:xfrm>
                      <a:off x="0" y="0"/>
                      <a:ext cx="3057525" cy="857250"/>
                    </a:xfrm>
                    <a:prstGeom prst="rect">
                      <a:avLst/>
                    </a:prstGeom>
                  </pic:spPr>
                </pic:pic>
              </a:graphicData>
            </a:graphic>
          </wp:inline>
        </w:drawing>
      </w:r>
    </w:p>
    <w:p>
      <w:pPr>
        <w:rPr>
          <w:color w:val="FF0000"/>
        </w:rPr>
      </w:pPr>
      <w:bookmarkStart w:id="359" w:name="S_项目开始"/>
      <w:r>
        <w:rPr>
          <w:rFonts w:hint="eastAsia"/>
          <w:color w:val="FF0000"/>
        </w:rPr>
        <w:t>项目开始</w:t>
      </w:r>
    </w:p>
    <w:bookmarkEnd w:id="359"/>
    <w:p>
      <w:r>
        <w:drawing>
          <wp:inline distT="0" distB="0" distL="0" distR="0">
            <wp:extent cx="5274310" cy="115824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6"/>
                    <a:stretch>
                      <a:fillRect/>
                    </a:stretch>
                  </pic:blipFill>
                  <pic:spPr>
                    <a:xfrm>
                      <a:off x="0" y="0"/>
                      <a:ext cx="5274310" cy="1158240"/>
                    </a:xfrm>
                    <a:prstGeom prst="rect">
                      <a:avLst/>
                    </a:prstGeom>
                  </pic:spPr>
                </pic:pic>
              </a:graphicData>
            </a:graphic>
          </wp:inline>
        </w:drawing>
      </w:r>
    </w:p>
    <w:p>
      <w:pPr>
        <w:rPr>
          <w:rFonts w:hint="eastAsia"/>
        </w:rPr>
      </w:pPr>
      <w:bookmarkStart w:id="360" w:name="S_选择开始或暂停"/>
      <w:r>
        <w:rPr>
          <w:rFonts w:hint="eastAsia"/>
          <w:color w:val="FF0000"/>
        </w:rPr>
        <w:t>选择开始或暂停</w:t>
      </w:r>
    </w:p>
    <w:bookmarkEnd w:id="360"/>
    <w:p>
      <w:r>
        <w:drawing>
          <wp:inline distT="0" distB="0" distL="0" distR="0">
            <wp:extent cx="5274310" cy="562610"/>
            <wp:effectExtent l="0" t="0" r="139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7"/>
                    <a:stretch>
                      <a:fillRect/>
                    </a:stretch>
                  </pic:blipFill>
                  <pic:spPr>
                    <a:xfrm>
                      <a:off x="0" y="0"/>
                      <a:ext cx="5274310" cy="562610"/>
                    </a:xfrm>
                    <a:prstGeom prst="rect">
                      <a:avLst/>
                    </a:prstGeom>
                  </pic:spPr>
                </pic:pic>
              </a:graphicData>
            </a:graphic>
          </wp:inline>
        </w:drawing>
      </w:r>
    </w:p>
    <w:p>
      <w:pPr>
        <w:pStyle w:val="4"/>
      </w:pPr>
      <w:bookmarkStart w:id="361" w:name="_Toc1708"/>
      <w:bookmarkStart w:id="362" w:name="_Toc3964"/>
      <w:r>
        <w:rPr>
          <w:rFonts w:hint="eastAsia"/>
        </w:rPr>
        <w:t>4.2.5创建新</w:t>
      </w:r>
      <w:bookmarkEnd w:id="361"/>
      <w:r>
        <w:rPr>
          <w:rFonts w:hint="eastAsia"/>
        </w:rPr>
        <w:t>项目</w:t>
      </w:r>
      <w:bookmarkEnd w:id="362"/>
    </w:p>
    <w:tbl>
      <w:tblPr>
        <w:tblStyle w:val="33"/>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S-2-2</w:t>
            </w:r>
            <w:r>
              <w:rPr>
                <w:rFonts w:hint="eastAsia"/>
                <w:kern w:val="0"/>
                <w:sz w:val="20"/>
              </w:rPr>
              <w:t>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学生用户可以根据自己意愿选择是否添加此项目作为新项目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实例创建成功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kern w:val="0"/>
                <w:sz w:val="20"/>
              </w:rPr>
              <w:t>2-2.0</w:t>
            </w:r>
            <w:r>
              <w:rPr>
                <w:rFonts w:hint="eastAsia"/>
                <w:kern w:val="0"/>
                <w:sz w:val="20"/>
              </w:rPr>
              <w:t>创建新实例</w:t>
            </w:r>
          </w:p>
          <w:p>
            <w:pPr>
              <w:rPr>
                <w:kern w:val="0"/>
                <w:sz w:val="20"/>
              </w:rPr>
            </w:pPr>
            <w:r>
              <w:rPr>
                <w:rFonts w:hint="eastAsia"/>
                <w:kern w:val="0"/>
                <w:sz w:val="20"/>
              </w:rPr>
              <w:t>1.学生用户</w:t>
            </w:r>
            <w:r>
              <w:rPr>
                <w:rFonts w:hint="eastAsia"/>
                <w:color w:val="FF0000"/>
                <w:kern w:val="0"/>
                <w:sz w:val="20"/>
              </w:rPr>
              <w:fldChar w:fldCharType="begin"/>
            </w:r>
            <w:r>
              <w:rPr>
                <w:rFonts w:hint="eastAsia"/>
                <w:color w:val="FF0000"/>
                <w:kern w:val="0"/>
                <w:sz w:val="20"/>
              </w:rPr>
              <w:instrText xml:space="preserve"> HYPERLINK \l "S_点击案例库" </w:instrText>
            </w:r>
            <w:r>
              <w:rPr>
                <w:rFonts w:hint="eastAsia"/>
                <w:color w:val="FF0000"/>
                <w:kern w:val="0"/>
                <w:sz w:val="20"/>
              </w:rPr>
              <w:fldChar w:fldCharType="separate"/>
            </w:r>
            <w:r>
              <w:rPr>
                <w:rStyle w:val="31"/>
                <w:rFonts w:hint="eastAsia"/>
                <w:color w:val="FF0000"/>
                <w:kern w:val="0"/>
                <w:sz w:val="20"/>
              </w:rPr>
              <w:t>点击案例库</w:t>
            </w:r>
            <w:r>
              <w:rPr>
                <w:rFonts w:hint="eastAsia"/>
                <w:color w:val="FF0000"/>
                <w:kern w:val="0"/>
                <w:sz w:val="20"/>
              </w:rPr>
              <w:fldChar w:fldCharType="end"/>
            </w:r>
          </w:p>
          <w:p>
            <w:pPr>
              <w:rPr>
                <w:kern w:val="0"/>
                <w:sz w:val="20"/>
              </w:rPr>
            </w:pPr>
            <w:r>
              <w:rPr>
                <w:rFonts w:hint="eastAsia"/>
                <w:kern w:val="0"/>
                <w:sz w:val="20"/>
              </w:rPr>
              <w:t>2.选择需要查看的案例</w:t>
            </w:r>
          </w:p>
          <w:p>
            <w:pPr>
              <w:rPr>
                <w:kern w:val="0"/>
                <w:sz w:val="20"/>
              </w:rPr>
            </w:pPr>
            <w:r>
              <w:rPr>
                <w:rFonts w:hint="eastAsia"/>
                <w:kern w:val="0"/>
                <w:sz w:val="20"/>
              </w:rPr>
              <w:t>3.</w:t>
            </w:r>
            <w:r>
              <w:rPr>
                <w:rFonts w:hint="eastAsia"/>
                <w:color w:val="FF0000"/>
                <w:kern w:val="0"/>
                <w:sz w:val="20"/>
              </w:rPr>
              <w:fldChar w:fldCharType="begin"/>
            </w:r>
            <w:r>
              <w:rPr>
                <w:rFonts w:hint="eastAsia"/>
                <w:color w:val="FF0000"/>
                <w:kern w:val="0"/>
                <w:sz w:val="20"/>
              </w:rPr>
              <w:instrText xml:space="preserve"> HYPERLINK \l "S_点击案例查看详情" </w:instrText>
            </w:r>
            <w:r>
              <w:rPr>
                <w:rFonts w:hint="eastAsia"/>
                <w:color w:val="FF0000"/>
                <w:kern w:val="0"/>
                <w:sz w:val="20"/>
              </w:rPr>
              <w:fldChar w:fldCharType="separate"/>
            </w:r>
            <w:r>
              <w:rPr>
                <w:rStyle w:val="31"/>
                <w:rFonts w:hint="eastAsia"/>
                <w:color w:val="FF0000"/>
                <w:kern w:val="0"/>
                <w:sz w:val="20"/>
              </w:rPr>
              <w:t>点击案例查看详情</w:t>
            </w:r>
            <w:r>
              <w:rPr>
                <w:rFonts w:hint="eastAsia"/>
                <w:color w:val="FF0000"/>
                <w:kern w:val="0"/>
                <w:sz w:val="20"/>
              </w:rPr>
              <w:fldChar w:fldCharType="end"/>
            </w:r>
          </w:p>
          <w:p>
            <w:pPr>
              <w:rPr>
                <w:kern w:val="0"/>
                <w:sz w:val="20"/>
              </w:rPr>
            </w:pPr>
            <w:r>
              <w:rPr>
                <w:rFonts w:hint="eastAsia"/>
                <w:kern w:val="0"/>
                <w:sz w:val="20"/>
              </w:rPr>
              <w:t>4.学生用户点击</w:t>
            </w:r>
            <w:r>
              <w:rPr>
                <w:rFonts w:hint="eastAsia"/>
                <w:color w:val="FF0000"/>
                <w:kern w:val="0"/>
                <w:sz w:val="20"/>
              </w:rPr>
              <w:fldChar w:fldCharType="begin"/>
            </w:r>
            <w:r>
              <w:rPr>
                <w:rFonts w:hint="eastAsia"/>
                <w:color w:val="FF0000"/>
                <w:kern w:val="0"/>
                <w:sz w:val="20"/>
              </w:rPr>
              <w:instrText xml:space="preserve"> HYPERLINK \l "S_创建新项目" </w:instrText>
            </w:r>
            <w:r>
              <w:rPr>
                <w:rFonts w:hint="eastAsia"/>
                <w:color w:val="FF0000"/>
                <w:kern w:val="0"/>
                <w:sz w:val="20"/>
              </w:rPr>
              <w:fldChar w:fldCharType="separate"/>
            </w:r>
            <w:r>
              <w:rPr>
                <w:rStyle w:val="31"/>
                <w:rFonts w:hint="eastAsia"/>
                <w:color w:val="FF0000"/>
                <w:kern w:val="0"/>
                <w:sz w:val="20"/>
              </w:rPr>
              <w:t>“创建新实例”</w:t>
            </w:r>
            <w:r>
              <w:rPr>
                <w:rFonts w:hint="eastAsia"/>
                <w:color w:val="FF0000"/>
                <w:kern w:val="0"/>
                <w:sz w:val="20"/>
              </w:rPr>
              <w:fldChar w:fldCharType="end"/>
            </w:r>
            <w:r>
              <w:rPr>
                <w:color w:val="FF0000"/>
                <w:kern w:val="0"/>
                <w:sz w:val="20"/>
              </w:rPr>
              <w:t xml:space="preserve"> </w:t>
            </w:r>
          </w:p>
          <w:p>
            <w:pPr>
              <w:rPr>
                <w:kern w:val="0"/>
                <w:sz w:val="20"/>
              </w:rPr>
            </w:pPr>
            <w:r>
              <w:rPr>
                <w:rFonts w:hint="eastAsia"/>
                <w:color w:val="000000" w:themeColor="text1"/>
                <w:kern w:val="0"/>
                <w:sz w:val="20"/>
                <w14:textFill>
                  <w14:solidFill>
                    <w14:schemeClr w14:val="tx1"/>
                  </w14:solidFill>
                </w14:textFill>
              </w:rPr>
              <w:t>5.填好实例的名称，点击创建新项目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2-2.0E</w:t>
            </w:r>
            <w:r>
              <w:rPr>
                <w:kern w:val="0"/>
                <w:sz w:val="20"/>
              </w:rPr>
              <w:t>1</w:t>
            </w:r>
          </w:p>
          <w:p>
            <w:pPr>
              <w:rPr>
                <w:kern w:val="0"/>
                <w:sz w:val="20"/>
              </w:rPr>
            </w:pPr>
            <w:r>
              <w:rPr>
                <w:rFonts w:hint="eastAsia"/>
                <w:kern w:val="0"/>
                <w:sz w:val="20"/>
              </w:rPr>
              <w:t>1.显示“实例名不能为空”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2-2.0输入实例名称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274310" cy="5110480"/>
            <wp:effectExtent l="0" t="0" r="1397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5110480"/>
                    </a:xfrm>
                    <a:prstGeom prst="rect">
                      <a:avLst/>
                    </a:prstGeom>
                  </pic:spPr>
                </pic:pic>
              </a:graphicData>
            </a:graphic>
          </wp:inline>
        </w:drawing>
      </w:r>
    </w:p>
    <w:p>
      <w:pPr>
        <w:rPr>
          <w:rFonts w:hint="eastAsia"/>
        </w:rPr>
      </w:pPr>
      <w:bookmarkStart w:id="363" w:name="S_点击案例库"/>
      <w:r>
        <w:rPr>
          <w:rFonts w:hint="eastAsia"/>
          <w:color w:val="FF0000"/>
        </w:rPr>
        <w:t>点击案例库</w:t>
      </w:r>
    </w:p>
    <w:bookmarkEnd w:id="363"/>
    <w:p>
      <w:r>
        <w:drawing>
          <wp:inline distT="0" distB="0" distL="0" distR="0">
            <wp:extent cx="5274310" cy="505460"/>
            <wp:effectExtent l="0" t="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color w:val="FF0000"/>
        </w:rPr>
      </w:pPr>
      <w:bookmarkStart w:id="364" w:name="S_点击案例查看详情"/>
      <w:r>
        <w:rPr>
          <w:rFonts w:hint="eastAsia"/>
          <w:color w:val="FF0000"/>
        </w:rPr>
        <w:t>点击案例查看详情</w:t>
      </w:r>
    </w:p>
    <w:bookmarkEnd w:id="364"/>
    <w:p>
      <w:r>
        <w:drawing>
          <wp:inline distT="0" distB="0" distL="0" distR="0">
            <wp:extent cx="5274310" cy="2029460"/>
            <wp:effectExtent l="0" t="0" r="1397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color w:val="FF0000"/>
        </w:rPr>
      </w:pPr>
      <w:bookmarkStart w:id="365" w:name="S_创建新项目"/>
      <w:r>
        <w:rPr>
          <w:rFonts w:hint="eastAsia"/>
          <w:color w:val="FF0000"/>
        </w:rPr>
        <w:t>创建新项目</w:t>
      </w:r>
    </w:p>
    <w:bookmarkEnd w:id="365"/>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31"/>
                    <a:stretch>
                      <a:fillRect/>
                    </a:stretch>
                  </pic:blipFill>
                  <pic:spPr>
                    <a:xfrm>
                      <a:off x="0" y="0"/>
                      <a:ext cx="5273675" cy="558800"/>
                    </a:xfrm>
                    <a:prstGeom prst="rect">
                      <a:avLst/>
                    </a:prstGeom>
                    <a:noFill/>
                    <a:ln w="9525">
                      <a:noFill/>
                    </a:ln>
                  </pic:spPr>
                </pic:pic>
              </a:graphicData>
            </a:graphic>
          </wp:inline>
        </w:drawing>
      </w:r>
    </w:p>
    <w:p>
      <w:pPr>
        <w:pStyle w:val="4"/>
      </w:pPr>
      <w:bookmarkStart w:id="366" w:name="_Toc26972"/>
      <w:bookmarkStart w:id="367" w:name="_Toc24501"/>
      <w:r>
        <w:rPr>
          <w:rFonts w:hint="eastAsia"/>
        </w:rPr>
        <w:t>4.2.6 案例详情</w:t>
      </w:r>
      <w:bookmarkEnd w:id="366"/>
      <w:bookmarkEnd w:id="36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S-2-3</w:t>
            </w:r>
            <w:r>
              <w:rPr>
                <w:rFonts w:hint="eastAsia"/>
                <w:kern w:val="0"/>
                <w:sz w:val="20"/>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2-3.0查看案例详情</w:t>
            </w:r>
          </w:p>
          <w:p>
            <w:pPr>
              <w:rPr>
                <w:kern w:val="0"/>
                <w:sz w:val="20"/>
              </w:rPr>
            </w:pPr>
            <w:r>
              <w:rPr>
                <w:rFonts w:hint="eastAsia"/>
                <w:kern w:val="0"/>
                <w:sz w:val="20"/>
              </w:rPr>
              <w:t>1.学生用户</w:t>
            </w:r>
            <w:r>
              <w:rPr>
                <w:rFonts w:hint="eastAsia"/>
                <w:color w:val="FF0000"/>
                <w:kern w:val="0"/>
                <w:sz w:val="20"/>
              </w:rPr>
              <w:fldChar w:fldCharType="begin"/>
            </w:r>
            <w:r>
              <w:rPr>
                <w:rFonts w:hint="eastAsia"/>
                <w:color w:val="FF0000"/>
                <w:kern w:val="0"/>
                <w:sz w:val="20"/>
              </w:rPr>
              <w:instrText xml:space="preserve"> HYPERLINK \l "S_点击案例库" </w:instrText>
            </w:r>
            <w:r>
              <w:rPr>
                <w:rFonts w:hint="eastAsia"/>
                <w:color w:val="FF0000"/>
                <w:kern w:val="0"/>
                <w:sz w:val="20"/>
              </w:rPr>
              <w:fldChar w:fldCharType="separate"/>
            </w:r>
            <w:r>
              <w:rPr>
                <w:rStyle w:val="31"/>
                <w:rFonts w:hint="eastAsia"/>
                <w:color w:val="FF0000"/>
                <w:kern w:val="0"/>
                <w:sz w:val="20"/>
              </w:rPr>
              <w:t>点击案例库</w:t>
            </w:r>
            <w:r>
              <w:rPr>
                <w:rFonts w:hint="eastAsia"/>
                <w:color w:val="FF0000"/>
                <w:kern w:val="0"/>
                <w:sz w:val="20"/>
              </w:rPr>
              <w:fldChar w:fldCharType="end"/>
            </w:r>
          </w:p>
          <w:p>
            <w:pPr>
              <w:rPr>
                <w:kern w:val="0"/>
                <w:sz w:val="20"/>
              </w:rPr>
            </w:pPr>
            <w:r>
              <w:rPr>
                <w:rFonts w:hint="eastAsia"/>
                <w:kern w:val="0"/>
                <w:sz w:val="20"/>
              </w:rPr>
              <w:t>2.</w:t>
            </w:r>
            <w:r>
              <w:rPr>
                <w:rFonts w:hint="eastAsia"/>
                <w:color w:val="FF0000"/>
                <w:kern w:val="0"/>
                <w:sz w:val="20"/>
              </w:rPr>
              <w:fldChar w:fldCharType="begin"/>
            </w:r>
            <w:r>
              <w:rPr>
                <w:rFonts w:hint="eastAsia"/>
                <w:color w:val="FF0000"/>
                <w:kern w:val="0"/>
                <w:sz w:val="20"/>
              </w:rPr>
              <w:instrText xml:space="preserve"> HYPERLINK \l "S_选择案例点击" </w:instrText>
            </w:r>
            <w:r>
              <w:rPr>
                <w:rFonts w:hint="eastAsia"/>
                <w:color w:val="FF0000"/>
                <w:kern w:val="0"/>
                <w:sz w:val="20"/>
              </w:rPr>
              <w:fldChar w:fldCharType="separate"/>
            </w:r>
            <w:r>
              <w:rPr>
                <w:rStyle w:val="31"/>
                <w:rFonts w:hint="eastAsia"/>
                <w:color w:val="FF0000"/>
                <w:kern w:val="0"/>
                <w:sz w:val="20"/>
              </w:rPr>
              <w:t>选择需要查看的案例</w:t>
            </w:r>
            <w:r>
              <w:rPr>
                <w:rFonts w:hint="eastAsia"/>
                <w:color w:val="FF0000"/>
                <w:kern w:val="0"/>
                <w:sz w:val="20"/>
              </w:rPr>
              <w:fldChar w:fldCharType="end"/>
            </w:r>
          </w:p>
          <w:p>
            <w:pPr>
              <w:rPr>
                <w:color w:val="FF0000"/>
                <w:kern w:val="0"/>
                <w:sz w:val="20"/>
              </w:rPr>
            </w:pPr>
            <w:r>
              <w:rPr>
                <w:rFonts w:hint="eastAsia"/>
                <w:kern w:val="0"/>
                <w:sz w:val="20"/>
              </w:rPr>
              <w:t>3.</w:t>
            </w:r>
            <w:r>
              <w:rPr>
                <w:rFonts w:hint="eastAsia"/>
                <w:color w:val="FF0000"/>
                <w:kern w:val="0"/>
                <w:sz w:val="20"/>
              </w:rPr>
              <w:fldChar w:fldCharType="begin"/>
            </w:r>
            <w:r>
              <w:rPr>
                <w:rFonts w:hint="eastAsia"/>
                <w:color w:val="FF0000"/>
                <w:kern w:val="0"/>
                <w:sz w:val="20"/>
              </w:rPr>
              <w:instrText xml:space="preserve"> HYPERLINK \l "S_点击案例详情" </w:instrText>
            </w:r>
            <w:r>
              <w:rPr>
                <w:rFonts w:hint="eastAsia"/>
                <w:color w:val="FF0000"/>
                <w:kern w:val="0"/>
                <w:sz w:val="20"/>
              </w:rPr>
              <w:fldChar w:fldCharType="separate"/>
            </w:r>
            <w:r>
              <w:rPr>
                <w:rStyle w:val="31"/>
                <w:rFonts w:hint="eastAsia"/>
                <w:color w:val="FF0000"/>
                <w:kern w:val="0"/>
                <w:sz w:val="20"/>
              </w:rPr>
              <w:t>点击案例详情</w:t>
            </w:r>
            <w:r>
              <w:rPr>
                <w:rFonts w:hint="eastAsia"/>
                <w:color w:val="FF0000"/>
                <w:kern w:val="0"/>
                <w:sz w:val="20"/>
              </w:rPr>
              <w:fldChar w:fldCharType="end"/>
            </w:r>
          </w:p>
          <w:p>
            <w:pPr>
              <w:rPr>
                <w:kern w:val="0"/>
                <w:sz w:val="20"/>
              </w:rPr>
            </w:pPr>
            <w:r>
              <w:rPr>
                <w:rFonts w:hint="eastAsia"/>
                <w:kern w:val="0"/>
                <w:sz w:val="20"/>
              </w:rPr>
              <w:t>4</w:t>
            </w:r>
            <w:r>
              <w:rPr>
                <w:rFonts w:hint="eastAsia"/>
                <w:color w:val="FF0000"/>
                <w:kern w:val="0"/>
                <w:sz w:val="20"/>
              </w:rPr>
              <w:t>.</w:t>
            </w:r>
            <w:r>
              <w:rPr>
                <w:rFonts w:hint="eastAsia"/>
                <w:color w:val="FF0000"/>
                <w:kern w:val="0"/>
                <w:sz w:val="20"/>
              </w:rPr>
              <w:fldChar w:fldCharType="begin"/>
            </w:r>
            <w:r>
              <w:rPr>
                <w:rFonts w:hint="eastAsia"/>
                <w:color w:val="FF0000"/>
                <w:kern w:val="0"/>
                <w:sz w:val="20"/>
              </w:rPr>
              <w:instrText xml:space="preserve"> HYPERLINK \l "S_案例详情界面" </w:instrText>
            </w:r>
            <w:r>
              <w:rPr>
                <w:rFonts w:hint="eastAsia"/>
                <w:color w:val="FF0000"/>
                <w:kern w:val="0"/>
                <w:sz w:val="20"/>
              </w:rPr>
              <w:fldChar w:fldCharType="separate"/>
            </w:r>
            <w:r>
              <w:rPr>
                <w:rStyle w:val="31"/>
                <w:rFonts w:hint="eastAsia"/>
                <w:color w:val="FF0000"/>
                <w:kern w:val="0"/>
                <w:sz w:val="20"/>
              </w:rPr>
              <w:t>跳转案例详情界面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p>
            <w:pPr>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color w:val="FF0000"/>
                <w:kern w:val="0"/>
                <w:sz w:val="20"/>
              </w:rPr>
              <w:t>2-3.0跳转至案例详情界面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705225" cy="4191000"/>
            <wp:effectExtent l="0" t="0" r="133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705225" cy="4191000"/>
                    </a:xfrm>
                    <a:prstGeom prst="rect">
                      <a:avLst/>
                    </a:prstGeom>
                  </pic:spPr>
                </pic:pic>
              </a:graphicData>
            </a:graphic>
          </wp:inline>
        </w:drawing>
      </w:r>
    </w:p>
    <w:p>
      <w:pPr>
        <w:rPr>
          <w:rFonts w:hint="eastAsia"/>
          <w:color w:val="FF0000"/>
        </w:rPr>
      </w:pPr>
      <w:bookmarkStart w:id="368" w:name="S_点击案例库1"/>
      <w:r>
        <w:rPr>
          <w:rFonts w:hint="eastAsia"/>
          <w:color w:val="FF0000"/>
        </w:rPr>
        <w:t>点击案例库</w:t>
      </w:r>
    </w:p>
    <w:bookmarkEnd w:id="368"/>
    <w:p>
      <w:r>
        <w:drawing>
          <wp:inline distT="0" distB="0" distL="0" distR="0">
            <wp:extent cx="5274310" cy="505460"/>
            <wp:effectExtent l="0" t="0" r="1397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color w:val="FF0000"/>
        </w:rPr>
      </w:pPr>
      <w:bookmarkStart w:id="369" w:name="S_选择案例点击"/>
      <w:r>
        <w:rPr>
          <w:rFonts w:hint="eastAsia"/>
          <w:color w:val="FF0000"/>
        </w:rPr>
        <w:t>选择案例点击</w:t>
      </w:r>
    </w:p>
    <w:bookmarkEnd w:id="369"/>
    <w:p>
      <w:r>
        <w:drawing>
          <wp:inline distT="0" distB="0" distL="0" distR="0">
            <wp:extent cx="5274310" cy="2029460"/>
            <wp:effectExtent l="0" t="0" r="1397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bookmarkStart w:id="370" w:name="S_点击案例详情"/>
      <w:r>
        <w:rPr>
          <w:rFonts w:hint="eastAsia"/>
          <w:color w:val="FF0000"/>
        </w:rPr>
        <w:t>点击案例详情</w:t>
      </w:r>
    </w:p>
    <w:bookmarkEnd w:id="370"/>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33"/>
                    <a:stretch>
                      <a:fillRect/>
                    </a:stretch>
                  </pic:blipFill>
                  <pic:spPr>
                    <a:xfrm>
                      <a:off x="0" y="0"/>
                      <a:ext cx="5274310" cy="3502025"/>
                    </a:xfrm>
                    <a:prstGeom prst="rect">
                      <a:avLst/>
                    </a:prstGeom>
                    <a:noFill/>
                    <a:ln w="9525">
                      <a:noFill/>
                    </a:ln>
                  </pic:spPr>
                </pic:pic>
              </a:graphicData>
            </a:graphic>
          </wp:inline>
        </w:drawing>
      </w:r>
    </w:p>
    <w:p>
      <w:bookmarkStart w:id="371" w:name="S_案例详情界面"/>
      <w:r>
        <w:rPr>
          <w:rFonts w:hint="eastAsia"/>
          <w:color w:val="FF0000"/>
        </w:rPr>
        <w:t>案例详情界面</w:t>
      </w:r>
    </w:p>
    <w:bookmarkEnd w:id="371"/>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34"/>
                    <a:stretch>
                      <a:fillRect/>
                    </a:stretch>
                  </pic:blipFill>
                  <pic:spPr>
                    <a:xfrm>
                      <a:off x="0" y="0"/>
                      <a:ext cx="5272405" cy="4307840"/>
                    </a:xfrm>
                    <a:prstGeom prst="rect">
                      <a:avLst/>
                    </a:prstGeom>
                    <a:noFill/>
                    <a:ln w="9525">
                      <a:noFill/>
                    </a:ln>
                  </pic:spPr>
                </pic:pic>
              </a:graphicData>
            </a:graphic>
          </wp:inline>
        </w:drawing>
      </w:r>
    </w:p>
    <w:p>
      <w:pPr>
        <w:pStyle w:val="4"/>
      </w:pPr>
      <w:bookmarkStart w:id="372" w:name="_Toc8503"/>
      <w:bookmarkStart w:id="373" w:name="_Toc12630"/>
      <w:r>
        <w:rPr>
          <w:rFonts w:hint="eastAsia"/>
        </w:rPr>
        <w:t>4.2.7学生组员管理</w:t>
      </w:r>
      <w:bookmarkEnd w:id="372"/>
      <w:bookmarkEnd w:id="37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S-2-4</w:t>
            </w:r>
            <w:r>
              <w:rPr>
                <w:rFonts w:hint="eastAsia"/>
                <w:kern w:val="0"/>
                <w:sz w:val="20"/>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将角色变动信息更新保存到数据库</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2-4.0进行组员管理</w:t>
            </w:r>
          </w:p>
          <w:p>
            <w:pPr>
              <w:rPr>
                <w:kern w:val="0"/>
                <w:sz w:val="20"/>
              </w:rPr>
            </w:pPr>
            <w:r>
              <w:rPr>
                <w:rFonts w:hint="eastAsia"/>
                <w:kern w:val="0"/>
                <w:sz w:val="20"/>
              </w:rPr>
              <w:t>1</w:t>
            </w:r>
            <w:r>
              <w:rPr>
                <w:rFonts w:hint="eastAsia"/>
                <w:color w:val="FF0000"/>
                <w:kern w:val="0"/>
                <w:sz w:val="20"/>
              </w:rPr>
              <w:fldChar w:fldCharType="begin"/>
            </w:r>
            <w:r>
              <w:rPr>
                <w:rFonts w:hint="eastAsia"/>
                <w:color w:val="FF0000"/>
                <w:kern w:val="0"/>
                <w:sz w:val="20"/>
              </w:rPr>
              <w:instrText xml:space="preserve"> HYPERLINK \l "S_点击我的项目" </w:instrText>
            </w:r>
            <w:r>
              <w:rPr>
                <w:rFonts w:hint="eastAsia"/>
                <w:color w:val="FF0000"/>
                <w:kern w:val="0"/>
                <w:sz w:val="20"/>
              </w:rPr>
              <w:fldChar w:fldCharType="separate"/>
            </w:r>
            <w:r>
              <w:rPr>
                <w:rStyle w:val="31"/>
                <w:rFonts w:hint="eastAsia"/>
                <w:color w:val="FF0000"/>
                <w:kern w:val="0"/>
                <w:sz w:val="20"/>
              </w:rPr>
              <w:t>点击项目我的项目</w:t>
            </w:r>
            <w:r>
              <w:rPr>
                <w:rFonts w:hint="eastAsia"/>
                <w:color w:val="FF0000"/>
                <w:kern w:val="0"/>
                <w:sz w:val="20"/>
              </w:rPr>
              <w:fldChar w:fldCharType="end"/>
            </w:r>
          </w:p>
          <w:p>
            <w:pPr>
              <w:rPr>
                <w:kern w:val="0"/>
                <w:sz w:val="20"/>
              </w:rPr>
            </w:pPr>
            <w:r>
              <w:rPr>
                <w:rFonts w:hint="eastAsia"/>
                <w:kern w:val="0"/>
                <w:sz w:val="20"/>
              </w:rPr>
              <w:t>2</w:t>
            </w:r>
            <w:r>
              <w:rPr>
                <w:rFonts w:hint="eastAsia"/>
                <w:color w:val="FF0000"/>
                <w:kern w:val="0"/>
                <w:sz w:val="20"/>
              </w:rPr>
              <w:fldChar w:fldCharType="begin"/>
            </w:r>
            <w:r>
              <w:rPr>
                <w:rFonts w:hint="eastAsia"/>
                <w:color w:val="FF0000"/>
                <w:kern w:val="0"/>
                <w:sz w:val="20"/>
              </w:rPr>
              <w:instrText xml:space="preserve"> HYPERLINK \l "S_点击选择案例1" </w:instrText>
            </w:r>
            <w:r>
              <w:rPr>
                <w:rFonts w:hint="eastAsia"/>
                <w:color w:val="FF0000"/>
                <w:kern w:val="0"/>
                <w:sz w:val="20"/>
              </w:rPr>
              <w:fldChar w:fldCharType="separate"/>
            </w:r>
            <w:r>
              <w:rPr>
                <w:rStyle w:val="31"/>
                <w:rFonts w:hint="eastAsia"/>
                <w:color w:val="FF0000"/>
                <w:kern w:val="0"/>
                <w:sz w:val="20"/>
              </w:rPr>
              <w:t>选择项目进入</w:t>
            </w:r>
            <w:r>
              <w:rPr>
                <w:rFonts w:hint="eastAsia"/>
                <w:color w:val="FF0000"/>
                <w:kern w:val="0"/>
                <w:sz w:val="20"/>
              </w:rPr>
              <w:fldChar w:fldCharType="end"/>
            </w:r>
          </w:p>
          <w:p>
            <w:pPr>
              <w:rPr>
                <w:kern w:val="0"/>
                <w:sz w:val="20"/>
              </w:rPr>
            </w:pPr>
            <w:r>
              <w:rPr>
                <w:rFonts w:hint="eastAsia"/>
                <w:kern w:val="0"/>
                <w:sz w:val="20"/>
              </w:rPr>
              <w:t>3进入后</w:t>
            </w:r>
            <w:r>
              <w:rPr>
                <w:rFonts w:hint="eastAsia"/>
                <w:color w:val="FF0000"/>
                <w:kern w:val="0"/>
                <w:sz w:val="20"/>
              </w:rPr>
              <w:fldChar w:fldCharType="begin"/>
            </w:r>
            <w:r>
              <w:rPr>
                <w:rFonts w:hint="eastAsia"/>
                <w:color w:val="FF0000"/>
                <w:kern w:val="0"/>
                <w:sz w:val="20"/>
              </w:rPr>
              <w:instrText xml:space="preserve"> HYPERLINK \l "S_点击项目管理" </w:instrText>
            </w:r>
            <w:r>
              <w:rPr>
                <w:rFonts w:hint="eastAsia"/>
                <w:color w:val="FF0000"/>
                <w:kern w:val="0"/>
                <w:sz w:val="20"/>
              </w:rPr>
              <w:fldChar w:fldCharType="separate"/>
            </w:r>
            <w:r>
              <w:rPr>
                <w:rStyle w:val="31"/>
                <w:rFonts w:hint="eastAsia"/>
                <w:color w:val="FF0000"/>
                <w:kern w:val="0"/>
                <w:sz w:val="20"/>
              </w:rPr>
              <w:t>点击“管理项目”</w:t>
            </w:r>
            <w:r>
              <w:rPr>
                <w:rFonts w:hint="eastAsia"/>
                <w:color w:val="FF0000"/>
                <w:kern w:val="0"/>
                <w:sz w:val="20"/>
              </w:rPr>
              <w:fldChar w:fldCharType="end"/>
            </w:r>
          </w:p>
          <w:p>
            <w:pPr>
              <w:rPr>
                <w:kern w:val="0"/>
                <w:sz w:val="20"/>
              </w:rPr>
            </w:pPr>
            <w:r>
              <w:rPr>
                <w:rFonts w:hint="eastAsia"/>
                <w:kern w:val="0"/>
                <w:sz w:val="20"/>
              </w:rPr>
              <w:t>4</w:t>
            </w:r>
            <w:r>
              <w:rPr>
                <w:rFonts w:hint="eastAsia"/>
                <w:color w:val="FF0000"/>
                <w:kern w:val="0"/>
                <w:sz w:val="20"/>
              </w:rPr>
              <w:fldChar w:fldCharType="begin"/>
            </w:r>
            <w:r>
              <w:rPr>
                <w:rFonts w:hint="eastAsia"/>
                <w:color w:val="FF0000"/>
                <w:kern w:val="0"/>
                <w:sz w:val="20"/>
              </w:rPr>
              <w:instrText xml:space="preserve"> HYPERLINK \l "S_根据申请列表进行角色的认同界面" </w:instrText>
            </w:r>
            <w:r>
              <w:rPr>
                <w:rFonts w:hint="eastAsia"/>
                <w:color w:val="FF0000"/>
                <w:kern w:val="0"/>
                <w:sz w:val="20"/>
              </w:rPr>
              <w:fldChar w:fldCharType="separate"/>
            </w:r>
            <w:r>
              <w:rPr>
                <w:rStyle w:val="31"/>
                <w:rFonts w:hint="eastAsia"/>
                <w:color w:val="FF0000"/>
                <w:kern w:val="0"/>
                <w:sz w:val="20"/>
              </w:rPr>
              <w:t>跳转页面</w:t>
            </w:r>
            <w:r>
              <w:rPr>
                <w:rStyle w:val="31"/>
                <w:rFonts w:hint="eastAsia"/>
                <w:kern w:val="0"/>
                <w:sz w:val="20"/>
              </w:rPr>
              <w:t>，</w:t>
            </w:r>
            <w:r>
              <w:rPr>
                <w:rStyle w:val="31"/>
                <w:rFonts w:hint="eastAsia"/>
                <w:color w:val="FF0000"/>
                <w:kern w:val="0"/>
                <w:sz w:val="20"/>
              </w:rPr>
              <w:t>根据申请列表进行角色的认同</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color w:val="FF0000"/>
                <w:kern w:val="0"/>
                <w:sz w:val="20"/>
              </w:rPr>
              <w:t>2-4.0跳转至角色管理界面（同上4）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4229100" cy="4886325"/>
            <wp:effectExtent l="0" t="0" r="762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5"/>
                    <a:stretch>
                      <a:fillRect/>
                    </a:stretch>
                  </pic:blipFill>
                  <pic:spPr>
                    <a:xfrm>
                      <a:off x="0" y="0"/>
                      <a:ext cx="4229100" cy="4886325"/>
                    </a:xfrm>
                    <a:prstGeom prst="rect">
                      <a:avLst/>
                    </a:prstGeom>
                  </pic:spPr>
                </pic:pic>
              </a:graphicData>
            </a:graphic>
          </wp:inline>
        </w:drawing>
      </w:r>
    </w:p>
    <w:p>
      <w:pPr>
        <w:rPr>
          <w:rFonts w:hint="eastAsia"/>
          <w:color w:val="FF0000"/>
        </w:rPr>
      </w:pPr>
      <w:bookmarkStart w:id="374" w:name="S_点击我的项目"/>
      <w:r>
        <w:rPr>
          <w:rFonts w:hint="eastAsia"/>
          <w:color w:val="FF0000"/>
        </w:rPr>
        <w:t>点击我的项目</w:t>
      </w:r>
    </w:p>
    <w:bookmarkEnd w:id="374"/>
    <w:p>
      <w:r>
        <w:drawing>
          <wp:inline distT="0" distB="0" distL="0" distR="0">
            <wp:extent cx="5274310" cy="505460"/>
            <wp:effectExtent l="0" t="0" r="1397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color w:val="FF0000"/>
        </w:rPr>
      </w:pPr>
      <w:bookmarkStart w:id="375" w:name="S_点击选择案例1"/>
      <w:r>
        <w:rPr>
          <w:rFonts w:hint="eastAsia"/>
          <w:color w:val="FF0000"/>
        </w:rPr>
        <w:t>点击选择案例</w:t>
      </w:r>
    </w:p>
    <w:bookmarkEnd w:id="375"/>
    <w:p>
      <w:r>
        <w:drawing>
          <wp:inline distT="0" distB="0" distL="0" distR="0">
            <wp:extent cx="5274310" cy="2029460"/>
            <wp:effectExtent l="0" t="0" r="139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color w:val="FF0000"/>
        </w:rPr>
      </w:pPr>
      <w:bookmarkStart w:id="376" w:name="S_点击项目管理"/>
      <w:r>
        <w:rPr>
          <w:rFonts w:hint="eastAsia"/>
          <w:color w:val="FF0000"/>
        </w:rPr>
        <w:t>点击项目管理</w:t>
      </w:r>
    </w:p>
    <w:bookmarkEnd w:id="376"/>
    <w:p>
      <w:r>
        <w:drawing>
          <wp:inline distT="0" distB="0" distL="0" distR="0">
            <wp:extent cx="3286125" cy="857250"/>
            <wp:effectExtent l="0" t="0" r="5715"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6"/>
                    <a:stretch>
                      <a:fillRect/>
                    </a:stretch>
                  </pic:blipFill>
                  <pic:spPr>
                    <a:xfrm>
                      <a:off x="0" y="0"/>
                      <a:ext cx="3286125" cy="857250"/>
                    </a:xfrm>
                    <a:prstGeom prst="rect">
                      <a:avLst/>
                    </a:prstGeom>
                  </pic:spPr>
                </pic:pic>
              </a:graphicData>
            </a:graphic>
          </wp:inline>
        </w:drawing>
      </w:r>
    </w:p>
    <w:p>
      <w:pPr>
        <w:rPr>
          <w:rFonts w:hint="eastAsia"/>
        </w:rPr>
      </w:pPr>
      <w:bookmarkStart w:id="377" w:name="S_根据申请列表进行角色的认同界面"/>
      <w:r>
        <w:rPr>
          <w:rFonts w:hint="eastAsia"/>
          <w:color w:val="FF0000"/>
        </w:rPr>
        <w:t>根据申请列表进行角色的认同界面</w:t>
      </w:r>
    </w:p>
    <w:bookmarkEnd w:id="377"/>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37"/>
                    <a:stretch>
                      <a:fillRect/>
                    </a:stretch>
                  </pic:blipFill>
                  <pic:spPr>
                    <a:xfrm>
                      <a:off x="0" y="0"/>
                      <a:ext cx="5272405" cy="3543300"/>
                    </a:xfrm>
                    <a:prstGeom prst="rect">
                      <a:avLst/>
                    </a:prstGeom>
                    <a:noFill/>
                    <a:ln w="9525">
                      <a:noFill/>
                    </a:ln>
                  </pic:spPr>
                </pic:pic>
              </a:graphicData>
            </a:graphic>
          </wp:inline>
        </w:drawing>
      </w:r>
    </w:p>
    <w:p>
      <w:pPr>
        <w:pStyle w:val="4"/>
      </w:pPr>
      <w:bookmarkStart w:id="378" w:name="_Toc27280"/>
      <w:bookmarkStart w:id="379" w:name="_Toc12288"/>
      <w:r>
        <w:rPr>
          <w:rFonts w:hint="eastAsia"/>
        </w:rPr>
        <w:t>4.2.8学生最新消息</w:t>
      </w:r>
      <w:bookmarkEnd w:id="378"/>
      <w:bookmarkEnd w:id="37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S-2-5</w:t>
            </w:r>
            <w:r>
              <w:rPr>
                <w:rFonts w:hint="eastAsia"/>
                <w:kern w:val="0"/>
                <w:sz w:val="20"/>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2-5.0查看最新消息</w:t>
            </w:r>
          </w:p>
          <w:p>
            <w:pPr>
              <w:rPr>
                <w:kern w:val="0"/>
                <w:sz w:val="20"/>
              </w:rPr>
            </w:pPr>
            <w:r>
              <w:rPr>
                <w:rFonts w:hint="eastAsia"/>
                <w:kern w:val="0"/>
                <w:sz w:val="20"/>
              </w:rPr>
              <w:t>1.</w:t>
            </w:r>
            <w:r>
              <w:rPr>
                <w:rFonts w:hint="eastAsia"/>
                <w:color w:val="FF0000"/>
                <w:kern w:val="0"/>
                <w:sz w:val="20"/>
              </w:rPr>
              <w:fldChar w:fldCharType="begin"/>
            </w:r>
            <w:r>
              <w:rPr>
                <w:rFonts w:hint="eastAsia"/>
                <w:color w:val="FF0000"/>
                <w:kern w:val="0"/>
                <w:sz w:val="20"/>
              </w:rPr>
              <w:instrText xml:space="preserve"> HYPERLINK \l "S_点击我的项目1" </w:instrText>
            </w:r>
            <w:r>
              <w:rPr>
                <w:rFonts w:hint="eastAsia"/>
                <w:color w:val="FF0000"/>
                <w:kern w:val="0"/>
                <w:sz w:val="20"/>
              </w:rPr>
              <w:fldChar w:fldCharType="separate"/>
            </w:r>
            <w:r>
              <w:rPr>
                <w:rStyle w:val="31"/>
                <w:rFonts w:hint="eastAsia"/>
                <w:color w:val="FF0000"/>
                <w:kern w:val="0"/>
                <w:sz w:val="20"/>
              </w:rPr>
              <w:t>点击我的项目</w:t>
            </w:r>
            <w:r>
              <w:rPr>
                <w:rFonts w:hint="eastAsia"/>
                <w:color w:val="FF0000"/>
                <w:kern w:val="0"/>
                <w:sz w:val="20"/>
              </w:rPr>
              <w:fldChar w:fldCharType="end"/>
            </w:r>
          </w:p>
          <w:p>
            <w:pPr>
              <w:rPr>
                <w:kern w:val="0"/>
                <w:sz w:val="20"/>
              </w:rPr>
            </w:pPr>
            <w:r>
              <w:rPr>
                <w:rFonts w:hint="eastAsia"/>
                <w:kern w:val="0"/>
                <w:sz w:val="20"/>
              </w:rPr>
              <w:t>2学生用户</w:t>
            </w:r>
            <w:r>
              <w:rPr>
                <w:rFonts w:hint="eastAsia"/>
                <w:color w:val="FF0000"/>
                <w:kern w:val="0"/>
                <w:sz w:val="20"/>
              </w:rPr>
              <w:fldChar w:fldCharType="begin"/>
            </w:r>
            <w:r>
              <w:rPr>
                <w:rFonts w:hint="eastAsia"/>
                <w:color w:val="FF0000"/>
                <w:kern w:val="0"/>
                <w:sz w:val="20"/>
              </w:rPr>
              <w:instrText xml:space="preserve"> HYPERLINK \l "S_点击选择案例2" </w:instrText>
            </w:r>
            <w:r>
              <w:rPr>
                <w:rFonts w:hint="eastAsia"/>
                <w:color w:val="FF0000"/>
                <w:kern w:val="0"/>
                <w:sz w:val="20"/>
              </w:rPr>
              <w:fldChar w:fldCharType="separate"/>
            </w:r>
            <w:r>
              <w:rPr>
                <w:rStyle w:val="31"/>
                <w:rFonts w:hint="eastAsia"/>
                <w:color w:val="FF0000"/>
                <w:kern w:val="0"/>
                <w:sz w:val="20"/>
              </w:rPr>
              <w:t>选择实例点击</w:t>
            </w:r>
            <w:r>
              <w:rPr>
                <w:rFonts w:hint="eastAsia"/>
                <w:color w:val="FF0000"/>
                <w:kern w:val="0"/>
                <w:sz w:val="20"/>
              </w:rPr>
              <w:fldChar w:fldCharType="end"/>
            </w:r>
          </w:p>
          <w:p>
            <w:pPr>
              <w:rPr>
                <w:kern w:val="0"/>
                <w:sz w:val="20"/>
              </w:rPr>
            </w:pPr>
            <w:r>
              <w:rPr>
                <w:rFonts w:hint="eastAsia"/>
                <w:kern w:val="0"/>
                <w:sz w:val="20"/>
              </w:rPr>
              <w:t>3进入界面后</w:t>
            </w:r>
            <w:r>
              <w:rPr>
                <w:rFonts w:hint="eastAsia"/>
                <w:color w:val="FF0000"/>
                <w:kern w:val="0"/>
                <w:sz w:val="20"/>
              </w:rPr>
              <w:fldChar w:fldCharType="begin"/>
            </w:r>
            <w:r>
              <w:rPr>
                <w:rFonts w:hint="eastAsia"/>
                <w:color w:val="FF0000"/>
                <w:kern w:val="0"/>
                <w:sz w:val="20"/>
              </w:rPr>
              <w:instrText xml:space="preserve"> HYPERLINK \l "S_点击项目总览" </w:instrText>
            </w:r>
            <w:r>
              <w:rPr>
                <w:rFonts w:hint="eastAsia"/>
                <w:color w:val="FF0000"/>
                <w:kern w:val="0"/>
                <w:sz w:val="20"/>
              </w:rPr>
              <w:fldChar w:fldCharType="separate"/>
            </w:r>
            <w:r>
              <w:rPr>
                <w:rStyle w:val="31"/>
                <w:rFonts w:hint="eastAsia"/>
                <w:color w:val="FF0000"/>
                <w:kern w:val="0"/>
                <w:sz w:val="20"/>
              </w:rPr>
              <w:t>点击项目总览</w:t>
            </w:r>
            <w:r>
              <w:rPr>
                <w:rFonts w:hint="eastAsia"/>
                <w:color w:val="FF0000"/>
                <w:kern w:val="0"/>
                <w:sz w:val="20"/>
              </w:rPr>
              <w:fldChar w:fldCharType="end"/>
            </w:r>
          </w:p>
          <w:p>
            <w:pPr>
              <w:rPr>
                <w:kern w:val="0"/>
                <w:sz w:val="20"/>
              </w:rPr>
            </w:pPr>
            <w:r>
              <w:rPr>
                <w:rFonts w:hint="eastAsia"/>
                <w:kern w:val="0"/>
                <w:sz w:val="20"/>
              </w:rPr>
              <w:t>4</w:t>
            </w:r>
            <w:r>
              <w:rPr>
                <w:rFonts w:hint="eastAsia"/>
                <w:color w:val="FF0000"/>
                <w:kern w:val="0"/>
                <w:sz w:val="20"/>
              </w:rPr>
              <w:fldChar w:fldCharType="begin"/>
            </w:r>
            <w:r>
              <w:rPr>
                <w:rFonts w:hint="eastAsia"/>
                <w:color w:val="FF0000"/>
                <w:kern w:val="0"/>
                <w:sz w:val="20"/>
              </w:rPr>
              <w:instrText xml:space="preserve"> HYPERLINK \l "S_案例情况" </w:instrText>
            </w:r>
            <w:r>
              <w:rPr>
                <w:rFonts w:hint="eastAsia"/>
                <w:color w:val="FF0000"/>
                <w:kern w:val="0"/>
                <w:sz w:val="20"/>
              </w:rPr>
              <w:fldChar w:fldCharType="separate"/>
            </w:r>
            <w:r>
              <w:rPr>
                <w:rStyle w:val="31"/>
                <w:rFonts w:hint="eastAsia"/>
                <w:color w:val="FF0000"/>
                <w:kern w:val="0"/>
                <w:sz w:val="20"/>
              </w:rPr>
              <w:t>跳转至项目总览界面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color w:val="FF0000"/>
                <w:kern w:val="0"/>
                <w:sz w:val="20"/>
              </w:rPr>
              <w:t>2-5.0跳转至项目总览界面（同上4）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409950" cy="3800475"/>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8"/>
                    <a:stretch>
                      <a:fillRect/>
                    </a:stretch>
                  </pic:blipFill>
                  <pic:spPr>
                    <a:xfrm>
                      <a:off x="0" y="0"/>
                      <a:ext cx="3409950" cy="3800475"/>
                    </a:xfrm>
                    <a:prstGeom prst="rect">
                      <a:avLst/>
                    </a:prstGeom>
                  </pic:spPr>
                </pic:pic>
              </a:graphicData>
            </a:graphic>
          </wp:inline>
        </w:drawing>
      </w:r>
    </w:p>
    <w:p>
      <w:pPr>
        <w:rPr>
          <w:rFonts w:hint="eastAsia"/>
          <w:color w:val="FF0000"/>
        </w:rPr>
      </w:pPr>
      <w:bookmarkStart w:id="380" w:name="S_点击我的项目1"/>
      <w:r>
        <w:rPr>
          <w:rFonts w:hint="eastAsia"/>
          <w:color w:val="FF0000"/>
        </w:rPr>
        <w:t>点击我的项目</w:t>
      </w:r>
    </w:p>
    <w:bookmarkEnd w:id="380"/>
    <w:p>
      <w:r>
        <w:drawing>
          <wp:inline distT="0" distB="0" distL="0" distR="0">
            <wp:extent cx="5274310" cy="505460"/>
            <wp:effectExtent l="0" t="0" r="1397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rPr>
      </w:pPr>
      <w:bookmarkStart w:id="381" w:name="S_点击选择案例2"/>
      <w:r>
        <w:rPr>
          <w:rFonts w:hint="eastAsia"/>
        </w:rPr>
        <w:t>点击选择案例</w:t>
      </w:r>
    </w:p>
    <w:bookmarkEnd w:id="381"/>
    <w:p>
      <w:r>
        <w:drawing>
          <wp:inline distT="0" distB="0" distL="0" distR="0">
            <wp:extent cx="5274310" cy="2029460"/>
            <wp:effectExtent l="0" t="0" r="1397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rPr>
      </w:pPr>
      <w:bookmarkStart w:id="382" w:name="S_点击项目总览"/>
      <w:r>
        <w:rPr>
          <w:rFonts w:hint="eastAsia"/>
        </w:rPr>
        <w:t>点击项目总览</w:t>
      </w:r>
    </w:p>
    <w:bookmarkEnd w:id="382"/>
    <w:p>
      <w:r>
        <w:drawing>
          <wp:inline distT="0" distB="0" distL="0" distR="0">
            <wp:extent cx="2762250" cy="704850"/>
            <wp:effectExtent l="0" t="0" r="1143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2762250" cy="704850"/>
                    </a:xfrm>
                    <a:prstGeom prst="rect">
                      <a:avLst/>
                    </a:prstGeom>
                  </pic:spPr>
                </pic:pic>
              </a:graphicData>
            </a:graphic>
          </wp:inline>
        </w:drawing>
      </w:r>
    </w:p>
    <w:p>
      <w:pPr>
        <w:rPr>
          <w:rFonts w:hint="eastAsia"/>
          <w:color w:val="FF0000"/>
        </w:rPr>
      </w:pPr>
      <w:bookmarkStart w:id="383" w:name="S_案例情况"/>
      <w:r>
        <w:rPr>
          <w:rFonts w:hint="eastAsia"/>
          <w:color w:val="FF0000"/>
        </w:rPr>
        <w:t>案例情况</w:t>
      </w:r>
    </w:p>
    <w:bookmarkEnd w:id="383"/>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40"/>
                    <a:stretch>
                      <a:fillRect/>
                    </a:stretch>
                  </pic:blipFill>
                  <pic:spPr>
                    <a:xfrm>
                      <a:off x="0" y="0"/>
                      <a:ext cx="5158740" cy="1958340"/>
                    </a:xfrm>
                    <a:prstGeom prst="rect">
                      <a:avLst/>
                    </a:prstGeom>
                    <a:noFill/>
                    <a:ln w="9525">
                      <a:noFill/>
                    </a:ln>
                  </pic:spPr>
                </pic:pic>
              </a:graphicData>
            </a:graphic>
          </wp:inline>
        </w:drawing>
      </w:r>
    </w:p>
    <w:p>
      <w:pPr>
        <w:pStyle w:val="4"/>
      </w:pPr>
      <w:bookmarkStart w:id="384" w:name="_Toc18870"/>
      <w:bookmarkStart w:id="385" w:name="_Toc27149"/>
      <w:r>
        <w:rPr>
          <w:rFonts w:hint="eastAsia"/>
        </w:rPr>
        <w:t>4.2.9学生查看</w:t>
      </w:r>
      <w:bookmarkEnd w:id="384"/>
      <w:r>
        <w:rPr>
          <w:rFonts w:hint="eastAsia"/>
        </w:rPr>
        <w:t>项目任务</w:t>
      </w:r>
      <w:bookmarkEnd w:id="38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S-2-6 </w:t>
            </w:r>
            <w:r>
              <w:rPr>
                <w:rFonts w:hint="eastAsia"/>
                <w:kern w:val="0"/>
                <w:sz w:val="20"/>
              </w:rPr>
              <w:t>学生查看项目任务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2-6.0查看正在进行任务</w:t>
            </w:r>
          </w:p>
          <w:p>
            <w:pPr>
              <w:pStyle w:val="44"/>
              <w:numPr>
                <w:ilvl w:val="0"/>
                <w:numId w:val="14"/>
              </w:numPr>
              <w:ind w:firstLineChars="0"/>
              <w:rPr>
                <w:kern w:val="0"/>
                <w:sz w:val="20"/>
              </w:rPr>
            </w:pPr>
            <w:r>
              <w:rPr>
                <w:rFonts w:hint="eastAsia"/>
                <w:kern w:val="0"/>
                <w:sz w:val="20"/>
              </w:rPr>
              <w:t>学生用户</w:t>
            </w:r>
            <w:r>
              <w:rPr>
                <w:rFonts w:hint="eastAsia"/>
                <w:color w:val="FF0000"/>
                <w:kern w:val="0"/>
                <w:sz w:val="20"/>
              </w:rPr>
              <w:fldChar w:fldCharType="begin"/>
            </w:r>
            <w:r>
              <w:rPr>
                <w:rFonts w:hint="eastAsia"/>
                <w:color w:val="FF0000"/>
                <w:kern w:val="0"/>
                <w:sz w:val="20"/>
              </w:rPr>
              <w:instrText xml:space="preserve"> HYPERLINK \l "S_点击我的项目2" </w:instrText>
            </w:r>
            <w:r>
              <w:rPr>
                <w:rFonts w:hint="eastAsia"/>
                <w:color w:val="FF0000"/>
                <w:kern w:val="0"/>
                <w:sz w:val="20"/>
              </w:rPr>
              <w:fldChar w:fldCharType="separate"/>
            </w:r>
            <w:r>
              <w:rPr>
                <w:rStyle w:val="31"/>
                <w:rFonts w:hint="eastAsia"/>
                <w:color w:val="FF0000"/>
                <w:kern w:val="0"/>
                <w:sz w:val="20"/>
              </w:rPr>
              <w:t>点击我的项目</w:t>
            </w:r>
            <w:r>
              <w:rPr>
                <w:rFonts w:hint="eastAsia"/>
                <w:color w:val="FF0000"/>
                <w:kern w:val="0"/>
                <w:sz w:val="20"/>
              </w:rPr>
              <w:fldChar w:fldCharType="end"/>
            </w:r>
            <w:r>
              <w:rPr>
                <w:rFonts w:hint="eastAsia"/>
                <w:kern w:val="0"/>
                <w:sz w:val="20"/>
              </w:rPr>
              <w:t>，</w:t>
            </w:r>
          </w:p>
          <w:p>
            <w:pPr>
              <w:pStyle w:val="44"/>
              <w:numPr>
                <w:ilvl w:val="0"/>
                <w:numId w:val="14"/>
              </w:numPr>
              <w:ind w:firstLineChars="0"/>
              <w:rPr>
                <w:color w:val="auto"/>
                <w:kern w:val="0"/>
                <w:sz w:val="20"/>
              </w:rPr>
            </w:pPr>
            <w:r>
              <w:rPr>
                <w:rFonts w:hint="eastAsia"/>
                <w:color w:val="auto"/>
                <w:kern w:val="0"/>
                <w:sz w:val="20"/>
              </w:rPr>
              <w:fldChar w:fldCharType="begin"/>
            </w:r>
            <w:r>
              <w:rPr>
                <w:rFonts w:hint="eastAsia"/>
                <w:color w:val="auto"/>
                <w:kern w:val="0"/>
                <w:sz w:val="20"/>
              </w:rPr>
              <w:instrText xml:space="preserve"> HYPERLINK \l "S_选择实例点击" </w:instrText>
            </w:r>
            <w:r>
              <w:rPr>
                <w:rFonts w:hint="eastAsia"/>
                <w:color w:val="auto"/>
                <w:kern w:val="0"/>
                <w:sz w:val="20"/>
              </w:rPr>
              <w:fldChar w:fldCharType="separate"/>
            </w:r>
            <w:r>
              <w:rPr>
                <w:rStyle w:val="31"/>
                <w:rFonts w:hint="eastAsia"/>
                <w:kern w:val="0"/>
                <w:sz w:val="20"/>
              </w:rPr>
              <w:t>选择实例点击</w:t>
            </w:r>
            <w:r>
              <w:rPr>
                <w:rFonts w:hint="eastAsia"/>
                <w:color w:val="auto"/>
                <w:kern w:val="0"/>
                <w:sz w:val="20"/>
              </w:rPr>
              <w:fldChar w:fldCharType="end"/>
            </w:r>
          </w:p>
          <w:p>
            <w:pPr>
              <w:rPr>
                <w:kern w:val="0"/>
                <w:sz w:val="20"/>
              </w:rPr>
            </w:pPr>
            <w:r>
              <w:rPr>
                <w:rFonts w:hint="eastAsia"/>
                <w:kern w:val="0"/>
                <w:sz w:val="20"/>
                <w:lang w:val="en-US" w:eastAsia="zh-CN"/>
              </w:rPr>
              <w:t>3</w:t>
            </w:r>
            <w:r>
              <w:rPr>
                <w:rFonts w:hint="eastAsia"/>
                <w:kern w:val="0"/>
                <w:sz w:val="20"/>
              </w:rPr>
              <w:t>.进入界面后</w:t>
            </w:r>
            <w:r>
              <w:rPr>
                <w:rFonts w:hint="eastAsia"/>
                <w:color w:val="FF0000"/>
                <w:kern w:val="0"/>
                <w:sz w:val="20"/>
              </w:rPr>
              <w:fldChar w:fldCharType="begin"/>
            </w:r>
            <w:r>
              <w:rPr>
                <w:rFonts w:hint="eastAsia"/>
                <w:color w:val="FF0000"/>
                <w:kern w:val="0"/>
                <w:sz w:val="20"/>
              </w:rPr>
              <w:instrText xml:space="preserve"> HYPERLINK \l "S_点击\“项目任务\”" </w:instrText>
            </w:r>
            <w:r>
              <w:rPr>
                <w:rFonts w:hint="eastAsia"/>
                <w:color w:val="FF0000"/>
                <w:kern w:val="0"/>
                <w:sz w:val="20"/>
              </w:rPr>
              <w:fldChar w:fldCharType="separate"/>
            </w:r>
            <w:r>
              <w:rPr>
                <w:rStyle w:val="31"/>
                <w:rFonts w:hint="eastAsia"/>
                <w:color w:val="FF0000"/>
                <w:kern w:val="0"/>
                <w:sz w:val="20"/>
              </w:rPr>
              <w:t>点击“项目任务”</w:t>
            </w:r>
            <w:r>
              <w:rPr>
                <w:rFonts w:hint="eastAsia"/>
                <w:color w:val="FF0000"/>
                <w:kern w:val="0"/>
                <w:sz w:val="20"/>
              </w:rPr>
              <w:fldChar w:fldCharType="end"/>
            </w:r>
          </w:p>
          <w:p>
            <w:pPr>
              <w:rPr>
                <w:kern w:val="0"/>
                <w:sz w:val="20"/>
              </w:rPr>
            </w:pPr>
            <w:r>
              <w:rPr>
                <w:rFonts w:hint="eastAsia"/>
                <w:kern w:val="0"/>
                <w:sz w:val="20"/>
                <w:lang w:val="en-US" w:eastAsia="zh-CN"/>
              </w:rPr>
              <w:t>4</w:t>
            </w:r>
            <w:r>
              <w:rPr>
                <w:rFonts w:hint="eastAsia"/>
                <w:kern w:val="0"/>
                <w:sz w:val="20"/>
              </w:rPr>
              <w:t>.</w:t>
            </w:r>
            <w:r>
              <w:rPr>
                <w:rFonts w:hint="eastAsia"/>
                <w:color w:val="FF0000"/>
                <w:kern w:val="0"/>
                <w:sz w:val="20"/>
              </w:rPr>
              <w:fldChar w:fldCharType="begin"/>
            </w:r>
            <w:r>
              <w:rPr>
                <w:rFonts w:hint="eastAsia"/>
                <w:color w:val="FF0000"/>
                <w:kern w:val="0"/>
                <w:sz w:val="20"/>
              </w:rPr>
              <w:instrText xml:space="preserve"> HYPERLINK \l "S_项目任务界面" </w:instrText>
            </w:r>
            <w:r>
              <w:rPr>
                <w:rFonts w:hint="eastAsia"/>
                <w:color w:val="FF0000"/>
                <w:kern w:val="0"/>
                <w:sz w:val="20"/>
              </w:rPr>
              <w:fldChar w:fldCharType="separate"/>
            </w:r>
            <w:r>
              <w:rPr>
                <w:rStyle w:val="31"/>
                <w:rFonts w:hint="eastAsia"/>
                <w:color w:val="FF0000"/>
                <w:kern w:val="0"/>
                <w:sz w:val="20"/>
              </w:rPr>
              <w:t>跳转至项目任务界面，选择筛选条件进行选择</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2-6.0</w:t>
            </w:r>
            <w:r>
              <w:rPr>
                <w:rFonts w:hint="eastAsia"/>
                <w:color w:val="auto"/>
                <w:kern w:val="0"/>
                <w:sz w:val="20"/>
              </w:rPr>
              <w:t>跳转至项目任务界面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4381500" cy="5657850"/>
            <wp:effectExtent l="0" t="0" r="762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1"/>
                    <a:stretch>
                      <a:fillRect/>
                    </a:stretch>
                  </pic:blipFill>
                  <pic:spPr>
                    <a:xfrm>
                      <a:off x="0" y="0"/>
                      <a:ext cx="4381500" cy="5657850"/>
                    </a:xfrm>
                    <a:prstGeom prst="rect">
                      <a:avLst/>
                    </a:prstGeom>
                  </pic:spPr>
                </pic:pic>
              </a:graphicData>
            </a:graphic>
          </wp:inline>
        </w:drawing>
      </w:r>
    </w:p>
    <w:p>
      <w:pPr>
        <w:rPr>
          <w:rFonts w:hint="eastAsia"/>
          <w:color w:val="FF0000"/>
        </w:rPr>
      </w:pPr>
      <w:bookmarkStart w:id="386" w:name="S_点击我的项目2"/>
      <w:r>
        <w:rPr>
          <w:rFonts w:hint="eastAsia"/>
          <w:color w:val="FF0000"/>
        </w:rPr>
        <w:t>点击我的项目</w:t>
      </w:r>
    </w:p>
    <w:bookmarkEnd w:id="386"/>
    <w:p>
      <w:r>
        <w:drawing>
          <wp:inline distT="0" distB="0" distL="0" distR="0">
            <wp:extent cx="5274310" cy="505460"/>
            <wp:effectExtent l="0" t="0" r="1397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color w:val="FF0000"/>
        </w:rPr>
      </w:pPr>
      <w:bookmarkStart w:id="387" w:name="S_选择实例点击"/>
      <w:r>
        <w:rPr>
          <w:rFonts w:hint="eastAsia"/>
          <w:color w:val="FF0000"/>
        </w:rPr>
        <w:t>选择实例点击</w:t>
      </w:r>
    </w:p>
    <w:bookmarkEnd w:id="387"/>
    <w:p>
      <w:pPr>
        <w:rPr>
          <w:rFonts w:hint="eastAsia"/>
        </w:rPr>
      </w:pPr>
    </w:p>
    <w:p>
      <w:r>
        <w:drawing>
          <wp:inline distT="0" distB="0" distL="0" distR="0">
            <wp:extent cx="5274310" cy="2029460"/>
            <wp:effectExtent l="0" t="0" r="1397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rPr>
      </w:pPr>
      <w:bookmarkStart w:id="388" w:name="S_点击“项目任务”"/>
      <w:r>
        <w:rPr>
          <w:rFonts w:hint="eastAsia"/>
          <w:color w:val="FF0000"/>
        </w:rPr>
        <w:t>点击“项目任务”</w:t>
      </w:r>
    </w:p>
    <w:bookmarkEnd w:id="388"/>
    <w:p>
      <w:r>
        <w:drawing>
          <wp:inline distT="0" distB="0" distL="0" distR="0">
            <wp:extent cx="5274310" cy="1190625"/>
            <wp:effectExtent l="0" t="0" r="1397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2"/>
                    <a:stretch>
                      <a:fillRect/>
                    </a:stretch>
                  </pic:blipFill>
                  <pic:spPr>
                    <a:xfrm>
                      <a:off x="0" y="0"/>
                      <a:ext cx="5274310" cy="1190625"/>
                    </a:xfrm>
                    <a:prstGeom prst="rect">
                      <a:avLst/>
                    </a:prstGeom>
                  </pic:spPr>
                </pic:pic>
              </a:graphicData>
            </a:graphic>
          </wp:inline>
        </w:drawing>
      </w:r>
    </w:p>
    <w:p>
      <w:pPr>
        <w:rPr>
          <w:rFonts w:hint="eastAsia"/>
        </w:rPr>
      </w:pPr>
      <w:bookmarkStart w:id="389" w:name="S_项目任务界面"/>
      <w:r>
        <w:rPr>
          <w:rFonts w:hint="eastAsia"/>
          <w:color w:val="FF0000"/>
        </w:rPr>
        <w:t>项目任务界面</w:t>
      </w:r>
    </w:p>
    <w:bookmarkEnd w:id="389"/>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43"/>
                    <a:stretch>
                      <a:fillRect/>
                    </a:stretch>
                  </pic:blipFill>
                  <pic:spPr>
                    <a:xfrm>
                      <a:off x="0" y="0"/>
                      <a:ext cx="5105400" cy="3360420"/>
                    </a:xfrm>
                    <a:prstGeom prst="rect">
                      <a:avLst/>
                    </a:prstGeom>
                    <a:noFill/>
                    <a:ln w="9525">
                      <a:noFill/>
                    </a:ln>
                  </pic:spPr>
                </pic:pic>
              </a:graphicData>
            </a:graphic>
          </wp:inline>
        </w:drawing>
      </w:r>
    </w:p>
    <w:p/>
    <w:p>
      <w:pPr>
        <w:pStyle w:val="4"/>
      </w:pPr>
      <w:bookmarkStart w:id="390" w:name="_Toc2791"/>
      <w:bookmarkStart w:id="391" w:name="_Toc10168"/>
      <w:r>
        <w:rPr>
          <w:rFonts w:hint="eastAsia"/>
        </w:rPr>
        <w:t>4.2.10学生查看任务甘特图</w:t>
      </w:r>
      <w:bookmarkEnd w:id="390"/>
      <w:bookmarkEnd w:id="39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S-2-8 </w:t>
            </w:r>
            <w:r>
              <w:rPr>
                <w:rFonts w:hint="eastAsia"/>
                <w:kern w:val="0"/>
                <w:sz w:val="20"/>
              </w:rPr>
              <w:t>查看任务甘特图</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2-8.0查看任务甘特图</w:t>
            </w:r>
          </w:p>
          <w:p>
            <w:pPr>
              <w:rPr>
                <w:kern w:val="0"/>
                <w:sz w:val="20"/>
              </w:rPr>
            </w:pPr>
            <w:r>
              <w:rPr>
                <w:rFonts w:hint="eastAsia"/>
                <w:kern w:val="0"/>
                <w:sz w:val="20"/>
              </w:rPr>
              <w:t>1.</w:t>
            </w:r>
            <w:r>
              <w:rPr>
                <w:rFonts w:hint="eastAsia"/>
                <w:color w:val="FF0000"/>
                <w:kern w:val="0"/>
                <w:sz w:val="20"/>
              </w:rPr>
              <w:fldChar w:fldCharType="begin"/>
            </w:r>
            <w:r>
              <w:rPr>
                <w:rFonts w:hint="eastAsia"/>
                <w:color w:val="FF0000"/>
                <w:kern w:val="0"/>
                <w:sz w:val="20"/>
              </w:rPr>
              <w:instrText xml:space="preserve"> HYPERLINK \l "S_点击我的项目3" </w:instrText>
            </w:r>
            <w:r>
              <w:rPr>
                <w:rFonts w:hint="eastAsia"/>
                <w:color w:val="FF0000"/>
                <w:kern w:val="0"/>
                <w:sz w:val="20"/>
              </w:rPr>
              <w:fldChar w:fldCharType="separate"/>
            </w:r>
            <w:r>
              <w:rPr>
                <w:rStyle w:val="31"/>
                <w:rFonts w:hint="eastAsia"/>
                <w:color w:val="FF0000"/>
                <w:kern w:val="0"/>
                <w:sz w:val="20"/>
              </w:rPr>
              <w:t>点击我的项目</w:t>
            </w:r>
            <w:r>
              <w:rPr>
                <w:rFonts w:hint="eastAsia"/>
                <w:color w:val="FF0000"/>
                <w:kern w:val="0"/>
                <w:sz w:val="20"/>
              </w:rPr>
              <w:fldChar w:fldCharType="end"/>
            </w:r>
          </w:p>
          <w:p>
            <w:pPr>
              <w:rPr>
                <w:kern w:val="0"/>
                <w:sz w:val="20"/>
              </w:rPr>
            </w:pPr>
            <w:r>
              <w:rPr>
                <w:rFonts w:hint="eastAsia"/>
                <w:kern w:val="0"/>
                <w:sz w:val="20"/>
              </w:rPr>
              <w:t>2学生用户</w:t>
            </w:r>
            <w:r>
              <w:rPr>
                <w:rFonts w:hint="eastAsia"/>
                <w:color w:val="FF0000"/>
                <w:kern w:val="0"/>
                <w:sz w:val="20"/>
              </w:rPr>
              <w:fldChar w:fldCharType="begin"/>
            </w:r>
            <w:r>
              <w:rPr>
                <w:rFonts w:hint="eastAsia"/>
                <w:color w:val="FF0000"/>
                <w:kern w:val="0"/>
                <w:sz w:val="20"/>
              </w:rPr>
              <w:instrText xml:space="preserve"> HYPERLINK \l "S_点击选择案例3" </w:instrText>
            </w:r>
            <w:r>
              <w:rPr>
                <w:rFonts w:hint="eastAsia"/>
                <w:color w:val="FF0000"/>
                <w:kern w:val="0"/>
                <w:sz w:val="20"/>
              </w:rPr>
              <w:fldChar w:fldCharType="separate"/>
            </w:r>
            <w:r>
              <w:rPr>
                <w:rStyle w:val="31"/>
                <w:rFonts w:hint="eastAsia"/>
                <w:color w:val="FF0000"/>
                <w:kern w:val="0"/>
                <w:sz w:val="20"/>
              </w:rPr>
              <w:t>选择实例点击</w:t>
            </w:r>
            <w:r>
              <w:rPr>
                <w:rFonts w:hint="eastAsia"/>
                <w:color w:val="FF0000"/>
                <w:kern w:val="0"/>
                <w:sz w:val="20"/>
              </w:rPr>
              <w:fldChar w:fldCharType="end"/>
            </w:r>
          </w:p>
          <w:p>
            <w:pPr>
              <w:rPr>
                <w:color w:val="FF0000"/>
                <w:kern w:val="0"/>
                <w:sz w:val="20"/>
              </w:rPr>
            </w:pPr>
            <w:r>
              <w:rPr>
                <w:rFonts w:hint="eastAsia"/>
                <w:kern w:val="0"/>
                <w:sz w:val="20"/>
              </w:rPr>
              <w:t>3进入界面后</w:t>
            </w:r>
            <w:r>
              <w:rPr>
                <w:rFonts w:hint="eastAsia"/>
                <w:color w:val="FF0000"/>
                <w:kern w:val="0"/>
                <w:sz w:val="20"/>
              </w:rPr>
              <w:fldChar w:fldCharType="begin"/>
            </w:r>
            <w:r>
              <w:rPr>
                <w:rFonts w:hint="eastAsia"/>
                <w:color w:val="FF0000"/>
                <w:kern w:val="0"/>
                <w:sz w:val="20"/>
              </w:rPr>
              <w:instrText xml:space="preserve"> HYPERLINK \l "S_点击甘特图" </w:instrText>
            </w:r>
            <w:r>
              <w:rPr>
                <w:rFonts w:hint="eastAsia"/>
                <w:color w:val="FF0000"/>
                <w:kern w:val="0"/>
                <w:sz w:val="20"/>
              </w:rPr>
              <w:fldChar w:fldCharType="separate"/>
            </w:r>
            <w:r>
              <w:rPr>
                <w:rStyle w:val="31"/>
                <w:rFonts w:hint="eastAsia"/>
                <w:color w:val="FF0000"/>
                <w:kern w:val="0"/>
                <w:sz w:val="20"/>
              </w:rPr>
              <w:t>点击“甘特图”</w:t>
            </w:r>
            <w:r>
              <w:rPr>
                <w:rFonts w:hint="eastAsia"/>
                <w:color w:val="FF0000"/>
                <w:kern w:val="0"/>
                <w:sz w:val="20"/>
              </w:rPr>
              <w:fldChar w:fldCharType="end"/>
            </w:r>
          </w:p>
          <w:p>
            <w:pPr>
              <w:rPr>
                <w:kern w:val="0"/>
                <w:sz w:val="20"/>
              </w:rPr>
            </w:pPr>
            <w:r>
              <w:rPr>
                <w:rFonts w:hint="eastAsia"/>
                <w:kern w:val="0"/>
                <w:sz w:val="20"/>
              </w:rPr>
              <w:t>4</w:t>
            </w:r>
            <w:r>
              <w:rPr>
                <w:rFonts w:hint="eastAsia"/>
                <w:color w:val="FF0000"/>
                <w:kern w:val="0"/>
                <w:sz w:val="20"/>
              </w:rPr>
              <w:fldChar w:fldCharType="begin"/>
            </w:r>
            <w:r>
              <w:rPr>
                <w:rFonts w:hint="eastAsia"/>
                <w:color w:val="FF0000"/>
                <w:kern w:val="0"/>
                <w:sz w:val="20"/>
              </w:rPr>
              <w:instrText xml:space="preserve"> HYPERLINK \l "S_甘特图界面" </w:instrText>
            </w:r>
            <w:r>
              <w:rPr>
                <w:rFonts w:hint="eastAsia"/>
                <w:color w:val="FF0000"/>
                <w:kern w:val="0"/>
                <w:sz w:val="20"/>
              </w:rPr>
              <w:fldChar w:fldCharType="separate"/>
            </w:r>
            <w:r>
              <w:rPr>
                <w:rStyle w:val="31"/>
                <w:rFonts w:hint="eastAsia"/>
                <w:color w:val="FF0000"/>
                <w:kern w:val="0"/>
                <w:sz w:val="20"/>
              </w:rPr>
              <w:t>跳转至甘特图界面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2-8.0</w:t>
            </w:r>
            <w:r>
              <w:rPr>
                <w:rFonts w:hint="eastAsia"/>
                <w:color w:val="auto"/>
                <w:kern w:val="0"/>
                <w:sz w:val="20"/>
              </w:rPr>
              <w:t>跳转至甘特图界面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981450" cy="4286250"/>
            <wp:effectExtent l="0" t="0" r="1143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4"/>
                    <a:stretch>
                      <a:fillRect/>
                    </a:stretch>
                  </pic:blipFill>
                  <pic:spPr>
                    <a:xfrm>
                      <a:off x="0" y="0"/>
                      <a:ext cx="3981450" cy="4286250"/>
                    </a:xfrm>
                    <a:prstGeom prst="rect">
                      <a:avLst/>
                    </a:prstGeom>
                  </pic:spPr>
                </pic:pic>
              </a:graphicData>
            </a:graphic>
          </wp:inline>
        </w:drawing>
      </w:r>
    </w:p>
    <w:p>
      <w:pPr>
        <w:rPr>
          <w:rFonts w:hint="eastAsia"/>
          <w:color w:val="FF0000"/>
        </w:rPr>
      </w:pPr>
      <w:bookmarkStart w:id="392" w:name="S_点击我的项目3"/>
      <w:r>
        <w:rPr>
          <w:rFonts w:hint="eastAsia"/>
          <w:color w:val="FF0000"/>
        </w:rPr>
        <w:t>点击我的项目</w:t>
      </w:r>
    </w:p>
    <w:bookmarkEnd w:id="392"/>
    <w:p>
      <w:r>
        <w:drawing>
          <wp:inline distT="0" distB="0" distL="0" distR="0">
            <wp:extent cx="5274310" cy="505460"/>
            <wp:effectExtent l="0" t="0" r="1397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color w:val="FF0000"/>
        </w:rPr>
      </w:pPr>
      <w:bookmarkStart w:id="393" w:name="S_点击选择案例3"/>
      <w:r>
        <w:rPr>
          <w:rFonts w:hint="eastAsia"/>
          <w:color w:val="FF0000"/>
        </w:rPr>
        <w:t>点击选择案例</w:t>
      </w:r>
    </w:p>
    <w:bookmarkEnd w:id="393"/>
    <w:p>
      <w:r>
        <w:drawing>
          <wp:inline distT="0" distB="0" distL="0" distR="0">
            <wp:extent cx="5274310" cy="2029460"/>
            <wp:effectExtent l="0" t="0" r="1397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color w:val="FF0000"/>
        </w:rPr>
      </w:pPr>
      <w:bookmarkStart w:id="394" w:name="S_点击甘特图"/>
      <w:r>
        <w:rPr>
          <w:rFonts w:hint="eastAsia"/>
          <w:color w:val="FF0000"/>
        </w:rPr>
        <w:t>点击甘特图</w:t>
      </w:r>
    </w:p>
    <w:bookmarkEnd w:id="394"/>
    <w:p>
      <w:r>
        <w:drawing>
          <wp:inline distT="0" distB="0" distL="0" distR="0">
            <wp:extent cx="5274310" cy="956945"/>
            <wp:effectExtent l="0" t="0" r="139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5"/>
                    <a:stretch>
                      <a:fillRect/>
                    </a:stretch>
                  </pic:blipFill>
                  <pic:spPr>
                    <a:xfrm>
                      <a:off x="0" y="0"/>
                      <a:ext cx="5274310" cy="956945"/>
                    </a:xfrm>
                    <a:prstGeom prst="rect">
                      <a:avLst/>
                    </a:prstGeom>
                  </pic:spPr>
                </pic:pic>
              </a:graphicData>
            </a:graphic>
          </wp:inline>
        </w:drawing>
      </w:r>
    </w:p>
    <w:p>
      <w:pPr>
        <w:rPr>
          <w:rFonts w:hint="eastAsia"/>
          <w:color w:val="FF0000"/>
        </w:rPr>
      </w:pPr>
      <w:bookmarkStart w:id="395" w:name="S_甘特图界面"/>
      <w:r>
        <w:rPr>
          <w:rFonts w:hint="eastAsia"/>
          <w:color w:val="FF0000"/>
        </w:rPr>
        <w:t>甘特图界面</w:t>
      </w:r>
    </w:p>
    <w:bookmarkEnd w:id="395"/>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46"/>
                    <a:stretch>
                      <a:fillRect/>
                    </a:stretch>
                  </pic:blipFill>
                  <pic:spPr>
                    <a:xfrm>
                      <a:off x="0" y="0"/>
                      <a:ext cx="5158740" cy="1592580"/>
                    </a:xfrm>
                    <a:prstGeom prst="rect">
                      <a:avLst/>
                    </a:prstGeom>
                    <a:noFill/>
                    <a:ln w="9525">
                      <a:noFill/>
                    </a:ln>
                  </pic:spPr>
                </pic:pic>
              </a:graphicData>
            </a:graphic>
          </wp:inline>
        </w:drawing>
      </w:r>
    </w:p>
    <w:p>
      <w:pPr>
        <w:pStyle w:val="4"/>
      </w:pPr>
      <w:bookmarkStart w:id="396" w:name="_Toc30179"/>
      <w:bookmarkStart w:id="397" w:name="_Toc16759"/>
      <w:r>
        <w:rPr>
          <w:rFonts w:hint="eastAsia"/>
        </w:rPr>
        <w:t>4.2.11</w:t>
      </w:r>
      <w:bookmarkEnd w:id="396"/>
      <w:r>
        <w:rPr>
          <w:rFonts w:hint="eastAsia"/>
        </w:rPr>
        <w:t>查看项目资料</w:t>
      </w:r>
      <w:bookmarkEnd w:id="39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S-2-9 </w:t>
            </w:r>
            <w:r>
              <w:rPr>
                <w:rFonts w:hint="eastAsia"/>
                <w:kern w:val="0"/>
                <w:sz w:val="20"/>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学生用户可以在此浏览有关项目的一些文档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学生用户有项目实例在进行，且有文档资料存在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系统显示相关资料信息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2-9.0文档浏览</w:t>
            </w:r>
          </w:p>
          <w:p>
            <w:pPr>
              <w:rPr>
                <w:color w:val="auto"/>
                <w:kern w:val="0"/>
                <w:sz w:val="20"/>
              </w:rPr>
            </w:pPr>
            <w:r>
              <w:rPr>
                <w:color w:val="auto"/>
                <w:kern w:val="0"/>
                <w:sz w:val="20"/>
              </w:rPr>
              <w:t>1</w:t>
            </w:r>
            <w:r>
              <w:rPr>
                <w:color w:val="auto"/>
                <w:kern w:val="0"/>
                <w:sz w:val="20"/>
              </w:rPr>
              <w:fldChar w:fldCharType="begin"/>
            </w:r>
            <w:r>
              <w:rPr>
                <w:color w:val="auto"/>
                <w:kern w:val="0"/>
                <w:sz w:val="20"/>
              </w:rPr>
              <w:instrText xml:space="preserve"> HYPERLINK \l "S_点击我的项目4" </w:instrText>
            </w:r>
            <w:r>
              <w:rPr>
                <w:color w:val="auto"/>
                <w:kern w:val="0"/>
                <w:sz w:val="20"/>
              </w:rPr>
              <w:fldChar w:fldCharType="separate"/>
            </w:r>
            <w:r>
              <w:rPr>
                <w:rStyle w:val="31"/>
                <w:kern w:val="0"/>
                <w:sz w:val="20"/>
              </w:rPr>
              <w:t>点击我的项目</w:t>
            </w:r>
            <w:r>
              <w:rPr>
                <w:color w:val="auto"/>
                <w:kern w:val="0"/>
                <w:sz w:val="20"/>
              </w:rPr>
              <w:fldChar w:fldCharType="end"/>
            </w:r>
          </w:p>
          <w:p>
            <w:pPr>
              <w:rPr>
                <w:kern w:val="0"/>
                <w:sz w:val="20"/>
              </w:rPr>
            </w:pPr>
            <w:r>
              <w:rPr>
                <w:kern w:val="0"/>
                <w:sz w:val="20"/>
              </w:rPr>
              <w:t>2</w:t>
            </w:r>
            <w:r>
              <w:rPr>
                <w:color w:val="FF0000"/>
                <w:kern w:val="0"/>
                <w:sz w:val="20"/>
              </w:rPr>
              <w:fldChar w:fldCharType="begin"/>
            </w:r>
            <w:r>
              <w:rPr>
                <w:color w:val="FF0000"/>
                <w:kern w:val="0"/>
                <w:sz w:val="20"/>
              </w:rPr>
              <w:instrText xml:space="preserve"> HYPERLINK \l "S_选择实例" </w:instrText>
            </w:r>
            <w:r>
              <w:rPr>
                <w:color w:val="FF0000"/>
                <w:kern w:val="0"/>
                <w:sz w:val="20"/>
              </w:rPr>
              <w:fldChar w:fldCharType="separate"/>
            </w:r>
            <w:r>
              <w:rPr>
                <w:rStyle w:val="31"/>
                <w:color w:val="FF0000"/>
                <w:kern w:val="0"/>
                <w:sz w:val="20"/>
              </w:rPr>
              <w:t>选择实例</w:t>
            </w:r>
            <w:r>
              <w:rPr>
                <w:color w:val="FF0000"/>
                <w:kern w:val="0"/>
                <w:sz w:val="20"/>
              </w:rPr>
              <w:fldChar w:fldCharType="end"/>
            </w:r>
          </w:p>
          <w:p>
            <w:pPr>
              <w:rPr>
                <w:kern w:val="0"/>
                <w:sz w:val="20"/>
              </w:rPr>
            </w:pPr>
            <w:r>
              <w:rPr>
                <w:rFonts w:hint="eastAsia"/>
                <w:kern w:val="0"/>
                <w:sz w:val="20"/>
              </w:rPr>
              <w:t>3</w:t>
            </w:r>
            <w:r>
              <w:rPr>
                <w:rFonts w:hint="eastAsia"/>
                <w:color w:val="FF0000"/>
                <w:kern w:val="0"/>
                <w:sz w:val="20"/>
              </w:rPr>
              <w:fldChar w:fldCharType="begin"/>
            </w:r>
            <w:r>
              <w:rPr>
                <w:rFonts w:hint="eastAsia"/>
                <w:color w:val="FF0000"/>
                <w:kern w:val="0"/>
                <w:sz w:val="20"/>
              </w:rPr>
              <w:instrText xml:space="preserve"> HYPERLINK \l "S_\“项目资料\”按钮" </w:instrText>
            </w:r>
            <w:r>
              <w:rPr>
                <w:rFonts w:hint="eastAsia"/>
                <w:color w:val="FF0000"/>
                <w:kern w:val="0"/>
                <w:sz w:val="20"/>
              </w:rPr>
              <w:fldChar w:fldCharType="separate"/>
            </w:r>
            <w:r>
              <w:rPr>
                <w:rStyle w:val="31"/>
                <w:rFonts w:hint="eastAsia"/>
                <w:color w:val="FF0000"/>
                <w:kern w:val="0"/>
                <w:sz w:val="20"/>
              </w:rPr>
              <w:t>点击“项目资料”</w:t>
            </w:r>
            <w:r>
              <w:rPr>
                <w:rFonts w:hint="eastAsia"/>
                <w:color w:val="FF0000"/>
                <w:kern w:val="0"/>
                <w:sz w:val="20"/>
              </w:rPr>
              <w:fldChar w:fldCharType="end"/>
            </w:r>
          </w:p>
          <w:p>
            <w:pPr>
              <w:rPr>
                <w:kern w:val="0"/>
                <w:sz w:val="20"/>
              </w:rPr>
            </w:pPr>
            <w:r>
              <w:rPr>
                <w:rFonts w:hint="eastAsia"/>
                <w:kern w:val="0"/>
                <w:sz w:val="20"/>
              </w:rPr>
              <w:t xml:space="preserve">4 </w:t>
            </w:r>
            <w:r>
              <w:rPr>
                <w:rFonts w:hint="eastAsia"/>
                <w:color w:val="FF0000"/>
                <w:kern w:val="0"/>
                <w:sz w:val="20"/>
              </w:rPr>
              <w:fldChar w:fldCharType="begin"/>
            </w:r>
            <w:r>
              <w:rPr>
                <w:rFonts w:hint="eastAsia"/>
                <w:color w:val="FF0000"/>
                <w:kern w:val="0"/>
                <w:sz w:val="20"/>
              </w:rPr>
              <w:instrText xml:space="preserve"> HYPERLINK \l "S_项目资料界面" </w:instrText>
            </w:r>
            <w:r>
              <w:rPr>
                <w:rFonts w:hint="eastAsia"/>
                <w:color w:val="FF0000"/>
                <w:kern w:val="0"/>
                <w:sz w:val="20"/>
              </w:rPr>
              <w:fldChar w:fldCharType="separate"/>
            </w:r>
            <w:r>
              <w:rPr>
                <w:rStyle w:val="31"/>
                <w:rFonts w:hint="eastAsia"/>
                <w:color w:val="FF0000"/>
                <w:kern w:val="0"/>
                <w:sz w:val="20"/>
              </w:rPr>
              <w:t>跳转至项目资料界面</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2-9.0</w:t>
            </w:r>
            <w:r>
              <w:rPr>
                <w:rFonts w:hint="eastAsia"/>
                <w:color w:val="auto"/>
                <w:kern w:val="0"/>
                <w:sz w:val="20"/>
              </w:rPr>
              <w:t>跳转至项目资料界面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2619375" cy="365760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7"/>
                    <a:stretch>
                      <a:fillRect/>
                    </a:stretch>
                  </pic:blipFill>
                  <pic:spPr>
                    <a:xfrm>
                      <a:off x="0" y="0"/>
                      <a:ext cx="2619375" cy="3657600"/>
                    </a:xfrm>
                    <a:prstGeom prst="rect">
                      <a:avLst/>
                    </a:prstGeom>
                  </pic:spPr>
                </pic:pic>
              </a:graphicData>
            </a:graphic>
          </wp:inline>
        </w:drawing>
      </w:r>
    </w:p>
    <w:p>
      <w:pPr>
        <w:rPr>
          <w:rFonts w:hint="eastAsia"/>
          <w:color w:val="FF0000"/>
        </w:rPr>
      </w:pPr>
      <w:bookmarkStart w:id="398" w:name="S_点击我的项目4"/>
      <w:r>
        <w:rPr>
          <w:rFonts w:hint="eastAsia"/>
          <w:color w:val="FF0000"/>
        </w:rPr>
        <w:t>点击我的项目</w:t>
      </w:r>
    </w:p>
    <w:bookmarkEnd w:id="398"/>
    <w:p>
      <w:r>
        <w:drawing>
          <wp:inline distT="0" distB="0" distL="0" distR="0">
            <wp:extent cx="5274310" cy="505460"/>
            <wp:effectExtent l="0" t="0" r="1397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rPr>
      </w:pPr>
      <w:bookmarkStart w:id="399" w:name="S_选择实例"/>
      <w:r>
        <w:rPr>
          <w:color w:val="FF0000"/>
        </w:rPr>
        <w:t>选择实例</w:t>
      </w:r>
    </w:p>
    <w:bookmarkEnd w:id="399"/>
    <w:p>
      <w:r>
        <w:drawing>
          <wp:inline distT="0" distB="0" distL="0" distR="0">
            <wp:extent cx="5274310" cy="202946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rPr>
      </w:pPr>
      <w:bookmarkStart w:id="400" w:name="S_“项目资料”按钮"/>
      <w:r>
        <w:rPr>
          <w:rFonts w:hint="eastAsia"/>
          <w:color w:val="FF0000"/>
        </w:rPr>
        <w:t>“项目资料”按钮</w:t>
      </w:r>
    </w:p>
    <w:bookmarkEnd w:id="400"/>
    <w:p/>
    <w:p>
      <w:r>
        <w:drawing>
          <wp:inline distT="0" distB="0" distL="0" distR="0">
            <wp:extent cx="2876550" cy="74295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8"/>
                    <a:stretch>
                      <a:fillRect/>
                    </a:stretch>
                  </pic:blipFill>
                  <pic:spPr>
                    <a:xfrm>
                      <a:off x="0" y="0"/>
                      <a:ext cx="2876550" cy="742950"/>
                    </a:xfrm>
                    <a:prstGeom prst="rect">
                      <a:avLst/>
                    </a:prstGeom>
                  </pic:spPr>
                </pic:pic>
              </a:graphicData>
            </a:graphic>
          </wp:inline>
        </w:drawing>
      </w:r>
    </w:p>
    <w:p>
      <w:pPr>
        <w:rPr>
          <w:rFonts w:hint="eastAsia"/>
        </w:rPr>
      </w:pPr>
      <w:bookmarkStart w:id="401" w:name="S_项目资料界面"/>
      <w:r>
        <w:rPr>
          <w:rFonts w:hint="eastAsia"/>
          <w:color w:val="FF0000"/>
        </w:rPr>
        <w:t>项目资料界面</w:t>
      </w:r>
    </w:p>
    <w:bookmarkEnd w:id="401"/>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49"/>
                    <a:stretch>
                      <a:fillRect/>
                    </a:stretch>
                  </pic:blipFill>
                  <pic:spPr>
                    <a:xfrm>
                      <a:off x="0" y="0"/>
                      <a:ext cx="4945380" cy="4137660"/>
                    </a:xfrm>
                    <a:prstGeom prst="rect">
                      <a:avLst/>
                    </a:prstGeom>
                    <a:noFill/>
                    <a:ln w="9525">
                      <a:noFill/>
                    </a:ln>
                  </pic:spPr>
                </pic:pic>
              </a:graphicData>
            </a:graphic>
          </wp:inline>
        </w:drawing>
      </w:r>
    </w:p>
    <w:p>
      <w:pPr>
        <w:pStyle w:val="4"/>
      </w:pPr>
      <w:bookmarkStart w:id="402" w:name="_Toc4815"/>
      <w:bookmarkStart w:id="403" w:name="_Toc31079"/>
      <w:r>
        <w:rPr>
          <w:rFonts w:hint="eastAsia"/>
        </w:rPr>
        <w:t>4.2.12学生查看项目</w:t>
      </w:r>
      <w:bookmarkEnd w:id="402"/>
      <w:r>
        <w:rPr>
          <w:rFonts w:hint="eastAsia"/>
        </w:rPr>
        <w:t>文档</w:t>
      </w:r>
      <w:bookmarkEnd w:id="40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S-2-10 </w:t>
            </w:r>
            <w:r>
              <w:rPr>
                <w:rFonts w:hint="eastAsia"/>
                <w:kern w:val="0"/>
                <w:sz w:val="20"/>
              </w:rPr>
              <w:t>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2-10</w:t>
            </w:r>
            <w:r>
              <w:rPr>
                <w:kern w:val="0"/>
                <w:sz w:val="20"/>
              </w:rPr>
              <w:t>.0</w:t>
            </w:r>
            <w:r>
              <w:rPr>
                <w:rFonts w:hint="eastAsia"/>
                <w:kern w:val="0"/>
                <w:sz w:val="20"/>
              </w:rPr>
              <w:t>查看已有资料列表</w:t>
            </w:r>
          </w:p>
          <w:p>
            <w:pPr>
              <w:rPr>
                <w:color w:val="auto"/>
                <w:kern w:val="0"/>
                <w:sz w:val="20"/>
              </w:rPr>
            </w:pPr>
            <w:r>
              <w:rPr>
                <w:color w:val="auto"/>
                <w:kern w:val="0"/>
                <w:sz w:val="20"/>
              </w:rPr>
              <w:t>1</w:t>
            </w:r>
            <w:r>
              <w:rPr>
                <w:color w:val="auto"/>
                <w:kern w:val="0"/>
                <w:sz w:val="20"/>
              </w:rPr>
              <w:fldChar w:fldCharType="begin"/>
            </w:r>
            <w:r>
              <w:rPr>
                <w:color w:val="auto"/>
                <w:kern w:val="0"/>
                <w:sz w:val="20"/>
              </w:rPr>
              <w:instrText xml:space="preserve"> HYPERLINK \l "S_我的项目" </w:instrText>
            </w:r>
            <w:r>
              <w:rPr>
                <w:color w:val="auto"/>
                <w:kern w:val="0"/>
                <w:sz w:val="20"/>
              </w:rPr>
              <w:fldChar w:fldCharType="separate"/>
            </w:r>
            <w:r>
              <w:rPr>
                <w:rStyle w:val="31"/>
                <w:kern w:val="0"/>
                <w:sz w:val="20"/>
              </w:rPr>
              <w:t>点击我的项目</w:t>
            </w:r>
            <w:r>
              <w:rPr>
                <w:color w:val="auto"/>
                <w:kern w:val="0"/>
                <w:sz w:val="20"/>
              </w:rPr>
              <w:fldChar w:fldCharType="end"/>
            </w:r>
          </w:p>
          <w:p>
            <w:pPr>
              <w:rPr>
                <w:color w:val="auto"/>
                <w:kern w:val="0"/>
                <w:sz w:val="20"/>
              </w:rPr>
            </w:pPr>
            <w:r>
              <w:rPr>
                <w:rFonts w:hint="eastAsia"/>
                <w:color w:val="auto"/>
                <w:kern w:val="0"/>
                <w:sz w:val="20"/>
              </w:rPr>
              <w:t>2.</w:t>
            </w:r>
            <w:r>
              <w:rPr>
                <w:rFonts w:hint="eastAsia"/>
                <w:color w:val="auto"/>
                <w:kern w:val="0"/>
                <w:sz w:val="20"/>
              </w:rPr>
              <w:fldChar w:fldCharType="begin"/>
            </w:r>
            <w:r>
              <w:rPr>
                <w:rFonts w:hint="eastAsia"/>
                <w:color w:val="auto"/>
                <w:kern w:val="0"/>
                <w:sz w:val="20"/>
              </w:rPr>
              <w:instrText xml:space="preserve"> HYPERLINK \l "S_选择实例点击1" </w:instrText>
            </w:r>
            <w:r>
              <w:rPr>
                <w:rFonts w:hint="eastAsia"/>
                <w:color w:val="auto"/>
                <w:kern w:val="0"/>
                <w:sz w:val="20"/>
              </w:rPr>
              <w:fldChar w:fldCharType="separate"/>
            </w:r>
            <w:r>
              <w:rPr>
                <w:rStyle w:val="31"/>
                <w:rFonts w:hint="eastAsia"/>
                <w:kern w:val="0"/>
                <w:sz w:val="20"/>
              </w:rPr>
              <w:t>学生用户选择实例点击</w:t>
            </w:r>
            <w:r>
              <w:rPr>
                <w:rFonts w:hint="eastAsia"/>
                <w:color w:val="auto"/>
                <w:kern w:val="0"/>
                <w:sz w:val="20"/>
              </w:rPr>
              <w:fldChar w:fldCharType="end"/>
            </w:r>
          </w:p>
          <w:p>
            <w:pPr>
              <w:rPr>
                <w:color w:val="auto"/>
                <w:kern w:val="0"/>
                <w:sz w:val="20"/>
              </w:rPr>
            </w:pPr>
            <w:r>
              <w:rPr>
                <w:rFonts w:hint="eastAsia"/>
                <w:color w:val="auto"/>
                <w:kern w:val="0"/>
                <w:sz w:val="20"/>
              </w:rPr>
              <w:t>3.</w:t>
            </w:r>
            <w:r>
              <w:rPr>
                <w:rFonts w:hint="eastAsia"/>
                <w:color w:val="auto"/>
                <w:kern w:val="0"/>
                <w:sz w:val="20"/>
              </w:rPr>
              <w:fldChar w:fldCharType="begin"/>
            </w:r>
            <w:r>
              <w:rPr>
                <w:rFonts w:hint="eastAsia"/>
                <w:color w:val="auto"/>
                <w:kern w:val="0"/>
                <w:sz w:val="20"/>
              </w:rPr>
              <w:instrText xml:space="preserve"> HYPERLINK \l "S_点击\“项目文档\”" </w:instrText>
            </w:r>
            <w:r>
              <w:rPr>
                <w:rFonts w:hint="eastAsia"/>
                <w:color w:val="auto"/>
                <w:kern w:val="0"/>
                <w:sz w:val="20"/>
              </w:rPr>
              <w:fldChar w:fldCharType="separate"/>
            </w:r>
            <w:r>
              <w:rPr>
                <w:rStyle w:val="31"/>
                <w:rFonts w:hint="eastAsia"/>
                <w:kern w:val="0"/>
                <w:sz w:val="20"/>
              </w:rPr>
              <w:t>进入界面后点击“项目文档”</w:t>
            </w:r>
            <w:r>
              <w:rPr>
                <w:rFonts w:hint="eastAsia"/>
                <w:color w:val="auto"/>
                <w:kern w:val="0"/>
                <w:sz w:val="20"/>
              </w:rPr>
              <w:fldChar w:fldCharType="end"/>
            </w:r>
          </w:p>
          <w:p>
            <w:pPr>
              <w:rPr>
                <w:kern w:val="0"/>
                <w:sz w:val="20"/>
              </w:rPr>
            </w:pPr>
            <w:r>
              <w:rPr>
                <w:rFonts w:hint="eastAsia"/>
                <w:color w:val="auto"/>
                <w:kern w:val="0"/>
                <w:sz w:val="20"/>
              </w:rPr>
              <w:t>4</w:t>
            </w:r>
            <w:r>
              <w:rPr>
                <w:color w:val="auto"/>
                <w:kern w:val="0"/>
                <w:sz w:val="20"/>
              </w:rPr>
              <w:t>.</w:t>
            </w:r>
            <w:r>
              <w:rPr>
                <w:color w:val="auto"/>
                <w:kern w:val="0"/>
                <w:sz w:val="20"/>
              </w:rPr>
              <w:fldChar w:fldCharType="begin"/>
            </w:r>
            <w:r>
              <w:rPr>
                <w:color w:val="auto"/>
                <w:kern w:val="0"/>
                <w:sz w:val="20"/>
              </w:rPr>
              <w:instrText xml:space="preserve"> HYPERLINK \l "S_跳转至文档界面" </w:instrText>
            </w:r>
            <w:r>
              <w:rPr>
                <w:color w:val="auto"/>
                <w:kern w:val="0"/>
                <w:sz w:val="20"/>
              </w:rPr>
              <w:fldChar w:fldCharType="separate"/>
            </w:r>
            <w:r>
              <w:rPr>
                <w:rStyle w:val="31"/>
                <w:kern w:val="0"/>
                <w:sz w:val="20"/>
              </w:rPr>
              <w:t>跳转至文档界面</w:t>
            </w:r>
            <w:r>
              <w:rPr>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2.10.0</w:t>
            </w:r>
            <w:r>
              <w:rPr>
                <w:color w:val="auto"/>
                <w:kern w:val="0"/>
                <w:sz w:val="20"/>
              </w:rPr>
              <w:t>跳转至文档界面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048000" cy="39528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0"/>
                    <a:stretch>
                      <a:fillRect/>
                    </a:stretch>
                  </pic:blipFill>
                  <pic:spPr>
                    <a:xfrm>
                      <a:off x="0" y="0"/>
                      <a:ext cx="3048000" cy="3952875"/>
                    </a:xfrm>
                    <a:prstGeom prst="rect">
                      <a:avLst/>
                    </a:prstGeom>
                  </pic:spPr>
                </pic:pic>
              </a:graphicData>
            </a:graphic>
          </wp:inline>
        </w:drawing>
      </w:r>
    </w:p>
    <w:p>
      <w:pPr>
        <w:rPr>
          <w:rFonts w:hint="eastAsia"/>
        </w:rPr>
      </w:pPr>
      <w:bookmarkStart w:id="404" w:name="S_我的项目"/>
      <w:r>
        <w:rPr>
          <w:color w:val="FF0000"/>
        </w:rPr>
        <w:t>我的项目</w:t>
      </w:r>
    </w:p>
    <w:bookmarkEnd w:id="404"/>
    <w:p>
      <w:r>
        <w:drawing>
          <wp:inline distT="0" distB="0" distL="0" distR="0">
            <wp:extent cx="5274310" cy="505460"/>
            <wp:effectExtent l="0" t="0" r="1397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5274310" cy="505460"/>
                    </a:xfrm>
                    <a:prstGeom prst="rect">
                      <a:avLst/>
                    </a:prstGeom>
                  </pic:spPr>
                </pic:pic>
              </a:graphicData>
            </a:graphic>
          </wp:inline>
        </w:drawing>
      </w:r>
    </w:p>
    <w:p>
      <w:pPr>
        <w:rPr>
          <w:rFonts w:hint="eastAsia"/>
        </w:rPr>
      </w:pPr>
      <w:bookmarkStart w:id="405" w:name="S_选择实例点击1"/>
      <w:r>
        <w:rPr>
          <w:rFonts w:hint="eastAsia"/>
          <w:color w:val="FF0000"/>
        </w:rPr>
        <w:t>选择实例点击</w:t>
      </w:r>
    </w:p>
    <w:bookmarkEnd w:id="405"/>
    <w:p>
      <w:r>
        <w:drawing>
          <wp:inline distT="0" distB="0" distL="0" distR="0">
            <wp:extent cx="5274310" cy="2029460"/>
            <wp:effectExtent l="0" t="0" r="1397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color w:val="FF0000"/>
        </w:rPr>
      </w:pPr>
    </w:p>
    <w:p>
      <w:bookmarkStart w:id="406" w:name="S_点击“项目文档”"/>
      <w:r>
        <w:rPr>
          <w:rFonts w:hint="eastAsia"/>
          <w:color w:val="FF0000"/>
        </w:rPr>
        <w:t>点击“项目文档”</w:t>
      </w:r>
    </w:p>
    <w:bookmarkEnd w:id="406"/>
    <w:p>
      <w:r>
        <w:drawing>
          <wp:inline distT="0" distB="0" distL="0" distR="0">
            <wp:extent cx="2800350" cy="66675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1"/>
                    <a:stretch>
                      <a:fillRect/>
                    </a:stretch>
                  </pic:blipFill>
                  <pic:spPr>
                    <a:xfrm>
                      <a:off x="0" y="0"/>
                      <a:ext cx="2800350" cy="666750"/>
                    </a:xfrm>
                    <a:prstGeom prst="rect">
                      <a:avLst/>
                    </a:prstGeom>
                  </pic:spPr>
                </pic:pic>
              </a:graphicData>
            </a:graphic>
          </wp:inline>
        </w:drawing>
      </w:r>
    </w:p>
    <w:p>
      <w:pPr>
        <w:rPr>
          <w:color w:val="FF0000"/>
        </w:rPr>
      </w:pPr>
    </w:p>
    <w:p>
      <w:pPr>
        <w:rPr>
          <w:rFonts w:hint="eastAsia"/>
          <w:color w:val="FF0000"/>
        </w:rPr>
      </w:pPr>
      <w:bookmarkStart w:id="407" w:name="S_跳转至文档界面"/>
      <w:r>
        <w:rPr>
          <w:color w:val="FF0000"/>
        </w:rPr>
        <w:t>跳转至文档界面</w:t>
      </w:r>
    </w:p>
    <w:bookmarkEnd w:id="407"/>
    <w:p>
      <w:r>
        <w:drawing>
          <wp:inline distT="0" distB="0" distL="0" distR="0">
            <wp:extent cx="5274310" cy="4779010"/>
            <wp:effectExtent l="0" t="0" r="1397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2"/>
                    <a:stretch>
                      <a:fillRect/>
                    </a:stretch>
                  </pic:blipFill>
                  <pic:spPr>
                    <a:xfrm>
                      <a:off x="0" y="0"/>
                      <a:ext cx="5274310" cy="4779010"/>
                    </a:xfrm>
                    <a:prstGeom prst="rect">
                      <a:avLst/>
                    </a:prstGeom>
                  </pic:spPr>
                </pic:pic>
              </a:graphicData>
            </a:graphic>
          </wp:inline>
        </w:drawing>
      </w:r>
    </w:p>
    <w:p>
      <w:pPr>
        <w:pStyle w:val="4"/>
      </w:pPr>
      <w:bookmarkStart w:id="408" w:name="_Toc10142"/>
      <w:bookmarkStart w:id="409" w:name="_Toc2492"/>
      <w:r>
        <w:rPr>
          <w:rFonts w:hint="eastAsia"/>
        </w:rPr>
        <w:t>4.2.13学生上传资料</w:t>
      </w:r>
      <w:bookmarkEnd w:id="408"/>
      <w:bookmarkEnd w:id="40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S-2-11 </w:t>
            </w:r>
            <w:r>
              <w:rPr>
                <w:rFonts w:hint="eastAsia"/>
                <w:kern w:val="0"/>
                <w:sz w:val="20"/>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kern w:val="0"/>
                <w:sz w:val="20"/>
              </w:rPr>
              <w:t>2-11.0</w:t>
            </w:r>
            <w:r>
              <w:rPr>
                <w:rFonts w:hint="eastAsia"/>
                <w:kern w:val="0"/>
                <w:sz w:val="20"/>
              </w:rPr>
              <w:t>上传资料</w:t>
            </w:r>
          </w:p>
          <w:p>
            <w:pPr>
              <w:rPr>
                <w:kern w:val="0"/>
                <w:sz w:val="20"/>
              </w:rPr>
            </w:pPr>
            <w:r>
              <w:rPr>
                <w:rFonts w:hint="eastAsia"/>
                <w:kern w:val="0"/>
                <w:sz w:val="20"/>
              </w:rPr>
              <w:t>1.</w:t>
            </w:r>
            <w:r>
              <w:rPr>
                <w:rFonts w:hint="eastAsia"/>
                <w:color w:val="FF0000"/>
                <w:kern w:val="0"/>
                <w:sz w:val="20"/>
              </w:rPr>
              <w:fldChar w:fldCharType="begin"/>
            </w:r>
            <w:r>
              <w:rPr>
                <w:rFonts w:hint="eastAsia"/>
                <w:color w:val="FF0000"/>
                <w:kern w:val="0"/>
                <w:sz w:val="20"/>
              </w:rPr>
              <w:instrText xml:space="preserve"> HYPERLINK \l "S_选择实例点击2" </w:instrText>
            </w:r>
            <w:r>
              <w:rPr>
                <w:rFonts w:hint="eastAsia"/>
                <w:color w:val="FF0000"/>
                <w:kern w:val="0"/>
                <w:sz w:val="20"/>
              </w:rPr>
              <w:fldChar w:fldCharType="separate"/>
            </w:r>
            <w:r>
              <w:rPr>
                <w:rStyle w:val="31"/>
                <w:rFonts w:hint="eastAsia"/>
                <w:color w:val="FF0000"/>
                <w:kern w:val="0"/>
                <w:sz w:val="20"/>
              </w:rPr>
              <w:t>学生用户选择实例点击</w:t>
            </w:r>
            <w:r>
              <w:rPr>
                <w:rFonts w:hint="eastAsia"/>
                <w:color w:val="FF0000"/>
                <w:kern w:val="0"/>
                <w:sz w:val="20"/>
              </w:rPr>
              <w:fldChar w:fldCharType="end"/>
            </w:r>
          </w:p>
          <w:p>
            <w:pPr>
              <w:rPr>
                <w:kern w:val="0"/>
                <w:sz w:val="20"/>
              </w:rPr>
            </w:pPr>
            <w:r>
              <w:rPr>
                <w:rFonts w:hint="eastAsia"/>
                <w:kern w:val="0"/>
                <w:sz w:val="20"/>
              </w:rPr>
              <w:t>2.进入界面后点击</w:t>
            </w:r>
            <w:r>
              <w:rPr>
                <w:rFonts w:hint="eastAsia"/>
                <w:color w:val="FF0000"/>
                <w:kern w:val="0"/>
                <w:sz w:val="20"/>
              </w:rPr>
              <w:fldChar w:fldCharType="begin"/>
            </w:r>
            <w:r>
              <w:rPr>
                <w:rFonts w:hint="eastAsia"/>
                <w:color w:val="FF0000"/>
                <w:kern w:val="0"/>
                <w:sz w:val="20"/>
              </w:rPr>
              <w:instrText xml:space="preserve"> HYPERLINK \l "S_点击\“项目资料\”" </w:instrText>
            </w:r>
            <w:r>
              <w:rPr>
                <w:rFonts w:hint="eastAsia"/>
                <w:color w:val="FF0000"/>
                <w:kern w:val="0"/>
                <w:sz w:val="20"/>
              </w:rPr>
              <w:fldChar w:fldCharType="separate"/>
            </w:r>
            <w:r>
              <w:rPr>
                <w:rStyle w:val="31"/>
                <w:rFonts w:hint="eastAsia"/>
                <w:color w:val="FF0000"/>
                <w:kern w:val="0"/>
                <w:sz w:val="20"/>
              </w:rPr>
              <w:t>“项目资料”</w:t>
            </w:r>
            <w:r>
              <w:rPr>
                <w:rFonts w:hint="eastAsia"/>
                <w:color w:val="FF0000"/>
                <w:kern w:val="0"/>
                <w:sz w:val="20"/>
              </w:rPr>
              <w:fldChar w:fldCharType="end"/>
            </w:r>
          </w:p>
          <w:p>
            <w:pPr>
              <w:rPr>
                <w:kern w:val="0"/>
                <w:sz w:val="20"/>
              </w:rPr>
            </w:pPr>
            <w:r>
              <w:rPr>
                <w:rFonts w:hint="eastAsia"/>
                <w:kern w:val="0"/>
                <w:sz w:val="20"/>
              </w:rPr>
              <w:t>3.点击</w:t>
            </w:r>
            <w:r>
              <w:rPr>
                <w:rFonts w:hint="eastAsia"/>
                <w:color w:val="FF0000"/>
                <w:kern w:val="0"/>
                <w:sz w:val="20"/>
              </w:rPr>
              <w:fldChar w:fldCharType="begin"/>
            </w:r>
            <w:r>
              <w:rPr>
                <w:rFonts w:hint="eastAsia"/>
                <w:color w:val="FF0000"/>
                <w:kern w:val="0"/>
                <w:sz w:val="20"/>
              </w:rPr>
              <w:instrText xml:space="preserve"> HYPERLINK \l "S_点击\“资料上传\”" </w:instrText>
            </w:r>
            <w:r>
              <w:rPr>
                <w:rFonts w:hint="eastAsia"/>
                <w:color w:val="FF0000"/>
                <w:kern w:val="0"/>
                <w:sz w:val="20"/>
              </w:rPr>
              <w:fldChar w:fldCharType="separate"/>
            </w:r>
            <w:r>
              <w:rPr>
                <w:rStyle w:val="31"/>
                <w:rFonts w:hint="eastAsia"/>
                <w:color w:val="FF0000"/>
                <w:kern w:val="0"/>
                <w:sz w:val="20"/>
              </w:rPr>
              <w:t>“资料上传”</w:t>
            </w:r>
            <w:r>
              <w:rPr>
                <w:rFonts w:hint="eastAsia"/>
                <w:color w:val="FF0000"/>
                <w:kern w:val="0"/>
                <w:sz w:val="20"/>
              </w:rPr>
              <w:fldChar w:fldCharType="end"/>
            </w:r>
          </w:p>
          <w:p>
            <w:pPr>
              <w:rPr>
                <w:kern w:val="0"/>
                <w:sz w:val="20"/>
              </w:rPr>
            </w:pPr>
            <w:r>
              <w:rPr>
                <w:rFonts w:hint="eastAsia"/>
                <w:kern w:val="0"/>
                <w:sz w:val="20"/>
              </w:rPr>
              <w:t>4.</w:t>
            </w:r>
            <w:r>
              <w:rPr>
                <w:rFonts w:hint="eastAsia"/>
                <w:color w:val="FF0000"/>
                <w:kern w:val="0"/>
                <w:sz w:val="20"/>
              </w:rPr>
              <w:fldChar w:fldCharType="begin"/>
            </w:r>
            <w:r>
              <w:rPr>
                <w:rFonts w:hint="eastAsia"/>
                <w:color w:val="FF0000"/>
                <w:kern w:val="0"/>
                <w:sz w:val="20"/>
              </w:rPr>
              <w:instrText xml:space="preserve"> HYPERLINK \l "S_填写文件名称和描述" </w:instrText>
            </w:r>
            <w:r>
              <w:rPr>
                <w:rFonts w:hint="eastAsia"/>
                <w:color w:val="FF0000"/>
                <w:kern w:val="0"/>
                <w:sz w:val="20"/>
              </w:rPr>
              <w:fldChar w:fldCharType="separate"/>
            </w:r>
            <w:r>
              <w:rPr>
                <w:rStyle w:val="31"/>
                <w:rFonts w:hint="eastAsia"/>
                <w:color w:val="FF0000"/>
                <w:kern w:val="0"/>
                <w:sz w:val="20"/>
              </w:rPr>
              <w:t>填写文件名称和描述</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2-11.0E1文件名为空</w:t>
            </w:r>
          </w:p>
          <w:p>
            <w:pPr>
              <w:rPr>
                <w:kern w:val="0"/>
                <w:sz w:val="20"/>
              </w:rPr>
            </w:pPr>
            <w:r>
              <w:rPr>
                <w:rFonts w:hint="eastAsia"/>
                <w:kern w:val="0"/>
                <w:sz w:val="20"/>
              </w:rPr>
              <w:t>1显示“文件名输入不能为空”</w:t>
            </w:r>
          </w:p>
          <w:p>
            <w:pPr>
              <w:rPr>
                <w:kern w:val="0"/>
                <w:sz w:val="20"/>
              </w:rPr>
            </w:pPr>
            <w:r>
              <w:rPr>
                <w:rFonts w:hint="eastAsia"/>
                <w:kern w:val="0"/>
                <w:sz w:val="20"/>
              </w:rPr>
              <w:t>2-11.0E2描述为空</w:t>
            </w:r>
          </w:p>
          <w:p>
            <w:pPr>
              <w:rPr>
                <w:kern w:val="0"/>
                <w:sz w:val="20"/>
              </w:rPr>
            </w:pPr>
            <w:r>
              <w:rPr>
                <w:rFonts w:hint="eastAsia"/>
                <w:kern w:val="0"/>
                <w:sz w:val="20"/>
              </w:rPr>
              <w:t>1显示“相关描述不能为空”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2-11.0文件名、描述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BR-S-1文件名输入不能为空</w:t>
            </w:r>
          </w:p>
          <w:p>
            <w:pPr>
              <w:rPr>
                <w:kern w:val="0"/>
                <w:sz w:val="20"/>
              </w:rPr>
            </w:pPr>
            <w:r>
              <w:rPr>
                <w:rFonts w:hint="eastAsia"/>
                <w:kern w:val="0"/>
                <w:sz w:val="20"/>
              </w:rPr>
              <w:t>BR-S-2相互描述不能为空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274310" cy="4728845"/>
            <wp:effectExtent l="0" t="0" r="1397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3"/>
                    <a:stretch>
                      <a:fillRect/>
                    </a:stretch>
                  </pic:blipFill>
                  <pic:spPr>
                    <a:xfrm>
                      <a:off x="0" y="0"/>
                      <a:ext cx="5274310" cy="4728845"/>
                    </a:xfrm>
                    <a:prstGeom prst="rect">
                      <a:avLst/>
                    </a:prstGeom>
                  </pic:spPr>
                </pic:pic>
              </a:graphicData>
            </a:graphic>
          </wp:inline>
        </w:drawing>
      </w:r>
      <w:r>
        <w:t xml:space="preserve"> </w:t>
      </w:r>
    </w:p>
    <w:p>
      <w:pPr>
        <w:rPr>
          <w:rFonts w:hint="eastAsia"/>
        </w:rPr>
      </w:pPr>
      <w:bookmarkStart w:id="410" w:name="S_选择实例点击2"/>
      <w:r>
        <w:rPr>
          <w:rFonts w:hint="eastAsia"/>
          <w:color w:val="FF0000"/>
        </w:rPr>
        <w:t>选择实例点击</w:t>
      </w:r>
    </w:p>
    <w:bookmarkEnd w:id="410"/>
    <w:p>
      <w:r>
        <w:drawing>
          <wp:inline distT="0" distB="0" distL="0" distR="0">
            <wp:extent cx="5274310" cy="2029460"/>
            <wp:effectExtent l="0" t="0" r="1397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color w:val="FF0000"/>
        </w:rPr>
      </w:pPr>
      <w:bookmarkStart w:id="411" w:name="S_点击“项目资料”"/>
      <w:r>
        <w:rPr>
          <w:rFonts w:hint="eastAsia"/>
          <w:color w:val="FF0000"/>
        </w:rPr>
        <w:t>点击“项目资料”</w:t>
      </w:r>
    </w:p>
    <w:bookmarkEnd w:id="411"/>
    <w:p>
      <w:r>
        <w:drawing>
          <wp:inline distT="0" distB="0" distL="0" distR="0">
            <wp:extent cx="2895600" cy="600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4"/>
                    <a:stretch>
                      <a:fillRect/>
                    </a:stretch>
                  </pic:blipFill>
                  <pic:spPr>
                    <a:xfrm>
                      <a:off x="0" y="0"/>
                      <a:ext cx="2895600" cy="600075"/>
                    </a:xfrm>
                    <a:prstGeom prst="rect">
                      <a:avLst/>
                    </a:prstGeom>
                  </pic:spPr>
                </pic:pic>
              </a:graphicData>
            </a:graphic>
          </wp:inline>
        </w:drawing>
      </w:r>
    </w:p>
    <w:p>
      <w:pPr>
        <w:rPr>
          <w:rFonts w:hint="eastAsia"/>
          <w:color w:val="FF0000"/>
        </w:rPr>
      </w:pPr>
      <w:bookmarkStart w:id="412" w:name="S_点击“资料上传”"/>
      <w:r>
        <w:rPr>
          <w:rFonts w:hint="eastAsia"/>
          <w:color w:val="FF0000"/>
        </w:rPr>
        <w:t>点击“资料上传”</w:t>
      </w:r>
    </w:p>
    <w:bookmarkEnd w:id="412"/>
    <w:p>
      <w:r>
        <w:drawing>
          <wp:inline distT="0" distB="0" distL="0" distR="0">
            <wp:extent cx="5274310" cy="5509260"/>
            <wp:effectExtent l="0" t="0" r="1397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5"/>
                    <a:stretch>
                      <a:fillRect/>
                    </a:stretch>
                  </pic:blipFill>
                  <pic:spPr>
                    <a:xfrm>
                      <a:off x="0" y="0"/>
                      <a:ext cx="5274310" cy="5509260"/>
                    </a:xfrm>
                    <a:prstGeom prst="rect">
                      <a:avLst/>
                    </a:prstGeom>
                  </pic:spPr>
                </pic:pic>
              </a:graphicData>
            </a:graphic>
          </wp:inline>
        </w:drawing>
      </w:r>
      <w:r>
        <w:t xml:space="preserve"> </w:t>
      </w:r>
    </w:p>
    <w:p/>
    <w:p>
      <w:pPr>
        <w:rPr>
          <w:rFonts w:hint="eastAsia"/>
        </w:rPr>
      </w:pPr>
      <w:bookmarkStart w:id="413" w:name="S_填写文件名称和描述"/>
      <w:r>
        <w:rPr>
          <w:rFonts w:hint="eastAsia"/>
          <w:color w:val="FF0000"/>
        </w:rPr>
        <w:t>填写文件名称和描述</w:t>
      </w:r>
    </w:p>
    <w:bookmarkEnd w:id="413"/>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56"/>
                    <a:stretch>
                      <a:fillRect/>
                    </a:stretch>
                  </pic:blipFill>
                  <pic:spPr>
                    <a:xfrm>
                      <a:off x="0" y="0"/>
                      <a:ext cx="3855720" cy="2247900"/>
                    </a:xfrm>
                    <a:prstGeom prst="rect">
                      <a:avLst/>
                    </a:prstGeom>
                    <a:noFill/>
                    <a:ln w="9525">
                      <a:noFill/>
                    </a:ln>
                  </pic:spPr>
                </pic:pic>
              </a:graphicData>
            </a:graphic>
          </wp:inline>
        </w:drawing>
      </w:r>
    </w:p>
    <w:p>
      <w:pPr>
        <w:pStyle w:val="4"/>
      </w:pPr>
      <w:bookmarkStart w:id="414" w:name="_Toc22254"/>
      <w:bookmarkStart w:id="415" w:name="_Toc6463"/>
      <w:r>
        <w:rPr>
          <w:rFonts w:hint="eastAsia"/>
        </w:rPr>
        <w:t>4.2.14</w:t>
      </w:r>
      <w:bookmarkEnd w:id="414"/>
      <w:r>
        <w:rPr>
          <w:rFonts w:hint="eastAsia"/>
        </w:rPr>
        <w:t>查看评价信息</w:t>
      </w:r>
      <w:bookmarkEnd w:id="41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S-2-12 </w:t>
            </w:r>
            <w:r>
              <w:rPr>
                <w:rFonts w:hint="eastAsia"/>
                <w:kern w:val="0"/>
                <w:sz w:val="20"/>
              </w:rPr>
              <w:t>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2-12.0查看评价</w:t>
            </w:r>
          </w:p>
          <w:p>
            <w:pPr>
              <w:rPr>
                <w:color w:val="auto"/>
                <w:kern w:val="0"/>
                <w:sz w:val="20"/>
              </w:rPr>
            </w:pPr>
            <w:r>
              <w:rPr>
                <w:rFonts w:hint="eastAsia"/>
                <w:color w:val="auto"/>
                <w:kern w:val="0"/>
                <w:sz w:val="20"/>
              </w:rPr>
              <w:t>1.</w:t>
            </w:r>
            <w:r>
              <w:rPr>
                <w:rFonts w:hint="eastAsia"/>
                <w:color w:val="auto"/>
                <w:kern w:val="0"/>
                <w:sz w:val="20"/>
              </w:rPr>
              <w:fldChar w:fldCharType="begin"/>
            </w:r>
            <w:r>
              <w:rPr>
                <w:rFonts w:hint="eastAsia"/>
                <w:color w:val="auto"/>
                <w:kern w:val="0"/>
                <w:sz w:val="20"/>
              </w:rPr>
              <w:instrText xml:space="preserve"> HYPERLINK \l "S_选择实例点击3" </w:instrText>
            </w:r>
            <w:r>
              <w:rPr>
                <w:rFonts w:hint="eastAsia"/>
                <w:color w:val="auto"/>
                <w:kern w:val="0"/>
                <w:sz w:val="20"/>
              </w:rPr>
              <w:fldChar w:fldCharType="separate"/>
            </w:r>
            <w:r>
              <w:rPr>
                <w:rStyle w:val="31"/>
                <w:rFonts w:hint="eastAsia"/>
                <w:kern w:val="0"/>
                <w:sz w:val="20"/>
              </w:rPr>
              <w:t>学生用户选择实例点击</w:t>
            </w:r>
            <w:r>
              <w:rPr>
                <w:rFonts w:hint="eastAsia"/>
                <w:color w:val="auto"/>
                <w:kern w:val="0"/>
                <w:sz w:val="20"/>
              </w:rPr>
              <w:fldChar w:fldCharType="end"/>
            </w:r>
          </w:p>
          <w:p>
            <w:pPr>
              <w:rPr>
                <w:kern w:val="0"/>
                <w:sz w:val="20"/>
              </w:rPr>
            </w:pPr>
            <w:r>
              <w:rPr>
                <w:rFonts w:hint="eastAsia"/>
                <w:kern w:val="0"/>
                <w:sz w:val="20"/>
              </w:rPr>
              <w:t>2.</w:t>
            </w:r>
            <w:r>
              <w:rPr>
                <w:rFonts w:hint="eastAsia"/>
                <w:color w:val="FF0000"/>
                <w:kern w:val="0"/>
                <w:sz w:val="20"/>
              </w:rPr>
              <w:fldChar w:fldCharType="begin"/>
            </w:r>
            <w:r>
              <w:rPr>
                <w:rFonts w:hint="eastAsia"/>
                <w:color w:val="FF0000"/>
                <w:kern w:val="0"/>
                <w:sz w:val="20"/>
              </w:rPr>
              <w:instrText xml:space="preserve"> HYPERLINK \l "S_点击\“项目评价\”" </w:instrText>
            </w:r>
            <w:r>
              <w:rPr>
                <w:rFonts w:hint="eastAsia"/>
                <w:color w:val="FF0000"/>
                <w:kern w:val="0"/>
                <w:sz w:val="20"/>
              </w:rPr>
              <w:fldChar w:fldCharType="separate"/>
            </w:r>
            <w:r>
              <w:rPr>
                <w:rStyle w:val="31"/>
                <w:rFonts w:hint="eastAsia"/>
                <w:color w:val="FF0000"/>
                <w:kern w:val="0"/>
                <w:sz w:val="20"/>
              </w:rPr>
              <w:t>进入界面后点击“项目评价”</w:t>
            </w:r>
            <w:r>
              <w:rPr>
                <w:rFonts w:hint="eastAsia"/>
                <w:color w:val="FF0000"/>
                <w:kern w:val="0"/>
                <w:sz w:val="20"/>
              </w:rPr>
              <w:fldChar w:fldCharType="end"/>
            </w:r>
          </w:p>
          <w:p>
            <w:pPr>
              <w:rPr>
                <w:kern w:val="0"/>
                <w:sz w:val="20"/>
              </w:rPr>
            </w:pPr>
            <w:r>
              <w:rPr>
                <w:rFonts w:hint="eastAsia"/>
                <w:color w:val="auto"/>
                <w:kern w:val="0"/>
                <w:sz w:val="20"/>
              </w:rPr>
              <w:t>3.</w:t>
            </w:r>
            <w:r>
              <w:rPr>
                <w:color w:val="auto"/>
                <w:kern w:val="0"/>
                <w:sz w:val="20"/>
              </w:rPr>
              <w:t xml:space="preserve"> </w:t>
            </w:r>
            <w:r>
              <w:rPr>
                <w:rFonts w:hint="eastAsia"/>
                <w:color w:val="auto"/>
                <w:kern w:val="0"/>
                <w:sz w:val="20"/>
              </w:rPr>
              <w:fldChar w:fldCharType="begin"/>
            </w:r>
            <w:r>
              <w:rPr>
                <w:rFonts w:hint="eastAsia"/>
                <w:color w:val="auto"/>
                <w:kern w:val="0"/>
                <w:sz w:val="20"/>
              </w:rPr>
              <w:instrText xml:space="preserve"> HYPERLINK \l "S_显示相关评价信息" </w:instrText>
            </w:r>
            <w:r>
              <w:rPr>
                <w:rFonts w:hint="eastAsia"/>
                <w:color w:val="auto"/>
                <w:kern w:val="0"/>
                <w:sz w:val="20"/>
              </w:rPr>
              <w:fldChar w:fldCharType="separate"/>
            </w:r>
            <w:r>
              <w:rPr>
                <w:rStyle w:val="31"/>
                <w:rFonts w:hint="eastAsia"/>
                <w:kern w:val="0"/>
                <w:sz w:val="20"/>
              </w:rPr>
              <w:t>显示相关评价信息</w:t>
            </w:r>
            <w:r>
              <w:rPr>
                <w:rFonts w:hint="eastAsia"/>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2-12.0</w:t>
            </w:r>
            <w:r>
              <w:rPr>
                <w:rFonts w:hint="eastAsia"/>
                <w:color w:val="auto"/>
                <w:kern w:val="0"/>
                <w:sz w:val="20"/>
              </w:rPr>
              <w:t>显示相关评价信息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209925" cy="3895725"/>
            <wp:effectExtent l="0" t="0" r="571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7"/>
                    <a:stretch>
                      <a:fillRect/>
                    </a:stretch>
                  </pic:blipFill>
                  <pic:spPr>
                    <a:xfrm>
                      <a:off x="0" y="0"/>
                      <a:ext cx="3209925" cy="3895725"/>
                    </a:xfrm>
                    <a:prstGeom prst="rect">
                      <a:avLst/>
                    </a:prstGeom>
                  </pic:spPr>
                </pic:pic>
              </a:graphicData>
            </a:graphic>
          </wp:inline>
        </w:drawing>
      </w:r>
      <w:r>
        <w:t xml:space="preserve"> </w:t>
      </w:r>
    </w:p>
    <w:p>
      <w:pPr>
        <w:rPr>
          <w:rFonts w:hint="eastAsia"/>
        </w:rPr>
      </w:pPr>
      <w:bookmarkStart w:id="416" w:name="S_选择实例点击3"/>
      <w:r>
        <w:rPr>
          <w:rFonts w:hint="eastAsia"/>
          <w:color w:val="FF0000"/>
        </w:rPr>
        <w:t>选择实例点击</w:t>
      </w:r>
    </w:p>
    <w:bookmarkEnd w:id="416"/>
    <w:p>
      <w:r>
        <w:drawing>
          <wp:inline distT="0" distB="0" distL="0" distR="0">
            <wp:extent cx="5274310" cy="2029460"/>
            <wp:effectExtent l="0" t="0" r="1397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rPr>
      </w:pPr>
      <w:bookmarkStart w:id="417" w:name="S_点击“项目评价”"/>
      <w:r>
        <w:rPr>
          <w:rFonts w:hint="eastAsia"/>
          <w:color w:val="FF0000"/>
        </w:rPr>
        <w:t>点击“项目评价”</w:t>
      </w:r>
    </w:p>
    <w:bookmarkEnd w:id="417"/>
    <w:p>
      <w:r>
        <w:drawing>
          <wp:inline distT="0" distB="0" distL="0" distR="0">
            <wp:extent cx="2895600" cy="77152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8"/>
                    <a:stretch>
                      <a:fillRect/>
                    </a:stretch>
                  </pic:blipFill>
                  <pic:spPr>
                    <a:xfrm>
                      <a:off x="0" y="0"/>
                      <a:ext cx="2895600" cy="771525"/>
                    </a:xfrm>
                    <a:prstGeom prst="rect">
                      <a:avLst/>
                    </a:prstGeom>
                  </pic:spPr>
                </pic:pic>
              </a:graphicData>
            </a:graphic>
          </wp:inline>
        </w:drawing>
      </w:r>
    </w:p>
    <w:p>
      <w:pPr>
        <w:rPr>
          <w:rFonts w:hint="eastAsia"/>
        </w:rPr>
      </w:pPr>
      <w:bookmarkStart w:id="418" w:name="S_显示相关评价信息"/>
      <w:r>
        <w:rPr>
          <w:rFonts w:hint="eastAsia"/>
          <w:color w:val="FF0000"/>
        </w:rPr>
        <w:t>显示相关评价信息</w:t>
      </w:r>
    </w:p>
    <w:bookmarkEnd w:id="418"/>
    <w:p>
      <w:r>
        <w:drawing>
          <wp:inline distT="0" distB="0" distL="0" distR="0">
            <wp:extent cx="5274310" cy="2893060"/>
            <wp:effectExtent l="0" t="0" r="1397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9"/>
                    <a:stretch>
                      <a:fillRect/>
                    </a:stretch>
                  </pic:blipFill>
                  <pic:spPr>
                    <a:xfrm>
                      <a:off x="0" y="0"/>
                      <a:ext cx="5274310" cy="2893060"/>
                    </a:xfrm>
                    <a:prstGeom prst="rect">
                      <a:avLst/>
                    </a:prstGeom>
                  </pic:spPr>
                </pic:pic>
              </a:graphicData>
            </a:graphic>
          </wp:inline>
        </w:drawing>
      </w:r>
    </w:p>
    <w:p/>
    <w:p>
      <w:pPr>
        <w:pStyle w:val="4"/>
      </w:pPr>
      <w:bookmarkStart w:id="419" w:name="_Toc11897"/>
      <w:bookmarkStart w:id="420" w:name="_Toc11879"/>
      <w:r>
        <w:rPr>
          <w:rFonts w:hint="eastAsia"/>
        </w:rPr>
        <w:t>4.2.15学生参与评价</w:t>
      </w:r>
      <w:bookmarkEnd w:id="419"/>
      <w:bookmarkEnd w:id="42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S-2-13 </w:t>
            </w:r>
            <w:r>
              <w:rPr>
                <w:rFonts w:hint="eastAsia"/>
                <w:kern w:val="0"/>
                <w:sz w:val="20"/>
              </w:rPr>
              <w:t>任务评价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2-13.0任务评价</w:t>
            </w:r>
          </w:p>
          <w:p>
            <w:pPr>
              <w:rPr>
                <w:color w:val="auto"/>
                <w:kern w:val="0"/>
                <w:sz w:val="20"/>
              </w:rPr>
            </w:pPr>
            <w:r>
              <w:rPr>
                <w:rFonts w:hint="eastAsia"/>
                <w:color w:val="auto"/>
                <w:kern w:val="0"/>
                <w:sz w:val="20"/>
              </w:rPr>
              <w:t>1.</w:t>
            </w:r>
            <w:r>
              <w:rPr>
                <w:rFonts w:hint="eastAsia"/>
                <w:color w:val="auto"/>
                <w:kern w:val="0"/>
                <w:sz w:val="20"/>
              </w:rPr>
              <w:fldChar w:fldCharType="begin"/>
            </w:r>
            <w:r>
              <w:rPr>
                <w:rFonts w:hint="eastAsia"/>
                <w:color w:val="auto"/>
                <w:kern w:val="0"/>
                <w:sz w:val="20"/>
              </w:rPr>
              <w:instrText xml:space="preserve"> HYPERLINK \l "S_选择实例点击4" </w:instrText>
            </w:r>
            <w:r>
              <w:rPr>
                <w:rFonts w:hint="eastAsia"/>
                <w:color w:val="auto"/>
                <w:kern w:val="0"/>
                <w:sz w:val="20"/>
              </w:rPr>
              <w:fldChar w:fldCharType="separate"/>
            </w:r>
            <w:r>
              <w:rPr>
                <w:rStyle w:val="31"/>
                <w:rFonts w:hint="eastAsia"/>
                <w:kern w:val="0"/>
                <w:sz w:val="20"/>
              </w:rPr>
              <w:t>学生用户选择实例点击</w:t>
            </w:r>
            <w:r>
              <w:rPr>
                <w:rFonts w:hint="eastAsia"/>
                <w:color w:val="auto"/>
                <w:kern w:val="0"/>
                <w:sz w:val="20"/>
              </w:rPr>
              <w:fldChar w:fldCharType="end"/>
            </w:r>
          </w:p>
          <w:p>
            <w:pPr>
              <w:rPr>
                <w:color w:val="auto"/>
                <w:kern w:val="0"/>
                <w:sz w:val="20"/>
              </w:rPr>
            </w:pPr>
            <w:r>
              <w:rPr>
                <w:rFonts w:hint="eastAsia"/>
                <w:color w:val="auto"/>
                <w:kern w:val="0"/>
                <w:sz w:val="20"/>
              </w:rPr>
              <w:t>2.</w:t>
            </w:r>
            <w:r>
              <w:rPr>
                <w:rFonts w:hint="eastAsia"/>
                <w:color w:val="auto"/>
                <w:kern w:val="0"/>
                <w:sz w:val="20"/>
              </w:rPr>
              <w:fldChar w:fldCharType="begin"/>
            </w:r>
            <w:r>
              <w:rPr>
                <w:rFonts w:hint="eastAsia"/>
                <w:color w:val="auto"/>
                <w:kern w:val="0"/>
                <w:sz w:val="20"/>
              </w:rPr>
              <w:instrText xml:space="preserve"> HYPERLINK \l "S_点击\“项目评价\”2" </w:instrText>
            </w:r>
            <w:r>
              <w:rPr>
                <w:rFonts w:hint="eastAsia"/>
                <w:color w:val="auto"/>
                <w:kern w:val="0"/>
                <w:sz w:val="20"/>
              </w:rPr>
              <w:fldChar w:fldCharType="separate"/>
            </w:r>
            <w:r>
              <w:rPr>
                <w:rStyle w:val="31"/>
                <w:rFonts w:hint="eastAsia"/>
                <w:kern w:val="0"/>
                <w:sz w:val="20"/>
              </w:rPr>
              <w:t>进入界面后点击“项目评价”</w:t>
            </w:r>
            <w:r>
              <w:rPr>
                <w:rFonts w:hint="eastAsia"/>
                <w:color w:val="auto"/>
                <w:kern w:val="0"/>
                <w:sz w:val="20"/>
              </w:rPr>
              <w:fldChar w:fldCharType="end"/>
            </w:r>
          </w:p>
          <w:p>
            <w:pPr>
              <w:rPr>
                <w:color w:val="auto"/>
                <w:kern w:val="0"/>
                <w:sz w:val="20"/>
              </w:rPr>
            </w:pPr>
            <w:r>
              <w:rPr>
                <w:rFonts w:hint="eastAsia"/>
                <w:color w:val="auto"/>
                <w:kern w:val="0"/>
                <w:sz w:val="20"/>
              </w:rPr>
              <w:t>3.</w:t>
            </w:r>
            <w:r>
              <w:rPr>
                <w:color w:val="auto"/>
                <w:kern w:val="0"/>
                <w:sz w:val="20"/>
              </w:rPr>
              <w:t xml:space="preserve"> </w:t>
            </w:r>
            <w:r>
              <w:rPr>
                <w:rFonts w:hint="eastAsia"/>
                <w:color w:val="auto"/>
                <w:kern w:val="0"/>
                <w:sz w:val="20"/>
              </w:rPr>
              <w:fldChar w:fldCharType="begin"/>
            </w:r>
            <w:r>
              <w:rPr>
                <w:rFonts w:hint="eastAsia"/>
                <w:color w:val="auto"/>
                <w:kern w:val="0"/>
                <w:sz w:val="20"/>
              </w:rPr>
              <w:instrText xml:space="preserve"> HYPERLINK \l "S_点击\“对任务评价\”" </w:instrText>
            </w:r>
            <w:r>
              <w:rPr>
                <w:rFonts w:hint="eastAsia"/>
                <w:color w:val="auto"/>
                <w:kern w:val="0"/>
                <w:sz w:val="20"/>
              </w:rPr>
              <w:fldChar w:fldCharType="separate"/>
            </w:r>
            <w:r>
              <w:rPr>
                <w:rStyle w:val="31"/>
                <w:rFonts w:hint="eastAsia"/>
                <w:kern w:val="0"/>
                <w:sz w:val="20"/>
              </w:rPr>
              <w:t>点击“对任务评价”</w:t>
            </w:r>
            <w:r>
              <w:rPr>
                <w:rFonts w:hint="eastAsia"/>
                <w:color w:val="auto"/>
                <w:kern w:val="0"/>
                <w:sz w:val="20"/>
              </w:rPr>
              <w:fldChar w:fldCharType="end"/>
            </w:r>
          </w:p>
          <w:p>
            <w:pPr>
              <w:rPr>
                <w:kern w:val="0"/>
                <w:sz w:val="20"/>
              </w:rPr>
            </w:pPr>
            <w:r>
              <w:rPr>
                <w:rFonts w:hint="eastAsia"/>
                <w:color w:val="auto"/>
                <w:kern w:val="0"/>
                <w:sz w:val="20"/>
              </w:rPr>
              <w:t xml:space="preserve">4. </w:t>
            </w:r>
            <w:r>
              <w:rPr>
                <w:rFonts w:hint="eastAsia"/>
                <w:color w:val="auto"/>
                <w:kern w:val="0"/>
                <w:sz w:val="20"/>
              </w:rPr>
              <w:fldChar w:fldCharType="begin"/>
            </w:r>
            <w:r>
              <w:rPr>
                <w:rFonts w:hint="eastAsia"/>
                <w:color w:val="auto"/>
                <w:kern w:val="0"/>
                <w:sz w:val="20"/>
              </w:rPr>
              <w:instrText xml:space="preserve"> HYPERLINK \l "S_选择各项的评价等级，并填写综合评价" </w:instrText>
            </w:r>
            <w:r>
              <w:rPr>
                <w:rFonts w:hint="eastAsia"/>
                <w:color w:val="auto"/>
                <w:kern w:val="0"/>
                <w:sz w:val="20"/>
              </w:rPr>
              <w:fldChar w:fldCharType="separate"/>
            </w:r>
            <w:r>
              <w:rPr>
                <w:rStyle w:val="31"/>
                <w:rFonts w:hint="eastAsia"/>
                <w:kern w:val="0"/>
                <w:sz w:val="20"/>
              </w:rPr>
              <w:t>选择各项的评价等级，并填写综合评价</w:t>
            </w:r>
            <w:r>
              <w:rPr>
                <w:rFonts w:hint="eastAsia"/>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2-13.0E1</w:t>
            </w:r>
          </w:p>
          <w:p>
            <w:pPr>
              <w:rPr>
                <w:kern w:val="0"/>
                <w:sz w:val="20"/>
              </w:rPr>
            </w:pPr>
            <w:r>
              <w:rPr>
                <w:rFonts w:hint="eastAsia"/>
                <w:kern w:val="0"/>
                <w:sz w:val="20"/>
              </w:rPr>
              <w:t>1若没填写综合评价，系统显示“综合评价不能为空”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2-13.0填写综合评价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w:t>
            </w:r>
            <w:r>
              <w:rPr>
                <w:kern w:val="0"/>
                <w:sz w:val="20"/>
              </w:rPr>
              <w:t>1</w:t>
            </w:r>
            <w:r>
              <w:rPr>
                <w:rFonts w:hint="eastAsia"/>
                <w:kern w:val="0"/>
                <w:sz w:val="20"/>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4676775" cy="5362575"/>
            <wp:effectExtent l="0" t="0" r="1905"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0"/>
                    <a:stretch>
                      <a:fillRect/>
                    </a:stretch>
                  </pic:blipFill>
                  <pic:spPr>
                    <a:xfrm>
                      <a:off x="0" y="0"/>
                      <a:ext cx="4676775" cy="5362575"/>
                    </a:xfrm>
                    <a:prstGeom prst="rect">
                      <a:avLst/>
                    </a:prstGeom>
                  </pic:spPr>
                </pic:pic>
              </a:graphicData>
            </a:graphic>
          </wp:inline>
        </w:drawing>
      </w:r>
      <w:r>
        <w:t xml:space="preserve"> </w:t>
      </w:r>
    </w:p>
    <w:p>
      <w:pPr>
        <w:rPr>
          <w:rFonts w:hint="eastAsia"/>
        </w:rPr>
      </w:pPr>
      <w:bookmarkStart w:id="421" w:name="S_选择实例点击4"/>
      <w:r>
        <w:rPr>
          <w:rFonts w:hint="eastAsia"/>
          <w:color w:val="FF0000"/>
        </w:rPr>
        <w:t>选择实例点击</w:t>
      </w:r>
    </w:p>
    <w:bookmarkEnd w:id="421"/>
    <w:p>
      <w:r>
        <w:drawing>
          <wp:inline distT="0" distB="0" distL="0" distR="0">
            <wp:extent cx="5274310" cy="2029460"/>
            <wp:effectExtent l="0" t="0" r="1397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0"/>
                    <a:stretch>
                      <a:fillRect/>
                    </a:stretch>
                  </pic:blipFill>
                  <pic:spPr>
                    <a:xfrm>
                      <a:off x="0" y="0"/>
                      <a:ext cx="5274310" cy="2029460"/>
                    </a:xfrm>
                    <a:prstGeom prst="rect">
                      <a:avLst/>
                    </a:prstGeom>
                  </pic:spPr>
                </pic:pic>
              </a:graphicData>
            </a:graphic>
          </wp:inline>
        </w:drawing>
      </w:r>
    </w:p>
    <w:p>
      <w:pPr>
        <w:rPr>
          <w:rFonts w:hint="eastAsia"/>
        </w:rPr>
      </w:pPr>
      <w:bookmarkStart w:id="422" w:name="S_点击“项目评价”2"/>
      <w:r>
        <w:rPr>
          <w:rFonts w:hint="eastAsia"/>
          <w:color w:val="FF0000"/>
        </w:rPr>
        <w:t>点击“项目评价”</w:t>
      </w:r>
    </w:p>
    <w:bookmarkEnd w:id="422"/>
    <w:p>
      <w:r>
        <w:drawing>
          <wp:inline distT="0" distB="0" distL="0" distR="0">
            <wp:extent cx="2552700" cy="733425"/>
            <wp:effectExtent l="0" t="0" r="762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1"/>
                    <a:stretch>
                      <a:fillRect/>
                    </a:stretch>
                  </pic:blipFill>
                  <pic:spPr>
                    <a:xfrm>
                      <a:off x="0" y="0"/>
                      <a:ext cx="2552700" cy="733425"/>
                    </a:xfrm>
                    <a:prstGeom prst="rect">
                      <a:avLst/>
                    </a:prstGeom>
                  </pic:spPr>
                </pic:pic>
              </a:graphicData>
            </a:graphic>
          </wp:inline>
        </w:drawing>
      </w:r>
    </w:p>
    <w:p>
      <w:pPr>
        <w:rPr>
          <w:rFonts w:hint="eastAsia"/>
        </w:rPr>
      </w:pPr>
      <w:bookmarkStart w:id="423" w:name="S_点击“对任务评价”"/>
      <w:r>
        <w:rPr>
          <w:rFonts w:hint="eastAsia"/>
          <w:color w:val="FF0000"/>
        </w:rPr>
        <w:t>点击“对任务评价”</w:t>
      </w:r>
    </w:p>
    <w:bookmarkEnd w:id="423"/>
    <w:p>
      <w:r>
        <w:drawing>
          <wp:inline distT="0" distB="0" distL="0" distR="0">
            <wp:extent cx="1714500" cy="1495425"/>
            <wp:effectExtent l="0" t="0" r="7620"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2"/>
                    <a:stretch>
                      <a:fillRect/>
                    </a:stretch>
                  </pic:blipFill>
                  <pic:spPr>
                    <a:xfrm>
                      <a:off x="0" y="0"/>
                      <a:ext cx="1714500" cy="1495425"/>
                    </a:xfrm>
                    <a:prstGeom prst="rect">
                      <a:avLst/>
                    </a:prstGeom>
                  </pic:spPr>
                </pic:pic>
              </a:graphicData>
            </a:graphic>
          </wp:inline>
        </w:drawing>
      </w:r>
    </w:p>
    <w:p>
      <w:pPr>
        <w:rPr>
          <w:rFonts w:hint="eastAsia"/>
        </w:rPr>
      </w:pPr>
      <w:bookmarkStart w:id="424" w:name="S_选择各项的评价等级，并填写综合评价"/>
      <w:r>
        <w:rPr>
          <w:rFonts w:hint="eastAsia"/>
          <w:color w:val="FF0000"/>
        </w:rPr>
        <w:t>选择各项的评价等级，并填写综合评价</w:t>
      </w:r>
    </w:p>
    <w:bookmarkEnd w:id="424"/>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63"/>
                    <a:stretch>
                      <a:fillRect/>
                    </a:stretch>
                  </pic:blipFill>
                  <pic:spPr>
                    <a:xfrm>
                      <a:off x="0" y="0"/>
                      <a:ext cx="4884420" cy="4823460"/>
                    </a:xfrm>
                    <a:prstGeom prst="rect">
                      <a:avLst/>
                    </a:prstGeom>
                    <a:noFill/>
                    <a:ln w="9525">
                      <a:noFill/>
                    </a:ln>
                  </pic:spPr>
                </pic:pic>
              </a:graphicData>
            </a:graphic>
          </wp:inline>
        </w:drawing>
      </w:r>
    </w:p>
    <w:p/>
    <w:p>
      <w:pPr>
        <w:pStyle w:val="4"/>
      </w:pPr>
      <w:bookmarkStart w:id="425" w:name="_Toc10618"/>
      <w:bookmarkStart w:id="426" w:name="_Toc21579"/>
      <w:r>
        <w:rPr>
          <w:rFonts w:hint="eastAsia"/>
        </w:rPr>
        <w:t>4.2.16学生查看我的实例</w:t>
      </w:r>
      <w:bookmarkEnd w:id="425"/>
      <w:bookmarkEnd w:id="42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S-3-1 </w:t>
            </w:r>
            <w:r>
              <w:rPr>
                <w:rFonts w:hint="eastAsia"/>
                <w:kern w:val="0"/>
                <w:sz w:val="20"/>
              </w:rPr>
              <w:t xml:space="preserve">查看我的实例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系统显示该用户的实例信息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3-1.0查看我的案例</w:t>
            </w:r>
          </w:p>
          <w:p>
            <w:pPr>
              <w:rPr>
                <w:color w:val="auto"/>
                <w:kern w:val="0"/>
                <w:sz w:val="20"/>
              </w:rPr>
            </w:pPr>
            <w:r>
              <w:rPr>
                <w:color w:val="auto"/>
                <w:kern w:val="0"/>
                <w:sz w:val="20"/>
              </w:rPr>
              <w:t>1点击</w:t>
            </w:r>
            <w:r>
              <w:rPr>
                <w:color w:val="auto"/>
                <w:kern w:val="0"/>
                <w:sz w:val="20"/>
              </w:rPr>
              <w:fldChar w:fldCharType="begin"/>
            </w:r>
            <w:r>
              <w:rPr>
                <w:color w:val="auto"/>
                <w:kern w:val="0"/>
                <w:sz w:val="20"/>
              </w:rPr>
              <w:instrText xml:space="preserve"> HYPERLINK \l "S_点击我的项目5" </w:instrText>
            </w:r>
            <w:r>
              <w:rPr>
                <w:color w:val="auto"/>
                <w:kern w:val="0"/>
                <w:sz w:val="20"/>
              </w:rPr>
              <w:fldChar w:fldCharType="separate"/>
            </w:r>
            <w:r>
              <w:rPr>
                <w:rStyle w:val="31"/>
                <w:kern w:val="0"/>
                <w:sz w:val="20"/>
              </w:rPr>
              <w:t>我的项目</w:t>
            </w:r>
            <w:r>
              <w:rPr>
                <w:color w:val="auto"/>
                <w:kern w:val="0"/>
                <w:sz w:val="20"/>
              </w:rPr>
              <w:fldChar w:fldCharType="end"/>
            </w:r>
          </w:p>
          <w:p>
            <w:pPr>
              <w:rPr>
                <w:color w:val="auto"/>
                <w:kern w:val="0"/>
                <w:sz w:val="20"/>
              </w:rPr>
            </w:pPr>
            <w:r>
              <w:rPr>
                <w:color w:val="auto"/>
                <w:kern w:val="0"/>
                <w:sz w:val="20"/>
              </w:rPr>
              <w:t>2选择</w:t>
            </w:r>
            <w:r>
              <w:rPr>
                <w:color w:val="auto"/>
                <w:kern w:val="0"/>
                <w:sz w:val="20"/>
              </w:rPr>
              <w:fldChar w:fldCharType="begin"/>
            </w:r>
            <w:r>
              <w:rPr>
                <w:color w:val="auto"/>
                <w:kern w:val="0"/>
                <w:sz w:val="20"/>
              </w:rPr>
              <w:instrText xml:space="preserve"> HYPERLINK \l "S_选择实例点击5" </w:instrText>
            </w:r>
            <w:r>
              <w:rPr>
                <w:color w:val="auto"/>
                <w:kern w:val="0"/>
                <w:sz w:val="20"/>
              </w:rPr>
              <w:fldChar w:fldCharType="separate"/>
            </w:r>
            <w:r>
              <w:rPr>
                <w:rStyle w:val="31"/>
                <w:kern w:val="0"/>
                <w:sz w:val="20"/>
              </w:rPr>
              <w:t>实例点击</w:t>
            </w:r>
            <w:r>
              <w:rPr>
                <w:color w:val="auto"/>
                <w:kern w:val="0"/>
                <w:sz w:val="20"/>
              </w:rPr>
              <w:fldChar w:fldCharType="end"/>
            </w:r>
          </w:p>
          <w:p>
            <w:pPr>
              <w:rPr>
                <w:kern w:val="0"/>
                <w:sz w:val="20"/>
              </w:rPr>
            </w:pPr>
            <w:r>
              <w:rPr>
                <w:color w:val="auto"/>
                <w:kern w:val="0"/>
                <w:sz w:val="20"/>
              </w:rPr>
              <w:t>3.跳转至</w:t>
            </w:r>
            <w:r>
              <w:rPr>
                <w:color w:val="auto"/>
                <w:kern w:val="0"/>
                <w:sz w:val="20"/>
              </w:rPr>
              <w:fldChar w:fldCharType="begin"/>
            </w:r>
            <w:r>
              <w:rPr>
                <w:color w:val="auto"/>
                <w:kern w:val="0"/>
                <w:sz w:val="20"/>
              </w:rPr>
              <w:instrText xml:space="preserve"> HYPERLINK \l "S_跳转至案例界面" </w:instrText>
            </w:r>
            <w:r>
              <w:rPr>
                <w:color w:val="auto"/>
                <w:kern w:val="0"/>
                <w:sz w:val="20"/>
              </w:rPr>
              <w:fldChar w:fldCharType="separate"/>
            </w:r>
            <w:r>
              <w:rPr>
                <w:rStyle w:val="31"/>
                <w:kern w:val="0"/>
                <w:sz w:val="20"/>
              </w:rPr>
              <w:t>案例界面</w:t>
            </w:r>
            <w:r>
              <w:rPr>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3-1.0</w:t>
            </w:r>
            <w:r>
              <w:rPr>
                <w:color w:val="auto"/>
                <w:kern w:val="0"/>
                <w:sz w:val="20"/>
              </w:rPr>
              <w:t>跳转至案例界面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276600" cy="3971925"/>
            <wp:effectExtent l="0" t="0" r="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64"/>
                    <a:stretch>
                      <a:fillRect/>
                    </a:stretch>
                  </pic:blipFill>
                  <pic:spPr>
                    <a:xfrm>
                      <a:off x="0" y="0"/>
                      <a:ext cx="3276600" cy="3971925"/>
                    </a:xfrm>
                    <a:prstGeom prst="rect">
                      <a:avLst/>
                    </a:prstGeom>
                  </pic:spPr>
                </pic:pic>
              </a:graphicData>
            </a:graphic>
          </wp:inline>
        </w:drawing>
      </w:r>
      <w:r>
        <w:t xml:space="preserve"> </w:t>
      </w:r>
    </w:p>
    <w:p>
      <w:pPr>
        <w:rPr>
          <w:rFonts w:hint="eastAsia"/>
        </w:rPr>
      </w:pPr>
      <w:bookmarkStart w:id="427" w:name="S_点击我的项目5"/>
      <w:r>
        <w:rPr>
          <w:color w:val="FF0000"/>
        </w:rPr>
        <w:t>点击我的项目</w:t>
      </w:r>
    </w:p>
    <w:bookmarkEnd w:id="427"/>
    <w:p>
      <w:r>
        <w:drawing>
          <wp:inline distT="0" distB="0" distL="0" distR="0">
            <wp:extent cx="1524000" cy="66675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5"/>
                    <a:stretch>
                      <a:fillRect/>
                    </a:stretch>
                  </pic:blipFill>
                  <pic:spPr>
                    <a:xfrm>
                      <a:off x="0" y="0"/>
                      <a:ext cx="1524000" cy="666750"/>
                    </a:xfrm>
                    <a:prstGeom prst="rect">
                      <a:avLst/>
                    </a:prstGeom>
                  </pic:spPr>
                </pic:pic>
              </a:graphicData>
            </a:graphic>
          </wp:inline>
        </w:drawing>
      </w:r>
    </w:p>
    <w:p>
      <w:bookmarkStart w:id="428" w:name="S_选择实例点击5"/>
      <w:r>
        <w:rPr>
          <w:color w:val="FF0000"/>
        </w:rPr>
        <w:t>选择实例点击</w:t>
      </w:r>
    </w:p>
    <w:bookmarkEnd w:id="428"/>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66"/>
                    <a:stretch>
                      <a:fillRect/>
                    </a:stretch>
                  </pic:blipFill>
                  <pic:spPr>
                    <a:xfrm>
                      <a:off x="0" y="0"/>
                      <a:ext cx="5269865" cy="1617345"/>
                    </a:xfrm>
                    <a:prstGeom prst="rect">
                      <a:avLst/>
                    </a:prstGeom>
                    <a:noFill/>
                    <a:ln w="9525">
                      <a:noFill/>
                    </a:ln>
                  </pic:spPr>
                </pic:pic>
              </a:graphicData>
            </a:graphic>
          </wp:inline>
        </w:drawing>
      </w:r>
    </w:p>
    <w:p>
      <w:pPr>
        <w:rPr>
          <w:color w:val="FF0000"/>
        </w:rPr>
      </w:pPr>
      <w:bookmarkStart w:id="429" w:name="S_跳转至案例界面"/>
      <w:r>
        <w:rPr>
          <w:color w:val="FF0000"/>
        </w:rPr>
        <w:t>跳转至案例界面</w:t>
      </w:r>
    </w:p>
    <w:bookmarkEnd w:id="429"/>
    <w:p>
      <w:pPr>
        <w:rPr>
          <w:rFonts w:hint="eastAsia"/>
        </w:rPr>
      </w:pPr>
      <w:r>
        <w:drawing>
          <wp:inline distT="0" distB="0" distL="0" distR="0">
            <wp:extent cx="5274310" cy="2856230"/>
            <wp:effectExtent l="0" t="0" r="139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7"/>
                    <a:stretch>
                      <a:fillRect/>
                    </a:stretch>
                  </pic:blipFill>
                  <pic:spPr>
                    <a:xfrm>
                      <a:off x="0" y="0"/>
                      <a:ext cx="5274310" cy="2856230"/>
                    </a:xfrm>
                    <a:prstGeom prst="rect">
                      <a:avLst/>
                    </a:prstGeom>
                  </pic:spPr>
                </pic:pic>
              </a:graphicData>
            </a:graphic>
          </wp:inline>
        </w:drawing>
      </w:r>
    </w:p>
    <w:p>
      <w:pPr>
        <w:pStyle w:val="4"/>
      </w:pPr>
      <w:bookmarkStart w:id="430" w:name="_Toc16439"/>
      <w:bookmarkStart w:id="431" w:name="_Toc24891"/>
      <w:r>
        <w:rPr>
          <w:rFonts w:hint="eastAsia"/>
        </w:rPr>
        <w:t>4.2.17学生修改密码</w:t>
      </w:r>
      <w:bookmarkEnd w:id="430"/>
      <w:bookmarkEnd w:id="43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S-3-2 </w:t>
            </w:r>
            <w:r>
              <w:rPr>
                <w:rFonts w:hint="eastAsia"/>
                <w:kern w:val="0"/>
                <w:sz w:val="20"/>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3-2.0修改密码</w:t>
            </w:r>
          </w:p>
          <w:p>
            <w:pPr>
              <w:rPr>
                <w:color w:val="auto"/>
                <w:kern w:val="0"/>
                <w:sz w:val="20"/>
              </w:rPr>
            </w:pPr>
            <w:r>
              <w:rPr>
                <w:rFonts w:hint="eastAsia"/>
                <w:color w:val="auto"/>
                <w:kern w:val="0"/>
                <w:sz w:val="20"/>
              </w:rPr>
              <w:t>1.</w:t>
            </w:r>
            <w:r>
              <w:rPr>
                <w:rFonts w:hint="eastAsia"/>
                <w:color w:val="auto"/>
                <w:kern w:val="0"/>
                <w:sz w:val="20"/>
              </w:rPr>
              <w:fldChar w:fldCharType="begin"/>
            </w:r>
            <w:r>
              <w:rPr>
                <w:rFonts w:hint="eastAsia"/>
                <w:color w:val="auto"/>
                <w:kern w:val="0"/>
                <w:sz w:val="20"/>
              </w:rPr>
              <w:instrText xml:space="preserve"> HYPERLINK \l "S_学生用户点击头像" </w:instrText>
            </w:r>
            <w:r>
              <w:rPr>
                <w:rFonts w:hint="eastAsia"/>
                <w:color w:val="auto"/>
                <w:kern w:val="0"/>
                <w:sz w:val="20"/>
              </w:rPr>
              <w:fldChar w:fldCharType="separate"/>
            </w:r>
            <w:r>
              <w:rPr>
                <w:rStyle w:val="31"/>
                <w:rFonts w:hint="eastAsia"/>
                <w:kern w:val="0"/>
                <w:sz w:val="20"/>
              </w:rPr>
              <w:t>学生用户点击头像</w:t>
            </w:r>
            <w:r>
              <w:rPr>
                <w:rFonts w:hint="eastAsia"/>
                <w:color w:val="auto"/>
                <w:kern w:val="0"/>
                <w:sz w:val="20"/>
              </w:rPr>
              <w:fldChar w:fldCharType="end"/>
            </w:r>
          </w:p>
          <w:p>
            <w:pPr>
              <w:rPr>
                <w:color w:val="auto"/>
                <w:kern w:val="0"/>
                <w:sz w:val="20"/>
              </w:rPr>
            </w:pPr>
            <w:r>
              <w:rPr>
                <w:rFonts w:hint="eastAsia"/>
                <w:color w:val="auto"/>
                <w:kern w:val="0"/>
                <w:sz w:val="20"/>
              </w:rPr>
              <w:t>2.进入界面后点击</w:t>
            </w:r>
            <w:r>
              <w:rPr>
                <w:rFonts w:hint="eastAsia"/>
                <w:color w:val="auto"/>
                <w:kern w:val="0"/>
                <w:sz w:val="20"/>
              </w:rPr>
              <w:fldChar w:fldCharType="begin"/>
            </w:r>
            <w:r>
              <w:rPr>
                <w:rFonts w:hint="eastAsia"/>
                <w:color w:val="auto"/>
                <w:kern w:val="0"/>
                <w:sz w:val="20"/>
              </w:rPr>
              <w:instrText xml:space="preserve"> HYPERLINK \l "S_点击\“修改密码\”" </w:instrText>
            </w:r>
            <w:r>
              <w:rPr>
                <w:rFonts w:hint="eastAsia"/>
                <w:color w:val="auto"/>
                <w:kern w:val="0"/>
                <w:sz w:val="20"/>
              </w:rPr>
              <w:fldChar w:fldCharType="separate"/>
            </w:r>
            <w:r>
              <w:rPr>
                <w:rStyle w:val="31"/>
                <w:rFonts w:hint="eastAsia"/>
                <w:kern w:val="0"/>
                <w:sz w:val="20"/>
              </w:rPr>
              <w:t>“修改密码”</w:t>
            </w:r>
            <w:r>
              <w:rPr>
                <w:rFonts w:hint="eastAsia"/>
                <w:color w:val="auto"/>
                <w:kern w:val="0"/>
                <w:sz w:val="20"/>
              </w:rPr>
              <w:fldChar w:fldCharType="end"/>
            </w:r>
          </w:p>
          <w:p>
            <w:pPr>
              <w:rPr>
                <w:kern w:val="0"/>
                <w:sz w:val="20"/>
              </w:rPr>
            </w:pPr>
            <w:r>
              <w:rPr>
                <w:rFonts w:hint="eastAsia"/>
                <w:color w:val="auto"/>
                <w:kern w:val="0"/>
                <w:sz w:val="20"/>
              </w:rPr>
              <w:t>3.</w:t>
            </w:r>
            <w:r>
              <w:rPr>
                <w:color w:val="auto"/>
                <w:kern w:val="0"/>
                <w:sz w:val="20"/>
              </w:rPr>
              <w:t xml:space="preserve"> </w:t>
            </w:r>
            <w:r>
              <w:rPr>
                <w:rFonts w:hint="eastAsia"/>
                <w:color w:val="auto"/>
                <w:kern w:val="0"/>
                <w:sz w:val="20"/>
              </w:rPr>
              <w:fldChar w:fldCharType="begin"/>
            </w:r>
            <w:r>
              <w:rPr>
                <w:rFonts w:hint="eastAsia"/>
                <w:color w:val="auto"/>
                <w:kern w:val="0"/>
                <w:sz w:val="20"/>
              </w:rPr>
              <w:instrText xml:space="preserve"> HYPERLINK \l "S_输入旧密码和两遍新密码，点击提交" </w:instrText>
            </w:r>
            <w:r>
              <w:rPr>
                <w:rFonts w:hint="eastAsia"/>
                <w:color w:val="auto"/>
                <w:kern w:val="0"/>
                <w:sz w:val="20"/>
              </w:rPr>
              <w:fldChar w:fldCharType="separate"/>
            </w:r>
            <w:r>
              <w:rPr>
                <w:rStyle w:val="31"/>
                <w:rFonts w:hint="eastAsia"/>
                <w:kern w:val="0"/>
                <w:sz w:val="20"/>
              </w:rPr>
              <w:t>输入旧密码和两遍新密码</w:t>
            </w:r>
            <w:r>
              <w:rPr>
                <w:rStyle w:val="31"/>
                <w:kern w:val="0"/>
                <w:sz w:val="20"/>
              </w:rPr>
              <w:t>，点击提交</w:t>
            </w:r>
            <w:r>
              <w:rPr>
                <w:rFonts w:hint="eastAsia"/>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3-2.0E1</w:t>
            </w:r>
            <w:r>
              <w:rPr>
                <w:rFonts w:hint="eastAsia"/>
                <w:color w:val="FF0000"/>
                <w:kern w:val="0"/>
                <w:sz w:val="20"/>
              </w:rPr>
              <w:t>输入旧密码有误</w:t>
            </w:r>
          </w:p>
          <w:p>
            <w:pPr>
              <w:rPr>
                <w:kern w:val="0"/>
                <w:sz w:val="20"/>
              </w:rPr>
            </w:pPr>
            <w:r>
              <w:rPr>
                <w:rFonts w:hint="eastAsia"/>
                <w:kern w:val="0"/>
                <w:sz w:val="20"/>
              </w:rPr>
              <w:t>1输入的旧密码不正确，显示“旧密码输入有误”</w:t>
            </w:r>
          </w:p>
          <w:p>
            <w:pPr>
              <w:rPr>
                <w:kern w:val="0"/>
                <w:sz w:val="20"/>
              </w:rPr>
            </w:pPr>
            <w:r>
              <w:rPr>
                <w:rFonts w:hint="eastAsia"/>
                <w:kern w:val="0"/>
                <w:sz w:val="20"/>
              </w:rPr>
              <w:t>3-2.0E2</w:t>
            </w:r>
            <w:r>
              <w:rPr>
                <w:rFonts w:hint="eastAsia"/>
                <w:color w:val="FF0000"/>
                <w:kern w:val="0"/>
                <w:sz w:val="20"/>
              </w:rPr>
              <w:t>输入的新密码</w:t>
            </w:r>
          </w:p>
          <w:p>
            <w:pPr>
              <w:rPr>
                <w:kern w:val="0"/>
                <w:sz w:val="20"/>
              </w:rPr>
            </w:pPr>
            <w:r>
              <w:rPr>
                <w:rFonts w:hint="eastAsia"/>
                <w:kern w:val="0"/>
                <w:sz w:val="20"/>
              </w:rPr>
              <w:t>1确认密码和新密码输入不相符，显示“确认密码有误”</w:t>
            </w:r>
          </w:p>
          <w:p>
            <w:pPr>
              <w:rPr>
                <w:kern w:val="0"/>
                <w:sz w:val="20"/>
              </w:rPr>
            </w:pPr>
            <w:r>
              <w:rPr>
                <w:rFonts w:hint="eastAsia"/>
                <w:kern w:val="0"/>
                <w:sz w:val="20"/>
              </w:rPr>
              <w:t>3-2.0E3</w:t>
            </w:r>
            <w:r>
              <w:rPr>
                <w:rFonts w:hint="eastAsia"/>
                <w:color w:val="FF0000"/>
                <w:kern w:val="0"/>
                <w:sz w:val="20"/>
              </w:rPr>
              <w:t>密码长度小于6位</w:t>
            </w:r>
          </w:p>
          <w:p>
            <w:pPr>
              <w:rPr>
                <w:kern w:val="0"/>
                <w:sz w:val="20"/>
              </w:rPr>
            </w:pPr>
            <w:r>
              <w:rPr>
                <w:rFonts w:hint="eastAsia"/>
                <w:kern w:val="0"/>
                <w:sz w:val="20"/>
              </w:rPr>
              <w:t>1.系统提示信息：密码长度小于6位</w:t>
            </w:r>
          </w:p>
          <w:p>
            <w:pPr>
              <w:rPr>
                <w:kern w:val="0"/>
                <w:sz w:val="20"/>
              </w:rPr>
            </w:pPr>
            <w:r>
              <w:rPr>
                <w:rFonts w:hint="eastAsia"/>
                <w:kern w:val="0"/>
                <w:sz w:val="20"/>
              </w:rPr>
              <w:t>3-2.0E4</w:t>
            </w:r>
            <w:r>
              <w:rPr>
                <w:rFonts w:hint="eastAsia"/>
                <w:color w:val="FF0000"/>
                <w:kern w:val="0"/>
                <w:sz w:val="20"/>
              </w:rPr>
              <w:t>密码长度大于20位</w:t>
            </w:r>
          </w:p>
          <w:p>
            <w:pPr>
              <w:rPr>
                <w:kern w:val="0"/>
                <w:sz w:val="20"/>
              </w:rPr>
            </w:pPr>
            <w:r>
              <w:rPr>
                <w:rFonts w:hint="eastAsia"/>
                <w:kern w:val="0"/>
                <w:sz w:val="20"/>
              </w:rPr>
              <w:t>1. 系统提示信息：密码长度大于20位</w:t>
            </w:r>
          </w:p>
          <w:p>
            <w:pPr>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kern w:val="0"/>
                <w:sz w:val="20"/>
              </w:rPr>
              <w:t>输入</w:t>
            </w:r>
          </w:p>
        </w:tc>
        <w:tc>
          <w:tcPr>
            <w:tcW w:w="4148" w:type="dxa"/>
          </w:tcPr>
          <w:p>
            <w:pPr>
              <w:rPr>
                <w:kern w:val="0"/>
                <w:sz w:val="20"/>
              </w:rPr>
            </w:pPr>
            <w:r>
              <w:rPr>
                <w:rFonts w:hint="eastAsia"/>
                <w:kern w:val="0"/>
                <w:sz w:val="20"/>
              </w:rPr>
              <w:t>3-2.0旧密码、新密码、确认密码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3-2.0输入的旧密码不正确，显示“旧密码输入有误”；确认密码和新密码输入不相符，显示“确认密码有误”</w:t>
            </w:r>
            <w:r>
              <w:rPr>
                <w:kern w:val="0"/>
                <w:sz w:val="20"/>
              </w:rPr>
              <w:t>；</w:t>
            </w:r>
            <w:r>
              <w:rPr>
                <w:rFonts w:hint="eastAsia"/>
                <w:kern w:val="0"/>
                <w:sz w:val="20"/>
              </w:rPr>
              <w:t>系统提示信息：密码长度大于20位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BR-S-1输入的旧密码正确</w:t>
            </w:r>
          </w:p>
          <w:p>
            <w:pPr>
              <w:rPr>
                <w:kern w:val="0"/>
                <w:sz w:val="20"/>
              </w:rPr>
            </w:pPr>
            <w:r>
              <w:rPr>
                <w:rFonts w:hint="eastAsia"/>
                <w:kern w:val="0"/>
                <w:sz w:val="20"/>
              </w:rPr>
              <w:t>BR-S-2认密码相符</w:t>
            </w:r>
          </w:p>
          <w:p>
            <w:pPr>
              <w:rPr>
                <w:kern w:val="0"/>
                <w:sz w:val="20"/>
              </w:rPr>
            </w:pPr>
            <w:r>
              <w:rPr>
                <w:rFonts w:hint="eastAsia"/>
                <w:kern w:val="0"/>
                <w:sz w:val="20"/>
              </w:rPr>
              <w:t>BR-S-3码长度6-20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pStyle w:val="44"/>
              <w:ind w:left="2940" w:firstLine="0" w:firstLineChars="0"/>
              <w:rPr>
                <w:kern w:val="0"/>
                <w:sz w:val="20"/>
              </w:rPr>
            </w:pPr>
          </w:p>
        </w:tc>
      </w:tr>
    </w:tbl>
    <w:p>
      <w:r>
        <w:drawing>
          <wp:inline distT="0" distB="0" distL="0" distR="0">
            <wp:extent cx="5274310" cy="5203190"/>
            <wp:effectExtent l="0" t="0" r="1397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68"/>
                    <a:stretch>
                      <a:fillRect/>
                    </a:stretch>
                  </pic:blipFill>
                  <pic:spPr>
                    <a:xfrm>
                      <a:off x="0" y="0"/>
                      <a:ext cx="5274310" cy="5203190"/>
                    </a:xfrm>
                    <a:prstGeom prst="rect">
                      <a:avLst/>
                    </a:prstGeom>
                  </pic:spPr>
                </pic:pic>
              </a:graphicData>
            </a:graphic>
          </wp:inline>
        </w:drawing>
      </w:r>
    </w:p>
    <w:p>
      <w:pPr>
        <w:rPr>
          <w:rFonts w:hint="eastAsia"/>
        </w:rPr>
      </w:pPr>
      <w:bookmarkStart w:id="432" w:name="S_学生用户点击头像"/>
      <w:r>
        <w:rPr>
          <w:rFonts w:hint="eastAsia"/>
          <w:color w:val="FF0000"/>
        </w:rPr>
        <w:t>学生用户点击头像</w:t>
      </w:r>
    </w:p>
    <w:bookmarkEnd w:id="432"/>
    <w:p>
      <w:r>
        <w:drawing>
          <wp:inline distT="0" distB="0" distL="0" distR="0">
            <wp:extent cx="3305175" cy="1219200"/>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9"/>
                    <a:stretch>
                      <a:fillRect/>
                    </a:stretch>
                  </pic:blipFill>
                  <pic:spPr>
                    <a:xfrm>
                      <a:off x="0" y="0"/>
                      <a:ext cx="3305175" cy="1219200"/>
                    </a:xfrm>
                    <a:prstGeom prst="rect">
                      <a:avLst/>
                    </a:prstGeom>
                  </pic:spPr>
                </pic:pic>
              </a:graphicData>
            </a:graphic>
          </wp:inline>
        </w:drawing>
      </w:r>
    </w:p>
    <w:p>
      <w:pPr>
        <w:rPr>
          <w:rFonts w:hint="eastAsia"/>
        </w:rPr>
      </w:pPr>
      <w:bookmarkStart w:id="433" w:name="S_点击“修改密码”"/>
      <w:r>
        <w:rPr>
          <w:rFonts w:hint="eastAsia"/>
          <w:color w:val="FF0000"/>
        </w:rPr>
        <w:t>点击“修改密码”</w:t>
      </w:r>
    </w:p>
    <w:bookmarkEnd w:id="433"/>
    <w:p>
      <w:r>
        <w:drawing>
          <wp:inline distT="0" distB="0" distL="0" distR="0">
            <wp:extent cx="4095750" cy="1609725"/>
            <wp:effectExtent l="0" t="0" r="381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0"/>
                    <a:stretch>
                      <a:fillRect/>
                    </a:stretch>
                  </pic:blipFill>
                  <pic:spPr>
                    <a:xfrm>
                      <a:off x="0" y="0"/>
                      <a:ext cx="4095750" cy="1609725"/>
                    </a:xfrm>
                    <a:prstGeom prst="rect">
                      <a:avLst/>
                    </a:prstGeom>
                  </pic:spPr>
                </pic:pic>
              </a:graphicData>
            </a:graphic>
          </wp:inline>
        </w:drawing>
      </w:r>
    </w:p>
    <w:p>
      <w:pPr>
        <w:rPr>
          <w:rFonts w:hint="eastAsia"/>
        </w:rPr>
      </w:pPr>
      <w:bookmarkStart w:id="434" w:name="S_输入旧密码和两遍新密码，点击提交"/>
      <w:r>
        <w:rPr>
          <w:rFonts w:hint="eastAsia"/>
          <w:color w:val="FF0000"/>
        </w:rPr>
        <w:t>输入旧密码和两遍新密码</w:t>
      </w:r>
      <w:r>
        <w:rPr>
          <w:color w:val="FF0000"/>
        </w:rPr>
        <w:t>，点击提交</w:t>
      </w:r>
    </w:p>
    <w:bookmarkEnd w:id="434"/>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71"/>
                    <a:stretch>
                      <a:fillRect/>
                    </a:stretch>
                  </pic:blipFill>
                  <pic:spPr>
                    <a:xfrm>
                      <a:off x="0" y="0"/>
                      <a:ext cx="4244340" cy="3093720"/>
                    </a:xfrm>
                    <a:prstGeom prst="rect">
                      <a:avLst/>
                    </a:prstGeom>
                    <a:noFill/>
                    <a:ln w="9525">
                      <a:noFill/>
                    </a:ln>
                  </pic:spPr>
                </pic:pic>
              </a:graphicData>
            </a:graphic>
          </wp:inline>
        </w:drawing>
      </w:r>
    </w:p>
    <w:p>
      <w:pPr>
        <w:pStyle w:val="4"/>
      </w:pPr>
      <w:bookmarkStart w:id="435" w:name="_Toc1653"/>
      <w:bookmarkStart w:id="436" w:name="_Toc29318"/>
      <w:r>
        <w:rPr>
          <w:rFonts w:hint="eastAsia"/>
        </w:rPr>
        <w:t>4.2.18学生更改头像</w:t>
      </w:r>
      <w:bookmarkEnd w:id="435"/>
      <w:bookmarkEnd w:id="43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S-3-3</w:t>
            </w:r>
            <w:r>
              <w:rPr>
                <w:rFonts w:hint="eastAsia"/>
                <w:kern w:val="0"/>
                <w:sz w:val="20"/>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3-3.0更换头像</w:t>
            </w:r>
          </w:p>
          <w:p>
            <w:pPr>
              <w:rPr>
                <w:color w:val="auto"/>
                <w:kern w:val="0"/>
                <w:sz w:val="20"/>
              </w:rPr>
            </w:pPr>
            <w:r>
              <w:rPr>
                <w:rFonts w:hint="eastAsia"/>
                <w:color w:val="auto"/>
                <w:kern w:val="0"/>
                <w:sz w:val="20"/>
              </w:rPr>
              <w:t>1.学生用户</w:t>
            </w:r>
            <w:r>
              <w:rPr>
                <w:rFonts w:hint="eastAsia"/>
                <w:color w:val="auto"/>
                <w:kern w:val="0"/>
                <w:sz w:val="20"/>
              </w:rPr>
              <w:fldChar w:fldCharType="begin"/>
            </w:r>
            <w:r>
              <w:rPr>
                <w:rFonts w:hint="eastAsia"/>
                <w:color w:val="auto"/>
                <w:kern w:val="0"/>
                <w:sz w:val="20"/>
              </w:rPr>
              <w:instrText xml:space="preserve"> HYPERLINK \l "S_点击头像" </w:instrText>
            </w:r>
            <w:r>
              <w:rPr>
                <w:rFonts w:hint="eastAsia"/>
                <w:color w:val="auto"/>
                <w:kern w:val="0"/>
                <w:sz w:val="20"/>
              </w:rPr>
              <w:fldChar w:fldCharType="separate"/>
            </w:r>
            <w:r>
              <w:rPr>
                <w:rStyle w:val="31"/>
                <w:rFonts w:hint="eastAsia"/>
                <w:kern w:val="0"/>
                <w:sz w:val="20"/>
              </w:rPr>
              <w:t>点击头像</w:t>
            </w:r>
            <w:r>
              <w:rPr>
                <w:rFonts w:hint="eastAsia"/>
                <w:color w:val="auto"/>
                <w:kern w:val="0"/>
                <w:sz w:val="20"/>
              </w:rPr>
              <w:fldChar w:fldCharType="end"/>
            </w:r>
          </w:p>
          <w:p>
            <w:pPr>
              <w:rPr>
                <w:color w:val="auto"/>
                <w:kern w:val="0"/>
                <w:sz w:val="20"/>
              </w:rPr>
            </w:pPr>
            <w:r>
              <w:rPr>
                <w:rFonts w:hint="eastAsia"/>
                <w:color w:val="auto"/>
                <w:kern w:val="0"/>
                <w:sz w:val="20"/>
              </w:rPr>
              <w:t>2.进入界面后点击</w:t>
            </w:r>
            <w:r>
              <w:rPr>
                <w:rFonts w:hint="eastAsia"/>
                <w:color w:val="auto"/>
                <w:kern w:val="0"/>
                <w:sz w:val="20"/>
              </w:rPr>
              <w:fldChar w:fldCharType="begin"/>
            </w:r>
            <w:r>
              <w:rPr>
                <w:rFonts w:hint="eastAsia"/>
                <w:color w:val="auto"/>
                <w:kern w:val="0"/>
                <w:sz w:val="20"/>
              </w:rPr>
              <w:instrText xml:space="preserve"> HYPERLINK \l "S_点击\“更改头像\”" </w:instrText>
            </w:r>
            <w:r>
              <w:rPr>
                <w:rFonts w:hint="eastAsia"/>
                <w:color w:val="auto"/>
                <w:kern w:val="0"/>
                <w:sz w:val="20"/>
              </w:rPr>
              <w:fldChar w:fldCharType="separate"/>
            </w:r>
            <w:r>
              <w:rPr>
                <w:rStyle w:val="31"/>
                <w:rFonts w:hint="eastAsia"/>
                <w:kern w:val="0"/>
                <w:sz w:val="20"/>
              </w:rPr>
              <w:t>“更改头像”</w:t>
            </w:r>
            <w:r>
              <w:rPr>
                <w:rFonts w:hint="eastAsia"/>
                <w:color w:val="auto"/>
                <w:kern w:val="0"/>
                <w:sz w:val="20"/>
              </w:rPr>
              <w:fldChar w:fldCharType="end"/>
            </w:r>
          </w:p>
          <w:p>
            <w:pPr>
              <w:rPr>
                <w:color w:val="FF0000"/>
                <w:kern w:val="0"/>
                <w:sz w:val="20"/>
              </w:rPr>
            </w:pPr>
            <w:r>
              <w:rPr>
                <w:rFonts w:hint="eastAsia"/>
                <w:color w:val="auto"/>
                <w:kern w:val="0"/>
                <w:sz w:val="20"/>
              </w:rPr>
              <w:t>3.</w:t>
            </w:r>
            <w:r>
              <w:rPr>
                <w:color w:val="auto"/>
                <w:kern w:val="0"/>
                <w:sz w:val="20"/>
              </w:rPr>
              <w:t xml:space="preserve"> </w:t>
            </w:r>
            <w:r>
              <w:rPr>
                <w:rFonts w:hint="eastAsia"/>
                <w:color w:val="auto"/>
                <w:kern w:val="0"/>
                <w:sz w:val="20"/>
              </w:rPr>
              <w:t>选择目标照片的文件夹位置</w:t>
            </w:r>
            <w:r>
              <w:rPr>
                <w:color w:val="auto"/>
                <w:kern w:val="0"/>
                <w:sz w:val="20"/>
              </w:rPr>
              <w:t>，</w:t>
            </w:r>
            <w:r>
              <w:rPr>
                <w:rFonts w:hint="eastAsia"/>
                <w:color w:val="auto"/>
                <w:kern w:val="0"/>
                <w:sz w:val="20"/>
              </w:rPr>
              <w:fldChar w:fldCharType="begin"/>
            </w:r>
            <w:r>
              <w:rPr>
                <w:rFonts w:hint="eastAsia"/>
                <w:color w:val="auto"/>
                <w:kern w:val="0"/>
                <w:sz w:val="20"/>
              </w:rPr>
              <w:instrText xml:space="preserve"> HYPERLINK \l "S_选择目标照片的文件夹位置" </w:instrText>
            </w:r>
            <w:r>
              <w:rPr>
                <w:rFonts w:hint="eastAsia"/>
                <w:color w:val="auto"/>
                <w:kern w:val="0"/>
                <w:sz w:val="20"/>
              </w:rPr>
              <w:fldChar w:fldCharType="separate"/>
            </w:r>
            <w:r>
              <w:rPr>
                <w:rStyle w:val="31"/>
                <w:rFonts w:hint="eastAsia"/>
                <w:kern w:val="0"/>
                <w:sz w:val="20"/>
              </w:rPr>
              <w:t>上传</w:t>
            </w:r>
            <w:r>
              <w:rPr>
                <w:rFonts w:hint="eastAsia"/>
                <w:color w:val="auto"/>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color w:val="FF0000"/>
                <w:kern w:val="0"/>
                <w:sz w:val="20"/>
              </w:rPr>
            </w:pPr>
            <w:r>
              <w:rPr>
                <w:rFonts w:hint="eastAsia"/>
                <w:kern w:val="0"/>
                <w:sz w:val="20"/>
              </w:rPr>
              <w:t>3-3.0E1</w:t>
            </w:r>
            <w:r>
              <w:rPr>
                <w:rFonts w:hint="eastAsia"/>
                <w:color w:val="FF0000"/>
                <w:kern w:val="0"/>
                <w:sz w:val="20"/>
              </w:rPr>
              <w:t>照片的格式非gif或jpg或大于350kb</w:t>
            </w:r>
          </w:p>
          <w:p>
            <w:pPr>
              <w:rPr>
                <w:kern w:val="0"/>
                <w:sz w:val="20"/>
              </w:rPr>
            </w:pPr>
            <w:r>
              <w:rPr>
                <w:rFonts w:hint="eastAsia"/>
                <w:kern w:val="0"/>
                <w:sz w:val="20"/>
              </w:rPr>
              <w:t>1系统显示“修改失败，照片格式有误”</w:t>
            </w:r>
          </w:p>
          <w:p>
            <w:pPr>
              <w:rPr>
                <w:kern w:val="0"/>
                <w:sz w:val="20"/>
              </w:rPr>
            </w:pPr>
            <w:r>
              <w:rPr>
                <w:rFonts w:hint="eastAsia"/>
                <w:kern w:val="0"/>
                <w:sz w:val="20"/>
              </w:rPr>
              <w:t>3-3.0E2</w:t>
            </w:r>
            <w:r>
              <w:rPr>
                <w:rFonts w:hint="eastAsia"/>
                <w:color w:val="FF0000"/>
                <w:kern w:val="0"/>
                <w:sz w:val="20"/>
              </w:rPr>
              <w:t>文件夹为空</w:t>
            </w:r>
          </w:p>
          <w:p>
            <w:pPr>
              <w:rPr>
                <w:kern w:val="0"/>
                <w:sz w:val="20"/>
              </w:rPr>
            </w:pPr>
            <w:r>
              <w:rPr>
                <w:rFonts w:hint="eastAsia"/>
                <w:kern w:val="0"/>
                <w:sz w:val="20"/>
              </w:rPr>
              <w:t>1若选择的文件夹是空，则显示“文件夹内容为空”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2-3.0选择文件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2-3.0系统显示“修改失败，照片格式有误”；</w:t>
            </w:r>
          </w:p>
          <w:p>
            <w:pPr>
              <w:rPr>
                <w:kern w:val="0"/>
                <w:sz w:val="20"/>
              </w:rPr>
            </w:pPr>
            <w:r>
              <w:rPr>
                <w:rFonts w:hint="eastAsia"/>
                <w:kern w:val="0"/>
                <w:sz w:val="20"/>
              </w:rPr>
              <w:t>若选择的文件夹是空，则显示“文件夹内容为空”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BR-S-1照片的格式gif或jpg或小于350kb</w:t>
            </w:r>
          </w:p>
          <w:p>
            <w:pPr>
              <w:rPr>
                <w:kern w:val="0"/>
                <w:sz w:val="20"/>
              </w:rPr>
            </w:pPr>
            <w:r>
              <w:rPr>
                <w:rFonts w:hint="eastAsia"/>
                <w:kern w:val="0"/>
                <w:sz w:val="20"/>
              </w:rPr>
              <w:t>BR-S-2选择的文件夹非空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181600" cy="544830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2"/>
                    <a:stretch>
                      <a:fillRect/>
                    </a:stretch>
                  </pic:blipFill>
                  <pic:spPr>
                    <a:xfrm>
                      <a:off x="0" y="0"/>
                      <a:ext cx="5181600" cy="5448300"/>
                    </a:xfrm>
                    <a:prstGeom prst="rect">
                      <a:avLst/>
                    </a:prstGeom>
                  </pic:spPr>
                </pic:pic>
              </a:graphicData>
            </a:graphic>
          </wp:inline>
        </w:drawing>
      </w:r>
    </w:p>
    <w:p>
      <w:pPr>
        <w:rPr>
          <w:rFonts w:hint="eastAsia"/>
        </w:rPr>
      </w:pPr>
      <w:bookmarkStart w:id="437" w:name="S_点击头像"/>
      <w:r>
        <w:rPr>
          <w:rFonts w:hint="eastAsia"/>
          <w:color w:val="FF0000"/>
        </w:rPr>
        <w:t>点击头像</w:t>
      </w:r>
    </w:p>
    <w:bookmarkEnd w:id="437"/>
    <w:p>
      <w:r>
        <w:drawing>
          <wp:inline distT="0" distB="0" distL="0" distR="0">
            <wp:extent cx="3305175" cy="121920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9"/>
                    <a:stretch>
                      <a:fillRect/>
                    </a:stretch>
                  </pic:blipFill>
                  <pic:spPr>
                    <a:xfrm>
                      <a:off x="0" y="0"/>
                      <a:ext cx="3305175" cy="1219200"/>
                    </a:xfrm>
                    <a:prstGeom prst="rect">
                      <a:avLst/>
                    </a:prstGeom>
                  </pic:spPr>
                </pic:pic>
              </a:graphicData>
            </a:graphic>
          </wp:inline>
        </w:drawing>
      </w:r>
    </w:p>
    <w:p>
      <w:pPr>
        <w:rPr>
          <w:rFonts w:hint="eastAsia"/>
        </w:rPr>
      </w:pPr>
      <w:bookmarkStart w:id="438" w:name="S_点击“更改头像”"/>
      <w:r>
        <w:rPr>
          <w:rFonts w:hint="eastAsia"/>
          <w:color w:val="FF0000"/>
        </w:rPr>
        <w:t>点击“更改头像”</w:t>
      </w:r>
    </w:p>
    <w:bookmarkEnd w:id="438"/>
    <w:p>
      <w:r>
        <w:drawing>
          <wp:inline distT="0" distB="0" distL="0" distR="0">
            <wp:extent cx="4371975" cy="1304925"/>
            <wp:effectExtent l="0" t="0" r="1905"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3"/>
                    <a:stretch>
                      <a:fillRect/>
                    </a:stretch>
                  </pic:blipFill>
                  <pic:spPr>
                    <a:xfrm>
                      <a:off x="0" y="0"/>
                      <a:ext cx="4371975" cy="1304925"/>
                    </a:xfrm>
                    <a:prstGeom prst="rect">
                      <a:avLst/>
                    </a:prstGeom>
                  </pic:spPr>
                </pic:pic>
              </a:graphicData>
            </a:graphic>
          </wp:inline>
        </w:drawing>
      </w:r>
    </w:p>
    <w:p>
      <w:pPr>
        <w:rPr>
          <w:rFonts w:hint="eastAsia"/>
        </w:rPr>
      </w:pPr>
      <w:bookmarkStart w:id="439" w:name="S_选择目标照片的文件夹位置"/>
      <w:r>
        <w:rPr>
          <w:rFonts w:hint="eastAsia"/>
          <w:color w:val="FF0000"/>
        </w:rPr>
        <w:t>选择目标照片的文件夹位置</w:t>
      </w:r>
    </w:p>
    <w:bookmarkEnd w:id="439"/>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74"/>
                    <a:stretch>
                      <a:fillRect/>
                    </a:stretch>
                  </pic:blipFill>
                  <pic:spPr>
                    <a:xfrm>
                      <a:off x="0" y="0"/>
                      <a:ext cx="4495800" cy="1844040"/>
                    </a:xfrm>
                    <a:prstGeom prst="rect">
                      <a:avLst/>
                    </a:prstGeom>
                    <a:noFill/>
                    <a:ln w="9525">
                      <a:noFill/>
                    </a:ln>
                  </pic:spPr>
                </pic:pic>
              </a:graphicData>
            </a:graphic>
          </wp:inline>
        </w:drawing>
      </w:r>
    </w:p>
    <w:p>
      <w:pPr>
        <w:pStyle w:val="4"/>
      </w:pPr>
      <w:bookmarkStart w:id="440" w:name="_Toc1672"/>
      <w:bookmarkStart w:id="441" w:name="_Toc14977"/>
      <w:r>
        <w:rPr>
          <w:rFonts w:hint="eastAsia"/>
        </w:rPr>
        <w:t>4.2.19学生我的信箱</w:t>
      </w:r>
      <w:bookmarkEnd w:id="440"/>
      <w:bookmarkEnd w:id="44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S-3-4</w:t>
            </w:r>
            <w:r>
              <w:rPr>
                <w:rFonts w:hint="eastAsia"/>
                <w:kern w:val="0"/>
                <w:sz w:val="20"/>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3-4.0我的信箱</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1.学生用户</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"S_点击头像1"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点击头像</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2.进入界面后</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"S_点击\“我的邮箱\”"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点击“我的邮箱”</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w:t>
            </w:r>
            <w:r>
              <w:rPr>
                <w:color w:val="000000" w:themeColor="text1"/>
                <w:kern w:val="0"/>
                <w:sz w:val="20"/>
                <w14:textFill>
                  <w14:solidFill>
                    <w14:schemeClr w14:val="tx1"/>
                  </w14:solidFill>
                </w14:textFill>
              </w:rPr>
              <w:t xml:space="preserve"> </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"S_选择操作类别"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选择操作类别</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 xml:space="preserve">4. </w:t>
            </w:r>
            <w:r>
              <w:rPr>
                <w:rFonts w:hint="eastAsia"/>
                <w:color w:val="000000" w:themeColor="text1"/>
                <w:kern w:val="0"/>
                <w:sz w:val="20"/>
                <w:lang w:val="en-US" w:eastAsia="zh-CN"/>
                <w14:textFill>
                  <w14:solidFill>
                    <w14:schemeClr w14:val="tx1"/>
                  </w14:solidFill>
                </w14:textFill>
              </w:rPr>
              <w:fldChar w:fldCharType="begin"/>
            </w:r>
            <w:r>
              <w:rPr>
                <w:rFonts w:hint="eastAsia"/>
                <w:color w:val="000000" w:themeColor="text1"/>
                <w:kern w:val="0"/>
                <w:sz w:val="20"/>
                <w:lang w:val="en-US" w:eastAsia="zh-CN"/>
                <w14:textFill>
                  <w14:solidFill>
                    <w14:schemeClr w14:val="tx1"/>
                  </w14:solidFill>
                </w14:textFill>
              </w:rPr>
              <w:instrText xml:space="preserve"> HYPERLINK \l "S_填写相关信息" </w:instrText>
            </w:r>
            <w:r>
              <w:rPr>
                <w:rFonts w:hint="eastAsia"/>
                <w:color w:val="000000" w:themeColor="text1"/>
                <w:kern w:val="0"/>
                <w:sz w:val="20"/>
                <w:lang w:val="en-US" w:eastAsia="zh-CN"/>
                <w14:textFill>
                  <w14:solidFill>
                    <w14:schemeClr w14:val="tx1"/>
                  </w14:solidFill>
                </w14:textFill>
              </w:rPr>
              <w:fldChar w:fldCharType="separate"/>
            </w:r>
            <w:r>
              <w:rPr>
                <w:rStyle w:val="31"/>
                <w:rFonts w:hint="eastAsia"/>
                <w:color w:val="000000" w:themeColor="text1"/>
                <w:kern w:val="0"/>
                <w:sz w:val="20"/>
                <w:lang w:val="en-US" w:eastAsia="zh-CN"/>
                <w14:textFill>
                  <w14:solidFill>
                    <w14:schemeClr w14:val="tx1"/>
                  </w14:solidFill>
                </w14:textFill>
              </w:rPr>
              <w:t>填</w:t>
            </w:r>
            <w:r>
              <w:rPr>
                <w:rStyle w:val="31"/>
                <w:rFonts w:hint="eastAsia"/>
                <w:color w:val="000000" w:themeColor="text1"/>
                <w:kern w:val="0"/>
                <w:sz w:val="20"/>
                <w14:textFill>
                  <w14:solidFill>
                    <w14:schemeClr w14:val="tx1"/>
                  </w14:solidFill>
                </w14:textFill>
              </w:rPr>
              <w:t>写邮件，则填写收信人、标题、正文等相关信息</w:t>
            </w:r>
            <w:r>
              <w:rPr>
                <w:rFonts w:hint="eastAsia"/>
                <w:color w:val="000000" w:themeColor="text1"/>
                <w:kern w:val="0"/>
                <w:sz w:val="20"/>
                <w:lang w:val="en-US" w:eastAsia="zh-CN"/>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color w:val="FF0000"/>
                <w:kern w:val="0"/>
                <w:sz w:val="20"/>
              </w:rPr>
            </w:pPr>
            <w:r>
              <w:rPr>
                <w:rFonts w:hint="eastAsia"/>
                <w:color w:val="FF0000"/>
                <w:kern w:val="0"/>
                <w:sz w:val="20"/>
              </w:rPr>
              <w:t>3-4.0E1收信人为空</w:t>
            </w:r>
          </w:p>
          <w:p>
            <w:pPr>
              <w:rPr>
                <w:kern w:val="0"/>
                <w:sz w:val="20"/>
              </w:rPr>
            </w:pPr>
            <w:r>
              <w:rPr>
                <w:rFonts w:hint="eastAsia"/>
                <w:kern w:val="0"/>
                <w:sz w:val="20"/>
              </w:rPr>
              <w:t>1收信人不能为空</w:t>
            </w:r>
          </w:p>
          <w:p>
            <w:pPr>
              <w:rPr>
                <w:color w:val="FF0000"/>
                <w:kern w:val="0"/>
                <w:sz w:val="20"/>
              </w:rPr>
            </w:pPr>
            <w:r>
              <w:rPr>
                <w:rFonts w:hint="eastAsia"/>
                <w:color w:val="FF0000"/>
                <w:kern w:val="0"/>
                <w:sz w:val="20"/>
              </w:rPr>
              <w:t>3-4.0E2标题为空</w:t>
            </w:r>
          </w:p>
          <w:p>
            <w:pPr>
              <w:rPr>
                <w:kern w:val="0"/>
                <w:sz w:val="20"/>
              </w:rPr>
            </w:pPr>
            <w:r>
              <w:rPr>
                <w:rFonts w:hint="eastAsia"/>
                <w:kern w:val="0"/>
                <w:sz w:val="20"/>
              </w:rPr>
              <w:t>1标题不能为空</w:t>
            </w:r>
          </w:p>
          <w:p>
            <w:pPr>
              <w:rPr>
                <w:color w:val="FF0000"/>
                <w:kern w:val="0"/>
                <w:sz w:val="20"/>
              </w:rPr>
            </w:pPr>
            <w:r>
              <w:rPr>
                <w:rFonts w:hint="eastAsia"/>
                <w:color w:val="FF0000"/>
                <w:kern w:val="0"/>
                <w:sz w:val="20"/>
              </w:rPr>
              <w:t>3-4.0E3正文为空</w:t>
            </w:r>
          </w:p>
          <w:p>
            <w:pPr>
              <w:rPr>
                <w:kern w:val="0"/>
                <w:sz w:val="20"/>
              </w:rPr>
            </w:pPr>
            <w:r>
              <w:rPr>
                <w:rFonts w:hint="eastAsia"/>
                <w:kern w:val="0"/>
                <w:sz w:val="20"/>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3-4.0收信人、标题、正文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3-4.0收信人不能为空；标题不能为空；正文不能为空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BR-S-1收信人不能为空；</w:t>
            </w:r>
          </w:p>
          <w:p>
            <w:pPr>
              <w:rPr>
                <w:kern w:val="0"/>
                <w:sz w:val="20"/>
              </w:rPr>
            </w:pPr>
            <w:r>
              <w:rPr>
                <w:rFonts w:hint="eastAsia"/>
                <w:kern w:val="0"/>
                <w:sz w:val="20"/>
              </w:rPr>
              <w:t>BR-S-2标题不能为空</w:t>
            </w:r>
          </w:p>
          <w:p>
            <w:pPr>
              <w:rPr>
                <w:kern w:val="0"/>
                <w:sz w:val="20"/>
              </w:rPr>
            </w:pPr>
            <w:r>
              <w:rPr>
                <w:rFonts w:hint="eastAsia"/>
                <w:kern w:val="0"/>
                <w:sz w:val="20"/>
              </w:rPr>
              <w:t>BR-S-3正文不能为空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181600" cy="5457825"/>
            <wp:effectExtent l="0" t="0" r="0"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75"/>
                    <a:stretch>
                      <a:fillRect/>
                    </a:stretch>
                  </pic:blipFill>
                  <pic:spPr>
                    <a:xfrm>
                      <a:off x="0" y="0"/>
                      <a:ext cx="5181600" cy="5457825"/>
                    </a:xfrm>
                    <a:prstGeom prst="rect">
                      <a:avLst/>
                    </a:prstGeom>
                  </pic:spPr>
                </pic:pic>
              </a:graphicData>
            </a:graphic>
          </wp:inline>
        </w:drawing>
      </w:r>
    </w:p>
    <w:p>
      <w:pPr>
        <w:rPr>
          <w:rFonts w:hint="eastAsia"/>
        </w:rPr>
      </w:pPr>
      <w:bookmarkStart w:id="442" w:name="S_点击头像1"/>
      <w:r>
        <w:rPr>
          <w:rFonts w:hint="eastAsia"/>
          <w:color w:val="FF0000"/>
        </w:rPr>
        <w:t>点击头像</w:t>
      </w:r>
    </w:p>
    <w:bookmarkEnd w:id="442"/>
    <w:p>
      <w:r>
        <w:drawing>
          <wp:inline distT="0" distB="0" distL="0" distR="0">
            <wp:extent cx="3305175" cy="12192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9"/>
                    <a:stretch>
                      <a:fillRect/>
                    </a:stretch>
                  </pic:blipFill>
                  <pic:spPr>
                    <a:xfrm>
                      <a:off x="0" y="0"/>
                      <a:ext cx="3305175" cy="1219200"/>
                    </a:xfrm>
                    <a:prstGeom prst="rect">
                      <a:avLst/>
                    </a:prstGeom>
                  </pic:spPr>
                </pic:pic>
              </a:graphicData>
            </a:graphic>
          </wp:inline>
        </w:drawing>
      </w:r>
    </w:p>
    <w:p>
      <w:pPr>
        <w:rPr>
          <w:rFonts w:hint="eastAsia"/>
        </w:rPr>
      </w:pPr>
      <w:bookmarkStart w:id="443" w:name="S_点击“我的邮箱”"/>
      <w:r>
        <w:rPr>
          <w:rFonts w:hint="eastAsia"/>
          <w:color w:val="FF0000"/>
        </w:rPr>
        <w:t>点击“我的邮箱”</w:t>
      </w:r>
    </w:p>
    <w:bookmarkEnd w:id="443"/>
    <w:p>
      <w:r>
        <w:drawing>
          <wp:inline distT="0" distB="0" distL="0" distR="0">
            <wp:extent cx="4619625" cy="1152525"/>
            <wp:effectExtent l="0" t="0" r="1333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6"/>
                    <a:stretch>
                      <a:fillRect/>
                    </a:stretch>
                  </pic:blipFill>
                  <pic:spPr>
                    <a:xfrm>
                      <a:off x="0" y="0"/>
                      <a:ext cx="4619625" cy="1152525"/>
                    </a:xfrm>
                    <a:prstGeom prst="rect">
                      <a:avLst/>
                    </a:prstGeom>
                  </pic:spPr>
                </pic:pic>
              </a:graphicData>
            </a:graphic>
          </wp:inline>
        </w:drawing>
      </w:r>
    </w:p>
    <w:p>
      <w:pPr>
        <w:rPr>
          <w:rFonts w:hint="eastAsia"/>
        </w:rPr>
      </w:pPr>
      <w:bookmarkStart w:id="444" w:name="S_选择操作类别"/>
      <w:r>
        <w:rPr>
          <w:rFonts w:hint="eastAsia"/>
          <w:color w:val="FF0000"/>
        </w:rPr>
        <w:t>选择操作类别</w:t>
      </w:r>
    </w:p>
    <w:bookmarkEnd w:id="444"/>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77"/>
                    <a:stretch>
                      <a:fillRect/>
                    </a:stretch>
                  </pic:blipFill>
                  <pic:spPr>
                    <a:xfrm>
                      <a:off x="0" y="0"/>
                      <a:ext cx="4876800" cy="3901440"/>
                    </a:xfrm>
                    <a:prstGeom prst="rect">
                      <a:avLst/>
                    </a:prstGeom>
                    <a:noFill/>
                    <a:ln w="9525">
                      <a:noFill/>
                    </a:ln>
                  </pic:spPr>
                </pic:pic>
              </a:graphicData>
            </a:graphic>
          </wp:inline>
        </w:drawing>
      </w:r>
    </w:p>
    <w:p>
      <w:pPr>
        <w:rPr>
          <w:rFonts w:hint="eastAsia"/>
        </w:rPr>
      </w:pPr>
      <w:bookmarkStart w:id="445" w:name="S_填写相关信息"/>
      <w:r>
        <w:rPr>
          <w:rFonts w:hint="eastAsia"/>
          <w:color w:val="FF0000"/>
        </w:rPr>
        <w:t>填写相关信息</w:t>
      </w:r>
    </w:p>
    <w:bookmarkEnd w:id="445"/>
    <w:p>
      <w:r>
        <w:drawing>
          <wp:inline distT="0" distB="0" distL="0" distR="0">
            <wp:extent cx="5274310" cy="4631690"/>
            <wp:effectExtent l="0" t="0" r="1397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8"/>
                    <a:stretch>
                      <a:fillRect/>
                    </a:stretch>
                  </pic:blipFill>
                  <pic:spPr>
                    <a:xfrm>
                      <a:off x="0" y="0"/>
                      <a:ext cx="5274310" cy="4631690"/>
                    </a:xfrm>
                    <a:prstGeom prst="rect">
                      <a:avLst/>
                    </a:prstGeom>
                  </pic:spPr>
                </pic:pic>
              </a:graphicData>
            </a:graphic>
          </wp:inline>
        </w:drawing>
      </w:r>
    </w:p>
    <w:p>
      <w:pPr>
        <w:pStyle w:val="4"/>
      </w:pPr>
      <w:bookmarkStart w:id="446" w:name="_Toc21862"/>
      <w:bookmarkStart w:id="447" w:name="_Toc16999"/>
      <w:r>
        <w:rPr>
          <w:rFonts w:hint="eastAsia"/>
        </w:rPr>
        <w:t>4.2.20学生修改</w:t>
      </w:r>
      <w:bookmarkEnd w:id="446"/>
      <w:r>
        <w:rPr>
          <w:rFonts w:hint="eastAsia"/>
        </w:rPr>
        <w:t>联系方式</w:t>
      </w:r>
      <w:bookmarkEnd w:id="44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w:t>
            </w:r>
            <w:r>
              <w:rPr>
                <w:rFonts w:hint="eastAsia"/>
                <w:kern w:val="0"/>
                <w:sz w:val="20"/>
              </w:rPr>
              <w:t>3-6</w:t>
            </w:r>
            <w:r>
              <w:rPr>
                <w:kern w:val="0"/>
                <w:sz w:val="20"/>
              </w:rPr>
              <w:t xml:space="preserve"> </w:t>
            </w:r>
            <w:r>
              <w:rPr>
                <w:rFonts w:hint="eastAsia"/>
                <w:kern w:val="0"/>
                <w:sz w:val="20"/>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学生用户可以在此修改修改联系方式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学生用户表示想要修改修改联系方式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3-6.0个人信息修改</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1.学生用户</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"S_点击头像3"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点击头像</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2.进入界面后</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"S_点击\“主要信息\”"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点击“主要信息”</w:t>
            </w:r>
            <w:r>
              <w:rPr>
                <w:rFonts w:hint="eastAsia"/>
                <w:color w:val="000000" w:themeColor="text1"/>
                <w:kern w:val="0"/>
                <w:sz w:val="20"/>
                <w14:textFill>
                  <w14:solidFill>
                    <w14:schemeClr w14:val="tx1"/>
                  </w14:solidFill>
                </w14:textFill>
              </w:rPr>
              <w:fldChar w:fldCharType="end"/>
            </w:r>
          </w:p>
          <w:p>
            <w:pPr>
              <w:rPr>
                <w:color w:val="FF0000"/>
                <w:kern w:val="0"/>
                <w:sz w:val="20"/>
              </w:rPr>
            </w:pPr>
            <w:r>
              <w:rPr>
                <w:rFonts w:hint="eastAsia"/>
                <w:color w:val="000000" w:themeColor="text1"/>
                <w:kern w:val="0"/>
                <w:sz w:val="20"/>
                <w14:textFill>
                  <w14:solidFill>
                    <w14:schemeClr w14:val="tx1"/>
                  </w14:solidFill>
                </w14:textFill>
              </w:rPr>
              <w:t>3.</w:t>
            </w:r>
            <w:r>
              <w:rPr>
                <w:color w:val="000000" w:themeColor="text1"/>
                <w:kern w:val="0"/>
                <w:sz w:val="20"/>
                <w14:textFill>
                  <w14:solidFill>
                    <w14:schemeClr w14:val="tx1"/>
                  </w14:solidFill>
                </w14:textFill>
              </w:rPr>
              <w:t xml:space="preserve"> </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"S_填写qq、wechat、email等信息，击下方的修改"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填写qq、wechat、</w:t>
            </w:r>
            <w:r>
              <w:rPr>
                <w:rStyle w:val="31"/>
                <w:color w:val="000000" w:themeColor="text1"/>
                <w:kern w:val="0"/>
                <w:sz w:val="20"/>
                <w14:textFill>
                  <w14:solidFill>
                    <w14:schemeClr w14:val="tx1"/>
                  </w14:solidFill>
                </w14:textFill>
              </w:rPr>
              <w:t>email</w:t>
            </w:r>
            <w:r>
              <w:rPr>
                <w:rStyle w:val="31"/>
                <w:rFonts w:hint="eastAsia"/>
                <w:color w:val="000000" w:themeColor="text1"/>
                <w:kern w:val="0"/>
                <w:sz w:val="20"/>
                <w14:textFill>
                  <w14:solidFill>
                    <w14:schemeClr w14:val="tx1"/>
                  </w14:solidFill>
                </w14:textFill>
              </w:rPr>
              <w:t>等信息</w:t>
            </w:r>
            <w:r>
              <w:rPr>
                <w:rStyle w:val="31"/>
                <w:color w:val="000000" w:themeColor="text1"/>
                <w:kern w:val="0"/>
                <w:sz w:val="20"/>
                <w14:textFill>
                  <w14:solidFill>
                    <w14:schemeClr w14:val="tx1"/>
                  </w14:solidFill>
                </w14:textFill>
              </w:rPr>
              <w:t>，</w:t>
            </w:r>
            <w:r>
              <w:rPr>
                <w:rStyle w:val="31"/>
                <w:rFonts w:hint="eastAsia"/>
                <w:color w:val="000000" w:themeColor="text1"/>
                <w:kern w:val="0"/>
                <w:sz w:val="20"/>
                <w14:textFill>
                  <w14:solidFill>
                    <w14:schemeClr w14:val="tx1"/>
                  </w14:solidFill>
                </w14:textFill>
              </w:rPr>
              <w:t>击下方的修改</w:t>
            </w:r>
            <w:r>
              <w:rPr>
                <w:rFonts w:hint="eastAsia"/>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3-6.0E1QQ号格式有误</w:t>
            </w:r>
          </w:p>
          <w:p>
            <w:pPr>
              <w:rPr>
                <w:kern w:val="0"/>
                <w:sz w:val="20"/>
              </w:rPr>
            </w:pPr>
            <w:r>
              <w:rPr>
                <w:rFonts w:hint="eastAsia"/>
                <w:kern w:val="0"/>
                <w:sz w:val="20"/>
              </w:rPr>
              <w:t>1QQ号输入有误时输出“QQ号输入有误”</w:t>
            </w:r>
          </w:p>
          <w:p>
            <w:pPr>
              <w:rPr>
                <w:kern w:val="0"/>
                <w:sz w:val="20"/>
              </w:rPr>
            </w:pPr>
            <w:r>
              <w:rPr>
                <w:rFonts w:hint="eastAsia"/>
                <w:kern w:val="0"/>
                <w:sz w:val="20"/>
              </w:rPr>
              <w:t>3-6.0E2email格式输入有误</w:t>
            </w:r>
          </w:p>
          <w:p>
            <w:pPr>
              <w:rPr>
                <w:kern w:val="0"/>
                <w:sz w:val="20"/>
              </w:rPr>
            </w:pPr>
            <w:r>
              <w:rPr>
                <w:rFonts w:hint="eastAsia"/>
                <w:kern w:val="0"/>
                <w:sz w:val="20"/>
              </w:rPr>
              <w:t>1email格式有误时输出“email输入格式有误”</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3-6.0填写qq、wechat、</w:t>
            </w:r>
            <w:r>
              <w:rPr>
                <w:kern w:val="0"/>
                <w:sz w:val="20"/>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3-6.0QQ号输入有误时输出“QQ号输入有误”</w:t>
            </w:r>
            <w:r>
              <w:rPr>
                <w:kern w:val="0"/>
                <w:sz w:val="20"/>
              </w:rPr>
              <w:t>；</w:t>
            </w:r>
            <w:r>
              <w:rPr>
                <w:rFonts w:hint="eastAsia"/>
                <w:kern w:val="0"/>
                <w:sz w:val="20"/>
              </w:rPr>
              <w:t>email格式有误时输出“email输入格式有误”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BR-S-1QQ格式必须正确</w:t>
            </w:r>
          </w:p>
          <w:p>
            <w:pPr>
              <w:rPr>
                <w:kern w:val="0"/>
                <w:sz w:val="20"/>
              </w:rPr>
            </w:pPr>
            <w:r>
              <w:rPr>
                <w:rFonts w:hint="eastAsia"/>
                <w:kern w:val="0"/>
                <w:sz w:val="20"/>
              </w:rPr>
              <w:t>BR-S-2email格式必须正确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274310" cy="5393690"/>
            <wp:effectExtent l="0" t="0" r="1397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9"/>
                    <a:stretch>
                      <a:fillRect/>
                    </a:stretch>
                  </pic:blipFill>
                  <pic:spPr>
                    <a:xfrm>
                      <a:off x="0" y="0"/>
                      <a:ext cx="5274310" cy="5393690"/>
                    </a:xfrm>
                    <a:prstGeom prst="rect">
                      <a:avLst/>
                    </a:prstGeom>
                  </pic:spPr>
                </pic:pic>
              </a:graphicData>
            </a:graphic>
          </wp:inline>
        </w:drawing>
      </w:r>
    </w:p>
    <w:p>
      <w:pPr>
        <w:rPr>
          <w:rFonts w:hint="eastAsia"/>
        </w:rPr>
      </w:pPr>
      <w:bookmarkStart w:id="448" w:name="S_点击头像3"/>
      <w:r>
        <w:rPr>
          <w:rFonts w:hint="eastAsia"/>
          <w:color w:val="FF0000"/>
        </w:rPr>
        <w:t>点击头像</w:t>
      </w:r>
    </w:p>
    <w:bookmarkEnd w:id="448"/>
    <w:p>
      <w:r>
        <w:drawing>
          <wp:inline distT="0" distB="0" distL="0" distR="0">
            <wp:extent cx="3305175" cy="1219200"/>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9"/>
                    <a:stretch>
                      <a:fillRect/>
                    </a:stretch>
                  </pic:blipFill>
                  <pic:spPr>
                    <a:xfrm>
                      <a:off x="0" y="0"/>
                      <a:ext cx="3305175" cy="1219200"/>
                    </a:xfrm>
                    <a:prstGeom prst="rect">
                      <a:avLst/>
                    </a:prstGeom>
                  </pic:spPr>
                </pic:pic>
              </a:graphicData>
            </a:graphic>
          </wp:inline>
        </w:drawing>
      </w:r>
    </w:p>
    <w:p>
      <w:pPr>
        <w:rPr>
          <w:rFonts w:hint="eastAsia"/>
        </w:rPr>
      </w:pPr>
      <w:bookmarkStart w:id="449" w:name="S_点击“主要信息”"/>
      <w:r>
        <w:rPr>
          <w:rFonts w:hint="eastAsia"/>
          <w:color w:val="FF0000"/>
        </w:rPr>
        <w:t>点击“主要信息”</w:t>
      </w:r>
    </w:p>
    <w:bookmarkEnd w:id="449"/>
    <w:p>
      <w:r>
        <w:drawing>
          <wp:inline distT="0" distB="0" distL="0" distR="0">
            <wp:extent cx="3390900" cy="1362075"/>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80"/>
                    <a:stretch>
                      <a:fillRect/>
                    </a:stretch>
                  </pic:blipFill>
                  <pic:spPr>
                    <a:xfrm>
                      <a:off x="0" y="0"/>
                      <a:ext cx="3390900" cy="1362075"/>
                    </a:xfrm>
                    <a:prstGeom prst="rect">
                      <a:avLst/>
                    </a:prstGeom>
                  </pic:spPr>
                </pic:pic>
              </a:graphicData>
            </a:graphic>
          </wp:inline>
        </w:drawing>
      </w:r>
    </w:p>
    <w:p>
      <w:pPr>
        <w:rPr>
          <w:rFonts w:hint="eastAsia"/>
        </w:rPr>
      </w:pPr>
      <w:bookmarkStart w:id="450" w:name="S_填写qq、wechat、email等信息，击下方的修改"/>
      <w:r>
        <w:rPr>
          <w:rFonts w:hint="eastAsia"/>
          <w:color w:val="FF0000"/>
        </w:rPr>
        <w:t>填写qq、wechat、</w:t>
      </w:r>
      <w:r>
        <w:rPr>
          <w:color w:val="FF0000"/>
        </w:rPr>
        <w:t>email</w:t>
      </w:r>
      <w:r>
        <w:rPr>
          <w:rFonts w:hint="eastAsia"/>
          <w:color w:val="FF0000"/>
        </w:rPr>
        <w:t>等信息</w:t>
      </w:r>
      <w:r>
        <w:rPr>
          <w:color w:val="FF0000"/>
        </w:rPr>
        <w:t>，</w:t>
      </w:r>
      <w:r>
        <w:rPr>
          <w:rFonts w:hint="eastAsia"/>
          <w:color w:val="FF0000"/>
        </w:rPr>
        <w:t>击下方的修改</w:t>
      </w:r>
    </w:p>
    <w:bookmarkEnd w:id="450"/>
    <w:p>
      <w:r>
        <w:drawing>
          <wp:inline distT="0" distB="0" distL="114300" distR="114300">
            <wp:extent cx="4861560" cy="4960620"/>
            <wp:effectExtent l="0" t="0" r="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81"/>
                    <a:stretch>
                      <a:fillRect/>
                    </a:stretch>
                  </pic:blipFill>
                  <pic:spPr>
                    <a:xfrm>
                      <a:off x="0" y="0"/>
                      <a:ext cx="4861560" cy="4960620"/>
                    </a:xfrm>
                    <a:prstGeom prst="rect">
                      <a:avLst/>
                    </a:prstGeom>
                    <a:noFill/>
                    <a:ln w="9525">
                      <a:noFill/>
                    </a:ln>
                  </pic:spPr>
                </pic:pic>
              </a:graphicData>
            </a:graphic>
          </wp:inline>
        </w:drawing>
      </w:r>
    </w:p>
    <w:p>
      <w:pPr>
        <w:pStyle w:val="4"/>
      </w:pPr>
      <w:bookmarkStart w:id="451" w:name="_Toc24226"/>
      <w:bookmarkStart w:id="452" w:name="_Toc20709"/>
      <w:r>
        <w:rPr>
          <w:rFonts w:hint="eastAsia"/>
        </w:rPr>
        <w:t>4.2.21学生浏览案例</w:t>
      </w:r>
      <w:bookmarkEnd w:id="451"/>
      <w:bookmarkEnd w:id="45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S-4-1 </w:t>
            </w:r>
            <w:r>
              <w:rPr>
                <w:rFonts w:hint="eastAsia"/>
                <w:kern w:val="0"/>
                <w:sz w:val="20"/>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4-1.0浏览案例</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"S_点击导航条的\“案例库\”"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导航条的“案例库”</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2.选择你需要详细查看的案例</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进行查看</w:t>
            </w:r>
            <w:r>
              <w:rPr>
                <w:rFonts w:hint="eastAsia"/>
                <w:color w:val="000000" w:themeColor="text1"/>
                <w:kern w:val="0"/>
                <w:sz w:val="20"/>
                <w14:textFill>
                  <w14:solidFill>
                    <w14:schemeClr w14:val="tx1"/>
                  </w14:solidFill>
                </w14:textFill>
              </w:rPr>
              <w:fldChar w:fldCharType="end"/>
            </w:r>
          </w:p>
          <w:p>
            <w:pPr>
              <w:rPr>
                <w:kern w:val="0"/>
                <w:sz w:val="20"/>
              </w:rPr>
            </w:pPr>
            <w:r>
              <w:rPr>
                <w:color w:val="000000" w:themeColor="text1"/>
                <w:kern w:val="0"/>
                <w:sz w:val="20"/>
                <w14:textFill>
                  <w14:solidFill>
                    <w14:schemeClr w14:val="tx1"/>
                  </w14:solidFill>
                </w14:textFill>
              </w:rPr>
              <w:t>3</w:t>
            </w:r>
            <w:r>
              <w:rPr>
                <w:color w:val="000000" w:themeColor="text1"/>
                <w:kern w:val="0"/>
                <w:sz w:val="20"/>
                <w14:textFill>
                  <w14:solidFill>
                    <w14:schemeClr w14:val="tx1"/>
                  </w14:solidFill>
                </w14:textFill>
              </w:rPr>
              <w:fldChar w:fldCharType="begin"/>
            </w:r>
            <w:r>
              <w:rPr>
                <w:color w:val="000000" w:themeColor="text1"/>
                <w:kern w:val="0"/>
                <w:sz w:val="20"/>
                <w14:textFill>
                  <w14:solidFill>
                    <w14:schemeClr w14:val="tx1"/>
                  </w14:solidFill>
                </w14:textFill>
              </w:rPr>
              <w:instrText xml:space="preserve"> HYPERLINK \l "S_跳至详细案例界面" </w:instrText>
            </w:r>
            <w:r>
              <w:rPr>
                <w:color w:val="000000" w:themeColor="text1"/>
                <w:kern w:val="0"/>
                <w:sz w:val="20"/>
                <w14:textFill>
                  <w14:solidFill>
                    <w14:schemeClr w14:val="tx1"/>
                  </w14:solidFill>
                </w14:textFill>
              </w:rPr>
              <w:fldChar w:fldCharType="separate"/>
            </w:r>
            <w:r>
              <w:rPr>
                <w:rStyle w:val="31"/>
                <w:color w:val="000000" w:themeColor="text1"/>
                <w:kern w:val="0"/>
                <w:sz w:val="20"/>
                <w14:textFill>
                  <w14:solidFill>
                    <w14:schemeClr w14:val="tx1"/>
                  </w14:solidFill>
                </w14:textFill>
              </w:rPr>
              <w:t>跳至详细案例界面</w:t>
            </w:r>
            <w:r>
              <w:rPr>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4-1.0</w:t>
            </w:r>
            <w:r>
              <w:rPr>
                <w:color w:val="FF0000"/>
                <w:kern w:val="0"/>
                <w:sz w:val="20"/>
              </w:rPr>
              <w:t>跳至详细案例界面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086100" cy="368617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2"/>
                    <a:stretch>
                      <a:fillRect/>
                    </a:stretch>
                  </pic:blipFill>
                  <pic:spPr>
                    <a:xfrm>
                      <a:off x="0" y="0"/>
                      <a:ext cx="3086100" cy="3686175"/>
                    </a:xfrm>
                    <a:prstGeom prst="rect">
                      <a:avLst/>
                    </a:prstGeom>
                  </pic:spPr>
                </pic:pic>
              </a:graphicData>
            </a:graphic>
          </wp:inline>
        </w:drawing>
      </w:r>
    </w:p>
    <w:p>
      <w:pPr>
        <w:rPr>
          <w:rFonts w:hint="eastAsia"/>
        </w:rPr>
      </w:pPr>
      <w:bookmarkStart w:id="453" w:name="S_点击导航条的“案例库”"/>
      <w:r>
        <w:rPr>
          <w:rFonts w:hint="eastAsia"/>
          <w:color w:val="FF0000"/>
        </w:rPr>
        <w:t>点击导航条的“案例库”</w:t>
      </w:r>
    </w:p>
    <w:bookmarkEnd w:id="453"/>
    <w:p>
      <w:r>
        <w:drawing>
          <wp:inline distT="0" distB="0" distL="0" distR="0">
            <wp:extent cx="1790700" cy="790575"/>
            <wp:effectExtent l="0" t="0" r="762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83"/>
                    <a:stretch>
                      <a:fillRect/>
                    </a:stretch>
                  </pic:blipFill>
                  <pic:spPr>
                    <a:xfrm>
                      <a:off x="0" y="0"/>
                      <a:ext cx="1790700" cy="790575"/>
                    </a:xfrm>
                    <a:prstGeom prst="rect">
                      <a:avLst/>
                    </a:prstGeom>
                  </pic:spPr>
                </pic:pic>
              </a:graphicData>
            </a:graphic>
          </wp:inline>
        </w:drawing>
      </w:r>
    </w:p>
    <w:p>
      <w:pPr>
        <w:rPr>
          <w:rFonts w:hint="eastAsia"/>
        </w:rPr>
      </w:pPr>
      <w:bookmarkStart w:id="454" w:name="S_选择你需要详细查看的案例"/>
      <w:r>
        <w:rPr>
          <w:rFonts w:hint="eastAsia"/>
          <w:color w:val="FF0000"/>
        </w:rPr>
        <w:t>选择你需要详细查看的案例</w:t>
      </w:r>
    </w:p>
    <w:bookmarkEnd w:id="454"/>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184"/>
                    <a:stretch>
                      <a:fillRect/>
                    </a:stretch>
                  </pic:blipFill>
                  <pic:spPr>
                    <a:xfrm>
                      <a:off x="0" y="0"/>
                      <a:ext cx="5269230" cy="3572510"/>
                    </a:xfrm>
                    <a:prstGeom prst="rect">
                      <a:avLst/>
                    </a:prstGeom>
                    <a:noFill/>
                    <a:ln w="9525">
                      <a:noFill/>
                    </a:ln>
                  </pic:spPr>
                </pic:pic>
              </a:graphicData>
            </a:graphic>
          </wp:inline>
        </w:drawing>
      </w:r>
    </w:p>
    <w:p>
      <w:pPr>
        <w:rPr>
          <w:rFonts w:hint="eastAsia"/>
        </w:rPr>
      </w:pPr>
      <w:bookmarkStart w:id="455" w:name="S_跳至详细案例界面"/>
      <w:r>
        <w:rPr>
          <w:color w:val="FF0000"/>
        </w:rPr>
        <w:t>跳至详细案例界面</w:t>
      </w:r>
    </w:p>
    <w:bookmarkEnd w:id="455"/>
    <w:p>
      <w:r>
        <w:drawing>
          <wp:inline distT="0" distB="0" distL="0" distR="0">
            <wp:extent cx="5274310" cy="2203450"/>
            <wp:effectExtent l="0" t="0" r="1397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5"/>
                    <a:stretch>
                      <a:fillRect/>
                    </a:stretch>
                  </pic:blipFill>
                  <pic:spPr>
                    <a:xfrm>
                      <a:off x="0" y="0"/>
                      <a:ext cx="5274310" cy="2203450"/>
                    </a:xfrm>
                    <a:prstGeom prst="rect">
                      <a:avLst/>
                    </a:prstGeom>
                  </pic:spPr>
                </pic:pic>
              </a:graphicData>
            </a:graphic>
          </wp:inline>
        </w:drawing>
      </w:r>
    </w:p>
    <w:p>
      <w:pPr>
        <w:pStyle w:val="4"/>
      </w:pPr>
      <w:bookmarkStart w:id="456" w:name="_Toc31259"/>
      <w:bookmarkStart w:id="457" w:name="_Toc8652"/>
      <w:r>
        <w:rPr>
          <w:rFonts w:hint="eastAsia"/>
        </w:rPr>
        <w:t>4.2.22学生bbs点赞</w:t>
      </w:r>
      <w:bookmarkEnd w:id="456"/>
      <w:bookmarkEnd w:id="45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 xml:space="preserve">S-4-2 </w:t>
            </w:r>
            <w:r>
              <w:rPr>
                <w:rFonts w:hint="eastAsia"/>
                <w:kern w:val="0"/>
                <w:sz w:val="20"/>
              </w:rPr>
              <w:t>b</w:t>
            </w:r>
            <w:r>
              <w:rPr>
                <w:kern w:val="0"/>
                <w:sz w:val="20"/>
              </w:rPr>
              <w:t>bs</w:t>
            </w:r>
            <w:r>
              <w:rPr>
                <w:rFonts w:hint="eastAsia"/>
                <w:kern w:val="0"/>
                <w:sz w:val="20"/>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4-2.0bbs点赞</w:t>
            </w:r>
          </w:p>
          <w:p>
            <w:pPr>
              <w:rPr>
                <w:color w:val="FF0000"/>
                <w:kern w:val="0"/>
                <w:sz w:val="20"/>
                <w:highlight w:val="none"/>
                <w:u w:val="none"/>
              </w:rPr>
            </w:pPr>
            <w:r>
              <w:rPr>
                <w:rFonts w:hint="eastAsia"/>
                <w:kern w:val="0"/>
                <w:sz w:val="20"/>
                <w:highlight w:val="none"/>
                <w:u w:val="none"/>
              </w:rPr>
              <w:t>1.</w:t>
            </w:r>
            <w:r>
              <w:rPr>
                <w:rFonts w:hint="eastAsia"/>
                <w:color w:val="000000" w:themeColor="text1"/>
                <w:kern w:val="0"/>
                <w:sz w:val="20"/>
                <w:highlight w:val="none"/>
                <w:u w:val="none"/>
                <w14:textFill>
                  <w14:solidFill>
                    <w14:schemeClr w14:val="tx1"/>
                  </w14:solidFill>
                </w14:textFill>
              </w:rPr>
              <w:t>点击导航条的</w:t>
            </w:r>
            <w:r>
              <w:rPr>
                <w:rFonts w:hint="eastAsia"/>
                <w:color w:val="FF0000"/>
                <w:kern w:val="0"/>
                <w:sz w:val="20"/>
                <w:highlight w:val="none"/>
                <w:u w:val="none"/>
              </w:rPr>
              <w:fldChar w:fldCharType="begin"/>
            </w:r>
            <w:r>
              <w:rPr>
                <w:rFonts w:hint="eastAsia"/>
                <w:color w:val="FF0000"/>
                <w:kern w:val="0"/>
                <w:sz w:val="20"/>
                <w:highlight w:val="none"/>
                <w:u w:val="none"/>
              </w:rPr>
              <w:instrText xml:space="preserve"> HYPERLINK \l "S_\“项目列表\”" </w:instrText>
            </w:r>
            <w:r>
              <w:rPr>
                <w:rFonts w:hint="eastAsia"/>
                <w:color w:val="FF0000"/>
                <w:kern w:val="0"/>
                <w:sz w:val="20"/>
                <w:highlight w:val="none"/>
                <w:u w:val="none"/>
              </w:rPr>
              <w:fldChar w:fldCharType="separate"/>
            </w:r>
            <w:r>
              <w:rPr>
                <w:rStyle w:val="31"/>
                <w:rFonts w:hint="eastAsia"/>
                <w:color w:val="FF0000"/>
                <w:kern w:val="0"/>
                <w:sz w:val="20"/>
                <w:highlight w:val="none"/>
                <w:u w:val="none"/>
              </w:rPr>
              <w:t>“项目列表”</w:t>
            </w:r>
            <w:r>
              <w:rPr>
                <w:rFonts w:hint="eastAsia"/>
                <w:color w:val="FF0000"/>
                <w:kern w:val="0"/>
                <w:sz w:val="20"/>
                <w:highlight w:val="none"/>
                <w:u w:val="none"/>
              </w:rPr>
              <w:fldChar w:fldCharType="end"/>
            </w:r>
          </w:p>
          <w:p>
            <w:pPr>
              <w:rPr>
                <w:color w:val="000000" w:themeColor="text1"/>
                <w:kern w:val="0"/>
                <w:sz w:val="20"/>
                <w:highlight w:val="none"/>
                <w:u w:val="none"/>
                <w14:textFill>
                  <w14:solidFill>
                    <w14:schemeClr w14:val="tx1"/>
                  </w14:solidFill>
                </w14:textFill>
              </w:rPr>
            </w:pPr>
            <w:r>
              <w:rPr>
                <w:rFonts w:hint="eastAsia"/>
                <w:color w:val="000000" w:themeColor="text1"/>
                <w:kern w:val="0"/>
                <w:sz w:val="20"/>
                <w:highlight w:val="none"/>
                <w:u w:val="none"/>
                <w14:textFill>
                  <w14:solidFill>
                    <w14:schemeClr w14:val="tx1"/>
                  </w14:solidFill>
                </w14:textFill>
              </w:rPr>
              <w:t>2.</w:t>
            </w:r>
            <w:r>
              <w:rPr>
                <w:rFonts w:hint="eastAsia"/>
                <w:color w:val="000000" w:themeColor="text1"/>
                <w:kern w:val="0"/>
                <w:sz w:val="20"/>
                <w:highlight w:val="none"/>
                <w:u w:val="none"/>
                <w14:textFill>
                  <w14:solidFill>
                    <w14:schemeClr w14:val="tx1"/>
                  </w14:solidFill>
                </w14:textFill>
              </w:rPr>
              <w:fldChar w:fldCharType="begin"/>
            </w:r>
            <w:r>
              <w:rPr>
                <w:rFonts w:hint="eastAsia"/>
                <w:color w:val="000000" w:themeColor="text1"/>
                <w:kern w:val="0"/>
                <w:sz w:val="20"/>
                <w:highlight w:val="none"/>
                <w:u w:val="none"/>
                <w14:textFill>
                  <w14:solidFill>
                    <w14:schemeClr w14:val="tx1"/>
                  </w14:solidFill>
                </w14:textFill>
              </w:rPr>
              <w:instrText xml:space="preserve"> HYPERLINK \l "S_选择你需要详细查看的项目" </w:instrText>
            </w:r>
            <w:r>
              <w:rPr>
                <w:rFonts w:hint="eastAsia"/>
                <w:color w:val="000000" w:themeColor="text1"/>
                <w:kern w:val="0"/>
                <w:sz w:val="20"/>
                <w:highlight w:val="none"/>
                <w:u w:val="none"/>
                <w14:textFill>
                  <w14:solidFill>
                    <w14:schemeClr w14:val="tx1"/>
                  </w14:solidFill>
                </w14:textFill>
              </w:rPr>
              <w:fldChar w:fldCharType="separate"/>
            </w:r>
            <w:r>
              <w:rPr>
                <w:rStyle w:val="31"/>
                <w:rFonts w:hint="eastAsia"/>
                <w:color w:val="000000" w:themeColor="text1"/>
                <w:kern w:val="0"/>
                <w:sz w:val="20"/>
                <w:highlight w:val="none"/>
                <w14:textFill>
                  <w14:solidFill>
                    <w14:schemeClr w14:val="tx1"/>
                  </w14:solidFill>
                </w14:textFill>
              </w:rPr>
              <w:t>选择你需要详细查看的项目进行查看</w:t>
            </w:r>
            <w:r>
              <w:rPr>
                <w:rFonts w:hint="eastAsia"/>
                <w:color w:val="000000" w:themeColor="text1"/>
                <w:kern w:val="0"/>
                <w:sz w:val="20"/>
                <w:highlight w:val="none"/>
                <w:u w:val="none"/>
                <w14:textFill>
                  <w14:solidFill>
                    <w14:schemeClr w14:val="tx1"/>
                  </w14:solidFill>
                </w14:textFill>
              </w:rPr>
              <w:fldChar w:fldCharType="end"/>
            </w:r>
          </w:p>
          <w:p>
            <w:pPr>
              <w:rPr>
                <w:color w:val="000000" w:themeColor="text1"/>
                <w:kern w:val="0"/>
                <w:sz w:val="20"/>
                <w:highlight w:val="none"/>
                <w:u w:val="none"/>
                <w14:textFill>
                  <w14:solidFill>
                    <w14:schemeClr w14:val="tx1"/>
                  </w14:solidFill>
                </w14:textFill>
              </w:rPr>
            </w:pPr>
            <w:r>
              <w:rPr>
                <w:rFonts w:hint="eastAsia"/>
                <w:color w:val="000000" w:themeColor="text1"/>
                <w:kern w:val="0"/>
                <w:sz w:val="20"/>
                <w:highlight w:val="none"/>
                <w:u w:val="none"/>
                <w14:textFill>
                  <w14:solidFill>
                    <w14:schemeClr w14:val="tx1"/>
                  </w14:solidFill>
                </w14:textFill>
              </w:rPr>
              <w:t>3.</w:t>
            </w:r>
            <w:r>
              <w:rPr>
                <w:rFonts w:hint="eastAsia"/>
                <w:color w:val="000000" w:themeColor="text1"/>
                <w:kern w:val="0"/>
                <w:sz w:val="20"/>
                <w:highlight w:val="none"/>
                <w:u w:val="none"/>
                <w14:textFill>
                  <w14:solidFill>
                    <w14:schemeClr w14:val="tx1"/>
                  </w14:solidFill>
                </w14:textFill>
              </w:rPr>
              <w:fldChar w:fldCharType="begin"/>
            </w:r>
            <w:r>
              <w:rPr>
                <w:rFonts w:hint="eastAsia"/>
                <w:color w:val="000000" w:themeColor="text1"/>
                <w:kern w:val="0"/>
                <w:sz w:val="20"/>
                <w:highlight w:val="none"/>
                <w:u w:val="none"/>
                <w14:textFill>
                  <w14:solidFill>
                    <w14:schemeClr w14:val="tx1"/>
                  </w14:solidFill>
                </w14:textFill>
              </w:rPr>
              <w:instrText xml:space="preserve"> HYPERLINK \l "S_点击案例讨论区" </w:instrText>
            </w:r>
            <w:r>
              <w:rPr>
                <w:rFonts w:hint="eastAsia"/>
                <w:color w:val="000000" w:themeColor="text1"/>
                <w:kern w:val="0"/>
                <w:sz w:val="20"/>
                <w:highlight w:val="none"/>
                <w:u w:val="none"/>
                <w14:textFill>
                  <w14:solidFill>
                    <w14:schemeClr w14:val="tx1"/>
                  </w14:solidFill>
                </w14:textFill>
              </w:rPr>
              <w:fldChar w:fldCharType="separate"/>
            </w:r>
            <w:r>
              <w:rPr>
                <w:rStyle w:val="31"/>
                <w:rFonts w:hint="eastAsia"/>
                <w:color w:val="000000" w:themeColor="text1"/>
                <w:kern w:val="0"/>
                <w:sz w:val="20"/>
                <w:highlight w:val="none"/>
                <w14:textFill>
                  <w14:solidFill>
                    <w14:schemeClr w14:val="tx1"/>
                  </w14:solidFill>
                </w14:textFill>
              </w:rPr>
              <w:t>点击案例讨论区</w:t>
            </w:r>
            <w:r>
              <w:rPr>
                <w:rFonts w:hint="eastAsia"/>
                <w:color w:val="000000" w:themeColor="text1"/>
                <w:kern w:val="0"/>
                <w:sz w:val="20"/>
                <w:highlight w:val="none"/>
                <w:u w:val="none"/>
                <w14:textFill>
                  <w14:solidFill>
                    <w14:schemeClr w14:val="tx1"/>
                  </w14:solidFill>
                </w14:textFill>
              </w:rPr>
              <w:fldChar w:fldCharType="end"/>
            </w:r>
          </w:p>
          <w:p>
            <w:pPr>
              <w:rPr>
                <w:kern w:val="0"/>
                <w:sz w:val="20"/>
              </w:rPr>
            </w:pPr>
            <w:r>
              <w:rPr>
                <w:rFonts w:hint="eastAsia"/>
                <w:color w:val="000000" w:themeColor="text1"/>
                <w:kern w:val="0"/>
                <w:sz w:val="20"/>
                <w:highlight w:val="none"/>
                <w:u w:val="none"/>
                <w14:textFill>
                  <w14:solidFill>
                    <w14:schemeClr w14:val="tx1"/>
                  </w14:solidFill>
                </w14:textFill>
              </w:rPr>
              <w:t>4.</w:t>
            </w:r>
            <w:r>
              <w:rPr>
                <w:rFonts w:hint="eastAsia"/>
                <w:color w:val="000000" w:themeColor="text1"/>
                <w:kern w:val="0"/>
                <w:sz w:val="20"/>
                <w:highlight w:val="none"/>
                <w:u w:val="none"/>
                <w14:textFill>
                  <w14:solidFill>
                    <w14:schemeClr w14:val="tx1"/>
                  </w14:solidFill>
                </w14:textFill>
              </w:rPr>
              <w:fldChar w:fldCharType="begin"/>
            </w:r>
            <w:r>
              <w:rPr>
                <w:rFonts w:hint="eastAsia"/>
                <w:color w:val="000000" w:themeColor="text1"/>
                <w:kern w:val="0"/>
                <w:sz w:val="20"/>
                <w:highlight w:val="none"/>
                <w:u w:val="none"/>
                <w14:textFill>
                  <w14:solidFill>
                    <w14:schemeClr w14:val="tx1"/>
                  </w14:solidFill>
                </w14:textFill>
              </w:rPr>
              <w:instrText xml:space="preserve"> HYPERLINK \l "S_点赞" </w:instrText>
            </w:r>
            <w:r>
              <w:rPr>
                <w:rFonts w:hint="eastAsia"/>
                <w:color w:val="000000" w:themeColor="text1"/>
                <w:kern w:val="0"/>
                <w:sz w:val="20"/>
                <w:highlight w:val="none"/>
                <w:u w:val="none"/>
                <w14:textFill>
                  <w14:solidFill>
                    <w14:schemeClr w14:val="tx1"/>
                  </w14:solidFill>
                </w14:textFill>
              </w:rPr>
              <w:fldChar w:fldCharType="separate"/>
            </w:r>
            <w:r>
              <w:rPr>
                <w:rStyle w:val="31"/>
                <w:rFonts w:hint="eastAsia"/>
                <w:color w:val="000000" w:themeColor="text1"/>
                <w:kern w:val="0"/>
                <w:sz w:val="20"/>
                <w:highlight w:val="none"/>
                <w14:textFill>
                  <w14:solidFill>
                    <w14:schemeClr w14:val="tx1"/>
                  </w14:solidFill>
                </w14:textFill>
              </w:rPr>
              <w:t>点赞</w:t>
            </w:r>
            <w:r>
              <w:rPr>
                <w:rFonts w:hint="eastAsia"/>
                <w:color w:val="000000" w:themeColor="text1"/>
                <w:kern w:val="0"/>
                <w:sz w:val="20"/>
                <w:highlight w:val="none"/>
                <w:u w:val="none"/>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4-2.0点赞数+1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4505325" cy="5267325"/>
            <wp:effectExtent l="0" t="0" r="5715"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6"/>
                    <a:stretch>
                      <a:fillRect/>
                    </a:stretch>
                  </pic:blipFill>
                  <pic:spPr>
                    <a:xfrm>
                      <a:off x="0" y="0"/>
                      <a:ext cx="4505325" cy="5267325"/>
                    </a:xfrm>
                    <a:prstGeom prst="rect">
                      <a:avLst/>
                    </a:prstGeom>
                  </pic:spPr>
                </pic:pic>
              </a:graphicData>
            </a:graphic>
          </wp:inline>
        </w:drawing>
      </w:r>
    </w:p>
    <w:p>
      <w:pPr>
        <w:rPr>
          <w:rFonts w:hint="eastAsia"/>
        </w:rPr>
      </w:pPr>
      <w:bookmarkStart w:id="458" w:name="S_“项目列表”"/>
      <w:r>
        <w:rPr>
          <w:rFonts w:hint="eastAsia"/>
          <w:color w:val="FF0000"/>
        </w:rPr>
        <w:t>“项目列表”</w:t>
      </w:r>
    </w:p>
    <w:bookmarkEnd w:id="458"/>
    <w:p>
      <w:r>
        <w:drawing>
          <wp:inline distT="0" distB="0" distL="0" distR="0">
            <wp:extent cx="1762125" cy="904875"/>
            <wp:effectExtent l="0" t="0" r="571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7"/>
                    <a:stretch>
                      <a:fillRect/>
                    </a:stretch>
                  </pic:blipFill>
                  <pic:spPr>
                    <a:xfrm>
                      <a:off x="0" y="0"/>
                      <a:ext cx="1762125" cy="904875"/>
                    </a:xfrm>
                    <a:prstGeom prst="rect">
                      <a:avLst/>
                    </a:prstGeom>
                  </pic:spPr>
                </pic:pic>
              </a:graphicData>
            </a:graphic>
          </wp:inline>
        </w:drawing>
      </w:r>
    </w:p>
    <w:p>
      <w:pPr>
        <w:rPr>
          <w:rFonts w:hint="eastAsia"/>
        </w:rPr>
      </w:pPr>
      <w:bookmarkStart w:id="459" w:name="S_选择你需要详细查看的项目"/>
      <w:r>
        <w:rPr>
          <w:rFonts w:hint="eastAsia"/>
          <w:color w:val="FF0000"/>
        </w:rPr>
        <w:t>选择你需要详细查看的项目</w:t>
      </w:r>
    </w:p>
    <w:bookmarkEnd w:id="459"/>
    <w:p>
      <w:r>
        <w:drawing>
          <wp:inline distT="0" distB="0" distL="0" distR="0">
            <wp:extent cx="5274310" cy="2127885"/>
            <wp:effectExtent l="0" t="0" r="1397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8"/>
                    <a:stretch>
                      <a:fillRect/>
                    </a:stretch>
                  </pic:blipFill>
                  <pic:spPr>
                    <a:xfrm>
                      <a:off x="0" y="0"/>
                      <a:ext cx="5274310" cy="2127885"/>
                    </a:xfrm>
                    <a:prstGeom prst="rect">
                      <a:avLst/>
                    </a:prstGeom>
                  </pic:spPr>
                </pic:pic>
              </a:graphicData>
            </a:graphic>
          </wp:inline>
        </w:drawing>
      </w:r>
    </w:p>
    <w:p>
      <w:pPr>
        <w:rPr>
          <w:rFonts w:hint="eastAsia"/>
        </w:rPr>
      </w:pPr>
      <w:bookmarkStart w:id="460" w:name="S_点击案例讨论区"/>
      <w:r>
        <w:rPr>
          <w:rFonts w:hint="eastAsia"/>
          <w:color w:val="FF0000"/>
        </w:rPr>
        <w:t>点击案例讨论区</w:t>
      </w:r>
    </w:p>
    <w:bookmarkEnd w:id="460"/>
    <w:p>
      <w:r>
        <w:drawing>
          <wp:inline distT="0" distB="0" distL="0" distR="0">
            <wp:extent cx="3095625" cy="1838325"/>
            <wp:effectExtent l="0" t="0" r="1333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9"/>
                    <a:stretch>
                      <a:fillRect/>
                    </a:stretch>
                  </pic:blipFill>
                  <pic:spPr>
                    <a:xfrm>
                      <a:off x="0" y="0"/>
                      <a:ext cx="3095625" cy="1838325"/>
                    </a:xfrm>
                    <a:prstGeom prst="rect">
                      <a:avLst/>
                    </a:prstGeom>
                  </pic:spPr>
                </pic:pic>
              </a:graphicData>
            </a:graphic>
          </wp:inline>
        </w:drawing>
      </w:r>
    </w:p>
    <w:p>
      <w:pPr>
        <w:rPr>
          <w:rFonts w:hint="eastAsia"/>
          <w:color w:val="FF0000"/>
        </w:rPr>
      </w:pPr>
      <w:bookmarkStart w:id="461" w:name="S_点赞"/>
      <w:r>
        <w:rPr>
          <w:rFonts w:hint="eastAsia"/>
          <w:color w:val="FF0000"/>
        </w:rPr>
        <w:t>点赞</w:t>
      </w:r>
    </w:p>
    <w:bookmarkEnd w:id="461"/>
    <w:p>
      <w:r>
        <w:drawing>
          <wp:inline distT="0" distB="0" distL="0" distR="0">
            <wp:extent cx="5274310" cy="1508125"/>
            <wp:effectExtent l="0" t="0" r="139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0"/>
                    <a:stretch>
                      <a:fillRect/>
                    </a:stretch>
                  </pic:blipFill>
                  <pic:spPr>
                    <a:xfrm>
                      <a:off x="0" y="0"/>
                      <a:ext cx="5274310" cy="1508125"/>
                    </a:xfrm>
                    <a:prstGeom prst="rect">
                      <a:avLst/>
                    </a:prstGeom>
                  </pic:spPr>
                </pic:pic>
              </a:graphicData>
            </a:graphic>
          </wp:inline>
        </w:drawing>
      </w:r>
    </w:p>
    <w:p/>
    <w:p>
      <w:pPr>
        <w:pStyle w:val="4"/>
      </w:pPr>
      <w:bookmarkStart w:id="462" w:name="_Toc24218"/>
      <w:bookmarkStart w:id="463" w:name="_Toc11551"/>
      <w:r>
        <w:rPr>
          <w:rFonts w:hint="eastAsia"/>
        </w:rPr>
        <w:t>4.2.23学生bbs踩</w:t>
      </w:r>
      <w:bookmarkEnd w:id="462"/>
      <w:bookmarkEnd w:id="46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3</w:t>
            </w:r>
            <w:r>
              <w:rPr>
                <w:kern w:val="0"/>
                <w:sz w:val="20"/>
              </w:rPr>
              <w:t xml:space="preserve"> </w:t>
            </w:r>
            <w:r>
              <w:rPr>
                <w:rFonts w:hint="eastAsia"/>
                <w:kern w:val="0"/>
                <w:sz w:val="20"/>
              </w:rPr>
              <w:t>b</w:t>
            </w:r>
            <w:r>
              <w:rPr>
                <w:kern w:val="0"/>
                <w:sz w:val="20"/>
              </w:rPr>
              <w:t>bs</w:t>
            </w:r>
            <w:r>
              <w:rPr>
                <w:rFonts w:hint="eastAsia"/>
                <w:kern w:val="0"/>
                <w:sz w:val="20"/>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4-3.0bbs踩</w:t>
            </w:r>
          </w:p>
          <w:p>
            <w:pPr>
              <w:rPr>
                <w:color w:val="FF0000"/>
                <w:kern w:val="0"/>
                <w:sz w:val="20"/>
              </w:rPr>
            </w:pPr>
            <w:r>
              <w:rPr>
                <w:rFonts w:hint="eastAsia"/>
                <w:kern w:val="0"/>
                <w:sz w:val="20"/>
              </w:rPr>
              <w:t>1</w:t>
            </w:r>
            <w:r>
              <w:rPr>
                <w:rFonts w:hint="eastAsia"/>
                <w:color w:val="FF0000"/>
                <w:kern w:val="0"/>
                <w:sz w:val="20"/>
              </w:rPr>
              <w:t>.</w:t>
            </w:r>
            <w:r>
              <w:rPr>
                <w:rFonts w:hint="eastAsia"/>
                <w:color w:val="FF0000"/>
                <w:kern w:val="0"/>
                <w:sz w:val="20"/>
              </w:rPr>
              <w:fldChar w:fldCharType="begin"/>
            </w:r>
            <w:r>
              <w:rPr>
                <w:rFonts w:hint="eastAsia"/>
                <w:color w:val="FF0000"/>
                <w:kern w:val="0"/>
                <w:sz w:val="20"/>
              </w:rPr>
              <w:instrText xml:space="preserve"> HYPERLINK \l "S_\“项目列表\”1" </w:instrText>
            </w:r>
            <w:r>
              <w:rPr>
                <w:rFonts w:hint="eastAsia"/>
                <w:color w:val="FF0000"/>
                <w:kern w:val="0"/>
                <w:sz w:val="20"/>
              </w:rPr>
              <w:fldChar w:fldCharType="separate"/>
            </w:r>
            <w:r>
              <w:rPr>
                <w:rStyle w:val="31"/>
                <w:rFonts w:hint="eastAsia"/>
                <w:color w:val="FF0000"/>
                <w:kern w:val="0"/>
                <w:sz w:val="20"/>
              </w:rPr>
              <w:t>点击导航条的“项目列表”</w:t>
            </w:r>
            <w:r>
              <w:rPr>
                <w:rFonts w:hint="eastAsia"/>
                <w:color w:val="FF0000"/>
                <w:kern w:val="0"/>
                <w:sz w:val="20"/>
              </w:rPr>
              <w:fldChar w:fldCharType="end"/>
            </w:r>
          </w:p>
          <w:p>
            <w:pPr>
              <w:rPr>
                <w:color w:val="FF0000"/>
                <w:kern w:val="0"/>
                <w:sz w:val="20"/>
              </w:rPr>
            </w:pPr>
            <w:r>
              <w:rPr>
                <w:rFonts w:hint="eastAsia"/>
                <w:color w:val="FF0000"/>
                <w:kern w:val="0"/>
                <w:sz w:val="20"/>
              </w:rPr>
              <w:t>2.</w:t>
            </w:r>
            <w:r>
              <w:rPr>
                <w:rFonts w:hint="eastAsia"/>
                <w:color w:val="FF0000"/>
                <w:kern w:val="0"/>
                <w:sz w:val="20"/>
              </w:rPr>
              <w:fldChar w:fldCharType="begin"/>
            </w:r>
            <w:r>
              <w:rPr>
                <w:rFonts w:hint="eastAsia"/>
                <w:color w:val="FF0000"/>
                <w:kern w:val="0"/>
                <w:sz w:val="20"/>
              </w:rPr>
              <w:instrText xml:space="preserve"> HYPERLINK \l "S_选择你需要详细查看的案例1" </w:instrText>
            </w:r>
            <w:r>
              <w:rPr>
                <w:rFonts w:hint="eastAsia"/>
                <w:color w:val="FF0000"/>
                <w:kern w:val="0"/>
                <w:sz w:val="20"/>
              </w:rPr>
              <w:fldChar w:fldCharType="separate"/>
            </w:r>
            <w:r>
              <w:rPr>
                <w:rStyle w:val="31"/>
                <w:rFonts w:hint="eastAsia"/>
                <w:color w:val="FF0000"/>
                <w:kern w:val="0"/>
                <w:sz w:val="20"/>
              </w:rPr>
              <w:t>选择你需要详细查看的案例进行查看</w:t>
            </w:r>
            <w:r>
              <w:rPr>
                <w:rFonts w:hint="eastAsia"/>
                <w:color w:val="FF0000"/>
                <w:kern w:val="0"/>
                <w:sz w:val="20"/>
              </w:rPr>
              <w:fldChar w:fldCharType="end"/>
            </w:r>
          </w:p>
          <w:p>
            <w:pPr>
              <w:rPr>
                <w:color w:val="FF0000"/>
                <w:kern w:val="0"/>
                <w:sz w:val="20"/>
              </w:rPr>
            </w:pPr>
            <w:r>
              <w:rPr>
                <w:rFonts w:hint="eastAsia"/>
                <w:color w:val="FF0000"/>
                <w:kern w:val="0"/>
                <w:sz w:val="20"/>
              </w:rPr>
              <w:t>3.</w:t>
            </w:r>
            <w:r>
              <w:rPr>
                <w:rFonts w:hint="eastAsia"/>
                <w:color w:val="FF0000"/>
                <w:kern w:val="0"/>
                <w:sz w:val="20"/>
              </w:rPr>
              <w:fldChar w:fldCharType="begin"/>
            </w:r>
            <w:r>
              <w:rPr>
                <w:rFonts w:hint="eastAsia"/>
                <w:color w:val="FF0000"/>
                <w:kern w:val="0"/>
                <w:sz w:val="20"/>
              </w:rPr>
              <w:instrText xml:space="preserve"> HYPERLINK \l "S_点击案例讨论区1" </w:instrText>
            </w:r>
            <w:r>
              <w:rPr>
                <w:rFonts w:hint="eastAsia"/>
                <w:color w:val="FF0000"/>
                <w:kern w:val="0"/>
                <w:sz w:val="20"/>
              </w:rPr>
              <w:fldChar w:fldCharType="separate"/>
            </w:r>
            <w:r>
              <w:rPr>
                <w:rStyle w:val="31"/>
                <w:rFonts w:hint="eastAsia"/>
                <w:color w:val="FF0000"/>
                <w:kern w:val="0"/>
                <w:sz w:val="20"/>
              </w:rPr>
              <w:t>点击案例讨论区</w:t>
            </w:r>
            <w:r>
              <w:rPr>
                <w:rFonts w:hint="eastAsia"/>
                <w:color w:val="FF0000"/>
                <w:kern w:val="0"/>
                <w:sz w:val="20"/>
              </w:rPr>
              <w:fldChar w:fldCharType="end"/>
            </w:r>
          </w:p>
          <w:p>
            <w:pPr>
              <w:rPr>
                <w:kern w:val="0"/>
                <w:sz w:val="20"/>
              </w:rPr>
            </w:pPr>
            <w:r>
              <w:rPr>
                <w:rFonts w:hint="eastAsia"/>
                <w:color w:val="FF0000"/>
                <w:kern w:val="0"/>
                <w:sz w:val="20"/>
              </w:rPr>
              <w:t>4.</w:t>
            </w:r>
            <w:r>
              <w:rPr>
                <w:rFonts w:hint="eastAsia"/>
                <w:color w:val="FF0000"/>
                <w:kern w:val="0"/>
                <w:sz w:val="20"/>
              </w:rPr>
              <w:fldChar w:fldCharType="begin"/>
            </w:r>
            <w:r>
              <w:rPr>
                <w:rFonts w:hint="eastAsia"/>
                <w:color w:val="FF0000"/>
                <w:kern w:val="0"/>
                <w:sz w:val="20"/>
              </w:rPr>
              <w:instrText xml:space="preserve"> HYPERLINK \l "S_踩" </w:instrText>
            </w:r>
            <w:r>
              <w:rPr>
                <w:rFonts w:hint="eastAsia"/>
                <w:color w:val="FF0000"/>
                <w:kern w:val="0"/>
                <w:sz w:val="20"/>
              </w:rPr>
              <w:fldChar w:fldCharType="separate"/>
            </w:r>
            <w:r>
              <w:rPr>
                <w:rStyle w:val="31"/>
                <w:rFonts w:hint="eastAsia"/>
                <w:color w:val="FF0000"/>
                <w:kern w:val="0"/>
                <w:sz w:val="20"/>
              </w:rPr>
              <w:t>点“踩”</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color w:val="FF0000"/>
                <w:kern w:val="0"/>
                <w:sz w:val="20"/>
              </w:rPr>
              <w:t>4-3.0</w:t>
            </w:r>
            <w:r>
              <w:rPr>
                <w:rFonts w:hint="eastAsia"/>
                <w:color w:val="FF0000"/>
                <w:kern w:val="0"/>
                <w:sz w:val="20"/>
              </w:rPr>
              <w:fldChar w:fldCharType="begin"/>
            </w:r>
            <w:r>
              <w:rPr>
                <w:rFonts w:hint="eastAsia"/>
                <w:color w:val="FF0000"/>
                <w:kern w:val="0"/>
                <w:sz w:val="20"/>
              </w:rPr>
              <w:instrText xml:space="preserve"> HYPERLINK \l "S_踩1" </w:instrText>
            </w:r>
            <w:r>
              <w:rPr>
                <w:rFonts w:hint="eastAsia"/>
                <w:color w:val="FF0000"/>
                <w:kern w:val="0"/>
                <w:sz w:val="20"/>
              </w:rPr>
              <w:fldChar w:fldCharType="separate"/>
            </w:r>
            <w:r>
              <w:rPr>
                <w:rStyle w:val="31"/>
                <w:rFonts w:hint="eastAsia"/>
                <w:color w:val="FF0000"/>
                <w:kern w:val="0"/>
                <w:sz w:val="20"/>
              </w:rPr>
              <w:t>踩+1</w:t>
            </w:r>
            <w:r>
              <w:rPr>
                <w:rFonts w:hint="eastAsia"/>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2409825" cy="4314825"/>
            <wp:effectExtent l="0" t="0" r="13335" b="133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1"/>
                    <a:stretch>
                      <a:fillRect/>
                    </a:stretch>
                  </pic:blipFill>
                  <pic:spPr>
                    <a:xfrm>
                      <a:off x="0" y="0"/>
                      <a:ext cx="2409825" cy="4314825"/>
                    </a:xfrm>
                    <a:prstGeom prst="rect">
                      <a:avLst/>
                    </a:prstGeom>
                  </pic:spPr>
                </pic:pic>
              </a:graphicData>
            </a:graphic>
          </wp:inline>
        </w:drawing>
      </w:r>
    </w:p>
    <w:p>
      <w:pPr>
        <w:rPr>
          <w:rFonts w:hint="eastAsia"/>
        </w:rPr>
      </w:pPr>
      <w:bookmarkStart w:id="464" w:name="S_“项目列表”1"/>
      <w:r>
        <w:rPr>
          <w:rFonts w:hint="eastAsia"/>
          <w:color w:val="FF0000"/>
        </w:rPr>
        <w:t>“项目列表”</w:t>
      </w:r>
    </w:p>
    <w:bookmarkEnd w:id="464"/>
    <w:p>
      <w:r>
        <w:drawing>
          <wp:inline distT="0" distB="0" distL="0" distR="0">
            <wp:extent cx="1762125" cy="904875"/>
            <wp:effectExtent l="0" t="0" r="571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7"/>
                    <a:stretch>
                      <a:fillRect/>
                    </a:stretch>
                  </pic:blipFill>
                  <pic:spPr>
                    <a:xfrm>
                      <a:off x="0" y="0"/>
                      <a:ext cx="1762125" cy="904875"/>
                    </a:xfrm>
                    <a:prstGeom prst="rect">
                      <a:avLst/>
                    </a:prstGeom>
                  </pic:spPr>
                </pic:pic>
              </a:graphicData>
            </a:graphic>
          </wp:inline>
        </w:drawing>
      </w:r>
    </w:p>
    <w:p>
      <w:pPr>
        <w:rPr>
          <w:rFonts w:hint="eastAsia"/>
        </w:rPr>
      </w:pPr>
      <w:bookmarkStart w:id="465" w:name="S_选择你需要详细查看的案例1"/>
      <w:r>
        <w:rPr>
          <w:rFonts w:hint="eastAsia"/>
          <w:color w:val="FF0000"/>
        </w:rPr>
        <w:t>选择你需要详细查看的案例</w:t>
      </w:r>
    </w:p>
    <w:bookmarkEnd w:id="465"/>
    <w:p>
      <w:r>
        <w:drawing>
          <wp:inline distT="0" distB="0" distL="0" distR="0">
            <wp:extent cx="5274310" cy="2127885"/>
            <wp:effectExtent l="0" t="0" r="1397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8"/>
                    <a:stretch>
                      <a:fillRect/>
                    </a:stretch>
                  </pic:blipFill>
                  <pic:spPr>
                    <a:xfrm>
                      <a:off x="0" y="0"/>
                      <a:ext cx="5274310" cy="2127885"/>
                    </a:xfrm>
                    <a:prstGeom prst="rect">
                      <a:avLst/>
                    </a:prstGeom>
                  </pic:spPr>
                </pic:pic>
              </a:graphicData>
            </a:graphic>
          </wp:inline>
        </w:drawing>
      </w:r>
    </w:p>
    <w:p>
      <w:pPr>
        <w:rPr>
          <w:rFonts w:hint="eastAsia"/>
        </w:rPr>
      </w:pPr>
      <w:bookmarkStart w:id="466" w:name="S_点击案例讨论区1"/>
      <w:r>
        <w:rPr>
          <w:rFonts w:hint="eastAsia"/>
          <w:color w:val="FF0000"/>
        </w:rPr>
        <w:t>点击案例讨论区</w:t>
      </w:r>
    </w:p>
    <w:bookmarkEnd w:id="466"/>
    <w:p>
      <w:r>
        <w:drawing>
          <wp:inline distT="0" distB="0" distL="0" distR="0">
            <wp:extent cx="3095625" cy="1838325"/>
            <wp:effectExtent l="0" t="0" r="1333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9"/>
                    <a:stretch>
                      <a:fillRect/>
                    </a:stretch>
                  </pic:blipFill>
                  <pic:spPr>
                    <a:xfrm>
                      <a:off x="0" y="0"/>
                      <a:ext cx="3095625" cy="1838325"/>
                    </a:xfrm>
                    <a:prstGeom prst="rect">
                      <a:avLst/>
                    </a:prstGeom>
                  </pic:spPr>
                </pic:pic>
              </a:graphicData>
            </a:graphic>
          </wp:inline>
        </w:drawing>
      </w:r>
    </w:p>
    <w:p>
      <w:pPr>
        <w:rPr>
          <w:rFonts w:hint="eastAsia"/>
        </w:rPr>
      </w:pPr>
      <w:bookmarkStart w:id="467" w:name="S_踩"/>
      <w:r>
        <w:rPr>
          <w:rFonts w:hint="eastAsia"/>
        </w:rPr>
        <w:t>踩</w:t>
      </w:r>
    </w:p>
    <w:bookmarkEnd w:id="467"/>
    <w:p>
      <w:r>
        <w:drawing>
          <wp:inline distT="0" distB="0" distL="0" distR="0">
            <wp:extent cx="5274310" cy="1508125"/>
            <wp:effectExtent l="0" t="0" r="139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0"/>
                    <a:stretch>
                      <a:fillRect/>
                    </a:stretch>
                  </pic:blipFill>
                  <pic:spPr>
                    <a:xfrm>
                      <a:off x="0" y="0"/>
                      <a:ext cx="5274310" cy="1508125"/>
                    </a:xfrm>
                    <a:prstGeom prst="rect">
                      <a:avLst/>
                    </a:prstGeom>
                  </pic:spPr>
                </pic:pic>
              </a:graphicData>
            </a:graphic>
          </wp:inline>
        </w:drawing>
      </w:r>
    </w:p>
    <w:p/>
    <w:p/>
    <w:p>
      <w:pPr>
        <w:rPr>
          <w:color w:val="FF0000"/>
        </w:rPr>
      </w:pPr>
      <w:bookmarkStart w:id="468" w:name="S_踩1"/>
      <w:r>
        <w:rPr>
          <w:rFonts w:hint="eastAsia"/>
          <w:color w:val="FF0000"/>
        </w:rPr>
        <w:t>踩+1</w:t>
      </w:r>
      <w:r>
        <w:rPr>
          <w:color w:val="FF0000"/>
        </w:rPr>
        <w:t xml:space="preserve"> </w:t>
      </w:r>
      <w:r>
        <w:rPr>
          <w:rFonts w:hint="eastAsia"/>
          <w:color w:val="FF0000"/>
        </w:rPr>
        <w:t>（</w:t>
      </w:r>
      <w:r>
        <w:rPr>
          <w:color w:val="FF0000"/>
        </w:rPr>
        <w:t>输出</w:t>
      </w:r>
      <w:r>
        <w:rPr>
          <w:rFonts w:hint="eastAsia"/>
          <w:color w:val="FF0000"/>
        </w:rPr>
        <w:t>）</w:t>
      </w:r>
    </w:p>
    <w:bookmarkEnd w:id="468"/>
    <w:p>
      <w:pPr>
        <w:rPr>
          <w:color w:val="FF0000"/>
        </w:rPr>
      </w:pPr>
      <w:r>
        <w:drawing>
          <wp:inline distT="0" distB="0" distL="0" distR="0">
            <wp:extent cx="1552575" cy="1095375"/>
            <wp:effectExtent l="0" t="0" r="190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2"/>
                    <a:stretch>
                      <a:fillRect/>
                    </a:stretch>
                  </pic:blipFill>
                  <pic:spPr>
                    <a:xfrm>
                      <a:off x="0" y="0"/>
                      <a:ext cx="1552575" cy="1095375"/>
                    </a:xfrm>
                    <a:prstGeom prst="rect">
                      <a:avLst/>
                    </a:prstGeom>
                  </pic:spPr>
                </pic:pic>
              </a:graphicData>
            </a:graphic>
          </wp:inline>
        </w:drawing>
      </w:r>
    </w:p>
    <w:p>
      <w:pPr>
        <w:pStyle w:val="4"/>
      </w:pPr>
      <w:bookmarkStart w:id="469" w:name="_Toc14090"/>
      <w:bookmarkStart w:id="470" w:name="_Toc30594"/>
      <w:r>
        <w:rPr>
          <w:rFonts w:hint="eastAsia"/>
        </w:rPr>
        <w:t>4.2.24学生bbs回复</w:t>
      </w:r>
      <w:bookmarkEnd w:id="469"/>
      <w:bookmarkEnd w:id="47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4</w:t>
            </w:r>
            <w:r>
              <w:rPr>
                <w:kern w:val="0"/>
                <w:sz w:val="20"/>
              </w:rPr>
              <w:t xml:space="preserve"> </w:t>
            </w:r>
            <w:r>
              <w:rPr>
                <w:rFonts w:hint="eastAsia"/>
                <w:kern w:val="0"/>
                <w:sz w:val="20"/>
              </w:rPr>
              <w:t>b</w:t>
            </w:r>
            <w:r>
              <w:rPr>
                <w:kern w:val="0"/>
                <w:sz w:val="20"/>
              </w:rPr>
              <w:t>bs</w:t>
            </w:r>
            <w:r>
              <w:rPr>
                <w:rFonts w:hint="eastAsia"/>
                <w:kern w:val="0"/>
                <w:sz w:val="20"/>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4-4.0bbs回复</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1.点击导航条的</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"S_\“项目列表\”2"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“项目列表”</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"S_选择你需要详细查看的案例2"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选择你需要详细查看的案例进行查看</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"S_点击案例讨论区2"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点击案例讨论区</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4.</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"S_回复帖子"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回复帖子</w:t>
            </w:r>
            <w:r>
              <w:rPr>
                <w:rFonts w:hint="eastAsia"/>
                <w:color w:val="000000" w:themeColor="text1"/>
                <w:kern w:val="0"/>
                <w:sz w:val="20"/>
                <w14:textFill>
                  <w14:solidFill>
                    <w14:schemeClr w14:val="tx1"/>
                  </w14:solidFill>
                </w14:textFill>
              </w:rPr>
              <w:fldChar w:fldCharType="end"/>
            </w:r>
          </w:p>
          <w:p>
            <w:pPr>
              <w:rPr>
                <w:kern w:val="0"/>
                <w:sz w:val="20"/>
              </w:rPr>
            </w:pPr>
            <w:r>
              <w:rPr>
                <w:color w:val="000000" w:themeColor="text1"/>
                <w:kern w:val="0"/>
                <w:sz w:val="20"/>
                <w14:textFill>
                  <w14:solidFill>
                    <w14:schemeClr w14:val="tx1"/>
                  </w14:solidFill>
                </w14:textFill>
              </w:rPr>
              <w:t>5.</w:t>
            </w:r>
            <w:r>
              <w:rPr>
                <w:color w:val="000000" w:themeColor="text1"/>
                <w:kern w:val="0"/>
                <w:sz w:val="20"/>
                <w14:textFill>
                  <w14:solidFill>
                    <w14:schemeClr w14:val="tx1"/>
                  </w14:solidFill>
                </w14:textFill>
              </w:rPr>
              <w:fldChar w:fldCharType="begin"/>
            </w:r>
            <w:r>
              <w:rPr>
                <w:color w:val="000000" w:themeColor="text1"/>
                <w:kern w:val="0"/>
                <w:sz w:val="20"/>
                <w14:textFill>
                  <w14:solidFill>
                    <w14:schemeClr w14:val="tx1"/>
                  </w14:solidFill>
                </w14:textFill>
              </w:rPr>
              <w:instrText xml:space="preserve"> HYPERLINK \l "S_点击发表" </w:instrText>
            </w:r>
            <w:r>
              <w:rPr>
                <w:color w:val="000000" w:themeColor="text1"/>
                <w:kern w:val="0"/>
                <w:sz w:val="20"/>
                <w14:textFill>
                  <w14:solidFill>
                    <w14:schemeClr w14:val="tx1"/>
                  </w14:solidFill>
                </w14:textFill>
              </w:rPr>
              <w:fldChar w:fldCharType="separate"/>
            </w:r>
            <w:r>
              <w:rPr>
                <w:rStyle w:val="31"/>
                <w:color w:val="000000" w:themeColor="text1"/>
                <w:kern w:val="0"/>
                <w:sz w:val="20"/>
                <w14:textFill>
                  <w14:solidFill>
                    <w14:schemeClr w14:val="tx1"/>
                  </w14:solidFill>
                </w14:textFill>
              </w:rPr>
              <w:t>点击发表</w:t>
            </w:r>
            <w:r>
              <w:rPr>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4-4.0E1</w:t>
            </w:r>
          </w:p>
          <w:p>
            <w:pPr>
              <w:rPr>
                <w:kern w:val="0"/>
                <w:sz w:val="20"/>
              </w:rPr>
            </w:pPr>
            <w:r>
              <w:rPr>
                <w:rFonts w:hint="eastAsia"/>
                <w:kern w:val="0"/>
                <w:sz w:val="20"/>
              </w:rPr>
              <w:t>1若回复内容为空，则报错：回复的内容不能为空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4-4.0输入回复内容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4-4.0若回复内容为空，则报错：回复的内容不能为空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5274310" cy="5047615"/>
            <wp:effectExtent l="0" t="0" r="13970" b="1206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3"/>
                    <a:stretch>
                      <a:fillRect/>
                    </a:stretch>
                  </pic:blipFill>
                  <pic:spPr>
                    <a:xfrm>
                      <a:off x="0" y="0"/>
                      <a:ext cx="5274310" cy="5047615"/>
                    </a:xfrm>
                    <a:prstGeom prst="rect">
                      <a:avLst/>
                    </a:prstGeom>
                  </pic:spPr>
                </pic:pic>
              </a:graphicData>
            </a:graphic>
          </wp:inline>
        </w:drawing>
      </w:r>
    </w:p>
    <w:p>
      <w:pPr>
        <w:rPr>
          <w:rFonts w:hint="eastAsia"/>
        </w:rPr>
      </w:pPr>
      <w:bookmarkStart w:id="471" w:name="S_“项目列表”2"/>
      <w:r>
        <w:rPr>
          <w:rFonts w:hint="eastAsia"/>
          <w:color w:val="FF0000"/>
        </w:rPr>
        <w:t>“项目列表”</w:t>
      </w:r>
    </w:p>
    <w:bookmarkEnd w:id="471"/>
    <w:p>
      <w:r>
        <w:drawing>
          <wp:inline distT="0" distB="0" distL="0" distR="0">
            <wp:extent cx="1762125" cy="904875"/>
            <wp:effectExtent l="0" t="0" r="571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7"/>
                    <a:stretch>
                      <a:fillRect/>
                    </a:stretch>
                  </pic:blipFill>
                  <pic:spPr>
                    <a:xfrm>
                      <a:off x="0" y="0"/>
                      <a:ext cx="1762125" cy="904875"/>
                    </a:xfrm>
                    <a:prstGeom prst="rect">
                      <a:avLst/>
                    </a:prstGeom>
                  </pic:spPr>
                </pic:pic>
              </a:graphicData>
            </a:graphic>
          </wp:inline>
        </w:drawing>
      </w:r>
    </w:p>
    <w:p>
      <w:pPr>
        <w:rPr>
          <w:rFonts w:hint="eastAsia"/>
        </w:rPr>
      </w:pPr>
      <w:bookmarkStart w:id="472" w:name="S_选择你需要详细查看的案例2"/>
      <w:r>
        <w:rPr>
          <w:rFonts w:hint="eastAsia"/>
          <w:color w:val="FF0000"/>
        </w:rPr>
        <w:t>选择你需要详细查看的案例</w:t>
      </w:r>
    </w:p>
    <w:bookmarkEnd w:id="472"/>
    <w:p>
      <w:r>
        <w:drawing>
          <wp:inline distT="0" distB="0" distL="0" distR="0">
            <wp:extent cx="5274310" cy="2127885"/>
            <wp:effectExtent l="0" t="0" r="139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8"/>
                    <a:stretch>
                      <a:fillRect/>
                    </a:stretch>
                  </pic:blipFill>
                  <pic:spPr>
                    <a:xfrm>
                      <a:off x="0" y="0"/>
                      <a:ext cx="5274310" cy="2127885"/>
                    </a:xfrm>
                    <a:prstGeom prst="rect">
                      <a:avLst/>
                    </a:prstGeom>
                  </pic:spPr>
                </pic:pic>
              </a:graphicData>
            </a:graphic>
          </wp:inline>
        </w:drawing>
      </w:r>
    </w:p>
    <w:p>
      <w:pPr>
        <w:rPr>
          <w:rFonts w:hint="eastAsia"/>
        </w:rPr>
      </w:pPr>
      <w:bookmarkStart w:id="473" w:name="S_点击案例讨论区2"/>
      <w:r>
        <w:rPr>
          <w:rFonts w:hint="eastAsia"/>
          <w:color w:val="FF0000"/>
        </w:rPr>
        <w:t>点击案例讨论区</w:t>
      </w:r>
    </w:p>
    <w:bookmarkEnd w:id="473"/>
    <w:p>
      <w:r>
        <w:drawing>
          <wp:inline distT="0" distB="0" distL="0" distR="0">
            <wp:extent cx="3095625" cy="1838325"/>
            <wp:effectExtent l="0" t="0" r="1333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9"/>
                    <a:stretch>
                      <a:fillRect/>
                    </a:stretch>
                  </pic:blipFill>
                  <pic:spPr>
                    <a:xfrm>
                      <a:off x="0" y="0"/>
                      <a:ext cx="3095625" cy="1838325"/>
                    </a:xfrm>
                    <a:prstGeom prst="rect">
                      <a:avLst/>
                    </a:prstGeom>
                  </pic:spPr>
                </pic:pic>
              </a:graphicData>
            </a:graphic>
          </wp:inline>
        </w:drawing>
      </w:r>
    </w:p>
    <w:p>
      <w:pPr>
        <w:rPr>
          <w:rFonts w:hint="eastAsia"/>
        </w:rPr>
      </w:pPr>
      <w:bookmarkStart w:id="474" w:name="S_回复帖子"/>
      <w:r>
        <w:rPr>
          <w:rFonts w:hint="eastAsia"/>
          <w:color w:val="FF0000"/>
        </w:rPr>
        <w:t>回复帖子</w:t>
      </w:r>
    </w:p>
    <w:bookmarkEnd w:id="474"/>
    <w:p>
      <w:r>
        <w:drawing>
          <wp:inline distT="0" distB="0" distL="0" distR="0">
            <wp:extent cx="5274310" cy="1508125"/>
            <wp:effectExtent l="0" t="0" r="1397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0"/>
                    <a:stretch>
                      <a:fillRect/>
                    </a:stretch>
                  </pic:blipFill>
                  <pic:spPr>
                    <a:xfrm>
                      <a:off x="0" y="0"/>
                      <a:ext cx="5274310" cy="1508125"/>
                    </a:xfrm>
                    <a:prstGeom prst="rect">
                      <a:avLst/>
                    </a:prstGeom>
                  </pic:spPr>
                </pic:pic>
              </a:graphicData>
            </a:graphic>
          </wp:inline>
        </w:drawing>
      </w:r>
    </w:p>
    <w:p>
      <w:pPr>
        <w:rPr>
          <w:rFonts w:hint="eastAsia"/>
        </w:rPr>
      </w:pPr>
      <w:bookmarkStart w:id="475" w:name="S_点击发表"/>
      <w:r>
        <w:rPr>
          <w:color w:val="FF0000"/>
        </w:rPr>
        <w:t>点击发表</w:t>
      </w:r>
    </w:p>
    <w:bookmarkEnd w:id="475"/>
    <w:p>
      <w:r>
        <w:drawing>
          <wp:inline distT="0" distB="0" distL="0" distR="0">
            <wp:extent cx="5274310" cy="2041525"/>
            <wp:effectExtent l="0" t="0" r="1397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4"/>
                    <a:stretch>
                      <a:fillRect/>
                    </a:stretch>
                  </pic:blipFill>
                  <pic:spPr>
                    <a:xfrm>
                      <a:off x="0" y="0"/>
                      <a:ext cx="5274310" cy="2041525"/>
                    </a:xfrm>
                    <a:prstGeom prst="rect">
                      <a:avLst/>
                    </a:prstGeom>
                  </pic:spPr>
                </pic:pic>
              </a:graphicData>
            </a:graphic>
          </wp:inline>
        </w:drawing>
      </w:r>
    </w:p>
    <w:p/>
    <w:p>
      <w:pPr>
        <w:pStyle w:val="4"/>
      </w:pPr>
      <w:bookmarkStart w:id="476" w:name="_Toc23517"/>
      <w:bookmarkStart w:id="477" w:name="_Toc24566"/>
      <w:r>
        <w:rPr>
          <w:rFonts w:hint="eastAsia"/>
        </w:rPr>
        <w:t>4.2.25学生bbs删除</w:t>
      </w:r>
      <w:bookmarkEnd w:id="476"/>
      <w:bookmarkEnd w:id="4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5</w:t>
            </w:r>
            <w:r>
              <w:rPr>
                <w:kern w:val="0"/>
                <w:sz w:val="20"/>
              </w:rPr>
              <w:t xml:space="preserve"> </w:t>
            </w:r>
            <w:r>
              <w:rPr>
                <w:rFonts w:hint="eastAsia"/>
                <w:kern w:val="0"/>
                <w:sz w:val="20"/>
              </w:rPr>
              <w:t>b</w:t>
            </w:r>
            <w:r>
              <w:rPr>
                <w:kern w:val="0"/>
                <w:sz w:val="20"/>
              </w:rPr>
              <w:t>bs</w:t>
            </w:r>
            <w:r>
              <w:rPr>
                <w:rFonts w:hint="eastAsia"/>
                <w:kern w:val="0"/>
                <w:sz w:val="20"/>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删除bbs帖子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4-5.0bbs删除</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1.点击导航条的</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"S_\“项目列表\”3"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“项目列表”</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"S_选择你需要详细查看的案例3"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选择你需要详细查看的案例进行查看</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3.点击</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"S_点击案例讨论区3"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案例讨论区</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4.选择帖子进行</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"S_选择帖子进行删除"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删除</w:t>
            </w:r>
            <w:r>
              <w:rPr>
                <w:rFonts w:hint="eastAsia"/>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4-5.0删除成功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2667000" cy="444817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5"/>
                    <a:stretch>
                      <a:fillRect/>
                    </a:stretch>
                  </pic:blipFill>
                  <pic:spPr>
                    <a:xfrm>
                      <a:off x="0" y="0"/>
                      <a:ext cx="2667000" cy="4448175"/>
                    </a:xfrm>
                    <a:prstGeom prst="rect">
                      <a:avLst/>
                    </a:prstGeom>
                  </pic:spPr>
                </pic:pic>
              </a:graphicData>
            </a:graphic>
          </wp:inline>
        </w:drawing>
      </w:r>
    </w:p>
    <w:p>
      <w:pPr>
        <w:rPr>
          <w:rFonts w:hint="eastAsia"/>
        </w:rPr>
      </w:pPr>
      <w:bookmarkStart w:id="478" w:name="S_“项目列表”3"/>
      <w:r>
        <w:rPr>
          <w:rFonts w:hint="eastAsia"/>
          <w:color w:val="FF0000"/>
        </w:rPr>
        <w:t>“项目列表”</w:t>
      </w:r>
    </w:p>
    <w:bookmarkEnd w:id="478"/>
    <w:p>
      <w:r>
        <w:drawing>
          <wp:inline distT="0" distB="0" distL="0" distR="0">
            <wp:extent cx="1762125" cy="904875"/>
            <wp:effectExtent l="0" t="0" r="571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7"/>
                    <a:stretch>
                      <a:fillRect/>
                    </a:stretch>
                  </pic:blipFill>
                  <pic:spPr>
                    <a:xfrm>
                      <a:off x="0" y="0"/>
                      <a:ext cx="1762125" cy="904875"/>
                    </a:xfrm>
                    <a:prstGeom prst="rect">
                      <a:avLst/>
                    </a:prstGeom>
                  </pic:spPr>
                </pic:pic>
              </a:graphicData>
            </a:graphic>
          </wp:inline>
        </w:drawing>
      </w:r>
    </w:p>
    <w:p>
      <w:pPr>
        <w:rPr>
          <w:rFonts w:hint="eastAsia"/>
        </w:rPr>
      </w:pPr>
      <w:bookmarkStart w:id="479" w:name="S_选择你需要详细查看的案例3"/>
      <w:r>
        <w:rPr>
          <w:rFonts w:hint="eastAsia"/>
          <w:color w:val="FF0000"/>
        </w:rPr>
        <w:t>选择你需要详细查看的案例</w:t>
      </w:r>
    </w:p>
    <w:bookmarkEnd w:id="479"/>
    <w:p>
      <w:r>
        <w:drawing>
          <wp:inline distT="0" distB="0" distL="0" distR="0">
            <wp:extent cx="5274310" cy="2127885"/>
            <wp:effectExtent l="0" t="0" r="1397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8"/>
                    <a:stretch>
                      <a:fillRect/>
                    </a:stretch>
                  </pic:blipFill>
                  <pic:spPr>
                    <a:xfrm>
                      <a:off x="0" y="0"/>
                      <a:ext cx="5274310" cy="2127885"/>
                    </a:xfrm>
                    <a:prstGeom prst="rect">
                      <a:avLst/>
                    </a:prstGeom>
                  </pic:spPr>
                </pic:pic>
              </a:graphicData>
            </a:graphic>
          </wp:inline>
        </w:drawing>
      </w:r>
    </w:p>
    <w:p>
      <w:pPr>
        <w:rPr>
          <w:rFonts w:hint="eastAsia"/>
        </w:rPr>
      </w:pPr>
      <w:bookmarkStart w:id="480" w:name="S_点击案例讨论区3"/>
      <w:r>
        <w:rPr>
          <w:rFonts w:hint="eastAsia"/>
          <w:color w:val="FF0000"/>
        </w:rPr>
        <w:t>点击案例讨论区</w:t>
      </w:r>
    </w:p>
    <w:bookmarkEnd w:id="480"/>
    <w:p>
      <w:r>
        <w:drawing>
          <wp:inline distT="0" distB="0" distL="0" distR="0">
            <wp:extent cx="3095625" cy="1838325"/>
            <wp:effectExtent l="0" t="0" r="1333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89"/>
                    <a:stretch>
                      <a:fillRect/>
                    </a:stretch>
                  </pic:blipFill>
                  <pic:spPr>
                    <a:xfrm>
                      <a:off x="0" y="0"/>
                      <a:ext cx="3095625" cy="1838325"/>
                    </a:xfrm>
                    <a:prstGeom prst="rect">
                      <a:avLst/>
                    </a:prstGeom>
                  </pic:spPr>
                </pic:pic>
              </a:graphicData>
            </a:graphic>
          </wp:inline>
        </w:drawing>
      </w:r>
    </w:p>
    <w:p>
      <w:pPr>
        <w:rPr>
          <w:rFonts w:hint="eastAsia"/>
        </w:rPr>
      </w:pPr>
      <w:bookmarkStart w:id="481" w:name="S_选择帖子进行删除"/>
      <w:r>
        <w:rPr>
          <w:rFonts w:hint="eastAsia"/>
          <w:color w:val="FF0000"/>
        </w:rPr>
        <w:t>选择帖子进行删除</w:t>
      </w:r>
    </w:p>
    <w:bookmarkEnd w:id="481"/>
    <w:p>
      <w:r>
        <w:drawing>
          <wp:inline distT="0" distB="0" distL="0" distR="0">
            <wp:extent cx="5274310" cy="877570"/>
            <wp:effectExtent l="0" t="0" r="1397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6"/>
                    <a:stretch>
                      <a:fillRect/>
                    </a:stretch>
                  </pic:blipFill>
                  <pic:spPr>
                    <a:xfrm>
                      <a:off x="0" y="0"/>
                      <a:ext cx="5274310" cy="877570"/>
                    </a:xfrm>
                    <a:prstGeom prst="rect">
                      <a:avLst/>
                    </a:prstGeom>
                  </pic:spPr>
                </pic:pic>
              </a:graphicData>
            </a:graphic>
          </wp:inline>
        </w:drawing>
      </w:r>
    </w:p>
    <w:p/>
    <w:p/>
    <w:p>
      <w:pPr>
        <w:pStyle w:val="4"/>
      </w:pPr>
      <w:bookmarkStart w:id="482" w:name="_Toc25389"/>
      <w:bookmarkStart w:id="483" w:name="_Toc27058"/>
      <w:r>
        <w:rPr>
          <w:rFonts w:hint="eastAsia"/>
        </w:rPr>
        <w:t>4.2.26学生bbs发帖</w:t>
      </w:r>
      <w:bookmarkEnd w:id="482"/>
      <w:bookmarkEnd w:id="48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6</w:t>
            </w:r>
            <w:r>
              <w:rPr>
                <w:kern w:val="0"/>
                <w:sz w:val="20"/>
              </w:rPr>
              <w:t xml:space="preserve"> </w:t>
            </w:r>
            <w:r>
              <w:rPr>
                <w:rFonts w:hint="eastAsia"/>
                <w:kern w:val="0"/>
                <w:sz w:val="20"/>
              </w:rPr>
              <w:t>b</w:t>
            </w:r>
            <w:r>
              <w:rPr>
                <w:kern w:val="0"/>
                <w:sz w:val="20"/>
              </w:rPr>
              <w:t>b</w:t>
            </w:r>
            <w:r>
              <w:rPr>
                <w:rFonts w:hint="eastAsia"/>
                <w:kern w:val="0"/>
                <w:sz w:val="20"/>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4-6.0bbs发布帖子</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1.点击导航条的</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"S_\“项目列表\”4"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“项目列表”</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"S_选择你需要详细查看的案例4"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选择你需要详细查看的案例进行查看</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"S_点击案例讨论区4"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点击案例讨论区</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4.点击</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"S_点击发表按钮"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发表按钮</w:t>
            </w:r>
            <w:r>
              <w:rPr>
                <w:rFonts w:hint="eastAsia"/>
                <w:color w:val="000000" w:themeColor="text1"/>
                <w:kern w:val="0"/>
                <w:sz w:val="20"/>
                <w14:textFill>
                  <w14:solidFill>
                    <w14:schemeClr w14:val="tx1"/>
                  </w14:solidFill>
                </w14:textFill>
              </w:rPr>
              <w:fldChar w:fldCharType="end"/>
            </w:r>
            <w:r>
              <w:rPr>
                <w:rFonts w:hint="eastAsia"/>
                <w:color w:val="000000" w:themeColor="text1"/>
                <w:kern w:val="0"/>
                <w:sz w:val="20"/>
                <w14:textFill>
                  <w14:solidFill>
                    <w14:schemeClr w14:val="tx1"/>
                  </w14:solidFill>
                </w14:textFill>
              </w:rPr>
              <w:t>，输入标题和内容，发送帖子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4-5.0E1标题为空</w:t>
            </w:r>
          </w:p>
          <w:p>
            <w:pPr>
              <w:rPr>
                <w:kern w:val="0"/>
                <w:sz w:val="20"/>
              </w:rPr>
            </w:pPr>
            <w:r>
              <w:rPr>
                <w:rFonts w:hint="eastAsia"/>
                <w:kern w:val="0"/>
                <w:sz w:val="20"/>
              </w:rPr>
              <w:t>1帖子标题为空，系统提示：标题不能为空</w:t>
            </w:r>
          </w:p>
          <w:p>
            <w:pPr>
              <w:rPr>
                <w:kern w:val="0"/>
                <w:sz w:val="20"/>
              </w:rPr>
            </w:pPr>
            <w:r>
              <w:rPr>
                <w:rFonts w:hint="eastAsia"/>
                <w:kern w:val="0"/>
                <w:sz w:val="20"/>
              </w:rPr>
              <w:t>4-5.0E2内容为空</w:t>
            </w:r>
          </w:p>
          <w:p>
            <w:pPr>
              <w:rPr>
                <w:kern w:val="0"/>
                <w:sz w:val="20"/>
              </w:rPr>
            </w:pPr>
            <w:r>
              <w:rPr>
                <w:rFonts w:hint="eastAsia"/>
                <w:kern w:val="0"/>
                <w:sz w:val="20"/>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4-5.0标题、内容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4-5.0系统提示：标题不能为空；系统提示：内容不能为空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内容不能为空；标题不能为空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4524375" cy="5191125"/>
            <wp:effectExtent l="0" t="0" r="1905" b="57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7"/>
                    <a:stretch>
                      <a:fillRect/>
                    </a:stretch>
                  </pic:blipFill>
                  <pic:spPr>
                    <a:xfrm>
                      <a:off x="0" y="0"/>
                      <a:ext cx="4524375" cy="5191125"/>
                    </a:xfrm>
                    <a:prstGeom prst="rect">
                      <a:avLst/>
                    </a:prstGeom>
                  </pic:spPr>
                </pic:pic>
              </a:graphicData>
            </a:graphic>
          </wp:inline>
        </w:drawing>
      </w:r>
    </w:p>
    <w:p>
      <w:pPr>
        <w:rPr>
          <w:rFonts w:hint="eastAsia"/>
        </w:rPr>
      </w:pPr>
      <w:bookmarkStart w:id="484" w:name="S_“项目列表”4"/>
      <w:r>
        <w:rPr>
          <w:rFonts w:hint="eastAsia"/>
          <w:color w:val="FF0000"/>
        </w:rPr>
        <w:t>“项目列表”</w:t>
      </w:r>
    </w:p>
    <w:bookmarkEnd w:id="484"/>
    <w:p>
      <w:r>
        <w:drawing>
          <wp:inline distT="0" distB="0" distL="0" distR="0">
            <wp:extent cx="1762125" cy="904875"/>
            <wp:effectExtent l="0" t="0" r="571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7"/>
                    <a:stretch>
                      <a:fillRect/>
                    </a:stretch>
                  </pic:blipFill>
                  <pic:spPr>
                    <a:xfrm>
                      <a:off x="0" y="0"/>
                      <a:ext cx="1762125" cy="904875"/>
                    </a:xfrm>
                    <a:prstGeom prst="rect">
                      <a:avLst/>
                    </a:prstGeom>
                  </pic:spPr>
                </pic:pic>
              </a:graphicData>
            </a:graphic>
          </wp:inline>
        </w:drawing>
      </w:r>
    </w:p>
    <w:p>
      <w:pPr>
        <w:rPr>
          <w:rFonts w:hint="eastAsia"/>
        </w:rPr>
      </w:pPr>
      <w:bookmarkStart w:id="485" w:name="S_选择你需要详细查看的案例4"/>
      <w:r>
        <w:rPr>
          <w:rFonts w:hint="eastAsia"/>
          <w:color w:val="FF0000"/>
        </w:rPr>
        <w:t>选择你需要详细查看的案例</w:t>
      </w:r>
    </w:p>
    <w:bookmarkEnd w:id="485"/>
    <w:p>
      <w:r>
        <w:drawing>
          <wp:inline distT="0" distB="0" distL="0" distR="0">
            <wp:extent cx="5274310" cy="2127885"/>
            <wp:effectExtent l="0" t="0" r="139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8"/>
                    <a:stretch>
                      <a:fillRect/>
                    </a:stretch>
                  </pic:blipFill>
                  <pic:spPr>
                    <a:xfrm>
                      <a:off x="0" y="0"/>
                      <a:ext cx="5274310" cy="2127885"/>
                    </a:xfrm>
                    <a:prstGeom prst="rect">
                      <a:avLst/>
                    </a:prstGeom>
                  </pic:spPr>
                </pic:pic>
              </a:graphicData>
            </a:graphic>
          </wp:inline>
        </w:drawing>
      </w:r>
    </w:p>
    <w:p>
      <w:pPr>
        <w:rPr>
          <w:rFonts w:hint="eastAsia"/>
        </w:rPr>
      </w:pPr>
      <w:bookmarkStart w:id="486" w:name="S_点击案例讨论区4"/>
      <w:r>
        <w:rPr>
          <w:rFonts w:hint="eastAsia"/>
          <w:color w:val="FF0000"/>
        </w:rPr>
        <w:t>点击案例讨论区</w:t>
      </w:r>
    </w:p>
    <w:bookmarkEnd w:id="486"/>
    <w:p>
      <w:r>
        <w:drawing>
          <wp:inline distT="0" distB="0" distL="0" distR="0">
            <wp:extent cx="3095625" cy="1838325"/>
            <wp:effectExtent l="0" t="0" r="1333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9"/>
                    <a:stretch>
                      <a:fillRect/>
                    </a:stretch>
                  </pic:blipFill>
                  <pic:spPr>
                    <a:xfrm>
                      <a:off x="0" y="0"/>
                      <a:ext cx="3095625" cy="1838325"/>
                    </a:xfrm>
                    <a:prstGeom prst="rect">
                      <a:avLst/>
                    </a:prstGeom>
                  </pic:spPr>
                </pic:pic>
              </a:graphicData>
            </a:graphic>
          </wp:inline>
        </w:drawing>
      </w:r>
    </w:p>
    <w:p>
      <w:pPr>
        <w:rPr>
          <w:rFonts w:hint="eastAsia"/>
        </w:rPr>
      </w:pPr>
      <w:bookmarkStart w:id="487" w:name="S_点击发表按钮"/>
      <w:r>
        <w:rPr>
          <w:rFonts w:hint="eastAsia"/>
          <w:color w:val="FF0000"/>
        </w:rPr>
        <w:t>点击发表按钮</w:t>
      </w:r>
    </w:p>
    <w:bookmarkEnd w:id="487"/>
    <w:p>
      <w:r>
        <w:drawing>
          <wp:inline distT="0" distB="0" distL="0" distR="0">
            <wp:extent cx="5274310" cy="141795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8"/>
                    <a:stretch>
                      <a:fillRect/>
                    </a:stretch>
                  </pic:blipFill>
                  <pic:spPr>
                    <a:xfrm>
                      <a:off x="0" y="0"/>
                      <a:ext cx="5274310" cy="1417955"/>
                    </a:xfrm>
                    <a:prstGeom prst="rect">
                      <a:avLst/>
                    </a:prstGeom>
                  </pic:spPr>
                </pic:pic>
              </a:graphicData>
            </a:graphic>
          </wp:inline>
        </w:drawing>
      </w:r>
    </w:p>
    <w:p/>
    <w:p/>
    <w:p>
      <w:pPr>
        <w:pStyle w:val="4"/>
      </w:pPr>
      <w:bookmarkStart w:id="488" w:name="_Toc30056"/>
      <w:r>
        <w:rPr>
          <w:rFonts w:hint="eastAsia"/>
        </w:rPr>
        <w:t>4.2.27即时通讯</w:t>
      </w:r>
      <w:bookmarkEnd w:id="48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7</w:t>
            </w:r>
            <w:r>
              <w:rPr>
                <w:kern w:val="0"/>
                <w:sz w:val="20"/>
              </w:rPr>
              <w:t xml:space="preserve"> </w:t>
            </w:r>
            <w:r>
              <w:rPr>
                <w:rFonts w:hint="eastAsia"/>
                <w:kern w:val="0"/>
                <w:sz w:val="20"/>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学生可以在通讯板块进行聊天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学生表示想要进行组内沟通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实时通讯进行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4-7.0即时通讯</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1.点击导航条的</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"S_\“我的项目\”"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“我的项目”</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"S_选择你需要详细查看的案例5"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选择你需要详细查看的案例进行查看</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"S_聊天按钮"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点击右下角头聊天按钮</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4．</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"S_输入聊天信息"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输入聊天信息，进行发布</w:t>
            </w:r>
            <w:r>
              <w:rPr>
                <w:rFonts w:hint="eastAsia"/>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4-7.0输入聊天信息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4-7.0系统提示：输入内容为空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BR-S-1输入发送的内容不能为空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695700" cy="3962400"/>
            <wp:effectExtent l="0" t="0" r="762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9"/>
                    <a:stretch>
                      <a:fillRect/>
                    </a:stretch>
                  </pic:blipFill>
                  <pic:spPr>
                    <a:xfrm>
                      <a:off x="0" y="0"/>
                      <a:ext cx="3695700" cy="3962400"/>
                    </a:xfrm>
                    <a:prstGeom prst="rect">
                      <a:avLst/>
                    </a:prstGeom>
                  </pic:spPr>
                </pic:pic>
              </a:graphicData>
            </a:graphic>
          </wp:inline>
        </w:drawing>
      </w:r>
    </w:p>
    <w:p>
      <w:pPr>
        <w:rPr>
          <w:rFonts w:hint="eastAsia"/>
        </w:rPr>
      </w:pPr>
      <w:bookmarkStart w:id="489" w:name="S_“我的项目”"/>
      <w:r>
        <w:rPr>
          <w:rFonts w:hint="eastAsia"/>
          <w:color w:val="FF0000"/>
        </w:rPr>
        <w:t>“我的项目”</w:t>
      </w:r>
    </w:p>
    <w:bookmarkEnd w:id="489"/>
    <w:p>
      <w:r>
        <w:drawing>
          <wp:inline distT="0" distB="0" distL="0" distR="0">
            <wp:extent cx="1752600" cy="93345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0"/>
                    <a:stretch>
                      <a:fillRect/>
                    </a:stretch>
                  </pic:blipFill>
                  <pic:spPr>
                    <a:xfrm>
                      <a:off x="0" y="0"/>
                      <a:ext cx="1752600" cy="933450"/>
                    </a:xfrm>
                    <a:prstGeom prst="rect">
                      <a:avLst/>
                    </a:prstGeom>
                  </pic:spPr>
                </pic:pic>
              </a:graphicData>
            </a:graphic>
          </wp:inline>
        </w:drawing>
      </w:r>
    </w:p>
    <w:p>
      <w:pPr>
        <w:rPr>
          <w:rFonts w:hint="eastAsia"/>
        </w:rPr>
      </w:pPr>
      <w:bookmarkStart w:id="490" w:name="S_选择你需要详细查看的案例5"/>
      <w:r>
        <w:rPr>
          <w:rFonts w:hint="eastAsia"/>
          <w:color w:val="FF0000"/>
        </w:rPr>
        <w:t>选择你需要详细查看的案例</w:t>
      </w:r>
    </w:p>
    <w:bookmarkEnd w:id="490"/>
    <w:p>
      <w:r>
        <w:drawing>
          <wp:inline distT="0" distB="0" distL="0" distR="0">
            <wp:extent cx="5274310" cy="136398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1"/>
                    <a:stretch>
                      <a:fillRect/>
                    </a:stretch>
                  </pic:blipFill>
                  <pic:spPr>
                    <a:xfrm>
                      <a:off x="0" y="0"/>
                      <a:ext cx="5274310" cy="1363980"/>
                    </a:xfrm>
                    <a:prstGeom prst="rect">
                      <a:avLst/>
                    </a:prstGeom>
                  </pic:spPr>
                </pic:pic>
              </a:graphicData>
            </a:graphic>
          </wp:inline>
        </w:drawing>
      </w:r>
    </w:p>
    <w:p>
      <w:pPr>
        <w:rPr>
          <w:rFonts w:hint="eastAsia"/>
        </w:rPr>
      </w:pPr>
      <w:bookmarkStart w:id="491" w:name="S_聊天按钮"/>
      <w:r>
        <w:rPr>
          <w:rFonts w:hint="eastAsia"/>
          <w:color w:val="FF0000"/>
        </w:rPr>
        <w:t>聊天按钮</w:t>
      </w:r>
    </w:p>
    <w:bookmarkEnd w:id="491"/>
    <w:p>
      <w:r>
        <w:drawing>
          <wp:inline distT="0" distB="0" distL="0" distR="0">
            <wp:extent cx="1600200" cy="1362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2"/>
                    <a:stretch>
                      <a:fillRect/>
                    </a:stretch>
                  </pic:blipFill>
                  <pic:spPr>
                    <a:xfrm>
                      <a:off x="0" y="0"/>
                      <a:ext cx="1600200" cy="1362075"/>
                    </a:xfrm>
                    <a:prstGeom prst="rect">
                      <a:avLst/>
                    </a:prstGeom>
                  </pic:spPr>
                </pic:pic>
              </a:graphicData>
            </a:graphic>
          </wp:inline>
        </w:drawing>
      </w:r>
    </w:p>
    <w:p>
      <w:pPr>
        <w:rPr>
          <w:rFonts w:hint="eastAsia"/>
        </w:rPr>
      </w:pPr>
      <w:bookmarkStart w:id="492" w:name="S_输入聊天信息"/>
      <w:r>
        <w:rPr>
          <w:rFonts w:hint="eastAsia"/>
          <w:color w:val="FF0000"/>
        </w:rPr>
        <w:t>输入聊天信息</w:t>
      </w:r>
    </w:p>
    <w:bookmarkEnd w:id="492"/>
    <w:p>
      <w:r>
        <w:drawing>
          <wp:inline distT="0" distB="0" distL="0" distR="0">
            <wp:extent cx="5274310" cy="4601845"/>
            <wp:effectExtent l="0" t="0" r="139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3"/>
                    <a:stretch>
                      <a:fillRect/>
                    </a:stretch>
                  </pic:blipFill>
                  <pic:spPr>
                    <a:xfrm>
                      <a:off x="0" y="0"/>
                      <a:ext cx="5274310" cy="4601845"/>
                    </a:xfrm>
                    <a:prstGeom prst="rect">
                      <a:avLst/>
                    </a:prstGeom>
                  </pic:spPr>
                </pic:pic>
              </a:graphicData>
            </a:graphic>
          </wp:inline>
        </w:drawing>
      </w:r>
    </w:p>
    <w:p>
      <w:pPr>
        <w:pStyle w:val="4"/>
      </w:pPr>
      <w:bookmarkStart w:id="493" w:name="_Toc16628"/>
      <w:r>
        <w:rPr>
          <w:rFonts w:hint="eastAsia"/>
        </w:rPr>
        <w:t>4.2.28查看评价标准</w:t>
      </w:r>
      <w:bookmarkEnd w:id="49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8</w:t>
            </w:r>
            <w:r>
              <w:rPr>
                <w:kern w:val="0"/>
                <w:sz w:val="20"/>
              </w:rPr>
              <w:t xml:space="preserve"> </w:t>
            </w:r>
            <w:r>
              <w:rPr>
                <w:rFonts w:hint="eastAsia"/>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学生可以查看评价标准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4-8.0查看评价标准</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1.点击导航条的</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"S_\“我的项目\”2"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“我的项目”</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"S_选择你需要详细查看的案例6"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选择你需要详细查看的案例进行查看</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"S_点击项目评价"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点击项目评价</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4．</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"S_评价标准界面"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跳转至评价标准界面</w:t>
            </w:r>
            <w:r>
              <w:rPr>
                <w:rFonts w:hint="eastAsia"/>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4-8.0</w:t>
            </w:r>
            <w:r>
              <w:rPr>
                <w:rFonts w:hint="eastAsia"/>
                <w:color w:val="FF0000"/>
                <w:kern w:val="0"/>
                <w:sz w:val="20"/>
              </w:rPr>
              <w:t>跳转至评价标准界面（同上4）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724275" cy="3743325"/>
            <wp:effectExtent l="0" t="0" r="952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4"/>
                    <a:stretch>
                      <a:fillRect/>
                    </a:stretch>
                  </pic:blipFill>
                  <pic:spPr>
                    <a:xfrm>
                      <a:off x="0" y="0"/>
                      <a:ext cx="3724275" cy="3743325"/>
                    </a:xfrm>
                    <a:prstGeom prst="rect">
                      <a:avLst/>
                    </a:prstGeom>
                  </pic:spPr>
                </pic:pic>
              </a:graphicData>
            </a:graphic>
          </wp:inline>
        </w:drawing>
      </w:r>
    </w:p>
    <w:p>
      <w:pPr>
        <w:rPr>
          <w:rFonts w:hint="eastAsia"/>
        </w:rPr>
      </w:pPr>
      <w:bookmarkStart w:id="494" w:name="S_“我的项目”2"/>
      <w:r>
        <w:rPr>
          <w:rFonts w:hint="eastAsia"/>
          <w:color w:val="FF0000"/>
        </w:rPr>
        <w:t>“我的项目”</w:t>
      </w:r>
    </w:p>
    <w:bookmarkEnd w:id="494"/>
    <w:p>
      <w:r>
        <w:drawing>
          <wp:inline distT="0" distB="0" distL="0" distR="0">
            <wp:extent cx="1752600" cy="93345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0"/>
                    <a:stretch>
                      <a:fillRect/>
                    </a:stretch>
                  </pic:blipFill>
                  <pic:spPr>
                    <a:xfrm>
                      <a:off x="0" y="0"/>
                      <a:ext cx="1752600" cy="933450"/>
                    </a:xfrm>
                    <a:prstGeom prst="rect">
                      <a:avLst/>
                    </a:prstGeom>
                  </pic:spPr>
                </pic:pic>
              </a:graphicData>
            </a:graphic>
          </wp:inline>
        </w:drawing>
      </w:r>
    </w:p>
    <w:p>
      <w:pPr>
        <w:rPr>
          <w:rFonts w:hint="eastAsia"/>
        </w:rPr>
      </w:pPr>
      <w:bookmarkStart w:id="495" w:name="S_选择你需要详细查看的案例6"/>
      <w:r>
        <w:rPr>
          <w:rFonts w:hint="eastAsia"/>
          <w:color w:val="FF0000"/>
        </w:rPr>
        <w:t>选择你需要详细查看的案例</w:t>
      </w:r>
    </w:p>
    <w:bookmarkEnd w:id="495"/>
    <w:p>
      <w:r>
        <w:drawing>
          <wp:inline distT="0" distB="0" distL="0" distR="0">
            <wp:extent cx="5274310" cy="1363980"/>
            <wp:effectExtent l="0" t="0" r="1397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1"/>
                    <a:stretch>
                      <a:fillRect/>
                    </a:stretch>
                  </pic:blipFill>
                  <pic:spPr>
                    <a:xfrm>
                      <a:off x="0" y="0"/>
                      <a:ext cx="5274310" cy="1363980"/>
                    </a:xfrm>
                    <a:prstGeom prst="rect">
                      <a:avLst/>
                    </a:prstGeom>
                  </pic:spPr>
                </pic:pic>
              </a:graphicData>
            </a:graphic>
          </wp:inline>
        </w:drawing>
      </w:r>
    </w:p>
    <w:p>
      <w:pPr>
        <w:rPr>
          <w:rFonts w:hint="eastAsia"/>
        </w:rPr>
      </w:pPr>
      <w:bookmarkStart w:id="496" w:name="S_点击项目评价"/>
      <w:r>
        <w:rPr>
          <w:rFonts w:hint="eastAsia"/>
          <w:color w:val="FF0000"/>
        </w:rPr>
        <w:t>点击项目评价</w:t>
      </w:r>
    </w:p>
    <w:bookmarkEnd w:id="496"/>
    <w:p>
      <w:r>
        <w:drawing>
          <wp:inline distT="0" distB="0" distL="0" distR="0">
            <wp:extent cx="2828925" cy="685800"/>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05"/>
                    <a:stretch>
                      <a:fillRect/>
                    </a:stretch>
                  </pic:blipFill>
                  <pic:spPr>
                    <a:xfrm>
                      <a:off x="0" y="0"/>
                      <a:ext cx="2828925" cy="685800"/>
                    </a:xfrm>
                    <a:prstGeom prst="rect">
                      <a:avLst/>
                    </a:prstGeom>
                  </pic:spPr>
                </pic:pic>
              </a:graphicData>
            </a:graphic>
          </wp:inline>
        </w:drawing>
      </w:r>
    </w:p>
    <w:p>
      <w:pPr>
        <w:rPr>
          <w:rFonts w:hint="eastAsia"/>
        </w:rPr>
      </w:pPr>
      <w:bookmarkStart w:id="497" w:name="S_评价标准界面"/>
      <w:r>
        <w:rPr>
          <w:rFonts w:hint="eastAsia"/>
          <w:color w:val="FF0000"/>
        </w:rPr>
        <w:t>评价标准界面</w:t>
      </w:r>
    </w:p>
    <w:bookmarkEnd w:id="497"/>
    <w:p>
      <w:r>
        <w:drawing>
          <wp:inline distT="0" distB="0" distL="0" distR="0">
            <wp:extent cx="5274310" cy="1299845"/>
            <wp:effectExtent l="0" t="0" r="13970"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06"/>
                    <a:stretch>
                      <a:fillRect/>
                    </a:stretch>
                  </pic:blipFill>
                  <pic:spPr>
                    <a:xfrm>
                      <a:off x="0" y="0"/>
                      <a:ext cx="5274310" cy="1299845"/>
                    </a:xfrm>
                    <a:prstGeom prst="rect">
                      <a:avLst/>
                    </a:prstGeom>
                  </pic:spPr>
                </pic:pic>
              </a:graphicData>
            </a:graphic>
          </wp:inline>
        </w:drawing>
      </w:r>
    </w:p>
    <w:p>
      <w:pPr>
        <w:pStyle w:val="4"/>
      </w:pPr>
      <w:bookmarkStart w:id="498" w:name="_Toc5623"/>
      <w:r>
        <w:rPr>
          <w:rFonts w:hint="eastAsia"/>
        </w:rPr>
        <w:t>4.2.29浏览个人信息</w:t>
      </w:r>
      <w:bookmarkEnd w:id="49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9</w:t>
            </w:r>
            <w:r>
              <w:rPr>
                <w:kern w:val="0"/>
                <w:sz w:val="20"/>
              </w:rPr>
              <w:t xml:space="preserve"> </w:t>
            </w:r>
            <w:r>
              <w:rPr>
                <w:rFonts w:hint="eastAsia"/>
                <w:kern w:val="0"/>
                <w:sz w:val="20"/>
              </w:rPr>
              <w:t>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个人信息显示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4-9.0浏览个人信息</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"S_我的头像"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点击我的头像</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"S_点击主要信息"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点击主要信息</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3</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"S_个人信息界面"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跳转到个人信息界面</w:t>
            </w:r>
            <w:r>
              <w:rPr>
                <w:rFonts w:hint="eastAsia"/>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4-9.0</w:t>
            </w:r>
            <w:r>
              <w:rPr>
                <w:rFonts w:hint="eastAsia"/>
                <w:color w:val="000000" w:themeColor="text1"/>
                <w:kern w:val="0"/>
                <w:sz w:val="20"/>
                <w14:textFill>
                  <w14:solidFill>
                    <w14:schemeClr w14:val="tx1"/>
                  </w14:solidFill>
                </w14:textFill>
              </w:rPr>
              <w:t>跳转到个人信息界面（同上3）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724275" cy="3771900"/>
            <wp:effectExtent l="0" t="0" r="952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7"/>
                    <a:stretch>
                      <a:fillRect/>
                    </a:stretch>
                  </pic:blipFill>
                  <pic:spPr>
                    <a:xfrm>
                      <a:off x="0" y="0"/>
                      <a:ext cx="3724275" cy="3771900"/>
                    </a:xfrm>
                    <a:prstGeom prst="rect">
                      <a:avLst/>
                    </a:prstGeom>
                  </pic:spPr>
                </pic:pic>
              </a:graphicData>
            </a:graphic>
          </wp:inline>
        </w:drawing>
      </w:r>
    </w:p>
    <w:p>
      <w:pPr>
        <w:rPr>
          <w:rFonts w:hint="eastAsia"/>
        </w:rPr>
      </w:pPr>
      <w:bookmarkStart w:id="499" w:name="S_我的头像"/>
      <w:r>
        <w:rPr>
          <w:rFonts w:hint="eastAsia"/>
          <w:color w:val="FF0000"/>
        </w:rPr>
        <w:t>我的头像</w:t>
      </w:r>
    </w:p>
    <w:bookmarkEnd w:id="499"/>
    <w:p>
      <w:r>
        <w:drawing>
          <wp:inline distT="0" distB="0" distL="0" distR="0">
            <wp:extent cx="2371725" cy="1019175"/>
            <wp:effectExtent l="0" t="0" r="571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8"/>
                    <a:stretch>
                      <a:fillRect/>
                    </a:stretch>
                  </pic:blipFill>
                  <pic:spPr>
                    <a:xfrm>
                      <a:off x="0" y="0"/>
                      <a:ext cx="2371725" cy="1019175"/>
                    </a:xfrm>
                    <a:prstGeom prst="rect">
                      <a:avLst/>
                    </a:prstGeom>
                  </pic:spPr>
                </pic:pic>
              </a:graphicData>
            </a:graphic>
          </wp:inline>
        </w:drawing>
      </w:r>
    </w:p>
    <w:p>
      <w:pPr>
        <w:rPr>
          <w:rFonts w:hint="eastAsia"/>
        </w:rPr>
      </w:pPr>
      <w:bookmarkStart w:id="500" w:name="S_点击主要信息"/>
      <w:r>
        <w:rPr>
          <w:rFonts w:hint="eastAsia"/>
          <w:color w:val="FF0000"/>
        </w:rPr>
        <w:t>点击主要信息</w:t>
      </w:r>
    </w:p>
    <w:bookmarkEnd w:id="500"/>
    <w:p>
      <w:r>
        <w:drawing>
          <wp:inline distT="0" distB="0" distL="0" distR="0">
            <wp:extent cx="3790950" cy="12192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9"/>
                    <a:stretch>
                      <a:fillRect/>
                    </a:stretch>
                  </pic:blipFill>
                  <pic:spPr>
                    <a:xfrm>
                      <a:off x="0" y="0"/>
                      <a:ext cx="3790950" cy="1219200"/>
                    </a:xfrm>
                    <a:prstGeom prst="rect">
                      <a:avLst/>
                    </a:prstGeom>
                  </pic:spPr>
                </pic:pic>
              </a:graphicData>
            </a:graphic>
          </wp:inline>
        </w:drawing>
      </w:r>
    </w:p>
    <w:p>
      <w:pPr>
        <w:rPr>
          <w:rFonts w:hint="eastAsia"/>
        </w:rPr>
      </w:pPr>
      <w:bookmarkStart w:id="501" w:name="S_个人信息界面"/>
      <w:r>
        <w:rPr>
          <w:rFonts w:hint="eastAsia"/>
          <w:color w:val="FF0000"/>
        </w:rPr>
        <w:t>个人信息界面</w:t>
      </w:r>
    </w:p>
    <w:bookmarkEnd w:id="501"/>
    <w:p>
      <w:r>
        <w:drawing>
          <wp:inline distT="0" distB="0" distL="0" distR="0">
            <wp:extent cx="5274310" cy="4293235"/>
            <wp:effectExtent l="0" t="0" r="1397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0"/>
                    <a:stretch>
                      <a:fillRect/>
                    </a:stretch>
                  </pic:blipFill>
                  <pic:spPr>
                    <a:xfrm>
                      <a:off x="0" y="0"/>
                      <a:ext cx="5274310" cy="4293235"/>
                    </a:xfrm>
                    <a:prstGeom prst="rect">
                      <a:avLst/>
                    </a:prstGeom>
                  </pic:spPr>
                </pic:pic>
              </a:graphicData>
            </a:graphic>
          </wp:inline>
        </w:drawing>
      </w:r>
    </w:p>
    <w:p>
      <w:pPr>
        <w:pStyle w:val="4"/>
      </w:pPr>
      <w:bookmarkStart w:id="502" w:name="_Toc9445"/>
      <w:r>
        <w:rPr>
          <w:rFonts w:hint="eastAsia"/>
        </w:rPr>
        <w:t>4.2.30下载评价标准</w:t>
      </w:r>
      <w:bookmarkEnd w:id="50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ID和名称</w:t>
            </w:r>
          </w:p>
        </w:tc>
        <w:tc>
          <w:tcPr>
            <w:tcW w:w="4148" w:type="dxa"/>
          </w:tcPr>
          <w:p>
            <w:pPr>
              <w:rPr>
                <w:kern w:val="0"/>
                <w:sz w:val="20"/>
              </w:rPr>
            </w:pPr>
            <w:r>
              <w:rPr>
                <w:kern w:val="0"/>
                <w:sz w:val="20"/>
              </w:rPr>
              <w:t>S-4-</w:t>
            </w:r>
            <w:r>
              <w:rPr>
                <w:rFonts w:hint="eastAsia"/>
                <w:kern w:val="0"/>
                <w:sz w:val="20"/>
              </w:rPr>
              <w:t>10下载评价标准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创建人</w:t>
            </w:r>
          </w:p>
        </w:tc>
        <w:tc>
          <w:tcPr>
            <w:tcW w:w="4148" w:type="dxa"/>
          </w:tcPr>
          <w:p>
            <w:pPr>
              <w:rPr>
                <w:kern w:val="0"/>
                <w:sz w:val="20"/>
              </w:rPr>
            </w:pPr>
            <w:r>
              <w:rPr>
                <w:rFonts w:hint="eastAsia"/>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创建时间</w:t>
            </w:r>
          </w:p>
        </w:tc>
        <w:tc>
          <w:tcPr>
            <w:tcW w:w="4148" w:type="dxa"/>
          </w:tcPr>
          <w:p>
            <w:pPr>
              <w:rPr>
                <w:kern w:val="0"/>
                <w:sz w:val="20"/>
              </w:rPr>
            </w:pPr>
            <w:r>
              <w:rPr>
                <w:rFonts w:hint="eastAsia"/>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操作者</w:t>
            </w:r>
          </w:p>
        </w:tc>
        <w:tc>
          <w:tcPr>
            <w:tcW w:w="4148" w:type="dxa"/>
          </w:tcPr>
          <w:p>
            <w:pPr>
              <w:rPr>
                <w:kern w:val="0"/>
                <w:sz w:val="20"/>
              </w:rPr>
            </w:pPr>
            <w:r>
              <w:rPr>
                <w:rFonts w:hint="eastAsia"/>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描述</w:t>
            </w:r>
          </w:p>
        </w:tc>
        <w:tc>
          <w:tcPr>
            <w:tcW w:w="4148" w:type="dxa"/>
          </w:tcPr>
          <w:p>
            <w:pPr>
              <w:rPr>
                <w:kern w:val="0"/>
                <w:sz w:val="20"/>
              </w:rPr>
            </w:pPr>
            <w:r>
              <w:rPr>
                <w:rFonts w:hint="eastAsia"/>
                <w:kern w:val="0"/>
                <w:sz w:val="20"/>
              </w:rPr>
              <w:t>学生可以下载评价标准进行查看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触发条件</w:t>
            </w:r>
          </w:p>
        </w:tc>
        <w:tc>
          <w:tcPr>
            <w:tcW w:w="4148" w:type="dxa"/>
          </w:tcPr>
          <w:p>
            <w:pPr>
              <w:rPr>
                <w:kern w:val="0"/>
                <w:sz w:val="20"/>
              </w:rPr>
            </w:pPr>
            <w:r>
              <w:rPr>
                <w:rFonts w:hint="eastAsia"/>
                <w:kern w:val="0"/>
                <w:sz w:val="20"/>
              </w:rPr>
              <w:t>学生表示想要下载评价标准进行查看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前置条件</w:t>
            </w:r>
          </w:p>
        </w:tc>
        <w:tc>
          <w:tcPr>
            <w:tcW w:w="4148" w:type="dxa"/>
          </w:tcPr>
          <w:p>
            <w:pPr>
              <w:rPr>
                <w:kern w:val="0"/>
                <w:sz w:val="20"/>
              </w:rPr>
            </w:pPr>
            <w:r>
              <w:rPr>
                <w:rFonts w:hint="eastAsia"/>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后置条件</w:t>
            </w:r>
          </w:p>
        </w:tc>
        <w:tc>
          <w:tcPr>
            <w:tcW w:w="4148" w:type="dxa"/>
          </w:tcPr>
          <w:p>
            <w:pPr>
              <w:rPr>
                <w:kern w:val="0"/>
                <w:sz w:val="20"/>
              </w:rPr>
            </w:pPr>
            <w:r>
              <w:rPr>
                <w:rFonts w:hint="eastAsia"/>
                <w:kern w:val="0"/>
                <w:sz w:val="20"/>
              </w:rPr>
              <w:t>评价标准下载成功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正常流程</w:t>
            </w:r>
          </w:p>
        </w:tc>
        <w:tc>
          <w:tcPr>
            <w:tcW w:w="4148" w:type="dxa"/>
          </w:tcPr>
          <w:p>
            <w:pPr>
              <w:rPr>
                <w:kern w:val="0"/>
                <w:sz w:val="20"/>
              </w:rPr>
            </w:pPr>
            <w:r>
              <w:rPr>
                <w:rFonts w:hint="eastAsia"/>
                <w:kern w:val="0"/>
                <w:sz w:val="20"/>
              </w:rPr>
              <w:t>4-10.0下载评价标准</w:t>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1.点击导航条的</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"S_\“我的项目\”3"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“我的项目”</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2.</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"S_选择你需要详细查看的案例7"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选择你需要详细查看的案例进行查看</w:t>
            </w:r>
            <w:r>
              <w:rPr>
                <w:rFonts w:hint="eastAsia"/>
                <w:color w:val="000000" w:themeColor="text1"/>
                <w:kern w:val="0"/>
                <w:sz w:val="20"/>
                <w14:textFill>
                  <w14:solidFill>
                    <w14:schemeClr w14:val="tx1"/>
                  </w14:solidFill>
                </w14:textFill>
              </w:rPr>
              <w:fldChar w:fldCharType="end"/>
            </w:r>
          </w:p>
          <w:p>
            <w:pPr>
              <w:rPr>
                <w:color w:val="000000" w:themeColor="text1"/>
                <w:kern w:val="0"/>
                <w:sz w:val="20"/>
                <w14:textFill>
                  <w14:solidFill>
                    <w14:schemeClr w14:val="tx1"/>
                  </w14:solidFill>
                </w14:textFill>
              </w:rPr>
            </w:pPr>
            <w:r>
              <w:rPr>
                <w:rFonts w:hint="eastAsia"/>
                <w:color w:val="000000" w:themeColor="text1"/>
                <w:kern w:val="0"/>
                <w:sz w:val="20"/>
                <w14:textFill>
                  <w14:solidFill>
                    <w14:schemeClr w14:val="tx1"/>
                  </w14:solidFill>
                </w14:textFill>
              </w:rPr>
              <w:t>3.</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"S_点击项目评价1"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点击项目评价</w:t>
            </w:r>
            <w:r>
              <w:rPr>
                <w:rFonts w:hint="eastAsia"/>
                <w:color w:val="000000" w:themeColor="text1"/>
                <w:kern w:val="0"/>
                <w:sz w:val="20"/>
                <w14:textFill>
                  <w14:solidFill>
                    <w14:schemeClr w14:val="tx1"/>
                  </w14:solidFill>
                </w14:textFill>
              </w:rPr>
              <w:fldChar w:fldCharType="end"/>
            </w:r>
          </w:p>
          <w:p>
            <w:pPr>
              <w:rPr>
                <w:kern w:val="0"/>
                <w:sz w:val="20"/>
              </w:rPr>
            </w:pPr>
            <w:r>
              <w:rPr>
                <w:rFonts w:hint="eastAsia"/>
                <w:color w:val="000000" w:themeColor="text1"/>
                <w:kern w:val="0"/>
                <w:sz w:val="20"/>
                <w14:textFill>
                  <w14:solidFill>
                    <w14:schemeClr w14:val="tx1"/>
                  </w14:solidFill>
                </w14:textFill>
              </w:rPr>
              <w:t>4．</w:t>
            </w:r>
            <w:r>
              <w:rPr>
                <w:rFonts w:hint="eastAsia"/>
                <w:color w:val="000000" w:themeColor="text1"/>
                <w:kern w:val="0"/>
                <w:sz w:val="20"/>
                <w14:textFill>
                  <w14:solidFill>
                    <w14:schemeClr w14:val="tx1"/>
                  </w14:solidFill>
                </w14:textFill>
              </w:rPr>
              <w:fldChar w:fldCharType="begin"/>
            </w:r>
            <w:r>
              <w:rPr>
                <w:rFonts w:hint="eastAsia"/>
                <w:color w:val="000000" w:themeColor="text1"/>
                <w:kern w:val="0"/>
                <w:sz w:val="20"/>
                <w14:textFill>
                  <w14:solidFill>
                    <w14:schemeClr w14:val="tx1"/>
                  </w14:solidFill>
                </w14:textFill>
              </w:rPr>
              <w:instrText xml:space="preserve"> HYPERLINK \l "S_选择下载" </w:instrText>
            </w:r>
            <w:r>
              <w:rPr>
                <w:rFonts w:hint="eastAsia"/>
                <w:color w:val="000000" w:themeColor="text1"/>
                <w:kern w:val="0"/>
                <w:sz w:val="20"/>
                <w14:textFill>
                  <w14:solidFill>
                    <w14:schemeClr w14:val="tx1"/>
                  </w14:solidFill>
                </w14:textFill>
              </w:rPr>
              <w:fldChar w:fldCharType="separate"/>
            </w:r>
            <w:r>
              <w:rPr>
                <w:rStyle w:val="31"/>
                <w:rFonts w:hint="eastAsia"/>
                <w:color w:val="000000" w:themeColor="text1"/>
                <w:kern w:val="0"/>
                <w:sz w:val="20"/>
                <w14:textFill>
                  <w14:solidFill>
                    <w14:schemeClr w14:val="tx1"/>
                  </w14:solidFill>
                </w14:textFill>
              </w:rPr>
              <w:t>选择下载</w:t>
            </w:r>
            <w:r>
              <w:rPr>
                <w:rFonts w:hint="eastAsia"/>
                <w:color w:val="000000" w:themeColor="text1"/>
                <w:kern w:val="0"/>
                <w:sz w:val="20"/>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可选流程</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异常</w:t>
            </w:r>
          </w:p>
        </w:tc>
        <w:tc>
          <w:tcPr>
            <w:tcW w:w="4148" w:type="dxa"/>
          </w:tcPr>
          <w:p>
            <w:pPr>
              <w:rPr>
                <w:kern w:val="0"/>
                <w:sz w:val="20"/>
              </w:rPr>
            </w:pPr>
            <w:r>
              <w:rPr>
                <w:rFonts w:hint="eastAsia"/>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输入</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输出</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业务规则</w:t>
            </w:r>
          </w:p>
        </w:tc>
        <w:tc>
          <w:tcPr>
            <w:tcW w:w="4148" w:type="dxa"/>
          </w:tcPr>
          <w:p>
            <w:pPr>
              <w:rPr>
                <w:kern w:val="0"/>
                <w:sz w:val="20"/>
              </w:rPr>
            </w:pPr>
            <w:r>
              <w:rPr>
                <w:rFonts w:hint="eastAsia"/>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kern w:val="0"/>
                <w:sz w:val="20"/>
              </w:rPr>
            </w:pPr>
            <w:r>
              <w:rPr>
                <w:rFonts w:hint="eastAsia"/>
                <w:kern w:val="0"/>
                <w:sz w:val="20"/>
              </w:rPr>
              <w:t>优先级</w:t>
            </w:r>
          </w:p>
        </w:tc>
        <w:tc>
          <w:tcPr>
            <w:tcW w:w="4148" w:type="dxa"/>
          </w:tcPr>
          <w:p>
            <w:pPr>
              <w:rPr>
                <w:kern w:val="0"/>
                <w:sz w:val="20"/>
              </w:rPr>
            </w:pPr>
          </w:p>
        </w:tc>
      </w:tr>
    </w:tbl>
    <w:p>
      <w:r>
        <w:drawing>
          <wp:inline distT="0" distB="0" distL="0" distR="0">
            <wp:extent cx="3505200" cy="389572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1"/>
                    <a:stretch>
                      <a:fillRect/>
                    </a:stretch>
                  </pic:blipFill>
                  <pic:spPr>
                    <a:xfrm>
                      <a:off x="0" y="0"/>
                      <a:ext cx="3505200" cy="3895725"/>
                    </a:xfrm>
                    <a:prstGeom prst="rect">
                      <a:avLst/>
                    </a:prstGeom>
                  </pic:spPr>
                </pic:pic>
              </a:graphicData>
            </a:graphic>
          </wp:inline>
        </w:drawing>
      </w:r>
    </w:p>
    <w:p>
      <w:pPr>
        <w:rPr>
          <w:rFonts w:hint="eastAsia"/>
        </w:rPr>
      </w:pPr>
      <w:bookmarkStart w:id="503" w:name="S_“我的项目”3"/>
      <w:r>
        <w:rPr>
          <w:rFonts w:hint="eastAsia"/>
          <w:color w:val="FF0000"/>
        </w:rPr>
        <w:t>“我的项目”</w:t>
      </w:r>
    </w:p>
    <w:bookmarkEnd w:id="503"/>
    <w:p>
      <w:r>
        <w:drawing>
          <wp:inline distT="0" distB="0" distL="0" distR="0">
            <wp:extent cx="2190750" cy="97155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2"/>
                    <a:stretch>
                      <a:fillRect/>
                    </a:stretch>
                  </pic:blipFill>
                  <pic:spPr>
                    <a:xfrm>
                      <a:off x="0" y="0"/>
                      <a:ext cx="2190750" cy="971550"/>
                    </a:xfrm>
                    <a:prstGeom prst="rect">
                      <a:avLst/>
                    </a:prstGeom>
                  </pic:spPr>
                </pic:pic>
              </a:graphicData>
            </a:graphic>
          </wp:inline>
        </w:drawing>
      </w:r>
    </w:p>
    <w:p>
      <w:pPr>
        <w:rPr>
          <w:rFonts w:hint="eastAsia"/>
        </w:rPr>
      </w:pPr>
      <w:bookmarkStart w:id="504" w:name="S_选择你需要详细查看的案例7"/>
      <w:r>
        <w:rPr>
          <w:rFonts w:hint="eastAsia"/>
          <w:color w:val="FF0000"/>
        </w:rPr>
        <w:t>选择你需要详细查看的案例</w:t>
      </w:r>
    </w:p>
    <w:bookmarkEnd w:id="504"/>
    <w:p>
      <w:r>
        <w:drawing>
          <wp:inline distT="0" distB="0" distL="0" distR="0">
            <wp:extent cx="5274310" cy="1055370"/>
            <wp:effectExtent l="0" t="0" r="1397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3"/>
                    <a:stretch>
                      <a:fillRect/>
                    </a:stretch>
                  </pic:blipFill>
                  <pic:spPr>
                    <a:xfrm>
                      <a:off x="0" y="0"/>
                      <a:ext cx="5274310" cy="1055370"/>
                    </a:xfrm>
                    <a:prstGeom prst="rect">
                      <a:avLst/>
                    </a:prstGeom>
                  </pic:spPr>
                </pic:pic>
              </a:graphicData>
            </a:graphic>
          </wp:inline>
        </w:drawing>
      </w:r>
      <w:r>
        <w:t xml:space="preserve"> </w:t>
      </w:r>
    </w:p>
    <w:p>
      <w:pPr>
        <w:rPr>
          <w:rFonts w:hint="eastAsia"/>
        </w:rPr>
      </w:pPr>
      <w:bookmarkStart w:id="505" w:name="S_点击项目评价1"/>
      <w:r>
        <w:rPr>
          <w:rFonts w:hint="eastAsia"/>
          <w:color w:val="FF0000"/>
        </w:rPr>
        <w:t>点击项目评价</w:t>
      </w:r>
    </w:p>
    <w:bookmarkEnd w:id="505"/>
    <w:p>
      <w:r>
        <w:drawing>
          <wp:inline distT="0" distB="0" distL="0" distR="0">
            <wp:extent cx="2705100" cy="628650"/>
            <wp:effectExtent l="0" t="0" r="762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4"/>
                    <a:stretch>
                      <a:fillRect/>
                    </a:stretch>
                  </pic:blipFill>
                  <pic:spPr>
                    <a:xfrm>
                      <a:off x="0" y="0"/>
                      <a:ext cx="2705100" cy="628650"/>
                    </a:xfrm>
                    <a:prstGeom prst="rect">
                      <a:avLst/>
                    </a:prstGeom>
                  </pic:spPr>
                </pic:pic>
              </a:graphicData>
            </a:graphic>
          </wp:inline>
        </w:drawing>
      </w:r>
    </w:p>
    <w:p>
      <w:pPr>
        <w:rPr>
          <w:rFonts w:hint="eastAsia"/>
        </w:rPr>
      </w:pPr>
      <w:bookmarkStart w:id="506" w:name="S_选择下载"/>
      <w:r>
        <w:rPr>
          <w:rFonts w:hint="eastAsia"/>
          <w:color w:val="FF0000"/>
        </w:rPr>
        <w:t>选择下载</w:t>
      </w:r>
    </w:p>
    <w:bookmarkEnd w:id="506"/>
    <w:p>
      <w:r>
        <w:drawing>
          <wp:inline distT="0" distB="0" distL="0" distR="0">
            <wp:extent cx="5274310" cy="1247140"/>
            <wp:effectExtent l="0" t="0" r="1397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5"/>
                    <a:stretch>
                      <a:fillRect/>
                    </a:stretch>
                  </pic:blipFill>
                  <pic:spPr>
                    <a:xfrm>
                      <a:off x="0" y="0"/>
                      <a:ext cx="5274310" cy="1247140"/>
                    </a:xfrm>
                    <a:prstGeom prst="rect">
                      <a:avLst/>
                    </a:prstGeom>
                  </pic:spPr>
                </pic:pic>
              </a:graphicData>
            </a:graphic>
          </wp:inline>
        </w:drawing>
      </w:r>
    </w:p>
    <w:p/>
    <w:p/>
    <w:p>
      <w:pPr>
        <w:pStyle w:val="3"/>
      </w:pPr>
      <w:bookmarkStart w:id="507" w:name="_Toc28521"/>
      <w:r>
        <w:rPr>
          <w:rFonts w:hint="eastAsia"/>
        </w:rPr>
        <w:t>4.3管理员功能需求</w:t>
      </w:r>
      <w:bookmarkEnd w:id="507"/>
    </w:p>
    <w:p>
      <w:pPr>
        <w:pStyle w:val="4"/>
      </w:pPr>
      <w:bookmarkStart w:id="508" w:name="_Toc1639"/>
      <w:r>
        <w:rPr>
          <w:rFonts w:hint="eastAsia"/>
        </w:rPr>
        <w:t>4.3.1管理员登陆</w:t>
      </w:r>
      <w:bookmarkEnd w:id="50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w:t>
            </w:r>
            <w:r>
              <w:t>-1-1,</w:t>
            </w:r>
            <w:r>
              <w:rPr>
                <w:rFonts w:hint="eastAsia"/>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操作者</w:t>
            </w:r>
          </w:p>
        </w:tc>
        <w:tc>
          <w:tcPr>
            <w:tcW w:w="4148"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r>
              <w:rPr>
                <w:rFonts w:hint="eastAsia"/>
              </w:rPr>
              <w:t>正常流程</w:t>
            </w:r>
          </w:p>
        </w:tc>
        <w:tc>
          <w:tcPr>
            <w:tcW w:w="4148" w:type="dxa"/>
          </w:tcPr>
          <w:p>
            <w:r>
              <w:rPr>
                <w:rFonts w:hint="eastAsia"/>
              </w:rPr>
              <w:t>1-1.0输入账号密码进入网站</w:t>
            </w:r>
          </w:p>
          <w:p>
            <w:r>
              <w:rPr>
                <w:rFonts w:hint="eastAsia"/>
              </w:rPr>
              <w:t>1.管理员打开网站</w:t>
            </w:r>
            <w:r>
              <w:rPr>
                <w:rFonts w:hint="eastAsia"/>
                <w:color w:val="FF0000"/>
              </w:rPr>
              <w:fldChar w:fldCharType="begin"/>
            </w:r>
            <w:r>
              <w:rPr>
                <w:rFonts w:hint="eastAsia"/>
                <w:color w:val="FF0000"/>
              </w:rPr>
              <w:instrText xml:space="preserve"> HYPERLINK \l "A_登陆页面" </w:instrText>
            </w:r>
            <w:r>
              <w:rPr>
                <w:rFonts w:hint="eastAsia"/>
                <w:color w:val="FF0000"/>
              </w:rPr>
              <w:fldChar w:fldCharType="separate"/>
            </w:r>
            <w:r>
              <w:rPr>
                <w:rStyle w:val="30"/>
                <w:rFonts w:hint="eastAsia"/>
                <w:color w:val="FF0000"/>
              </w:rPr>
              <w:t>登陆页面</w:t>
            </w:r>
            <w:r>
              <w:rPr>
                <w:rFonts w:hint="eastAsia"/>
                <w:color w:val="FF0000"/>
              </w:rPr>
              <w:fldChar w:fldCharType="end"/>
            </w:r>
          </w:p>
          <w:p>
            <w:r>
              <w:rPr>
                <w:rFonts w:hint="eastAsia"/>
              </w:rPr>
              <w:t>2.管理员输入账号，密码</w:t>
            </w:r>
          </w:p>
          <w:p>
            <w:r>
              <w:rPr>
                <w:rFonts w:hint="eastAsia"/>
              </w:rPr>
              <w:t>3.点击登陆</w:t>
            </w:r>
          </w:p>
          <w:p>
            <w:r>
              <w:rPr>
                <w:rFonts w:hint="eastAsia"/>
              </w:rPr>
              <w:t>3.账号密码正确，进入</w:t>
            </w:r>
            <w:r>
              <w:rPr>
                <w:rFonts w:hint="eastAsia"/>
                <w:color w:val="FF0000"/>
              </w:rPr>
              <w:fldChar w:fldCharType="begin"/>
            </w:r>
            <w:r>
              <w:rPr>
                <w:rFonts w:hint="eastAsia"/>
                <w:color w:val="FF0000"/>
              </w:rPr>
              <w:instrText xml:space="preserve"> HYPERLINK \l "A_网页管理首页" </w:instrText>
            </w:r>
            <w:r>
              <w:rPr>
                <w:rFonts w:hint="eastAsia"/>
                <w:color w:val="FF0000"/>
              </w:rPr>
              <w:fldChar w:fldCharType="separate"/>
            </w:r>
            <w:r>
              <w:rPr>
                <w:rStyle w:val="31"/>
                <w:rFonts w:hint="eastAsia"/>
                <w:color w:val="FF0000"/>
              </w:rPr>
              <w:t>网站管理首页</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pPr>
              <w:rPr>
                <w:color w:val="FF0000"/>
              </w:rPr>
            </w:pPr>
            <w:r>
              <w:rPr>
                <w:rFonts w:hint="eastAsia"/>
                <w:color w:val="FF0000"/>
              </w:rPr>
              <w:fldChar w:fldCharType="begin"/>
            </w:r>
            <w:r>
              <w:rPr>
                <w:rFonts w:hint="eastAsia"/>
                <w:color w:val="FF0000"/>
              </w:rPr>
              <w:instrText xml:space="preserve"> HYPERLINK \l "A_1_10E1" </w:instrText>
            </w:r>
            <w:r>
              <w:rPr>
                <w:rFonts w:hint="eastAsia"/>
                <w:color w:val="FF0000"/>
              </w:rPr>
              <w:fldChar w:fldCharType="separate"/>
            </w:r>
            <w:r>
              <w:rPr>
                <w:rStyle w:val="30"/>
                <w:rFonts w:hint="eastAsia"/>
                <w:color w:val="FF0000"/>
              </w:rPr>
              <w:t>1.系统提示信息：账号或密码错误</w:t>
            </w:r>
            <w:r>
              <w:rPr>
                <w:rFonts w:hint="eastAsia"/>
                <w:color w:val="FF0000"/>
              </w:rPr>
              <w:fldChar w:fldCharType="end"/>
            </w:r>
          </w:p>
          <w:p>
            <w:r>
              <w:rPr>
                <w:rFonts w:hint="eastAsia"/>
              </w:rPr>
              <w:t>1-1.0E2账号不存在</w:t>
            </w:r>
          </w:p>
          <w:p>
            <w:r>
              <w:rPr>
                <w:rFonts w:hint="eastAsia"/>
                <w:color w:val="FF0000"/>
              </w:rPr>
              <w:fldChar w:fldCharType="begin"/>
            </w:r>
            <w:r>
              <w:rPr>
                <w:rFonts w:hint="eastAsia"/>
                <w:color w:val="FF0000"/>
              </w:rPr>
              <w:instrText xml:space="preserve"> HYPERLINK \l "A_1_10E2" </w:instrText>
            </w:r>
            <w:r>
              <w:rPr>
                <w:rFonts w:hint="eastAsia"/>
                <w:color w:val="FF0000"/>
              </w:rPr>
              <w:fldChar w:fldCharType="separate"/>
            </w:r>
            <w:r>
              <w:rPr>
                <w:rStyle w:val="31"/>
                <w:rFonts w:hint="eastAsia"/>
                <w:color w:val="FF0000"/>
              </w:rPr>
              <w:t>1.系统提示信息：账号不存在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输入</w:t>
            </w:r>
          </w:p>
        </w:tc>
        <w:tc>
          <w:tcPr>
            <w:tcW w:w="4148" w:type="dxa"/>
          </w:tcPr>
          <w:p>
            <w:r>
              <w:t>1-1.0</w:t>
            </w:r>
            <w:r>
              <w:rPr>
                <w:rFonts w:hint="eastAsia"/>
              </w:rPr>
              <w:t>账号，密码，</w:t>
            </w:r>
            <w:r>
              <w:rPr>
                <w:rFonts w:hint="eastAsia"/>
                <w:color w:val="FF0000"/>
              </w:rPr>
              <w:fldChar w:fldCharType="begin"/>
            </w:r>
            <w:r>
              <w:rPr>
                <w:rFonts w:hint="eastAsia"/>
                <w:color w:val="FF0000"/>
              </w:rPr>
              <w:instrText xml:space="preserve"> HYPERLINK \l "A_登陆页面" </w:instrText>
            </w:r>
            <w:r>
              <w:rPr>
                <w:rFonts w:hint="eastAsia"/>
                <w:color w:val="FF0000"/>
              </w:rPr>
              <w:fldChar w:fldCharType="separate"/>
            </w:r>
            <w:r>
              <w:rPr>
                <w:rStyle w:val="31"/>
                <w:rFonts w:hint="eastAsia"/>
                <w:color w:val="FF0000"/>
              </w:rPr>
              <w:t>登陆页面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输出</w:t>
            </w:r>
          </w:p>
        </w:tc>
        <w:tc>
          <w:tcPr>
            <w:tcW w:w="4148" w:type="dxa"/>
          </w:tcPr>
          <w:p>
            <w:r>
              <w:rPr>
                <w:rFonts w:hint="eastAsia"/>
              </w:rPr>
              <w:t>1-1.0账号或密码错误，账号不存在，</w:t>
            </w:r>
            <w:r>
              <w:rPr>
                <w:rFonts w:hint="eastAsia"/>
                <w:color w:val="FF0000"/>
              </w:rPr>
              <w:fldChar w:fldCharType="begin"/>
            </w:r>
            <w:r>
              <w:rPr>
                <w:rFonts w:hint="eastAsia"/>
                <w:color w:val="FF0000"/>
              </w:rPr>
              <w:instrText xml:space="preserve"> HYPERLINK \l "A_网页管理首页" </w:instrText>
            </w:r>
            <w:r>
              <w:rPr>
                <w:rFonts w:hint="eastAsia"/>
                <w:color w:val="FF0000"/>
              </w:rPr>
              <w:fldChar w:fldCharType="separate"/>
            </w:r>
            <w:r>
              <w:rPr>
                <w:rStyle w:val="31"/>
                <w:rFonts w:hint="eastAsia"/>
                <w:color w:val="FF0000"/>
              </w:rPr>
              <w:t>网站管理首页</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业务规则</w:t>
            </w:r>
          </w:p>
        </w:tc>
        <w:tc>
          <w:tcPr>
            <w:tcW w:w="4148" w:type="dxa"/>
          </w:tcPr>
          <w:p>
            <w:r>
              <w:rPr>
                <w:rFonts w:hint="eastAsia"/>
              </w:rPr>
              <w:t>BR-A-1账号，密码必须正确，与数据库中数据相匹配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pPr>
        <w:rPr>
          <w:color w:val="FF0000"/>
        </w:rPr>
      </w:pPr>
      <w:bookmarkStart w:id="509" w:name="A_登陆页面"/>
      <w:r>
        <w:rPr>
          <w:rFonts w:hint="eastAsia"/>
          <w:color w:val="FF0000"/>
        </w:rPr>
        <w:t>登陆页面</w:t>
      </w:r>
    </w:p>
    <w:bookmarkEnd w:id="509"/>
    <w:p>
      <w:pPr>
        <w:rPr>
          <w:color w:val="FF0000"/>
        </w:rPr>
      </w:pPr>
      <w:r>
        <w:drawing>
          <wp:inline distT="0" distB="0" distL="0" distR="0">
            <wp:extent cx="4592955" cy="2612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3"/>
                    <a:stretch>
                      <a:fillRect/>
                    </a:stretch>
                  </pic:blipFill>
                  <pic:spPr>
                    <a:xfrm>
                      <a:off x="0" y="0"/>
                      <a:ext cx="4601074" cy="2616840"/>
                    </a:xfrm>
                    <a:prstGeom prst="rect">
                      <a:avLst/>
                    </a:prstGeom>
                  </pic:spPr>
                </pic:pic>
              </a:graphicData>
            </a:graphic>
          </wp:inline>
        </w:drawing>
      </w:r>
    </w:p>
    <w:p>
      <w:pPr>
        <w:rPr>
          <w:color w:val="FF0000"/>
        </w:rPr>
      </w:pPr>
      <w:bookmarkStart w:id="510" w:name="A_网页管理首页"/>
      <w:r>
        <w:rPr>
          <w:rFonts w:hint="eastAsia"/>
          <w:color w:val="FF0000"/>
        </w:rPr>
        <w:t>网站管理首页</w:t>
      </w:r>
    </w:p>
    <w:bookmarkEnd w:id="510"/>
    <w:p>
      <w:pPr>
        <w:rPr>
          <w:color w:val="FF0000"/>
        </w:rPr>
      </w:pPr>
      <w:r>
        <w:drawing>
          <wp:inline distT="0" distB="0" distL="0" distR="0">
            <wp:extent cx="4356735" cy="2209165"/>
            <wp:effectExtent l="0" t="0" r="571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6"/>
                    <a:stretch>
                      <a:fillRect/>
                    </a:stretch>
                  </pic:blipFill>
                  <pic:spPr>
                    <a:xfrm>
                      <a:off x="0" y="0"/>
                      <a:ext cx="4360490" cy="2211218"/>
                    </a:xfrm>
                    <a:prstGeom prst="rect">
                      <a:avLst/>
                    </a:prstGeom>
                  </pic:spPr>
                </pic:pic>
              </a:graphicData>
            </a:graphic>
          </wp:inline>
        </w:drawing>
      </w:r>
    </w:p>
    <w:p>
      <w:pPr>
        <w:rPr>
          <w:color w:val="FF0000"/>
        </w:rPr>
      </w:pPr>
      <w:bookmarkStart w:id="511" w:name="A_1_10E1"/>
      <w:r>
        <w:rPr>
          <w:rFonts w:hint="eastAsia"/>
          <w:color w:val="FF0000"/>
        </w:rPr>
        <w:t>异常界面：</w:t>
      </w:r>
    </w:p>
    <w:p>
      <w:pPr>
        <w:rPr>
          <w:color w:val="FF0000"/>
        </w:rPr>
      </w:pPr>
      <w:r>
        <w:rPr>
          <w:rFonts w:hint="eastAsia"/>
          <w:color w:val="FF0000"/>
        </w:rPr>
        <w:t>1.系统提示信息：账号或密码错误</w:t>
      </w:r>
    </w:p>
    <w:bookmarkEnd w:id="511"/>
    <w:p>
      <w:pPr>
        <w:rPr>
          <w:color w:val="FF0000"/>
        </w:rPr>
      </w:pPr>
      <w:r>
        <w:drawing>
          <wp:inline distT="0" distB="0" distL="0" distR="0">
            <wp:extent cx="2904490" cy="29997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2904762" cy="3000000"/>
                    </a:xfrm>
                    <a:prstGeom prst="rect">
                      <a:avLst/>
                    </a:prstGeom>
                  </pic:spPr>
                </pic:pic>
              </a:graphicData>
            </a:graphic>
          </wp:inline>
        </w:drawing>
      </w:r>
    </w:p>
    <w:p>
      <w:bookmarkStart w:id="512" w:name="A_1_10E2"/>
      <w:r>
        <w:rPr>
          <w:rFonts w:hint="eastAsia"/>
          <w:color w:val="FF0000"/>
          <w:lang w:val="en-US" w:eastAsia="zh-CN"/>
        </w:rPr>
        <w:t>1</w:t>
      </w:r>
      <w:r>
        <w:rPr>
          <w:rFonts w:hint="eastAsia"/>
          <w:color w:val="FF0000"/>
        </w:rPr>
        <w:t>.系统提示信息：账号不存在</w:t>
      </w:r>
    </w:p>
    <w:bookmarkEnd w:id="512"/>
    <w:p>
      <w:r>
        <w:drawing>
          <wp:inline distT="0" distB="0" distL="0" distR="0">
            <wp:extent cx="2866390" cy="31235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2866667" cy="3123809"/>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4018915" cy="36188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17"/>
                    <a:stretch>
                      <a:fillRect/>
                    </a:stretch>
                  </pic:blipFill>
                  <pic:spPr>
                    <a:xfrm>
                      <a:off x="0" y="0"/>
                      <a:ext cx="4019048" cy="3619048"/>
                    </a:xfrm>
                    <a:prstGeom prst="rect">
                      <a:avLst/>
                    </a:prstGeom>
                  </pic:spPr>
                </pic:pic>
              </a:graphicData>
            </a:graphic>
          </wp:inline>
        </w:drawing>
      </w:r>
    </w:p>
    <w:p>
      <w:pPr>
        <w:pStyle w:val="4"/>
      </w:pPr>
      <w:bookmarkStart w:id="513" w:name="_Toc2173"/>
      <w:r>
        <w:rPr>
          <w:rFonts w:hint="eastAsia"/>
        </w:rPr>
        <w:t>4.3.2管理员浏览网站概要</w:t>
      </w:r>
      <w:bookmarkEnd w:id="51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管理员浏览网站概要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创建人</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创建时间</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操作者</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管理员输入用户名密码进入网站管理首页，看到关于网站的总体概览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管理员希望进入系统网站管理首页查看网站相关信息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1.管理员进入网站管理首页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 管理员浏览网站概要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w:t>
            </w:r>
            <w:r>
              <w:rPr>
                <w:rFonts w:hint="eastAsia"/>
                <w:color w:val="FF0000"/>
              </w:rPr>
              <w:fldChar w:fldCharType="begin"/>
            </w:r>
            <w:r>
              <w:rPr>
                <w:rFonts w:hint="eastAsia"/>
                <w:color w:val="FF0000"/>
              </w:rPr>
              <w:instrText xml:space="preserve"> HYPERLINK \l "A_网站管理首页" </w:instrText>
            </w:r>
            <w:r>
              <w:rPr>
                <w:rFonts w:hint="eastAsia"/>
                <w:color w:val="FF0000"/>
              </w:rPr>
              <w:fldChar w:fldCharType="separate"/>
            </w:r>
            <w:r>
              <w:rPr>
                <w:rStyle w:val="31"/>
                <w:rFonts w:hint="eastAsia"/>
                <w:color w:val="FF0000"/>
              </w:rPr>
              <w:t>网站管理首页</w:t>
            </w:r>
            <w:r>
              <w:rPr>
                <w:rFonts w:hint="eastAsia"/>
                <w:color w:val="FF0000"/>
              </w:rPr>
              <w:fldChar w:fldCharType="end"/>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w:t>
            </w:r>
            <w:r>
              <w:rPr>
                <w:rFonts w:hint="eastAsia"/>
                <w:color w:val="FF0000"/>
              </w:rPr>
              <w:fldChar w:fldCharType="begin"/>
            </w:r>
            <w:r>
              <w:rPr>
                <w:rFonts w:hint="eastAsia"/>
                <w:color w:val="FF0000"/>
              </w:rPr>
              <w:instrText xml:space="preserve"> HYPERLINK \l "A_网站管理首页用户总数按钮" </w:instrText>
            </w:r>
            <w:r>
              <w:rPr>
                <w:rFonts w:hint="eastAsia"/>
                <w:color w:val="FF0000"/>
              </w:rPr>
              <w:fldChar w:fldCharType="separate"/>
            </w:r>
            <w:r>
              <w:rPr>
                <w:rStyle w:val="31"/>
                <w:rFonts w:hint="eastAsia"/>
                <w:color w:val="FF0000"/>
              </w:rPr>
              <w:t>网站管理首页用户总数按钮</w:t>
            </w:r>
            <w:r>
              <w:rPr>
                <w:rFonts w:hint="eastAsia"/>
                <w:color w:val="FF0000"/>
              </w:rPr>
              <w:fldChar w:fldCharType="end"/>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3.显示网站用户总数，冻结用户总数，活跃用户总数，最近15天注册用户数，指导者用户数，学习者用户数，案例拥有者数，案例总数，项目总数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1-2.1管理员查看网站案例总数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w:t>
            </w:r>
            <w:r>
              <w:rPr>
                <w:rFonts w:hint="eastAsia"/>
                <w:color w:val="FF0000"/>
              </w:rPr>
              <w:fldChar w:fldCharType="begin"/>
            </w:r>
            <w:r>
              <w:rPr>
                <w:rFonts w:hint="eastAsia"/>
                <w:color w:val="FF0000"/>
              </w:rPr>
              <w:instrText xml:space="preserve"> HYPERLINK \l "A_网站管理首页" </w:instrText>
            </w:r>
            <w:r>
              <w:rPr>
                <w:rFonts w:hint="eastAsia"/>
                <w:color w:val="FF0000"/>
              </w:rPr>
              <w:fldChar w:fldCharType="separate"/>
            </w:r>
            <w:r>
              <w:rPr>
                <w:rStyle w:val="31"/>
                <w:rFonts w:hint="eastAsia"/>
                <w:color w:val="FF0000"/>
              </w:rPr>
              <w:t>网站管理首页</w:t>
            </w:r>
            <w:r>
              <w:rPr>
                <w:rFonts w:hint="eastAsia"/>
                <w:color w:val="FF0000"/>
              </w:rPr>
              <w:fldChar w:fldCharType="end"/>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w:t>
            </w:r>
            <w:r>
              <w:rPr>
                <w:rFonts w:hint="eastAsia"/>
                <w:color w:val="FF0000"/>
              </w:rPr>
              <w:fldChar w:fldCharType="begin"/>
            </w:r>
            <w:r>
              <w:rPr>
                <w:rFonts w:hint="eastAsia"/>
                <w:color w:val="FF0000"/>
              </w:rPr>
              <w:instrText xml:space="preserve"> HYPERLINK \l "A_网站管理首页案例总数按钮" </w:instrText>
            </w:r>
            <w:r>
              <w:rPr>
                <w:rFonts w:hint="eastAsia"/>
                <w:color w:val="FF0000"/>
              </w:rPr>
              <w:fldChar w:fldCharType="separate"/>
            </w:r>
            <w:r>
              <w:rPr>
                <w:rStyle w:val="31"/>
                <w:rFonts w:hint="eastAsia"/>
                <w:color w:val="FF0000"/>
              </w:rPr>
              <w:t>网站管理首页案例总数按钮</w:t>
            </w:r>
            <w:r>
              <w:rPr>
                <w:rFonts w:hint="eastAsia"/>
                <w:color w:val="FF0000"/>
              </w:rPr>
              <w:fldChar w:fldCharType="end"/>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3.显示案例总数，启用案例数，案例申请数，本月新增案例数，计算机类案例数，土木工程类案例数，通信工程案例数，其他案例数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1-2.2管理员查看网站实例总数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w:t>
            </w:r>
            <w:r>
              <w:rPr>
                <w:rFonts w:hint="eastAsia"/>
                <w:color w:val="FF0000"/>
              </w:rPr>
              <w:fldChar w:fldCharType="begin"/>
            </w:r>
            <w:r>
              <w:rPr>
                <w:rFonts w:hint="eastAsia"/>
                <w:color w:val="FF0000"/>
              </w:rPr>
              <w:instrText xml:space="preserve"> HYPERLINK \l "A_网站管理首页" </w:instrText>
            </w:r>
            <w:r>
              <w:rPr>
                <w:rFonts w:hint="eastAsia"/>
                <w:color w:val="FF0000"/>
              </w:rPr>
              <w:fldChar w:fldCharType="separate"/>
            </w:r>
            <w:r>
              <w:rPr>
                <w:rStyle w:val="31"/>
                <w:rFonts w:hint="eastAsia"/>
                <w:color w:val="FF0000"/>
              </w:rPr>
              <w:t>网站管理首页</w:t>
            </w:r>
            <w:r>
              <w:rPr>
                <w:rFonts w:hint="eastAsia"/>
                <w:color w:val="FF0000"/>
              </w:rPr>
              <w:fldChar w:fldCharType="end"/>
            </w:r>
          </w:p>
          <w:p>
            <w:pPr>
              <w:rPr>
                <w:color w:val="FF0000"/>
              </w:rPr>
            </w:pPr>
            <w:r>
              <w:rPr>
                <w:rFonts w:hint="eastAsia"/>
                <w:color w:val="000000" w:themeColor="text1"/>
                <w14:textFill>
                  <w14:solidFill>
                    <w14:schemeClr w14:val="tx1"/>
                  </w14:solidFill>
                </w14:textFill>
              </w:rPr>
              <w:t>2.点击</w:t>
            </w:r>
            <w:r>
              <w:rPr>
                <w:rFonts w:hint="eastAsia"/>
                <w:color w:val="FF0000"/>
              </w:rPr>
              <w:fldChar w:fldCharType="begin"/>
            </w:r>
            <w:r>
              <w:rPr>
                <w:rFonts w:hint="eastAsia"/>
                <w:color w:val="FF0000"/>
              </w:rPr>
              <w:instrText xml:space="preserve"> HYPERLINK \l "A_网站管理首页项目总数按钮" </w:instrText>
            </w:r>
            <w:r>
              <w:rPr>
                <w:rFonts w:hint="eastAsia"/>
                <w:color w:val="FF0000"/>
              </w:rPr>
              <w:fldChar w:fldCharType="separate"/>
            </w:r>
            <w:r>
              <w:rPr>
                <w:rStyle w:val="31"/>
                <w:rFonts w:hint="eastAsia"/>
                <w:color w:val="FF0000"/>
              </w:rPr>
              <w:t>网站管理首页项目总数按钮</w:t>
            </w:r>
            <w:r>
              <w:rPr>
                <w:rFonts w:hint="eastAsia"/>
                <w:color w:val="FF0000"/>
              </w:rPr>
              <w:fldChar w:fldCharType="end"/>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3.显示实例总数，尚未开始的实例总数，最新创建的实例数，正在进行实例数，已完成实例数，已终止案例数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1-2.0点击网站管理首页用户总数按钮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1-2.1点击网站管理首页案例总数按钮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1-2.2点击网站管理首页项目总数按钮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9" w:hRule="atLeast"/>
        </w:trPr>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1-2.0.显示网站用户总数，冻结用户总数，活跃用户总数，最近15天注册用户数，指导者用户数，学习者用户数，案例拥有者数，案例总数，项目总数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1-2.1显示案例总数，启用案例数，案例申请数，本月新增案例数，计算机类案例数，土木工程类案例数，通信工程案例数，其他案例数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1-2.2.显示实例总数，尚未开始的实例总数，最新创建的实例数，正在进行实例数，已完成实例数，已终止案例数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业务规则</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pPr>
        <w:rPr>
          <w:color w:val="FF0000"/>
        </w:rPr>
      </w:pPr>
      <w:bookmarkStart w:id="514" w:name="A_网站管理首页"/>
      <w:r>
        <w:rPr>
          <w:rFonts w:hint="eastAsia"/>
          <w:color w:val="FF0000"/>
        </w:rPr>
        <w:t>网站管理首页</w:t>
      </w:r>
    </w:p>
    <w:bookmarkEnd w:id="514"/>
    <w:p>
      <w:pPr>
        <w:rPr>
          <w:color w:val="FF0000"/>
        </w:rPr>
      </w:pPr>
      <w:r>
        <w:drawing>
          <wp:inline distT="0" distB="0" distL="0" distR="0">
            <wp:extent cx="5274310" cy="2693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8"/>
                    <a:stretch>
                      <a:fillRect/>
                    </a:stretch>
                  </pic:blipFill>
                  <pic:spPr>
                    <a:xfrm>
                      <a:off x="0" y="0"/>
                      <a:ext cx="5274310" cy="2693035"/>
                    </a:xfrm>
                    <a:prstGeom prst="rect">
                      <a:avLst/>
                    </a:prstGeom>
                  </pic:spPr>
                </pic:pic>
              </a:graphicData>
            </a:graphic>
          </wp:inline>
        </w:drawing>
      </w:r>
    </w:p>
    <w:p>
      <w:pPr>
        <w:rPr>
          <w:color w:val="FF0000"/>
        </w:rPr>
      </w:pPr>
      <w:bookmarkStart w:id="515" w:name="A_网站管理首页用户总数按钮"/>
      <w:r>
        <w:rPr>
          <w:rFonts w:hint="eastAsia"/>
          <w:color w:val="FF0000"/>
        </w:rPr>
        <w:t>网站管理首页用户总数按钮</w:t>
      </w:r>
    </w:p>
    <w:bookmarkEnd w:id="515"/>
    <w:p>
      <w:r>
        <w:drawing>
          <wp:inline distT="0" distB="0" distL="0" distR="0">
            <wp:extent cx="5274310" cy="26816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9"/>
                    <a:stretch>
                      <a:fillRect/>
                    </a:stretch>
                  </pic:blipFill>
                  <pic:spPr>
                    <a:xfrm>
                      <a:off x="0" y="0"/>
                      <a:ext cx="5274310" cy="2681605"/>
                    </a:xfrm>
                    <a:prstGeom prst="rect">
                      <a:avLst/>
                    </a:prstGeom>
                  </pic:spPr>
                </pic:pic>
              </a:graphicData>
            </a:graphic>
          </wp:inline>
        </w:drawing>
      </w:r>
    </w:p>
    <w:p>
      <w:pPr>
        <w:rPr>
          <w:color w:val="FF0000"/>
        </w:rPr>
      </w:pPr>
      <w:bookmarkStart w:id="516" w:name="A_网站管理首页案例总数按钮"/>
      <w:r>
        <w:rPr>
          <w:rFonts w:hint="eastAsia"/>
          <w:color w:val="FF0000"/>
        </w:rPr>
        <w:t>网站管理首页案例总数按钮</w:t>
      </w:r>
    </w:p>
    <w:bookmarkEnd w:id="516"/>
    <w:p>
      <w:r>
        <w:drawing>
          <wp:inline distT="0" distB="0" distL="0" distR="0">
            <wp:extent cx="5274310" cy="26974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20"/>
                    <a:stretch>
                      <a:fillRect/>
                    </a:stretch>
                  </pic:blipFill>
                  <pic:spPr>
                    <a:xfrm>
                      <a:off x="0" y="0"/>
                      <a:ext cx="5274310" cy="2697480"/>
                    </a:xfrm>
                    <a:prstGeom prst="rect">
                      <a:avLst/>
                    </a:prstGeom>
                  </pic:spPr>
                </pic:pic>
              </a:graphicData>
            </a:graphic>
          </wp:inline>
        </w:drawing>
      </w:r>
    </w:p>
    <w:p>
      <w:pPr>
        <w:rPr>
          <w:color w:val="FF0000"/>
        </w:rPr>
      </w:pPr>
      <w:bookmarkStart w:id="517" w:name="A_网站管理首页项目总数按钮"/>
      <w:r>
        <w:rPr>
          <w:rFonts w:hint="eastAsia"/>
          <w:color w:val="FF0000"/>
        </w:rPr>
        <w:t>网站管理首页项目总数按钮</w:t>
      </w:r>
    </w:p>
    <w:bookmarkEnd w:id="517"/>
    <w:p>
      <w:r>
        <w:drawing>
          <wp:inline distT="0" distB="0" distL="0" distR="0">
            <wp:extent cx="5274310" cy="26930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1"/>
                    <a:stretch>
                      <a:fillRect/>
                    </a:stretch>
                  </pic:blipFill>
                  <pic:spPr>
                    <a:xfrm>
                      <a:off x="0" y="0"/>
                      <a:ext cx="5274310" cy="2693035"/>
                    </a:xfrm>
                    <a:prstGeom prst="rect">
                      <a:avLst/>
                    </a:prstGeom>
                  </pic:spPr>
                </pic:pic>
              </a:graphicData>
            </a:graphic>
          </wp:inline>
        </w:drawing>
      </w:r>
    </w:p>
    <w:p>
      <w:r>
        <w:rPr>
          <w:rFonts w:hint="eastAsia"/>
        </w:rPr>
        <w:t>对话框图：</w:t>
      </w:r>
    </w:p>
    <w:p>
      <w:r>
        <w:drawing>
          <wp:inline distT="0" distB="0" distL="0" distR="0">
            <wp:extent cx="5274310" cy="28784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2"/>
                    <a:stretch>
                      <a:fillRect/>
                    </a:stretch>
                  </pic:blipFill>
                  <pic:spPr>
                    <a:xfrm>
                      <a:off x="0" y="0"/>
                      <a:ext cx="5274310" cy="2878455"/>
                    </a:xfrm>
                    <a:prstGeom prst="rect">
                      <a:avLst/>
                    </a:prstGeom>
                  </pic:spPr>
                </pic:pic>
              </a:graphicData>
            </a:graphic>
          </wp:inline>
        </w:drawing>
      </w:r>
    </w:p>
    <w:p/>
    <w:p/>
    <w:p>
      <w:pPr>
        <w:pStyle w:val="4"/>
      </w:pPr>
      <w:bookmarkStart w:id="518" w:name="_Toc27900"/>
      <w:r>
        <w:rPr>
          <w:rFonts w:hint="eastAsia"/>
        </w:rPr>
        <w:t>4.3.3管理员查找用户</w:t>
      </w:r>
      <w:bookmarkEnd w:id="51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519" w:name="A_2_1"/>
            <w:r>
              <w:t>A-2</w:t>
            </w:r>
            <w:r>
              <w:rPr>
                <w:rFonts w:hint="eastAsia"/>
              </w:rPr>
              <w:t>-</w:t>
            </w:r>
            <w:r>
              <w:t xml:space="preserve">1 </w:t>
            </w:r>
            <w:bookmarkStart w:id="520" w:name="_Hlk533146795"/>
            <w:r>
              <w:rPr>
                <w:rFonts w:hint="eastAsia"/>
              </w:rPr>
              <w:t>查找用户</w:t>
            </w:r>
            <w:bookmarkEnd w:id="519"/>
            <w:bookmarkEnd w:id="5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操作者</w:t>
            </w:r>
          </w:p>
        </w:tc>
        <w:tc>
          <w:tcPr>
            <w:tcW w:w="4148"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1.管理员进入指定用户的信息界面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2-1.0管理员按照组合条件来查询</w:t>
            </w:r>
          </w:p>
          <w:p>
            <w:r>
              <w:rPr>
                <w:rFonts w:hint="eastAsia"/>
              </w:rPr>
              <w:t>1.点击</w:t>
            </w:r>
            <w:r>
              <w:rPr>
                <w:rFonts w:hint="eastAsia"/>
                <w:color w:val="FF0000"/>
              </w:rPr>
              <w:fldChar w:fldCharType="begin"/>
            </w:r>
            <w:r>
              <w:rPr>
                <w:rFonts w:hint="eastAsia"/>
                <w:color w:val="FF0000"/>
              </w:rPr>
              <w:instrText xml:space="preserve"> HYPERLINK \l "A_用户管理页面用户列表按钮" </w:instrText>
            </w:r>
            <w:r>
              <w:rPr>
                <w:rFonts w:hint="eastAsia"/>
                <w:color w:val="FF0000"/>
              </w:rPr>
              <w:fldChar w:fldCharType="separate"/>
            </w:r>
            <w:r>
              <w:rPr>
                <w:rStyle w:val="31"/>
                <w:rFonts w:hint="eastAsia"/>
                <w:color w:val="FF0000"/>
              </w:rPr>
              <w:t>用户管理页面用户列表按钮</w:t>
            </w:r>
            <w:r>
              <w:rPr>
                <w:rFonts w:hint="eastAsia"/>
                <w:color w:val="FF0000"/>
              </w:rPr>
              <w:fldChar w:fldCharType="end"/>
            </w:r>
          </w:p>
          <w:p>
            <w:r>
              <w:rPr>
                <w:rFonts w:hint="eastAsia"/>
              </w:rPr>
              <w:t>2.管理员输入模糊查询条件</w:t>
            </w:r>
          </w:p>
          <w:p>
            <w:r>
              <w:rPr>
                <w:rFonts w:hint="eastAsia"/>
              </w:rPr>
              <w:t>3.管理员根据下拉列表，选择学生，教师，案例拥有者，管理员</w:t>
            </w:r>
          </w:p>
          <w:p>
            <w:r>
              <w:rPr>
                <w:rFonts w:hint="eastAsia"/>
              </w:rPr>
              <w:t>4.管理员选择下拉列表，选择已激活，审核中，已冻结</w:t>
            </w:r>
          </w:p>
          <w:p>
            <w:r>
              <w:rPr>
                <w:rFonts w:hint="eastAsia"/>
              </w:rPr>
              <w:t>5.管理员根据下拉列表选择最早的注册时间</w:t>
            </w:r>
          </w:p>
          <w:p>
            <w:r>
              <w:rPr>
                <w:rFonts w:hint="eastAsia"/>
              </w:rPr>
              <w:t>6.管理员根据下拉列表选择最晚的注册时间</w:t>
            </w:r>
          </w:p>
          <w:p>
            <w:r>
              <w:rPr>
                <w:rFonts w:hint="eastAsia"/>
              </w:rPr>
              <w:t>7.网站显示这些条件下该用户所有信息，如无查询结果，则显示：</w:t>
            </w:r>
            <w:r>
              <w:rPr>
                <w:rFonts w:hint="eastAsia"/>
                <w:color w:val="FF0000"/>
              </w:rPr>
              <w:fldChar w:fldCharType="begin"/>
            </w:r>
            <w:r>
              <w:rPr>
                <w:rFonts w:hint="eastAsia"/>
                <w:color w:val="FF0000"/>
              </w:rPr>
              <w:instrText xml:space="preserve"> HYPERLINK \l "A_无法找到相应用户" </w:instrText>
            </w:r>
            <w:r>
              <w:rPr>
                <w:rFonts w:hint="eastAsia"/>
                <w:color w:val="FF0000"/>
              </w:rPr>
              <w:fldChar w:fldCharType="separate"/>
            </w:r>
            <w:r>
              <w:rPr>
                <w:rStyle w:val="31"/>
                <w:rFonts w:hint="eastAsia"/>
                <w:color w:val="FF0000"/>
              </w:rPr>
              <w:t>无法找到相应用户</w:t>
            </w:r>
            <w:r>
              <w:rPr>
                <w:rFonts w:hint="eastAsia"/>
                <w:color w:val="FF0000"/>
              </w:rPr>
              <w:fldChar w:fldCharType="end"/>
            </w:r>
            <w:r>
              <w:rPr>
                <w:color w:val="FF000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输入</w:t>
            </w:r>
          </w:p>
        </w:tc>
        <w:tc>
          <w:tcPr>
            <w:tcW w:w="4148" w:type="dxa"/>
          </w:tcPr>
          <w:p>
            <w:r>
              <w:rPr>
                <w:rFonts w:hint="eastAsia"/>
              </w:rPr>
              <w:t>2-1.0模糊查询条件，用户类型，最早和最晚注册时间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输出</w:t>
            </w:r>
          </w:p>
        </w:tc>
        <w:tc>
          <w:tcPr>
            <w:tcW w:w="4148" w:type="dxa"/>
          </w:tcPr>
          <w:p>
            <w:r>
              <w:rPr>
                <w:rFonts w:hint="eastAsia"/>
              </w:rPr>
              <w:t>2-1.0指定条件的用户信息（包括用户id，用户名，邮箱，注册时间，用户类型，状态）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业务规则</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t xml:space="preserve"> </w:t>
      </w:r>
    </w:p>
    <w:p>
      <w:bookmarkStart w:id="521" w:name="A_用户管理页面用户列表按钮"/>
      <w:r>
        <w:rPr>
          <w:rFonts w:hint="eastAsia"/>
          <w:color w:val="FF0000"/>
        </w:rPr>
        <w:t>用户管理页面用户列表按钮</w:t>
      </w:r>
    </w:p>
    <w:bookmarkEnd w:id="521"/>
    <w:p>
      <w:r>
        <w:drawing>
          <wp:inline distT="0" distB="0" distL="0" distR="0">
            <wp:extent cx="5274310" cy="27051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23"/>
                    <a:stretch>
                      <a:fillRect/>
                    </a:stretch>
                  </pic:blipFill>
                  <pic:spPr>
                    <a:xfrm>
                      <a:off x="0" y="0"/>
                      <a:ext cx="5274310" cy="2705100"/>
                    </a:xfrm>
                    <a:prstGeom prst="rect">
                      <a:avLst/>
                    </a:prstGeom>
                  </pic:spPr>
                </pic:pic>
              </a:graphicData>
            </a:graphic>
          </wp:inline>
        </w:drawing>
      </w:r>
    </w:p>
    <w:p>
      <w:pPr>
        <w:rPr>
          <w:color w:val="FF0000"/>
        </w:rPr>
      </w:pPr>
      <w:bookmarkStart w:id="522" w:name="A_无法找到相应用户"/>
      <w:r>
        <w:rPr>
          <w:rFonts w:hint="eastAsia"/>
          <w:color w:val="FF0000"/>
        </w:rPr>
        <w:t>无法找到相应用户：</w:t>
      </w:r>
    </w:p>
    <w:bookmarkEnd w:id="522"/>
    <w:p>
      <w:r>
        <w:rPr>
          <w:rFonts w:hint="eastAsia"/>
        </w:rPr>
        <w:t>暂无界面</w:t>
      </w:r>
    </w:p>
    <w:p>
      <w:pPr>
        <w:rPr>
          <w:color w:val="FF0000"/>
        </w:rPr>
      </w:pPr>
    </w:p>
    <w:p>
      <w:pPr>
        <w:rPr>
          <w:color w:val="FF0000"/>
        </w:rPr>
      </w:pPr>
      <w:r>
        <w:rPr>
          <w:rFonts w:hint="eastAsia"/>
          <w:color w:val="FF0000"/>
        </w:rPr>
        <w:t>对话框图</w:t>
      </w:r>
    </w:p>
    <w:p>
      <w:r>
        <w:drawing>
          <wp:inline distT="0" distB="0" distL="0" distR="0">
            <wp:extent cx="5151755" cy="432371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24"/>
                    <a:stretch>
                      <a:fillRect/>
                    </a:stretch>
                  </pic:blipFill>
                  <pic:spPr>
                    <a:xfrm>
                      <a:off x="0" y="0"/>
                      <a:ext cx="5152381" cy="4323809"/>
                    </a:xfrm>
                    <a:prstGeom prst="rect">
                      <a:avLst/>
                    </a:prstGeom>
                  </pic:spPr>
                </pic:pic>
              </a:graphicData>
            </a:graphic>
          </wp:inline>
        </w:drawing>
      </w:r>
    </w:p>
    <w:p/>
    <w:p/>
    <w:p>
      <w:pPr>
        <w:pStyle w:val="4"/>
      </w:pPr>
      <w:bookmarkStart w:id="523" w:name="_Toc32616"/>
      <w:r>
        <w:rPr>
          <w:rFonts w:hint="eastAsia"/>
        </w:rPr>
        <w:t>4.3.4管理员删除用户</w:t>
      </w:r>
      <w:bookmarkEnd w:id="52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A</w:t>
            </w:r>
            <w:r>
              <w:rPr>
                <w:rFonts w:hint="eastAsia"/>
              </w:rPr>
              <w:t>-</w:t>
            </w:r>
            <w:r>
              <w:t>2</w:t>
            </w:r>
            <w:r>
              <w:rPr>
                <w:rFonts w:hint="eastAsia"/>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操作者</w:t>
            </w:r>
          </w:p>
        </w:tc>
        <w:tc>
          <w:tcPr>
            <w:tcW w:w="4148"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1.系统删除指定数据</w:t>
            </w:r>
          </w:p>
          <w:p>
            <w:r>
              <w:rPr>
                <w:rFonts w:hint="eastAsia"/>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2-2.0管理员删除用户</w:t>
            </w:r>
          </w:p>
          <w:p>
            <w:pPr>
              <w:rPr>
                <w:color w:val="FF0000"/>
              </w:rPr>
            </w:pPr>
            <w:r>
              <w:rPr>
                <w:rFonts w:hint="eastAsia"/>
              </w:rPr>
              <w:t>1.管理员按照指定条件，查找相关用户</w:t>
            </w:r>
            <w:r>
              <w:rPr>
                <w:rFonts w:hint="eastAsia"/>
                <w:color w:val="FF0000"/>
              </w:rPr>
              <w:fldChar w:fldCharType="begin"/>
            </w:r>
            <w:r>
              <w:rPr>
                <w:rFonts w:hint="eastAsia"/>
                <w:color w:val="FF0000"/>
              </w:rPr>
              <w:instrText xml:space="preserve"> HYPERLINK \l "A_2_1" </w:instrText>
            </w:r>
            <w:r>
              <w:rPr>
                <w:rFonts w:hint="eastAsia"/>
                <w:color w:val="FF0000"/>
              </w:rPr>
              <w:fldChar w:fldCharType="separate"/>
            </w:r>
            <w:r>
              <w:rPr>
                <w:rStyle w:val="31"/>
                <w:rFonts w:hint="eastAsia"/>
                <w:color w:val="FF0000"/>
              </w:rPr>
              <w:t>（见</w:t>
            </w:r>
            <w:r>
              <w:rPr>
                <w:rStyle w:val="31"/>
                <w:color w:val="FF0000"/>
              </w:rPr>
              <w:t>A-2</w:t>
            </w:r>
            <w:r>
              <w:rPr>
                <w:rStyle w:val="31"/>
                <w:rFonts w:hint="eastAsia"/>
                <w:color w:val="FF0000"/>
              </w:rPr>
              <w:t>-</w:t>
            </w:r>
            <w:r>
              <w:rPr>
                <w:rStyle w:val="31"/>
                <w:color w:val="FF0000"/>
              </w:rPr>
              <w:t xml:space="preserve">1 </w:t>
            </w:r>
            <w:r>
              <w:rPr>
                <w:rStyle w:val="31"/>
                <w:rFonts w:hint="eastAsia"/>
                <w:color w:val="FF0000"/>
              </w:rPr>
              <w:t>查找用户）</w:t>
            </w:r>
            <w:r>
              <w:rPr>
                <w:rFonts w:hint="eastAsia"/>
                <w:color w:val="FF0000"/>
              </w:rPr>
              <w:fldChar w:fldCharType="end"/>
            </w:r>
          </w:p>
          <w:p>
            <w:r>
              <w:rPr>
                <w:rFonts w:hint="eastAsia"/>
              </w:rPr>
              <w:t>2.管理员选择相应的用户，在</w:t>
            </w:r>
            <w:r>
              <w:rPr>
                <w:rFonts w:hint="eastAsia"/>
                <w:color w:val="FF0000"/>
              </w:rPr>
              <w:fldChar w:fldCharType="begin"/>
            </w:r>
            <w:r>
              <w:rPr>
                <w:rFonts w:hint="eastAsia"/>
                <w:color w:val="FF0000"/>
              </w:rPr>
              <w:instrText xml:space="preserve"> HYPERLINK \l "A_用户管理界面" </w:instrText>
            </w:r>
            <w:r>
              <w:rPr>
                <w:rFonts w:hint="eastAsia"/>
                <w:color w:val="FF0000"/>
              </w:rPr>
              <w:fldChar w:fldCharType="separate"/>
            </w:r>
            <w:r>
              <w:rPr>
                <w:rStyle w:val="31"/>
                <w:rFonts w:hint="eastAsia"/>
                <w:color w:val="FF0000"/>
              </w:rPr>
              <w:t>用户管理界面</w:t>
            </w:r>
            <w:r>
              <w:rPr>
                <w:rFonts w:hint="eastAsia"/>
                <w:color w:val="FF0000"/>
              </w:rPr>
              <w:fldChar w:fldCharType="end"/>
            </w:r>
            <w:r>
              <w:rPr>
                <w:rFonts w:hint="eastAsia"/>
              </w:rPr>
              <w:t>的选择框内打上勾，点击删除</w:t>
            </w:r>
          </w:p>
          <w:p>
            <w:pPr>
              <w:rPr>
                <w:color w:val="FF0000"/>
              </w:rPr>
            </w:pPr>
            <w:r>
              <w:rPr>
                <w:rFonts w:hint="eastAsia"/>
              </w:rPr>
              <w:t>3.管理员点击</w:t>
            </w:r>
            <w:r>
              <w:rPr>
                <w:rFonts w:hint="eastAsia"/>
                <w:color w:val="FF0000"/>
              </w:rPr>
              <w:fldChar w:fldCharType="begin"/>
            </w:r>
            <w:r>
              <w:rPr>
                <w:rFonts w:hint="eastAsia"/>
                <w:color w:val="FF0000"/>
              </w:rPr>
              <w:instrText xml:space="preserve"> HYPERLINK \l "A_提示框确认按钮" </w:instrText>
            </w:r>
            <w:r>
              <w:rPr>
                <w:rFonts w:hint="eastAsia"/>
                <w:color w:val="FF0000"/>
              </w:rPr>
              <w:fldChar w:fldCharType="separate"/>
            </w:r>
            <w:r>
              <w:rPr>
                <w:rStyle w:val="31"/>
                <w:rFonts w:hint="eastAsia"/>
                <w:color w:val="FF0000"/>
              </w:rPr>
              <w:t>提示框确认按钮</w:t>
            </w:r>
            <w:r>
              <w:rPr>
                <w:rFonts w:hint="eastAsia"/>
                <w:color w:val="FF0000"/>
              </w:rPr>
              <w:fldChar w:fldCharType="end"/>
            </w:r>
          </w:p>
          <w:p>
            <w:r>
              <w:rPr>
                <w:rFonts w:hint="eastAsia"/>
              </w:rPr>
              <w:t>4.提示删除成功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2-2.1管理员取消删除用户</w:t>
            </w:r>
          </w:p>
          <w:p>
            <w:pPr>
              <w:rPr>
                <w:color w:val="FF0000"/>
              </w:rPr>
            </w:pPr>
            <w:r>
              <w:rPr>
                <w:rFonts w:hint="eastAsia"/>
              </w:rPr>
              <w:t>1.管理员按照指定条件，查找相关用户</w:t>
            </w:r>
            <w:r>
              <w:rPr>
                <w:rFonts w:hint="eastAsia"/>
                <w:color w:val="FF0000"/>
              </w:rPr>
              <w:fldChar w:fldCharType="begin"/>
            </w:r>
            <w:r>
              <w:rPr>
                <w:rFonts w:hint="eastAsia"/>
                <w:color w:val="FF0000"/>
              </w:rPr>
              <w:instrText xml:space="preserve"> HYPERLINK \l "A_2_1" </w:instrText>
            </w:r>
            <w:r>
              <w:rPr>
                <w:rFonts w:hint="eastAsia"/>
                <w:color w:val="FF0000"/>
              </w:rPr>
              <w:fldChar w:fldCharType="separate"/>
            </w:r>
            <w:r>
              <w:rPr>
                <w:rStyle w:val="31"/>
                <w:rFonts w:hint="eastAsia"/>
                <w:color w:val="FF0000"/>
              </w:rPr>
              <w:t>（见</w:t>
            </w:r>
            <w:r>
              <w:rPr>
                <w:rStyle w:val="31"/>
                <w:color w:val="FF0000"/>
              </w:rPr>
              <w:t>A-2</w:t>
            </w:r>
            <w:r>
              <w:rPr>
                <w:rStyle w:val="31"/>
                <w:rFonts w:hint="eastAsia"/>
                <w:color w:val="FF0000"/>
              </w:rPr>
              <w:t>-</w:t>
            </w:r>
            <w:r>
              <w:rPr>
                <w:rStyle w:val="31"/>
                <w:color w:val="FF0000"/>
              </w:rPr>
              <w:t xml:space="preserve">1 </w:t>
            </w:r>
            <w:r>
              <w:rPr>
                <w:rStyle w:val="31"/>
                <w:rFonts w:hint="eastAsia"/>
                <w:color w:val="FF0000"/>
              </w:rPr>
              <w:t>查找用户）</w:t>
            </w:r>
            <w:r>
              <w:rPr>
                <w:rFonts w:hint="eastAsia"/>
                <w:color w:val="FF0000"/>
              </w:rPr>
              <w:fldChar w:fldCharType="end"/>
            </w:r>
          </w:p>
          <w:p>
            <w:r>
              <w:rPr>
                <w:rFonts w:hint="eastAsia"/>
              </w:rPr>
              <w:t>2.管理员选择相应的用户，在</w:t>
            </w:r>
            <w:r>
              <w:rPr>
                <w:rFonts w:hint="eastAsia"/>
                <w:color w:val="FF0000"/>
              </w:rPr>
              <w:fldChar w:fldCharType="begin"/>
            </w:r>
            <w:r>
              <w:rPr>
                <w:rFonts w:hint="eastAsia"/>
                <w:color w:val="FF0000"/>
              </w:rPr>
              <w:instrText xml:space="preserve"> HYPERLINK \l "A_用户管理界面" </w:instrText>
            </w:r>
            <w:r>
              <w:rPr>
                <w:rFonts w:hint="eastAsia"/>
                <w:color w:val="FF0000"/>
              </w:rPr>
              <w:fldChar w:fldCharType="separate"/>
            </w:r>
            <w:r>
              <w:rPr>
                <w:rStyle w:val="31"/>
                <w:rFonts w:hint="eastAsia"/>
                <w:color w:val="FF0000"/>
              </w:rPr>
              <w:t>用户管理界面</w:t>
            </w:r>
            <w:r>
              <w:rPr>
                <w:rFonts w:hint="eastAsia"/>
                <w:color w:val="FF0000"/>
              </w:rPr>
              <w:fldChar w:fldCharType="end"/>
            </w:r>
            <w:r>
              <w:rPr>
                <w:rFonts w:hint="eastAsia"/>
              </w:rPr>
              <w:t>的选择框内打上勾，点击删除</w:t>
            </w:r>
          </w:p>
          <w:p>
            <w:pPr>
              <w:rPr>
                <w:color w:val="FF0000"/>
              </w:rPr>
            </w:pPr>
            <w:r>
              <w:rPr>
                <w:rFonts w:hint="eastAsia"/>
              </w:rPr>
              <w:t>3.管理员点击</w:t>
            </w:r>
            <w:r>
              <w:rPr>
                <w:rFonts w:hint="eastAsia"/>
                <w:color w:val="FF0000"/>
              </w:rPr>
              <w:fldChar w:fldCharType="begin"/>
            </w:r>
            <w:r>
              <w:rPr>
                <w:rFonts w:hint="eastAsia"/>
                <w:color w:val="FF0000"/>
              </w:rPr>
              <w:instrText xml:space="preserve"> HYPERLINK \l "A_提示框取消按钮" </w:instrText>
            </w:r>
            <w:r>
              <w:rPr>
                <w:rFonts w:hint="eastAsia"/>
                <w:color w:val="FF0000"/>
              </w:rPr>
              <w:fldChar w:fldCharType="separate"/>
            </w:r>
            <w:r>
              <w:rPr>
                <w:rStyle w:val="31"/>
                <w:rFonts w:hint="eastAsia"/>
                <w:color w:val="FF0000"/>
              </w:rPr>
              <w:t>提示框取消按钮</w:t>
            </w:r>
            <w:r>
              <w:rPr>
                <w:rFonts w:hint="eastAsia"/>
                <w:color w:val="FF0000"/>
              </w:rPr>
              <w:fldChar w:fldCharType="end"/>
            </w:r>
          </w:p>
          <w:p>
            <w:r>
              <w:rPr>
                <w:rFonts w:hint="eastAsia"/>
              </w:rPr>
              <w:t>4.提示</w:t>
            </w:r>
            <w:r>
              <w:rPr>
                <w:rFonts w:hint="eastAsia"/>
                <w:color w:val="FF0000"/>
              </w:rPr>
              <w:fldChar w:fldCharType="begin"/>
            </w:r>
            <w:r>
              <w:rPr>
                <w:rFonts w:hint="eastAsia"/>
                <w:color w:val="FF0000"/>
              </w:rPr>
              <w:instrText xml:space="preserve"> HYPERLINK \l "A_已取消操作" </w:instrText>
            </w:r>
            <w:r>
              <w:rPr>
                <w:rFonts w:hint="eastAsia"/>
                <w:color w:val="FF0000"/>
              </w:rPr>
              <w:fldChar w:fldCharType="separate"/>
            </w:r>
            <w:r>
              <w:rPr>
                <w:rStyle w:val="31"/>
                <w:rFonts w:hint="eastAsia"/>
                <w:color w:val="FF0000"/>
              </w:rPr>
              <w:t>已取消操作</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2-2.0E1未选择用户</w:t>
            </w:r>
          </w:p>
          <w:p>
            <w:r>
              <w:rPr>
                <w:rFonts w:hint="eastAsia"/>
              </w:rPr>
              <w:t>系统提示错误信息：</w:t>
            </w:r>
            <w:r>
              <w:rPr>
                <w:rFonts w:hint="eastAsia"/>
                <w:color w:val="FF0000"/>
              </w:rPr>
              <w:fldChar w:fldCharType="begin"/>
            </w:r>
            <w:r>
              <w:rPr>
                <w:rFonts w:hint="eastAsia"/>
                <w:color w:val="FF0000"/>
              </w:rPr>
              <w:instrText xml:space="preserve"> HYPERLINK \l "A_未选择相应的用户" </w:instrText>
            </w:r>
            <w:r>
              <w:rPr>
                <w:rFonts w:hint="eastAsia"/>
                <w:color w:val="FF0000"/>
              </w:rPr>
              <w:fldChar w:fldCharType="separate"/>
            </w:r>
            <w:r>
              <w:rPr>
                <w:rStyle w:val="31"/>
                <w:rFonts w:hint="eastAsia"/>
                <w:color w:val="FF0000"/>
              </w:rPr>
              <w:t>未选择相应的用户</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输入</w:t>
            </w:r>
          </w:p>
        </w:tc>
        <w:tc>
          <w:tcPr>
            <w:tcW w:w="4148" w:type="dxa"/>
          </w:tcPr>
          <w:p>
            <w:r>
              <w:rPr>
                <w:rFonts w:hint="eastAsia"/>
              </w:rPr>
              <w:t>2-2.0用户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输出</w:t>
            </w:r>
          </w:p>
        </w:tc>
        <w:tc>
          <w:tcPr>
            <w:tcW w:w="4148" w:type="dxa"/>
          </w:tcPr>
          <w:p>
            <w:r>
              <w:rPr>
                <w:rFonts w:hint="eastAsia"/>
              </w:rPr>
              <w:t>2-2.0是否确认删除，删除成功</w:t>
            </w:r>
          </w:p>
          <w:p>
            <w:r>
              <w:rPr>
                <w:rFonts w:hint="eastAsia"/>
              </w:rPr>
              <w:t>2-2.1是否确认删除，已取消操作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业务规则</w:t>
            </w:r>
          </w:p>
        </w:tc>
        <w:tc>
          <w:tcPr>
            <w:tcW w:w="4148" w:type="dxa"/>
          </w:tcPr>
          <w:p>
            <w:r>
              <w:rPr>
                <w:rFonts w:hint="eastAsia"/>
              </w:rPr>
              <w:t>BR-A-2点击删除前必须选择用户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bookmarkStart w:id="524" w:name="A_用户管理界面"/>
      <w:r>
        <w:rPr>
          <w:rFonts w:hint="eastAsia"/>
          <w:color w:val="FF0000"/>
        </w:rPr>
        <w:t>用户管理界面</w:t>
      </w:r>
    </w:p>
    <w:bookmarkEnd w:id="524"/>
    <w:p>
      <w:r>
        <w:drawing>
          <wp:inline distT="0" distB="0" distL="0" distR="0">
            <wp:extent cx="5274310" cy="26885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25"/>
                    <a:stretch>
                      <a:fillRect/>
                    </a:stretch>
                  </pic:blipFill>
                  <pic:spPr>
                    <a:xfrm>
                      <a:off x="0" y="0"/>
                      <a:ext cx="5274310" cy="2688590"/>
                    </a:xfrm>
                    <a:prstGeom prst="rect">
                      <a:avLst/>
                    </a:prstGeom>
                  </pic:spPr>
                </pic:pic>
              </a:graphicData>
            </a:graphic>
          </wp:inline>
        </w:drawing>
      </w:r>
    </w:p>
    <w:p>
      <w:pPr>
        <w:rPr>
          <w:color w:val="FF0000"/>
        </w:rPr>
      </w:pPr>
      <w:bookmarkStart w:id="525" w:name="A_提示框确认按钮"/>
      <w:r>
        <w:rPr>
          <w:rFonts w:hint="eastAsia"/>
          <w:color w:val="FF0000"/>
        </w:rPr>
        <w:t>提示框确认按钮</w:t>
      </w:r>
    </w:p>
    <w:bookmarkEnd w:id="525"/>
    <w:p>
      <w:r>
        <w:rPr>
          <w:rFonts w:hint="eastAsia"/>
        </w:rPr>
        <w:t>暂无界面</w:t>
      </w:r>
    </w:p>
    <w:p>
      <w:pPr>
        <w:rPr>
          <w:color w:val="FF0000"/>
        </w:rPr>
      </w:pPr>
      <w:bookmarkStart w:id="526" w:name="A_提示框取消按钮"/>
      <w:r>
        <w:rPr>
          <w:rFonts w:hint="eastAsia"/>
          <w:color w:val="FF0000"/>
        </w:rPr>
        <w:t>提示框取消按钮</w:t>
      </w:r>
    </w:p>
    <w:bookmarkEnd w:id="526"/>
    <w:p>
      <w:r>
        <w:rPr>
          <w:rFonts w:hint="eastAsia"/>
        </w:rPr>
        <w:t>暂无界面</w:t>
      </w:r>
    </w:p>
    <w:p>
      <w:pPr>
        <w:rPr>
          <w:color w:val="FF0000"/>
        </w:rPr>
      </w:pPr>
      <w:bookmarkStart w:id="527" w:name="A_删除成功"/>
      <w:r>
        <w:rPr>
          <w:rFonts w:hint="eastAsia"/>
          <w:color w:val="FF0000"/>
        </w:rPr>
        <w:t>删除成功</w:t>
      </w:r>
    </w:p>
    <w:bookmarkEnd w:id="527"/>
    <w:p>
      <w:r>
        <w:rPr>
          <w:rFonts w:hint="eastAsia"/>
        </w:rPr>
        <w:t>暂无界面</w:t>
      </w:r>
    </w:p>
    <w:p>
      <w:pPr>
        <w:rPr>
          <w:color w:val="FF0000"/>
        </w:rPr>
      </w:pPr>
      <w:bookmarkStart w:id="528" w:name="A_已取消操作"/>
      <w:r>
        <w:rPr>
          <w:rFonts w:hint="eastAsia"/>
          <w:color w:val="FF0000"/>
        </w:rPr>
        <w:t>已取消操作</w:t>
      </w:r>
    </w:p>
    <w:bookmarkEnd w:id="528"/>
    <w:p>
      <w:r>
        <w:rPr>
          <w:rFonts w:hint="eastAsia"/>
        </w:rPr>
        <w:t>暂无界面</w:t>
      </w:r>
    </w:p>
    <w:p>
      <w:pPr>
        <w:rPr>
          <w:color w:val="FF0000"/>
        </w:rPr>
      </w:pPr>
      <w:bookmarkStart w:id="529" w:name="A_未选择相应的用户"/>
      <w:r>
        <w:rPr>
          <w:rFonts w:hint="eastAsia"/>
          <w:color w:val="FF0000"/>
        </w:rPr>
        <w:t>未选择相应的用户</w:t>
      </w:r>
    </w:p>
    <w:bookmarkEnd w:id="529"/>
    <w:p>
      <w:pPr>
        <w:rPr>
          <w:rFonts w:hint="eastAsia"/>
        </w:rPr>
      </w:pPr>
      <w:r>
        <w:rPr>
          <w:rFonts w:hint="eastAsia"/>
        </w:rPr>
        <w:t>暂无界面</w:t>
      </w:r>
    </w:p>
    <w:p>
      <w:pPr>
        <w:rPr>
          <w:color w:val="FF0000"/>
        </w:rPr>
      </w:pPr>
      <w:r>
        <w:rPr>
          <w:rFonts w:hint="eastAsia"/>
          <w:color w:val="FF0000"/>
        </w:rPr>
        <w:t>对话框图</w:t>
      </w:r>
    </w:p>
    <w:p>
      <w:r>
        <w:drawing>
          <wp:inline distT="0" distB="0" distL="0" distR="0">
            <wp:extent cx="4866640" cy="4609465"/>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6"/>
                    <a:stretch>
                      <a:fillRect/>
                    </a:stretch>
                  </pic:blipFill>
                  <pic:spPr>
                    <a:xfrm>
                      <a:off x="0" y="0"/>
                      <a:ext cx="4866667" cy="4609524"/>
                    </a:xfrm>
                    <a:prstGeom prst="rect">
                      <a:avLst/>
                    </a:prstGeom>
                  </pic:spPr>
                </pic:pic>
              </a:graphicData>
            </a:graphic>
          </wp:inline>
        </w:drawing>
      </w:r>
    </w:p>
    <w:p>
      <w:pPr>
        <w:pStyle w:val="4"/>
      </w:pPr>
      <w:bookmarkStart w:id="530" w:name="_Toc18395"/>
      <w:r>
        <w:rPr>
          <w:rFonts w:hint="eastAsia"/>
        </w:rPr>
        <w:t>4.3.5管理员修改用户信息</w:t>
      </w:r>
      <w:bookmarkEnd w:id="53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531" w:name="_Hlk533162804"/>
            <w:r>
              <w:rPr>
                <w:rFonts w:hint="eastAsia"/>
              </w:rPr>
              <w:t>A</w:t>
            </w:r>
            <w:r>
              <w:t>-2</w:t>
            </w:r>
            <w:r>
              <w:rPr>
                <w:rFonts w:hint="eastAsia"/>
              </w:rPr>
              <w:t>-3修改用户信息</w:t>
            </w:r>
            <w:bookmarkEnd w:id="5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操作者</w:t>
            </w:r>
          </w:p>
        </w:tc>
        <w:tc>
          <w:tcPr>
            <w:tcW w:w="4148"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1.管理员进入指定用户的信息界面</w:t>
            </w:r>
          </w:p>
          <w:p>
            <w:r>
              <w:rPr>
                <w:rFonts w:hint="eastAsia"/>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2-3.0管理员修改用户信息</w:t>
            </w:r>
          </w:p>
          <w:p>
            <w:pPr>
              <w:rPr>
                <w:color w:val="FF0000"/>
              </w:rPr>
            </w:pPr>
            <w:r>
              <w:rPr>
                <w:rFonts w:hint="eastAsia"/>
              </w:rPr>
              <w:t>1.管理员根据条件查找到指定用户</w:t>
            </w:r>
            <w:r>
              <w:rPr>
                <w:rFonts w:hint="eastAsia"/>
              </w:rPr>
              <w:fldChar w:fldCharType="begin"/>
            </w:r>
            <w:r>
              <w:rPr>
                <w:rFonts w:hint="eastAsia"/>
              </w:rPr>
              <w:instrText xml:space="preserve"> HYPERLINK \l "A_2_1" </w:instrText>
            </w:r>
            <w:r>
              <w:rPr>
                <w:rFonts w:hint="eastAsia"/>
              </w:rPr>
              <w:fldChar w:fldCharType="separate"/>
            </w:r>
            <w:r>
              <w:rPr>
                <w:rStyle w:val="31"/>
                <w:rFonts w:hint="eastAsia"/>
              </w:rPr>
              <w:t>（</w:t>
            </w:r>
            <w:r>
              <w:rPr>
                <w:rStyle w:val="31"/>
                <w:rFonts w:hint="eastAsia"/>
                <w:color w:val="FF0000"/>
              </w:rPr>
              <w:t>见A-2-1）</w:t>
            </w:r>
            <w:r>
              <w:rPr>
                <w:rFonts w:hint="eastAsia"/>
              </w:rPr>
              <w:fldChar w:fldCharType="end"/>
            </w:r>
          </w:p>
          <w:p>
            <w:r>
              <w:rPr>
                <w:rFonts w:hint="eastAsia"/>
              </w:rPr>
              <w:t>2.管理员点击用户名进入</w:t>
            </w:r>
            <w:r>
              <w:rPr>
                <w:rFonts w:hint="eastAsia"/>
                <w:color w:val="FF0000"/>
              </w:rPr>
              <w:fldChar w:fldCharType="begin"/>
            </w:r>
            <w:r>
              <w:rPr>
                <w:rFonts w:hint="eastAsia"/>
                <w:color w:val="FF0000"/>
              </w:rPr>
              <w:instrText xml:space="preserve"> HYPERLINK \l "A_用户信息界面_用户信息修改按钮" </w:instrText>
            </w:r>
            <w:r>
              <w:rPr>
                <w:rFonts w:hint="eastAsia"/>
                <w:color w:val="FF0000"/>
              </w:rPr>
              <w:fldChar w:fldCharType="separate"/>
            </w:r>
            <w:r>
              <w:rPr>
                <w:rStyle w:val="31"/>
                <w:rFonts w:hint="eastAsia"/>
                <w:color w:val="FF0000"/>
              </w:rPr>
              <w:t>用户信息界面</w:t>
            </w:r>
            <w:r>
              <w:rPr>
                <w:rFonts w:hint="eastAsia"/>
                <w:color w:val="FF0000"/>
              </w:rPr>
              <w:fldChar w:fldCharType="end"/>
            </w:r>
          </w:p>
          <w:p>
            <w:r>
              <w:rPr>
                <w:rFonts w:hint="eastAsia"/>
              </w:rPr>
              <w:t>3.管理员编辑用户的邮箱，身份证号码，真实姓名，头像信息</w:t>
            </w:r>
          </w:p>
          <w:p>
            <w:pPr>
              <w:rPr>
                <w:color w:val="FF0000"/>
              </w:rPr>
            </w:pPr>
            <w:r>
              <w:rPr>
                <w:rFonts w:hint="eastAsia"/>
              </w:rPr>
              <w:t>4.点击</w:t>
            </w:r>
            <w:r>
              <w:rPr>
                <w:rFonts w:hint="eastAsia"/>
                <w:color w:val="FF0000"/>
              </w:rPr>
              <w:fldChar w:fldCharType="begin"/>
            </w:r>
            <w:r>
              <w:rPr>
                <w:rFonts w:hint="eastAsia"/>
                <w:color w:val="FF0000"/>
              </w:rPr>
              <w:instrText xml:space="preserve"> HYPERLINK \l "A_用户信息界面_用户信息修改按钮" </w:instrText>
            </w:r>
            <w:r>
              <w:rPr>
                <w:rFonts w:hint="eastAsia"/>
                <w:color w:val="FF0000"/>
              </w:rPr>
              <w:fldChar w:fldCharType="separate"/>
            </w:r>
            <w:r>
              <w:rPr>
                <w:rStyle w:val="31"/>
                <w:rFonts w:hint="eastAsia"/>
                <w:color w:val="FF0000"/>
              </w:rPr>
              <w:t>用户信息界面修改按钮</w:t>
            </w:r>
            <w:r>
              <w:rPr>
                <w:rFonts w:hint="eastAsia"/>
                <w:color w:val="FF0000"/>
              </w:rPr>
              <w:fldChar w:fldCharType="end"/>
            </w:r>
          </w:p>
          <w:p>
            <w:pPr>
              <w:rPr>
                <w:rFonts w:hint="eastAsia"/>
              </w:rPr>
            </w:pPr>
            <w:r>
              <w:rPr>
                <w:rFonts w:hint="eastAsia"/>
              </w:rPr>
              <w:t>5.返回</w:t>
            </w:r>
            <w:r>
              <w:rPr>
                <w:rFonts w:hint="eastAsia"/>
                <w:color w:val="FF0000"/>
              </w:rPr>
              <w:fldChar w:fldCharType="begin"/>
            </w:r>
            <w:r>
              <w:rPr>
                <w:rFonts w:hint="eastAsia"/>
                <w:color w:val="FF0000"/>
              </w:rPr>
              <w:instrText xml:space="preserve"> HYPERLINK \l "A_用户列表界面" </w:instrText>
            </w:r>
            <w:r>
              <w:rPr>
                <w:rFonts w:hint="eastAsia"/>
                <w:color w:val="FF0000"/>
              </w:rPr>
              <w:fldChar w:fldCharType="separate"/>
            </w:r>
            <w:r>
              <w:rPr>
                <w:rStyle w:val="31"/>
                <w:rFonts w:hint="eastAsia"/>
                <w:color w:val="FF0000"/>
              </w:rPr>
              <w:t>用户列表界面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2-3.1修改用户类型</w:t>
            </w:r>
          </w:p>
          <w:p>
            <w:r>
              <w:rPr>
                <w:rFonts w:hint="eastAsia"/>
              </w:rPr>
              <w:t>1.点击</w:t>
            </w:r>
            <w:r>
              <w:rPr>
                <w:rFonts w:hint="eastAsia"/>
                <w:color w:val="FF0000"/>
              </w:rPr>
              <w:fldChar w:fldCharType="begin"/>
            </w:r>
            <w:r>
              <w:rPr>
                <w:rFonts w:hint="eastAsia"/>
                <w:color w:val="FF0000"/>
              </w:rPr>
              <w:instrText xml:space="preserve"> HYPERLINK \l "A_用户信息界面_用户信息修改按钮" </w:instrText>
            </w:r>
            <w:r>
              <w:rPr>
                <w:rFonts w:hint="eastAsia"/>
                <w:color w:val="FF0000"/>
              </w:rPr>
              <w:fldChar w:fldCharType="separate"/>
            </w:r>
            <w:r>
              <w:rPr>
                <w:rStyle w:val="31"/>
                <w:rFonts w:hint="eastAsia"/>
                <w:color w:val="FF0000"/>
              </w:rPr>
              <w:t>用户信息界面其他方案按钮</w:t>
            </w:r>
            <w:r>
              <w:rPr>
                <w:rFonts w:hint="eastAsia"/>
                <w:color w:val="FF0000"/>
              </w:rPr>
              <w:fldChar w:fldCharType="end"/>
            </w:r>
          </w:p>
          <w:p>
            <w:pPr>
              <w:rPr>
                <w:color w:val="FF0000"/>
              </w:rPr>
            </w:pPr>
            <w:r>
              <w:rPr>
                <w:rFonts w:hint="eastAsia"/>
              </w:rPr>
              <w:t>2.查看</w:t>
            </w:r>
            <w:r>
              <w:rPr>
                <w:rFonts w:hint="eastAsia"/>
                <w:color w:val="FF0000"/>
              </w:rPr>
              <w:fldChar w:fldCharType="begin"/>
            </w:r>
            <w:r>
              <w:rPr>
                <w:rFonts w:hint="eastAsia"/>
                <w:color w:val="FF0000"/>
              </w:rPr>
              <w:instrText xml:space="preserve"> HYPERLINK \l "A_用户申请列表" </w:instrText>
            </w:r>
            <w:r>
              <w:rPr>
                <w:rFonts w:hint="eastAsia"/>
                <w:color w:val="FF0000"/>
              </w:rPr>
              <w:fldChar w:fldCharType="separate"/>
            </w:r>
            <w:r>
              <w:rPr>
                <w:rStyle w:val="31"/>
                <w:rFonts w:hint="eastAsia"/>
                <w:color w:val="FF0000"/>
              </w:rPr>
              <w:t>申请列表界面</w:t>
            </w:r>
            <w:r>
              <w:rPr>
                <w:rFonts w:hint="eastAsia"/>
                <w:color w:val="FF0000"/>
              </w:rPr>
              <w:fldChar w:fldCharType="end"/>
            </w:r>
          </w:p>
          <w:p>
            <w:pPr>
              <w:rPr>
                <w:color w:val="FF0000"/>
              </w:rPr>
            </w:pPr>
            <w:r>
              <w:rPr>
                <w:rFonts w:hint="eastAsia"/>
              </w:rPr>
              <w:t>3.点击</w:t>
            </w:r>
            <w:r>
              <w:rPr>
                <w:rFonts w:hint="eastAsia"/>
                <w:color w:val="FF0000"/>
              </w:rPr>
              <w:fldChar w:fldCharType="begin"/>
            </w:r>
            <w:r>
              <w:rPr>
                <w:rFonts w:hint="eastAsia"/>
                <w:color w:val="FF0000"/>
              </w:rPr>
              <w:instrText xml:space="preserve"> HYPERLINK \l "A_同意_拒绝按钮" </w:instrText>
            </w:r>
            <w:r>
              <w:rPr>
                <w:rFonts w:hint="eastAsia"/>
                <w:color w:val="FF0000"/>
              </w:rPr>
              <w:fldChar w:fldCharType="separate"/>
            </w:r>
            <w:r>
              <w:rPr>
                <w:rStyle w:val="31"/>
                <w:rFonts w:hint="eastAsia"/>
                <w:color w:val="FF0000"/>
              </w:rPr>
              <w:t>同意按钮</w:t>
            </w:r>
            <w:r>
              <w:rPr>
                <w:rFonts w:hint="eastAsia"/>
                <w:color w:val="FF0000"/>
              </w:rPr>
              <w:fldChar w:fldCharType="end"/>
            </w:r>
          </w:p>
          <w:p>
            <w:pPr>
              <w:rPr>
                <w:rFonts w:hint="eastAsia"/>
                <w:color w:val="FF0000"/>
              </w:rPr>
            </w:pPr>
            <w:r>
              <w:rPr>
                <w:rFonts w:hint="eastAsia"/>
              </w:rPr>
              <w:t>4.返回</w:t>
            </w:r>
            <w:r>
              <w:rPr>
                <w:rFonts w:hint="eastAsia"/>
                <w:color w:val="FF0000"/>
              </w:rPr>
              <w:fldChar w:fldCharType="begin"/>
            </w:r>
            <w:r>
              <w:rPr>
                <w:rFonts w:hint="eastAsia"/>
                <w:color w:val="FF0000"/>
              </w:rPr>
              <w:instrText xml:space="preserve"> HYPERLINK \l "A_用户信息界面_用户信息修改按钮" </w:instrText>
            </w:r>
            <w:r>
              <w:rPr>
                <w:rFonts w:hint="eastAsia"/>
                <w:color w:val="FF0000"/>
              </w:rPr>
              <w:fldChar w:fldCharType="separate"/>
            </w:r>
            <w:r>
              <w:rPr>
                <w:rStyle w:val="31"/>
                <w:rFonts w:hint="eastAsia"/>
                <w:color w:val="FF0000"/>
              </w:rPr>
              <w:t>用户信息界面</w:t>
            </w:r>
            <w:r>
              <w:rPr>
                <w:rFonts w:hint="eastAsia"/>
                <w:color w:val="FF0000"/>
              </w:rPr>
              <w:fldChar w:fldCharType="end"/>
            </w:r>
          </w:p>
          <w:p>
            <w:r>
              <w:rPr>
                <w:rFonts w:hint="eastAsia"/>
              </w:rPr>
              <w:t>2-3.2修改用户类型</w:t>
            </w:r>
          </w:p>
          <w:p>
            <w:r>
              <w:rPr>
                <w:rFonts w:hint="eastAsia"/>
              </w:rPr>
              <w:t>1.点击</w:t>
            </w:r>
            <w:r>
              <w:rPr>
                <w:rFonts w:hint="eastAsia"/>
                <w:color w:val="FF0000"/>
              </w:rPr>
              <w:fldChar w:fldCharType="begin"/>
            </w:r>
            <w:r>
              <w:rPr>
                <w:rFonts w:hint="eastAsia"/>
                <w:color w:val="FF0000"/>
              </w:rPr>
              <w:instrText xml:space="preserve"> HYPERLINK \l "A_用户信息界面_用户信息修改按钮" </w:instrText>
            </w:r>
            <w:r>
              <w:rPr>
                <w:rFonts w:hint="eastAsia"/>
                <w:color w:val="FF0000"/>
              </w:rPr>
              <w:fldChar w:fldCharType="separate"/>
            </w:r>
            <w:r>
              <w:rPr>
                <w:rStyle w:val="31"/>
                <w:rFonts w:hint="eastAsia"/>
                <w:color w:val="FF0000"/>
              </w:rPr>
              <w:t>用户信息界面其他方案按钮</w:t>
            </w:r>
            <w:r>
              <w:rPr>
                <w:rFonts w:hint="eastAsia"/>
                <w:color w:val="FF0000"/>
              </w:rPr>
              <w:fldChar w:fldCharType="end"/>
            </w:r>
          </w:p>
          <w:p>
            <w:pPr>
              <w:rPr>
                <w:color w:val="FF0000"/>
              </w:rPr>
            </w:pPr>
            <w:r>
              <w:rPr>
                <w:rFonts w:hint="eastAsia"/>
              </w:rPr>
              <w:t>2.查看</w:t>
            </w:r>
            <w:r>
              <w:rPr>
                <w:rFonts w:hint="eastAsia"/>
                <w:color w:val="FF0000"/>
              </w:rPr>
              <w:fldChar w:fldCharType="begin"/>
            </w:r>
            <w:r>
              <w:rPr>
                <w:rFonts w:hint="eastAsia"/>
                <w:color w:val="FF0000"/>
              </w:rPr>
              <w:instrText xml:space="preserve"> HYPERLINK \l "A_用户申请列表" </w:instrText>
            </w:r>
            <w:r>
              <w:rPr>
                <w:rFonts w:hint="eastAsia"/>
                <w:color w:val="FF0000"/>
              </w:rPr>
              <w:fldChar w:fldCharType="separate"/>
            </w:r>
            <w:r>
              <w:rPr>
                <w:rStyle w:val="31"/>
                <w:rFonts w:hint="eastAsia"/>
                <w:color w:val="FF0000"/>
              </w:rPr>
              <w:t>申请列表界面</w:t>
            </w:r>
            <w:r>
              <w:rPr>
                <w:rFonts w:hint="eastAsia"/>
                <w:color w:val="FF0000"/>
              </w:rPr>
              <w:fldChar w:fldCharType="end"/>
            </w:r>
          </w:p>
          <w:p>
            <w:r>
              <w:rPr>
                <w:rFonts w:hint="eastAsia"/>
              </w:rPr>
              <w:t>3.点击</w:t>
            </w:r>
            <w:r>
              <w:rPr>
                <w:rFonts w:hint="eastAsia"/>
                <w:color w:val="FF0000"/>
              </w:rPr>
              <w:fldChar w:fldCharType="begin"/>
            </w:r>
            <w:r>
              <w:rPr>
                <w:rFonts w:hint="eastAsia"/>
                <w:color w:val="FF0000"/>
              </w:rPr>
              <w:instrText xml:space="preserve"> HYPERLINK \l "A_同意_拒绝按钮" </w:instrText>
            </w:r>
            <w:r>
              <w:rPr>
                <w:rFonts w:hint="eastAsia"/>
                <w:color w:val="FF0000"/>
              </w:rPr>
              <w:fldChar w:fldCharType="separate"/>
            </w:r>
            <w:r>
              <w:rPr>
                <w:rStyle w:val="31"/>
                <w:rFonts w:hint="eastAsia"/>
                <w:color w:val="FF0000"/>
              </w:rPr>
              <w:t>拒绝按钮</w:t>
            </w:r>
            <w:r>
              <w:rPr>
                <w:rFonts w:hint="eastAsia"/>
                <w:color w:val="FF0000"/>
              </w:rPr>
              <w:fldChar w:fldCharType="end"/>
            </w:r>
          </w:p>
          <w:p>
            <w:r>
              <w:rPr>
                <w:rFonts w:hint="eastAsia"/>
              </w:rPr>
              <w:t>4.输入</w:t>
            </w:r>
            <w:r>
              <w:rPr>
                <w:rFonts w:hint="eastAsia"/>
                <w:color w:val="FF0000"/>
              </w:rPr>
              <w:fldChar w:fldCharType="begin"/>
            </w:r>
            <w:r>
              <w:rPr>
                <w:rFonts w:hint="eastAsia"/>
                <w:color w:val="FF0000"/>
              </w:rPr>
              <w:instrText xml:space="preserve"> HYPERLINK \l "A_拒绝理由" </w:instrText>
            </w:r>
            <w:r>
              <w:rPr>
                <w:rFonts w:hint="eastAsia"/>
                <w:color w:val="FF0000"/>
              </w:rPr>
              <w:fldChar w:fldCharType="separate"/>
            </w:r>
            <w:r>
              <w:rPr>
                <w:rStyle w:val="31"/>
                <w:rFonts w:hint="eastAsia"/>
                <w:color w:val="FF0000"/>
              </w:rPr>
              <w:t>拒绝理由</w:t>
            </w:r>
            <w:r>
              <w:rPr>
                <w:rFonts w:hint="eastAsia"/>
                <w:color w:val="FF0000"/>
              </w:rPr>
              <w:fldChar w:fldCharType="end"/>
            </w:r>
          </w:p>
          <w:p>
            <w:r>
              <w:rPr>
                <w:rFonts w:hint="eastAsia"/>
              </w:rPr>
              <w:t>5.点击提示框确定</w:t>
            </w:r>
          </w:p>
          <w:p>
            <w:pPr>
              <w:rPr>
                <w:rFonts w:hint="eastAsia"/>
              </w:rPr>
            </w:pPr>
            <w:r>
              <w:rPr>
                <w:rFonts w:hint="eastAsia"/>
              </w:rPr>
              <w:t>6.返回</w:t>
            </w:r>
            <w:r>
              <w:rPr>
                <w:rFonts w:hint="eastAsia"/>
                <w:color w:val="FF0000"/>
              </w:rPr>
              <w:fldChar w:fldCharType="begin"/>
            </w:r>
            <w:r>
              <w:rPr>
                <w:rFonts w:hint="eastAsia"/>
                <w:color w:val="FF0000"/>
              </w:rPr>
              <w:instrText xml:space="preserve"> HYPERLINK \l "A_用户信息界面_用户信息修改按钮" </w:instrText>
            </w:r>
            <w:r>
              <w:rPr>
                <w:rFonts w:hint="eastAsia"/>
                <w:color w:val="FF0000"/>
              </w:rPr>
              <w:fldChar w:fldCharType="separate"/>
            </w:r>
            <w:r>
              <w:rPr>
                <w:rStyle w:val="31"/>
                <w:rFonts w:hint="eastAsia"/>
                <w:color w:val="FF0000"/>
              </w:rPr>
              <w:t>用户信息界面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2-3.0E1邮箱格式不正确</w:t>
            </w:r>
          </w:p>
          <w:p>
            <w:r>
              <w:rPr>
                <w:rFonts w:hint="eastAsia"/>
              </w:rPr>
              <w:t>1.系统提示信息：邮箱格式不正确</w:t>
            </w:r>
          </w:p>
          <w:p>
            <w:r>
              <w:rPr>
                <w:rFonts w:hint="eastAsia"/>
              </w:rPr>
              <w:t>2-3.0E2身份证号码不是18位</w:t>
            </w:r>
          </w:p>
          <w:p>
            <w:r>
              <w:rPr>
                <w:rFonts w:hint="eastAsia"/>
              </w:rPr>
              <w:t>1.系统提示信息：身份证号码长度不正确</w:t>
            </w:r>
          </w:p>
          <w:p>
            <w:r>
              <w:rPr>
                <w:rFonts w:hint="eastAsia"/>
              </w:rPr>
              <w:t>2-3.0E3真实姓名为空</w:t>
            </w:r>
          </w:p>
          <w:p>
            <w:r>
              <w:rPr>
                <w:rFonts w:hint="eastAsia"/>
              </w:rPr>
              <w:t>1.系统提示信息：真实姓名不为空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输入</w:t>
            </w:r>
          </w:p>
        </w:tc>
        <w:tc>
          <w:tcPr>
            <w:tcW w:w="4148" w:type="dxa"/>
          </w:tcPr>
          <w:p>
            <w:r>
              <w:rPr>
                <w:rFonts w:hint="eastAsia"/>
              </w:rPr>
              <w:t>2-3.0邮箱，身份证号码，真实姓名，头像信息</w:t>
            </w:r>
          </w:p>
          <w:p>
            <w:pPr>
              <w:rPr>
                <w:rFonts w:hint="eastAsia"/>
              </w:rPr>
            </w:pPr>
            <w:r>
              <w:rPr>
                <w:rFonts w:hint="eastAsia"/>
              </w:rPr>
              <w:t>2-3.2拒绝理由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输出</w:t>
            </w:r>
          </w:p>
        </w:tc>
        <w:tc>
          <w:tcPr>
            <w:tcW w:w="4148" w:type="dxa"/>
          </w:tcPr>
          <w:p>
            <w:pPr>
              <w:rPr>
                <w:rFonts w:hint="eastAsia"/>
              </w:rPr>
            </w:pPr>
            <w:r>
              <w:rPr>
                <w:rFonts w:hint="eastAsia"/>
              </w:rPr>
              <w:t>2-3.0用户列表界面，邮箱格式不正确，身份证号码长度不正确，真实姓名不为空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业务规则</w:t>
            </w:r>
          </w:p>
        </w:tc>
        <w:tc>
          <w:tcPr>
            <w:tcW w:w="4148" w:type="dxa"/>
          </w:tcPr>
          <w:p>
            <w:r>
              <w:rPr>
                <w:rFonts w:hint="eastAsia"/>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pPr>
        <w:rPr>
          <w:color w:val="FF0000"/>
        </w:rPr>
      </w:pPr>
      <w:bookmarkStart w:id="532" w:name="A_用户信息界面_用户信息修改按钮"/>
      <w:r>
        <w:rPr>
          <w:rFonts w:hint="eastAsia"/>
          <w:color w:val="FF0000"/>
        </w:rPr>
        <w:t>用户信息界面/用户信息修改按钮</w:t>
      </w:r>
    </w:p>
    <w:bookmarkEnd w:id="532"/>
    <w:p>
      <w:r>
        <w:drawing>
          <wp:inline distT="0" distB="0" distL="0" distR="0">
            <wp:extent cx="5274310" cy="26860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7"/>
                    <a:stretch>
                      <a:fillRect/>
                    </a:stretch>
                  </pic:blipFill>
                  <pic:spPr>
                    <a:xfrm>
                      <a:off x="0" y="0"/>
                      <a:ext cx="5274310" cy="2686050"/>
                    </a:xfrm>
                    <a:prstGeom prst="rect">
                      <a:avLst/>
                    </a:prstGeom>
                  </pic:spPr>
                </pic:pic>
              </a:graphicData>
            </a:graphic>
          </wp:inline>
        </w:drawing>
      </w:r>
    </w:p>
    <w:p>
      <w:pPr>
        <w:rPr>
          <w:rFonts w:hint="eastAsia"/>
        </w:rPr>
      </w:pPr>
      <w:bookmarkStart w:id="533" w:name="A_用户列表界面"/>
      <w:r>
        <w:rPr>
          <w:rFonts w:hint="eastAsia"/>
          <w:color w:val="FF0000"/>
        </w:rPr>
        <w:t>用户列表界面</w:t>
      </w:r>
      <w:bookmarkEnd w:id="533"/>
    </w:p>
    <w:p>
      <w:r>
        <w:drawing>
          <wp:inline distT="0" distB="0" distL="0" distR="0">
            <wp:extent cx="5274310" cy="26885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5"/>
                    <a:stretch>
                      <a:fillRect/>
                    </a:stretch>
                  </pic:blipFill>
                  <pic:spPr>
                    <a:xfrm>
                      <a:off x="0" y="0"/>
                      <a:ext cx="5274310" cy="2688590"/>
                    </a:xfrm>
                    <a:prstGeom prst="rect">
                      <a:avLst/>
                    </a:prstGeom>
                  </pic:spPr>
                </pic:pic>
              </a:graphicData>
            </a:graphic>
          </wp:inline>
        </w:drawing>
      </w:r>
    </w:p>
    <w:p>
      <w:pPr>
        <w:rPr>
          <w:color w:val="FF0000"/>
        </w:rPr>
      </w:pPr>
      <w:bookmarkStart w:id="534" w:name="A_用户申请列表"/>
      <w:r>
        <w:rPr>
          <w:rFonts w:hint="eastAsia"/>
          <w:color w:val="FF0000"/>
        </w:rPr>
        <w:t>用户申请列表</w:t>
      </w:r>
    </w:p>
    <w:bookmarkEnd w:id="534"/>
    <w:p>
      <w:r>
        <w:drawing>
          <wp:inline distT="0" distB="0" distL="0" distR="0">
            <wp:extent cx="5274310" cy="31826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8"/>
                    <a:stretch>
                      <a:fillRect/>
                    </a:stretch>
                  </pic:blipFill>
                  <pic:spPr>
                    <a:xfrm>
                      <a:off x="0" y="0"/>
                      <a:ext cx="5274310" cy="3182620"/>
                    </a:xfrm>
                    <a:prstGeom prst="rect">
                      <a:avLst/>
                    </a:prstGeom>
                  </pic:spPr>
                </pic:pic>
              </a:graphicData>
            </a:graphic>
          </wp:inline>
        </w:drawing>
      </w:r>
    </w:p>
    <w:p>
      <w:pPr>
        <w:widowControl/>
        <w:jc w:val="left"/>
      </w:pPr>
      <w:r>
        <w:br w:type="page"/>
      </w:r>
    </w:p>
    <w:p>
      <w:pPr>
        <w:rPr>
          <w:rFonts w:hint="eastAsia"/>
          <w:color w:val="FF0000"/>
        </w:rPr>
      </w:pPr>
      <w:bookmarkStart w:id="535" w:name="A_同意_拒绝按钮"/>
      <w:r>
        <w:rPr>
          <w:rFonts w:hint="eastAsia"/>
          <w:color w:val="FF0000"/>
        </w:rPr>
        <w:t>同意/拒绝按钮</w:t>
      </w:r>
    </w:p>
    <w:bookmarkEnd w:id="535"/>
    <w:p>
      <w:r>
        <w:drawing>
          <wp:inline distT="0" distB="0" distL="0" distR="0">
            <wp:extent cx="5274310" cy="36029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9"/>
                    <a:stretch>
                      <a:fillRect/>
                    </a:stretch>
                  </pic:blipFill>
                  <pic:spPr>
                    <a:xfrm>
                      <a:off x="0" y="0"/>
                      <a:ext cx="5274310" cy="3602990"/>
                    </a:xfrm>
                    <a:prstGeom prst="rect">
                      <a:avLst/>
                    </a:prstGeom>
                  </pic:spPr>
                </pic:pic>
              </a:graphicData>
            </a:graphic>
          </wp:inline>
        </w:drawing>
      </w:r>
    </w:p>
    <w:p>
      <w:pPr>
        <w:rPr>
          <w:color w:val="FF0000"/>
        </w:rPr>
      </w:pPr>
      <w:bookmarkStart w:id="536" w:name="A_拒绝理由"/>
      <w:r>
        <w:rPr>
          <w:rFonts w:hint="eastAsia"/>
          <w:color w:val="FF0000"/>
        </w:rPr>
        <w:t>拒绝理由：</w:t>
      </w:r>
    </w:p>
    <w:bookmarkEnd w:id="536"/>
    <w:p>
      <w:r>
        <w:drawing>
          <wp:inline distT="0" distB="0" distL="0" distR="0">
            <wp:extent cx="5274310" cy="3556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0"/>
                    <a:stretch>
                      <a:fillRect/>
                    </a:stretch>
                  </pic:blipFill>
                  <pic:spPr>
                    <a:xfrm>
                      <a:off x="0" y="0"/>
                      <a:ext cx="5274310" cy="3556635"/>
                    </a:xfrm>
                    <a:prstGeom prst="rect">
                      <a:avLst/>
                    </a:prstGeom>
                  </pic:spPr>
                </pic:pic>
              </a:graphicData>
            </a:graphic>
          </wp:inline>
        </w:drawing>
      </w:r>
    </w:p>
    <w:p>
      <w:pPr>
        <w:rPr>
          <w:color w:val="FF0000"/>
        </w:rPr>
      </w:pPr>
      <w:r>
        <w:rPr>
          <w:rFonts w:hint="eastAsia"/>
          <w:color w:val="FF0000"/>
        </w:rPr>
        <w:t>对话框图</w:t>
      </w:r>
    </w:p>
    <w:p>
      <w:pPr>
        <w:rPr>
          <w:rFonts w:hint="eastAsia"/>
          <w:color w:val="FF0000"/>
        </w:rPr>
      </w:pPr>
      <w:r>
        <w:drawing>
          <wp:inline distT="0" distB="0" distL="0" distR="0">
            <wp:extent cx="4571365" cy="419036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1"/>
                    <a:stretch>
                      <a:fillRect/>
                    </a:stretch>
                  </pic:blipFill>
                  <pic:spPr>
                    <a:xfrm>
                      <a:off x="0" y="0"/>
                      <a:ext cx="4571429" cy="4190476"/>
                    </a:xfrm>
                    <a:prstGeom prst="rect">
                      <a:avLst/>
                    </a:prstGeom>
                  </pic:spPr>
                </pic:pic>
              </a:graphicData>
            </a:graphic>
          </wp:inline>
        </w:drawing>
      </w:r>
    </w:p>
    <w:p>
      <w:pPr>
        <w:pStyle w:val="4"/>
      </w:pPr>
      <w:bookmarkStart w:id="537" w:name="_Toc28947"/>
      <w:r>
        <w:rPr>
          <w:rFonts w:hint="eastAsia"/>
        </w:rPr>
        <w:t>4.3.6管理员新增用户</w:t>
      </w:r>
      <w:bookmarkEnd w:id="53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A-2-4</w:t>
            </w:r>
            <w:r>
              <w:t>,</w:t>
            </w:r>
            <w:r>
              <w:rPr>
                <w:rFonts w:hint="eastAsia"/>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操作者</w:t>
            </w:r>
          </w:p>
        </w:tc>
        <w:tc>
          <w:tcPr>
            <w:tcW w:w="4148"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2-4.0管理员新增用户</w:t>
            </w:r>
          </w:p>
          <w:p>
            <w:r>
              <w:rPr>
                <w:rFonts w:hint="eastAsia"/>
              </w:rPr>
              <w:t>1.管理员点击</w:t>
            </w:r>
            <w:r>
              <w:rPr>
                <w:rFonts w:hint="eastAsia"/>
                <w:color w:val="FF0000"/>
              </w:rPr>
              <w:fldChar w:fldCharType="begin"/>
            </w:r>
            <w:r>
              <w:rPr>
                <w:rFonts w:hint="eastAsia"/>
                <w:color w:val="FF0000"/>
              </w:rPr>
              <w:instrText xml:space="preserve"> HYPERLINK \l "A_新增用户按钮" </w:instrText>
            </w:r>
            <w:r>
              <w:rPr>
                <w:rFonts w:hint="eastAsia"/>
                <w:color w:val="FF0000"/>
              </w:rPr>
              <w:fldChar w:fldCharType="separate"/>
            </w:r>
            <w:r>
              <w:rPr>
                <w:rStyle w:val="31"/>
                <w:rFonts w:hint="eastAsia"/>
                <w:color w:val="FF0000"/>
              </w:rPr>
              <w:t>新增用户按钮</w:t>
            </w:r>
            <w:r>
              <w:rPr>
                <w:rFonts w:hint="eastAsia"/>
                <w:color w:val="FF0000"/>
              </w:rPr>
              <w:fldChar w:fldCharType="end"/>
            </w:r>
          </w:p>
          <w:p>
            <w:r>
              <w:rPr>
                <w:rFonts w:hint="eastAsia"/>
              </w:rPr>
              <w:t>2.填写用户名，密码，确认密码，真实姓名，邮箱，邮箱验证码，身份证号码的信息</w:t>
            </w:r>
          </w:p>
          <w:p>
            <w:r>
              <w:rPr>
                <w:rFonts w:hint="eastAsia"/>
              </w:rPr>
              <w:t>3点击</w:t>
            </w:r>
            <w:r>
              <w:rPr>
                <w:rFonts w:hint="eastAsia"/>
                <w:color w:val="FF0000"/>
              </w:rPr>
              <w:fldChar w:fldCharType="begin"/>
            </w:r>
            <w:r>
              <w:rPr>
                <w:rFonts w:hint="eastAsia"/>
                <w:color w:val="FF0000"/>
              </w:rPr>
              <w:instrText xml:space="preserve"> HYPERLINK \l "A_确认按钮" </w:instrText>
            </w:r>
            <w:r>
              <w:rPr>
                <w:rFonts w:hint="eastAsia"/>
                <w:color w:val="FF0000"/>
              </w:rPr>
              <w:fldChar w:fldCharType="separate"/>
            </w:r>
            <w:r>
              <w:rPr>
                <w:rStyle w:val="31"/>
                <w:rFonts w:hint="eastAsia"/>
                <w:color w:val="FF0000"/>
              </w:rPr>
              <w:t>确认按钮</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2-4.0E1用户名存在</w:t>
            </w:r>
          </w:p>
          <w:p>
            <w:r>
              <w:rPr>
                <w:rFonts w:hint="eastAsia"/>
              </w:rPr>
              <w:t>1.系统提示信息：</w:t>
            </w:r>
            <w:r>
              <w:rPr>
                <w:rFonts w:hint="eastAsia"/>
                <w:color w:val="FF0000"/>
              </w:rPr>
              <w:t>用户名已存在</w:t>
            </w:r>
          </w:p>
          <w:p>
            <w:r>
              <w:rPr>
                <w:rFonts w:hint="eastAsia"/>
              </w:rPr>
              <w:t>2-4.0E2用户名长度不在6-12位字符之间</w:t>
            </w:r>
          </w:p>
          <w:p>
            <w:r>
              <w:rPr>
                <w:rFonts w:hint="eastAsia"/>
              </w:rPr>
              <w:t>1系统提示信息：</w:t>
            </w:r>
            <w:r>
              <w:rPr>
                <w:rFonts w:hint="eastAsia"/>
                <w:color w:val="FF0000"/>
              </w:rPr>
              <w:t>用户名不符合规范</w:t>
            </w:r>
          </w:p>
          <w:p>
            <w:r>
              <w:rPr>
                <w:rFonts w:hint="eastAsia"/>
              </w:rPr>
              <w:t>2-4.0E3用户名为空</w:t>
            </w:r>
          </w:p>
          <w:p>
            <w:r>
              <w:rPr>
                <w:rFonts w:hint="eastAsia"/>
              </w:rPr>
              <w:t>1.系统提示信息：用户名不能为空</w:t>
            </w:r>
          </w:p>
          <w:p>
            <w:r>
              <w:rPr>
                <w:rFonts w:hint="eastAsia"/>
              </w:rPr>
              <w:t>2-4.0E4密码长度小于6位</w:t>
            </w:r>
          </w:p>
          <w:p>
            <w:r>
              <w:rPr>
                <w:rFonts w:hint="eastAsia"/>
              </w:rPr>
              <w:t>1.系统提示信息：密码长度小于6位</w:t>
            </w:r>
          </w:p>
          <w:p>
            <w:r>
              <w:rPr>
                <w:rFonts w:hint="eastAsia"/>
              </w:rPr>
              <w:t>2-4.0E5密码长度大于20位</w:t>
            </w:r>
          </w:p>
          <w:p>
            <w:r>
              <w:rPr>
                <w:rFonts w:hint="eastAsia"/>
              </w:rPr>
              <w:t>1. 系统提示信息：密码长度大于20位</w:t>
            </w:r>
          </w:p>
          <w:p>
            <w:r>
              <w:rPr>
                <w:rFonts w:hint="eastAsia"/>
              </w:rPr>
              <w:t>2-4.0E6密码与确认密码不一致</w:t>
            </w:r>
          </w:p>
          <w:p>
            <w:r>
              <w:rPr>
                <w:rFonts w:hint="eastAsia"/>
              </w:rPr>
              <w:t>1.系统提示信息：两次密码不一致</w:t>
            </w:r>
          </w:p>
          <w:p>
            <w:r>
              <w:rPr>
                <w:rFonts w:hint="eastAsia"/>
              </w:rPr>
              <w:t>2-4.0E7邮箱格式错误</w:t>
            </w:r>
          </w:p>
          <w:p>
            <w:r>
              <w:rPr>
                <w:rFonts w:hint="eastAsia"/>
              </w:rPr>
              <w:t>1.系统提示信息：邮箱格式不正确</w:t>
            </w:r>
          </w:p>
          <w:p>
            <w:r>
              <w:rPr>
                <w:rFonts w:hint="eastAsia"/>
              </w:rPr>
              <w:t>2-4.0E8身份证号码长度不是18位</w:t>
            </w:r>
          </w:p>
          <w:p>
            <w:r>
              <w:rPr>
                <w:rFonts w:hint="eastAsia"/>
              </w:rPr>
              <w:t>1.系统提示信息：身份证号码长度不正确</w:t>
            </w:r>
          </w:p>
          <w:p>
            <w:r>
              <w:rPr>
                <w:rFonts w:hint="eastAsia"/>
              </w:rPr>
              <w:t>2-4.0E9用户名包含敏感词汇</w:t>
            </w:r>
          </w:p>
          <w:p>
            <w:r>
              <w:rPr>
                <w:rFonts w:hint="eastAsia"/>
              </w:rPr>
              <w:t>1.系统提示信息：用户名包含敏感词汇</w:t>
            </w:r>
          </w:p>
          <w:p>
            <w:r>
              <w:rPr>
                <w:rFonts w:hint="eastAsia"/>
              </w:rPr>
              <w:t>2-4.0E10真实姓名为空</w:t>
            </w:r>
          </w:p>
          <w:p>
            <w:r>
              <w:rPr>
                <w:rFonts w:hint="eastAsia"/>
              </w:rPr>
              <w:t>1.系统提示信息：真实姓名不能为空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输入</w:t>
            </w:r>
          </w:p>
        </w:tc>
        <w:tc>
          <w:tcPr>
            <w:tcW w:w="4148" w:type="dxa"/>
          </w:tcPr>
          <w:p>
            <w:r>
              <w:rPr>
                <w:rFonts w:hint="eastAsia"/>
              </w:rPr>
              <w:t>2-4.0用户名，密码，确认密码，真实姓名，邮箱，邮箱验证码，身份证信息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输出</w:t>
            </w:r>
          </w:p>
        </w:tc>
        <w:tc>
          <w:tcPr>
            <w:tcW w:w="4148" w:type="dxa"/>
          </w:tcPr>
          <w:p>
            <w:pPr>
              <w:rPr>
                <w:rFonts w:hint="eastAsia"/>
              </w:rPr>
            </w:pPr>
            <w:r>
              <w:rPr>
                <w:rFonts w:hint="eastAsia"/>
              </w:rPr>
              <w:t>2-4.0用户名不能为空，密码长度小于6位，密码长度大于20位，两次密码不一致，邮箱格式不正确，身份证号码长度不正确，用户名包含敏感词汇，真实姓名不能为空，用户名已存在，用户名不符合规范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业务规则</w:t>
            </w:r>
          </w:p>
        </w:tc>
        <w:tc>
          <w:tcPr>
            <w:tcW w:w="4148" w:type="dxa"/>
          </w:tcPr>
          <w:p>
            <w:r>
              <w:rPr>
                <w:rFonts w:hint="eastAsia"/>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38" w:name="A_确认按钮"/>
      <w:r>
        <w:rPr>
          <w:rFonts w:hint="eastAsia"/>
          <w:color w:val="FF0000"/>
        </w:rPr>
        <w:t>确认按钮</w:t>
      </w:r>
    </w:p>
    <w:bookmarkEnd w:id="538"/>
    <w:p>
      <w:r>
        <w:drawing>
          <wp:inline distT="0" distB="0" distL="0" distR="0">
            <wp:extent cx="5274310" cy="310070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32"/>
                    <a:stretch>
                      <a:fillRect/>
                    </a:stretch>
                  </pic:blipFill>
                  <pic:spPr>
                    <a:xfrm>
                      <a:off x="0" y="0"/>
                      <a:ext cx="5274310" cy="3100705"/>
                    </a:xfrm>
                    <a:prstGeom prst="rect">
                      <a:avLst/>
                    </a:prstGeom>
                  </pic:spPr>
                </pic:pic>
              </a:graphicData>
            </a:graphic>
          </wp:inline>
        </w:drawing>
      </w:r>
    </w:p>
    <w:p>
      <w:pPr>
        <w:rPr>
          <w:rFonts w:hint="eastAsia"/>
        </w:rPr>
      </w:pPr>
    </w:p>
    <w:p>
      <w:pPr>
        <w:rPr>
          <w:rFonts w:hint="eastAsia"/>
          <w:color w:val="FF0000"/>
        </w:rPr>
      </w:pPr>
      <w:bookmarkStart w:id="539" w:name="A_新增用户按钮"/>
      <w:r>
        <w:rPr>
          <w:rFonts w:hint="eastAsia"/>
          <w:color w:val="FF0000"/>
        </w:rPr>
        <w:t>新增用户按钮</w:t>
      </w:r>
    </w:p>
    <w:bookmarkEnd w:id="539"/>
    <w:p>
      <w:r>
        <w:drawing>
          <wp:inline distT="0" distB="0" distL="0" distR="0">
            <wp:extent cx="5274310" cy="26885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25"/>
                    <a:stretch>
                      <a:fillRect/>
                    </a:stretch>
                  </pic:blipFill>
                  <pic:spPr>
                    <a:xfrm>
                      <a:off x="0" y="0"/>
                      <a:ext cx="5274310" cy="268859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3666490" cy="37998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33"/>
                    <a:stretch>
                      <a:fillRect/>
                    </a:stretch>
                  </pic:blipFill>
                  <pic:spPr>
                    <a:xfrm>
                      <a:off x="0" y="0"/>
                      <a:ext cx="3666667" cy="3800000"/>
                    </a:xfrm>
                    <a:prstGeom prst="rect">
                      <a:avLst/>
                    </a:prstGeom>
                  </pic:spPr>
                </pic:pic>
              </a:graphicData>
            </a:graphic>
          </wp:inline>
        </w:drawing>
      </w:r>
    </w:p>
    <w:p>
      <w:pPr>
        <w:pStyle w:val="4"/>
      </w:pPr>
      <w:bookmarkStart w:id="540" w:name="_Toc10404"/>
      <w:r>
        <w:rPr>
          <w:rFonts w:hint="eastAsia"/>
        </w:rPr>
        <w:t>4.3.7管理员封禁IP地址</w:t>
      </w:r>
      <w:bookmarkEnd w:id="540"/>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2.5.0管理员封禁IP地址</w:t>
            </w:r>
          </w:p>
          <w:p>
            <w:r>
              <w:rPr>
                <w:rFonts w:hint="eastAsia"/>
              </w:rPr>
              <w:t>1.管理员点击</w:t>
            </w:r>
            <w:r>
              <w:rPr>
                <w:rFonts w:hint="eastAsia"/>
                <w:color w:val="FF0000"/>
              </w:rPr>
              <w:fldChar w:fldCharType="begin"/>
            </w:r>
            <w:r>
              <w:rPr>
                <w:rFonts w:hint="eastAsia"/>
                <w:color w:val="FF0000"/>
              </w:rPr>
              <w:instrText xml:space="preserve"> HYPERLINK \l "A_封禁IP地址按钮_冻结按钮" </w:instrText>
            </w:r>
            <w:r>
              <w:rPr>
                <w:rFonts w:hint="eastAsia"/>
                <w:color w:val="FF0000"/>
              </w:rPr>
              <w:fldChar w:fldCharType="separate"/>
            </w:r>
            <w:r>
              <w:rPr>
                <w:rStyle w:val="31"/>
                <w:rFonts w:hint="eastAsia"/>
                <w:color w:val="FF0000"/>
              </w:rPr>
              <w:t>封禁IP地址按钮</w:t>
            </w:r>
            <w:r>
              <w:rPr>
                <w:rFonts w:hint="eastAsia"/>
                <w:color w:val="FF0000"/>
              </w:rPr>
              <w:fldChar w:fldCharType="end"/>
            </w:r>
          </w:p>
          <w:p>
            <w:r>
              <w:rPr>
                <w:rFonts w:hint="eastAsia"/>
              </w:rPr>
              <w:t>2.管理员输入需要封禁IP地址</w:t>
            </w:r>
          </w:p>
          <w:p>
            <w:r>
              <w:rPr>
                <w:rFonts w:hint="eastAsia"/>
              </w:rPr>
              <w:t>3.选择封禁的期限</w:t>
            </w:r>
          </w:p>
          <w:p>
            <w:r>
              <w:rPr>
                <w:rFonts w:hint="eastAsia"/>
              </w:rPr>
              <w:t>4.填写封禁的原因</w:t>
            </w:r>
          </w:p>
          <w:p>
            <w:pPr>
              <w:rPr>
                <w:color w:val="FF0000"/>
              </w:rPr>
            </w:pPr>
            <w:r>
              <w:rPr>
                <w:rFonts w:hint="eastAsia"/>
              </w:rPr>
              <w:t>5.点击</w:t>
            </w:r>
            <w:r>
              <w:rPr>
                <w:rFonts w:hint="eastAsia"/>
                <w:color w:val="FF0000"/>
              </w:rPr>
              <w:fldChar w:fldCharType="begin"/>
            </w:r>
            <w:r>
              <w:rPr>
                <w:rFonts w:hint="eastAsia"/>
                <w:color w:val="FF0000"/>
              </w:rPr>
              <w:instrText xml:space="preserve"> HYPERLINK \l "A_封禁IP地址按钮_冻结按钮" </w:instrText>
            </w:r>
            <w:r>
              <w:rPr>
                <w:rFonts w:hint="eastAsia"/>
                <w:color w:val="FF0000"/>
              </w:rPr>
              <w:fldChar w:fldCharType="separate"/>
            </w:r>
            <w:r>
              <w:rPr>
                <w:rStyle w:val="31"/>
                <w:rFonts w:hint="eastAsia"/>
                <w:color w:val="FF0000"/>
              </w:rPr>
              <w:t>冻结按钮</w:t>
            </w:r>
            <w:r>
              <w:rPr>
                <w:rFonts w:hint="eastAsia"/>
                <w:color w:val="FF0000"/>
              </w:rPr>
              <w:fldChar w:fldCharType="end"/>
            </w:r>
          </w:p>
          <w:p>
            <w:pPr>
              <w:rPr>
                <w:rFonts w:hint="eastAsia"/>
              </w:rPr>
            </w:pPr>
            <w:r>
              <w:rPr>
                <w:rFonts w:hint="eastAsia"/>
              </w:rPr>
              <w:t>6.返回</w:t>
            </w:r>
            <w:bookmarkStart w:id="541" w:name="_Hlk534023045"/>
            <w:r>
              <w:rPr>
                <w:rFonts w:hint="eastAsia"/>
                <w:color w:val="FF0000"/>
              </w:rPr>
              <w:fldChar w:fldCharType="begin"/>
            </w:r>
            <w:r>
              <w:rPr>
                <w:rFonts w:hint="eastAsia"/>
                <w:color w:val="FF0000"/>
              </w:rPr>
              <w:instrText xml:space="preserve"> HYPERLINK \l "A_封禁IP历史界面" </w:instrText>
            </w:r>
            <w:r>
              <w:rPr>
                <w:rFonts w:hint="eastAsia"/>
                <w:color w:val="FF0000"/>
              </w:rPr>
              <w:fldChar w:fldCharType="separate"/>
            </w:r>
            <w:r>
              <w:rPr>
                <w:rStyle w:val="31"/>
                <w:rFonts w:hint="eastAsia"/>
                <w:color w:val="FF0000"/>
              </w:rPr>
              <w:t>封禁IP历史界面</w:t>
            </w:r>
            <w:bookmarkEnd w:id="541"/>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2-5.0E1封禁原因为空</w:t>
            </w:r>
          </w:p>
          <w:p>
            <w:r>
              <w:rPr>
                <w:rFonts w:hint="eastAsia"/>
              </w:rPr>
              <w:t>1.系统提示信息：</w:t>
            </w:r>
            <w:r>
              <w:rPr>
                <w:rFonts w:hint="eastAsia"/>
                <w:color w:val="FF0000"/>
              </w:rPr>
              <w:fldChar w:fldCharType="begin"/>
            </w:r>
            <w:r>
              <w:rPr>
                <w:rFonts w:hint="eastAsia"/>
                <w:color w:val="FF0000"/>
              </w:rPr>
              <w:instrText xml:space="preserve"> HYPERLINK \l "A_封禁原因不能为空" </w:instrText>
            </w:r>
            <w:r>
              <w:rPr>
                <w:rFonts w:hint="eastAsia"/>
                <w:color w:val="FF0000"/>
              </w:rPr>
              <w:fldChar w:fldCharType="separate"/>
            </w:r>
            <w:r>
              <w:rPr>
                <w:rStyle w:val="31"/>
                <w:rFonts w:hint="eastAsia"/>
                <w:color w:val="FF0000"/>
              </w:rPr>
              <w:t>封禁原因不能为空</w:t>
            </w:r>
            <w:r>
              <w:rPr>
                <w:rFonts w:hint="eastAsia"/>
                <w:color w:val="FF0000"/>
              </w:rPr>
              <w:fldChar w:fldCharType="end"/>
            </w:r>
          </w:p>
          <w:p>
            <w:r>
              <w:rPr>
                <w:rFonts w:hint="eastAsia"/>
              </w:rPr>
              <w:t>2-5.0E2封禁期限为0</w:t>
            </w:r>
          </w:p>
          <w:p>
            <w:r>
              <w:rPr>
                <w:rFonts w:hint="eastAsia"/>
              </w:rPr>
              <w:t>1.系统提示信息：</w:t>
            </w:r>
            <w:r>
              <w:rPr>
                <w:rFonts w:hint="eastAsia"/>
                <w:color w:val="FF0000"/>
              </w:rPr>
              <w:fldChar w:fldCharType="begin"/>
            </w:r>
            <w:r>
              <w:rPr>
                <w:rFonts w:hint="eastAsia"/>
                <w:color w:val="FF0000"/>
              </w:rPr>
              <w:instrText xml:space="preserve"> HYPERLINK \l "A_封禁期限不能为空" </w:instrText>
            </w:r>
            <w:r>
              <w:rPr>
                <w:rFonts w:hint="eastAsia"/>
                <w:color w:val="FF0000"/>
              </w:rPr>
              <w:fldChar w:fldCharType="separate"/>
            </w:r>
            <w:r>
              <w:rPr>
                <w:rStyle w:val="31"/>
                <w:rFonts w:hint="eastAsia"/>
                <w:color w:val="FF0000"/>
              </w:rPr>
              <w:t>封禁期限不能为空</w:t>
            </w:r>
            <w:r>
              <w:rPr>
                <w:rFonts w:hint="eastAsia"/>
                <w:color w:val="FF0000"/>
              </w:rPr>
              <w:fldChar w:fldCharType="end"/>
            </w:r>
          </w:p>
          <w:p>
            <w:r>
              <w:rPr>
                <w:rFonts w:hint="eastAsia"/>
              </w:rPr>
              <w:t>2-5.0E3IP地址为空</w:t>
            </w:r>
          </w:p>
          <w:p>
            <w:r>
              <w:rPr>
                <w:rFonts w:hint="eastAsia"/>
              </w:rPr>
              <w:t>1.系统提示信息：</w:t>
            </w:r>
            <w:r>
              <w:rPr>
                <w:rFonts w:hint="eastAsia"/>
                <w:color w:val="FF0000"/>
              </w:rPr>
              <w:fldChar w:fldCharType="begin"/>
            </w:r>
            <w:r>
              <w:rPr>
                <w:rFonts w:hint="eastAsia"/>
                <w:color w:val="FF0000"/>
              </w:rPr>
              <w:instrText xml:space="preserve"> HYPERLINK \l "A_IP地址不能为空" </w:instrText>
            </w:r>
            <w:r>
              <w:rPr>
                <w:rFonts w:hint="eastAsia"/>
                <w:color w:val="FF0000"/>
              </w:rPr>
              <w:fldChar w:fldCharType="separate"/>
            </w:r>
            <w:r>
              <w:rPr>
                <w:rStyle w:val="31"/>
                <w:rFonts w:hint="eastAsia"/>
                <w:color w:val="FF0000"/>
              </w:rPr>
              <w:t>IP地址不能为空</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2-5.0封禁IP地址，封禁期限，封禁原因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2-5.0封禁IP历史界面，封禁原因不能为空，封禁期限不能为空，IP地址不能为空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BE-A-4封禁原因不能为空，封禁期限不能为空，IP地址不能为空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bookmarkStart w:id="542" w:name="A_封禁IP地址按钮_冻结按钮"/>
      <w:r>
        <w:rPr>
          <w:rFonts w:hint="eastAsia"/>
          <w:color w:val="FF0000"/>
        </w:rPr>
        <w:t>封禁IP地址按钮/冻结按钮</w:t>
      </w:r>
    </w:p>
    <w:bookmarkEnd w:id="542"/>
    <w:p>
      <w:r>
        <w:drawing>
          <wp:inline distT="0" distB="0" distL="0" distR="0">
            <wp:extent cx="5274310" cy="26650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34"/>
                    <a:stretch>
                      <a:fillRect/>
                    </a:stretch>
                  </pic:blipFill>
                  <pic:spPr>
                    <a:xfrm>
                      <a:off x="0" y="0"/>
                      <a:ext cx="5274310" cy="2665095"/>
                    </a:xfrm>
                    <a:prstGeom prst="rect">
                      <a:avLst/>
                    </a:prstGeom>
                  </pic:spPr>
                </pic:pic>
              </a:graphicData>
            </a:graphic>
          </wp:inline>
        </w:drawing>
      </w:r>
    </w:p>
    <w:p>
      <w:pPr>
        <w:rPr>
          <w:rFonts w:hint="eastAsia"/>
          <w:color w:val="FF0000"/>
        </w:rPr>
      </w:pPr>
      <w:bookmarkStart w:id="543" w:name="A_封禁IP历史界面"/>
      <w:r>
        <w:rPr>
          <w:rFonts w:hint="eastAsia"/>
          <w:color w:val="FF0000"/>
        </w:rPr>
        <w:t>封禁IP历史界面</w:t>
      </w:r>
    </w:p>
    <w:bookmarkEnd w:id="543"/>
    <w:p>
      <w:r>
        <w:drawing>
          <wp:inline distT="0" distB="0" distL="0" distR="0">
            <wp:extent cx="5274310" cy="2717165"/>
            <wp:effectExtent l="0" t="0" r="254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5"/>
                    <a:stretch>
                      <a:fillRect/>
                    </a:stretch>
                  </pic:blipFill>
                  <pic:spPr>
                    <a:xfrm>
                      <a:off x="0" y="0"/>
                      <a:ext cx="5274310" cy="2717165"/>
                    </a:xfrm>
                    <a:prstGeom prst="rect">
                      <a:avLst/>
                    </a:prstGeom>
                  </pic:spPr>
                </pic:pic>
              </a:graphicData>
            </a:graphic>
          </wp:inline>
        </w:drawing>
      </w:r>
    </w:p>
    <w:p>
      <w:pPr>
        <w:rPr>
          <w:color w:val="FF0000"/>
        </w:rPr>
      </w:pPr>
      <w:bookmarkStart w:id="544" w:name="A_封禁原因不能为空"/>
      <w:r>
        <w:rPr>
          <w:rFonts w:hint="eastAsia"/>
          <w:color w:val="FF0000"/>
        </w:rPr>
        <w:t>封禁原因不能为空</w:t>
      </w:r>
    </w:p>
    <w:bookmarkEnd w:id="544"/>
    <w:p>
      <w:r>
        <w:rPr>
          <w:rFonts w:hint="eastAsia"/>
        </w:rPr>
        <w:t>暂无界面</w:t>
      </w:r>
    </w:p>
    <w:p>
      <w:bookmarkStart w:id="545" w:name="A_封禁期限不能为空"/>
      <w:r>
        <w:rPr>
          <w:rFonts w:hint="eastAsia"/>
          <w:color w:val="FF0000"/>
        </w:rPr>
        <w:t>封禁期限不能为空</w:t>
      </w:r>
    </w:p>
    <w:bookmarkEnd w:id="545"/>
    <w:p>
      <w:r>
        <w:rPr>
          <w:rFonts w:hint="eastAsia"/>
        </w:rPr>
        <w:t>暂无界面</w:t>
      </w:r>
    </w:p>
    <w:p>
      <w:pPr>
        <w:rPr>
          <w:color w:val="FF0000"/>
        </w:rPr>
      </w:pPr>
      <w:bookmarkStart w:id="546" w:name="A_IP地址不能为空"/>
      <w:r>
        <w:rPr>
          <w:rFonts w:hint="eastAsia"/>
          <w:color w:val="FF0000"/>
        </w:rPr>
        <w:t>IP地址不能为空</w:t>
      </w:r>
    </w:p>
    <w:bookmarkEnd w:id="546"/>
    <w:p>
      <w:pPr>
        <w:rPr>
          <w:rFonts w:hint="eastAsia"/>
        </w:rPr>
      </w:pPr>
      <w:r>
        <w:rPr>
          <w:rFonts w:hint="eastAsia"/>
        </w:rPr>
        <w:t>暂无界面</w:t>
      </w:r>
    </w:p>
    <w:p>
      <w:pPr>
        <w:rPr>
          <w:color w:val="FF0000"/>
        </w:rPr>
      </w:pPr>
      <w:r>
        <w:rPr>
          <w:rFonts w:hint="eastAsia"/>
          <w:color w:val="FF0000"/>
        </w:rPr>
        <w:t>对话框图</w:t>
      </w:r>
    </w:p>
    <w:p>
      <w:pPr>
        <w:rPr>
          <w:rFonts w:hint="eastAsia"/>
        </w:rPr>
      </w:pPr>
      <w:r>
        <w:drawing>
          <wp:inline distT="0" distB="0" distL="0" distR="0">
            <wp:extent cx="4399915" cy="370459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6"/>
                    <a:stretch>
                      <a:fillRect/>
                    </a:stretch>
                  </pic:blipFill>
                  <pic:spPr>
                    <a:xfrm>
                      <a:off x="0" y="0"/>
                      <a:ext cx="4400000" cy="3704762"/>
                    </a:xfrm>
                    <a:prstGeom prst="rect">
                      <a:avLst/>
                    </a:prstGeom>
                  </pic:spPr>
                </pic:pic>
              </a:graphicData>
            </a:graphic>
          </wp:inline>
        </w:drawing>
      </w:r>
    </w:p>
    <w:p/>
    <w:p>
      <w:pPr>
        <w:pStyle w:val="4"/>
      </w:pPr>
      <w:bookmarkStart w:id="547" w:name="_Toc30580"/>
      <w:r>
        <w:rPr>
          <w:rFonts w:hint="eastAsia"/>
        </w:rPr>
        <w:t>4.3.8管理员解封IP地址</w:t>
      </w:r>
      <w:bookmarkEnd w:id="54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2-6.0管理员解封IP地址</w:t>
            </w:r>
          </w:p>
          <w:p>
            <w:pPr>
              <w:rPr>
                <w:rFonts w:hint="eastAsia"/>
              </w:rPr>
            </w:pPr>
            <w:r>
              <w:rPr>
                <w:rFonts w:hint="eastAsia"/>
              </w:rPr>
              <w:t>1.点击</w:t>
            </w:r>
            <w:r>
              <w:rPr>
                <w:rFonts w:hint="eastAsia"/>
                <w:color w:val="FF0000"/>
              </w:rPr>
              <w:fldChar w:fldCharType="begin"/>
            </w:r>
            <w:r>
              <w:rPr>
                <w:rFonts w:hint="eastAsia"/>
                <w:color w:val="FF0000"/>
              </w:rPr>
              <w:instrText xml:space="preserve"> HYPERLINK \l "A_封禁IP历史按钮" </w:instrText>
            </w:r>
            <w:r>
              <w:rPr>
                <w:rFonts w:hint="eastAsia"/>
                <w:color w:val="FF0000"/>
              </w:rPr>
              <w:fldChar w:fldCharType="separate"/>
            </w:r>
            <w:r>
              <w:rPr>
                <w:rStyle w:val="31"/>
                <w:rFonts w:hint="eastAsia"/>
                <w:color w:val="FF0000"/>
              </w:rPr>
              <w:t>封禁IP历史按钮</w:t>
            </w:r>
            <w:r>
              <w:rPr>
                <w:rFonts w:hint="eastAsia"/>
                <w:color w:val="FF0000"/>
              </w:rPr>
              <w:fldChar w:fldCharType="end"/>
            </w:r>
          </w:p>
          <w:p>
            <w:r>
              <w:rPr>
                <w:rFonts w:hint="eastAsia"/>
              </w:rPr>
              <w:t>2.管理员通过复选框选择需要解封的IP地址</w:t>
            </w:r>
          </w:p>
          <w:p>
            <w:r>
              <w:rPr>
                <w:rFonts w:hint="eastAsia"/>
              </w:rPr>
              <w:t>3.点击</w:t>
            </w:r>
            <w:r>
              <w:rPr>
                <w:rFonts w:hint="eastAsia"/>
                <w:color w:val="FF0000"/>
              </w:rPr>
              <w:fldChar w:fldCharType="begin"/>
            </w:r>
            <w:r>
              <w:rPr>
                <w:rFonts w:hint="eastAsia"/>
                <w:color w:val="FF0000"/>
              </w:rPr>
              <w:instrText xml:space="preserve"> HYPERLINK \l "A_解冻按钮_封禁IP列表界面" </w:instrText>
            </w:r>
            <w:r>
              <w:rPr>
                <w:rFonts w:hint="eastAsia"/>
                <w:color w:val="FF0000"/>
              </w:rPr>
              <w:fldChar w:fldCharType="separate"/>
            </w:r>
            <w:r>
              <w:rPr>
                <w:rStyle w:val="31"/>
                <w:rFonts w:hint="eastAsia"/>
                <w:color w:val="FF0000"/>
              </w:rPr>
              <w:t>解冻按钮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"A_未选择解封的IP地址" </w:instrText>
            </w:r>
            <w:r>
              <w:rPr>
                <w:rFonts w:hint="eastAsia"/>
                <w:color w:val="FF0000"/>
              </w:rPr>
              <w:fldChar w:fldCharType="separate"/>
            </w:r>
            <w:r>
              <w:rPr>
                <w:rStyle w:val="31"/>
                <w:rFonts w:hint="eastAsia"/>
                <w:color w:val="FF0000"/>
              </w:rPr>
              <w:t>封禁IP历史界面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2-6.0E1不选择解封的Ip地址</w:t>
            </w:r>
          </w:p>
          <w:p>
            <w:r>
              <w:rPr>
                <w:rFonts w:hint="eastAsia"/>
              </w:rPr>
              <w:t>系统提示错误信息：</w:t>
            </w:r>
            <w:r>
              <w:rPr>
                <w:rFonts w:hint="eastAsia"/>
                <w:color w:val="FF0000"/>
              </w:rPr>
              <w:t>未选择解封的IP地址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2-6.0封禁的IP地址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2-6.0封禁IP历史界面，</w:t>
            </w:r>
            <w:r>
              <w:rPr>
                <w:rFonts w:hint="eastAsia"/>
                <w:color w:val="FF0000"/>
              </w:rPr>
              <w:t>未选择解封的IP地址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BR-A-5解冻必须选择封禁的IP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48" w:name="A_解冻按钮_封禁IP列表界面"/>
      <w:r>
        <w:rPr>
          <w:rFonts w:hint="eastAsia"/>
          <w:color w:val="FF0000"/>
        </w:rPr>
        <w:t>解冻按钮/封禁IP列表界面</w:t>
      </w:r>
    </w:p>
    <w:bookmarkEnd w:id="548"/>
    <w:p>
      <w:pPr>
        <w:rPr>
          <w:rFonts w:hint="eastAsia"/>
        </w:rPr>
      </w:pPr>
      <w:r>
        <w:drawing>
          <wp:inline distT="0" distB="0" distL="0" distR="0">
            <wp:extent cx="5274310" cy="27000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7"/>
                    <a:stretch>
                      <a:fillRect/>
                    </a:stretch>
                  </pic:blipFill>
                  <pic:spPr>
                    <a:xfrm>
                      <a:off x="0" y="0"/>
                      <a:ext cx="5274310" cy="2700020"/>
                    </a:xfrm>
                    <a:prstGeom prst="rect">
                      <a:avLst/>
                    </a:prstGeom>
                  </pic:spPr>
                </pic:pic>
              </a:graphicData>
            </a:graphic>
          </wp:inline>
        </w:drawing>
      </w:r>
    </w:p>
    <w:p>
      <w:pPr>
        <w:rPr>
          <w:color w:val="FF0000"/>
        </w:rPr>
      </w:pPr>
      <w:bookmarkStart w:id="549" w:name="A_封禁IP历史按钮"/>
      <w:r>
        <w:rPr>
          <w:rFonts w:hint="eastAsia"/>
          <w:color w:val="FF0000"/>
        </w:rPr>
        <w:t>封禁IP历史按钮</w:t>
      </w:r>
    </w:p>
    <w:bookmarkEnd w:id="549"/>
    <w:p>
      <w:r>
        <w:drawing>
          <wp:inline distT="0" distB="0" distL="0" distR="0">
            <wp:extent cx="5274310" cy="271208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38"/>
                    <a:stretch>
                      <a:fillRect/>
                    </a:stretch>
                  </pic:blipFill>
                  <pic:spPr>
                    <a:xfrm>
                      <a:off x="0" y="0"/>
                      <a:ext cx="5274310" cy="2712085"/>
                    </a:xfrm>
                    <a:prstGeom prst="rect">
                      <a:avLst/>
                    </a:prstGeom>
                  </pic:spPr>
                </pic:pic>
              </a:graphicData>
            </a:graphic>
          </wp:inline>
        </w:drawing>
      </w:r>
    </w:p>
    <w:p>
      <w:pPr>
        <w:rPr>
          <w:color w:val="FF0000"/>
        </w:rPr>
      </w:pPr>
      <w:bookmarkStart w:id="550" w:name="A_未选择解封的IP地址"/>
      <w:r>
        <w:rPr>
          <w:rFonts w:hint="eastAsia"/>
          <w:color w:val="FF0000"/>
        </w:rPr>
        <w:t>未选择解封的IP地址</w:t>
      </w:r>
    </w:p>
    <w:bookmarkEnd w:id="550"/>
    <w:p>
      <w:pPr>
        <w:rPr>
          <w:rFonts w:hint="eastAsia"/>
        </w:rPr>
      </w:pPr>
      <w:r>
        <w:rPr>
          <w:rFonts w:hint="eastAsia"/>
        </w:rPr>
        <w:t>暂无界面</w:t>
      </w:r>
    </w:p>
    <w:p>
      <w:pPr>
        <w:rPr>
          <w:color w:val="FF0000"/>
        </w:rPr>
      </w:pPr>
      <w:r>
        <w:rPr>
          <w:rFonts w:hint="eastAsia"/>
          <w:color w:val="FF0000"/>
        </w:rPr>
        <w:t>对话框图</w:t>
      </w:r>
    </w:p>
    <w:p>
      <w:pPr>
        <w:rPr>
          <w:rFonts w:hint="eastAsia"/>
        </w:rPr>
      </w:pPr>
      <w:r>
        <w:drawing>
          <wp:inline distT="0" distB="0" distL="0" distR="0">
            <wp:extent cx="4476115" cy="345694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39"/>
                    <a:stretch>
                      <a:fillRect/>
                    </a:stretch>
                  </pic:blipFill>
                  <pic:spPr>
                    <a:xfrm>
                      <a:off x="0" y="0"/>
                      <a:ext cx="4476190" cy="3457143"/>
                    </a:xfrm>
                    <a:prstGeom prst="rect">
                      <a:avLst/>
                    </a:prstGeom>
                  </pic:spPr>
                </pic:pic>
              </a:graphicData>
            </a:graphic>
          </wp:inline>
        </w:drawing>
      </w:r>
    </w:p>
    <w:p/>
    <w:p>
      <w:pPr>
        <w:pStyle w:val="4"/>
      </w:pPr>
      <w:bookmarkStart w:id="551" w:name="_Toc15597"/>
      <w:r>
        <w:rPr>
          <w:rFonts w:hint="eastAsia"/>
        </w:rPr>
        <w:t>4.3.9管理员封禁注册的用户名</w:t>
      </w:r>
      <w:bookmarkEnd w:id="55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2-7.0管理员封禁注册的用户名</w:t>
            </w:r>
          </w:p>
          <w:p>
            <w:r>
              <w:rPr>
                <w:rFonts w:hint="eastAsia"/>
              </w:rPr>
              <w:t>1.管理员点击</w:t>
            </w:r>
            <w:r>
              <w:rPr>
                <w:rFonts w:hint="eastAsia"/>
                <w:color w:val="FF0000"/>
              </w:rPr>
              <w:fldChar w:fldCharType="begin"/>
            </w:r>
            <w:r>
              <w:rPr>
                <w:rFonts w:hint="eastAsia"/>
                <w:color w:val="FF0000"/>
              </w:rPr>
              <w:instrText xml:space="preserve"> HYPERLINK \l "A_禁止注册的用户名按钮_冻结按钮" </w:instrText>
            </w:r>
            <w:r>
              <w:rPr>
                <w:rFonts w:hint="eastAsia"/>
                <w:color w:val="FF0000"/>
              </w:rPr>
              <w:fldChar w:fldCharType="separate"/>
            </w:r>
            <w:r>
              <w:rPr>
                <w:rStyle w:val="31"/>
                <w:rFonts w:hint="eastAsia"/>
                <w:color w:val="FF0000"/>
              </w:rPr>
              <w:t>禁止注册的用户名按钮</w:t>
            </w:r>
            <w:r>
              <w:rPr>
                <w:rFonts w:hint="eastAsia"/>
                <w:color w:val="FF0000"/>
              </w:rPr>
              <w:fldChar w:fldCharType="end"/>
            </w:r>
          </w:p>
          <w:p>
            <w:r>
              <w:rPr>
                <w:rFonts w:hint="eastAsia"/>
              </w:rPr>
              <w:t>2.管理员输入需要封禁注册的用户名</w:t>
            </w:r>
          </w:p>
          <w:p>
            <w:r>
              <w:rPr>
                <w:rFonts w:hint="eastAsia"/>
              </w:rPr>
              <w:t>3.选择封禁的期限</w:t>
            </w:r>
          </w:p>
          <w:p>
            <w:r>
              <w:rPr>
                <w:rFonts w:hint="eastAsia"/>
              </w:rPr>
              <w:t>4.填写封禁的原因</w:t>
            </w:r>
          </w:p>
          <w:p>
            <w:pPr>
              <w:rPr>
                <w:color w:val="FF0000"/>
              </w:rPr>
            </w:pPr>
            <w:r>
              <w:rPr>
                <w:rFonts w:hint="eastAsia"/>
              </w:rPr>
              <w:t>5.点击</w:t>
            </w:r>
            <w:r>
              <w:rPr>
                <w:rFonts w:hint="eastAsia"/>
                <w:color w:val="FF0000"/>
              </w:rPr>
              <w:fldChar w:fldCharType="begin"/>
            </w:r>
            <w:r>
              <w:rPr>
                <w:rFonts w:hint="eastAsia"/>
                <w:color w:val="FF0000"/>
              </w:rPr>
              <w:instrText xml:space="preserve"> HYPERLINK \l "A_禁止注册的用户名按钮_冻结按钮" </w:instrText>
            </w:r>
            <w:r>
              <w:rPr>
                <w:rFonts w:hint="eastAsia"/>
                <w:color w:val="FF0000"/>
              </w:rPr>
              <w:fldChar w:fldCharType="separate"/>
            </w:r>
            <w:r>
              <w:rPr>
                <w:rStyle w:val="31"/>
                <w:rFonts w:hint="eastAsia"/>
                <w:color w:val="FF0000"/>
              </w:rPr>
              <w:t>冻结按钮</w:t>
            </w:r>
            <w:r>
              <w:rPr>
                <w:rFonts w:hint="eastAsia"/>
                <w:color w:val="FF0000"/>
              </w:rPr>
              <w:fldChar w:fldCharType="end"/>
            </w:r>
          </w:p>
          <w:p>
            <w:pPr>
              <w:rPr>
                <w:rFonts w:hint="eastAsia"/>
              </w:rPr>
            </w:pPr>
            <w:r>
              <w:rPr>
                <w:rFonts w:hint="eastAsia"/>
              </w:rPr>
              <w:t>6.返回</w:t>
            </w:r>
            <w:r>
              <w:rPr>
                <w:rFonts w:hint="eastAsia"/>
                <w:color w:val="FF0000"/>
              </w:rPr>
              <w:fldChar w:fldCharType="begin"/>
            </w:r>
            <w:r>
              <w:rPr>
                <w:rFonts w:hint="eastAsia"/>
                <w:color w:val="FF0000"/>
              </w:rPr>
              <w:instrText xml:space="preserve"> HYPERLINK \l "A_禁止用户名列表" </w:instrText>
            </w:r>
            <w:r>
              <w:rPr>
                <w:rFonts w:hint="eastAsia"/>
                <w:color w:val="FF0000"/>
              </w:rPr>
              <w:fldChar w:fldCharType="separate"/>
            </w:r>
            <w:r>
              <w:rPr>
                <w:rStyle w:val="31"/>
                <w:rFonts w:hint="eastAsia"/>
                <w:color w:val="FF0000"/>
              </w:rPr>
              <w:t>禁止用户名列表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2-7.0E1封禁原因不能为空</w:t>
            </w:r>
          </w:p>
          <w:p>
            <w:r>
              <w:rPr>
                <w:rFonts w:hint="eastAsia"/>
              </w:rPr>
              <w:t>1.系统提示信息：</w:t>
            </w:r>
            <w:r>
              <w:rPr>
                <w:rFonts w:hint="eastAsia"/>
                <w:color w:val="FF0000"/>
              </w:rPr>
              <w:fldChar w:fldCharType="begin"/>
            </w:r>
            <w:r>
              <w:rPr>
                <w:rFonts w:hint="eastAsia"/>
                <w:color w:val="FF0000"/>
              </w:rPr>
              <w:instrText xml:space="preserve"> HYPERLINK \l "A_封禁原因不能为空_封禁期限不能为空_封禁注册的用户名不能为空" </w:instrText>
            </w:r>
            <w:r>
              <w:rPr>
                <w:rFonts w:hint="eastAsia"/>
                <w:color w:val="FF0000"/>
              </w:rPr>
              <w:fldChar w:fldCharType="separate"/>
            </w:r>
            <w:r>
              <w:rPr>
                <w:rStyle w:val="31"/>
                <w:rFonts w:hint="eastAsia"/>
                <w:color w:val="FF0000"/>
              </w:rPr>
              <w:t>封禁原因不能为空</w:t>
            </w:r>
            <w:r>
              <w:rPr>
                <w:rFonts w:hint="eastAsia"/>
                <w:color w:val="FF0000"/>
              </w:rPr>
              <w:fldChar w:fldCharType="end"/>
            </w:r>
          </w:p>
          <w:p>
            <w:r>
              <w:rPr>
                <w:rFonts w:hint="eastAsia"/>
              </w:rPr>
              <w:t>2-7.0E2封禁期限不能全为0</w:t>
            </w:r>
          </w:p>
          <w:p>
            <w:r>
              <w:rPr>
                <w:rFonts w:hint="eastAsia"/>
              </w:rPr>
              <w:t>1.系统提示信息：</w:t>
            </w:r>
            <w:r>
              <w:rPr>
                <w:rFonts w:hint="eastAsia"/>
                <w:color w:val="FF0000"/>
              </w:rPr>
              <w:fldChar w:fldCharType="begin"/>
            </w:r>
            <w:r>
              <w:rPr>
                <w:rFonts w:hint="eastAsia"/>
                <w:color w:val="FF0000"/>
              </w:rPr>
              <w:instrText xml:space="preserve"> HYPERLINK \l "A_封禁原因不能为空_封禁期限不能为空_封禁注册的用户名不能为空" </w:instrText>
            </w:r>
            <w:r>
              <w:rPr>
                <w:rFonts w:hint="eastAsia"/>
                <w:color w:val="FF0000"/>
              </w:rPr>
              <w:fldChar w:fldCharType="separate"/>
            </w:r>
            <w:r>
              <w:rPr>
                <w:rStyle w:val="31"/>
                <w:rFonts w:hint="eastAsia"/>
                <w:color w:val="FF0000"/>
              </w:rPr>
              <w:t>封禁期限不能为空</w:t>
            </w:r>
            <w:r>
              <w:rPr>
                <w:rFonts w:hint="eastAsia"/>
                <w:color w:val="FF0000"/>
              </w:rPr>
              <w:fldChar w:fldCharType="end"/>
            </w:r>
          </w:p>
          <w:p>
            <w:r>
              <w:rPr>
                <w:rFonts w:hint="eastAsia"/>
              </w:rPr>
              <w:t>2-7.0E3封禁注册的用户名为空</w:t>
            </w:r>
          </w:p>
          <w:p>
            <w:r>
              <w:rPr>
                <w:rFonts w:hint="eastAsia"/>
              </w:rPr>
              <w:t>1.系统提示信息：</w:t>
            </w:r>
            <w:r>
              <w:rPr>
                <w:rFonts w:hint="eastAsia"/>
                <w:color w:val="FF0000"/>
              </w:rPr>
              <w:fldChar w:fldCharType="begin"/>
            </w:r>
            <w:r>
              <w:rPr>
                <w:rFonts w:hint="eastAsia"/>
                <w:color w:val="FF0000"/>
              </w:rPr>
              <w:instrText xml:space="preserve"> HYPERLINK \l "A_封禁原因不能为空_封禁期限不能为空_封禁注册的用户名不能为空" </w:instrText>
            </w:r>
            <w:r>
              <w:rPr>
                <w:rFonts w:hint="eastAsia"/>
                <w:color w:val="FF0000"/>
              </w:rPr>
              <w:fldChar w:fldCharType="separate"/>
            </w:r>
            <w:r>
              <w:rPr>
                <w:rStyle w:val="31"/>
                <w:rFonts w:hint="eastAsia"/>
                <w:color w:val="FF0000"/>
              </w:rPr>
              <w:t>封禁注册的用户名不能为空</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2-7.0封禁注册的用户名，封禁的期限，封禁的原因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r>
              <w:rPr>
                <w:rFonts w:hint="eastAsia"/>
              </w:rPr>
              <w:t>2-7.0禁止用户名列表，封禁原因不能为空</w:t>
            </w:r>
          </w:p>
          <w:p>
            <w:pPr>
              <w:rPr>
                <w:rFonts w:hint="eastAsia"/>
              </w:rPr>
            </w:pPr>
            <w:r>
              <w:rPr>
                <w:rFonts w:hint="eastAsia"/>
              </w:rPr>
              <w:t>封禁期限不能为空，封禁注册的用户名为空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r>
              <w:rPr>
                <w:rFonts w:hint="eastAsia"/>
              </w:rPr>
              <w:t>BR-A-6封禁原因不能为空</w:t>
            </w:r>
          </w:p>
          <w:p>
            <w:pPr>
              <w:rPr>
                <w:rFonts w:hint="eastAsia"/>
              </w:rPr>
            </w:pPr>
            <w:r>
              <w:rPr>
                <w:rFonts w:hint="eastAsia"/>
              </w:rPr>
              <w:t>封禁期限不能为空，封禁注册的用户名不能为空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bookmarkStart w:id="552" w:name="A_禁止注册的用户名按钮_冻结按钮"/>
      <w:r>
        <w:rPr>
          <w:rFonts w:hint="eastAsia"/>
          <w:color w:val="FF0000"/>
        </w:rPr>
        <w:t>禁止注册的用户名按钮/冻结按钮</w:t>
      </w:r>
    </w:p>
    <w:bookmarkEnd w:id="552"/>
    <w:p>
      <w:r>
        <w:drawing>
          <wp:inline distT="0" distB="0" distL="0" distR="0">
            <wp:extent cx="5274310" cy="269557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0"/>
                    <a:stretch>
                      <a:fillRect/>
                    </a:stretch>
                  </pic:blipFill>
                  <pic:spPr>
                    <a:xfrm>
                      <a:off x="0" y="0"/>
                      <a:ext cx="5274310" cy="2695575"/>
                    </a:xfrm>
                    <a:prstGeom prst="rect">
                      <a:avLst/>
                    </a:prstGeom>
                  </pic:spPr>
                </pic:pic>
              </a:graphicData>
            </a:graphic>
          </wp:inline>
        </w:drawing>
      </w:r>
    </w:p>
    <w:p>
      <w:pPr>
        <w:rPr>
          <w:color w:val="FF0000"/>
        </w:rPr>
      </w:pPr>
      <w:bookmarkStart w:id="553" w:name="A_禁止用户名列表"/>
      <w:r>
        <w:rPr>
          <w:rFonts w:hint="eastAsia"/>
          <w:color w:val="FF0000"/>
        </w:rPr>
        <w:t>禁止用户名列表</w:t>
      </w:r>
    </w:p>
    <w:bookmarkEnd w:id="553"/>
    <w:p>
      <w:pPr>
        <w:rPr>
          <w:rFonts w:hint="eastAsia"/>
        </w:rPr>
      </w:pPr>
      <w:r>
        <w:drawing>
          <wp:inline distT="0" distB="0" distL="0" distR="0">
            <wp:extent cx="5274310" cy="2704465"/>
            <wp:effectExtent l="0" t="0" r="254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41"/>
                    <a:stretch>
                      <a:fillRect/>
                    </a:stretch>
                  </pic:blipFill>
                  <pic:spPr>
                    <a:xfrm>
                      <a:off x="0" y="0"/>
                      <a:ext cx="5274310" cy="2704465"/>
                    </a:xfrm>
                    <a:prstGeom prst="rect">
                      <a:avLst/>
                    </a:prstGeom>
                  </pic:spPr>
                </pic:pic>
              </a:graphicData>
            </a:graphic>
          </wp:inline>
        </w:drawing>
      </w:r>
    </w:p>
    <w:p>
      <w:pPr>
        <w:rPr>
          <w:color w:val="FF0000"/>
        </w:rPr>
      </w:pPr>
      <w:bookmarkStart w:id="554" w:name="A_封禁原因不能为空_封禁期限不能为空_封禁注册的用户名不能为空"/>
      <w:r>
        <w:rPr>
          <w:rFonts w:hint="eastAsia"/>
          <w:color w:val="FF0000"/>
        </w:rPr>
        <w:t>封禁原因不能为空/封禁期限不能为空/封禁注册的用户名不能为空</w:t>
      </w:r>
    </w:p>
    <w:bookmarkEnd w:id="554"/>
    <w:p>
      <w:pPr>
        <w:rPr>
          <w:rFonts w:hint="eastAsia"/>
        </w:rPr>
      </w:pPr>
      <w:r>
        <w:rPr>
          <w:rFonts w:hint="eastAsia"/>
        </w:rPr>
        <w:t>暂无界面</w:t>
      </w:r>
    </w:p>
    <w:p>
      <w:pPr>
        <w:pStyle w:val="4"/>
      </w:pPr>
      <w:bookmarkStart w:id="555" w:name="_Toc24437"/>
      <w:r>
        <w:rPr>
          <w:rFonts w:hint="eastAsia"/>
        </w:rPr>
        <w:t>4.3.10管理员冻结用户</w:t>
      </w:r>
      <w:bookmarkEnd w:id="55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A-2</w:t>
            </w:r>
            <w:r>
              <w:rPr>
                <w:rFonts w:hint="eastAsia"/>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2.显示用户列表</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2-8.0管理员冻结用户</w:t>
            </w:r>
          </w:p>
          <w:p>
            <w:r>
              <w:rPr>
                <w:rFonts w:hint="eastAsia"/>
              </w:rPr>
              <w:t>1.管理员查找到指定的用户</w:t>
            </w:r>
            <w:r>
              <w:rPr>
                <w:rFonts w:hint="eastAsia"/>
                <w:color w:val="FF0000"/>
              </w:rPr>
              <w:fldChar w:fldCharType="begin"/>
            </w:r>
            <w:r>
              <w:rPr>
                <w:rFonts w:hint="eastAsia"/>
                <w:color w:val="FF0000"/>
              </w:rPr>
              <w:instrText xml:space="preserve"> HYPERLINK \l "A_2_1" </w:instrText>
            </w:r>
            <w:r>
              <w:rPr>
                <w:rFonts w:hint="eastAsia"/>
                <w:color w:val="FF0000"/>
              </w:rPr>
              <w:fldChar w:fldCharType="separate"/>
            </w:r>
            <w:r>
              <w:rPr>
                <w:rStyle w:val="31"/>
                <w:rFonts w:hint="eastAsia"/>
                <w:color w:val="FF0000"/>
              </w:rPr>
              <w:t>（见A-2-1）</w:t>
            </w:r>
            <w:r>
              <w:rPr>
                <w:rFonts w:hint="eastAsia"/>
                <w:color w:val="FF0000"/>
              </w:rPr>
              <w:fldChar w:fldCharType="end"/>
            </w:r>
          </w:p>
          <w:p>
            <w:r>
              <w:rPr>
                <w:rFonts w:hint="eastAsia"/>
              </w:rPr>
              <w:t>2.管理员通过复选框选择相应的用户</w:t>
            </w:r>
          </w:p>
          <w:p>
            <w:r>
              <w:rPr>
                <w:rFonts w:hint="eastAsia"/>
              </w:rPr>
              <w:t>3.管理员点击</w:t>
            </w:r>
            <w:r>
              <w:rPr>
                <w:rFonts w:hint="eastAsia"/>
                <w:color w:val="FF0000"/>
              </w:rPr>
              <w:fldChar w:fldCharType="begin"/>
            </w:r>
            <w:r>
              <w:rPr>
                <w:rFonts w:hint="eastAsia"/>
                <w:color w:val="FF0000"/>
              </w:rPr>
              <w:instrText xml:space="preserve"> HYPERLINK \l "A_用户列表界面_冻结按钮" </w:instrText>
            </w:r>
            <w:r>
              <w:rPr>
                <w:rFonts w:hint="eastAsia"/>
                <w:color w:val="FF0000"/>
              </w:rPr>
              <w:fldChar w:fldCharType="separate"/>
            </w:r>
            <w:r>
              <w:rPr>
                <w:rStyle w:val="31"/>
                <w:rFonts w:hint="eastAsia"/>
                <w:color w:val="FF0000"/>
              </w:rPr>
              <w:t>冻结按钮</w:t>
            </w:r>
            <w:r>
              <w:rPr>
                <w:rFonts w:hint="eastAsia"/>
                <w:color w:val="FF0000"/>
              </w:rPr>
              <w:fldChar w:fldCharType="end"/>
            </w:r>
          </w:p>
          <w:p>
            <w:r>
              <w:rPr>
                <w:rFonts w:hint="eastAsia"/>
              </w:rPr>
              <w:t>4.管理员填写冻结理由</w:t>
            </w:r>
          </w:p>
          <w:p>
            <w:r>
              <w:rPr>
                <w:rFonts w:hint="eastAsia"/>
              </w:rPr>
              <w:t>5.管理员填写冻结期限</w:t>
            </w:r>
          </w:p>
          <w:p>
            <w:r>
              <w:rPr>
                <w:rFonts w:hint="eastAsia"/>
              </w:rPr>
              <w:t>6.点击</w:t>
            </w:r>
            <w:r>
              <w:rPr>
                <w:rFonts w:hint="eastAsia"/>
                <w:color w:val="FF0000"/>
              </w:rPr>
              <w:fldChar w:fldCharType="begin"/>
            </w:r>
            <w:r>
              <w:rPr>
                <w:rFonts w:hint="eastAsia"/>
                <w:color w:val="FF0000"/>
              </w:rPr>
              <w:instrText xml:space="preserve"> HYPERLINK \l "A_确认_取消按钮" </w:instrText>
            </w:r>
            <w:r>
              <w:rPr>
                <w:rFonts w:hint="eastAsia"/>
                <w:color w:val="FF0000"/>
              </w:rPr>
              <w:fldChar w:fldCharType="separate"/>
            </w:r>
            <w:r>
              <w:rPr>
                <w:rStyle w:val="31"/>
                <w:rFonts w:hint="eastAsia"/>
                <w:color w:val="FF0000"/>
              </w:rPr>
              <w:t>确认</w:t>
            </w:r>
            <w:r>
              <w:rPr>
                <w:rFonts w:hint="eastAsia"/>
                <w:color w:val="FF0000"/>
              </w:rPr>
              <w:fldChar w:fldCharType="end"/>
            </w:r>
          </w:p>
          <w:p>
            <w:pPr>
              <w:rPr>
                <w:rFonts w:hint="eastAsia"/>
              </w:rPr>
            </w:pPr>
            <w:r>
              <w:rPr>
                <w:rFonts w:hint="eastAsia"/>
              </w:rPr>
              <w:t>7.返回</w:t>
            </w:r>
            <w:r>
              <w:rPr>
                <w:rFonts w:hint="eastAsia"/>
                <w:color w:val="FF0000"/>
              </w:rPr>
              <w:fldChar w:fldCharType="begin"/>
            </w:r>
            <w:r>
              <w:rPr>
                <w:rFonts w:hint="eastAsia"/>
                <w:color w:val="FF0000"/>
              </w:rPr>
              <w:instrText xml:space="preserve"> HYPERLINK \l "A_用户列表界面_冻结按钮" </w:instrText>
            </w:r>
            <w:r>
              <w:rPr>
                <w:rFonts w:hint="eastAsia"/>
                <w:color w:val="FF0000"/>
              </w:rPr>
              <w:fldChar w:fldCharType="separate"/>
            </w:r>
            <w:r>
              <w:rPr>
                <w:rStyle w:val="31"/>
                <w:rFonts w:hint="eastAsia"/>
                <w:color w:val="FF0000"/>
              </w:rPr>
              <w:t>用户列表界面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2-8.1管理员冻结用户</w:t>
            </w:r>
          </w:p>
          <w:p>
            <w:r>
              <w:rPr>
                <w:rFonts w:hint="eastAsia"/>
              </w:rPr>
              <w:t>1.管理员查找到指定的用户</w:t>
            </w:r>
            <w:r>
              <w:rPr>
                <w:rFonts w:hint="eastAsia"/>
                <w:color w:val="FF0000"/>
              </w:rPr>
              <w:fldChar w:fldCharType="begin"/>
            </w:r>
            <w:r>
              <w:rPr>
                <w:rFonts w:hint="eastAsia"/>
                <w:color w:val="FF0000"/>
              </w:rPr>
              <w:instrText xml:space="preserve"> HYPERLINK \l "A_2_1" </w:instrText>
            </w:r>
            <w:r>
              <w:rPr>
                <w:rFonts w:hint="eastAsia"/>
                <w:color w:val="FF0000"/>
              </w:rPr>
              <w:fldChar w:fldCharType="separate"/>
            </w:r>
            <w:r>
              <w:rPr>
                <w:rStyle w:val="31"/>
                <w:rFonts w:hint="eastAsia"/>
                <w:color w:val="FF0000"/>
              </w:rPr>
              <w:t>（见A-2-1）</w:t>
            </w:r>
            <w:r>
              <w:rPr>
                <w:rFonts w:hint="eastAsia"/>
                <w:color w:val="FF0000"/>
              </w:rPr>
              <w:fldChar w:fldCharType="end"/>
            </w:r>
          </w:p>
          <w:p>
            <w:r>
              <w:rPr>
                <w:rFonts w:hint="eastAsia"/>
              </w:rPr>
              <w:t>2.管理员通过复选框选择相应的用户</w:t>
            </w:r>
          </w:p>
          <w:p>
            <w:pPr>
              <w:rPr>
                <w:rFonts w:hint="eastAsia"/>
              </w:rPr>
            </w:pPr>
            <w:r>
              <w:rPr>
                <w:rFonts w:hint="eastAsia"/>
              </w:rPr>
              <w:t>3.管理员点击</w:t>
            </w:r>
            <w:r>
              <w:rPr>
                <w:rFonts w:hint="eastAsia"/>
                <w:color w:val="FF0000"/>
              </w:rPr>
              <w:fldChar w:fldCharType="begin"/>
            </w:r>
            <w:r>
              <w:rPr>
                <w:rFonts w:hint="eastAsia"/>
                <w:color w:val="FF0000"/>
              </w:rPr>
              <w:instrText xml:space="preserve"> HYPERLINK \l "A_用户列表界面_冻结按钮" </w:instrText>
            </w:r>
            <w:r>
              <w:rPr>
                <w:rFonts w:hint="eastAsia"/>
                <w:color w:val="FF0000"/>
              </w:rPr>
              <w:fldChar w:fldCharType="separate"/>
            </w:r>
            <w:r>
              <w:rPr>
                <w:rStyle w:val="31"/>
                <w:rFonts w:hint="eastAsia"/>
                <w:color w:val="FF0000"/>
              </w:rPr>
              <w:t>冻结按钮</w:t>
            </w:r>
            <w:r>
              <w:rPr>
                <w:rFonts w:hint="eastAsia"/>
                <w:color w:val="FF0000"/>
              </w:rPr>
              <w:fldChar w:fldCharType="end"/>
            </w:r>
          </w:p>
          <w:p>
            <w:r>
              <w:rPr>
                <w:rFonts w:hint="eastAsia"/>
              </w:rPr>
              <w:t>4.点击</w:t>
            </w:r>
            <w:r>
              <w:rPr>
                <w:rFonts w:hint="eastAsia"/>
                <w:color w:val="FF0000"/>
              </w:rPr>
              <w:fldChar w:fldCharType="begin"/>
            </w:r>
            <w:r>
              <w:rPr>
                <w:rFonts w:hint="eastAsia"/>
                <w:color w:val="FF0000"/>
              </w:rPr>
              <w:instrText xml:space="preserve"> HYPERLINK \l "A_确认_取消按钮" </w:instrText>
            </w:r>
            <w:r>
              <w:rPr>
                <w:rFonts w:hint="eastAsia"/>
                <w:color w:val="FF0000"/>
              </w:rPr>
              <w:fldChar w:fldCharType="separate"/>
            </w:r>
            <w:r>
              <w:rPr>
                <w:rStyle w:val="31"/>
                <w:rFonts w:hint="eastAsia"/>
                <w:color w:val="FF0000"/>
              </w:rPr>
              <w:t>取消</w:t>
            </w:r>
            <w:r>
              <w:rPr>
                <w:rFonts w:hint="eastAsia"/>
                <w:color w:val="FF0000"/>
              </w:rPr>
              <w:fldChar w:fldCharType="end"/>
            </w:r>
          </w:p>
          <w:p>
            <w:pPr>
              <w:rPr>
                <w:rFonts w:hint="eastAsia"/>
              </w:rPr>
            </w:pPr>
            <w:r>
              <w:rPr>
                <w:rFonts w:hint="eastAsia"/>
              </w:rPr>
              <w:t>5.返回</w:t>
            </w:r>
            <w:r>
              <w:rPr>
                <w:rFonts w:hint="eastAsia"/>
                <w:color w:val="FF0000"/>
              </w:rPr>
              <w:fldChar w:fldCharType="begin"/>
            </w:r>
            <w:r>
              <w:rPr>
                <w:rFonts w:hint="eastAsia"/>
                <w:color w:val="FF0000"/>
              </w:rPr>
              <w:instrText xml:space="preserve"> HYPERLINK \l "A_用户列表界面_冻结按钮" </w:instrText>
            </w:r>
            <w:r>
              <w:rPr>
                <w:rFonts w:hint="eastAsia"/>
                <w:color w:val="FF0000"/>
              </w:rPr>
              <w:fldChar w:fldCharType="separate"/>
            </w:r>
            <w:r>
              <w:rPr>
                <w:rStyle w:val="31"/>
                <w:rFonts w:hint="eastAsia"/>
                <w:color w:val="FF0000"/>
              </w:rPr>
              <w:t>用户列表界面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2-8.0E1冻结原因为空</w:t>
            </w:r>
          </w:p>
          <w:p>
            <w:r>
              <w:rPr>
                <w:rFonts w:hint="eastAsia"/>
              </w:rPr>
              <w:t>1.系统提示信息：冻结原因不能为空</w:t>
            </w:r>
          </w:p>
          <w:p>
            <w:r>
              <w:rPr>
                <w:rFonts w:hint="eastAsia"/>
              </w:rPr>
              <w:t>2-8.0E2冻结期限为空</w:t>
            </w:r>
          </w:p>
          <w:p>
            <w:r>
              <w:rPr>
                <w:rFonts w:hint="eastAsia"/>
              </w:rPr>
              <w:t>1.系统提示信息：冻结期限不能为空</w:t>
            </w:r>
          </w:p>
          <w:p>
            <w:r>
              <w:rPr>
                <w:rFonts w:hint="eastAsia"/>
              </w:rPr>
              <w:t>2-8.0E3冻结用户为空</w:t>
            </w:r>
          </w:p>
          <w:p>
            <w:r>
              <w:rPr>
                <w:rFonts w:hint="eastAsia"/>
              </w:rPr>
              <w:t>1.系统提示信息：冻结用户不能为空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2-8.0冻结理由，冻结期限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r>
              <w:rPr>
                <w:rFonts w:hint="eastAsia"/>
              </w:rPr>
              <w:t>2-8.0冻结原因不能为空，冻结期限不能为空，冻结用户不能为空</w:t>
            </w:r>
          </w:p>
          <w:p>
            <w:pPr>
              <w:rPr>
                <w:rFonts w:hint="eastAsia"/>
              </w:rPr>
            </w:pPr>
            <w:r>
              <w:rPr>
                <w:rFonts w:hint="eastAsia"/>
              </w:rPr>
              <w:t>2-8.1用户列表界面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b/>
              </w:rPr>
            </w:pPr>
            <w:r>
              <w:rPr>
                <w:rFonts w:hint="eastAsia"/>
              </w:rPr>
              <w:t>BR-A-7冻结原因不能为空，冻结期限不能为空，冻结用户不能为空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pPr>
        <w:widowControl/>
        <w:jc w:val="left"/>
      </w:pPr>
      <w:r>
        <w:br w:type="page"/>
      </w:r>
    </w:p>
    <w:p>
      <w:pPr>
        <w:rPr>
          <w:color w:val="FF0000"/>
        </w:rPr>
      </w:pPr>
      <w:bookmarkStart w:id="556" w:name="A_确认_取消按钮"/>
      <w:r>
        <w:rPr>
          <w:rFonts w:hint="eastAsia"/>
          <w:color w:val="FF0000"/>
        </w:rPr>
        <w:t>确认/取消按钮</w:t>
      </w:r>
    </w:p>
    <w:bookmarkEnd w:id="556"/>
    <w:p>
      <w:r>
        <w:drawing>
          <wp:inline distT="0" distB="0" distL="0" distR="0">
            <wp:extent cx="5274310" cy="27311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42"/>
                    <a:stretch>
                      <a:fillRect/>
                    </a:stretch>
                  </pic:blipFill>
                  <pic:spPr>
                    <a:xfrm>
                      <a:off x="0" y="0"/>
                      <a:ext cx="5274310" cy="2731135"/>
                    </a:xfrm>
                    <a:prstGeom prst="rect">
                      <a:avLst/>
                    </a:prstGeom>
                  </pic:spPr>
                </pic:pic>
              </a:graphicData>
            </a:graphic>
          </wp:inline>
        </w:drawing>
      </w:r>
    </w:p>
    <w:p>
      <w:pPr>
        <w:rPr>
          <w:rFonts w:hint="eastAsia"/>
          <w:color w:val="FF0000"/>
        </w:rPr>
      </w:pPr>
      <w:bookmarkStart w:id="557" w:name="A_用户列表界面_冻结按钮"/>
      <w:r>
        <w:rPr>
          <w:rFonts w:hint="eastAsia"/>
          <w:color w:val="FF0000"/>
        </w:rPr>
        <w:t>用户列表界面/冻结按钮</w:t>
      </w:r>
    </w:p>
    <w:bookmarkEnd w:id="557"/>
    <w:p>
      <w:pPr>
        <w:rPr>
          <w:rFonts w:hint="eastAsia"/>
        </w:rPr>
      </w:pPr>
      <w:r>
        <w:drawing>
          <wp:inline distT="0" distB="0" distL="0" distR="0">
            <wp:extent cx="5274310" cy="2681605"/>
            <wp:effectExtent l="0" t="0" r="254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43"/>
                    <a:stretch>
                      <a:fillRect/>
                    </a:stretch>
                  </pic:blipFill>
                  <pic:spPr>
                    <a:xfrm>
                      <a:off x="0" y="0"/>
                      <a:ext cx="5274310" cy="2681605"/>
                    </a:xfrm>
                    <a:prstGeom prst="rect">
                      <a:avLst/>
                    </a:prstGeom>
                  </pic:spPr>
                </pic:pic>
              </a:graphicData>
            </a:graphic>
          </wp:inline>
        </w:drawing>
      </w:r>
    </w:p>
    <w:p>
      <w:r>
        <w:drawing>
          <wp:inline distT="0" distB="0" distL="0" distR="0">
            <wp:extent cx="4590415" cy="412369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4"/>
                    <a:stretch>
                      <a:fillRect/>
                    </a:stretch>
                  </pic:blipFill>
                  <pic:spPr>
                    <a:xfrm>
                      <a:off x="0" y="0"/>
                      <a:ext cx="4590476" cy="4123809"/>
                    </a:xfrm>
                    <a:prstGeom prst="rect">
                      <a:avLst/>
                    </a:prstGeom>
                  </pic:spPr>
                </pic:pic>
              </a:graphicData>
            </a:graphic>
          </wp:inline>
        </w:drawing>
      </w:r>
    </w:p>
    <w:p/>
    <w:p/>
    <w:p/>
    <w:p>
      <w:pPr>
        <w:pStyle w:val="4"/>
      </w:pPr>
      <w:bookmarkStart w:id="558" w:name="_Toc17658"/>
      <w:r>
        <w:rPr>
          <w:rFonts w:hint="eastAsia"/>
        </w:rPr>
        <w:t>4.3.11管理员解冻用户</w:t>
      </w:r>
      <w:bookmarkEnd w:id="5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A-2</w:t>
            </w:r>
            <w:r>
              <w:rPr>
                <w:rFonts w:hint="eastAsia"/>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2.显示用户列表</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2-8.0管理员冻结用户</w:t>
            </w:r>
          </w:p>
          <w:p>
            <w:pPr>
              <w:rPr>
                <w:color w:val="FF0000"/>
              </w:rPr>
            </w:pPr>
            <w:r>
              <w:rPr>
                <w:rFonts w:hint="eastAsia"/>
              </w:rPr>
              <w:t>1.管理员查找到指定的用户</w:t>
            </w:r>
            <w:r>
              <w:rPr>
                <w:rFonts w:hint="eastAsia"/>
                <w:color w:val="FF0000"/>
              </w:rPr>
              <w:fldChar w:fldCharType="begin"/>
            </w:r>
            <w:r>
              <w:rPr>
                <w:rFonts w:hint="eastAsia"/>
                <w:color w:val="FF0000"/>
              </w:rPr>
              <w:instrText xml:space="preserve"> HYPERLINK \l "A_2_1" </w:instrText>
            </w:r>
            <w:r>
              <w:rPr>
                <w:rFonts w:hint="eastAsia"/>
                <w:color w:val="FF0000"/>
              </w:rPr>
              <w:fldChar w:fldCharType="separate"/>
            </w:r>
            <w:r>
              <w:rPr>
                <w:rStyle w:val="31"/>
                <w:rFonts w:hint="eastAsia"/>
                <w:color w:val="FF0000"/>
              </w:rPr>
              <w:t>（见A-2-1）</w:t>
            </w:r>
            <w:r>
              <w:rPr>
                <w:rFonts w:hint="eastAsia"/>
                <w:color w:val="FF0000"/>
              </w:rPr>
              <w:fldChar w:fldCharType="end"/>
            </w:r>
          </w:p>
          <w:p>
            <w:r>
              <w:rPr>
                <w:rFonts w:hint="eastAsia"/>
              </w:rPr>
              <w:t>2.管理员通过复选框选择相应的用户</w:t>
            </w:r>
          </w:p>
          <w:p>
            <w:r>
              <w:rPr>
                <w:rFonts w:hint="eastAsia"/>
              </w:rPr>
              <w:t>3.管理员点击</w:t>
            </w:r>
            <w:r>
              <w:rPr>
                <w:rFonts w:hint="eastAsia"/>
                <w:color w:val="FF0000"/>
              </w:rPr>
              <w:fldChar w:fldCharType="begin"/>
            </w:r>
            <w:r>
              <w:rPr>
                <w:rFonts w:hint="eastAsia"/>
                <w:color w:val="FF0000"/>
              </w:rPr>
              <w:instrText xml:space="preserve"> HYPERLINK \l "A_激活按钮_用户信息列表" </w:instrText>
            </w:r>
            <w:r>
              <w:rPr>
                <w:rFonts w:hint="eastAsia"/>
                <w:color w:val="FF0000"/>
              </w:rPr>
              <w:fldChar w:fldCharType="separate"/>
            </w:r>
            <w:r>
              <w:rPr>
                <w:rStyle w:val="31"/>
                <w:rFonts w:hint="eastAsia"/>
                <w:color w:val="FF0000"/>
              </w:rPr>
              <w:t>激活按钮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"A_激活按钮_用户信息列表" </w:instrText>
            </w:r>
            <w:r>
              <w:rPr>
                <w:rFonts w:hint="eastAsia"/>
                <w:color w:val="FF0000"/>
              </w:rPr>
              <w:fldChar w:fldCharType="separate"/>
            </w:r>
            <w:r>
              <w:rPr>
                <w:rStyle w:val="31"/>
                <w:rFonts w:hint="eastAsia"/>
                <w:color w:val="FF0000"/>
              </w:rPr>
              <w:t>用户信息列表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2-8.0E1未选择用户</w:t>
            </w:r>
          </w:p>
          <w:p>
            <w:r>
              <w:rPr>
                <w:rFonts w:hint="eastAsia"/>
              </w:rPr>
              <w:t>1.解冻用户不能为空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2-8.0冻结的用户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2-8.0用户信息列表，解冻用户不能为空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BR-A-8解冻用户不能为空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rFonts w:hint="eastAsia"/>
          <w:color w:val="FF0000"/>
        </w:rPr>
      </w:pPr>
      <w:bookmarkStart w:id="559" w:name="A_激活按钮_用户信息列表"/>
      <w:r>
        <w:rPr>
          <w:rFonts w:hint="eastAsia"/>
          <w:color w:val="FF0000"/>
        </w:rPr>
        <w:t>激活按钮/用户信息列表</w:t>
      </w:r>
    </w:p>
    <w:bookmarkEnd w:id="559"/>
    <w:p>
      <w:r>
        <w:drawing>
          <wp:inline distT="0" distB="0" distL="0" distR="0">
            <wp:extent cx="5274310" cy="267462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45"/>
                    <a:stretch>
                      <a:fillRect/>
                    </a:stretch>
                  </pic:blipFill>
                  <pic:spPr>
                    <a:xfrm>
                      <a:off x="0" y="0"/>
                      <a:ext cx="5274310" cy="267462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4809490" cy="34188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6"/>
                    <a:stretch>
                      <a:fillRect/>
                    </a:stretch>
                  </pic:blipFill>
                  <pic:spPr>
                    <a:xfrm>
                      <a:off x="0" y="0"/>
                      <a:ext cx="4809524" cy="3419048"/>
                    </a:xfrm>
                    <a:prstGeom prst="rect">
                      <a:avLst/>
                    </a:prstGeom>
                  </pic:spPr>
                </pic:pic>
              </a:graphicData>
            </a:graphic>
          </wp:inline>
        </w:drawing>
      </w:r>
    </w:p>
    <w:p>
      <w:pPr>
        <w:pStyle w:val="4"/>
      </w:pPr>
      <w:bookmarkStart w:id="560" w:name="_Toc31553"/>
      <w:r>
        <w:rPr>
          <w:rFonts w:hint="eastAsia"/>
        </w:rPr>
        <w:t>4.3.12管理员查看用户信息</w:t>
      </w:r>
      <w:bookmarkEnd w:id="56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561" w:name="A_2_10"/>
            <w:r>
              <w:t>A</w:t>
            </w:r>
            <w:r>
              <w:rPr>
                <w:rFonts w:hint="eastAsia"/>
              </w:rPr>
              <w:t>-</w:t>
            </w:r>
            <w:r>
              <w:t>2</w:t>
            </w:r>
            <w:r>
              <w:rPr>
                <w:rFonts w:hint="eastAsia"/>
              </w:rPr>
              <w:t>-10</w:t>
            </w:r>
            <w:bookmarkEnd w:id="561"/>
            <w:r>
              <w:rPr>
                <w:rFonts w:hint="eastAsia"/>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2.10.0管理员查看用户信息</w:t>
            </w:r>
          </w:p>
          <w:p>
            <w:r>
              <w:rPr>
                <w:rFonts w:hint="eastAsia"/>
              </w:rPr>
              <w:t>1.管理员按照指定条件，查找相关用户</w:t>
            </w:r>
            <w:r>
              <w:rPr>
                <w:rFonts w:hint="eastAsia"/>
                <w:color w:val="FF0000"/>
              </w:rPr>
              <w:fldChar w:fldCharType="begin"/>
            </w:r>
            <w:r>
              <w:rPr>
                <w:rFonts w:hint="eastAsia"/>
                <w:color w:val="FF0000"/>
              </w:rPr>
              <w:instrText xml:space="preserve"> HYPERLINK \l "A_2_1" </w:instrText>
            </w:r>
            <w:r>
              <w:rPr>
                <w:rFonts w:hint="eastAsia"/>
                <w:color w:val="FF0000"/>
              </w:rPr>
              <w:fldChar w:fldCharType="separate"/>
            </w:r>
            <w:r>
              <w:rPr>
                <w:rStyle w:val="31"/>
                <w:rFonts w:hint="eastAsia"/>
                <w:color w:val="FF0000"/>
              </w:rPr>
              <w:t>（见</w:t>
            </w:r>
            <w:r>
              <w:rPr>
                <w:rStyle w:val="31"/>
                <w:color w:val="FF0000"/>
              </w:rPr>
              <w:t>A-2</w:t>
            </w:r>
            <w:r>
              <w:rPr>
                <w:rStyle w:val="31"/>
                <w:rFonts w:hint="eastAsia"/>
                <w:color w:val="FF0000"/>
              </w:rPr>
              <w:t>-</w:t>
            </w:r>
            <w:r>
              <w:rPr>
                <w:rStyle w:val="31"/>
                <w:color w:val="FF0000"/>
              </w:rPr>
              <w:t>1</w:t>
            </w:r>
            <w:r>
              <w:rPr>
                <w:rStyle w:val="31"/>
                <w:rFonts w:hint="eastAsia"/>
                <w:color w:val="FF0000"/>
              </w:rPr>
              <w:t>）</w:t>
            </w:r>
            <w:r>
              <w:rPr>
                <w:rFonts w:hint="eastAsia"/>
                <w:color w:val="FF0000"/>
              </w:rPr>
              <w:fldChar w:fldCharType="end"/>
            </w:r>
          </w:p>
          <w:p>
            <w:r>
              <w:rPr>
                <w:rFonts w:hint="eastAsia"/>
              </w:rPr>
              <w:t>2.管理员点击</w:t>
            </w:r>
            <w:r>
              <w:rPr>
                <w:rFonts w:hint="eastAsia"/>
                <w:color w:val="FF0000"/>
              </w:rPr>
              <w:fldChar w:fldCharType="begin"/>
            </w:r>
            <w:r>
              <w:rPr>
                <w:rFonts w:hint="eastAsia"/>
                <w:color w:val="FF0000"/>
              </w:rPr>
              <w:instrText xml:space="preserve"> HYPERLINK \l "A_用户名" </w:instrText>
            </w:r>
            <w:r>
              <w:rPr>
                <w:rFonts w:hint="eastAsia"/>
                <w:color w:val="FF0000"/>
              </w:rPr>
              <w:fldChar w:fldCharType="separate"/>
            </w:r>
            <w:r>
              <w:rPr>
                <w:rStyle w:val="31"/>
                <w:rFonts w:hint="eastAsia"/>
                <w:color w:val="FF0000"/>
              </w:rPr>
              <w:t>用户名</w:t>
            </w:r>
            <w:r>
              <w:rPr>
                <w:rFonts w:hint="eastAsia"/>
                <w:color w:val="FF0000"/>
              </w:rPr>
              <w:fldChar w:fldCharType="end"/>
            </w:r>
            <w:r>
              <w:rPr>
                <w:rFonts w:hint="eastAsia"/>
              </w:rPr>
              <w:t>，显示</w:t>
            </w:r>
            <w:r>
              <w:rPr>
                <w:rFonts w:hint="eastAsia"/>
                <w:color w:val="FF0000"/>
              </w:rPr>
              <w:fldChar w:fldCharType="begin"/>
            </w:r>
            <w:r>
              <w:rPr>
                <w:rFonts w:hint="eastAsia"/>
                <w:color w:val="FF0000"/>
              </w:rPr>
              <w:instrText xml:space="preserve"> HYPERLINK \l "A_用户具体信息界面" </w:instrText>
            </w:r>
            <w:r>
              <w:rPr>
                <w:rFonts w:hint="eastAsia"/>
                <w:color w:val="FF0000"/>
              </w:rPr>
              <w:fldChar w:fldCharType="separate"/>
            </w:r>
            <w:r>
              <w:rPr>
                <w:rStyle w:val="31"/>
                <w:rFonts w:hint="eastAsia"/>
                <w:color w:val="FF0000"/>
              </w:rPr>
              <w:t>用户具体信息界面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2-10.0用户名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2-10.用户具体信息界面0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62" w:name="A_用户名"/>
      <w:r>
        <w:rPr>
          <w:rFonts w:hint="eastAsia"/>
          <w:color w:val="FF0000"/>
        </w:rPr>
        <w:t>用户名</w:t>
      </w:r>
    </w:p>
    <w:bookmarkEnd w:id="562"/>
    <w:p>
      <w:pPr>
        <w:rPr>
          <w:color w:val="FF0000"/>
        </w:rPr>
      </w:pPr>
      <w:r>
        <w:drawing>
          <wp:inline distT="0" distB="0" distL="0" distR="0">
            <wp:extent cx="5274310" cy="269367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7"/>
                    <a:stretch>
                      <a:fillRect/>
                    </a:stretch>
                  </pic:blipFill>
                  <pic:spPr>
                    <a:xfrm>
                      <a:off x="0" y="0"/>
                      <a:ext cx="5274310" cy="2693670"/>
                    </a:xfrm>
                    <a:prstGeom prst="rect">
                      <a:avLst/>
                    </a:prstGeom>
                  </pic:spPr>
                </pic:pic>
              </a:graphicData>
            </a:graphic>
          </wp:inline>
        </w:drawing>
      </w:r>
      <w:r>
        <w:br w:type="textWrapping"/>
      </w:r>
    </w:p>
    <w:p>
      <w:pPr>
        <w:widowControl/>
        <w:jc w:val="left"/>
        <w:rPr>
          <w:color w:val="FF0000"/>
        </w:rPr>
      </w:pPr>
      <w:r>
        <w:rPr>
          <w:color w:val="FF0000"/>
        </w:rPr>
        <w:br w:type="page"/>
      </w:r>
    </w:p>
    <w:p>
      <w:pPr>
        <w:rPr>
          <w:rFonts w:hint="eastAsia"/>
        </w:rPr>
      </w:pPr>
      <w:bookmarkStart w:id="563" w:name="A_用户具体信息界面"/>
      <w:r>
        <w:rPr>
          <w:rFonts w:hint="eastAsia"/>
          <w:color w:val="FF0000"/>
        </w:rPr>
        <w:t>用户具体信息界面</w:t>
      </w:r>
    </w:p>
    <w:bookmarkEnd w:id="563"/>
    <w:p>
      <w:r>
        <w:drawing>
          <wp:inline distT="0" distB="0" distL="0" distR="0">
            <wp:extent cx="5274310" cy="270700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8"/>
                    <a:stretch>
                      <a:fillRect/>
                    </a:stretch>
                  </pic:blipFill>
                  <pic:spPr>
                    <a:xfrm>
                      <a:off x="0" y="0"/>
                      <a:ext cx="5274310" cy="2707005"/>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5274310" cy="371792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5274310" cy="3717925"/>
                    </a:xfrm>
                    <a:prstGeom prst="rect">
                      <a:avLst/>
                    </a:prstGeom>
                  </pic:spPr>
                </pic:pic>
              </a:graphicData>
            </a:graphic>
          </wp:inline>
        </w:drawing>
      </w:r>
    </w:p>
    <w:p/>
    <w:p>
      <w:pPr>
        <w:pStyle w:val="4"/>
      </w:pPr>
      <w:bookmarkStart w:id="564" w:name="_Toc31064"/>
      <w:r>
        <w:rPr>
          <w:rFonts w:hint="eastAsia"/>
        </w:rPr>
        <w:t>4.3.13管理员重置密码</w:t>
      </w:r>
      <w:bookmarkEnd w:id="56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A</w:t>
            </w:r>
            <w:r>
              <w:rPr>
                <w:rFonts w:hint="eastAsia"/>
              </w:rPr>
              <w:t>-</w:t>
            </w:r>
            <w:r>
              <w:t>2</w:t>
            </w:r>
            <w:r>
              <w:rPr>
                <w:rFonts w:hint="eastAsia"/>
              </w:rPr>
              <w:t>-1</w:t>
            </w:r>
            <w:r>
              <w:t>1</w:t>
            </w:r>
            <w:r>
              <w:rPr>
                <w:rFonts w:hint="eastAsia"/>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2-11.0管理员查看用户信息</w:t>
            </w:r>
          </w:p>
          <w:p>
            <w:pPr>
              <w:rPr>
                <w:rFonts w:hint="eastAsia"/>
              </w:rPr>
            </w:pPr>
            <w:r>
              <w:rPr>
                <w:rFonts w:hint="eastAsia"/>
              </w:rPr>
              <w:t>1.查看具体的用户信息</w:t>
            </w:r>
            <w:r>
              <w:rPr>
                <w:rFonts w:hint="eastAsia"/>
                <w:color w:val="FF0000"/>
              </w:rPr>
              <w:fldChar w:fldCharType="begin"/>
            </w:r>
            <w:r>
              <w:rPr>
                <w:rFonts w:hint="eastAsia"/>
                <w:color w:val="FF0000"/>
              </w:rPr>
              <w:instrText xml:space="preserve"> HYPERLINK \l "A_2_10" </w:instrText>
            </w:r>
            <w:r>
              <w:rPr>
                <w:rFonts w:hint="eastAsia"/>
                <w:color w:val="FF0000"/>
              </w:rPr>
              <w:fldChar w:fldCharType="separate"/>
            </w:r>
            <w:r>
              <w:rPr>
                <w:rStyle w:val="31"/>
                <w:rFonts w:hint="eastAsia"/>
                <w:color w:val="FF0000"/>
              </w:rPr>
              <w:t>（见A-2-10）</w:t>
            </w:r>
            <w:r>
              <w:rPr>
                <w:rFonts w:hint="eastAsia"/>
                <w:color w:val="FF0000"/>
              </w:rPr>
              <w:fldChar w:fldCharType="end"/>
            </w:r>
          </w:p>
          <w:p>
            <w:r>
              <w:rPr>
                <w:rFonts w:hint="eastAsia"/>
              </w:rPr>
              <w:t>2.管理员点击</w:t>
            </w:r>
            <w:r>
              <w:rPr>
                <w:rFonts w:hint="eastAsia"/>
                <w:color w:val="FF0000"/>
              </w:rPr>
              <w:fldChar w:fldCharType="begin"/>
            </w:r>
            <w:r>
              <w:rPr>
                <w:rFonts w:hint="eastAsia"/>
                <w:color w:val="FF0000"/>
              </w:rPr>
              <w:instrText xml:space="preserve"> HYPERLINK \l "A_重置密码按钮" </w:instrText>
            </w:r>
            <w:r>
              <w:rPr>
                <w:rFonts w:hint="eastAsia"/>
                <w:color w:val="FF0000"/>
              </w:rPr>
              <w:fldChar w:fldCharType="separate"/>
            </w:r>
            <w:r>
              <w:rPr>
                <w:rStyle w:val="31"/>
                <w:rFonts w:hint="eastAsia"/>
                <w:color w:val="FF0000"/>
              </w:rPr>
              <w:t>重置密码按钮</w:t>
            </w:r>
            <w:r>
              <w:rPr>
                <w:rFonts w:hint="eastAsia"/>
                <w:color w:val="FF0000"/>
              </w:rPr>
              <w:fldChar w:fldCharType="end"/>
            </w:r>
          </w:p>
          <w:p>
            <w:pPr>
              <w:rPr>
                <w:rFonts w:hint="eastAsia"/>
              </w:rPr>
            </w:pPr>
            <w:r>
              <w:rPr>
                <w:rFonts w:hint="eastAsia"/>
              </w:rPr>
              <w:t>3.显示提示信息：重置成功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2-11.0具体用户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2-11.0重置成功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65" w:name="A_重置密码按钮"/>
      <w:r>
        <w:rPr>
          <w:rFonts w:hint="eastAsia"/>
          <w:color w:val="FF0000"/>
        </w:rPr>
        <w:t>重置密码按钮</w:t>
      </w:r>
    </w:p>
    <w:bookmarkEnd w:id="565"/>
    <w:p>
      <w:r>
        <w:drawing>
          <wp:inline distT="0" distB="0" distL="0" distR="0">
            <wp:extent cx="5274310" cy="271399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0"/>
                    <a:stretch>
                      <a:fillRect/>
                    </a:stretch>
                  </pic:blipFill>
                  <pic:spPr>
                    <a:xfrm>
                      <a:off x="0" y="0"/>
                      <a:ext cx="5274310" cy="2713990"/>
                    </a:xfrm>
                    <a:prstGeom prst="rect">
                      <a:avLst/>
                    </a:prstGeom>
                  </pic:spPr>
                </pic:pic>
              </a:graphicData>
            </a:graphic>
          </wp:inline>
        </w:drawing>
      </w:r>
    </w:p>
    <w:p>
      <w:pPr>
        <w:rPr>
          <w:rFonts w:hint="eastAsia"/>
          <w:color w:val="FF0000"/>
        </w:rPr>
      </w:pPr>
      <w:r>
        <w:rPr>
          <w:rFonts w:hint="eastAsia"/>
          <w:color w:val="FF0000"/>
        </w:rPr>
        <w:t>对话框图</w:t>
      </w:r>
    </w:p>
    <w:p>
      <w:r>
        <w:drawing>
          <wp:inline distT="0" distB="0" distL="0" distR="0">
            <wp:extent cx="5274310" cy="404622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1"/>
                    <a:stretch>
                      <a:fillRect/>
                    </a:stretch>
                  </pic:blipFill>
                  <pic:spPr>
                    <a:xfrm>
                      <a:off x="0" y="0"/>
                      <a:ext cx="5274310" cy="4046220"/>
                    </a:xfrm>
                    <a:prstGeom prst="rect">
                      <a:avLst/>
                    </a:prstGeom>
                  </pic:spPr>
                </pic:pic>
              </a:graphicData>
            </a:graphic>
          </wp:inline>
        </w:drawing>
      </w:r>
    </w:p>
    <w:p/>
    <w:p/>
    <w:p>
      <w:pPr>
        <w:pStyle w:val="4"/>
      </w:pPr>
      <w:bookmarkStart w:id="566" w:name="_Toc23551"/>
      <w:r>
        <w:rPr>
          <w:rFonts w:hint="eastAsia"/>
        </w:rPr>
        <w:t>4.3.14管理员解封注册用户名</w:t>
      </w:r>
      <w:bookmarkEnd w:id="56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2-12.0管理员解封注册的用户名</w:t>
            </w:r>
          </w:p>
          <w:p>
            <w:pPr>
              <w:rPr>
                <w:rFonts w:hint="eastAsia"/>
              </w:rPr>
            </w:pPr>
            <w:r>
              <w:rPr>
                <w:rFonts w:hint="eastAsia"/>
              </w:rPr>
              <w:t>1.点击</w:t>
            </w:r>
            <w:r>
              <w:rPr>
                <w:rFonts w:hint="eastAsia"/>
                <w:color w:val="FF0000"/>
                <w:u w:val="none"/>
              </w:rPr>
              <w:fldChar w:fldCharType="begin"/>
            </w:r>
            <w:r>
              <w:rPr>
                <w:rFonts w:hint="eastAsia"/>
                <w:color w:val="FF0000"/>
                <w:u w:val="none"/>
              </w:rPr>
              <w:instrText xml:space="preserve"> HYPERLINK \l "A_禁止用户名列表_解冻按钮" </w:instrText>
            </w:r>
            <w:r>
              <w:rPr>
                <w:rFonts w:hint="eastAsia"/>
                <w:color w:val="FF0000"/>
                <w:u w:val="none"/>
              </w:rPr>
              <w:fldChar w:fldCharType="separate"/>
            </w:r>
            <w:r>
              <w:rPr>
                <w:rStyle w:val="31"/>
                <w:rFonts w:hint="eastAsia"/>
                <w:color w:val="FF0000"/>
              </w:rPr>
              <w:t>禁止用户名列表</w:t>
            </w:r>
            <w:r>
              <w:rPr>
                <w:rFonts w:hint="eastAsia"/>
                <w:color w:val="FF0000"/>
                <w:u w:val="none"/>
              </w:rPr>
              <w:fldChar w:fldCharType="end"/>
            </w:r>
          </w:p>
          <w:p>
            <w:r>
              <w:rPr>
                <w:rFonts w:hint="eastAsia"/>
              </w:rPr>
              <w:t>1.管理员通过复选框选择需要解封的注册用户名</w:t>
            </w:r>
          </w:p>
          <w:p>
            <w:pPr>
              <w:rPr>
                <w:color w:val="FF0000"/>
              </w:rPr>
            </w:pPr>
            <w:r>
              <w:rPr>
                <w:rFonts w:hint="eastAsia"/>
              </w:rPr>
              <w:t>2.点击</w:t>
            </w:r>
            <w:r>
              <w:rPr>
                <w:rFonts w:hint="eastAsia"/>
                <w:color w:val="FF0000"/>
              </w:rPr>
              <w:fldChar w:fldCharType="begin"/>
            </w:r>
            <w:r>
              <w:rPr>
                <w:rFonts w:hint="eastAsia"/>
                <w:color w:val="FF0000"/>
              </w:rPr>
              <w:instrText xml:space="preserve"> HYPERLINK \l "A_禁止用户名列表_解冻按钮" </w:instrText>
            </w:r>
            <w:r>
              <w:rPr>
                <w:rFonts w:hint="eastAsia"/>
                <w:color w:val="FF0000"/>
              </w:rPr>
              <w:fldChar w:fldCharType="separate"/>
            </w:r>
            <w:r>
              <w:rPr>
                <w:rStyle w:val="31"/>
                <w:rFonts w:hint="eastAsia"/>
                <w:color w:val="FF0000"/>
              </w:rPr>
              <w:t>解冻按钮</w:t>
            </w:r>
            <w:r>
              <w:rPr>
                <w:rFonts w:hint="eastAsia"/>
                <w:color w:val="FF0000"/>
              </w:rPr>
              <w:fldChar w:fldCharType="end"/>
            </w:r>
          </w:p>
          <w:p>
            <w:pPr>
              <w:rPr>
                <w:rFonts w:hint="eastAsia"/>
              </w:rPr>
            </w:pPr>
            <w:r>
              <w:rPr>
                <w:rFonts w:hint="eastAsia"/>
              </w:rPr>
              <w:t>3.返回</w:t>
            </w:r>
            <w:r>
              <w:rPr>
                <w:rFonts w:hint="eastAsia"/>
                <w:color w:val="FF0000"/>
              </w:rPr>
              <w:fldChar w:fldCharType="begin"/>
            </w:r>
            <w:r>
              <w:rPr>
                <w:rFonts w:hint="eastAsia"/>
                <w:color w:val="FF0000"/>
              </w:rPr>
              <w:instrText xml:space="preserve"> HYPERLINK \l "A_禁止用户名列表_解冻按钮" </w:instrText>
            </w:r>
            <w:r>
              <w:rPr>
                <w:rFonts w:hint="eastAsia"/>
                <w:color w:val="FF0000"/>
              </w:rPr>
              <w:fldChar w:fldCharType="separate"/>
            </w:r>
            <w:r>
              <w:rPr>
                <w:rStyle w:val="31"/>
                <w:rFonts w:hint="eastAsia"/>
                <w:color w:val="FF0000"/>
              </w:rPr>
              <w:t>禁止用户名列表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2-12.0E1不选择解封的注册用户名</w:t>
            </w:r>
          </w:p>
          <w:p>
            <w:r>
              <w:rPr>
                <w:rFonts w:hint="eastAsia"/>
              </w:rPr>
              <w:t>系统提示错误信息：未选择解封的注册用户名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2-12.0禁止用户名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2-12.0禁止用户名列表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BR-A-9必须选择解封的用户名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bookmarkStart w:id="567" w:name="A_禁止用户名列表_解冻按钮"/>
      <w:r>
        <w:rPr>
          <w:rFonts w:hint="eastAsia"/>
          <w:color w:val="FF0000"/>
        </w:rPr>
        <w:t>禁止用户名列表/解冻按钮</w:t>
      </w:r>
    </w:p>
    <w:bookmarkEnd w:id="567"/>
    <w:p>
      <w:pPr>
        <w:rPr>
          <w:rFonts w:hint="eastAsia"/>
        </w:rPr>
      </w:pPr>
      <w:r>
        <w:drawing>
          <wp:inline distT="0" distB="0" distL="0" distR="0">
            <wp:extent cx="5274310" cy="26936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2"/>
                    <a:stretch>
                      <a:fillRect/>
                    </a:stretch>
                  </pic:blipFill>
                  <pic:spPr>
                    <a:xfrm>
                      <a:off x="0" y="0"/>
                      <a:ext cx="5274310" cy="2693670"/>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4428490" cy="347599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53"/>
                    <a:stretch>
                      <a:fillRect/>
                    </a:stretch>
                  </pic:blipFill>
                  <pic:spPr>
                    <a:xfrm>
                      <a:off x="0" y="0"/>
                      <a:ext cx="4428571" cy="3476190"/>
                    </a:xfrm>
                    <a:prstGeom prst="rect">
                      <a:avLst/>
                    </a:prstGeom>
                  </pic:spPr>
                </pic:pic>
              </a:graphicData>
            </a:graphic>
          </wp:inline>
        </w:drawing>
      </w:r>
    </w:p>
    <w:p>
      <w:pPr>
        <w:pStyle w:val="4"/>
      </w:pPr>
      <w:bookmarkStart w:id="568" w:name="_Toc7736"/>
      <w:r>
        <w:rPr>
          <w:rFonts w:hint="eastAsia"/>
        </w:rPr>
        <w:t>4.3.15管理员查询封禁的IP地址</w:t>
      </w:r>
      <w:bookmarkEnd w:id="56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A-2-13查询封禁的IP地址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1.显示指定条件下的封禁的IP地址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2-13.0查询封禁的IP地址</w:t>
            </w:r>
          </w:p>
          <w:p>
            <w:r>
              <w:rPr>
                <w:rFonts w:hint="eastAsia"/>
              </w:rPr>
              <w:t>1.管理员输入最早的封禁日期</w:t>
            </w:r>
          </w:p>
          <w:p>
            <w:r>
              <w:t>2.</w:t>
            </w:r>
            <w:r>
              <w:rPr>
                <w:rFonts w:hint="eastAsia"/>
              </w:rPr>
              <w:t>管理员输入最晚的封禁日期</w:t>
            </w:r>
          </w:p>
          <w:p>
            <w:r>
              <w:rPr>
                <w:rFonts w:hint="eastAsia"/>
              </w:rPr>
              <w:t>3.管理员输入模糊查询条件</w:t>
            </w:r>
          </w:p>
          <w:p>
            <w:pPr>
              <w:rPr>
                <w:rFonts w:hint="eastAsia"/>
              </w:rPr>
            </w:pPr>
            <w:r>
              <w:rPr>
                <w:rFonts w:hint="eastAsia"/>
              </w:rPr>
              <w:t>4.点击</w:t>
            </w:r>
            <w:r>
              <w:rPr>
                <w:rFonts w:hint="eastAsia"/>
                <w:color w:val="FF0000"/>
              </w:rPr>
              <w:fldChar w:fldCharType="begin"/>
            </w:r>
            <w:r>
              <w:rPr>
                <w:rFonts w:hint="eastAsia"/>
                <w:color w:val="FF0000"/>
              </w:rPr>
              <w:instrText xml:space="preserve"> HYPERLINK \l "A_查询" </w:instrText>
            </w:r>
            <w:r>
              <w:rPr>
                <w:rFonts w:hint="eastAsia"/>
                <w:color w:val="FF0000"/>
              </w:rPr>
              <w:fldChar w:fldCharType="separate"/>
            </w:r>
            <w:r>
              <w:rPr>
                <w:rStyle w:val="31"/>
                <w:rFonts w:hint="eastAsia"/>
                <w:color w:val="FF0000"/>
              </w:rPr>
              <w:t>查询</w:t>
            </w:r>
            <w:r>
              <w:rPr>
                <w:rFonts w:hint="eastAsia"/>
                <w:color w:val="FF0000"/>
              </w:rPr>
              <w:fldChar w:fldCharType="end"/>
            </w:r>
          </w:p>
          <w:p>
            <w:r>
              <w:t>5.</w:t>
            </w:r>
            <w:r>
              <w:rPr>
                <w:rFonts w:hint="eastAsia"/>
              </w:rPr>
              <w:t>显示符合组合条件下的被封禁IP地址，如无，显示无法找到相应的封禁Ip地址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2-13.0最早的封禁日期，最晚的封禁日期，模糊查询条件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2-13.0无法找到相应的封禁Ip地址，相应的被封禁的IP地址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69" w:name="A_查询"/>
      <w:r>
        <w:rPr>
          <w:rFonts w:hint="eastAsia"/>
          <w:color w:val="FF0000"/>
        </w:rPr>
        <w:t>查询</w:t>
      </w:r>
    </w:p>
    <w:bookmarkEnd w:id="569"/>
    <w:p>
      <w:pPr>
        <w:rPr>
          <w:color w:val="FF0000"/>
        </w:rPr>
      </w:pPr>
      <w:r>
        <w:drawing>
          <wp:inline distT="0" distB="0" distL="0" distR="0">
            <wp:extent cx="5274310" cy="2702560"/>
            <wp:effectExtent l="0" t="0" r="254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4"/>
                    <a:stretch>
                      <a:fillRect/>
                    </a:stretch>
                  </pic:blipFill>
                  <pic:spPr>
                    <a:xfrm>
                      <a:off x="0" y="0"/>
                      <a:ext cx="5274310" cy="2702560"/>
                    </a:xfrm>
                    <a:prstGeom prst="rect">
                      <a:avLst/>
                    </a:prstGeom>
                  </pic:spPr>
                </pic:pic>
              </a:graphicData>
            </a:graphic>
          </wp:inline>
        </w:drawing>
      </w:r>
    </w:p>
    <w:p>
      <w:pPr>
        <w:rPr>
          <w:rFonts w:hint="eastAsia"/>
          <w:color w:val="FF0000"/>
        </w:rPr>
      </w:pPr>
      <w:r>
        <w:rPr>
          <w:rFonts w:hint="eastAsia"/>
          <w:color w:val="FF0000"/>
        </w:rPr>
        <w:t>对话框图</w:t>
      </w:r>
    </w:p>
    <w:p>
      <w:r>
        <w:drawing>
          <wp:inline distT="0" distB="0" distL="0" distR="0">
            <wp:extent cx="5274310" cy="31051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5"/>
                    <a:stretch>
                      <a:fillRect/>
                    </a:stretch>
                  </pic:blipFill>
                  <pic:spPr>
                    <a:xfrm>
                      <a:off x="0" y="0"/>
                      <a:ext cx="5274310" cy="3105150"/>
                    </a:xfrm>
                    <a:prstGeom prst="rect">
                      <a:avLst/>
                    </a:prstGeom>
                  </pic:spPr>
                </pic:pic>
              </a:graphicData>
            </a:graphic>
          </wp:inline>
        </w:drawing>
      </w:r>
    </w:p>
    <w:p/>
    <w:p>
      <w:pPr>
        <w:pStyle w:val="4"/>
      </w:pPr>
      <w:bookmarkStart w:id="570" w:name="_Toc22067"/>
      <w:r>
        <w:rPr>
          <w:rFonts w:hint="eastAsia"/>
        </w:rPr>
        <w:t>4.3.16管理员查询封禁的注册用户名</w:t>
      </w:r>
      <w:bookmarkEnd w:id="57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A-2-14查询封禁的注册用户名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管理员表示他希望先查询封禁的注册用户名并且之后解封某些指定的封禁的注册用户名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1.显示指定条件下的封禁的注册用户名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2-14.0查询封禁的注册用户名</w:t>
            </w:r>
          </w:p>
          <w:p>
            <w:r>
              <w:rPr>
                <w:rFonts w:hint="eastAsia"/>
              </w:rPr>
              <w:t>1.管理员输入最早的封禁日期</w:t>
            </w:r>
          </w:p>
          <w:p>
            <w:r>
              <w:t>2.</w:t>
            </w:r>
            <w:r>
              <w:rPr>
                <w:rFonts w:hint="eastAsia"/>
              </w:rPr>
              <w:t>管理员输入最晚的封禁日期</w:t>
            </w:r>
          </w:p>
          <w:p>
            <w:r>
              <w:rPr>
                <w:rFonts w:hint="eastAsia"/>
              </w:rPr>
              <w:t>3.管理员输入模糊查询条件</w:t>
            </w:r>
          </w:p>
          <w:p>
            <w:pPr>
              <w:rPr>
                <w:rFonts w:hint="eastAsia"/>
              </w:rPr>
            </w:pPr>
            <w:r>
              <w:rPr>
                <w:rFonts w:hint="eastAsia"/>
              </w:rPr>
              <w:t>4.点击</w:t>
            </w:r>
            <w:r>
              <w:rPr>
                <w:rFonts w:hint="eastAsia"/>
                <w:color w:val="FF0000"/>
              </w:rPr>
              <w:fldChar w:fldCharType="begin"/>
            </w:r>
            <w:r>
              <w:rPr>
                <w:rFonts w:hint="eastAsia"/>
                <w:color w:val="FF0000"/>
              </w:rPr>
              <w:instrText xml:space="preserve"> HYPERLINK \l "A_查询按钮" </w:instrText>
            </w:r>
            <w:r>
              <w:rPr>
                <w:rFonts w:hint="eastAsia"/>
                <w:color w:val="FF0000"/>
              </w:rPr>
              <w:fldChar w:fldCharType="separate"/>
            </w:r>
            <w:r>
              <w:rPr>
                <w:rStyle w:val="31"/>
                <w:rFonts w:hint="eastAsia"/>
                <w:color w:val="FF0000"/>
              </w:rPr>
              <w:t>查询按钮</w:t>
            </w:r>
            <w:r>
              <w:rPr>
                <w:rFonts w:hint="eastAsia"/>
                <w:color w:val="FF0000"/>
              </w:rPr>
              <w:fldChar w:fldCharType="end"/>
            </w:r>
          </w:p>
          <w:p>
            <w:r>
              <w:rPr>
                <w:rFonts w:hint="eastAsia"/>
              </w:rPr>
              <w:t>5.显示符合组合条件下的被封禁的注册用户名，如无，显示无法找到相应的封禁的注册用户名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2-14.0最早的封禁日期，最晚的封禁日期，模糊查询条件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2-14.0符合组合条件下的被封禁的注册用户名，无法找到相应的封禁的注册用户名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71" w:name="A_查询按钮"/>
      <w:r>
        <w:rPr>
          <w:rFonts w:hint="eastAsia"/>
          <w:color w:val="FF0000"/>
        </w:rPr>
        <w:t>查询按钮</w:t>
      </w:r>
    </w:p>
    <w:bookmarkEnd w:id="571"/>
    <w:p>
      <w:pPr>
        <w:rPr>
          <w:rFonts w:hint="eastAsia"/>
          <w:color w:val="FF0000"/>
        </w:rPr>
      </w:pPr>
      <w:r>
        <w:drawing>
          <wp:inline distT="0" distB="0" distL="0" distR="0">
            <wp:extent cx="5274310" cy="26790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6"/>
                    <a:stretch>
                      <a:fillRect/>
                    </a:stretch>
                  </pic:blipFill>
                  <pic:spPr>
                    <a:xfrm>
                      <a:off x="0" y="0"/>
                      <a:ext cx="5274310" cy="2679065"/>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274310" cy="2895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7"/>
                    <a:stretch>
                      <a:fillRect/>
                    </a:stretch>
                  </pic:blipFill>
                  <pic:spPr>
                    <a:xfrm>
                      <a:off x="0" y="0"/>
                      <a:ext cx="5274310" cy="2895600"/>
                    </a:xfrm>
                    <a:prstGeom prst="rect">
                      <a:avLst/>
                    </a:prstGeom>
                  </pic:spPr>
                </pic:pic>
              </a:graphicData>
            </a:graphic>
          </wp:inline>
        </w:drawing>
      </w:r>
    </w:p>
    <w:p>
      <w:pPr>
        <w:pStyle w:val="4"/>
      </w:pPr>
      <w:bookmarkStart w:id="572" w:name="_Toc15036"/>
      <w:r>
        <w:rPr>
          <w:rFonts w:hint="eastAsia"/>
        </w:rPr>
        <w:t>4.3.17管理员查询封禁的用户</w:t>
      </w:r>
      <w:bookmarkEnd w:id="57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A-2-15查询封禁的用户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1.显示指定条件下的封禁的用户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2-15.0查询封禁的注册用户名</w:t>
            </w:r>
          </w:p>
          <w:p>
            <w:r>
              <w:rPr>
                <w:rFonts w:hint="eastAsia"/>
              </w:rPr>
              <w:t>1.管理员输入模糊查询条件</w:t>
            </w:r>
          </w:p>
          <w:p>
            <w:r>
              <w:rPr>
                <w:rFonts w:hint="eastAsia"/>
              </w:rPr>
              <w:t>2.管理员根据下拉列表，选择学生，教师，案例拥有者，管理员</w:t>
            </w:r>
          </w:p>
          <w:p>
            <w:r>
              <w:rPr>
                <w:rFonts w:hint="eastAsia"/>
              </w:rPr>
              <w:t>3.管理员选择下拉列表，未激活</w:t>
            </w:r>
          </w:p>
          <w:p>
            <w:r>
              <w:rPr>
                <w:rFonts w:hint="eastAsia"/>
              </w:rPr>
              <w:t>4.管理员根据下拉列表选择最早的注册时间</w:t>
            </w:r>
          </w:p>
          <w:p>
            <w:r>
              <w:rPr>
                <w:rFonts w:hint="eastAsia"/>
              </w:rPr>
              <w:t>5.管理员根据下拉列表选择最晚的注册时间</w:t>
            </w:r>
          </w:p>
          <w:p>
            <w:pPr>
              <w:rPr>
                <w:rFonts w:hint="eastAsia"/>
                <w:color w:val="FF0000"/>
              </w:rPr>
            </w:pPr>
            <w:r>
              <w:rPr>
                <w:rFonts w:hint="eastAsia"/>
              </w:rPr>
              <w:t>6.点击</w:t>
            </w:r>
            <w:r>
              <w:rPr>
                <w:rFonts w:hint="eastAsia"/>
                <w:color w:val="FF0000"/>
              </w:rPr>
              <w:fldChar w:fldCharType="begin"/>
            </w:r>
            <w:r>
              <w:rPr>
                <w:rFonts w:hint="eastAsia"/>
                <w:color w:val="FF0000"/>
              </w:rPr>
              <w:instrText xml:space="preserve"> HYPERLINK \l "A_查询按钮1" </w:instrText>
            </w:r>
            <w:r>
              <w:rPr>
                <w:rFonts w:hint="eastAsia"/>
                <w:color w:val="FF0000"/>
              </w:rPr>
              <w:fldChar w:fldCharType="separate"/>
            </w:r>
            <w:r>
              <w:rPr>
                <w:rStyle w:val="30"/>
                <w:rFonts w:hint="eastAsia"/>
                <w:color w:val="FF0000"/>
              </w:rPr>
              <w:t>查询按钮</w:t>
            </w:r>
            <w:r>
              <w:rPr>
                <w:rFonts w:hint="eastAsia"/>
                <w:color w:val="FF0000"/>
              </w:rPr>
              <w:fldChar w:fldCharType="end"/>
            </w:r>
          </w:p>
          <w:p>
            <w:r>
              <w:rPr>
                <w:rFonts w:hint="eastAsia"/>
              </w:rPr>
              <w:t>7.网站显示这些条件下被封禁用户所有信息，如无查询结果，系统提示无法找到相应的被封禁的用户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2-15.0模糊查询条件，用户类型，未激活，最早注册时间，最晚注册时间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2-15.0显示这些条件下被封禁用户所有信息，系统提示无法找到相应的被封禁的用户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73" w:name="A_查询按钮1"/>
      <w:r>
        <w:rPr>
          <w:rFonts w:hint="eastAsia"/>
          <w:color w:val="FF0000"/>
        </w:rPr>
        <w:t>查询按钮</w:t>
      </w:r>
    </w:p>
    <w:bookmarkEnd w:id="573"/>
    <w:p>
      <w:pPr>
        <w:rPr>
          <w:rFonts w:hint="eastAsia"/>
        </w:rPr>
      </w:pPr>
      <w:r>
        <w:drawing>
          <wp:inline distT="0" distB="0" distL="0" distR="0">
            <wp:extent cx="5274310" cy="272415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8"/>
                    <a:stretch>
                      <a:fillRect/>
                    </a:stretch>
                  </pic:blipFill>
                  <pic:spPr>
                    <a:xfrm>
                      <a:off x="0" y="0"/>
                      <a:ext cx="5274310" cy="2724150"/>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5274310" cy="2869565"/>
            <wp:effectExtent l="0" t="0" r="2540" b="698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9"/>
                    <a:stretch>
                      <a:fillRect/>
                    </a:stretch>
                  </pic:blipFill>
                  <pic:spPr>
                    <a:xfrm>
                      <a:off x="0" y="0"/>
                      <a:ext cx="5274310" cy="2869565"/>
                    </a:xfrm>
                    <a:prstGeom prst="rect">
                      <a:avLst/>
                    </a:prstGeom>
                  </pic:spPr>
                </pic:pic>
              </a:graphicData>
            </a:graphic>
          </wp:inline>
        </w:drawing>
      </w:r>
    </w:p>
    <w:p/>
    <w:p>
      <w:pPr>
        <w:pStyle w:val="4"/>
      </w:pPr>
      <w:bookmarkStart w:id="574" w:name="_Toc3684"/>
      <w:r>
        <w:rPr>
          <w:rFonts w:hint="eastAsia"/>
        </w:rPr>
        <w:t>4.3.18管理员查找案例</w:t>
      </w:r>
      <w:bookmarkEnd w:id="574"/>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575" w:name="A_3_1"/>
            <w:r>
              <w:rPr>
                <w:rFonts w:hint="eastAsia"/>
              </w:rPr>
              <w:t>A-3-1</w:t>
            </w:r>
            <w:bookmarkEnd w:id="575"/>
            <w:r>
              <w:t xml:space="preserve"> </w:t>
            </w:r>
            <w:r>
              <w:rPr>
                <w:rFonts w:hint="eastAsia"/>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1.管理员进入指定案例的信息界面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3-1.0管理员通过组合条件查询案例</w:t>
            </w:r>
          </w:p>
          <w:p>
            <w:r>
              <w:rPr>
                <w:rFonts w:hint="eastAsia"/>
              </w:rPr>
              <w:t>1.管理员通过下拉列表选择案例类型：计算机，土木工程，通信工程等等</w:t>
            </w:r>
          </w:p>
          <w:p>
            <w:r>
              <w:rPr>
                <w:rFonts w:hint="eastAsia"/>
              </w:rPr>
              <w:t>2.管理员通过下拉列表选择案例状态：已冻结，审核中，已启用</w:t>
            </w:r>
          </w:p>
          <w:p>
            <w:r>
              <w:rPr>
                <w:rFonts w:hint="eastAsia"/>
              </w:rPr>
              <w:t>3.管理员通过下拉列表选择最早的案例上传时间</w:t>
            </w:r>
          </w:p>
          <w:p>
            <w:r>
              <w:rPr>
                <w:rFonts w:hint="eastAsia"/>
              </w:rPr>
              <w:t>4.管理员通过下拉列表选择最晚的案例上传时间</w:t>
            </w:r>
          </w:p>
          <w:p>
            <w:r>
              <w:rPr>
                <w:rFonts w:hint="eastAsia"/>
              </w:rPr>
              <w:t>5.管理员输入案例名称</w:t>
            </w:r>
          </w:p>
          <w:p>
            <w:pPr>
              <w:rPr>
                <w:rFonts w:hint="eastAsia"/>
              </w:rPr>
            </w:pPr>
            <w:r>
              <w:rPr>
                <w:rFonts w:hint="eastAsia"/>
              </w:rPr>
              <w:t>6.点击</w:t>
            </w:r>
            <w:r>
              <w:rPr>
                <w:rFonts w:hint="eastAsia"/>
                <w:color w:val="FF0000"/>
              </w:rPr>
              <w:fldChar w:fldCharType="begin"/>
            </w:r>
            <w:r>
              <w:rPr>
                <w:rFonts w:hint="eastAsia"/>
                <w:color w:val="FF0000"/>
              </w:rPr>
              <w:instrText xml:space="preserve"> HYPERLINK \l "A_查询按钮2" </w:instrText>
            </w:r>
            <w:r>
              <w:rPr>
                <w:rFonts w:hint="eastAsia"/>
                <w:color w:val="FF0000"/>
              </w:rPr>
              <w:fldChar w:fldCharType="separate"/>
            </w:r>
            <w:r>
              <w:rPr>
                <w:rStyle w:val="30"/>
                <w:rFonts w:hint="eastAsia"/>
                <w:color w:val="FF0000"/>
              </w:rPr>
              <w:t>查询按钮</w:t>
            </w:r>
            <w:r>
              <w:rPr>
                <w:rFonts w:hint="eastAsia"/>
                <w:color w:val="FF0000"/>
              </w:rPr>
              <w:fldChar w:fldCharType="end"/>
            </w:r>
          </w:p>
          <w:p>
            <w:r>
              <w:rPr>
                <w:rFonts w:hint="eastAsia"/>
              </w:rPr>
              <w:t>7.系统显示相应的案例，如无查询结果：显示无法找到相应案例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3-1.0案例类型，案例状态，案例名称，案例上传时间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3-2.0相应的案例列表，无法找到相应案例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76" w:name="A_查询按钮2"/>
      <w:r>
        <w:rPr>
          <w:rFonts w:hint="eastAsia"/>
          <w:color w:val="FF0000"/>
        </w:rPr>
        <w:t>查询按钮</w:t>
      </w:r>
    </w:p>
    <w:bookmarkEnd w:id="576"/>
    <w:p>
      <w:pPr>
        <w:rPr>
          <w:rFonts w:hint="eastAsia"/>
        </w:rPr>
      </w:pPr>
      <w:bookmarkStart w:id="810" w:name="_GoBack"/>
      <w:r>
        <w:drawing>
          <wp:inline distT="0" distB="0" distL="0" distR="0">
            <wp:extent cx="5274310" cy="2641600"/>
            <wp:effectExtent l="0" t="0" r="254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60"/>
                    <a:stretch>
                      <a:fillRect/>
                    </a:stretch>
                  </pic:blipFill>
                  <pic:spPr>
                    <a:xfrm>
                      <a:off x="0" y="0"/>
                      <a:ext cx="5274310" cy="2641600"/>
                    </a:xfrm>
                    <a:prstGeom prst="rect">
                      <a:avLst/>
                    </a:prstGeom>
                  </pic:spPr>
                </pic:pic>
              </a:graphicData>
            </a:graphic>
          </wp:inline>
        </w:drawing>
      </w:r>
      <w:bookmarkEnd w:id="810"/>
    </w:p>
    <w:p>
      <w:pPr>
        <w:rPr>
          <w:color w:val="FF0000"/>
        </w:rPr>
      </w:pPr>
      <w:r>
        <w:rPr>
          <w:rFonts w:hint="eastAsia"/>
          <w:color w:val="FF0000"/>
        </w:rPr>
        <w:t>对话框图</w:t>
      </w:r>
    </w:p>
    <w:p>
      <w:pPr>
        <w:rPr>
          <w:rFonts w:hint="eastAsia"/>
        </w:rPr>
      </w:pPr>
      <w:r>
        <w:drawing>
          <wp:inline distT="0" distB="0" distL="0" distR="0">
            <wp:extent cx="4666615" cy="3028315"/>
            <wp:effectExtent l="0" t="0" r="635"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1"/>
                    <a:stretch>
                      <a:fillRect/>
                    </a:stretch>
                  </pic:blipFill>
                  <pic:spPr>
                    <a:xfrm>
                      <a:off x="0" y="0"/>
                      <a:ext cx="4666667" cy="3028571"/>
                    </a:xfrm>
                    <a:prstGeom prst="rect">
                      <a:avLst/>
                    </a:prstGeom>
                  </pic:spPr>
                </pic:pic>
              </a:graphicData>
            </a:graphic>
          </wp:inline>
        </w:drawing>
      </w:r>
    </w:p>
    <w:p/>
    <w:p/>
    <w:p>
      <w:pPr>
        <w:pStyle w:val="4"/>
      </w:pPr>
      <w:bookmarkStart w:id="577" w:name="_Toc23444"/>
      <w:r>
        <w:rPr>
          <w:rFonts w:hint="eastAsia"/>
        </w:rPr>
        <w:t>4.3.19管理员删除案例</w:t>
      </w:r>
      <w:bookmarkEnd w:id="5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1.更新案例列表</w:t>
            </w:r>
          </w:p>
          <w:p>
            <w:r>
              <w:rPr>
                <w:rFonts w:hint="eastAsia"/>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3-2.0管理员删除案例</w:t>
            </w:r>
          </w:p>
          <w:p>
            <w:r>
              <w:rPr>
                <w:rFonts w:hint="eastAsia"/>
              </w:rPr>
              <w:t>1.管理员通过指定条件查找案例</w:t>
            </w:r>
            <w:r>
              <w:rPr>
                <w:rFonts w:hint="eastAsia"/>
                <w:color w:val="FF0000"/>
              </w:rPr>
              <w:fldChar w:fldCharType="begin"/>
            </w:r>
            <w:r>
              <w:rPr>
                <w:rFonts w:hint="eastAsia"/>
                <w:color w:val="FF0000"/>
              </w:rPr>
              <w:instrText xml:space="preserve"> HYPERLINK \l "A_3_1" </w:instrText>
            </w:r>
            <w:r>
              <w:rPr>
                <w:rFonts w:hint="eastAsia"/>
                <w:color w:val="FF0000"/>
              </w:rPr>
              <w:fldChar w:fldCharType="separate"/>
            </w:r>
            <w:r>
              <w:rPr>
                <w:rStyle w:val="31"/>
                <w:rFonts w:hint="eastAsia"/>
                <w:color w:val="FF0000"/>
              </w:rPr>
              <w:t>（见A-3-1）</w:t>
            </w:r>
            <w:r>
              <w:rPr>
                <w:rFonts w:hint="eastAsia"/>
                <w:color w:val="FF0000"/>
              </w:rPr>
              <w:fldChar w:fldCharType="end"/>
            </w:r>
          </w:p>
          <w:p>
            <w:r>
              <w:rPr>
                <w:rFonts w:hint="eastAsia"/>
              </w:rPr>
              <w:t>2.管理员通过复选框选择需要删除的案例</w:t>
            </w:r>
          </w:p>
          <w:p>
            <w:r>
              <w:rPr>
                <w:rFonts w:hint="eastAsia"/>
              </w:rPr>
              <w:t>3.点击</w:t>
            </w:r>
            <w:r>
              <w:rPr>
                <w:rFonts w:hint="eastAsia"/>
                <w:color w:val="FF0000"/>
              </w:rPr>
              <w:fldChar w:fldCharType="begin"/>
            </w:r>
            <w:r>
              <w:rPr>
                <w:rFonts w:hint="eastAsia"/>
                <w:color w:val="FF0000"/>
              </w:rPr>
              <w:instrText xml:space="preserve"> HYPERLINK \l "A_删除按钮_案例列表界面" </w:instrText>
            </w:r>
            <w:r>
              <w:rPr>
                <w:rFonts w:hint="eastAsia"/>
                <w:color w:val="FF0000"/>
              </w:rPr>
              <w:fldChar w:fldCharType="separate"/>
            </w:r>
            <w:r>
              <w:rPr>
                <w:rStyle w:val="31"/>
                <w:rFonts w:hint="eastAsia"/>
                <w:color w:val="FF0000"/>
              </w:rPr>
              <w:t>删除按钮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"A_删除按钮_案例列表界面" </w:instrText>
            </w:r>
            <w:r>
              <w:rPr>
                <w:rFonts w:hint="eastAsia"/>
                <w:color w:val="FF0000"/>
              </w:rPr>
              <w:fldChar w:fldCharType="separate"/>
            </w:r>
            <w:r>
              <w:rPr>
                <w:rStyle w:val="31"/>
                <w:rFonts w:hint="eastAsia"/>
                <w:color w:val="FF0000"/>
              </w:rPr>
              <w:t>案例列表界面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3-2.0E1未选择案例</w:t>
            </w:r>
          </w:p>
          <w:p>
            <w:r>
              <w:rPr>
                <w:rFonts w:hint="eastAsia"/>
              </w:rPr>
              <w:t>1系统提示错误信息：未选择相应的案例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3-2.0案例列表界面，未选择相应的案例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pPr>
        <w:rPr>
          <w:color w:val="FF0000"/>
        </w:rPr>
      </w:pPr>
      <w:bookmarkStart w:id="578" w:name="A_删除按钮_案例列表界面"/>
      <w:r>
        <w:rPr>
          <w:rFonts w:hint="eastAsia"/>
          <w:color w:val="FF0000"/>
          <w:lang w:val="en-US" w:eastAsia="zh-CN"/>
        </w:rPr>
        <w:t>删除</w:t>
      </w:r>
      <w:r>
        <w:rPr>
          <w:rFonts w:hint="eastAsia"/>
          <w:color w:val="FF0000"/>
        </w:rPr>
        <w:t>按钮/案例列表界面</w:t>
      </w:r>
    </w:p>
    <w:bookmarkEnd w:id="578"/>
    <w:p>
      <w:r>
        <w:drawing>
          <wp:inline distT="0" distB="0" distL="0" distR="0">
            <wp:extent cx="5274310" cy="2641600"/>
            <wp:effectExtent l="0" t="0" r="254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0"/>
                    <a:stretch>
                      <a:fillRect/>
                    </a:stretch>
                  </pic:blipFill>
                  <pic:spPr>
                    <a:xfrm>
                      <a:off x="0" y="0"/>
                      <a:ext cx="5274310" cy="264160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4942840" cy="439991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2"/>
                    <a:stretch>
                      <a:fillRect/>
                    </a:stretch>
                  </pic:blipFill>
                  <pic:spPr>
                    <a:xfrm>
                      <a:off x="0" y="0"/>
                      <a:ext cx="4942857" cy="4400000"/>
                    </a:xfrm>
                    <a:prstGeom prst="rect">
                      <a:avLst/>
                    </a:prstGeom>
                  </pic:spPr>
                </pic:pic>
              </a:graphicData>
            </a:graphic>
          </wp:inline>
        </w:drawing>
      </w:r>
    </w:p>
    <w:p/>
    <w:p>
      <w:pPr>
        <w:pStyle w:val="4"/>
      </w:pPr>
      <w:bookmarkStart w:id="579" w:name="_Toc30649"/>
      <w:r>
        <w:rPr>
          <w:rFonts w:hint="eastAsia"/>
        </w:rPr>
        <w:t>4.3.20管理员查看案例信息</w:t>
      </w:r>
      <w:bookmarkEnd w:id="57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A-3-3</w:t>
            </w:r>
            <w:bookmarkStart w:id="580" w:name="_Hlk533189806"/>
            <w:r>
              <w:rPr>
                <w:rFonts w:hint="eastAsia"/>
              </w:rPr>
              <w:t>查看案例信息</w:t>
            </w:r>
            <w:bookmarkEnd w:id="5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3-2.0管理员查看案例信息</w:t>
            </w:r>
          </w:p>
          <w:p>
            <w:r>
              <w:rPr>
                <w:rFonts w:hint="eastAsia"/>
              </w:rPr>
              <w:t>1.管理员通过指定条件查找案例</w:t>
            </w:r>
            <w:r>
              <w:rPr>
                <w:rFonts w:hint="eastAsia"/>
                <w:color w:val="FF0000"/>
              </w:rPr>
              <w:fldChar w:fldCharType="begin"/>
            </w:r>
            <w:r>
              <w:rPr>
                <w:rFonts w:hint="eastAsia"/>
                <w:color w:val="FF0000"/>
              </w:rPr>
              <w:instrText xml:space="preserve"> HYPERLINK \l "A_3_1" </w:instrText>
            </w:r>
            <w:r>
              <w:rPr>
                <w:rFonts w:hint="eastAsia"/>
                <w:color w:val="FF0000"/>
              </w:rPr>
              <w:fldChar w:fldCharType="separate"/>
            </w:r>
            <w:r>
              <w:rPr>
                <w:rStyle w:val="31"/>
                <w:rFonts w:hint="eastAsia"/>
                <w:color w:val="FF0000"/>
              </w:rPr>
              <w:t>（见A-3-1）</w:t>
            </w:r>
            <w:r>
              <w:rPr>
                <w:rFonts w:hint="eastAsia"/>
                <w:color w:val="FF0000"/>
              </w:rPr>
              <w:fldChar w:fldCharType="end"/>
            </w:r>
          </w:p>
          <w:p>
            <w:r>
              <w:rPr>
                <w:rFonts w:hint="eastAsia"/>
              </w:rPr>
              <w:t>2.管理员通过点击相应的案例名称，进入</w:t>
            </w:r>
            <w:r>
              <w:rPr>
                <w:rFonts w:hint="eastAsia"/>
                <w:color w:val="FF0000"/>
              </w:rPr>
              <w:fldChar w:fldCharType="begin"/>
            </w:r>
            <w:r>
              <w:rPr>
                <w:rFonts w:hint="eastAsia"/>
                <w:color w:val="FF0000"/>
              </w:rPr>
              <w:instrText xml:space="preserve"> HYPERLINK \l "A_案例具体信息界面" </w:instrText>
            </w:r>
            <w:r>
              <w:rPr>
                <w:rFonts w:hint="eastAsia"/>
                <w:color w:val="FF0000"/>
              </w:rPr>
              <w:fldChar w:fldCharType="separate"/>
            </w:r>
            <w:r>
              <w:rPr>
                <w:rStyle w:val="31"/>
                <w:rFonts w:hint="eastAsia"/>
                <w:color w:val="FF0000"/>
              </w:rPr>
              <w:t>案例具体信息界面</w:t>
            </w:r>
            <w:r>
              <w:rPr>
                <w:rFonts w:hint="eastAsia"/>
                <w:color w:val="FF0000"/>
              </w:rPr>
              <w:fldChar w:fldCharType="end"/>
            </w:r>
            <w:r>
              <w:rPr>
                <w:rFonts w:hint="eastAsia"/>
              </w:rPr>
              <w:t>，查看案例的具体信息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3-2.0案例具体信息界面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81" w:name="A_案例具体信息界面"/>
      <w:r>
        <w:rPr>
          <w:rFonts w:hint="eastAsia"/>
          <w:color w:val="FF0000"/>
        </w:rPr>
        <w:t>案例具体信息界面</w:t>
      </w:r>
    </w:p>
    <w:bookmarkEnd w:id="581"/>
    <w:p>
      <w:r>
        <w:drawing>
          <wp:inline distT="0" distB="0" distL="0" distR="0">
            <wp:extent cx="5274310" cy="30308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63"/>
                    <a:stretch>
                      <a:fillRect/>
                    </a:stretch>
                  </pic:blipFill>
                  <pic:spPr>
                    <a:xfrm>
                      <a:off x="0" y="0"/>
                      <a:ext cx="5274310" cy="3030855"/>
                    </a:xfrm>
                    <a:prstGeom prst="rect">
                      <a:avLst/>
                    </a:prstGeom>
                  </pic:spPr>
                </pic:pic>
              </a:graphicData>
            </a:graphic>
          </wp:inline>
        </w:drawing>
      </w:r>
    </w:p>
    <w:p>
      <w:pPr>
        <w:rPr>
          <w:color w:val="FF0000"/>
        </w:rPr>
      </w:pPr>
      <w:r>
        <w:rPr>
          <w:rFonts w:hint="eastAsia"/>
          <w:color w:val="FF0000"/>
        </w:rPr>
        <w:t>对话框图</w:t>
      </w:r>
    </w:p>
    <w:p>
      <w:pPr>
        <w:rPr>
          <w:rFonts w:hint="eastAsia"/>
          <w:color w:val="FF0000"/>
        </w:rPr>
      </w:pPr>
      <w:r>
        <w:drawing>
          <wp:inline distT="0" distB="0" distL="0" distR="0">
            <wp:extent cx="5094605" cy="375221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64"/>
                    <a:stretch>
                      <a:fillRect/>
                    </a:stretch>
                  </pic:blipFill>
                  <pic:spPr>
                    <a:xfrm>
                      <a:off x="0" y="0"/>
                      <a:ext cx="5095238" cy="3752381"/>
                    </a:xfrm>
                    <a:prstGeom prst="rect">
                      <a:avLst/>
                    </a:prstGeom>
                  </pic:spPr>
                </pic:pic>
              </a:graphicData>
            </a:graphic>
          </wp:inline>
        </w:drawing>
      </w:r>
    </w:p>
    <w:p>
      <w:pPr>
        <w:pStyle w:val="4"/>
      </w:pPr>
      <w:bookmarkStart w:id="582" w:name="_Toc17310"/>
      <w:r>
        <w:rPr>
          <w:rFonts w:hint="eastAsia"/>
        </w:rPr>
        <w:t>4.3.21管理员恢复案例</w:t>
      </w:r>
      <w:bookmarkEnd w:id="58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A-3-4恢复案例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管理员希望恢复指定案例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管理员表示他希望恢复某些指定的案例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t xml:space="preserve"> </w:t>
            </w:r>
            <w:r>
              <w:rPr>
                <w:rFonts w:hint="eastAsia"/>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3-4.0管理员恢复案例</w:t>
            </w:r>
          </w:p>
          <w:p>
            <w:pPr>
              <w:rPr>
                <w:rFonts w:hint="eastAsia"/>
              </w:rPr>
            </w:pPr>
            <w:r>
              <w:rPr>
                <w:rFonts w:hint="eastAsia"/>
              </w:rPr>
              <w:t>1.管理员点击</w:t>
            </w:r>
            <w:r>
              <w:rPr>
                <w:rFonts w:hint="eastAsia"/>
                <w:color w:val="FF0000"/>
              </w:rPr>
              <w:fldChar w:fldCharType="begin"/>
            </w:r>
            <w:r>
              <w:rPr>
                <w:rFonts w:hint="eastAsia"/>
                <w:color w:val="FF0000"/>
              </w:rPr>
              <w:instrText xml:space="preserve"> HYPERLINK \l "A_恢复案例按钮_恢复按钮_恢复案例列表" </w:instrText>
            </w:r>
            <w:r>
              <w:rPr>
                <w:rFonts w:hint="eastAsia"/>
                <w:color w:val="FF0000"/>
              </w:rPr>
              <w:fldChar w:fldCharType="separate"/>
            </w:r>
            <w:r>
              <w:rPr>
                <w:rStyle w:val="31"/>
                <w:rFonts w:hint="eastAsia"/>
                <w:color w:val="FF0000"/>
              </w:rPr>
              <w:t>恢复案例按钮</w:t>
            </w:r>
            <w:r>
              <w:rPr>
                <w:rFonts w:hint="eastAsia"/>
                <w:color w:val="FF0000"/>
              </w:rPr>
              <w:fldChar w:fldCharType="end"/>
            </w:r>
          </w:p>
          <w:p>
            <w:r>
              <w:rPr>
                <w:rFonts w:hint="eastAsia"/>
              </w:rPr>
              <w:t>1.管理员通过指定条件查找案例（见A-3-1）</w:t>
            </w:r>
          </w:p>
          <w:p>
            <w:r>
              <w:rPr>
                <w:rFonts w:hint="eastAsia"/>
              </w:rPr>
              <w:t>2.管理员通过复选框选择需要恢复的案例</w:t>
            </w:r>
          </w:p>
          <w:p>
            <w:r>
              <w:rPr>
                <w:rFonts w:hint="eastAsia"/>
              </w:rPr>
              <w:t>3.点击</w:t>
            </w:r>
            <w:r>
              <w:rPr>
                <w:rFonts w:hint="eastAsia"/>
                <w:color w:val="FF0000"/>
              </w:rPr>
              <w:fldChar w:fldCharType="begin"/>
            </w:r>
            <w:r>
              <w:rPr>
                <w:rFonts w:hint="eastAsia"/>
                <w:color w:val="FF0000"/>
              </w:rPr>
              <w:instrText xml:space="preserve"> HYPERLINK \l "A_恢复案例按钮_恢复按钮_恢复案例列表" </w:instrText>
            </w:r>
            <w:r>
              <w:rPr>
                <w:rFonts w:hint="eastAsia"/>
                <w:color w:val="FF0000"/>
              </w:rPr>
              <w:fldChar w:fldCharType="separate"/>
            </w:r>
            <w:r>
              <w:rPr>
                <w:rStyle w:val="31"/>
                <w:rFonts w:hint="eastAsia"/>
                <w:color w:val="FF0000"/>
              </w:rPr>
              <w:t>恢复按钮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"A_恢复案例按钮_恢复按钮_恢复案例列表" </w:instrText>
            </w:r>
            <w:r>
              <w:rPr>
                <w:rFonts w:hint="eastAsia"/>
                <w:color w:val="FF0000"/>
              </w:rPr>
              <w:fldChar w:fldCharType="separate"/>
            </w:r>
            <w:r>
              <w:rPr>
                <w:rStyle w:val="31"/>
                <w:rFonts w:hint="eastAsia"/>
                <w:color w:val="FF0000"/>
              </w:rPr>
              <w:t>恢复案例列表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3-4.0案例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3-4.0恢复案例列表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83" w:name="A_恢复案例按钮_恢复按钮_恢复案例列表"/>
      <w:r>
        <w:rPr>
          <w:rFonts w:hint="eastAsia"/>
          <w:color w:val="FF0000"/>
        </w:rPr>
        <w:t>恢复案例按钮/恢复按钮/恢复案例列表</w:t>
      </w:r>
    </w:p>
    <w:bookmarkEnd w:id="583"/>
    <w:p>
      <w:pPr>
        <w:rPr>
          <w:rFonts w:hint="eastAsia"/>
          <w:color w:val="FF0000"/>
        </w:rPr>
      </w:pPr>
      <w:r>
        <w:drawing>
          <wp:inline distT="0" distB="0" distL="0" distR="0">
            <wp:extent cx="5274310" cy="267462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65"/>
                    <a:stretch>
                      <a:fillRect/>
                    </a:stretch>
                  </pic:blipFill>
                  <pic:spPr>
                    <a:xfrm>
                      <a:off x="0" y="0"/>
                      <a:ext cx="5274310" cy="2674620"/>
                    </a:xfrm>
                    <a:prstGeom prst="rect">
                      <a:avLst/>
                    </a:prstGeom>
                  </pic:spPr>
                </pic:pic>
              </a:graphicData>
            </a:graphic>
          </wp:inline>
        </w:drawing>
      </w:r>
    </w:p>
    <w:p>
      <w:pPr>
        <w:rPr>
          <w:color w:val="FF0000"/>
        </w:rPr>
      </w:pPr>
      <w:r>
        <w:rPr>
          <w:color w:val="FF0000"/>
        </w:rPr>
        <w:t xml:space="preserve"> </w:t>
      </w:r>
      <w:r>
        <w:rPr>
          <w:rFonts w:hint="eastAsia"/>
          <w:color w:val="FF0000"/>
        </w:rPr>
        <w:t>对话框图</w:t>
      </w:r>
    </w:p>
    <w:p>
      <w:pPr>
        <w:rPr>
          <w:rFonts w:hint="eastAsia"/>
          <w:color w:val="FF0000"/>
        </w:rPr>
      </w:pPr>
      <w:r>
        <w:drawing>
          <wp:inline distT="0" distB="0" distL="0" distR="0">
            <wp:extent cx="5085080" cy="3828415"/>
            <wp:effectExtent l="0" t="0" r="127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66"/>
                    <a:stretch>
                      <a:fillRect/>
                    </a:stretch>
                  </pic:blipFill>
                  <pic:spPr>
                    <a:xfrm>
                      <a:off x="0" y="0"/>
                      <a:ext cx="5085714" cy="3828571"/>
                    </a:xfrm>
                    <a:prstGeom prst="rect">
                      <a:avLst/>
                    </a:prstGeom>
                  </pic:spPr>
                </pic:pic>
              </a:graphicData>
            </a:graphic>
          </wp:inline>
        </w:drawing>
      </w:r>
    </w:p>
    <w:p>
      <w:pPr>
        <w:pStyle w:val="4"/>
      </w:pPr>
      <w:bookmarkStart w:id="584" w:name="_Toc15523"/>
      <w:r>
        <w:rPr>
          <w:rFonts w:hint="eastAsia"/>
        </w:rPr>
        <w:t>4.3.22管理员冻结案例</w:t>
      </w:r>
      <w:bookmarkEnd w:id="584"/>
    </w:p>
    <w:p/>
    <w:tbl>
      <w:tblPr>
        <w:tblStyle w:val="3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211" w:type="dxa"/>
          </w:tcPr>
          <w:p>
            <w:r>
              <w:rPr>
                <w:rFonts w:hint="eastAsia"/>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211"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211"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211"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211" w:type="dxa"/>
          </w:tcPr>
          <w:p>
            <w:r>
              <w:rPr>
                <w:rFonts w:hint="eastAsia"/>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211" w:type="dxa"/>
          </w:tcPr>
          <w:p>
            <w:r>
              <w:rPr>
                <w:rFonts w:hint="eastAsia"/>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211"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211" w:type="dxa"/>
          </w:tcPr>
          <w:p>
            <w:r>
              <w:rPr>
                <w:rFonts w:hint="eastAsia"/>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211" w:type="dxa"/>
          </w:tcPr>
          <w:p>
            <w:r>
              <w:rPr>
                <w:rFonts w:hint="eastAsia"/>
              </w:rPr>
              <w:t>3-5.0管理员冻结案例</w:t>
            </w:r>
          </w:p>
          <w:p>
            <w:r>
              <w:rPr>
                <w:rFonts w:hint="eastAsia"/>
              </w:rPr>
              <w:t>1.管理员通过指定条件查找案例</w:t>
            </w:r>
            <w:r>
              <w:rPr>
                <w:rFonts w:hint="eastAsia"/>
                <w:color w:val="FF0000"/>
              </w:rPr>
              <w:fldChar w:fldCharType="begin"/>
            </w:r>
            <w:r>
              <w:rPr>
                <w:rFonts w:hint="eastAsia"/>
                <w:color w:val="FF0000"/>
              </w:rPr>
              <w:instrText xml:space="preserve"> HYPERLINK \l "A_3_1" </w:instrText>
            </w:r>
            <w:r>
              <w:rPr>
                <w:rFonts w:hint="eastAsia"/>
                <w:color w:val="FF0000"/>
              </w:rPr>
              <w:fldChar w:fldCharType="separate"/>
            </w:r>
            <w:r>
              <w:rPr>
                <w:rStyle w:val="31"/>
                <w:rFonts w:hint="eastAsia"/>
                <w:color w:val="FF0000"/>
              </w:rPr>
              <w:t>（见A-3-1）</w:t>
            </w:r>
            <w:r>
              <w:rPr>
                <w:rFonts w:hint="eastAsia"/>
                <w:color w:val="FF0000"/>
              </w:rPr>
              <w:fldChar w:fldCharType="end"/>
            </w:r>
          </w:p>
          <w:p>
            <w:r>
              <w:rPr>
                <w:rFonts w:hint="eastAsia"/>
              </w:rPr>
              <w:t>2.管理员通过复选框选择需要冻结的案例</w:t>
            </w:r>
          </w:p>
          <w:p>
            <w:r>
              <w:rPr>
                <w:rFonts w:hint="eastAsia"/>
              </w:rPr>
              <w:t>3.点击</w:t>
            </w:r>
            <w:r>
              <w:rPr>
                <w:rFonts w:hint="eastAsia"/>
                <w:color w:val="FF0000"/>
              </w:rPr>
              <w:fldChar w:fldCharType="begin"/>
            </w:r>
            <w:r>
              <w:rPr>
                <w:rFonts w:hint="eastAsia"/>
                <w:color w:val="FF0000"/>
              </w:rPr>
              <w:instrText xml:space="preserve"> HYPERLINK \l "A_案例列表界面_冻结按钮" </w:instrText>
            </w:r>
            <w:r>
              <w:rPr>
                <w:rFonts w:hint="eastAsia"/>
                <w:color w:val="FF0000"/>
              </w:rPr>
              <w:fldChar w:fldCharType="separate"/>
            </w:r>
            <w:r>
              <w:rPr>
                <w:rStyle w:val="31"/>
                <w:rFonts w:hint="eastAsia"/>
                <w:color w:val="FF0000"/>
              </w:rPr>
              <w:t>冻结按钮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"A_案例列表界面_冻结按钮" </w:instrText>
            </w:r>
            <w:r>
              <w:rPr>
                <w:rFonts w:hint="eastAsia"/>
                <w:color w:val="FF0000"/>
              </w:rPr>
              <w:fldChar w:fldCharType="separate"/>
            </w:r>
            <w:r>
              <w:rPr>
                <w:rStyle w:val="31"/>
                <w:rFonts w:hint="eastAsia"/>
                <w:color w:val="FF0000"/>
              </w:rPr>
              <w:t>案例列表界面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211"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211" w:type="dxa"/>
          </w:tcPr>
          <w:p>
            <w:r>
              <w:rPr>
                <w:rFonts w:hint="eastAsia"/>
              </w:rPr>
              <w:t>3-5.0E1未选择冻结案例</w:t>
            </w:r>
          </w:p>
          <w:p>
            <w:r>
              <w:rPr>
                <w:rFonts w:hint="eastAsia"/>
              </w:rPr>
              <w:t>1.系统提示错误信息：未选择冻结案例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211" w:type="dxa"/>
          </w:tcPr>
          <w:p>
            <w:pPr>
              <w:rPr>
                <w:rFonts w:hint="eastAsia"/>
              </w:rPr>
            </w:pPr>
            <w:r>
              <w:rPr>
                <w:rFonts w:hint="eastAsia"/>
              </w:rPr>
              <w:t>3-5.0案例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211" w:type="dxa"/>
          </w:tcPr>
          <w:p>
            <w:pPr>
              <w:rPr>
                <w:rFonts w:hint="eastAsia"/>
              </w:rPr>
            </w:pPr>
            <w:r>
              <w:rPr>
                <w:rFonts w:hint="eastAsia"/>
              </w:rPr>
              <w:t>3-5.0案例列表界面，未选择冻结案例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211" w:type="dxa"/>
          </w:tcPr>
          <w:p>
            <w:pPr>
              <w:rPr>
                <w:rFonts w:hint="eastAsia"/>
              </w:rPr>
            </w:pPr>
            <w:r>
              <w:rPr>
                <w:rFonts w:hint="eastAsia"/>
              </w:rPr>
              <w:t>BR-A-10冻结案例必须要先选择案例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211" w:type="dxa"/>
          </w:tcPr>
          <w:p/>
        </w:tc>
      </w:tr>
    </w:tbl>
    <w:p>
      <w:pPr>
        <w:rPr>
          <w:color w:val="FF0000"/>
        </w:rPr>
      </w:pPr>
      <w:bookmarkStart w:id="585" w:name="A_案例列表界面_冻结按钮"/>
      <w:r>
        <w:rPr>
          <w:rFonts w:hint="eastAsia"/>
          <w:color w:val="FF0000"/>
        </w:rPr>
        <w:t>案例列表界面/冻结按钮</w:t>
      </w:r>
    </w:p>
    <w:bookmarkEnd w:id="585"/>
    <w:p>
      <w:pPr>
        <w:rPr>
          <w:rFonts w:hint="eastAsia"/>
          <w:color w:val="FF0000"/>
        </w:rPr>
      </w:pPr>
      <w:r>
        <w:drawing>
          <wp:inline distT="0" distB="0" distL="0" distR="0">
            <wp:extent cx="5274310" cy="2696210"/>
            <wp:effectExtent l="0" t="0" r="254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67"/>
                    <a:stretch>
                      <a:fillRect/>
                    </a:stretch>
                  </pic:blipFill>
                  <pic:spPr>
                    <a:xfrm>
                      <a:off x="0" y="0"/>
                      <a:ext cx="5274310" cy="269621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038090" cy="442849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68"/>
                    <a:stretch>
                      <a:fillRect/>
                    </a:stretch>
                  </pic:blipFill>
                  <pic:spPr>
                    <a:xfrm>
                      <a:off x="0" y="0"/>
                      <a:ext cx="5038095" cy="4428571"/>
                    </a:xfrm>
                    <a:prstGeom prst="rect">
                      <a:avLst/>
                    </a:prstGeom>
                  </pic:spPr>
                </pic:pic>
              </a:graphicData>
            </a:graphic>
          </wp:inline>
        </w:drawing>
      </w:r>
    </w:p>
    <w:p>
      <w:pPr>
        <w:pStyle w:val="4"/>
      </w:pPr>
      <w:bookmarkStart w:id="586" w:name="_Toc16997"/>
      <w:r>
        <w:rPr>
          <w:rFonts w:hint="eastAsia"/>
        </w:rPr>
        <w:t>4.3.23管理员审核案例</w:t>
      </w:r>
      <w:bookmarkEnd w:id="586"/>
    </w:p>
    <w:p/>
    <w:tbl>
      <w:tblPr>
        <w:tblStyle w:val="3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352" w:type="dxa"/>
          </w:tcPr>
          <w:p>
            <w:r>
              <w:rPr>
                <w:rFonts w:hint="eastAsia"/>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352"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352"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352"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352" w:type="dxa"/>
          </w:tcPr>
          <w:p>
            <w:r>
              <w:rPr>
                <w:rFonts w:hint="eastAsia"/>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352" w:type="dxa"/>
          </w:tcPr>
          <w:p>
            <w:r>
              <w:rPr>
                <w:rFonts w:hint="eastAsia"/>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352" w:type="dxa"/>
          </w:tcPr>
          <w:p>
            <w:r>
              <w:rPr>
                <w:rFonts w:hint="eastAsia"/>
              </w:rPr>
              <w:t>1.管理员身份得到认证</w:t>
            </w:r>
          </w:p>
          <w:p>
            <w:r>
              <w:rPr>
                <w:rFonts w:hint="eastAsia"/>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352" w:type="dxa"/>
          </w:tcPr>
          <w:p>
            <w:r>
              <w:rPr>
                <w:rFonts w:hint="eastAsia"/>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352" w:type="dxa"/>
          </w:tcPr>
          <w:p>
            <w:r>
              <w:rPr>
                <w:rFonts w:hint="eastAsia"/>
              </w:rPr>
              <w:t>3-6.0管理员审核案例</w:t>
            </w:r>
          </w:p>
          <w:p>
            <w:r>
              <w:rPr>
                <w:rFonts w:hint="eastAsia"/>
              </w:rPr>
              <w:t>1.管理员通过指定条件查找案例</w:t>
            </w:r>
            <w:r>
              <w:rPr>
                <w:rFonts w:hint="eastAsia"/>
                <w:color w:val="FF0000"/>
              </w:rPr>
              <w:fldChar w:fldCharType="begin"/>
            </w:r>
            <w:r>
              <w:rPr>
                <w:rFonts w:hint="eastAsia"/>
                <w:color w:val="FF0000"/>
              </w:rPr>
              <w:instrText xml:space="preserve"> HYPERLINK \l "A_3_1" </w:instrText>
            </w:r>
            <w:r>
              <w:rPr>
                <w:rFonts w:hint="eastAsia"/>
                <w:color w:val="FF0000"/>
              </w:rPr>
              <w:fldChar w:fldCharType="separate"/>
            </w:r>
            <w:r>
              <w:rPr>
                <w:rStyle w:val="30"/>
                <w:rFonts w:hint="eastAsia"/>
                <w:color w:val="FF0000"/>
              </w:rPr>
              <w:t>（见A-3-1）</w:t>
            </w:r>
            <w:r>
              <w:rPr>
                <w:rFonts w:hint="eastAsia"/>
                <w:color w:val="FF0000"/>
              </w:rPr>
              <w:fldChar w:fldCharType="end"/>
            </w:r>
          </w:p>
          <w:p>
            <w:r>
              <w:rPr>
                <w:rFonts w:hint="eastAsia"/>
              </w:rPr>
              <w:t>2.管理员通过复选框选择需要审核的案例</w:t>
            </w:r>
          </w:p>
          <w:p>
            <w:r>
              <w:rPr>
                <w:rFonts w:hint="eastAsia"/>
              </w:rPr>
              <w:t>3.点击</w:t>
            </w:r>
            <w:r>
              <w:rPr>
                <w:rFonts w:hint="eastAsia"/>
                <w:color w:val="FF0000"/>
              </w:rPr>
              <w:fldChar w:fldCharType="begin"/>
            </w:r>
            <w:r>
              <w:rPr>
                <w:rFonts w:hint="eastAsia"/>
                <w:color w:val="FF0000"/>
              </w:rPr>
              <w:instrText xml:space="preserve"> HYPERLINK \l "A_案例申请列表_拒绝按钮_通过按钮" </w:instrText>
            </w:r>
            <w:r>
              <w:rPr>
                <w:rFonts w:hint="eastAsia"/>
                <w:color w:val="FF0000"/>
              </w:rPr>
              <w:fldChar w:fldCharType="separate"/>
            </w:r>
            <w:r>
              <w:rPr>
                <w:rStyle w:val="31"/>
                <w:rFonts w:hint="eastAsia"/>
                <w:color w:val="FF0000"/>
              </w:rPr>
              <w:t>通过按钮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"A_案例申请列表_拒绝按钮_通过按钮" </w:instrText>
            </w:r>
            <w:r>
              <w:rPr>
                <w:rFonts w:hint="eastAsia"/>
                <w:color w:val="FF0000"/>
              </w:rPr>
              <w:fldChar w:fldCharType="separate"/>
            </w:r>
            <w:r>
              <w:rPr>
                <w:rStyle w:val="31"/>
                <w:rFonts w:hint="eastAsia"/>
                <w:color w:val="FF0000"/>
              </w:rPr>
              <w:t>案例申请列表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352" w:type="dxa"/>
          </w:tcPr>
          <w:p>
            <w:r>
              <w:rPr>
                <w:rFonts w:hint="eastAsia"/>
              </w:rPr>
              <w:t>3-6.1管理员审核案例</w:t>
            </w:r>
          </w:p>
          <w:p>
            <w:r>
              <w:rPr>
                <w:rFonts w:hint="eastAsia"/>
              </w:rPr>
              <w:t>1.管理员通过指定条件查找案例</w:t>
            </w:r>
            <w:r>
              <w:rPr>
                <w:rFonts w:hint="eastAsia"/>
                <w:color w:val="FF0000"/>
              </w:rPr>
              <w:fldChar w:fldCharType="begin"/>
            </w:r>
            <w:r>
              <w:rPr>
                <w:rFonts w:hint="eastAsia"/>
                <w:color w:val="FF0000"/>
              </w:rPr>
              <w:instrText xml:space="preserve"> HYPERLINK \l "A_3_1" </w:instrText>
            </w:r>
            <w:r>
              <w:rPr>
                <w:rFonts w:hint="eastAsia"/>
                <w:color w:val="FF0000"/>
              </w:rPr>
              <w:fldChar w:fldCharType="separate"/>
            </w:r>
            <w:r>
              <w:rPr>
                <w:rStyle w:val="31"/>
                <w:rFonts w:hint="eastAsia"/>
                <w:color w:val="FF0000"/>
              </w:rPr>
              <w:t>（见A-3-1）</w:t>
            </w:r>
            <w:r>
              <w:rPr>
                <w:rFonts w:hint="eastAsia"/>
                <w:color w:val="FF0000"/>
              </w:rPr>
              <w:fldChar w:fldCharType="end"/>
            </w:r>
          </w:p>
          <w:p>
            <w:r>
              <w:rPr>
                <w:rFonts w:hint="eastAsia"/>
              </w:rPr>
              <w:t>2.管理员通过复选框选择需要审核的案例</w:t>
            </w:r>
          </w:p>
          <w:p>
            <w:r>
              <w:rPr>
                <w:rFonts w:hint="eastAsia"/>
              </w:rPr>
              <w:t>3.点击</w:t>
            </w:r>
            <w:r>
              <w:rPr>
                <w:rFonts w:hint="eastAsia"/>
                <w:color w:val="FF0000"/>
              </w:rPr>
              <w:fldChar w:fldCharType="begin"/>
            </w:r>
            <w:r>
              <w:rPr>
                <w:rFonts w:hint="eastAsia"/>
                <w:color w:val="FF0000"/>
              </w:rPr>
              <w:instrText xml:space="preserve"> HYPERLINK \l "A_案例申请列表_拒绝按钮_通过按钮" </w:instrText>
            </w:r>
            <w:r>
              <w:rPr>
                <w:rFonts w:hint="eastAsia"/>
                <w:color w:val="FF0000"/>
              </w:rPr>
              <w:fldChar w:fldCharType="separate"/>
            </w:r>
            <w:r>
              <w:rPr>
                <w:rStyle w:val="31"/>
                <w:rFonts w:hint="eastAsia"/>
                <w:color w:val="FF0000"/>
              </w:rPr>
              <w:t>拒绝按钮</w:t>
            </w:r>
            <w:r>
              <w:rPr>
                <w:rFonts w:hint="eastAsia"/>
                <w:color w:val="FF0000"/>
              </w:rPr>
              <w:fldChar w:fldCharType="end"/>
            </w:r>
          </w:p>
          <w:p>
            <w:r>
              <w:rPr>
                <w:rFonts w:hint="eastAsia"/>
              </w:rPr>
              <w:t>4.管理员填写拒绝理由</w:t>
            </w:r>
          </w:p>
          <w:p>
            <w:pPr>
              <w:rPr>
                <w:rFonts w:hint="eastAsia"/>
              </w:rPr>
            </w:pPr>
            <w:r>
              <w:rPr>
                <w:rFonts w:hint="eastAsia"/>
              </w:rPr>
              <w:t>5.点击确认</w:t>
            </w:r>
          </w:p>
          <w:p>
            <w:pPr>
              <w:rPr>
                <w:color w:val="FF0000"/>
              </w:rPr>
            </w:pPr>
            <w:r>
              <w:rPr>
                <w:rFonts w:hint="eastAsia"/>
              </w:rPr>
              <w:t>6.返回</w:t>
            </w:r>
            <w:r>
              <w:rPr>
                <w:rFonts w:hint="eastAsia"/>
                <w:color w:val="FF0000"/>
              </w:rPr>
              <w:fldChar w:fldCharType="begin"/>
            </w:r>
            <w:r>
              <w:rPr>
                <w:rFonts w:hint="eastAsia"/>
                <w:color w:val="FF0000"/>
              </w:rPr>
              <w:instrText xml:space="preserve"> HYPERLINK \l "A_拒绝理由_确认按钮_取消按钮" </w:instrText>
            </w:r>
            <w:r>
              <w:rPr>
                <w:rFonts w:hint="eastAsia"/>
                <w:color w:val="FF0000"/>
              </w:rPr>
              <w:fldChar w:fldCharType="separate"/>
            </w:r>
            <w:r>
              <w:rPr>
                <w:rStyle w:val="31"/>
                <w:rFonts w:hint="eastAsia"/>
                <w:color w:val="FF0000"/>
              </w:rPr>
              <w:t>案例申请列表</w:t>
            </w:r>
            <w:r>
              <w:rPr>
                <w:rFonts w:hint="eastAsia"/>
                <w:color w:val="FF0000"/>
              </w:rPr>
              <w:fldChar w:fldCharType="end"/>
            </w:r>
          </w:p>
          <w:p>
            <w:r>
              <w:rPr>
                <w:rFonts w:hint="eastAsia"/>
              </w:rPr>
              <w:t>3-6.2管理员审核案例</w:t>
            </w:r>
          </w:p>
          <w:p>
            <w:r>
              <w:rPr>
                <w:rFonts w:hint="eastAsia"/>
              </w:rPr>
              <w:t>1.管理员通过指定条件查找案例</w:t>
            </w:r>
            <w:r>
              <w:rPr>
                <w:rFonts w:hint="eastAsia"/>
                <w:color w:val="FF0000"/>
              </w:rPr>
              <w:fldChar w:fldCharType="begin"/>
            </w:r>
            <w:r>
              <w:rPr>
                <w:rFonts w:hint="eastAsia"/>
                <w:color w:val="FF0000"/>
              </w:rPr>
              <w:instrText xml:space="preserve"> HYPERLINK \l "A_3_1" </w:instrText>
            </w:r>
            <w:r>
              <w:rPr>
                <w:rFonts w:hint="eastAsia"/>
                <w:color w:val="FF0000"/>
              </w:rPr>
              <w:fldChar w:fldCharType="separate"/>
            </w:r>
            <w:r>
              <w:rPr>
                <w:rStyle w:val="31"/>
                <w:rFonts w:hint="eastAsia"/>
                <w:color w:val="FF0000"/>
              </w:rPr>
              <w:t>（见A-3-1）</w:t>
            </w:r>
            <w:r>
              <w:rPr>
                <w:rFonts w:hint="eastAsia"/>
                <w:color w:val="FF0000"/>
              </w:rPr>
              <w:fldChar w:fldCharType="end"/>
            </w:r>
          </w:p>
          <w:p>
            <w:r>
              <w:rPr>
                <w:rFonts w:hint="eastAsia"/>
              </w:rPr>
              <w:t>2.管理员通过复选框选择需要审核的案例</w:t>
            </w:r>
          </w:p>
          <w:p>
            <w:r>
              <w:rPr>
                <w:rFonts w:hint="eastAsia"/>
              </w:rPr>
              <w:t>3.点击</w:t>
            </w:r>
            <w:r>
              <w:rPr>
                <w:rFonts w:hint="eastAsia"/>
                <w:color w:val="FF0000"/>
              </w:rPr>
              <w:fldChar w:fldCharType="begin"/>
            </w:r>
            <w:r>
              <w:rPr>
                <w:rFonts w:hint="eastAsia"/>
                <w:color w:val="FF0000"/>
              </w:rPr>
              <w:instrText xml:space="preserve"> HYPERLINK \l "A_拒绝理由_确认按钮_取消按钮" </w:instrText>
            </w:r>
            <w:r>
              <w:rPr>
                <w:rFonts w:hint="eastAsia"/>
                <w:color w:val="FF0000"/>
              </w:rPr>
              <w:fldChar w:fldCharType="separate"/>
            </w:r>
            <w:r>
              <w:rPr>
                <w:rStyle w:val="31"/>
                <w:rFonts w:hint="eastAsia"/>
                <w:color w:val="FF0000"/>
              </w:rPr>
              <w:t>拒绝按钮</w:t>
            </w:r>
            <w:r>
              <w:rPr>
                <w:rFonts w:hint="eastAsia"/>
                <w:color w:val="FF0000"/>
              </w:rPr>
              <w:fldChar w:fldCharType="end"/>
            </w:r>
          </w:p>
          <w:p>
            <w:pPr>
              <w:rPr>
                <w:rFonts w:hint="eastAsia"/>
              </w:rPr>
            </w:pPr>
            <w:r>
              <w:rPr>
                <w:rFonts w:hint="eastAsia"/>
              </w:rPr>
              <w:t>4.点击取消</w:t>
            </w:r>
          </w:p>
          <w:p>
            <w:pPr>
              <w:rPr>
                <w:rFonts w:hint="eastAsia"/>
              </w:rPr>
            </w:pPr>
            <w:r>
              <w:rPr>
                <w:rFonts w:hint="eastAsia"/>
              </w:rPr>
              <w:t>5.返回</w:t>
            </w:r>
            <w:r>
              <w:rPr>
                <w:rFonts w:hint="eastAsia"/>
                <w:color w:val="FF0000"/>
              </w:rPr>
              <w:fldChar w:fldCharType="begin"/>
            </w:r>
            <w:r>
              <w:rPr>
                <w:rFonts w:hint="eastAsia"/>
                <w:color w:val="FF0000"/>
              </w:rPr>
              <w:instrText xml:space="preserve"> HYPERLINK \l "A_案例申请列表_拒绝按钮_通过按钮" </w:instrText>
            </w:r>
            <w:r>
              <w:rPr>
                <w:rFonts w:hint="eastAsia"/>
                <w:color w:val="FF0000"/>
              </w:rPr>
              <w:fldChar w:fldCharType="separate"/>
            </w:r>
            <w:r>
              <w:rPr>
                <w:rStyle w:val="31"/>
                <w:rFonts w:hint="eastAsia"/>
                <w:color w:val="FF0000"/>
              </w:rPr>
              <w:t>案例申请列表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352" w:type="dxa"/>
          </w:tcPr>
          <w:p>
            <w:r>
              <w:rPr>
                <w:rFonts w:hint="eastAsia"/>
              </w:rPr>
              <w:t>3-6.1E1拒绝理由为空</w:t>
            </w:r>
          </w:p>
          <w:p>
            <w:r>
              <w:rPr>
                <w:rFonts w:hint="eastAsia"/>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352" w:type="dxa"/>
          </w:tcPr>
          <w:p>
            <w:r>
              <w:rPr>
                <w:rFonts w:hint="eastAsia"/>
              </w:rPr>
              <w:t>3-6.0案例</w:t>
            </w:r>
          </w:p>
          <w:p>
            <w:pPr>
              <w:rPr>
                <w:rFonts w:hint="eastAsia"/>
              </w:rPr>
            </w:pPr>
            <w:r>
              <w:rPr>
                <w:rFonts w:hint="eastAsia"/>
              </w:rPr>
              <w:t>3-6.1案例，拒绝理由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352" w:type="dxa"/>
          </w:tcPr>
          <w:p>
            <w:r>
              <w:rPr>
                <w:rFonts w:hint="eastAsia"/>
              </w:rPr>
              <w:t>3-6.0案例申请列表</w:t>
            </w:r>
          </w:p>
          <w:p>
            <w:r>
              <w:rPr>
                <w:rFonts w:hint="eastAsia"/>
              </w:rPr>
              <w:t>3-6.0案例申请列表，拒绝案例理由不能为空</w:t>
            </w:r>
          </w:p>
          <w:p>
            <w:pPr>
              <w:rPr>
                <w:rFonts w:hint="eastAsia"/>
              </w:rPr>
            </w:pPr>
            <w:r>
              <w:rPr>
                <w:rFonts w:hint="eastAsia"/>
              </w:rPr>
              <w:t>3-6.3案例申请列表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352" w:type="dxa"/>
          </w:tcPr>
          <w:p>
            <w:pPr>
              <w:rPr>
                <w:rFonts w:hint="eastAsia"/>
              </w:rPr>
            </w:pPr>
            <w:r>
              <w:rPr>
                <w:rFonts w:hint="eastAsia"/>
              </w:rPr>
              <w:t>BR-A-11案例拒绝理由不能为空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352" w:type="dxa"/>
          </w:tcPr>
          <w:p/>
        </w:tc>
      </w:tr>
    </w:tbl>
    <w:p>
      <w:pPr>
        <w:rPr>
          <w:color w:val="FF0000"/>
        </w:rPr>
      </w:pPr>
      <w:bookmarkStart w:id="587" w:name="A_案例申请列表_拒绝按钮_通过按钮"/>
      <w:r>
        <w:rPr>
          <w:rFonts w:hint="eastAsia"/>
          <w:color w:val="FF0000"/>
        </w:rPr>
        <w:t>案例申请列表/拒绝按钮/通过按钮</w:t>
      </w:r>
    </w:p>
    <w:bookmarkEnd w:id="587"/>
    <w:p>
      <w:pPr>
        <w:rPr>
          <w:color w:val="FF0000"/>
        </w:rPr>
      </w:pPr>
      <w:r>
        <w:drawing>
          <wp:inline distT="0" distB="0" distL="0" distR="0">
            <wp:extent cx="5274310" cy="27260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69"/>
                    <a:stretch>
                      <a:fillRect/>
                    </a:stretch>
                  </pic:blipFill>
                  <pic:spPr>
                    <a:xfrm>
                      <a:off x="0" y="0"/>
                      <a:ext cx="5274310" cy="2726055"/>
                    </a:xfrm>
                    <a:prstGeom prst="rect">
                      <a:avLst/>
                    </a:prstGeom>
                  </pic:spPr>
                </pic:pic>
              </a:graphicData>
            </a:graphic>
          </wp:inline>
        </w:drawing>
      </w:r>
    </w:p>
    <w:p>
      <w:pPr>
        <w:rPr>
          <w:color w:val="FF0000"/>
        </w:rPr>
      </w:pPr>
      <w:bookmarkStart w:id="588" w:name="A_拒绝理由_确认按钮_取消按钮"/>
      <w:r>
        <w:rPr>
          <w:rFonts w:hint="eastAsia"/>
          <w:color w:val="FF0000"/>
        </w:rPr>
        <w:t>拒绝理由/确认按钮/取消按钮</w:t>
      </w:r>
    </w:p>
    <w:bookmarkEnd w:id="588"/>
    <w:p>
      <w:pPr>
        <w:rPr>
          <w:rFonts w:hint="eastAsia"/>
          <w:color w:val="FF0000"/>
        </w:rPr>
      </w:pPr>
      <w:r>
        <w:drawing>
          <wp:inline distT="0" distB="0" distL="0" distR="0">
            <wp:extent cx="5274310" cy="269811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0"/>
                    <a:stretch>
                      <a:fillRect/>
                    </a:stretch>
                  </pic:blipFill>
                  <pic:spPr>
                    <a:xfrm>
                      <a:off x="0" y="0"/>
                      <a:ext cx="5274310" cy="2698115"/>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5274310" cy="411289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1"/>
                    <a:stretch>
                      <a:fillRect/>
                    </a:stretch>
                  </pic:blipFill>
                  <pic:spPr>
                    <a:xfrm>
                      <a:off x="0" y="0"/>
                      <a:ext cx="5274310" cy="4112895"/>
                    </a:xfrm>
                    <a:prstGeom prst="rect">
                      <a:avLst/>
                    </a:prstGeom>
                  </pic:spPr>
                </pic:pic>
              </a:graphicData>
            </a:graphic>
          </wp:inline>
        </w:drawing>
      </w:r>
    </w:p>
    <w:p>
      <w:pPr>
        <w:pStyle w:val="4"/>
      </w:pPr>
      <w:bookmarkStart w:id="589" w:name="_Toc2524"/>
      <w:r>
        <w:rPr>
          <w:rFonts w:hint="eastAsia"/>
        </w:rPr>
        <w:t>4.3.24管理员查找实例</w:t>
      </w:r>
      <w:bookmarkEnd w:id="58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590" w:name="A_3_7"/>
            <w:r>
              <w:rPr>
                <w:rFonts w:hint="eastAsia"/>
              </w:rPr>
              <w:t>A-3-7</w:t>
            </w:r>
            <w:bookmarkEnd w:id="590"/>
            <w:r>
              <w:t xml:space="preserve"> </w:t>
            </w:r>
            <w:r>
              <w:rPr>
                <w:rFonts w:hint="eastAsia"/>
              </w:rPr>
              <w:t>查找实例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管理员通过案例名称查找指定的实例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管理员希望查看某个实例的信息或者管理员希望对某个指定实例信息进行操作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1.管理员进入指定实例的信息列表界面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3-7.0管理员通过组合条件查找实例</w:t>
            </w:r>
          </w:p>
          <w:p>
            <w:pPr>
              <w:rPr>
                <w:rFonts w:hint="eastAsia"/>
              </w:rPr>
            </w:pPr>
            <w:r>
              <w:rPr>
                <w:rFonts w:hint="eastAsia"/>
              </w:rPr>
              <w:t>1.管理员点击</w:t>
            </w:r>
            <w:r>
              <w:rPr>
                <w:rFonts w:hint="eastAsia"/>
                <w:color w:val="FF0000"/>
              </w:rPr>
              <w:fldChar w:fldCharType="begin"/>
            </w:r>
            <w:r>
              <w:rPr>
                <w:rFonts w:hint="eastAsia"/>
                <w:color w:val="FF0000"/>
              </w:rPr>
              <w:instrText xml:space="preserve"> HYPERLINK \l "A_项目列表按钮_查询按钮_实例列表界面" </w:instrText>
            </w:r>
            <w:r>
              <w:rPr>
                <w:rFonts w:hint="eastAsia"/>
                <w:color w:val="FF0000"/>
              </w:rPr>
              <w:fldChar w:fldCharType="separate"/>
            </w:r>
            <w:r>
              <w:rPr>
                <w:rStyle w:val="31"/>
                <w:rFonts w:hint="eastAsia"/>
                <w:color w:val="FF0000"/>
              </w:rPr>
              <w:t>项目列表按钮</w:t>
            </w:r>
            <w:r>
              <w:rPr>
                <w:rFonts w:hint="eastAsia"/>
                <w:color w:val="FF0000"/>
              </w:rPr>
              <w:fldChar w:fldCharType="end"/>
            </w:r>
          </w:p>
          <w:p>
            <w:r>
              <w:rPr>
                <w:rFonts w:hint="eastAsia"/>
              </w:rPr>
              <w:t>2.管理员通输入实例所属案例</w:t>
            </w:r>
            <w:r>
              <w:t xml:space="preserve"> </w:t>
            </w:r>
          </w:p>
          <w:p>
            <w:r>
              <w:rPr>
                <w:rFonts w:hint="eastAsia"/>
              </w:rPr>
              <w:t>3.管理员通过下拉列表选择最早的实例创建时间</w:t>
            </w:r>
          </w:p>
          <w:p>
            <w:r>
              <w:rPr>
                <w:rFonts w:hint="eastAsia"/>
              </w:rPr>
              <w:t>4.管理员通过下拉列表选择最晚的实例创建时间</w:t>
            </w:r>
          </w:p>
          <w:p>
            <w:r>
              <w:rPr>
                <w:rFonts w:hint="eastAsia"/>
              </w:rPr>
              <w:t>5.管理员输入实例模糊查询条件</w:t>
            </w:r>
          </w:p>
          <w:p>
            <w:pPr>
              <w:rPr>
                <w:rFonts w:hint="eastAsia"/>
              </w:rPr>
            </w:pPr>
            <w:r>
              <w:rPr>
                <w:rFonts w:hint="eastAsia"/>
              </w:rPr>
              <w:t>6.点击</w:t>
            </w:r>
            <w:r>
              <w:rPr>
                <w:rFonts w:hint="eastAsia"/>
                <w:color w:val="FF0000"/>
              </w:rPr>
              <w:fldChar w:fldCharType="begin"/>
            </w:r>
            <w:r>
              <w:rPr>
                <w:rFonts w:hint="eastAsia"/>
                <w:color w:val="FF0000"/>
              </w:rPr>
              <w:instrText xml:space="preserve"> HYPERLINK \l "A_项目列表按钮_查询按钮_实例列表界面" </w:instrText>
            </w:r>
            <w:r>
              <w:rPr>
                <w:rFonts w:hint="eastAsia"/>
                <w:color w:val="FF0000"/>
              </w:rPr>
              <w:fldChar w:fldCharType="separate"/>
            </w:r>
            <w:r>
              <w:rPr>
                <w:rStyle w:val="31"/>
                <w:rFonts w:hint="eastAsia"/>
                <w:color w:val="FF0000"/>
              </w:rPr>
              <w:t>查询按钮</w:t>
            </w:r>
            <w:r>
              <w:rPr>
                <w:rFonts w:hint="eastAsia"/>
                <w:color w:val="FF0000"/>
              </w:rPr>
              <w:fldChar w:fldCharType="end"/>
            </w:r>
          </w:p>
          <w:p>
            <w:r>
              <w:rPr>
                <w:rFonts w:hint="eastAsia"/>
              </w:rPr>
              <w:t>7.</w:t>
            </w:r>
            <w:r>
              <w:rPr>
                <w:rFonts w:hint="eastAsia"/>
                <w:color w:val="FF0000"/>
              </w:rPr>
              <w:fldChar w:fldCharType="begin"/>
            </w:r>
            <w:r>
              <w:rPr>
                <w:rFonts w:hint="eastAsia"/>
                <w:color w:val="FF0000"/>
              </w:rPr>
              <w:instrText xml:space="preserve"> HYPERLINK \l "A_项目列表按钮_查询按钮_实例列表界面" </w:instrText>
            </w:r>
            <w:r>
              <w:rPr>
                <w:rFonts w:hint="eastAsia"/>
                <w:color w:val="FF0000"/>
              </w:rPr>
              <w:fldChar w:fldCharType="separate"/>
            </w:r>
            <w:r>
              <w:rPr>
                <w:rStyle w:val="31"/>
                <w:rFonts w:hint="eastAsia"/>
                <w:color w:val="FF0000"/>
              </w:rPr>
              <w:t>实例列表界面</w:t>
            </w:r>
            <w:r>
              <w:rPr>
                <w:rFonts w:hint="eastAsia"/>
                <w:color w:val="FF0000"/>
              </w:rPr>
              <w:fldChar w:fldCharType="end"/>
            </w:r>
            <w:r>
              <w:rPr>
                <w:rFonts w:hint="eastAsia"/>
              </w:rPr>
              <w:t>显示相应的实例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3-7.0E1实例名称不存在</w:t>
            </w:r>
          </w:p>
          <w:p>
            <w:r>
              <w:rPr>
                <w:rFonts w:hint="eastAsia"/>
              </w:rPr>
              <w:t>1.系统提示信息：无法找到该实例信息</w:t>
            </w:r>
          </w:p>
          <w:p>
            <w:r>
              <w:rPr>
                <w:rFonts w:hint="eastAsia"/>
              </w:rPr>
              <w:t>3-7.0E2所属案例名称不存在</w:t>
            </w:r>
          </w:p>
          <w:p>
            <w:r>
              <w:rPr>
                <w:rFonts w:hint="eastAsia"/>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3-7.0实例所属案例，最早的实例创建时间，最晚的实例创建时间，模糊查询条件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3-7.0无法找到该实例信息，无法找到该案例，实例列表界面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BR-A-12所属案例必须存在，实例名称必须存在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pPr>
        <w:rPr>
          <w:color w:val="FF0000"/>
        </w:rPr>
      </w:pPr>
      <w:bookmarkStart w:id="591" w:name="A_项目列表按钮_查询按钮_实例列表界面"/>
      <w:r>
        <w:rPr>
          <w:rFonts w:hint="eastAsia"/>
          <w:color w:val="FF0000"/>
        </w:rPr>
        <w:t>项目列表按钮/查询按钮/实例列表界面</w:t>
      </w:r>
    </w:p>
    <w:bookmarkEnd w:id="591"/>
    <w:p>
      <w:r>
        <w:drawing>
          <wp:inline distT="0" distB="0" distL="0" distR="0">
            <wp:extent cx="5274310" cy="2682240"/>
            <wp:effectExtent l="0" t="0" r="254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72"/>
                    <a:stretch>
                      <a:fillRect/>
                    </a:stretch>
                  </pic:blipFill>
                  <pic:spPr>
                    <a:xfrm>
                      <a:off x="0" y="0"/>
                      <a:ext cx="5274310" cy="2682240"/>
                    </a:xfrm>
                    <a:prstGeom prst="rect">
                      <a:avLst/>
                    </a:prstGeom>
                  </pic:spPr>
                </pic:pic>
              </a:graphicData>
            </a:graphic>
          </wp:inline>
        </w:drawing>
      </w:r>
    </w:p>
    <w:p>
      <w:pPr>
        <w:rPr>
          <w:rFonts w:hint="eastAsia"/>
          <w:color w:val="FF0000"/>
        </w:rPr>
      </w:pPr>
    </w:p>
    <w:p>
      <w:pPr>
        <w:rPr>
          <w:color w:val="FF0000"/>
        </w:rPr>
      </w:pPr>
      <w:r>
        <w:rPr>
          <w:rFonts w:hint="eastAsia"/>
          <w:color w:val="FF0000"/>
        </w:rPr>
        <w:t>对话框图</w:t>
      </w:r>
    </w:p>
    <w:p>
      <w:r>
        <w:drawing>
          <wp:inline distT="0" distB="0" distL="0" distR="0">
            <wp:extent cx="5094605" cy="350456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73"/>
                    <a:stretch>
                      <a:fillRect/>
                    </a:stretch>
                  </pic:blipFill>
                  <pic:spPr>
                    <a:xfrm>
                      <a:off x="0" y="0"/>
                      <a:ext cx="5095238" cy="3504762"/>
                    </a:xfrm>
                    <a:prstGeom prst="rect">
                      <a:avLst/>
                    </a:prstGeom>
                  </pic:spPr>
                </pic:pic>
              </a:graphicData>
            </a:graphic>
          </wp:inline>
        </w:drawing>
      </w:r>
    </w:p>
    <w:p/>
    <w:p>
      <w:pPr>
        <w:pStyle w:val="4"/>
      </w:pPr>
      <w:bookmarkStart w:id="592" w:name="_Toc26544"/>
      <w:r>
        <w:rPr>
          <w:rFonts w:hint="eastAsia"/>
        </w:rPr>
        <w:t>4.3.25管理员删除实例</w:t>
      </w:r>
      <w:bookmarkEnd w:id="592"/>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A-3-8</w:t>
            </w:r>
            <w:bookmarkStart w:id="593" w:name="_Hlk533197954"/>
            <w:r>
              <w:rPr>
                <w:rFonts w:hint="eastAsia"/>
              </w:rPr>
              <w:t>删除实例</w:t>
            </w:r>
            <w:bookmarkEnd w:id="5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管理员希望删除指定实例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管理员表示他想要删除某些指定的实例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2.管理员查询指定的实例</w:t>
            </w:r>
          </w:p>
          <w:p>
            <w:r>
              <w:rPr>
                <w:rFonts w:hint="eastAsia"/>
              </w:rPr>
              <w:t>3.管理员选择指定实例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1.更新实例列表</w:t>
            </w:r>
          </w:p>
          <w:p>
            <w:r>
              <w:rPr>
                <w:rFonts w:hint="eastAsia"/>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3-8.0管理员删除实例</w:t>
            </w:r>
          </w:p>
          <w:p>
            <w:r>
              <w:rPr>
                <w:rFonts w:hint="eastAsia"/>
              </w:rPr>
              <w:t>1.管理员通过指定条件查找实例</w:t>
            </w:r>
            <w:r>
              <w:rPr>
                <w:rFonts w:hint="eastAsia"/>
                <w:color w:val="FF0000"/>
              </w:rPr>
              <w:fldChar w:fldCharType="begin"/>
            </w:r>
            <w:r>
              <w:rPr>
                <w:rFonts w:hint="eastAsia"/>
                <w:color w:val="FF0000"/>
              </w:rPr>
              <w:instrText xml:space="preserve"> HYPERLINK \l "A_3_7" </w:instrText>
            </w:r>
            <w:r>
              <w:rPr>
                <w:rFonts w:hint="eastAsia"/>
                <w:color w:val="FF0000"/>
              </w:rPr>
              <w:fldChar w:fldCharType="separate"/>
            </w:r>
            <w:r>
              <w:rPr>
                <w:rStyle w:val="30"/>
                <w:rFonts w:hint="eastAsia"/>
                <w:color w:val="FF0000"/>
              </w:rPr>
              <w:t>（见A-3-7）</w:t>
            </w:r>
            <w:r>
              <w:rPr>
                <w:rFonts w:hint="eastAsia"/>
                <w:color w:val="FF0000"/>
              </w:rPr>
              <w:fldChar w:fldCharType="end"/>
            </w:r>
          </w:p>
          <w:p>
            <w:r>
              <w:rPr>
                <w:rFonts w:hint="eastAsia"/>
              </w:rPr>
              <w:t>2.管理员通过复选框选择需要删除的实例</w:t>
            </w:r>
          </w:p>
          <w:p>
            <w:r>
              <w:rPr>
                <w:rFonts w:hint="eastAsia"/>
              </w:rPr>
              <w:t>3.点击</w:t>
            </w:r>
            <w:r>
              <w:rPr>
                <w:rFonts w:hint="eastAsia"/>
                <w:color w:val="FF0000"/>
              </w:rPr>
              <w:fldChar w:fldCharType="begin"/>
            </w:r>
            <w:r>
              <w:rPr>
                <w:rFonts w:hint="eastAsia"/>
                <w:color w:val="FF0000"/>
              </w:rPr>
              <w:instrText xml:space="preserve"> HYPERLINK \l "A_实例列表界面_删除按钮" </w:instrText>
            </w:r>
            <w:r>
              <w:rPr>
                <w:rFonts w:hint="eastAsia"/>
                <w:color w:val="FF0000"/>
              </w:rPr>
              <w:fldChar w:fldCharType="separate"/>
            </w:r>
            <w:r>
              <w:rPr>
                <w:rStyle w:val="30"/>
                <w:rFonts w:hint="eastAsia"/>
                <w:color w:val="FF0000"/>
              </w:rPr>
              <w:t>删除按钮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"A_实例列表界面_删除按钮" </w:instrText>
            </w:r>
            <w:r>
              <w:rPr>
                <w:rFonts w:hint="eastAsia"/>
                <w:color w:val="FF0000"/>
              </w:rPr>
              <w:fldChar w:fldCharType="separate"/>
            </w:r>
            <w:r>
              <w:rPr>
                <w:rStyle w:val="30"/>
                <w:rFonts w:hint="eastAsia"/>
                <w:color w:val="FF0000"/>
              </w:rPr>
              <w:t>实例列表界面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3-8.0E1未选择删除的实例</w:t>
            </w:r>
          </w:p>
          <w:p>
            <w:r>
              <w:rPr>
                <w:rFonts w:hint="eastAsia"/>
              </w:rPr>
              <w:t>1.系统提示信息：未选择删除的实例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3-8.0实例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3-8.0未选择删除的实例，实例列表界面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BR-A-13删除实例前要选择相应实例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594" w:name="A_实例列表界面_删除按钮"/>
      <w:r>
        <w:rPr>
          <w:rFonts w:hint="eastAsia"/>
          <w:color w:val="FF0000"/>
        </w:rPr>
        <w:t>实例列表界面/删除按钮</w:t>
      </w:r>
    </w:p>
    <w:bookmarkEnd w:id="594"/>
    <w:p>
      <w:r>
        <w:drawing>
          <wp:inline distT="0" distB="0" distL="0" distR="0">
            <wp:extent cx="5274310" cy="2682240"/>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72"/>
                    <a:stretch>
                      <a:fillRect/>
                    </a:stretch>
                  </pic:blipFill>
                  <pic:spPr>
                    <a:xfrm>
                      <a:off x="0" y="0"/>
                      <a:ext cx="5274310" cy="2682240"/>
                    </a:xfrm>
                    <a:prstGeom prst="rect">
                      <a:avLst/>
                    </a:prstGeom>
                  </pic:spPr>
                </pic:pic>
              </a:graphicData>
            </a:graphic>
          </wp:inline>
        </w:drawing>
      </w:r>
    </w:p>
    <w:p/>
    <w:p>
      <w:r>
        <w:rPr>
          <w:rFonts w:hint="eastAsia"/>
        </w:rPr>
        <w:t>对话框图</w:t>
      </w:r>
    </w:p>
    <w:p>
      <w:pPr>
        <w:rPr>
          <w:rFonts w:hint="eastAsia"/>
        </w:rPr>
      </w:pPr>
      <w:r>
        <w:drawing>
          <wp:inline distT="0" distB="0" distL="0" distR="0">
            <wp:extent cx="5274310" cy="4333875"/>
            <wp:effectExtent l="0" t="0" r="254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74"/>
                    <a:stretch>
                      <a:fillRect/>
                    </a:stretch>
                  </pic:blipFill>
                  <pic:spPr>
                    <a:xfrm>
                      <a:off x="0" y="0"/>
                      <a:ext cx="5274310" cy="4333875"/>
                    </a:xfrm>
                    <a:prstGeom prst="rect">
                      <a:avLst/>
                    </a:prstGeom>
                  </pic:spPr>
                </pic:pic>
              </a:graphicData>
            </a:graphic>
          </wp:inline>
        </w:drawing>
      </w:r>
    </w:p>
    <w:p/>
    <w:p>
      <w:pPr>
        <w:pStyle w:val="4"/>
      </w:pPr>
      <w:bookmarkStart w:id="595" w:name="_Toc13879"/>
      <w:r>
        <w:rPr>
          <w:rFonts w:hint="eastAsia"/>
        </w:rPr>
        <w:t>4.3.26管理员查找日志文件</w:t>
      </w:r>
      <w:bookmarkEnd w:id="595"/>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bookmarkStart w:id="596" w:name="A_4_1"/>
            <w:r>
              <w:t>A-4</w:t>
            </w:r>
            <w:r>
              <w:rPr>
                <w:rFonts w:hint="eastAsia"/>
              </w:rPr>
              <w:t>-1</w:t>
            </w:r>
            <w:bookmarkEnd w:id="596"/>
            <w:r>
              <w:rPr>
                <w:rFonts w:hint="eastAsia"/>
              </w:rPr>
              <w:t>查找日志文件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4-1.0管理员查找日志文件</w:t>
            </w:r>
          </w:p>
          <w:p>
            <w:r>
              <w:rPr>
                <w:rFonts w:hint="eastAsia"/>
              </w:rPr>
              <w:t>1.管理员通过下拉列表选择最早的日志文件创建时间</w:t>
            </w:r>
          </w:p>
          <w:p>
            <w:r>
              <w:rPr>
                <w:rFonts w:hint="eastAsia"/>
              </w:rPr>
              <w:t>2.管理员通过下拉列表选择最晚的日志文件创建时间</w:t>
            </w:r>
          </w:p>
          <w:p>
            <w:r>
              <w:rPr>
                <w:rFonts w:hint="eastAsia"/>
              </w:rPr>
              <w:t>3.管理员输入模糊查询条件</w:t>
            </w:r>
          </w:p>
          <w:p>
            <w:r>
              <w:rPr>
                <w:rFonts w:hint="eastAsia"/>
              </w:rPr>
              <w:t>4.点击</w:t>
            </w:r>
            <w:r>
              <w:rPr>
                <w:rFonts w:hint="eastAsia"/>
                <w:color w:val="FF0000"/>
              </w:rPr>
              <w:fldChar w:fldCharType="begin"/>
            </w:r>
            <w:r>
              <w:rPr>
                <w:rFonts w:hint="eastAsia"/>
                <w:color w:val="FF0000"/>
              </w:rPr>
              <w:instrText xml:space="preserve"> HYPERLINK \l "A_查询按钮_日志列表界面" </w:instrText>
            </w:r>
            <w:r>
              <w:rPr>
                <w:rFonts w:hint="eastAsia"/>
                <w:color w:val="FF0000"/>
              </w:rPr>
              <w:fldChar w:fldCharType="separate"/>
            </w:r>
            <w:r>
              <w:rPr>
                <w:rStyle w:val="31"/>
                <w:rFonts w:hint="eastAsia"/>
                <w:color w:val="FF0000"/>
              </w:rPr>
              <w:t>查询</w:t>
            </w:r>
            <w:r>
              <w:rPr>
                <w:rFonts w:hint="eastAsia"/>
                <w:color w:val="FF0000"/>
              </w:rPr>
              <w:fldChar w:fldCharType="end"/>
            </w:r>
          </w:p>
          <w:p>
            <w:pPr>
              <w:rPr>
                <w:rFonts w:hint="eastAsia"/>
              </w:rPr>
            </w:pPr>
            <w:r>
              <w:rPr>
                <w:rFonts w:hint="eastAsia"/>
              </w:rPr>
              <w:t>5.返回</w:t>
            </w:r>
            <w:r>
              <w:rPr>
                <w:rFonts w:hint="eastAsia"/>
                <w:color w:val="FF0000"/>
              </w:rPr>
              <w:fldChar w:fldCharType="begin"/>
            </w:r>
            <w:r>
              <w:rPr>
                <w:rFonts w:hint="eastAsia"/>
                <w:color w:val="FF0000"/>
              </w:rPr>
              <w:instrText xml:space="preserve"> HYPERLINK \l "A_查询按钮_日志列表界面" </w:instrText>
            </w:r>
            <w:r>
              <w:rPr>
                <w:rFonts w:hint="eastAsia"/>
                <w:color w:val="FF0000"/>
              </w:rPr>
              <w:fldChar w:fldCharType="separate"/>
            </w:r>
            <w:r>
              <w:rPr>
                <w:rStyle w:val="31"/>
                <w:rFonts w:hint="eastAsia"/>
                <w:color w:val="FF0000"/>
              </w:rPr>
              <w:t>日志列表界面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4-1.0最早日志文件创建时间，最晚日志文件创建时间，模糊查询条件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4-1.0日志列表界面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rFonts w:hint="eastAsia"/>
          <w:color w:val="FF0000"/>
        </w:rPr>
      </w:pPr>
      <w:bookmarkStart w:id="597" w:name="A_查询按钮_日志列表界面"/>
      <w:r>
        <w:rPr>
          <w:rFonts w:hint="eastAsia"/>
          <w:color w:val="FF0000"/>
        </w:rPr>
        <w:t>查询按钮/日志列表界面</w:t>
      </w:r>
    </w:p>
    <w:bookmarkEnd w:id="597"/>
    <w:p>
      <w:r>
        <w:drawing>
          <wp:inline distT="0" distB="0" distL="0" distR="0">
            <wp:extent cx="5274310" cy="278955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5"/>
                    <a:stretch>
                      <a:fillRect/>
                    </a:stretch>
                  </pic:blipFill>
                  <pic:spPr>
                    <a:xfrm>
                      <a:off x="0" y="0"/>
                      <a:ext cx="5274310" cy="2789555"/>
                    </a:xfrm>
                    <a:prstGeom prst="rect">
                      <a:avLst/>
                    </a:prstGeom>
                  </pic:spPr>
                </pic:pic>
              </a:graphicData>
            </a:graphic>
          </wp:inline>
        </w:drawing>
      </w:r>
    </w:p>
    <w:p>
      <w:pPr>
        <w:rPr>
          <w:rFonts w:hint="eastAsia"/>
        </w:rPr>
      </w:pPr>
    </w:p>
    <w:p>
      <w:pPr>
        <w:rPr>
          <w:color w:val="FF0000"/>
        </w:rPr>
      </w:pPr>
      <w:r>
        <w:rPr>
          <w:rFonts w:hint="eastAsia"/>
          <w:color w:val="FF0000"/>
        </w:rPr>
        <w:t>对话框图</w:t>
      </w:r>
    </w:p>
    <w:p>
      <w:r>
        <w:drawing>
          <wp:inline distT="0" distB="0" distL="0" distR="0">
            <wp:extent cx="5038090" cy="3485515"/>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6"/>
                    <a:stretch>
                      <a:fillRect/>
                    </a:stretch>
                  </pic:blipFill>
                  <pic:spPr>
                    <a:xfrm>
                      <a:off x="0" y="0"/>
                      <a:ext cx="5038095" cy="3485714"/>
                    </a:xfrm>
                    <a:prstGeom prst="rect">
                      <a:avLst/>
                    </a:prstGeom>
                  </pic:spPr>
                </pic:pic>
              </a:graphicData>
            </a:graphic>
          </wp:inline>
        </w:drawing>
      </w:r>
    </w:p>
    <w:p>
      <w:pPr>
        <w:pStyle w:val="4"/>
      </w:pPr>
      <w:bookmarkStart w:id="598" w:name="_Toc17544"/>
      <w:r>
        <w:rPr>
          <w:rFonts w:hint="eastAsia"/>
        </w:rPr>
        <w:t>4.3.27管理员下载日志文件</w:t>
      </w:r>
      <w:bookmarkEnd w:id="598"/>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-2下载日志文件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4-2.0管理员查找日志文件</w:t>
            </w:r>
          </w:p>
          <w:p>
            <w:pPr>
              <w:rPr>
                <w:color w:val="FF0000"/>
              </w:rPr>
            </w:pPr>
            <w:r>
              <w:rPr>
                <w:rFonts w:hint="eastAsia"/>
              </w:rPr>
              <w:t>1.管理员查找指定条件下日志文件</w:t>
            </w:r>
            <w:r>
              <w:rPr>
                <w:rFonts w:hint="eastAsia"/>
                <w:color w:val="FF0000"/>
              </w:rPr>
              <w:fldChar w:fldCharType="begin"/>
            </w:r>
            <w:r>
              <w:rPr>
                <w:rFonts w:hint="eastAsia"/>
                <w:color w:val="FF0000"/>
              </w:rPr>
              <w:instrText xml:space="preserve"> HYPERLINK \l "A_4_1" </w:instrText>
            </w:r>
            <w:r>
              <w:rPr>
                <w:rFonts w:hint="eastAsia"/>
                <w:color w:val="FF0000"/>
              </w:rPr>
              <w:fldChar w:fldCharType="separate"/>
            </w:r>
            <w:r>
              <w:rPr>
                <w:rStyle w:val="31"/>
                <w:rFonts w:hint="eastAsia"/>
                <w:color w:val="FF0000"/>
              </w:rPr>
              <w:t>（见</w:t>
            </w:r>
            <w:r>
              <w:rPr>
                <w:rStyle w:val="31"/>
                <w:color w:val="FF0000"/>
              </w:rPr>
              <w:t>A-4</w:t>
            </w:r>
            <w:r>
              <w:rPr>
                <w:rStyle w:val="31"/>
                <w:rFonts w:hint="eastAsia"/>
                <w:color w:val="FF0000"/>
              </w:rPr>
              <w:t>-1）</w:t>
            </w:r>
            <w:r>
              <w:rPr>
                <w:rFonts w:hint="eastAsia"/>
                <w:color w:val="FF0000"/>
              </w:rPr>
              <w:fldChar w:fldCharType="end"/>
            </w:r>
          </w:p>
          <w:p>
            <w:r>
              <w:rPr>
                <w:rFonts w:hint="eastAsia"/>
              </w:rPr>
              <w:t>2.管理员通过复选框，选择需要的日志文件。</w:t>
            </w:r>
          </w:p>
          <w:p>
            <w:r>
              <w:rPr>
                <w:rFonts w:hint="eastAsia"/>
              </w:rPr>
              <w:t>3.点击</w:t>
            </w:r>
            <w:r>
              <w:rPr>
                <w:rFonts w:hint="eastAsia"/>
                <w:color w:val="FF0000"/>
              </w:rPr>
              <w:fldChar w:fldCharType="begin"/>
            </w:r>
            <w:r>
              <w:rPr>
                <w:rFonts w:hint="eastAsia"/>
                <w:color w:val="FF0000"/>
              </w:rPr>
              <w:instrText xml:space="preserve"> HYPERLINK \l "A_下载按钮_日志列表界面" </w:instrText>
            </w:r>
            <w:r>
              <w:rPr>
                <w:rFonts w:hint="eastAsia"/>
                <w:color w:val="FF0000"/>
              </w:rPr>
              <w:fldChar w:fldCharType="separate"/>
            </w:r>
            <w:r>
              <w:rPr>
                <w:rStyle w:val="31"/>
                <w:rFonts w:hint="eastAsia"/>
                <w:color w:val="FF0000"/>
              </w:rPr>
              <w:t>下载</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"A_下载按钮_日志列表界面" </w:instrText>
            </w:r>
            <w:r>
              <w:rPr>
                <w:rFonts w:hint="eastAsia"/>
                <w:color w:val="FF0000"/>
              </w:rPr>
              <w:fldChar w:fldCharType="separate"/>
            </w:r>
            <w:r>
              <w:rPr>
                <w:rStyle w:val="31"/>
                <w:rFonts w:hint="eastAsia"/>
                <w:color w:val="FF0000"/>
              </w:rPr>
              <w:t>日志列表界面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4-2.0日志文件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4-2.0日志列表文件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599" w:name="A_下载按钮_日志列表界面"/>
      <w:r>
        <w:rPr>
          <w:rFonts w:hint="eastAsia"/>
          <w:color w:val="FF0000"/>
        </w:rPr>
        <w:t>下载按钮/日志列表界面</w:t>
      </w:r>
    </w:p>
    <w:bookmarkEnd w:id="599"/>
    <w:p>
      <w:pPr>
        <w:rPr>
          <w:rFonts w:hint="eastAsia"/>
          <w:color w:val="FF0000"/>
        </w:rPr>
      </w:pPr>
      <w:r>
        <w:drawing>
          <wp:inline distT="0" distB="0" distL="0" distR="0">
            <wp:extent cx="5274310" cy="26631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77"/>
                    <a:stretch>
                      <a:fillRect/>
                    </a:stretch>
                  </pic:blipFill>
                  <pic:spPr>
                    <a:xfrm>
                      <a:off x="0" y="0"/>
                      <a:ext cx="5274310" cy="2663190"/>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5266055" cy="423799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78"/>
                    <a:stretch>
                      <a:fillRect/>
                    </a:stretch>
                  </pic:blipFill>
                  <pic:spPr>
                    <a:xfrm>
                      <a:off x="0" y="0"/>
                      <a:ext cx="5266667" cy="4238095"/>
                    </a:xfrm>
                    <a:prstGeom prst="rect">
                      <a:avLst/>
                    </a:prstGeom>
                  </pic:spPr>
                </pic:pic>
              </a:graphicData>
            </a:graphic>
          </wp:inline>
        </w:drawing>
      </w:r>
    </w:p>
    <w:p>
      <w:pPr>
        <w:pStyle w:val="4"/>
      </w:pPr>
      <w:bookmarkStart w:id="600" w:name="_Toc22040"/>
      <w:r>
        <w:rPr>
          <w:rFonts w:hint="eastAsia"/>
        </w:rPr>
        <w:t>4.3.28管理员删除日志文件</w:t>
      </w:r>
      <w:bookmarkEnd w:id="60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-3删除日志文件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4-3.0管理员查找日志文件</w:t>
            </w:r>
          </w:p>
          <w:p>
            <w:pPr>
              <w:rPr>
                <w:color w:val="FF0000"/>
              </w:rPr>
            </w:pPr>
            <w:r>
              <w:rPr>
                <w:rFonts w:hint="eastAsia"/>
              </w:rPr>
              <w:t>1.管理员查找指定条件下日志文件</w:t>
            </w:r>
            <w:r>
              <w:rPr>
                <w:rFonts w:hint="eastAsia"/>
                <w:color w:val="FF0000"/>
              </w:rPr>
              <w:fldChar w:fldCharType="begin"/>
            </w:r>
            <w:r>
              <w:rPr>
                <w:rFonts w:hint="eastAsia"/>
                <w:color w:val="FF0000"/>
              </w:rPr>
              <w:instrText xml:space="preserve"> HYPERLINK \l "A_4_1" </w:instrText>
            </w:r>
            <w:r>
              <w:rPr>
                <w:rFonts w:hint="eastAsia"/>
                <w:color w:val="FF0000"/>
              </w:rPr>
              <w:fldChar w:fldCharType="separate"/>
            </w:r>
            <w:r>
              <w:rPr>
                <w:rStyle w:val="31"/>
                <w:rFonts w:hint="eastAsia"/>
                <w:color w:val="FF0000"/>
              </w:rPr>
              <w:t>（见</w:t>
            </w:r>
            <w:r>
              <w:rPr>
                <w:rStyle w:val="31"/>
                <w:color w:val="FF0000"/>
              </w:rPr>
              <w:t>A-4</w:t>
            </w:r>
            <w:r>
              <w:rPr>
                <w:rStyle w:val="31"/>
                <w:rFonts w:hint="eastAsia"/>
                <w:color w:val="FF0000"/>
              </w:rPr>
              <w:t>-1）</w:t>
            </w:r>
            <w:r>
              <w:rPr>
                <w:rFonts w:hint="eastAsia"/>
                <w:color w:val="FF0000"/>
              </w:rPr>
              <w:fldChar w:fldCharType="end"/>
            </w:r>
          </w:p>
          <w:p>
            <w:r>
              <w:rPr>
                <w:rFonts w:hint="eastAsia"/>
              </w:rPr>
              <w:t>2.管理员通过复选框，选择需要的日志文件。</w:t>
            </w:r>
          </w:p>
          <w:p>
            <w:r>
              <w:rPr>
                <w:rFonts w:hint="eastAsia"/>
              </w:rPr>
              <w:t>3.点击</w:t>
            </w:r>
            <w:r>
              <w:rPr>
                <w:rFonts w:hint="eastAsia"/>
                <w:color w:val="FF0000"/>
              </w:rPr>
              <w:fldChar w:fldCharType="begin"/>
            </w:r>
            <w:r>
              <w:rPr>
                <w:rFonts w:hint="eastAsia"/>
                <w:color w:val="FF0000"/>
              </w:rPr>
              <w:instrText xml:space="preserve"> HYPERLINK \l "A_下载按钮_日志列表界面1" </w:instrText>
            </w:r>
            <w:r>
              <w:rPr>
                <w:rFonts w:hint="eastAsia"/>
                <w:color w:val="FF0000"/>
              </w:rPr>
              <w:fldChar w:fldCharType="separate"/>
            </w:r>
            <w:r>
              <w:rPr>
                <w:rStyle w:val="31"/>
                <w:rFonts w:hint="eastAsia"/>
                <w:color w:val="FF0000"/>
              </w:rPr>
              <w:t>删除</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"A_下载按钮_日志列表界面1" </w:instrText>
            </w:r>
            <w:r>
              <w:rPr>
                <w:rFonts w:hint="eastAsia"/>
                <w:color w:val="FF0000"/>
              </w:rPr>
              <w:fldChar w:fldCharType="separate"/>
            </w:r>
            <w:r>
              <w:rPr>
                <w:rStyle w:val="31"/>
                <w:rFonts w:hint="eastAsia"/>
                <w:color w:val="FF0000"/>
              </w:rPr>
              <w:t>日志列表界面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4-3.0未选择删除的日志文件</w:t>
            </w:r>
          </w:p>
          <w:p>
            <w:r>
              <w:rPr>
                <w:rFonts w:hint="eastAsia"/>
              </w:rPr>
              <w:t>系统提示错误信息：未选择删除的日志文件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4-3.0日志文件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4-3.0日志列表界面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w:t>
            </w:r>
            <w:r>
              <w:t>A</w:t>
            </w:r>
            <w:r>
              <w:rPr>
                <w:rFonts w:hint="eastAsia"/>
              </w:rPr>
              <w:t>-</w:t>
            </w:r>
            <w:r>
              <w:t>15</w:t>
            </w:r>
            <w:r>
              <w:rPr>
                <w:rFonts w:hint="eastAsia"/>
              </w:rPr>
              <w:t>删除前需要先选择日志文件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01" w:name="A_下载按钮_日志列表界面1"/>
      <w:r>
        <w:rPr>
          <w:rFonts w:hint="eastAsia"/>
          <w:color w:val="FF0000"/>
        </w:rPr>
        <w:t>下载按钮/日志列表界面</w:t>
      </w:r>
    </w:p>
    <w:bookmarkEnd w:id="601"/>
    <w:p>
      <w:r>
        <w:drawing>
          <wp:inline distT="0" distB="0" distL="0" distR="0">
            <wp:extent cx="5274310" cy="2663190"/>
            <wp:effectExtent l="0" t="0" r="254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77"/>
                    <a:stretch>
                      <a:fillRect/>
                    </a:stretch>
                  </pic:blipFill>
                  <pic:spPr>
                    <a:xfrm>
                      <a:off x="0" y="0"/>
                      <a:ext cx="5274310" cy="2663190"/>
                    </a:xfrm>
                    <a:prstGeom prst="rect">
                      <a:avLst/>
                    </a:prstGeom>
                  </pic:spPr>
                </pic:pic>
              </a:graphicData>
            </a:graphic>
          </wp:inline>
        </w:drawing>
      </w:r>
    </w:p>
    <w:p>
      <w:r>
        <w:rPr>
          <w:rFonts w:hint="eastAsia"/>
        </w:rPr>
        <w:t>对话框图</w:t>
      </w:r>
    </w:p>
    <w:p>
      <w:pPr>
        <w:rPr>
          <w:rFonts w:hint="eastAsia"/>
        </w:rPr>
      </w:pPr>
      <w:r>
        <w:drawing>
          <wp:inline distT="0" distB="0" distL="0" distR="0">
            <wp:extent cx="5161280" cy="4628515"/>
            <wp:effectExtent l="0" t="0" r="127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9"/>
                    <a:stretch>
                      <a:fillRect/>
                    </a:stretch>
                  </pic:blipFill>
                  <pic:spPr>
                    <a:xfrm>
                      <a:off x="0" y="0"/>
                      <a:ext cx="5161905" cy="4628571"/>
                    </a:xfrm>
                    <a:prstGeom prst="rect">
                      <a:avLst/>
                    </a:prstGeom>
                  </pic:spPr>
                </pic:pic>
              </a:graphicData>
            </a:graphic>
          </wp:inline>
        </w:drawing>
      </w:r>
    </w:p>
    <w:p/>
    <w:p>
      <w:pPr>
        <w:pStyle w:val="4"/>
      </w:pPr>
      <w:bookmarkStart w:id="602" w:name="_Toc11603"/>
      <w:r>
        <w:rPr>
          <w:rFonts w:hint="eastAsia"/>
        </w:rPr>
        <w:t>4.3.29管理员上传日志文件</w:t>
      </w:r>
      <w:bookmarkEnd w:id="602"/>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-4上传日志文件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4-4.0管理员上传日志文件</w:t>
            </w:r>
          </w:p>
          <w:p>
            <w:r>
              <w:rPr>
                <w:rFonts w:hint="eastAsia"/>
              </w:rPr>
              <w:t>1.管理员点击</w:t>
            </w:r>
            <w:r>
              <w:rPr>
                <w:rFonts w:hint="eastAsia"/>
                <w:color w:val="FF0000"/>
              </w:rPr>
              <w:fldChar w:fldCharType="begin"/>
            </w:r>
            <w:r>
              <w:rPr>
                <w:rFonts w:hint="eastAsia"/>
                <w:color w:val="FF0000"/>
              </w:rPr>
              <w:instrText xml:space="preserve"> HYPERLINK \l "A_上传按钮_日志列表界面" </w:instrText>
            </w:r>
            <w:r>
              <w:rPr>
                <w:rFonts w:hint="eastAsia"/>
                <w:color w:val="FF0000"/>
              </w:rPr>
              <w:fldChar w:fldCharType="separate"/>
            </w:r>
            <w:r>
              <w:rPr>
                <w:rStyle w:val="30"/>
                <w:rFonts w:hint="eastAsia"/>
                <w:color w:val="FF0000"/>
              </w:rPr>
              <w:t>上传按钮</w:t>
            </w:r>
            <w:r>
              <w:rPr>
                <w:rFonts w:hint="eastAsia"/>
                <w:color w:val="FF0000"/>
              </w:rPr>
              <w:fldChar w:fldCharType="end"/>
            </w:r>
          </w:p>
          <w:p>
            <w:r>
              <w:rPr>
                <w:rFonts w:hint="eastAsia"/>
              </w:rPr>
              <w:t>2.管理员选择相应的附件</w:t>
            </w:r>
          </w:p>
          <w:p>
            <w:pPr>
              <w:rPr>
                <w:rFonts w:hint="eastAsia"/>
              </w:rPr>
            </w:pPr>
            <w:r>
              <w:rPr>
                <w:rFonts w:hint="eastAsia"/>
              </w:rPr>
              <w:t>3.返回</w:t>
            </w:r>
            <w:r>
              <w:rPr>
                <w:rFonts w:hint="eastAsia"/>
                <w:color w:val="FF0000"/>
              </w:rPr>
              <w:fldChar w:fldCharType="begin"/>
            </w:r>
            <w:r>
              <w:rPr>
                <w:rFonts w:hint="eastAsia"/>
                <w:color w:val="FF0000"/>
              </w:rPr>
              <w:instrText xml:space="preserve"> HYPERLINK \l "A_上传按钮_日志列表界面" </w:instrText>
            </w:r>
            <w:r>
              <w:rPr>
                <w:rFonts w:hint="eastAsia"/>
                <w:color w:val="FF0000"/>
              </w:rPr>
              <w:fldChar w:fldCharType="separate"/>
            </w:r>
            <w:r>
              <w:rPr>
                <w:rStyle w:val="30"/>
                <w:rFonts w:hint="eastAsia"/>
                <w:color w:val="FF0000"/>
              </w:rPr>
              <w:t>日志列表</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4-4.0文件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4-4.0日志列表界面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03" w:name="A_上传按钮_日志列表界面"/>
      <w:r>
        <w:rPr>
          <w:rFonts w:hint="eastAsia"/>
          <w:color w:val="FF0000"/>
        </w:rPr>
        <w:t>上传按钮/日志列表界面</w:t>
      </w:r>
    </w:p>
    <w:bookmarkEnd w:id="603"/>
    <w:p>
      <w:r>
        <w:drawing>
          <wp:inline distT="0" distB="0" distL="0" distR="0">
            <wp:extent cx="5274310" cy="26631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77"/>
                    <a:stretch>
                      <a:fillRect/>
                    </a:stretch>
                  </pic:blipFill>
                  <pic:spPr>
                    <a:xfrm>
                      <a:off x="0" y="0"/>
                      <a:ext cx="5274310" cy="2663190"/>
                    </a:xfrm>
                    <a:prstGeom prst="rect">
                      <a:avLst/>
                    </a:prstGeom>
                  </pic:spPr>
                </pic:pic>
              </a:graphicData>
            </a:graphic>
          </wp:inline>
        </w:drawing>
      </w:r>
    </w:p>
    <w:p>
      <w:r>
        <w:drawing>
          <wp:inline distT="0" distB="0" distL="0" distR="0">
            <wp:extent cx="2542540" cy="24853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80"/>
                    <a:stretch>
                      <a:fillRect/>
                    </a:stretch>
                  </pic:blipFill>
                  <pic:spPr>
                    <a:xfrm>
                      <a:off x="0" y="0"/>
                      <a:ext cx="2542857" cy="2485714"/>
                    </a:xfrm>
                    <a:prstGeom prst="rect">
                      <a:avLst/>
                    </a:prstGeom>
                  </pic:spPr>
                </pic:pic>
              </a:graphicData>
            </a:graphic>
          </wp:inline>
        </w:drawing>
      </w:r>
    </w:p>
    <w:p/>
    <w:p>
      <w:pPr>
        <w:pStyle w:val="4"/>
      </w:pPr>
      <w:bookmarkStart w:id="604" w:name="_Toc32654"/>
      <w:r>
        <w:rPr>
          <w:rFonts w:hint="eastAsia"/>
        </w:rPr>
        <w:t>4.3.30管理员查找用户日志记录</w:t>
      </w:r>
      <w:bookmarkEnd w:id="60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bookmarkStart w:id="605" w:name="A_4_5"/>
            <w:r>
              <w:t>A-4</w:t>
            </w:r>
            <w:r>
              <w:rPr>
                <w:rFonts w:hint="eastAsia"/>
              </w:rPr>
              <w:t>-5</w:t>
            </w:r>
            <w:bookmarkEnd w:id="605"/>
            <w:r>
              <w:rPr>
                <w:rFonts w:hint="eastAsia"/>
              </w:rPr>
              <w:t>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创建者</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创建时间</w:t>
            </w:r>
          </w:p>
        </w:tc>
        <w:tc>
          <w:tcPr>
            <w:tcW w:w="4069" w:type="dxa"/>
          </w:tcPr>
          <w:p>
            <w:pPr>
              <w:rPr>
                <w:rFonts w:hint="eastAsia"/>
              </w:rPr>
            </w:pPr>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4-5.0管理员通过状态查找用户日志记录</w:t>
            </w:r>
          </w:p>
          <w:p>
            <w:r>
              <w:rPr>
                <w:rFonts w:hint="eastAsia"/>
              </w:rPr>
              <w:t>1.管理员通过下拉框选择进行操作的状态：成功，失败</w:t>
            </w:r>
          </w:p>
          <w:p>
            <w:r>
              <w:rPr>
                <w:rFonts w:hint="eastAsia"/>
              </w:rPr>
              <w:t>2.管理员输入进行操作的用户名</w:t>
            </w:r>
          </w:p>
          <w:p>
            <w:r>
              <w:rPr>
                <w:rFonts w:hint="eastAsia"/>
              </w:rPr>
              <w:t>3.管理员输入进行操作的IP地址</w:t>
            </w:r>
          </w:p>
          <w:p>
            <w:r>
              <w:rPr>
                <w:rFonts w:hint="eastAsia"/>
              </w:rPr>
              <w:t>4.管理员通过下拉框选择最早的操作时间</w:t>
            </w:r>
          </w:p>
          <w:p>
            <w:r>
              <w:rPr>
                <w:rFonts w:hint="eastAsia"/>
              </w:rPr>
              <w:t>5.管理员通过下拉框选择最晚的操作时间</w:t>
            </w:r>
          </w:p>
          <w:p>
            <w:pPr>
              <w:rPr>
                <w:rFonts w:hint="eastAsia"/>
              </w:rPr>
            </w:pPr>
            <w:r>
              <w:rPr>
                <w:rFonts w:hint="eastAsia"/>
              </w:rPr>
              <w:t>6.点击</w:t>
            </w:r>
            <w:r>
              <w:rPr>
                <w:rFonts w:hint="eastAsia"/>
                <w:color w:val="FF0000"/>
              </w:rPr>
              <w:fldChar w:fldCharType="begin"/>
            </w:r>
            <w:r>
              <w:rPr>
                <w:rFonts w:hint="eastAsia"/>
                <w:color w:val="FF0000"/>
              </w:rPr>
              <w:instrText xml:space="preserve"> HYPERLINK \l "A_查询按钮_日志记录界面" </w:instrText>
            </w:r>
            <w:r>
              <w:rPr>
                <w:rFonts w:hint="eastAsia"/>
                <w:color w:val="FF0000"/>
              </w:rPr>
              <w:fldChar w:fldCharType="separate"/>
            </w:r>
            <w:r>
              <w:rPr>
                <w:rStyle w:val="31"/>
                <w:rFonts w:hint="eastAsia"/>
                <w:color w:val="FF0000"/>
              </w:rPr>
              <w:t>查询</w:t>
            </w:r>
            <w:r>
              <w:rPr>
                <w:rFonts w:hint="eastAsia"/>
                <w:color w:val="FF0000"/>
              </w:rPr>
              <w:fldChar w:fldCharType="end"/>
            </w:r>
          </w:p>
          <w:p>
            <w:r>
              <w:rPr>
                <w:rFonts w:hint="eastAsia"/>
              </w:rPr>
              <w:t>7.</w:t>
            </w:r>
            <w:r>
              <w:rPr>
                <w:rFonts w:hint="eastAsia"/>
                <w:color w:val="FF0000"/>
              </w:rPr>
              <w:fldChar w:fldCharType="begin"/>
            </w:r>
            <w:r>
              <w:rPr>
                <w:rFonts w:hint="eastAsia"/>
                <w:color w:val="FF0000"/>
              </w:rPr>
              <w:instrText xml:space="preserve"> HYPERLINK \l "A_查询按钮_日志记录界面" </w:instrText>
            </w:r>
            <w:r>
              <w:rPr>
                <w:rFonts w:hint="eastAsia"/>
                <w:color w:val="FF0000"/>
              </w:rPr>
              <w:fldChar w:fldCharType="separate"/>
            </w:r>
            <w:r>
              <w:rPr>
                <w:rStyle w:val="31"/>
                <w:rFonts w:hint="eastAsia"/>
                <w:color w:val="FF0000"/>
              </w:rPr>
              <w:t>日志记录界面</w:t>
            </w:r>
            <w:r>
              <w:rPr>
                <w:rFonts w:hint="eastAsia"/>
                <w:color w:val="FF0000"/>
              </w:rPr>
              <w:fldChar w:fldCharType="end"/>
            </w:r>
            <w:r>
              <w:rPr>
                <w:rFonts w:hint="eastAsia"/>
              </w:rPr>
              <w:t>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4-5.0E1用户名不存在</w:t>
            </w:r>
          </w:p>
          <w:p>
            <w:r>
              <w:rPr>
                <w:rFonts w:hint="eastAsia"/>
              </w:rPr>
              <w:t>系统提示信息：无法找到该用户的操作信息</w:t>
            </w:r>
          </w:p>
          <w:p>
            <w:r>
              <w:rPr>
                <w:rFonts w:hint="eastAsia"/>
              </w:rPr>
              <w:t>4-5.0E1IP地址不存在</w:t>
            </w:r>
          </w:p>
          <w:p>
            <w:r>
              <w:rPr>
                <w:rFonts w:hint="eastAsia"/>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4-5.0操作状态，用户名，IP地址。最早操作时间，最晚操作时间，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4-5.0日志记录界面，无法找到该用户的操作信息，无法找到该IP的操作信息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069" w:type="dxa"/>
          </w:tcPr>
          <w:p>
            <w:pPr>
              <w:rPr>
                <w:rFonts w:hint="eastAsia"/>
              </w:rPr>
            </w:pPr>
          </w:p>
        </w:tc>
      </w:tr>
    </w:tbl>
    <w:p>
      <w:pPr>
        <w:rPr>
          <w:color w:val="FF0000"/>
        </w:rPr>
      </w:pPr>
      <w:bookmarkStart w:id="606" w:name="A_查询按钮_日志记录界面"/>
      <w:r>
        <w:rPr>
          <w:rFonts w:hint="eastAsia"/>
          <w:color w:val="FF0000"/>
        </w:rPr>
        <w:t>查询按钮/日志记录界面</w:t>
      </w:r>
    </w:p>
    <w:bookmarkEnd w:id="606"/>
    <w:p>
      <w:pPr>
        <w:rPr>
          <w:rFonts w:hint="eastAsia"/>
        </w:rPr>
      </w:pPr>
      <w:r>
        <w:drawing>
          <wp:inline distT="0" distB="0" distL="0" distR="0">
            <wp:extent cx="5274310" cy="2639695"/>
            <wp:effectExtent l="0" t="0" r="254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81"/>
                    <a:stretch>
                      <a:fillRect/>
                    </a:stretch>
                  </pic:blipFill>
                  <pic:spPr>
                    <a:xfrm>
                      <a:off x="0" y="0"/>
                      <a:ext cx="5274310" cy="2639695"/>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5085080" cy="3599815"/>
            <wp:effectExtent l="0" t="0" r="127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82"/>
                    <a:stretch>
                      <a:fillRect/>
                    </a:stretch>
                  </pic:blipFill>
                  <pic:spPr>
                    <a:xfrm>
                      <a:off x="0" y="0"/>
                      <a:ext cx="5085714" cy="3600000"/>
                    </a:xfrm>
                    <a:prstGeom prst="rect">
                      <a:avLst/>
                    </a:prstGeom>
                  </pic:spPr>
                </pic:pic>
              </a:graphicData>
            </a:graphic>
          </wp:inline>
        </w:drawing>
      </w:r>
    </w:p>
    <w:p>
      <w:pPr>
        <w:pStyle w:val="4"/>
      </w:pPr>
      <w:bookmarkStart w:id="607" w:name="_Toc19970"/>
      <w:r>
        <w:rPr>
          <w:rFonts w:hint="eastAsia"/>
        </w:rPr>
        <w:t>4.3.31管理员删除用户日志记录</w:t>
      </w:r>
      <w:bookmarkEnd w:id="607"/>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-6删除用户日志记录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创建者</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创建时间</w:t>
            </w:r>
          </w:p>
        </w:tc>
        <w:tc>
          <w:tcPr>
            <w:tcW w:w="4069" w:type="dxa"/>
          </w:tcPr>
          <w:p>
            <w:pPr>
              <w:rPr>
                <w:rFonts w:hint="eastAsia"/>
              </w:rPr>
            </w:pPr>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4-6.0管理员删除用户日志</w:t>
            </w:r>
          </w:p>
          <w:p>
            <w:pPr>
              <w:rPr>
                <w:color w:val="FF0000"/>
              </w:rPr>
            </w:pPr>
            <w:r>
              <w:rPr>
                <w:rFonts w:hint="eastAsia"/>
              </w:rPr>
              <w:t>1.管理员根据条件找到指定的操作记录</w:t>
            </w:r>
            <w:r>
              <w:rPr>
                <w:rFonts w:hint="eastAsia"/>
                <w:color w:val="FF0000"/>
              </w:rPr>
              <w:fldChar w:fldCharType="begin"/>
            </w:r>
            <w:r>
              <w:rPr>
                <w:rFonts w:hint="eastAsia"/>
                <w:color w:val="FF0000"/>
              </w:rPr>
              <w:instrText xml:space="preserve"> HYPERLINK \l "A_4_5" </w:instrText>
            </w:r>
            <w:r>
              <w:rPr>
                <w:rFonts w:hint="eastAsia"/>
                <w:color w:val="FF0000"/>
              </w:rPr>
              <w:fldChar w:fldCharType="separate"/>
            </w:r>
            <w:r>
              <w:rPr>
                <w:rStyle w:val="30"/>
                <w:rFonts w:hint="eastAsia"/>
                <w:color w:val="FF0000"/>
              </w:rPr>
              <w:t>（见A-4-5）</w:t>
            </w:r>
            <w:r>
              <w:rPr>
                <w:rFonts w:hint="eastAsia"/>
                <w:color w:val="FF0000"/>
              </w:rPr>
              <w:fldChar w:fldCharType="end"/>
            </w:r>
          </w:p>
          <w:p>
            <w:r>
              <w:rPr>
                <w:rFonts w:hint="eastAsia"/>
              </w:rPr>
              <w:t>2.管理员通过复选框选择需要删除的记录</w:t>
            </w:r>
          </w:p>
          <w:p>
            <w:r>
              <w:rPr>
                <w:rFonts w:hint="eastAsia"/>
              </w:rPr>
              <w:t>3.点击</w:t>
            </w:r>
            <w:r>
              <w:rPr>
                <w:rFonts w:hint="eastAsia"/>
                <w:color w:val="FF0000"/>
              </w:rPr>
              <w:fldChar w:fldCharType="begin"/>
            </w:r>
            <w:r>
              <w:rPr>
                <w:rFonts w:hint="eastAsia"/>
                <w:color w:val="FF0000"/>
              </w:rPr>
              <w:instrText xml:space="preserve"> HYPERLINK \l "A_删除按钮_日志记录界面" </w:instrText>
            </w:r>
            <w:r>
              <w:rPr>
                <w:rFonts w:hint="eastAsia"/>
                <w:color w:val="FF0000"/>
              </w:rPr>
              <w:fldChar w:fldCharType="separate"/>
            </w:r>
            <w:r>
              <w:rPr>
                <w:rStyle w:val="31"/>
                <w:rFonts w:hint="eastAsia"/>
                <w:color w:val="FF0000"/>
              </w:rPr>
              <w:t>删除</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"A_删除按钮_日志记录界面" </w:instrText>
            </w:r>
            <w:r>
              <w:rPr>
                <w:rFonts w:hint="eastAsia"/>
                <w:color w:val="FF0000"/>
              </w:rPr>
              <w:fldChar w:fldCharType="separate"/>
            </w:r>
            <w:r>
              <w:rPr>
                <w:rStyle w:val="30"/>
                <w:rFonts w:hint="eastAsia"/>
                <w:color w:val="FF0000"/>
              </w:rPr>
              <w:t>日志记录界面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4-6.0未选择删除的用户记录</w:t>
            </w:r>
          </w:p>
          <w:p>
            <w:r>
              <w:rPr>
                <w:rFonts w:hint="eastAsia"/>
              </w:rPr>
              <w:t>系统提示错误信息：未选择删除的用户记录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4-6.0记录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4-6.0未选择删除的用户记录，日志记录界面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069" w:type="dxa"/>
          </w:tcPr>
          <w:p>
            <w:pPr>
              <w:rPr>
                <w:rFonts w:hint="eastAsia"/>
              </w:rPr>
            </w:pPr>
          </w:p>
        </w:tc>
      </w:tr>
    </w:tbl>
    <w:p/>
    <w:p>
      <w:pPr>
        <w:rPr>
          <w:color w:val="FF0000"/>
        </w:rPr>
      </w:pPr>
      <w:bookmarkStart w:id="608" w:name="A_删除按钮_日志记录界面"/>
      <w:r>
        <w:rPr>
          <w:rFonts w:hint="eastAsia"/>
          <w:color w:val="FF0000"/>
        </w:rPr>
        <w:t>删除按钮/日志记录界面</w:t>
      </w:r>
    </w:p>
    <w:bookmarkEnd w:id="608"/>
    <w:p>
      <w:pPr>
        <w:rPr>
          <w:rFonts w:hint="eastAsia"/>
        </w:rPr>
      </w:pPr>
      <w:r>
        <w:drawing>
          <wp:inline distT="0" distB="0" distL="0" distR="0">
            <wp:extent cx="5274310" cy="2717800"/>
            <wp:effectExtent l="0" t="0" r="254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83"/>
                    <a:stretch>
                      <a:fillRect/>
                    </a:stretch>
                  </pic:blipFill>
                  <pic:spPr>
                    <a:xfrm>
                      <a:off x="0" y="0"/>
                      <a:ext cx="5274310" cy="2717800"/>
                    </a:xfrm>
                    <a:prstGeom prst="rect">
                      <a:avLst/>
                    </a:prstGeom>
                  </pic:spPr>
                </pic:pic>
              </a:graphicData>
            </a:graphic>
          </wp:inline>
        </w:drawing>
      </w:r>
    </w:p>
    <w:p>
      <w:r>
        <w:rPr>
          <w:rFonts w:hint="eastAsia"/>
        </w:rPr>
        <w:t>对话框图</w:t>
      </w:r>
    </w:p>
    <w:p>
      <w:pPr>
        <w:rPr>
          <w:rFonts w:hint="eastAsia"/>
        </w:rPr>
      </w:pPr>
      <w:r>
        <w:drawing>
          <wp:inline distT="0" distB="0" distL="0" distR="0">
            <wp:extent cx="5218430" cy="4866640"/>
            <wp:effectExtent l="0" t="0" r="127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84"/>
                    <a:stretch>
                      <a:fillRect/>
                    </a:stretch>
                  </pic:blipFill>
                  <pic:spPr>
                    <a:xfrm>
                      <a:off x="0" y="0"/>
                      <a:ext cx="5219048" cy="4866667"/>
                    </a:xfrm>
                    <a:prstGeom prst="rect">
                      <a:avLst/>
                    </a:prstGeom>
                  </pic:spPr>
                </pic:pic>
              </a:graphicData>
            </a:graphic>
          </wp:inline>
        </w:drawing>
      </w:r>
    </w:p>
    <w:p/>
    <w:p/>
    <w:p>
      <w:pPr>
        <w:pStyle w:val="4"/>
      </w:pPr>
      <w:bookmarkStart w:id="609" w:name="_Toc27754"/>
      <w:r>
        <w:rPr>
          <w:rFonts w:hint="eastAsia"/>
        </w:rPr>
        <w:t>4.3.32管理员查找系统错误日志记录</w:t>
      </w:r>
      <w:bookmarkEnd w:id="60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bookmarkStart w:id="610" w:name="A_4_7"/>
            <w:r>
              <w:t>A-4</w:t>
            </w:r>
            <w:r>
              <w:rPr>
                <w:rFonts w:hint="eastAsia"/>
              </w:rPr>
              <w:t>-7</w:t>
            </w:r>
            <w:bookmarkEnd w:id="610"/>
            <w:r>
              <w:rPr>
                <w:rFonts w:hint="eastAsia"/>
              </w:rPr>
              <w:t>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4-7.0管理员通过组合条件查找系统错误记录</w:t>
            </w:r>
          </w:p>
          <w:p>
            <w:r>
              <w:rPr>
                <w:rFonts w:hint="eastAsia"/>
              </w:rPr>
              <w:t>1.管理员输入进行操作的用户名</w:t>
            </w:r>
          </w:p>
          <w:p>
            <w:r>
              <w:rPr>
                <w:rFonts w:hint="eastAsia"/>
              </w:rPr>
              <w:t>2.管理员输入进行操作的IP地址</w:t>
            </w:r>
          </w:p>
          <w:p>
            <w:r>
              <w:rPr>
                <w:rFonts w:hint="eastAsia"/>
              </w:rPr>
              <w:t>3.管理员通过下拉框选择最早的操作时间</w:t>
            </w:r>
          </w:p>
          <w:p>
            <w:r>
              <w:rPr>
                <w:rFonts w:hint="eastAsia"/>
              </w:rPr>
              <w:t>4.管理员通过下拉框选择最晚的操作时间</w:t>
            </w:r>
          </w:p>
          <w:p>
            <w:r>
              <w:rPr>
                <w:rFonts w:hint="eastAsia"/>
              </w:rPr>
              <w:t>5.管理员通过下拉框选择用户类型</w:t>
            </w:r>
          </w:p>
          <w:p>
            <w:pPr>
              <w:rPr>
                <w:rFonts w:hint="eastAsia"/>
              </w:rPr>
            </w:pPr>
            <w:r>
              <w:rPr>
                <w:rFonts w:hint="eastAsia"/>
              </w:rPr>
              <w:t>6.点击</w:t>
            </w:r>
            <w:r>
              <w:rPr>
                <w:rFonts w:hint="eastAsia"/>
                <w:color w:val="FF0000"/>
              </w:rPr>
              <w:fldChar w:fldCharType="begin"/>
            </w:r>
            <w:r>
              <w:rPr>
                <w:rFonts w:hint="eastAsia"/>
                <w:color w:val="FF0000"/>
              </w:rPr>
              <w:instrText xml:space="preserve"> HYPERLINK \l "A_系统错误日志记录界面_查询按钮" </w:instrText>
            </w:r>
            <w:r>
              <w:rPr>
                <w:rFonts w:hint="eastAsia"/>
                <w:color w:val="FF0000"/>
              </w:rPr>
              <w:fldChar w:fldCharType="separate"/>
            </w:r>
            <w:r>
              <w:rPr>
                <w:rStyle w:val="31"/>
                <w:rFonts w:hint="eastAsia"/>
                <w:color w:val="FF0000"/>
              </w:rPr>
              <w:t>查询</w:t>
            </w:r>
            <w:r>
              <w:rPr>
                <w:rFonts w:hint="eastAsia"/>
                <w:color w:val="FF0000"/>
              </w:rPr>
              <w:fldChar w:fldCharType="end"/>
            </w:r>
          </w:p>
          <w:p>
            <w:r>
              <w:rPr>
                <w:rFonts w:hint="eastAsia"/>
              </w:rPr>
              <w:t>7.</w:t>
            </w:r>
            <w:r>
              <w:rPr>
                <w:rFonts w:hint="eastAsia"/>
                <w:color w:val="FF0000"/>
              </w:rPr>
              <w:fldChar w:fldCharType="begin"/>
            </w:r>
            <w:r>
              <w:rPr>
                <w:rFonts w:hint="eastAsia"/>
                <w:color w:val="FF0000"/>
              </w:rPr>
              <w:instrText xml:space="preserve"> HYPERLINK \l "A_系统错误日志记录界面_查询按钮" </w:instrText>
            </w:r>
            <w:r>
              <w:rPr>
                <w:rFonts w:hint="eastAsia"/>
                <w:color w:val="FF0000"/>
              </w:rPr>
              <w:fldChar w:fldCharType="separate"/>
            </w:r>
            <w:r>
              <w:rPr>
                <w:rStyle w:val="31"/>
                <w:rFonts w:hint="eastAsia"/>
                <w:color w:val="FF0000"/>
              </w:rPr>
              <w:t>系统错误日志记录界面</w:t>
            </w:r>
            <w:r>
              <w:rPr>
                <w:rFonts w:hint="eastAsia"/>
                <w:color w:val="FF0000"/>
              </w:rPr>
              <w:fldChar w:fldCharType="end"/>
            </w:r>
            <w:r>
              <w:rPr>
                <w:rFonts w:hint="eastAsia"/>
              </w:rPr>
              <w:t>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4-7.0E1用户名不存在</w:t>
            </w:r>
          </w:p>
          <w:p>
            <w:r>
              <w:rPr>
                <w:rFonts w:hint="eastAsia"/>
              </w:rPr>
              <w:t>系统提示信息：无法找到该用户的操作信息</w:t>
            </w:r>
          </w:p>
          <w:p>
            <w:r>
              <w:rPr>
                <w:rFonts w:hint="eastAsia"/>
              </w:rPr>
              <w:t>4-7.0E1IP地址不存在</w:t>
            </w:r>
          </w:p>
          <w:p>
            <w:r>
              <w:rPr>
                <w:rFonts w:hint="eastAsia"/>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4-7.0操作状态，用户名，IP地址。最早操作时间，最晚操作时间，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4-7.0日志记录界面，无法找到该用户的操作信息，无法找到该IP的操作信息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bookmarkStart w:id="611" w:name="A_系统错误日志记录界面_查询按钮"/>
      <w:r>
        <w:rPr>
          <w:rFonts w:hint="eastAsia"/>
          <w:color w:val="FF0000"/>
        </w:rPr>
        <w:t>系统错误日志记录界面/查询按钮</w:t>
      </w:r>
    </w:p>
    <w:bookmarkEnd w:id="611"/>
    <w:p>
      <w:r>
        <w:drawing>
          <wp:inline distT="0" distB="0" distL="0" distR="0">
            <wp:extent cx="5274310" cy="2634615"/>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85"/>
                    <a:stretch>
                      <a:fillRect/>
                    </a:stretch>
                  </pic:blipFill>
                  <pic:spPr>
                    <a:xfrm>
                      <a:off x="0" y="0"/>
                      <a:ext cx="5274310" cy="2634615"/>
                    </a:xfrm>
                    <a:prstGeom prst="rect">
                      <a:avLst/>
                    </a:prstGeom>
                  </pic:spPr>
                </pic:pic>
              </a:graphicData>
            </a:graphic>
          </wp:inline>
        </w:drawing>
      </w:r>
    </w:p>
    <w:p>
      <w:pPr>
        <w:rPr>
          <w:rFonts w:hint="eastAsia"/>
        </w:rPr>
      </w:pPr>
    </w:p>
    <w:p>
      <w:pPr>
        <w:rPr>
          <w:color w:val="FF0000"/>
        </w:rPr>
      </w:pPr>
      <w:r>
        <w:rPr>
          <w:rFonts w:hint="eastAsia"/>
          <w:color w:val="FF0000"/>
        </w:rPr>
        <w:t>对话框图</w:t>
      </w:r>
    </w:p>
    <w:p>
      <w:pPr>
        <w:rPr>
          <w:rFonts w:hint="eastAsia"/>
          <w:color w:val="FF0000"/>
        </w:rPr>
      </w:pPr>
      <w:r>
        <w:drawing>
          <wp:inline distT="0" distB="0" distL="0" distR="0">
            <wp:extent cx="5274310" cy="3458845"/>
            <wp:effectExtent l="0" t="0" r="254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86"/>
                    <a:stretch>
                      <a:fillRect/>
                    </a:stretch>
                  </pic:blipFill>
                  <pic:spPr>
                    <a:xfrm>
                      <a:off x="0" y="0"/>
                      <a:ext cx="5274310" cy="3458845"/>
                    </a:xfrm>
                    <a:prstGeom prst="rect">
                      <a:avLst/>
                    </a:prstGeom>
                  </pic:spPr>
                </pic:pic>
              </a:graphicData>
            </a:graphic>
          </wp:inline>
        </w:drawing>
      </w:r>
    </w:p>
    <w:p>
      <w:pPr>
        <w:pStyle w:val="4"/>
      </w:pPr>
      <w:bookmarkStart w:id="612" w:name="_Toc10331"/>
      <w:r>
        <w:rPr>
          <w:rFonts w:hint="eastAsia"/>
        </w:rPr>
        <w:t>4.3.33管理员删除系统错误日志记录</w:t>
      </w:r>
      <w:bookmarkEnd w:id="612"/>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069" w:type="dxa"/>
          </w:tcPr>
          <w:p>
            <w:r>
              <w:t>A-4</w:t>
            </w:r>
            <w:r>
              <w:rPr>
                <w:rFonts w:hint="eastAsia"/>
              </w:rPr>
              <w:t>-8删除系统错误日志记录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4-8.0管理员删除系统错误日志</w:t>
            </w:r>
          </w:p>
          <w:p>
            <w:pPr>
              <w:rPr>
                <w:color w:val="FF0000"/>
              </w:rPr>
            </w:pPr>
            <w:r>
              <w:rPr>
                <w:rFonts w:hint="eastAsia"/>
              </w:rPr>
              <w:t>1.管理员根据条件找到指定的操作记录</w:t>
            </w:r>
            <w:r>
              <w:rPr>
                <w:rFonts w:hint="eastAsia"/>
                <w:color w:val="FF0000"/>
              </w:rPr>
              <w:fldChar w:fldCharType="begin"/>
            </w:r>
            <w:r>
              <w:rPr>
                <w:rFonts w:hint="eastAsia"/>
                <w:color w:val="FF0000"/>
              </w:rPr>
              <w:instrText xml:space="preserve"> HYPERLINK \l "A_4_7" </w:instrText>
            </w:r>
            <w:r>
              <w:rPr>
                <w:rFonts w:hint="eastAsia"/>
                <w:color w:val="FF0000"/>
              </w:rPr>
              <w:fldChar w:fldCharType="separate"/>
            </w:r>
            <w:r>
              <w:rPr>
                <w:rStyle w:val="31"/>
                <w:rFonts w:hint="eastAsia"/>
                <w:color w:val="FF0000"/>
              </w:rPr>
              <w:t>（见A-4-7）</w:t>
            </w:r>
            <w:r>
              <w:rPr>
                <w:rFonts w:hint="eastAsia"/>
                <w:color w:val="FF0000"/>
              </w:rPr>
              <w:fldChar w:fldCharType="end"/>
            </w:r>
          </w:p>
          <w:p>
            <w:r>
              <w:rPr>
                <w:rFonts w:hint="eastAsia"/>
              </w:rPr>
              <w:t>2.管理员通过复选框选择需要删除的记录</w:t>
            </w:r>
          </w:p>
          <w:p>
            <w:r>
              <w:rPr>
                <w:rFonts w:hint="eastAsia"/>
              </w:rPr>
              <w:t>3.点击</w:t>
            </w:r>
            <w:r>
              <w:rPr>
                <w:rFonts w:hint="eastAsia"/>
              </w:rPr>
              <w:fldChar w:fldCharType="begin"/>
            </w:r>
            <w:r>
              <w:rPr>
                <w:rFonts w:hint="eastAsia"/>
              </w:rPr>
              <w:instrText xml:space="preserve"> HYPERLINK \l "A_系统错误日志记录界面_删除按钮" </w:instrText>
            </w:r>
            <w:r>
              <w:rPr>
                <w:rFonts w:hint="eastAsia"/>
              </w:rPr>
              <w:fldChar w:fldCharType="separate"/>
            </w:r>
            <w:r>
              <w:rPr>
                <w:rStyle w:val="30"/>
                <w:rFonts w:hint="eastAsia"/>
              </w:rPr>
              <w:t>删除</w:t>
            </w:r>
            <w:r>
              <w:rPr>
                <w:rFonts w:hint="eastAsia"/>
              </w:rPr>
              <w:fldChar w:fldCharType="end"/>
            </w:r>
          </w:p>
          <w:p>
            <w:pPr>
              <w:rPr>
                <w:rFonts w:hint="eastAsia"/>
              </w:rPr>
            </w:pPr>
            <w:r>
              <w:rPr>
                <w:rFonts w:hint="eastAsia"/>
              </w:rPr>
              <w:t>4.返回</w:t>
            </w:r>
            <w:r>
              <w:rPr>
                <w:rFonts w:hint="eastAsia"/>
              </w:rPr>
              <w:fldChar w:fldCharType="begin"/>
            </w:r>
            <w:r>
              <w:rPr>
                <w:rFonts w:hint="eastAsia"/>
              </w:rPr>
              <w:instrText xml:space="preserve"> HYPERLINK \l "A_系统错误日志记录界面_删除按钮" </w:instrText>
            </w:r>
            <w:r>
              <w:rPr>
                <w:rFonts w:hint="eastAsia"/>
              </w:rPr>
              <w:fldChar w:fldCharType="separate"/>
            </w:r>
            <w:r>
              <w:rPr>
                <w:rStyle w:val="31"/>
                <w:rFonts w:hint="eastAsia"/>
              </w:rPr>
              <w:t>系统错误日志记录界面</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4-8.0E1未选择删除的系统错误记录</w:t>
            </w:r>
          </w:p>
          <w:p>
            <w:r>
              <w:rPr>
                <w:rFonts w:hint="eastAsia"/>
              </w:rPr>
              <w:t>系统提示错误信息：未选择删除的系统错误日志记录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4-8.0记录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4-8.0未选择删除的系统错误日志记录，系统错误日志记录界面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bookmarkStart w:id="613" w:name="A_系统错误日志记录界面_删除按钮"/>
      <w:r>
        <w:rPr>
          <w:rFonts w:hint="eastAsia"/>
          <w:color w:val="FF0000"/>
        </w:rPr>
        <w:t>系统错误日志记录界面/删除按钮</w:t>
      </w:r>
    </w:p>
    <w:bookmarkEnd w:id="613"/>
    <w:p>
      <w:r>
        <w:drawing>
          <wp:inline distT="0" distB="0" distL="0" distR="0">
            <wp:extent cx="5274310" cy="26346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85"/>
                    <a:stretch>
                      <a:fillRect/>
                    </a:stretch>
                  </pic:blipFill>
                  <pic:spPr>
                    <a:xfrm>
                      <a:off x="0" y="0"/>
                      <a:ext cx="5274310" cy="2634615"/>
                    </a:xfrm>
                    <a:prstGeom prst="rect">
                      <a:avLst/>
                    </a:prstGeom>
                  </pic:spPr>
                </pic:pic>
              </a:graphicData>
            </a:graphic>
          </wp:inline>
        </w:drawing>
      </w:r>
    </w:p>
    <w:p>
      <w:r>
        <w:rPr>
          <w:rFonts w:hint="eastAsia"/>
        </w:rPr>
        <w:t>对话框图</w:t>
      </w:r>
    </w:p>
    <w:p>
      <w:pPr>
        <w:rPr>
          <w:rFonts w:hint="eastAsia"/>
        </w:rPr>
      </w:pPr>
      <w:r>
        <w:drawing>
          <wp:inline distT="0" distB="0" distL="0" distR="0">
            <wp:extent cx="5132705" cy="4571365"/>
            <wp:effectExtent l="0" t="0" r="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87"/>
                    <a:stretch>
                      <a:fillRect/>
                    </a:stretch>
                  </pic:blipFill>
                  <pic:spPr>
                    <a:xfrm>
                      <a:off x="0" y="0"/>
                      <a:ext cx="5133333" cy="4571429"/>
                    </a:xfrm>
                    <a:prstGeom prst="rect">
                      <a:avLst/>
                    </a:prstGeom>
                  </pic:spPr>
                </pic:pic>
              </a:graphicData>
            </a:graphic>
          </wp:inline>
        </w:drawing>
      </w:r>
    </w:p>
    <w:p/>
    <w:p/>
    <w:p>
      <w:pPr>
        <w:pStyle w:val="4"/>
      </w:pPr>
      <w:bookmarkStart w:id="614" w:name="_Toc20925"/>
      <w:r>
        <w:rPr>
          <w:rFonts w:hint="eastAsia"/>
        </w:rPr>
        <w:t>4.3.34管理员数据库备份</w:t>
      </w:r>
      <w:bookmarkEnd w:id="61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bookmarkStart w:id="615" w:name="_Hlk533201693"/>
            <w:r>
              <w:rPr>
                <w:rFonts w:hint="eastAsia"/>
              </w:rPr>
              <w:t>9数据库备份</w:t>
            </w:r>
            <w:bookmarkEnd w:id="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1.管理员进入数据库备份界面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4-9.0管理员进行数据库手动备份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pPr>
              <w:rPr>
                <w:rFonts w:hint="eastAsia"/>
              </w:rPr>
            </w:pPr>
            <w:r>
              <w:rPr>
                <w:rFonts w:hint="eastAsia"/>
              </w:rPr>
              <w:t>5.返回</w:t>
            </w:r>
            <w:r>
              <w:rPr>
                <w:rFonts w:hint="eastAsia"/>
                <w:color w:val="FF0000"/>
              </w:rPr>
              <w:fldChar w:fldCharType="begin"/>
            </w:r>
            <w:r>
              <w:rPr>
                <w:rFonts w:hint="eastAsia"/>
                <w:color w:val="FF0000"/>
              </w:rPr>
              <w:instrText xml:space="preserve"> HYPERLINK \l "A_数据库备份界面" </w:instrText>
            </w:r>
            <w:r>
              <w:rPr>
                <w:rFonts w:hint="eastAsia"/>
                <w:color w:val="FF0000"/>
              </w:rPr>
              <w:fldChar w:fldCharType="separate"/>
            </w:r>
            <w:r>
              <w:rPr>
                <w:rStyle w:val="31"/>
                <w:rFonts w:hint="eastAsia"/>
                <w:color w:val="FF0000"/>
              </w:rPr>
              <w:t>数据库恢复界面</w:t>
            </w:r>
            <w:r>
              <w:rPr>
                <w:rFonts w:hint="eastAsia"/>
                <w:color w:val="FF0000"/>
              </w:rPr>
              <w:fldChar w:fldCharType="end"/>
            </w:r>
          </w:p>
          <w:p>
            <w:r>
              <w:rPr>
                <w:rFonts w:hint="eastAsia"/>
              </w:rPr>
              <w:t>4-9.1管理员进行数据库自动备份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5.管理员选择备份时间</w:t>
            </w:r>
          </w:p>
          <w:p>
            <w:pPr>
              <w:rPr>
                <w:rFonts w:hint="eastAsia"/>
              </w:rPr>
            </w:pPr>
            <w:r>
              <w:rPr>
                <w:rFonts w:hint="eastAsia"/>
              </w:rPr>
              <w:t>6.返回</w:t>
            </w:r>
            <w:r>
              <w:rPr>
                <w:rFonts w:hint="eastAsia"/>
                <w:color w:val="FF0000"/>
              </w:rPr>
              <w:fldChar w:fldCharType="begin"/>
            </w:r>
            <w:r>
              <w:rPr>
                <w:rFonts w:hint="eastAsia"/>
                <w:color w:val="FF0000"/>
              </w:rPr>
              <w:instrText xml:space="preserve"> HYPERLINK \l "A_数据库恢复界面" </w:instrText>
            </w:r>
            <w:r>
              <w:rPr>
                <w:rFonts w:hint="eastAsia"/>
                <w:color w:val="FF0000"/>
              </w:rPr>
              <w:fldChar w:fldCharType="separate"/>
            </w:r>
            <w:r>
              <w:rPr>
                <w:rStyle w:val="31"/>
                <w:rFonts w:hint="eastAsia"/>
                <w:color w:val="FF0000"/>
              </w:rPr>
              <w:t>数据库恢复界面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4-9.0E1备份类型为空</w:t>
            </w:r>
          </w:p>
          <w:p>
            <w:r>
              <w:rPr>
                <w:rFonts w:hint="eastAsia"/>
              </w:rPr>
              <w:t>系统提示错误信息：备份类型不能为空</w:t>
            </w:r>
          </w:p>
          <w:p>
            <w:r>
              <w:rPr>
                <w:rFonts w:hint="eastAsia"/>
              </w:rPr>
              <w:t>4-9.0E2备份的文件类型</w:t>
            </w:r>
          </w:p>
          <w:p>
            <w:r>
              <w:rPr>
                <w:rFonts w:hint="eastAsia"/>
              </w:rPr>
              <w:t>1.系统提示错误信息：备份的文件类型不能为空</w:t>
            </w:r>
          </w:p>
          <w:p>
            <w:r>
              <w:rPr>
                <w:rFonts w:hint="eastAsia"/>
              </w:rPr>
              <w:t>4-9.1E1备份类型为空</w:t>
            </w:r>
          </w:p>
          <w:p>
            <w:r>
              <w:rPr>
                <w:rFonts w:hint="eastAsia"/>
              </w:rPr>
              <w:t>系统提示错误信息：备份类型不能为空</w:t>
            </w:r>
          </w:p>
          <w:p>
            <w:r>
              <w:rPr>
                <w:rFonts w:hint="eastAsia"/>
              </w:rPr>
              <w:t>4-9.1E2备份的文件类型</w:t>
            </w:r>
          </w:p>
          <w:p>
            <w:r>
              <w:rPr>
                <w:rFonts w:hint="eastAsia"/>
              </w:rPr>
              <w:t>1.系统提示错误信息：备份的文件类型不能为空</w:t>
            </w:r>
          </w:p>
          <w:p>
            <w:r>
              <w:rPr>
                <w:rFonts w:hint="eastAsia"/>
              </w:rPr>
              <w:t>4-9.1E3自动备份时间为空</w:t>
            </w:r>
          </w:p>
          <w:p>
            <w:r>
              <w:rPr>
                <w:rFonts w:hint="eastAsia"/>
              </w:rPr>
              <w:t>1.系统提示错误信息：自动备份时间不能为空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r>
              <w:rPr>
                <w:rFonts w:hint="eastAsia"/>
              </w:rPr>
              <w:t>4-9.0备份类型，文件类型，操作</w:t>
            </w:r>
          </w:p>
          <w:p>
            <w:pPr>
              <w:rPr>
                <w:rFonts w:hint="eastAsia"/>
              </w:rPr>
            </w:pPr>
            <w:r>
              <w:rPr>
                <w:rFonts w:hint="eastAsia"/>
              </w:rPr>
              <w:t>4-9.1备份类型，文件类型，操作，备份时间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r>
              <w:rPr>
                <w:rFonts w:hint="eastAsia"/>
              </w:rPr>
              <w:t>4-9.0数据库恢复界面，备份类型不能为空，备份的文件类型不能为空</w:t>
            </w:r>
          </w:p>
          <w:p>
            <w:pPr>
              <w:rPr>
                <w:rFonts w:hint="eastAsia"/>
              </w:rPr>
            </w:pPr>
            <w:r>
              <w:rPr>
                <w:rFonts w:hint="eastAsia"/>
              </w:rPr>
              <w:t>4-9.1数据库恢复界面，备份类型不能为空，备份的文件类型不能为空，自动备份时间不能为空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BR-A-18所有备份信息不能为空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16" w:name="A_数据库备份界面"/>
      <w:r>
        <w:rPr>
          <w:rFonts w:hint="eastAsia"/>
          <w:color w:val="FF0000"/>
        </w:rPr>
        <w:t>数据库备份界面</w:t>
      </w:r>
    </w:p>
    <w:bookmarkEnd w:id="616"/>
    <w:p>
      <w:r>
        <w:drawing>
          <wp:inline distT="0" distB="0" distL="0" distR="0">
            <wp:extent cx="5274310" cy="2915920"/>
            <wp:effectExtent l="0" t="0" r="13970" b="1016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8"/>
                    <a:stretch>
                      <a:fillRect/>
                    </a:stretch>
                  </pic:blipFill>
                  <pic:spPr>
                    <a:xfrm>
                      <a:off x="0" y="0"/>
                      <a:ext cx="5274310" cy="2915920"/>
                    </a:xfrm>
                    <a:prstGeom prst="rect">
                      <a:avLst/>
                    </a:prstGeom>
                  </pic:spPr>
                </pic:pic>
              </a:graphicData>
            </a:graphic>
          </wp:inline>
        </w:drawing>
      </w:r>
    </w:p>
    <w:p>
      <w:pPr>
        <w:rPr>
          <w:rFonts w:hint="eastAsia"/>
          <w:color w:val="FF0000"/>
        </w:rPr>
      </w:pPr>
      <w:bookmarkStart w:id="617" w:name="A_数据库恢复界面"/>
      <w:r>
        <w:rPr>
          <w:rFonts w:hint="eastAsia"/>
          <w:color w:val="FF0000"/>
        </w:rPr>
        <w:t>数据库恢复界面</w:t>
      </w:r>
    </w:p>
    <w:bookmarkEnd w:id="617"/>
    <w:p>
      <w:pPr>
        <w:rPr>
          <w:rFonts w:hint="eastAsia"/>
        </w:rPr>
      </w:pPr>
      <w:r>
        <w:drawing>
          <wp:inline distT="0" distB="0" distL="0" distR="0">
            <wp:extent cx="5274310" cy="2684780"/>
            <wp:effectExtent l="0" t="0" r="254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289"/>
                    <a:stretch>
                      <a:fillRect/>
                    </a:stretch>
                  </pic:blipFill>
                  <pic:spPr>
                    <a:xfrm>
                      <a:off x="0" y="0"/>
                      <a:ext cx="5274310" cy="268478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274310" cy="2987040"/>
            <wp:effectExtent l="0" t="0" r="254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290"/>
                    <a:stretch>
                      <a:fillRect/>
                    </a:stretch>
                  </pic:blipFill>
                  <pic:spPr>
                    <a:xfrm>
                      <a:off x="0" y="0"/>
                      <a:ext cx="5274310" cy="2987040"/>
                    </a:xfrm>
                    <a:prstGeom prst="rect">
                      <a:avLst/>
                    </a:prstGeom>
                  </pic:spPr>
                </pic:pic>
              </a:graphicData>
            </a:graphic>
          </wp:inline>
        </w:drawing>
      </w:r>
    </w:p>
    <w:p>
      <w:pPr>
        <w:pStyle w:val="4"/>
      </w:pPr>
      <w:bookmarkStart w:id="618" w:name="_Toc5606"/>
      <w:r>
        <w:rPr>
          <w:rFonts w:hint="eastAsia"/>
        </w:rPr>
        <w:t>4.3.35管理员数据库恢复</w:t>
      </w:r>
      <w:bookmarkEnd w:id="61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w:t>
            </w:r>
            <w:r>
              <w:t>4-</w:t>
            </w:r>
            <w:r>
              <w:rPr>
                <w:rFonts w:hint="eastAsia"/>
              </w:rPr>
              <w:t>10数据库恢复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1.管理员进入数据库恢复界面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w:t>
            </w:r>
            <w:r>
              <w:t>-</w:t>
            </w:r>
            <w:r>
              <w:rPr>
                <w:rFonts w:hint="eastAsia"/>
              </w:rPr>
              <w:t>10</w:t>
            </w:r>
            <w:r>
              <w:t>.0</w:t>
            </w:r>
            <w:r>
              <w:rPr>
                <w:rFonts w:hint="eastAsia"/>
              </w:rPr>
              <w:t>管理员进行数据库恢复</w:t>
            </w:r>
          </w:p>
          <w:p>
            <w:r>
              <w:rPr>
                <w:rFonts w:hint="eastAsia"/>
              </w:rPr>
              <w:t>1.管理员点击</w:t>
            </w:r>
            <w:r>
              <w:rPr>
                <w:rFonts w:hint="eastAsia"/>
                <w:color w:val="FF0000"/>
              </w:rPr>
              <w:fldChar w:fldCharType="begin"/>
            </w:r>
            <w:r>
              <w:rPr>
                <w:rFonts w:hint="eastAsia"/>
                <w:color w:val="FF0000"/>
              </w:rPr>
              <w:instrText xml:space="preserve"> HYPERLINK \l "A_数据库恢复按钮_数据库恢复界面_恢复按钮" </w:instrText>
            </w:r>
            <w:r>
              <w:rPr>
                <w:rFonts w:hint="eastAsia"/>
                <w:color w:val="FF0000"/>
              </w:rPr>
              <w:fldChar w:fldCharType="separate"/>
            </w:r>
            <w:r>
              <w:rPr>
                <w:rStyle w:val="31"/>
                <w:rFonts w:hint="eastAsia"/>
                <w:color w:val="FF0000"/>
              </w:rPr>
              <w:t>数据库恢复按钮</w:t>
            </w:r>
            <w:r>
              <w:rPr>
                <w:rFonts w:hint="eastAsia"/>
                <w:color w:val="FF0000"/>
              </w:rPr>
              <w:fldChar w:fldCharType="end"/>
            </w:r>
          </w:p>
          <w:p>
            <w:r>
              <w:rPr>
                <w:rFonts w:hint="eastAsia"/>
              </w:rPr>
              <w:t>2.管理员选择需要恢复的备份</w:t>
            </w:r>
          </w:p>
          <w:p>
            <w:r>
              <w:rPr>
                <w:rFonts w:hint="eastAsia"/>
              </w:rPr>
              <w:t>3.管理员选择</w:t>
            </w:r>
            <w:r>
              <w:rPr>
                <w:rFonts w:hint="eastAsia"/>
                <w:color w:val="FF0000"/>
              </w:rPr>
              <w:fldChar w:fldCharType="begin"/>
            </w:r>
            <w:r>
              <w:rPr>
                <w:rFonts w:hint="eastAsia"/>
                <w:color w:val="FF0000"/>
              </w:rPr>
              <w:instrText xml:space="preserve"> HYPERLINK \l "A_数据库恢复按钮_数据库恢复界面_恢复按钮" </w:instrText>
            </w:r>
            <w:r>
              <w:rPr>
                <w:rFonts w:hint="eastAsia"/>
                <w:color w:val="FF0000"/>
              </w:rPr>
              <w:fldChar w:fldCharType="separate"/>
            </w:r>
            <w:r>
              <w:rPr>
                <w:rStyle w:val="31"/>
                <w:rFonts w:hint="eastAsia"/>
                <w:color w:val="FF0000"/>
              </w:rPr>
              <w:t>恢复</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"A_数据库恢复按钮_数据库恢复界面_恢复按钮" </w:instrText>
            </w:r>
            <w:r>
              <w:rPr>
                <w:rFonts w:hint="eastAsia"/>
                <w:color w:val="FF0000"/>
              </w:rPr>
              <w:fldChar w:fldCharType="separate"/>
            </w:r>
            <w:r>
              <w:rPr>
                <w:rStyle w:val="31"/>
                <w:rFonts w:hint="eastAsia"/>
                <w:color w:val="FF0000"/>
              </w:rPr>
              <w:t>数据库恢复界面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4-10.0数据库备份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4-10.0数据库恢复界面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19" w:name="A_数据库恢复按钮_数据库恢复界面_恢复按钮"/>
      <w:r>
        <w:rPr>
          <w:rFonts w:hint="eastAsia"/>
          <w:color w:val="FF0000"/>
        </w:rPr>
        <w:t>数据库恢复按钮/数据库恢复界面/恢复按钮</w:t>
      </w:r>
    </w:p>
    <w:bookmarkEnd w:id="619"/>
    <w:p>
      <w:r>
        <w:drawing>
          <wp:inline distT="0" distB="0" distL="0" distR="0">
            <wp:extent cx="5274310" cy="267208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291"/>
                    <a:stretch>
                      <a:fillRect/>
                    </a:stretch>
                  </pic:blipFill>
                  <pic:spPr>
                    <a:xfrm>
                      <a:off x="0" y="0"/>
                      <a:ext cx="5274310" cy="2672080"/>
                    </a:xfrm>
                    <a:prstGeom prst="rect">
                      <a:avLst/>
                    </a:prstGeom>
                  </pic:spPr>
                </pic:pic>
              </a:graphicData>
            </a:graphic>
          </wp:inline>
        </w:drawing>
      </w:r>
    </w:p>
    <w:p>
      <w:r>
        <w:rPr>
          <w:rFonts w:hint="eastAsia"/>
        </w:rPr>
        <w:t>对话框图</w:t>
      </w:r>
    </w:p>
    <w:p>
      <w:pPr>
        <w:rPr>
          <w:rFonts w:hint="eastAsia"/>
        </w:rPr>
      </w:pPr>
      <w:r>
        <w:drawing>
          <wp:inline distT="0" distB="0" distL="0" distR="0">
            <wp:extent cx="3695065" cy="2418715"/>
            <wp:effectExtent l="0" t="0" r="635"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292"/>
                    <a:stretch>
                      <a:fillRect/>
                    </a:stretch>
                  </pic:blipFill>
                  <pic:spPr>
                    <a:xfrm>
                      <a:off x="0" y="0"/>
                      <a:ext cx="3695238" cy="2419048"/>
                    </a:xfrm>
                    <a:prstGeom prst="rect">
                      <a:avLst/>
                    </a:prstGeom>
                  </pic:spPr>
                </pic:pic>
              </a:graphicData>
            </a:graphic>
          </wp:inline>
        </w:drawing>
      </w:r>
    </w:p>
    <w:p>
      <w:pPr>
        <w:pStyle w:val="4"/>
      </w:pPr>
      <w:bookmarkStart w:id="620" w:name="_Toc16554"/>
      <w:r>
        <w:rPr>
          <w:rFonts w:hint="eastAsia"/>
        </w:rPr>
        <w:t>4.3.36管理员网站底部信息修改</w:t>
      </w:r>
      <w:bookmarkEnd w:id="62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w:t>
            </w:r>
            <w:r>
              <w:t>4-</w:t>
            </w:r>
            <w:bookmarkStart w:id="621" w:name="_Hlk533206199"/>
            <w:r>
              <w:rPr>
                <w:rFonts w:hint="eastAsia"/>
              </w:rPr>
              <w:t>11网站底部信息修改</w:t>
            </w:r>
            <w:bookmarkEnd w:id="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w:t>
            </w:r>
            <w:r>
              <w:t>-</w:t>
            </w:r>
            <w:r>
              <w:rPr>
                <w:rFonts w:hint="eastAsia"/>
              </w:rPr>
              <w:t>11</w:t>
            </w:r>
            <w:r>
              <w:t>.0</w:t>
            </w:r>
            <w:r>
              <w:rPr>
                <w:rFonts w:hint="eastAsia"/>
              </w:rPr>
              <w:t>管理员对网站底部信息进行修改</w:t>
            </w:r>
          </w:p>
          <w:p>
            <w:r>
              <w:rPr>
                <w:rFonts w:hint="eastAsia"/>
              </w:rPr>
              <w:t>1.管理员输入联系电话</w:t>
            </w:r>
          </w:p>
          <w:p>
            <w:r>
              <w:rPr>
                <w:rFonts w:hint="eastAsia"/>
              </w:rPr>
              <w:t>2.管理员输入联系邮箱</w:t>
            </w:r>
          </w:p>
          <w:p>
            <w:r>
              <w:rPr>
                <w:rFonts w:hint="eastAsia"/>
              </w:rPr>
              <w:t>3.管理员输入联系qq</w:t>
            </w:r>
          </w:p>
          <w:p>
            <w:r>
              <w:rPr>
                <w:rFonts w:hint="eastAsia"/>
              </w:rPr>
              <w:t>4</w:t>
            </w:r>
            <w:r>
              <w:t>.</w:t>
            </w:r>
            <w:r>
              <w:rPr>
                <w:rFonts w:hint="eastAsia"/>
              </w:rPr>
              <w:t>管理员输入第一条网站外部链接的名称以及链接地址</w:t>
            </w:r>
          </w:p>
          <w:p>
            <w:r>
              <w:rPr>
                <w:rFonts w:hint="eastAsia"/>
              </w:rPr>
              <w:t>5.管理员输入第二条网站外部链接的名称以及链接地址</w:t>
            </w:r>
          </w:p>
          <w:p>
            <w:r>
              <w:rPr>
                <w:rFonts w:hint="eastAsia"/>
              </w:rPr>
              <w:t>6.管理员点击</w:t>
            </w:r>
            <w:r>
              <w:rPr>
                <w:rFonts w:hint="eastAsia"/>
                <w:color w:val="FF0000"/>
              </w:rPr>
              <w:fldChar w:fldCharType="begin"/>
            </w:r>
            <w:r>
              <w:rPr>
                <w:rFonts w:hint="eastAsia"/>
                <w:color w:val="FF0000"/>
              </w:rPr>
              <w:instrText xml:space="preserve"> HYPERLINK \l "A_网站设置界面_修改按钮" </w:instrText>
            </w:r>
            <w:r>
              <w:rPr>
                <w:rFonts w:hint="eastAsia"/>
                <w:color w:val="FF0000"/>
              </w:rPr>
              <w:fldChar w:fldCharType="separate"/>
            </w:r>
            <w:r>
              <w:rPr>
                <w:rStyle w:val="31"/>
                <w:rFonts w:hint="eastAsia"/>
                <w:color w:val="FF0000"/>
              </w:rPr>
              <w:t>修改</w:t>
            </w:r>
            <w:r>
              <w:rPr>
                <w:rFonts w:hint="eastAsia"/>
                <w:color w:val="FF0000"/>
              </w:rPr>
              <w:fldChar w:fldCharType="end"/>
            </w:r>
            <w:r>
              <w:rPr>
                <w:rFonts w:hint="eastAsia"/>
              </w:rPr>
              <w:t>版权信息</w:t>
            </w:r>
          </w:p>
          <w:p>
            <w:pPr>
              <w:rPr>
                <w:rFonts w:hint="eastAsia"/>
              </w:rPr>
            </w:pPr>
            <w:r>
              <w:rPr>
                <w:rFonts w:hint="eastAsia"/>
              </w:rPr>
              <w:t>7.返回</w:t>
            </w:r>
            <w:r>
              <w:rPr>
                <w:rFonts w:hint="eastAsia"/>
                <w:color w:val="FF0000"/>
              </w:rPr>
              <w:fldChar w:fldCharType="begin"/>
            </w:r>
            <w:r>
              <w:rPr>
                <w:rFonts w:hint="eastAsia"/>
                <w:color w:val="FF0000"/>
              </w:rPr>
              <w:instrText xml:space="preserve"> HYPERLINK \l "A_网站设置界面_修改按钮" </w:instrText>
            </w:r>
            <w:r>
              <w:rPr>
                <w:rFonts w:hint="eastAsia"/>
                <w:color w:val="FF0000"/>
              </w:rPr>
              <w:fldChar w:fldCharType="separate"/>
            </w:r>
            <w:r>
              <w:rPr>
                <w:rStyle w:val="31"/>
                <w:rFonts w:hint="eastAsia"/>
                <w:color w:val="FF0000"/>
              </w:rPr>
              <w:t>网站设置界面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4-11.0E1联系电话不是1</w:t>
            </w:r>
            <w:r>
              <w:t>1</w:t>
            </w:r>
            <w:r>
              <w:rPr>
                <w:rFonts w:hint="eastAsia"/>
              </w:rPr>
              <w:t>位</w:t>
            </w:r>
          </w:p>
          <w:p>
            <w:r>
              <w:rPr>
                <w:rFonts w:hint="eastAsia"/>
              </w:rPr>
              <w:t>1.系统提示错误信息：联系电话不符合规范</w:t>
            </w:r>
          </w:p>
          <w:p>
            <w:r>
              <w:t>4-</w:t>
            </w:r>
            <w:r>
              <w:rPr>
                <w:rFonts w:hint="eastAsia"/>
              </w:rPr>
              <w:t>11</w:t>
            </w:r>
            <w:r>
              <w:t>.0E2邮箱中没有@字符</w:t>
            </w:r>
          </w:p>
          <w:p>
            <w:r>
              <w:rPr>
                <w:rFonts w:hint="eastAsia"/>
              </w:rPr>
              <w:t>1.系统提示错误信息：邮箱不符合规范</w:t>
            </w:r>
          </w:p>
          <w:p>
            <w:r>
              <w:rPr>
                <w:rFonts w:hint="eastAsia"/>
              </w:rPr>
              <w:t>4-11.0E3网站链接名称和链接为空</w:t>
            </w:r>
          </w:p>
          <w:p>
            <w:r>
              <w:rPr>
                <w:rFonts w:hint="eastAsia"/>
              </w:rPr>
              <w:t>1.系统提示错误信息：网站链接和链接不能为空</w:t>
            </w:r>
          </w:p>
          <w:p>
            <w:r>
              <w:rPr>
                <w:rFonts w:hint="eastAsia"/>
              </w:rPr>
              <w:t>4-11.0E4网站版权信息为空</w:t>
            </w:r>
          </w:p>
          <w:p>
            <w:r>
              <w:rPr>
                <w:rFonts w:hint="eastAsia"/>
              </w:rPr>
              <w:t>1系统提示错误信息：网站版权信息不能为空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4-11.0联系电话，联系邮箱，联系qq，第一条网站外部链接的名称以及链接地址，第二条网站外部链接的名称以及链接地址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4-11.0网站设置界面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w:t>
            </w:r>
            <w:r>
              <w:t>-A</w:t>
            </w:r>
            <w:r>
              <w:rPr>
                <w:rFonts w:hint="eastAsia"/>
              </w:rPr>
              <w:t>-</w:t>
            </w:r>
            <w:r>
              <w:t>19</w:t>
            </w:r>
            <w:r>
              <w:rPr>
                <w:rFonts w:hint="eastAsia"/>
              </w:rPr>
              <w:t>联系电话为手机号11位，邮箱需要带字符“@”，网站链接和链接，版权信息都不能为空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22" w:name="A_网站设置界面_修改按钮"/>
      <w:r>
        <w:rPr>
          <w:rFonts w:hint="eastAsia"/>
          <w:color w:val="FF0000"/>
        </w:rPr>
        <w:t>网站设置界面/修改按钮</w:t>
      </w:r>
    </w:p>
    <w:bookmarkEnd w:id="622"/>
    <w:p>
      <w:r>
        <w:drawing>
          <wp:inline distT="0" distB="0" distL="0" distR="0">
            <wp:extent cx="5274310" cy="27406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293"/>
                    <a:stretch>
                      <a:fillRect/>
                    </a:stretch>
                  </pic:blipFill>
                  <pic:spPr>
                    <a:xfrm>
                      <a:off x="0" y="0"/>
                      <a:ext cx="5274310" cy="2740660"/>
                    </a:xfrm>
                    <a:prstGeom prst="rect">
                      <a:avLst/>
                    </a:prstGeom>
                  </pic:spPr>
                </pic:pic>
              </a:graphicData>
            </a:graphic>
          </wp:inline>
        </w:drawing>
      </w:r>
    </w:p>
    <w:p>
      <w:pPr>
        <w:rPr>
          <w:rFonts w:hint="eastAsia"/>
          <w:color w:val="FF0000"/>
        </w:rPr>
      </w:pPr>
    </w:p>
    <w:p>
      <w:pPr>
        <w:rPr>
          <w:color w:val="FF0000"/>
        </w:rPr>
      </w:pPr>
      <w:r>
        <w:rPr>
          <w:rFonts w:hint="eastAsia"/>
          <w:color w:val="FF0000"/>
        </w:rPr>
        <w:t>对话框图</w:t>
      </w:r>
    </w:p>
    <w:p>
      <w:pPr>
        <w:rPr>
          <w:rFonts w:hint="eastAsia"/>
          <w:color w:val="FF0000"/>
        </w:rPr>
      </w:pPr>
      <w:r>
        <w:drawing>
          <wp:inline distT="0" distB="0" distL="0" distR="0">
            <wp:extent cx="4590415" cy="2704465"/>
            <wp:effectExtent l="0" t="0" r="635"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294"/>
                    <a:stretch>
                      <a:fillRect/>
                    </a:stretch>
                  </pic:blipFill>
                  <pic:spPr>
                    <a:xfrm>
                      <a:off x="0" y="0"/>
                      <a:ext cx="4590476" cy="2704762"/>
                    </a:xfrm>
                    <a:prstGeom prst="rect">
                      <a:avLst/>
                    </a:prstGeom>
                  </pic:spPr>
                </pic:pic>
              </a:graphicData>
            </a:graphic>
          </wp:inline>
        </w:drawing>
      </w:r>
    </w:p>
    <w:p>
      <w:pPr>
        <w:pStyle w:val="4"/>
      </w:pPr>
      <w:bookmarkStart w:id="623" w:name="_Toc29202"/>
      <w:r>
        <w:rPr>
          <w:rFonts w:hint="eastAsia"/>
        </w:rPr>
        <w:t>4.3.37管理员查找数据库备份</w:t>
      </w:r>
      <w:bookmarkEnd w:id="623"/>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bookmarkStart w:id="624" w:name="A_4_12"/>
            <w:r>
              <w:t>A-4</w:t>
            </w:r>
            <w:r>
              <w:rPr>
                <w:rFonts w:hint="eastAsia"/>
              </w:rPr>
              <w:t>-12</w:t>
            </w:r>
            <w:bookmarkEnd w:id="624"/>
            <w:r>
              <w:rPr>
                <w:rFonts w:hint="eastAsia"/>
              </w:rPr>
              <w:t>查找数据库备份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4-12.0管理员通过组合条件查找指定的数据库备份</w:t>
            </w:r>
          </w:p>
          <w:p>
            <w:r>
              <w:rPr>
                <w:rFonts w:hint="eastAsia"/>
              </w:rPr>
              <w:t>1.管理员通过下拉框选择备份类型</w:t>
            </w:r>
          </w:p>
          <w:p>
            <w:r>
              <w:rPr>
                <w:rFonts w:hint="eastAsia"/>
              </w:rPr>
              <w:t>2.管理员选择最早的备份时间</w:t>
            </w:r>
          </w:p>
          <w:p>
            <w:r>
              <w:rPr>
                <w:rFonts w:hint="eastAsia"/>
              </w:rPr>
              <w:t>3.管理员选择最晚的备份时间</w:t>
            </w:r>
          </w:p>
          <w:p>
            <w:r>
              <w:rPr>
                <w:rFonts w:hint="eastAsia"/>
              </w:rPr>
              <w:t>4.管理员输入模糊查询条件</w:t>
            </w:r>
          </w:p>
          <w:p>
            <w:pPr>
              <w:rPr>
                <w:rFonts w:hint="eastAsia"/>
              </w:rPr>
            </w:pPr>
            <w:r>
              <w:rPr>
                <w:rFonts w:hint="eastAsia"/>
              </w:rPr>
              <w:t>5.点击</w:t>
            </w:r>
            <w:r>
              <w:rPr>
                <w:rFonts w:hint="eastAsia"/>
                <w:color w:val="FF0000"/>
              </w:rPr>
              <w:fldChar w:fldCharType="begin"/>
            </w:r>
            <w:r>
              <w:rPr>
                <w:rFonts w:hint="eastAsia"/>
                <w:color w:val="FF0000"/>
              </w:rPr>
              <w:instrText xml:space="preserve"> HYPERLINK \l "A_数据库恢复界面_查询按钮" </w:instrText>
            </w:r>
            <w:r>
              <w:rPr>
                <w:rFonts w:hint="eastAsia"/>
                <w:color w:val="FF0000"/>
              </w:rPr>
              <w:fldChar w:fldCharType="separate"/>
            </w:r>
            <w:r>
              <w:rPr>
                <w:rStyle w:val="31"/>
                <w:rFonts w:hint="eastAsia"/>
                <w:color w:val="FF0000"/>
              </w:rPr>
              <w:t>查询按钮</w:t>
            </w:r>
            <w:r>
              <w:rPr>
                <w:rFonts w:hint="eastAsia"/>
                <w:color w:val="FF0000"/>
              </w:rPr>
              <w:fldChar w:fldCharType="end"/>
            </w:r>
          </w:p>
          <w:p>
            <w:r>
              <w:rPr>
                <w:rFonts w:hint="eastAsia"/>
              </w:rPr>
              <w:t>5</w:t>
            </w:r>
            <w:r>
              <w:rPr>
                <w:rFonts w:hint="eastAsia"/>
                <w:color w:val="FF0000"/>
              </w:rPr>
              <w:fldChar w:fldCharType="begin"/>
            </w:r>
            <w:r>
              <w:rPr>
                <w:rFonts w:hint="eastAsia"/>
                <w:color w:val="FF0000"/>
              </w:rPr>
              <w:instrText xml:space="preserve"> HYPERLINK \l "A_数据库恢复界面_查询按钮" </w:instrText>
            </w:r>
            <w:r>
              <w:rPr>
                <w:rFonts w:hint="eastAsia"/>
                <w:color w:val="FF0000"/>
              </w:rPr>
              <w:fldChar w:fldCharType="separate"/>
            </w:r>
            <w:r>
              <w:rPr>
                <w:rStyle w:val="31"/>
                <w:rFonts w:hint="eastAsia"/>
                <w:color w:val="FF0000"/>
              </w:rPr>
              <w:t>数据库恢复界面</w:t>
            </w:r>
            <w:r>
              <w:rPr>
                <w:rFonts w:hint="eastAsia"/>
                <w:color w:val="FF0000"/>
              </w:rPr>
              <w:fldChar w:fldCharType="end"/>
            </w:r>
            <w:r>
              <w:rPr>
                <w:rFonts w:hint="eastAsia"/>
              </w:rPr>
              <w:t>显示组合条件下的所有数据库备份，如无，则显示无法找到相应的数据库备份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4-12.0备份类型，最早的备份时间，最晚的备份时间，模糊查询条件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4-12.0组合条件下的所有数据库备份，无法找到相应的数据库备份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25" w:name="A_数据库恢复界面_查询按钮"/>
      <w:r>
        <w:rPr>
          <w:rFonts w:hint="eastAsia"/>
          <w:color w:val="FF0000"/>
        </w:rPr>
        <w:t>数据库恢复界面/查询按钮</w:t>
      </w:r>
    </w:p>
    <w:bookmarkEnd w:id="625"/>
    <w:p>
      <w:pPr>
        <w:rPr>
          <w:rFonts w:hint="eastAsia"/>
        </w:rPr>
      </w:pPr>
      <w:r>
        <w:drawing>
          <wp:inline distT="0" distB="0" distL="0" distR="0">
            <wp:extent cx="5274310" cy="2752725"/>
            <wp:effectExtent l="0" t="0" r="254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295"/>
                    <a:stretch>
                      <a:fillRect/>
                    </a:stretch>
                  </pic:blipFill>
                  <pic:spPr>
                    <a:xfrm>
                      <a:off x="0" y="0"/>
                      <a:ext cx="5274310" cy="2752725"/>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274310" cy="3114675"/>
            <wp:effectExtent l="0" t="0" r="254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296"/>
                    <a:stretch>
                      <a:fillRect/>
                    </a:stretch>
                  </pic:blipFill>
                  <pic:spPr>
                    <a:xfrm>
                      <a:off x="0" y="0"/>
                      <a:ext cx="5274310" cy="3114675"/>
                    </a:xfrm>
                    <a:prstGeom prst="rect">
                      <a:avLst/>
                    </a:prstGeom>
                  </pic:spPr>
                </pic:pic>
              </a:graphicData>
            </a:graphic>
          </wp:inline>
        </w:drawing>
      </w:r>
    </w:p>
    <w:p>
      <w:pPr>
        <w:pStyle w:val="4"/>
      </w:pPr>
      <w:bookmarkStart w:id="626" w:name="_Toc17010"/>
      <w:r>
        <w:rPr>
          <w:rFonts w:hint="eastAsia"/>
        </w:rPr>
        <w:t>4.3.38管理员删除数据库备份</w:t>
      </w:r>
      <w:bookmarkEnd w:id="626"/>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-13删除数据库备份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4-13.0管理员删除数据库备份</w:t>
            </w:r>
          </w:p>
          <w:p>
            <w:r>
              <w:rPr>
                <w:rFonts w:hint="eastAsia"/>
              </w:rPr>
              <w:t>1.管理员查找到指定条件下的数据库备份</w:t>
            </w:r>
            <w:r>
              <w:rPr>
                <w:rFonts w:hint="eastAsia"/>
                <w:color w:val="FF0000"/>
              </w:rPr>
              <w:fldChar w:fldCharType="begin"/>
            </w:r>
            <w:r>
              <w:rPr>
                <w:rFonts w:hint="eastAsia"/>
                <w:color w:val="FF0000"/>
              </w:rPr>
              <w:instrText xml:space="preserve"> HYPERLINK \l "A_4_12" </w:instrText>
            </w:r>
            <w:r>
              <w:rPr>
                <w:rFonts w:hint="eastAsia"/>
                <w:color w:val="FF0000"/>
              </w:rPr>
              <w:fldChar w:fldCharType="separate"/>
            </w:r>
            <w:r>
              <w:rPr>
                <w:rStyle w:val="31"/>
                <w:rFonts w:hint="eastAsia"/>
                <w:color w:val="FF0000"/>
              </w:rPr>
              <w:t>（见A-4-12）</w:t>
            </w:r>
            <w:r>
              <w:rPr>
                <w:rFonts w:hint="eastAsia"/>
                <w:color w:val="FF0000"/>
              </w:rPr>
              <w:fldChar w:fldCharType="end"/>
            </w:r>
          </w:p>
          <w:p>
            <w:r>
              <w:rPr>
                <w:rFonts w:hint="eastAsia"/>
              </w:rPr>
              <w:t>2.通过复选框选择需要删除的数据库备份</w:t>
            </w:r>
          </w:p>
          <w:p>
            <w:r>
              <w:rPr>
                <w:rFonts w:hint="eastAsia"/>
              </w:rPr>
              <w:t>3.点击</w:t>
            </w:r>
            <w:r>
              <w:rPr>
                <w:rFonts w:hint="eastAsia"/>
                <w:color w:val="FF0000"/>
              </w:rPr>
              <w:fldChar w:fldCharType="begin"/>
            </w:r>
            <w:r>
              <w:rPr>
                <w:rFonts w:hint="eastAsia"/>
                <w:color w:val="FF0000"/>
              </w:rPr>
              <w:instrText xml:space="preserve"> HYPERLINK \l "A_数据库恢复界面_删除按钮" </w:instrText>
            </w:r>
            <w:r>
              <w:rPr>
                <w:rFonts w:hint="eastAsia"/>
                <w:color w:val="FF0000"/>
              </w:rPr>
              <w:fldChar w:fldCharType="separate"/>
            </w:r>
            <w:r>
              <w:rPr>
                <w:rStyle w:val="31"/>
                <w:rFonts w:hint="eastAsia"/>
                <w:color w:val="FF0000"/>
              </w:rPr>
              <w:t>删除</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"A_数据库恢复界面_删除按钮" </w:instrText>
            </w:r>
            <w:r>
              <w:rPr>
                <w:rFonts w:hint="eastAsia"/>
                <w:color w:val="FF0000"/>
              </w:rPr>
              <w:fldChar w:fldCharType="separate"/>
            </w:r>
            <w:r>
              <w:rPr>
                <w:rStyle w:val="31"/>
                <w:rFonts w:hint="eastAsia"/>
                <w:color w:val="FF0000"/>
              </w:rPr>
              <w:t>数据库恢复界面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4-13.0E1没有选择数据库备份</w:t>
            </w:r>
          </w:p>
          <w:p>
            <w:r>
              <w:rPr>
                <w:rFonts w:hint="eastAsia"/>
              </w:rPr>
              <w:t>1.系统错误提示信息：没有选择需要删除的数据库备份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4-13.0数据库备份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4-13.0没有选择需要删除的数据库备份，数据库恢复界面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BR-A-20删除前必须选择相应的数据库备份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rFonts w:hint="eastAsia"/>
          <w:color w:val="FF0000"/>
        </w:rPr>
      </w:pPr>
      <w:bookmarkStart w:id="627" w:name="A_数据库恢复界面_删除按钮"/>
      <w:r>
        <w:rPr>
          <w:rFonts w:hint="eastAsia"/>
          <w:color w:val="FF0000"/>
        </w:rPr>
        <w:t>数据库恢复界面/删除按钮</w:t>
      </w:r>
    </w:p>
    <w:bookmarkEnd w:id="627"/>
    <w:p>
      <w:r>
        <w:drawing>
          <wp:inline distT="0" distB="0" distL="0" distR="0">
            <wp:extent cx="5274310" cy="2752725"/>
            <wp:effectExtent l="0" t="0" r="254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297"/>
                    <a:stretch>
                      <a:fillRect/>
                    </a:stretch>
                  </pic:blipFill>
                  <pic:spPr>
                    <a:xfrm>
                      <a:off x="0" y="0"/>
                      <a:ext cx="5274310" cy="2752725"/>
                    </a:xfrm>
                    <a:prstGeom prst="rect">
                      <a:avLst/>
                    </a:prstGeom>
                  </pic:spPr>
                </pic:pic>
              </a:graphicData>
            </a:graphic>
          </wp:inline>
        </w:drawing>
      </w:r>
    </w:p>
    <w:p/>
    <w:p>
      <w:pPr>
        <w:rPr>
          <w:color w:val="FF0000"/>
        </w:rPr>
      </w:pPr>
      <w:r>
        <w:rPr>
          <w:rFonts w:hint="eastAsia"/>
          <w:color w:val="FF0000"/>
        </w:rPr>
        <w:t>对话框图</w:t>
      </w:r>
    </w:p>
    <w:p>
      <w:r>
        <w:drawing>
          <wp:inline distT="0" distB="0" distL="0" distR="0">
            <wp:extent cx="5274310" cy="4037965"/>
            <wp:effectExtent l="0" t="0" r="2540" b="63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298"/>
                    <a:stretch>
                      <a:fillRect/>
                    </a:stretch>
                  </pic:blipFill>
                  <pic:spPr>
                    <a:xfrm>
                      <a:off x="0" y="0"/>
                      <a:ext cx="5274310" cy="4037965"/>
                    </a:xfrm>
                    <a:prstGeom prst="rect">
                      <a:avLst/>
                    </a:prstGeom>
                  </pic:spPr>
                </pic:pic>
              </a:graphicData>
            </a:graphic>
          </wp:inline>
        </w:drawing>
      </w:r>
    </w:p>
    <w:p>
      <w:pPr>
        <w:pStyle w:val="4"/>
      </w:pPr>
      <w:bookmarkStart w:id="628" w:name="_Toc30330"/>
      <w:r>
        <w:rPr>
          <w:rFonts w:hint="eastAsia"/>
        </w:rPr>
        <w:t>4.3.39管理员查找帖子</w:t>
      </w:r>
      <w:bookmarkEnd w:id="628"/>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bookmarkStart w:id="629" w:name="A_5_1"/>
            <w:r>
              <w:t>A</w:t>
            </w:r>
            <w:r>
              <w:rPr>
                <w:rFonts w:hint="eastAsia"/>
              </w:rPr>
              <w:t>-5-1</w:t>
            </w:r>
            <w:bookmarkEnd w:id="629"/>
            <w:r>
              <w:rPr>
                <w:rFonts w:hint="eastAsia"/>
              </w:rPr>
              <w:t>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1.管理员进入bbs帖子信息界面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5-1.0管理员通过组合条件查找指定案例下的帖子</w:t>
            </w:r>
          </w:p>
          <w:p>
            <w:r>
              <w:rPr>
                <w:rFonts w:hint="eastAsia"/>
              </w:rPr>
              <w:t>1.管理员点输入案例名称</w:t>
            </w:r>
          </w:p>
          <w:p>
            <w:r>
              <w:rPr>
                <w:rFonts w:hint="eastAsia"/>
              </w:rPr>
              <w:t>2.管理员点输入帖子标题</w:t>
            </w:r>
          </w:p>
          <w:p>
            <w:r>
              <w:rPr>
                <w:rFonts w:hint="eastAsia"/>
              </w:rPr>
              <w:t>3.管理员输入用户名</w:t>
            </w:r>
          </w:p>
          <w:p>
            <w:r>
              <w:rPr>
                <w:rFonts w:hint="eastAsia"/>
              </w:rPr>
              <w:t>4.管理员输入最早的发帖时间</w:t>
            </w:r>
          </w:p>
          <w:p>
            <w:r>
              <w:rPr>
                <w:rFonts w:hint="eastAsia"/>
              </w:rPr>
              <w:t>5.管理员输入最晚的发帖时间</w:t>
            </w:r>
          </w:p>
          <w:p>
            <w:r>
              <w:rPr>
                <w:rFonts w:hint="eastAsia"/>
              </w:rPr>
              <w:t>6.管理员通过下拉框选择帖子状态（置顶，加精）</w:t>
            </w:r>
          </w:p>
          <w:p>
            <w:pPr>
              <w:rPr>
                <w:rFonts w:hint="eastAsia"/>
              </w:rPr>
            </w:pPr>
            <w:r>
              <w:rPr>
                <w:rFonts w:hint="eastAsia"/>
              </w:rPr>
              <w:t>7.点击</w:t>
            </w:r>
            <w:r>
              <w:rPr>
                <w:rFonts w:hint="eastAsia"/>
                <w:color w:val="FF0000"/>
              </w:rPr>
              <w:fldChar w:fldCharType="begin"/>
            </w:r>
            <w:r>
              <w:rPr>
                <w:rFonts w:hint="eastAsia"/>
                <w:color w:val="FF0000"/>
              </w:rPr>
              <w:instrText xml:space="preserve"> HYPERLINK \l "A_帖子列表界面_查询按钮" </w:instrText>
            </w:r>
            <w:r>
              <w:rPr>
                <w:rFonts w:hint="eastAsia"/>
                <w:color w:val="FF0000"/>
              </w:rPr>
              <w:fldChar w:fldCharType="separate"/>
            </w:r>
            <w:r>
              <w:rPr>
                <w:rStyle w:val="31"/>
                <w:rFonts w:hint="eastAsia"/>
                <w:color w:val="FF0000"/>
              </w:rPr>
              <w:t>查询按钮</w:t>
            </w:r>
            <w:r>
              <w:rPr>
                <w:rFonts w:hint="eastAsia"/>
                <w:color w:val="FF0000"/>
              </w:rPr>
              <w:fldChar w:fldCharType="end"/>
            </w:r>
          </w:p>
          <w:p>
            <w:r>
              <w:rPr>
                <w:rFonts w:hint="eastAsia"/>
              </w:rPr>
              <w:t>8.</w:t>
            </w:r>
            <w:r>
              <w:rPr>
                <w:rFonts w:hint="eastAsia"/>
                <w:color w:val="FF0000"/>
              </w:rPr>
              <w:fldChar w:fldCharType="begin"/>
            </w:r>
            <w:r>
              <w:rPr>
                <w:rFonts w:hint="eastAsia"/>
                <w:color w:val="FF0000"/>
              </w:rPr>
              <w:instrText xml:space="preserve"> HYPERLINK \l "A_帖子列表界面_查询按钮" </w:instrText>
            </w:r>
            <w:r>
              <w:rPr>
                <w:rFonts w:hint="eastAsia"/>
                <w:color w:val="FF0000"/>
              </w:rPr>
              <w:fldChar w:fldCharType="separate"/>
            </w:r>
            <w:r>
              <w:rPr>
                <w:rStyle w:val="31"/>
                <w:rFonts w:hint="eastAsia"/>
                <w:color w:val="FF0000"/>
              </w:rPr>
              <w:t>帖子列表界面</w:t>
            </w:r>
            <w:r>
              <w:rPr>
                <w:rFonts w:hint="eastAsia"/>
                <w:color w:val="FF0000"/>
              </w:rPr>
              <w:fldChar w:fldCharType="end"/>
            </w:r>
            <w:r>
              <w:rPr>
                <w:rFonts w:hint="eastAsia"/>
              </w:rPr>
              <w:t>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5-1.</w:t>
            </w:r>
            <w:r>
              <w:t>0</w:t>
            </w:r>
            <w:r>
              <w:rPr>
                <w:rFonts w:hint="eastAsia"/>
              </w:rPr>
              <w:t>案例名称，帖子标题，用户名，最早发帖时间，最晚发帖时间，查询按钮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5</w:t>
            </w:r>
            <w:r>
              <w:t>-1.0</w:t>
            </w:r>
            <w:r>
              <w:rPr>
                <w:rFonts w:hint="eastAsia"/>
              </w:rPr>
              <w:t>.</w:t>
            </w:r>
            <w:r>
              <w:rPr>
                <w:rFonts w:hint="eastAsia"/>
                <w:color w:val="FF0000"/>
              </w:rPr>
              <w:fldChar w:fldCharType="begin"/>
            </w:r>
            <w:r>
              <w:rPr>
                <w:rFonts w:hint="eastAsia"/>
                <w:color w:val="FF0000"/>
              </w:rPr>
              <w:instrText xml:space="preserve"> HYPERLINK \l "A_帖子列表界面_查询按钮" </w:instrText>
            </w:r>
            <w:r>
              <w:rPr>
                <w:rFonts w:hint="eastAsia"/>
                <w:color w:val="FF0000"/>
              </w:rPr>
              <w:fldChar w:fldCharType="separate"/>
            </w:r>
            <w:r>
              <w:rPr>
                <w:rStyle w:val="31"/>
                <w:rFonts w:hint="eastAsia"/>
                <w:color w:val="FF0000"/>
              </w:rPr>
              <w:t>帖子列表界面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30" w:name="A_帖子列表界面_查询按钮"/>
      <w:r>
        <w:rPr>
          <w:rFonts w:hint="eastAsia"/>
        </w:rPr>
        <w:t>.</w:t>
      </w:r>
      <w:r>
        <w:rPr>
          <w:rFonts w:hint="eastAsia"/>
          <w:color w:val="FF0000"/>
        </w:rPr>
        <w:t>帖子列表界面/查询按钮</w:t>
      </w:r>
    </w:p>
    <w:bookmarkEnd w:id="630"/>
    <w:p>
      <w:pPr>
        <w:rPr>
          <w:rFonts w:hint="eastAsia"/>
        </w:rPr>
      </w:pPr>
      <w:r>
        <w:drawing>
          <wp:inline distT="0" distB="0" distL="0" distR="0">
            <wp:extent cx="5274310" cy="26612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299"/>
                    <a:stretch>
                      <a:fillRect/>
                    </a:stretch>
                  </pic:blipFill>
                  <pic:spPr>
                    <a:xfrm>
                      <a:off x="0" y="0"/>
                      <a:ext cx="5274310" cy="2661285"/>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274310" cy="2677795"/>
            <wp:effectExtent l="0" t="0" r="2540" b="825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00"/>
                    <a:stretch>
                      <a:fillRect/>
                    </a:stretch>
                  </pic:blipFill>
                  <pic:spPr>
                    <a:xfrm>
                      <a:off x="0" y="0"/>
                      <a:ext cx="5274310" cy="2677795"/>
                    </a:xfrm>
                    <a:prstGeom prst="rect">
                      <a:avLst/>
                    </a:prstGeom>
                  </pic:spPr>
                </pic:pic>
              </a:graphicData>
            </a:graphic>
          </wp:inline>
        </w:drawing>
      </w:r>
    </w:p>
    <w:p/>
    <w:p/>
    <w:p>
      <w:pPr>
        <w:pStyle w:val="4"/>
      </w:pPr>
      <w:bookmarkStart w:id="631" w:name="_Toc12827"/>
      <w:r>
        <w:rPr>
          <w:rFonts w:hint="eastAsia"/>
        </w:rPr>
        <w:t>4.3.40管理员删除帖子</w:t>
      </w:r>
      <w:bookmarkEnd w:id="631"/>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-5-2</w:t>
            </w:r>
            <w:bookmarkStart w:id="632" w:name="_Hlk533209062"/>
            <w:r>
              <w:rPr>
                <w:rFonts w:hint="eastAsia"/>
              </w:rPr>
              <w:t>删除帖子</w:t>
            </w:r>
            <w:bookmarkEnd w:id="6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1.管理员按照条件查找到指定的帖子</w:t>
            </w:r>
          </w:p>
          <w:p>
            <w:r>
              <w:rPr>
                <w:rFonts w:hint="eastAsia"/>
              </w:rPr>
              <w:t>2.</w:t>
            </w:r>
            <w:r>
              <w:t xml:space="preserve"> </w:t>
            </w:r>
            <w:r>
              <w:rPr>
                <w:rFonts w:hint="eastAsia"/>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5-2.0管理员删除帖子</w:t>
            </w:r>
          </w:p>
          <w:p>
            <w:r>
              <w:rPr>
                <w:rFonts w:hint="eastAsia"/>
              </w:rPr>
              <w:t>1.管理员通过指定条件查找，找到相应的帖子</w:t>
            </w:r>
            <w:r>
              <w:rPr>
                <w:rFonts w:hint="eastAsia"/>
                <w:color w:val="FF0000"/>
              </w:rPr>
              <w:fldChar w:fldCharType="begin"/>
            </w:r>
            <w:r>
              <w:rPr>
                <w:rFonts w:hint="eastAsia"/>
                <w:color w:val="FF0000"/>
              </w:rPr>
              <w:instrText xml:space="preserve"> HYPERLINK \l "A_5_1" </w:instrText>
            </w:r>
            <w:r>
              <w:rPr>
                <w:rFonts w:hint="eastAsia"/>
                <w:color w:val="FF0000"/>
              </w:rPr>
              <w:fldChar w:fldCharType="separate"/>
            </w:r>
            <w:r>
              <w:rPr>
                <w:rStyle w:val="31"/>
                <w:rFonts w:hint="eastAsia"/>
                <w:color w:val="FF0000"/>
              </w:rPr>
              <w:t>（见</w:t>
            </w:r>
            <w:r>
              <w:rPr>
                <w:rStyle w:val="31"/>
                <w:color w:val="FF0000"/>
              </w:rPr>
              <w:t>A</w:t>
            </w:r>
            <w:r>
              <w:rPr>
                <w:rStyle w:val="31"/>
                <w:rFonts w:hint="eastAsia"/>
                <w:color w:val="FF0000"/>
              </w:rPr>
              <w:t>-5-1）</w:t>
            </w:r>
            <w:r>
              <w:rPr>
                <w:rFonts w:hint="eastAsia"/>
                <w:color w:val="FF0000"/>
              </w:rPr>
              <w:fldChar w:fldCharType="end"/>
            </w:r>
          </w:p>
          <w:p>
            <w:r>
              <w:rPr>
                <w:rFonts w:hint="eastAsia"/>
              </w:rPr>
              <w:t>2.管理员通过复选框选择需要删除的帖子</w:t>
            </w:r>
          </w:p>
          <w:p>
            <w:pPr>
              <w:rPr>
                <w:color w:val="FF0000"/>
              </w:rPr>
            </w:pPr>
            <w:r>
              <w:rPr>
                <w:rFonts w:hint="eastAsia"/>
              </w:rPr>
              <w:t>3.点击</w:t>
            </w:r>
            <w:r>
              <w:rPr>
                <w:rFonts w:hint="eastAsia"/>
                <w:color w:val="FF0000"/>
              </w:rPr>
              <w:fldChar w:fldCharType="begin"/>
            </w:r>
            <w:r>
              <w:rPr>
                <w:rFonts w:hint="eastAsia"/>
                <w:color w:val="FF0000"/>
              </w:rPr>
              <w:instrText xml:space="preserve"> HYPERLINK \l "A_帖子列表界面_删除按钮" </w:instrText>
            </w:r>
            <w:r>
              <w:rPr>
                <w:rFonts w:hint="eastAsia"/>
                <w:color w:val="FF0000"/>
              </w:rPr>
              <w:fldChar w:fldCharType="separate"/>
            </w:r>
            <w:r>
              <w:rPr>
                <w:rStyle w:val="31"/>
                <w:rFonts w:hint="eastAsia"/>
                <w:color w:val="FF0000"/>
              </w:rPr>
              <w:t>删除</w:t>
            </w:r>
            <w:r>
              <w:rPr>
                <w:rStyle w:val="31"/>
                <w:color w:val="FF0000"/>
              </w:rPr>
              <w:t xml:space="preserve"> </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"A_帖子列表界面_删除按钮" </w:instrText>
            </w:r>
            <w:r>
              <w:rPr>
                <w:rFonts w:hint="eastAsia"/>
                <w:color w:val="FF0000"/>
              </w:rPr>
              <w:fldChar w:fldCharType="separate"/>
            </w:r>
            <w:r>
              <w:rPr>
                <w:rStyle w:val="31"/>
                <w:rFonts w:hint="eastAsia"/>
                <w:color w:val="FF0000"/>
              </w:rPr>
              <w:t>帖子列表界面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5-2.0E1未选择删除的帖子</w:t>
            </w:r>
          </w:p>
          <w:p>
            <w:r>
              <w:rPr>
                <w:rFonts w:hint="eastAsia"/>
              </w:rPr>
              <w:t>1.系统提示错误信息：未选择删除的帖子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BR-A-21删除前必须选择帖子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33" w:name="A_帖子列表界面_删除按钮"/>
      <w:r>
        <w:rPr>
          <w:rFonts w:hint="eastAsia"/>
          <w:color w:val="FF0000"/>
        </w:rPr>
        <w:t>帖子列表界面/删除按钮</w:t>
      </w:r>
    </w:p>
    <w:bookmarkEnd w:id="633"/>
    <w:p>
      <w:pPr>
        <w:rPr>
          <w:rFonts w:hint="eastAsia"/>
        </w:rPr>
      </w:pPr>
      <w:r>
        <w:drawing>
          <wp:inline distT="0" distB="0" distL="0" distR="0">
            <wp:extent cx="5274310" cy="2661285"/>
            <wp:effectExtent l="0" t="0" r="2540" b="571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299"/>
                    <a:stretch>
                      <a:fillRect/>
                    </a:stretch>
                  </pic:blipFill>
                  <pic:spPr>
                    <a:xfrm>
                      <a:off x="0" y="0"/>
                      <a:ext cx="5274310" cy="2661285"/>
                    </a:xfrm>
                    <a:prstGeom prst="rect">
                      <a:avLst/>
                    </a:prstGeom>
                  </pic:spPr>
                </pic:pic>
              </a:graphicData>
            </a:graphic>
          </wp:inline>
        </w:drawing>
      </w:r>
    </w:p>
    <w:p>
      <w:pPr>
        <w:rPr>
          <w:color w:val="FF0000"/>
        </w:rPr>
      </w:pPr>
      <w:r>
        <w:rPr>
          <w:rFonts w:hint="eastAsia"/>
          <w:color w:val="FF0000"/>
        </w:rPr>
        <w:t>对话框图</w:t>
      </w:r>
    </w:p>
    <w:p/>
    <w:p>
      <w:r>
        <w:drawing>
          <wp:inline distT="0" distB="0" distL="0" distR="0">
            <wp:extent cx="5274310" cy="3895725"/>
            <wp:effectExtent l="0" t="0" r="2540"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01"/>
                    <a:stretch>
                      <a:fillRect/>
                    </a:stretch>
                  </pic:blipFill>
                  <pic:spPr>
                    <a:xfrm>
                      <a:off x="0" y="0"/>
                      <a:ext cx="5274310" cy="3895725"/>
                    </a:xfrm>
                    <a:prstGeom prst="rect">
                      <a:avLst/>
                    </a:prstGeom>
                  </pic:spPr>
                </pic:pic>
              </a:graphicData>
            </a:graphic>
          </wp:inline>
        </w:drawing>
      </w:r>
    </w:p>
    <w:p>
      <w:pPr>
        <w:pStyle w:val="4"/>
      </w:pPr>
      <w:bookmarkStart w:id="634" w:name="_Toc25215"/>
      <w:r>
        <w:rPr>
          <w:rFonts w:hint="eastAsia"/>
        </w:rPr>
        <w:t>4.3.41管理员查看帖子</w:t>
      </w:r>
      <w:bookmarkEnd w:id="63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bookmarkStart w:id="635" w:name="A_5_3"/>
            <w:r>
              <w:t>A</w:t>
            </w:r>
            <w:r>
              <w:rPr>
                <w:rFonts w:hint="eastAsia"/>
              </w:rPr>
              <w:t>-5-3</w:t>
            </w:r>
            <w:bookmarkEnd w:id="635"/>
            <w:r>
              <w:rPr>
                <w:rFonts w:hint="eastAsia"/>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1.管理员进入bbs帖子信息界面</w:t>
            </w:r>
            <w:r>
              <w:t xml:space="preserve"> </w:t>
            </w:r>
          </w:p>
          <w:p>
            <w:r>
              <w:rPr>
                <w:rFonts w:hint="eastAsia"/>
              </w:rPr>
              <w:t>2.选择指定的帖子名称</w:t>
            </w:r>
          </w:p>
          <w:p>
            <w:r>
              <w:rPr>
                <w:rFonts w:hint="eastAsia"/>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5-3.0管理员查看帖子</w:t>
            </w:r>
          </w:p>
          <w:p>
            <w:r>
              <w:rPr>
                <w:rFonts w:hint="eastAsia"/>
              </w:rPr>
              <w:t>1.管理员通过指定条件查找，找到相应的帖子</w:t>
            </w:r>
            <w:r>
              <w:rPr>
                <w:rFonts w:hint="eastAsia"/>
                <w:color w:val="FF0000"/>
              </w:rPr>
              <w:fldChar w:fldCharType="begin"/>
            </w:r>
            <w:r>
              <w:rPr>
                <w:rFonts w:hint="eastAsia"/>
                <w:color w:val="FF0000"/>
              </w:rPr>
              <w:instrText xml:space="preserve"> HYPERLINK \l "A_5_1" </w:instrText>
            </w:r>
            <w:r>
              <w:rPr>
                <w:rFonts w:hint="eastAsia"/>
                <w:color w:val="FF0000"/>
              </w:rPr>
              <w:fldChar w:fldCharType="separate"/>
            </w:r>
            <w:r>
              <w:rPr>
                <w:rStyle w:val="31"/>
                <w:rFonts w:hint="eastAsia"/>
                <w:color w:val="FF0000"/>
              </w:rPr>
              <w:t>（见</w:t>
            </w:r>
            <w:r>
              <w:rPr>
                <w:rStyle w:val="31"/>
                <w:color w:val="FF0000"/>
              </w:rPr>
              <w:t>A</w:t>
            </w:r>
            <w:r>
              <w:rPr>
                <w:rStyle w:val="31"/>
                <w:rFonts w:hint="eastAsia"/>
                <w:color w:val="FF0000"/>
              </w:rPr>
              <w:t>-5-1）</w:t>
            </w:r>
            <w:r>
              <w:rPr>
                <w:rFonts w:hint="eastAsia"/>
                <w:color w:val="FF0000"/>
              </w:rPr>
              <w:fldChar w:fldCharType="end"/>
            </w:r>
          </w:p>
          <w:p>
            <w:r>
              <w:rPr>
                <w:rFonts w:hint="eastAsia"/>
              </w:rPr>
              <w:t>2.管理员选择相应的帖子名称</w:t>
            </w:r>
          </w:p>
          <w:p>
            <w:r>
              <w:rPr>
                <w:rFonts w:hint="eastAsia"/>
              </w:rPr>
              <w:t>3. .</w:t>
            </w:r>
            <w:r>
              <w:rPr>
                <w:rFonts w:hint="eastAsia"/>
                <w:color w:val="FF0000"/>
              </w:rPr>
              <w:fldChar w:fldCharType="begin"/>
            </w:r>
            <w:r>
              <w:rPr>
                <w:rFonts w:hint="eastAsia"/>
                <w:color w:val="FF0000"/>
              </w:rPr>
              <w:instrText xml:space="preserve"> HYPERLINK \l "A_帖子标题" </w:instrText>
            </w:r>
            <w:r>
              <w:rPr>
                <w:rFonts w:hint="eastAsia"/>
                <w:color w:val="FF0000"/>
              </w:rPr>
              <w:fldChar w:fldCharType="separate"/>
            </w:r>
            <w:r>
              <w:rPr>
                <w:rStyle w:val="31"/>
                <w:rFonts w:hint="eastAsia"/>
                <w:color w:val="FF0000"/>
              </w:rPr>
              <w:t>帖子详情界面</w:t>
            </w:r>
            <w:r>
              <w:rPr>
                <w:rFonts w:hint="eastAsia"/>
                <w:color w:val="FF0000"/>
              </w:rPr>
              <w:fldChar w:fldCharType="end"/>
            </w:r>
            <w:r>
              <w:rPr>
                <w:rFonts w:hint="eastAsia"/>
              </w:rPr>
              <w:t>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5-3.0帖子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5-3.0帖子详情界面，帖子标题，帖子内容，帖子发表时间</w:t>
            </w:r>
            <w:bookmarkStart w:id="636" w:name="A_帖子标题"/>
            <w:bookmarkEnd w:id="636"/>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rPr>
          <w:rFonts w:hint="eastAsia"/>
          <w:color w:val="FF0000"/>
        </w:rPr>
        <w:t>帖子标题</w:t>
      </w:r>
    </w:p>
    <w:p>
      <w:r>
        <w:drawing>
          <wp:inline distT="0" distB="0" distL="0" distR="0">
            <wp:extent cx="5274310" cy="2626360"/>
            <wp:effectExtent l="0" t="0" r="254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02"/>
                    <a:stretch>
                      <a:fillRect/>
                    </a:stretch>
                  </pic:blipFill>
                  <pic:spPr>
                    <a:xfrm>
                      <a:off x="0" y="0"/>
                      <a:ext cx="5274310" cy="2626360"/>
                    </a:xfrm>
                    <a:prstGeom prst="rect">
                      <a:avLst/>
                    </a:prstGeom>
                  </pic:spPr>
                </pic:pic>
              </a:graphicData>
            </a:graphic>
          </wp:inline>
        </w:drawing>
      </w:r>
    </w:p>
    <w:p>
      <w:pPr>
        <w:rPr>
          <w:color w:val="FF0000"/>
        </w:rPr>
      </w:pPr>
      <w:r>
        <w:rPr>
          <w:rFonts w:hint="eastAsia"/>
          <w:color w:val="FF0000"/>
        </w:rPr>
        <w:t>帖子详情界面</w:t>
      </w:r>
    </w:p>
    <w:p>
      <w:pPr>
        <w:rPr>
          <w:rFonts w:hint="eastAsia"/>
          <w:color w:val="FF0000"/>
        </w:rPr>
      </w:pPr>
      <w:r>
        <w:drawing>
          <wp:inline distT="0" distB="0" distL="0" distR="0">
            <wp:extent cx="5274310" cy="2865755"/>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03"/>
                    <a:stretch>
                      <a:fillRect/>
                    </a:stretch>
                  </pic:blipFill>
                  <pic:spPr>
                    <a:xfrm>
                      <a:off x="0" y="0"/>
                      <a:ext cx="5274310" cy="2865755"/>
                    </a:xfrm>
                    <a:prstGeom prst="rect">
                      <a:avLst/>
                    </a:prstGeom>
                  </pic:spPr>
                </pic:pic>
              </a:graphicData>
            </a:graphic>
          </wp:inline>
        </w:drawing>
      </w:r>
    </w:p>
    <w:p>
      <w:pPr>
        <w:rPr>
          <w:color w:val="FF0000"/>
        </w:rPr>
      </w:pPr>
      <w:r>
        <w:rPr>
          <w:rFonts w:hint="eastAsia"/>
          <w:color w:val="FF0000"/>
        </w:rPr>
        <w:t>对话框图</w:t>
      </w:r>
    </w:p>
    <w:p>
      <w:r>
        <w:drawing>
          <wp:inline distT="0" distB="0" distL="0" distR="0">
            <wp:extent cx="5274310" cy="311150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304"/>
                    <a:stretch>
                      <a:fillRect/>
                    </a:stretch>
                  </pic:blipFill>
                  <pic:spPr>
                    <a:xfrm>
                      <a:off x="0" y="0"/>
                      <a:ext cx="5274310" cy="3111500"/>
                    </a:xfrm>
                    <a:prstGeom prst="rect">
                      <a:avLst/>
                    </a:prstGeom>
                  </pic:spPr>
                </pic:pic>
              </a:graphicData>
            </a:graphic>
          </wp:inline>
        </w:drawing>
      </w:r>
    </w:p>
    <w:p>
      <w:pPr>
        <w:pStyle w:val="4"/>
      </w:pPr>
      <w:bookmarkStart w:id="637" w:name="_Toc10282"/>
      <w:r>
        <w:rPr>
          <w:rFonts w:hint="eastAsia"/>
        </w:rPr>
        <w:t>4.3.42管理员查看回复</w:t>
      </w:r>
      <w:bookmarkEnd w:id="637"/>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-5-4查看回复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1.管理员进入bbs帖子中回复信息界面</w:t>
            </w:r>
            <w:r>
              <w:t xml:space="preserve"> </w:t>
            </w:r>
          </w:p>
          <w:p>
            <w:r>
              <w:rPr>
                <w:rFonts w:hint="eastAsia"/>
              </w:rPr>
              <w:t>2.系统显示该帖子下所有回复的相关信息：回复内容，回复人，回复时间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5-4.0管理员查看回复</w:t>
            </w:r>
          </w:p>
          <w:p>
            <w:r>
              <w:rPr>
                <w:rFonts w:hint="eastAsia"/>
              </w:rPr>
              <w:t>1.管理员查看指定帖子</w:t>
            </w:r>
            <w:r>
              <w:rPr>
                <w:rFonts w:hint="eastAsia"/>
                <w:color w:val="FF0000"/>
              </w:rPr>
              <w:fldChar w:fldCharType="begin"/>
            </w:r>
            <w:r>
              <w:rPr>
                <w:rFonts w:hint="eastAsia"/>
                <w:color w:val="FF0000"/>
              </w:rPr>
              <w:instrText xml:space="preserve"> HYPERLINK \l "A_5_3" </w:instrText>
            </w:r>
            <w:r>
              <w:rPr>
                <w:rFonts w:hint="eastAsia"/>
                <w:color w:val="FF0000"/>
              </w:rPr>
              <w:fldChar w:fldCharType="separate"/>
            </w:r>
            <w:r>
              <w:rPr>
                <w:rStyle w:val="31"/>
                <w:rFonts w:hint="eastAsia"/>
                <w:color w:val="FF0000"/>
              </w:rPr>
              <w:t>（见A-5-3）</w:t>
            </w:r>
            <w:r>
              <w:rPr>
                <w:rFonts w:hint="eastAsia"/>
                <w:color w:val="FF0000"/>
              </w:rPr>
              <w:fldChar w:fldCharType="end"/>
            </w:r>
          </w:p>
          <w:p>
            <w:r>
              <w:rPr>
                <w:rFonts w:hint="eastAsia"/>
              </w:rPr>
              <w:t>2.</w:t>
            </w:r>
            <w:r>
              <w:rPr>
                <w:rFonts w:hint="eastAsia"/>
                <w:color w:val="FF0000"/>
              </w:rPr>
              <w:fldChar w:fldCharType="begin"/>
            </w:r>
            <w:r>
              <w:rPr>
                <w:rFonts w:hint="eastAsia"/>
                <w:color w:val="FF0000"/>
              </w:rPr>
              <w:instrText xml:space="preserve"> HYPERLINK \l "A_帖子标题1" </w:instrText>
            </w:r>
            <w:r>
              <w:rPr>
                <w:rFonts w:hint="eastAsia"/>
                <w:color w:val="FF0000"/>
              </w:rPr>
              <w:fldChar w:fldCharType="separate"/>
            </w:r>
            <w:r>
              <w:rPr>
                <w:rStyle w:val="31"/>
                <w:rFonts w:hint="eastAsia"/>
                <w:color w:val="FF0000"/>
              </w:rPr>
              <w:t>帖子详情界面</w:t>
            </w:r>
            <w:r>
              <w:rPr>
                <w:rFonts w:hint="eastAsia"/>
                <w:color w:val="FF0000"/>
              </w:rPr>
              <w:fldChar w:fldCharType="end"/>
            </w:r>
            <w:r>
              <w:rPr>
                <w:rFonts w:hint="eastAsia"/>
              </w:rPr>
              <w:t>显示该帖子下所有回复的回复内容，回复时间，回复人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5-4.0帖子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5-4.0帖子详情界面，所有回复的回复内容，回复时间，回复人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069" w:type="dxa"/>
          </w:tcPr>
          <w:p>
            <w:pPr>
              <w:rPr>
                <w:rFonts w:hint="eastAsia"/>
              </w:rPr>
            </w:pPr>
          </w:p>
        </w:tc>
      </w:tr>
    </w:tbl>
    <w:p/>
    <w:p>
      <w:bookmarkStart w:id="638" w:name="A_帖子标题1"/>
      <w:r>
        <w:rPr>
          <w:rFonts w:hint="eastAsia"/>
          <w:color w:val="FF0000"/>
        </w:rPr>
        <w:t>帖子标题</w:t>
      </w:r>
    </w:p>
    <w:bookmarkEnd w:id="638"/>
    <w:p>
      <w:r>
        <w:drawing>
          <wp:inline distT="0" distB="0" distL="0" distR="0">
            <wp:extent cx="5274310" cy="2626360"/>
            <wp:effectExtent l="0" t="0" r="2540" b="254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02"/>
                    <a:stretch>
                      <a:fillRect/>
                    </a:stretch>
                  </pic:blipFill>
                  <pic:spPr>
                    <a:xfrm>
                      <a:off x="0" y="0"/>
                      <a:ext cx="5274310" cy="2626360"/>
                    </a:xfrm>
                    <a:prstGeom prst="rect">
                      <a:avLst/>
                    </a:prstGeom>
                  </pic:spPr>
                </pic:pic>
              </a:graphicData>
            </a:graphic>
          </wp:inline>
        </w:drawing>
      </w:r>
    </w:p>
    <w:p>
      <w:pPr>
        <w:rPr>
          <w:color w:val="FF0000"/>
        </w:rPr>
      </w:pPr>
      <w:r>
        <w:rPr>
          <w:rFonts w:hint="eastAsia"/>
          <w:color w:val="FF0000"/>
        </w:rPr>
        <w:t>帖子详情界面</w:t>
      </w:r>
    </w:p>
    <w:p>
      <w:r>
        <w:drawing>
          <wp:inline distT="0" distB="0" distL="0" distR="0">
            <wp:extent cx="5274310" cy="2865755"/>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03"/>
                    <a:stretch>
                      <a:fillRect/>
                    </a:stretch>
                  </pic:blipFill>
                  <pic:spPr>
                    <a:xfrm>
                      <a:off x="0" y="0"/>
                      <a:ext cx="5274310" cy="2865755"/>
                    </a:xfrm>
                    <a:prstGeom prst="rect">
                      <a:avLst/>
                    </a:prstGeom>
                  </pic:spPr>
                </pic:pic>
              </a:graphicData>
            </a:graphic>
          </wp:inline>
        </w:drawing>
      </w:r>
    </w:p>
    <w:p>
      <w:r>
        <w:rPr>
          <w:rFonts w:hint="eastAsia"/>
        </w:rPr>
        <w:t>对话框图</w:t>
      </w:r>
    </w:p>
    <w:p>
      <w:pPr>
        <w:rPr>
          <w:rFonts w:hint="eastAsia"/>
        </w:rPr>
      </w:pPr>
      <w:r>
        <w:drawing>
          <wp:inline distT="0" distB="0" distL="0" distR="0">
            <wp:extent cx="5274310" cy="328612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305"/>
                    <a:stretch>
                      <a:fillRect/>
                    </a:stretch>
                  </pic:blipFill>
                  <pic:spPr>
                    <a:xfrm>
                      <a:off x="0" y="0"/>
                      <a:ext cx="5274310" cy="3286125"/>
                    </a:xfrm>
                    <a:prstGeom prst="rect">
                      <a:avLst/>
                    </a:prstGeom>
                  </pic:spPr>
                </pic:pic>
              </a:graphicData>
            </a:graphic>
          </wp:inline>
        </w:drawing>
      </w:r>
    </w:p>
    <w:p>
      <w:pPr>
        <w:pStyle w:val="4"/>
      </w:pPr>
      <w:bookmarkStart w:id="639" w:name="_Toc4245"/>
      <w:r>
        <w:rPr>
          <w:rFonts w:hint="eastAsia"/>
        </w:rPr>
        <w:t>4.3.43管理员删除回复</w:t>
      </w:r>
      <w:bookmarkEnd w:id="63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-5-5删除回复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1.管理员按照条件查找到指定帖子下的回复</w:t>
            </w:r>
          </w:p>
          <w:p>
            <w:r>
              <w:rPr>
                <w:rFonts w:hint="eastAsia"/>
              </w:rPr>
              <w:t>2.</w:t>
            </w:r>
            <w:r>
              <w:t xml:space="preserve"> </w:t>
            </w:r>
            <w:r>
              <w:rPr>
                <w:rFonts w:hint="eastAsia"/>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5-5.0管理员删除回复</w:t>
            </w:r>
          </w:p>
          <w:p>
            <w:r>
              <w:rPr>
                <w:rFonts w:hint="eastAsia"/>
              </w:rPr>
              <w:t>1.管理员查看指定帖子</w:t>
            </w:r>
            <w:r>
              <w:rPr>
                <w:rFonts w:hint="eastAsia"/>
                <w:color w:val="FF0000"/>
              </w:rPr>
              <w:fldChar w:fldCharType="begin"/>
            </w:r>
            <w:r>
              <w:rPr>
                <w:rFonts w:hint="eastAsia"/>
                <w:color w:val="FF0000"/>
              </w:rPr>
              <w:instrText xml:space="preserve"> HYPERLINK \l "A_5_3" </w:instrText>
            </w:r>
            <w:r>
              <w:rPr>
                <w:rFonts w:hint="eastAsia"/>
                <w:color w:val="FF0000"/>
              </w:rPr>
              <w:fldChar w:fldCharType="separate"/>
            </w:r>
            <w:r>
              <w:rPr>
                <w:rStyle w:val="31"/>
                <w:rFonts w:hint="eastAsia"/>
                <w:color w:val="FF0000"/>
              </w:rPr>
              <w:t>（见A-5-3）</w:t>
            </w:r>
            <w:r>
              <w:rPr>
                <w:rFonts w:hint="eastAsia"/>
                <w:color w:val="FF0000"/>
              </w:rPr>
              <w:fldChar w:fldCharType="end"/>
            </w:r>
          </w:p>
          <w:p>
            <w:r>
              <w:rPr>
                <w:rFonts w:hint="eastAsia"/>
              </w:rPr>
              <w:t>2.点击</w:t>
            </w:r>
            <w:r>
              <w:rPr>
                <w:rFonts w:hint="eastAsia"/>
                <w:color w:val="FF0000"/>
              </w:rPr>
              <w:fldChar w:fldCharType="begin"/>
            </w:r>
            <w:r>
              <w:rPr>
                <w:rFonts w:hint="eastAsia"/>
                <w:color w:val="FF0000"/>
              </w:rPr>
              <w:instrText xml:space="preserve"> HYPERLINK \l "A_帖子详情界面_删除" </w:instrText>
            </w:r>
            <w:r>
              <w:rPr>
                <w:rFonts w:hint="eastAsia"/>
                <w:color w:val="FF0000"/>
              </w:rPr>
              <w:fldChar w:fldCharType="separate"/>
            </w:r>
            <w:r>
              <w:rPr>
                <w:rStyle w:val="31"/>
                <w:rFonts w:hint="eastAsia"/>
                <w:color w:val="FF0000"/>
              </w:rPr>
              <w:t>删除</w:t>
            </w:r>
            <w:r>
              <w:rPr>
                <w:rStyle w:val="31"/>
              </w:rPr>
              <w:t xml:space="preserve"> </w:t>
            </w:r>
            <w:r>
              <w:rPr>
                <w:rFonts w:hint="eastAsia"/>
                <w:color w:val="FF0000"/>
              </w:rPr>
              <w:fldChar w:fldCharType="end"/>
            </w:r>
          </w:p>
          <w:p>
            <w:pPr>
              <w:rPr>
                <w:rFonts w:hint="eastAsia"/>
              </w:rPr>
            </w:pPr>
            <w:r>
              <w:rPr>
                <w:rFonts w:hint="eastAsia"/>
              </w:rPr>
              <w:t>3.返回</w:t>
            </w:r>
            <w:r>
              <w:rPr>
                <w:rFonts w:hint="eastAsia"/>
                <w:color w:val="FF0000"/>
              </w:rPr>
              <w:fldChar w:fldCharType="begin"/>
            </w:r>
            <w:r>
              <w:rPr>
                <w:rFonts w:hint="eastAsia"/>
                <w:color w:val="FF0000"/>
              </w:rPr>
              <w:instrText xml:space="preserve"> HYPERLINK \l "A_帖子详情界面_删除" </w:instrText>
            </w:r>
            <w:r>
              <w:rPr>
                <w:rFonts w:hint="eastAsia"/>
                <w:color w:val="FF0000"/>
              </w:rPr>
              <w:fldChar w:fldCharType="separate"/>
            </w:r>
            <w:r>
              <w:rPr>
                <w:rStyle w:val="31"/>
                <w:rFonts w:hint="eastAsia"/>
                <w:color w:val="FF0000"/>
              </w:rPr>
              <w:t>帖子详情界面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5-5.0帖子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5-5.0帖子详情界面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Pr>
        <w:rPr>
          <w:color w:val="FF0000"/>
        </w:rPr>
      </w:pPr>
      <w:bookmarkStart w:id="640" w:name="A_帖子详情界面_删除"/>
      <w:r>
        <w:rPr>
          <w:rFonts w:hint="eastAsia"/>
          <w:color w:val="FF0000"/>
        </w:rPr>
        <w:t>帖子详情界面/删除</w:t>
      </w:r>
    </w:p>
    <w:bookmarkEnd w:id="640"/>
    <w:p>
      <w:r>
        <w:drawing>
          <wp:inline distT="0" distB="0" distL="0" distR="0">
            <wp:extent cx="5274310" cy="2968625"/>
            <wp:effectExtent l="0" t="0" r="2540"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306"/>
                    <a:stretch>
                      <a:fillRect/>
                    </a:stretch>
                  </pic:blipFill>
                  <pic:spPr>
                    <a:xfrm>
                      <a:off x="0" y="0"/>
                      <a:ext cx="5274310" cy="2968625"/>
                    </a:xfrm>
                    <a:prstGeom prst="rect">
                      <a:avLst/>
                    </a:prstGeom>
                  </pic:spPr>
                </pic:pic>
              </a:graphicData>
            </a:graphic>
          </wp:inline>
        </w:drawing>
      </w:r>
    </w:p>
    <w:p/>
    <w:p>
      <w:pPr>
        <w:rPr>
          <w:color w:val="FF0000"/>
        </w:rPr>
      </w:pPr>
      <w:r>
        <w:rPr>
          <w:rFonts w:hint="eastAsia"/>
          <w:color w:val="FF0000"/>
        </w:rPr>
        <w:t>对话框图</w:t>
      </w:r>
    </w:p>
    <w:p>
      <w:pPr>
        <w:rPr>
          <w:rFonts w:hint="eastAsia"/>
        </w:rPr>
      </w:pPr>
      <w:r>
        <w:drawing>
          <wp:inline distT="0" distB="0" distL="0" distR="0">
            <wp:extent cx="5274310" cy="3716020"/>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07"/>
                    <a:stretch>
                      <a:fillRect/>
                    </a:stretch>
                  </pic:blipFill>
                  <pic:spPr>
                    <a:xfrm>
                      <a:off x="0" y="0"/>
                      <a:ext cx="5274310" cy="3716020"/>
                    </a:xfrm>
                    <a:prstGeom prst="rect">
                      <a:avLst/>
                    </a:prstGeom>
                  </pic:spPr>
                </pic:pic>
              </a:graphicData>
            </a:graphic>
          </wp:inline>
        </w:drawing>
      </w:r>
    </w:p>
    <w:p/>
    <w:p>
      <w:pPr>
        <w:pStyle w:val="4"/>
      </w:pPr>
      <w:bookmarkStart w:id="641" w:name="_Toc12609"/>
      <w:r>
        <w:rPr>
          <w:rFonts w:hint="eastAsia"/>
        </w:rPr>
        <w:t>4.3.44管理员置顶帖子</w:t>
      </w:r>
      <w:bookmarkEnd w:id="641"/>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-5-6置顶帖子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1.管理员按照条件查找到指定的帖子</w:t>
            </w:r>
          </w:p>
          <w:p>
            <w:r>
              <w:rPr>
                <w:rFonts w:hint="eastAsia"/>
              </w:rPr>
              <w:t>2.</w:t>
            </w:r>
            <w:r>
              <w:t xml:space="preserve"> </w:t>
            </w:r>
            <w:r>
              <w:rPr>
                <w:rFonts w:hint="eastAsia"/>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5-6.0管理员置顶帖子</w:t>
            </w:r>
          </w:p>
          <w:p>
            <w:r>
              <w:rPr>
                <w:rFonts w:hint="eastAsia"/>
              </w:rPr>
              <w:t>1.管理员通过指定条件查找，找到相应的帖子</w:t>
            </w:r>
            <w:r>
              <w:rPr>
                <w:rFonts w:hint="eastAsia"/>
                <w:color w:val="FF0000"/>
              </w:rPr>
              <w:fldChar w:fldCharType="begin"/>
            </w:r>
            <w:r>
              <w:rPr>
                <w:rFonts w:hint="eastAsia"/>
                <w:color w:val="FF0000"/>
              </w:rPr>
              <w:instrText xml:space="preserve"> HYPERLINK \l "A_5_1" </w:instrText>
            </w:r>
            <w:r>
              <w:rPr>
                <w:rFonts w:hint="eastAsia"/>
                <w:color w:val="FF0000"/>
              </w:rPr>
              <w:fldChar w:fldCharType="separate"/>
            </w:r>
            <w:r>
              <w:rPr>
                <w:rStyle w:val="31"/>
                <w:rFonts w:hint="eastAsia"/>
                <w:color w:val="FF0000"/>
              </w:rPr>
              <w:t>（见</w:t>
            </w:r>
            <w:r>
              <w:rPr>
                <w:rStyle w:val="31"/>
                <w:color w:val="FF0000"/>
              </w:rPr>
              <w:t>A</w:t>
            </w:r>
            <w:r>
              <w:rPr>
                <w:rStyle w:val="31"/>
                <w:rFonts w:hint="eastAsia"/>
                <w:color w:val="FF0000"/>
              </w:rPr>
              <w:t>-5-1）</w:t>
            </w:r>
            <w:r>
              <w:rPr>
                <w:rFonts w:hint="eastAsia"/>
                <w:color w:val="FF0000"/>
              </w:rPr>
              <w:fldChar w:fldCharType="end"/>
            </w:r>
          </w:p>
          <w:p>
            <w:r>
              <w:rPr>
                <w:rFonts w:hint="eastAsia"/>
              </w:rPr>
              <w:t>2.管理员通过复选框选择需要置顶的帖子</w:t>
            </w:r>
          </w:p>
          <w:p>
            <w:r>
              <w:rPr>
                <w:rFonts w:hint="eastAsia"/>
              </w:rPr>
              <w:t>3.点击</w:t>
            </w:r>
            <w:r>
              <w:rPr>
                <w:rFonts w:hint="eastAsia"/>
                <w:color w:val="FF0000"/>
              </w:rPr>
              <w:fldChar w:fldCharType="begin"/>
            </w:r>
            <w:r>
              <w:rPr>
                <w:rFonts w:hint="eastAsia"/>
                <w:color w:val="FF0000"/>
              </w:rPr>
              <w:instrText xml:space="preserve"> HYPERLINK \l "A_帖子列表界面_置顶按钮" </w:instrText>
            </w:r>
            <w:r>
              <w:rPr>
                <w:rFonts w:hint="eastAsia"/>
                <w:color w:val="FF0000"/>
              </w:rPr>
              <w:fldChar w:fldCharType="separate"/>
            </w:r>
            <w:r>
              <w:rPr>
                <w:rStyle w:val="31"/>
                <w:rFonts w:hint="eastAsia"/>
                <w:color w:val="FF0000"/>
              </w:rPr>
              <w:t>置顶按钮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"A_帖子列表界面_置顶按钮" </w:instrText>
            </w:r>
            <w:r>
              <w:rPr>
                <w:rFonts w:hint="eastAsia"/>
                <w:color w:val="FF0000"/>
              </w:rPr>
              <w:fldChar w:fldCharType="separate"/>
            </w:r>
            <w:r>
              <w:rPr>
                <w:rStyle w:val="31"/>
                <w:rFonts w:hint="eastAsia"/>
                <w:color w:val="FF0000"/>
              </w:rPr>
              <w:t>帖子列表界面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5-6.0E1未选择置顶的帖子</w:t>
            </w:r>
          </w:p>
          <w:p>
            <w:r>
              <w:rPr>
                <w:rFonts w:hint="eastAsia"/>
              </w:rPr>
              <w:t>1.系统提示错误信息：未选择置顶的帖子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5-6.0帖子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5-6.0帖子列表界面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BR-A-21置顶前必须选择相应的帖子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pPr>
        <w:rPr>
          <w:color w:val="FF0000"/>
        </w:rPr>
      </w:pPr>
      <w:bookmarkStart w:id="642" w:name="A_帖子列表界面_置顶按钮"/>
      <w:r>
        <w:rPr>
          <w:rFonts w:hint="eastAsia"/>
          <w:color w:val="FF0000"/>
        </w:rPr>
        <w:t>帖子列表界面/置顶按钮</w:t>
      </w:r>
    </w:p>
    <w:bookmarkEnd w:id="642"/>
    <w:p>
      <w:pPr>
        <w:rPr>
          <w:rFonts w:hint="eastAsia"/>
        </w:rPr>
      </w:pPr>
      <w:r>
        <w:drawing>
          <wp:inline distT="0" distB="0" distL="0" distR="0">
            <wp:extent cx="5274310" cy="2658110"/>
            <wp:effectExtent l="0" t="0" r="254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308"/>
                    <a:stretch>
                      <a:fillRect/>
                    </a:stretch>
                  </pic:blipFill>
                  <pic:spPr>
                    <a:xfrm>
                      <a:off x="0" y="0"/>
                      <a:ext cx="5274310" cy="2658110"/>
                    </a:xfrm>
                    <a:prstGeom prst="rect">
                      <a:avLst/>
                    </a:prstGeom>
                  </pic:spPr>
                </pic:pic>
              </a:graphicData>
            </a:graphic>
          </wp:inline>
        </w:drawing>
      </w:r>
    </w:p>
    <w:p>
      <w:pPr>
        <w:rPr>
          <w:rFonts w:hint="eastAsia"/>
          <w:color w:val="FF0000"/>
        </w:rPr>
      </w:pPr>
      <w:r>
        <w:rPr>
          <w:rFonts w:hint="eastAsia"/>
          <w:color w:val="FF0000"/>
        </w:rPr>
        <w:t>对话框图</w:t>
      </w:r>
    </w:p>
    <w:p>
      <w:r>
        <w:drawing>
          <wp:inline distT="0" distB="0" distL="0" distR="0">
            <wp:extent cx="5274310" cy="3708400"/>
            <wp:effectExtent l="0" t="0" r="254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09"/>
                    <a:stretch>
                      <a:fillRect/>
                    </a:stretch>
                  </pic:blipFill>
                  <pic:spPr>
                    <a:xfrm>
                      <a:off x="0" y="0"/>
                      <a:ext cx="5274310" cy="3708400"/>
                    </a:xfrm>
                    <a:prstGeom prst="rect">
                      <a:avLst/>
                    </a:prstGeom>
                  </pic:spPr>
                </pic:pic>
              </a:graphicData>
            </a:graphic>
          </wp:inline>
        </w:drawing>
      </w:r>
    </w:p>
    <w:p/>
    <w:p>
      <w:pPr>
        <w:pStyle w:val="4"/>
      </w:pPr>
      <w:bookmarkStart w:id="643" w:name="_Toc28392"/>
      <w:r>
        <w:rPr>
          <w:rFonts w:hint="eastAsia"/>
        </w:rPr>
        <w:t>4.3.45管理员加精帖子</w:t>
      </w:r>
      <w:bookmarkEnd w:id="643"/>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-5-7加精帖子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069"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069"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069"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1.管理员按照条件查找到指定的帖子</w:t>
            </w:r>
          </w:p>
          <w:p>
            <w:r>
              <w:rPr>
                <w:rFonts w:hint="eastAsia"/>
              </w:rPr>
              <w:t>2.</w:t>
            </w:r>
            <w:r>
              <w:t xml:space="preserve"> </w:t>
            </w:r>
            <w:r>
              <w:rPr>
                <w:rFonts w:hint="eastAsia"/>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5-7.0管理员加精帖子</w:t>
            </w:r>
          </w:p>
          <w:p>
            <w:r>
              <w:rPr>
                <w:rFonts w:hint="eastAsia"/>
              </w:rPr>
              <w:t>1.管理员通过指定条件查找，找到相应的帖子</w:t>
            </w:r>
            <w:r>
              <w:rPr>
                <w:rFonts w:hint="eastAsia"/>
                <w:color w:val="FF0000"/>
              </w:rPr>
              <w:fldChar w:fldCharType="begin"/>
            </w:r>
            <w:r>
              <w:rPr>
                <w:rFonts w:hint="eastAsia"/>
                <w:color w:val="FF0000"/>
              </w:rPr>
              <w:instrText xml:space="preserve"> HYPERLINK \l "A_5_1" </w:instrText>
            </w:r>
            <w:r>
              <w:rPr>
                <w:rFonts w:hint="eastAsia"/>
                <w:color w:val="FF0000"/>
              </w:rPr>
              <w:fldChar w:fldCharType="separate"/>
            </w:r>
            <w:r>
              <w:rPr>
                <w:rStyle w:val="31"/>
                <w:rFonts w:hint="eastAsia"/>
                <w:color w:val="FF0000"/>
              </w:rPr>
              <w:t>（见</w:t>
            </w:r>
            <w:r>
              <w:rPr>
                <w:rStyle w:val="31"/>
                <w:color w:val="FF0000"/>
              </w:rPr>
              <w:t>A</w:t>
            </w:r>
            <w:r>
              <w:rPr>
                <w:rStyle w:val="31"/>
                <w:rFonts w:hint="eastAsia"/>
                <w:color w:val="FF0000"/>
              </w:rPr>
              <w:t>-5-1）</w:t>
            </w:r>
            <w:r>
              <w:rPr>
                <w:rFonts w:hint="eastAsia"/>
                <w:color w:val="FF0000"/>
              </w:rPr>
              <w:fldChar w:fldCharType="end"/>
            </w:r>
          </w:p>
          <w:p>
            <w:r>
              <w:rPr>
                <w:rFonts w:hint="eastAsia"/>
              </w:rPr>
              <w:t>2.管理员通过复选框选择需要加精的帖子</w:t>
            </w:r>
          </w:p>
          <w:p>
            <w:r>
              <w:rPr>
                <w:rFonts w:hint="eastAsia"/>
              </w:rPr>
              <w:t>3.点击</w:t>
            </w:r>
            <w:r>
              <w:rPr>
                <w:rFonts w:hint="eastAsia"/>
              </w:rPr>
              <w:fldChar w:fldCharType="begin"/>
            </w:r>
            <w:r>
              <w:rPr>
                <w:rFonts w:hint="eastAsia"/>
              </w:rPr>
              <w:instrText xml:space="preserve"> HYPERLINK \l "A_帖子列表界面_加精按钮" </w:instrText>
            </w:r>
            <w:r>
              <w:rPr>
                <w:rFonts w:hint="eastAsia"/>
              </w:rPr>
              <w:fldChar w:fldCharType="separate"/>
            </w:r>
            <w:r>
              <w:rPr>
                <w:rStyle w:val="31"/>
                <w:rFonts w:hint="eastAsia"/>
              </w:rPr>
              <w:t>加精</w:t>
            </w:r>
            <w:r>
              <w:rPr>
                <w:rFonts w:hint="eastAsia"/>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"A_帖子列表界面_加精按钮" </w:instrText>
            </w:r>
            <w:r>
              <w:rPr>
                <w:rFonts w:hint="eastAsia"/>
                <w:color w:val="FF0000"/>
              </w:rPr>
              <w:fldChar w:fldCharType="separate"/>
            </w:r>
            <w:r>
              <w:rPr>
                <w:rStyle w:val="31"/>
                <w:rFonts w:hint="eastAsia"/>
                <w:color w:val="FF0000"/>
              </w:rPr>
              <w:t>帖子列表界面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5-7.0E1未选择加精的帖子</w:t>
            </w:r>
          </w:p>
          <w:p>
            <w:r>
              <w:rPr>
                <w:rFonts w:hint="eastAsia"/>
              </w:rPr>
              <w:t>1.系统提示错误信息：未选择加精的帖子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069" w:type="dxa"/>
          </w:tcPr>
          <w:p>
            <w:pPr>
              <w:rPr>
                <w:rFonts w:hint="eastAsia"/>
              </w:rPr>
            </w:pPr>
            <w:r>
              <w:rPr>
                <w:rFonts w:hint="eastAsia"/>
              </w:rPr>
              <w:t>5-7.0帖子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069" w:type="dxa"/>
          </w:tcPr>
          <w:p>
            <w:pPr>
              <w:rPr>
                <w:rFonts w:hint="eastAsia"/>
              </w:rPr>
            </w:pPr>
            <w:r>
              <w:rPr>
                <w:rFonts w:hint="eastAsia"/>
              </w:rPr>
              <w:t>5-7.0帖子列表界面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069" w:type="dxa"/>
          </w:tcPr>
          <w:p>
            <w:pPr>
              <w:rPr>
                <w:rFonts w:hint="eastAsia"/>
              </w:rPr>
            </w:pPr>
            <w:r>
              <w:rPr>
                <w:rFonts w:hint="eastAsia"/>
              </w:rPr>
              <w:t>BR-A-22加精前必须选择相应的帖子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pPr>
        <w:rPr>
          <w:color w:val="FF0000"/>
        </w:rPr>
      </w:pPr>
      <w:bookmarkStart w:id="644" w:name="A_帖子列表界面_加精按钮"/>
      <w:r>
        <w:rPr>
          <w:rFonts w:hint="eastAsia"/>
          <w:color w:val="FF0000"/>
        </w:rPr>
        <w:t>帖子列表界面/加精按钮</w:t>
      </w:r>
    </w:p>
    <w:bookmarkEnd w:id="644"/>
    <w:p>
      <w:pPr>
        <w:rPr>
          <w:rFonts w:hint="eastAsia"/>
        </w:rPr>
      </w:pPr>
      <w:r>
        <w:drawing>
          <wp:inline distT="0" distB="0" distL="0" distR="0">
            <wp:extent cx="5274310" cy="2658110"/>
            <wp:effectExtent l="0" t="0" r="254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308"/>
                    <a:stretch>
                      <a:fillRect/>
                    </a:stretch>
                  </pic:blipFill>
                  <pic:spPr>
                    <a:xfrm>
                      <a:off x="0" y="0"/>
                      <a:ext cx="5274310" cy="265811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274310" cy="38989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310"/>
                    <a:stretch>
                      <a:fillRect/>
                    </a:stretch>
                  </pic:blipFill>
                  <pic:spPr>
                    <a:xfrm>
                      <a:off x="0" y="0"/>
                      <a:ext cx="5274310" cy="3898900"/>
                    </a:xfrm>
                    <a:prstGeom prst="rect">
                      <a:avLst/>
                    </a:prstGeom>
                  </pic:spPr>
                </pic:pic>
              </a:graphicData>
            </a:graphic>
          </wp:inline>
        </w:drawing>
      </w:r>
    </w:p>
    <w:p>
      <w:pPr>
        <w:pStyle w:val="4"/>
      </w:pPr>
      <w:bookmarkStart w:id="645" w:name="_Toc3748"/>
      <w:r>
        <w:rPr>
          <w:rFonts w:hint="eastAsia"/>
        </w:rPr>
        <w:t>4.3.46管理员bbs回复</w:t>
      </w:r>
      <w:bookmarkEnd w:id="64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A-5-8</w:t>
            </w:r>
            <w:r>
              <w:t>,</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5-8.0 bbs回复</w:t>
            </w:r>
          </w:p>
          <w:p>
            <w:r>
              <w:rPr>
                <w:rFonts w:hint="eastAsia"/>
              </w:rPr>
              <w:t>1.管理员通过指定条件查找，找到相应的帖子</w:t>
            </w:r>
            <w:r>
              <w:rPr>
                <w:rFonts w:hint="eastAsia"/>
              </w:rPr>
              <w:fldChar w:fldCharType="begin"/>
            </w:r>
            <w:r>
              <w:rPr>
                <w:rFonts w:hint="eastAsia"/>
              </w:rPr>
              <w:instrText xml:space="preserve"> HYPERLINK \l "A_5_1" </w:instrText>
            </w:r>
            <w:r>
              <w:rPr>
                <w:rFonts w:hint="eastAsia"/>
              </w:rPr>
              <w:fldChar w:fldCharType="separate"/>
            </w:r>
            <w:r>
              <w:rPr>
                <w:rStyle w:val="31"/>
                <w:rFonts w:hint="eastAsia"/>
              </w:rPr>
              <w:t>（见</w:t>
            </w:r>
            <w:r>
              <w:rPr>
                <w:rStyle w:val="31"/>
              </w:rPr>
              <w:t>A</w:t>
            </w:r>
            <w:r>
              <w:rPr>
                <w:rStyle w:val="31"/>
                <w:rFonts w:hint="eastAsia"/>
              </w:rPr>
              <w:t>-5-1）</w:t>
            </w:r>
            <w:r>
              <w:rPr>
                <w:rFonts w:hint="eastAsia"/>
              </w:rPr>
              <w:fldChar w:fldCharType="end"/>
            </w:r>
          </w:p>
          <w:p>
            <w:r>
              <w:rPr>
                <w:rFonts w:hint="eastAsia"/>
              </w:rPr>
              <w:t>2.管理员选择相应的帖子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w:t>
            </w:r>
            <w:r>
              <w:rPr>
                <w:rFonts w:hint="eastAsia"/>
                <w:color w:val="FF0000"/>
              </w:rPr>
              <w:fldChar w:fldCharType="begin"/>
            </w:r>
            <w:r>
              <w:rPr>
                <w:rFonts w:hint="eastAsia"/>
                <w:color w:val="FF0000"/>
              </w:rPr>
              <w:instrText xml:space="preserve"> HYPERLINK \l "A_发表按钮" </w:instrText>
            </w:r>
            <w:r>
              <w:rPr>
                <w:rFonts w:hint="eastAsia"/>
                <w:color w:val="FF0000"/>
              </w:rPr>
              <w:fldChar w:fldCharType="separate"/>
            </w:r>
            <w:r>
              <w:rPr>
                <w:rStyle w:val="31"/>
                <w:rFonts w:hint="eastAsia"/>
                <w:color w:val="FF0000"/>
              </w:rPr>
              <w:t>发表按钮</w:t>
            </w:r>
            <w:r>
              <w:rPr>
                <w:rFonts w:hint="eastAsia"/>
                <w:color w:val="FF0000"/>
              </w:rPr>
              <w:fldChar w:fldCharType="end"/>
            </w:r>
            <w:r>
              <w:rPr>
                <w:rFonts w:hint="eastAsia"/>
                <w:color w:val="000000" w:themeColor="text1"/>
                <w14:textFill>
                  <w14:solidFill>
                    <w14:schemeClr w14:val="tx1"/>
                  </w14:solidFill>
                </w14:textFill>
              </w:rPr>
              <w:t>，输入内容，回复帖子</w:t>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"A_帖子详情界面" </w:instrText>
            </w:r>
            <w:r>
              <w:rPr>
                <w:rFonts w:hint="eastAsia"/>
                <w:color w:val="FF0000"/>
              </w:rPr>
              <w:fldChar w:fldCharType="separate"/>
            </w:r>
            <w:r>
              <w:rPr>
                <w:rStyle w:val="31"/>
                <w:rFonts w:hint="eastAsia"/>
                <w:color w:val="FF0000"/>
              </w:rPr>
              <w:t>帖子详情界面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5-8.0E1回复内容为空</w:t>
            </w:r>
          </w:p>
          <w:p>
            <w:r>
              <w:rPr>
                <w:rFonts w:hint="eastAsia"/>
              </w:rPr>
              <w:t>1.系统提示错误信息：回复内容不能为空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5-8.0回复内容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5-8.0帖子详情界面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BR-A-22回复内容不能为空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bookmarkStart w:id="646" w:name="A_发表按钮"/>
      <w:r>
        <w:rPr>
          <w:rFonts w:hint="eastAsia"/>
          <w:color w:val="FF0000"/>
        </w:rPr>
        <w:t>发表按钮</w:t>
      </w:r>
    </w:p>
    <w:bookmarkEnd w:id="646"/>
    <w:p>
      <w:r>
        <w:drawing>
          <wp:inline distT="0" distB="0" distL="0" distR="0">
            <wp:extent cx="5274310" cy="261810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311"/>
                    <a:stretch>
                      <a:fillRect/>
                    </a:stretch>
                  </pic:blipFill>
                  <pic:spPr>
                    <a:xfrm>
                      <a:off x="0" y="0"/>
                      <a:ext cx="5274310" cy="2618105"/>
                    </a:xfrm>
                    <a:prstGeom prst="rect">
                      <a:avLst/>
                    </a:prstGeom>
                  </pic:spPr>
                </pic:pic>
              </a:graphicData>
            </a:graphic>
          </wp:inline>
        </w:drawing>
      </w:r>
    </w:p>
    <w:p>
      <w:pPr>
        <w:rPr>
          <w:color w:val="FF0000"/>
        </w:rPr>
      </w:pPr>
      <w:bookmarkStart w:id="647" w:name="A_帖子详情界面"/>
      <w:r>
        <w:rPr>
          <w:rFonts w:hint="eastAsia"/>
          <w:color w:val="FF0000"/>
        </w:rPr>
        <w:t>帖子详情界面</w:t>
      </w:r>
    </w:p>
    <w:bookmarkEnd w:id="647"/>
    <w:p>
      <w:r>
        <w:drawing>
          <wp:inline distT="0" distB="0" distL="0" distR="0">
            <wp:extent cx="5274310" cy="333248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312"/>
                    <a:stretch>
                      <a:fillRect/>
                    </a:stretch>
                  </pic:blipFill>
                  <pic:spPr>
                    <a:xfrm>
                      <a:off x="0" y="0"/>
                      <a:ext cx="5274310" cy="3332480"/>
                    </a:xfrm>
                    <a:prstGeom prst="rect">
                      <a:avLst/>
                    </a:prstGeom>
                  </pic:spPr>
                </pic:pic>
              </a:graphicData>
            </a:graphic>
          </wp:inline>
        </w:drawing>
      </w:r>
    </w:p>
    <w:p>
      <w:pPr>
        <w:rPr>
          <w:color w:val="FF0000"/>
        </w:rPr>
      </w:pPr>
      <w:r>
        <w:rPr>
          <w:rFonts w:hint="eastAsia"/>
          <w:color w:val="FF0000"/>
        </w:rPr>
        <w:t>对话框图</w:t>
      </w:r>
    </w:p>
    <w:p>
      <w:pPr>
        <w:rPr>
          <w:rFonts w:hint="eastAsia"/>
        </w:rPr>
      </w:pPr>
      <w:r>
        <w:drawing>
          <wp:inline distT="0" distB="0" distL="0" distR="0">
            <wp:extent cx="5274310" cy="3177540"/>
            <wp:effectExtent l="0" t="0" r="2540" b="381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13"/>
                    <a:stretch>
                      <a:fillRect/>
                    </a:stretch>
                  </pic:blipFill>
                  <pic:spPr>
                    <a:xfrm>
                      <a:off x="0" y="0"/>
                      <a:ext cx="5274310" cy="3177540"/>
                    </a:xfrm>
                    <a:prstGeom prst="rect">
                      <a:avLst/>
                    </a:prstGeom>
                  </pic:spPr>
                </pic:pic>
              </a:graphicData>
            </a:graphic>
          </wp:inline>
        </w:drawing>
      </w:r>
    </w:p>
    <w:p/>
    <w:p>
      <w:pPr>
        <w:pStyle w:val="4"/>
      </w:pPr>
      <w:bookmarkStart w:id="648" w:name="_Toc15947"/>
      <w:r>
        <w:rPr>
          <w:rFonts w:hint="eastAsia"/>
        </w:rPr>
        <w:t>4.3.47管理员bbs点赞</w:t>
      </w:r>
      <w:bookmarkEnd w:id="64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A-5-9</w:t>
            </w:r>
            <w:r>
              <w:t xml:space="preserve">,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管理员表示想要点赞bbs帖子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5-9.0 bbs点赞</w:t>
            </w:r>
          </w:p>
          <w:p>
            <w:r>
              <w:rPr>
                <w:rFonts w:hint="eastAsia"/>
              </w:rPr>
              <w:t>1.管理员通过指定条件查找，找到相应的帖子</w:t>
            </w:r>
            <w:r>
              <w:rPr>
                <w:rFonts w:hint="eastAsia"/>
                <w:color w:val="FF0000"/>
              </w:rPr>
              <w:fldChar w:fldCharType="begin"/>
            </w:r>
            <w:r>
              <w:rPr>
                <w:rFonts w:hint="eastAsia"/>
                <w:color w:val="FF0000"/>
              </w:rPr>
              <w:instrText xml:space="preserve"> HYPERLINK \l "A_5_1" </w:instrText>
            </w:r>
            <w:r>
              <w:rPr>
                <w:rFonts w:hint="eastAsia"/>
                <w:color w:val="FF0000"/>
              </w:rPr>
              <w:fldChar w:fldCharType="separate"/>
            </w:r>
            <w:r>
              <w:rPr>
                <w:rStyle w:val="31"/>
                <w:rFonts w:hint="eastAsia"/>
                <w:color w:val="FF0000"/>
              </w:rPr>
              <w:t>（见</w:t>
            </w:r>
            <w:r>
              <w:rPr>
                <w:rStyle w:val="31"/>
                <w:color w:val="FF0000"/>
              </w:rPr>
              <w:t>A</w:t>
            </w:r>
            <w:r>
              <w:rPr>
                <w:rStyle w:val="31"/>
                <w:rFonts w:hint="eastAsia"/>
                <w:color w:val="FF0000"/>
              </w:rPr>
              <w:t>-5-1）</w:t>
            </w:r>
            <w:r>
              <w:rPr>
                <w:rFonts w:hint="eastAsia"/>
                <w:color w:val="FF0000"/>
              </w:rPr>
              <w:fldChar w:fldCharType="end"/>
            </w:r>
          </w:p>
          <w:p>
            <w:r>
              <w:rPr>
                <w:rFonts w:hint="eastAsia"/>
              </w:rPr>
              <w:t>2.管理员选择相应的帖子</w:t>
            </w:r>
          </w:p>
          <w:p>
            <w:pPr>
              <w:rPr>
                <w:color w:val="FF0000"/>
              </w:rPr>
            </w:pPr>
            <w:r>
              <w:rPr>
                <w:rFonts w:hint="eastAsia"/>
              </w:rPr>
              <w:t>3.点击</w:t>
            </w:r>
            <w:r>
              <w:rPr>
                <w:rFonts w:hint="eastAsia"/>
                <w:color w:val="FF0000"/>
              </w:rPr>
              <w:fldChar w:fldCharType="begin"/>
            </w:r>
            <w:r>
              <w:rPr>
                <w:rFonts w:hint="eastAsia"/>
                <w:color w:val="FF0000"/>
              </w:rPr>
              <w:instrText xml:space="preserve"> HYPERLINK \l "A_帖子详情界面_点赞按钮" </w:instrText>
            </w:r>
            <w:r>
              <w:rPr>
                <w:rFonts w:hint="eastAsia"/>
                <w:color w:val="FF0000"/>
              </w:rPr>
              <w:fldChar w:fldCharType="separate"/>
            </w:r>
            <w:r>
              <w:rPr>
                <w:rStyle w:val="31"/>
                <w:rFonts w:hint="eastAsia"/>
                <w:color w:val="FF0000"/>
              </w:rPr>
              <w:t>点赞按钮</w:t>
            </w:r>
            <w:r>
              <w:rPr>
                <w:rFonts w:hint="eastAsia"/>
                <w:color w:val="FF0000"/>
              </w:rPr>
              <w:fldChar w:fldCharType="end"/>
            </w:r>
          </w:p>
          <w:p>
            <w:pPr>
              <w:rPr>
                <w:rFonts w:hint="eastAsia"/>
              </w:rPr>
            </w:pPr>
            <w:r>
              <w:rPr>
                <w:rFonts w:hint="eastAsia"/>
              </w:rPr>
              <w:t>4.返回</w:t>
            </w:r>
            <w:r>
              <w:rPr>
                <w:rFonts w:hint="eastAsia"/>
                <w:color w:val="FF0000"/>
              </w:rPr>
              <w:fldChar w:fldCharType="begin"/>
            </w:r>
            <w:r>
              <w:rPr>
                <w:rFonts w:hint="eastAsia"/>
                <w:color w:val="FF0000"/>
              </w:rPr>
              <w:instrText xml:space="preserve"> HYPERLINK \l "A_帖子详情界面_点赞按钮" </w:instrText>
            </w:r>
            <w:r>
              <w:rPr>
                <w:rFonts w:hint="eastAsia"/>
                <w:color w:val="FF0000"/>
              </w:rPr>
              <w:fldChar w:fldCharType="separate"/>
            </w:r>
            <w:r>
              <w:rPr>
                <w:rStyle w:val="31"/>
                <w:rFonts w:hint="eastAsia"/>
                <w:color w:val="FF0000"/>
              </w:rPr>
              <w:t>帖子详情界面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5-9.0帖子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5-9.0帖子详情界面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Pr>
        <w:rPr>
          <w:color w:val="FF0000"/>
        </w:rPr>
      </w:pPr>
    </w:p>
    <w:p>
      <w:pPr>
        <w:rPr>
          <w:color w:val="FF0000"/>
        </w:rPr>
      </w:pPr>
      <w:bookmarkStart w:id="649" w:name="A_帖子详情界面_点赞按钮"/>
      <w:r>
        <w:rPr>
          <w:rFonts w:hint="eastAsia"/>
          <w:color w:val="FF0000"/>
        </w:rPr>
        <w:t>帖子详情界面/点赞按钮</w:t>
      </w:r>
    </w:p>
    <w:bookmarkEnd w:id="649"/>
    <w:p>
      <w:pPr>
        <w:rPr>
          <w:color w:val="FF0000"/>
        </w:rPr>
      </w:pPr>
      <w:r>
        <w:drawing>
          <wp:inline distT="0" distB="0" distL="0" distR="0">
            <wp:extent cx="5274310" cy="328549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314"/>
                    <a:stretch>
                      <a:fillRect/>
                    </a:stretch>
                  </pic:blipFill>
                  <pic:spPr>
                    <a:xfrm>
                      <a:off x="0" y="0"/>
                      <a:ext cx="5274310" cy="3285490"/>
                    </a:xfrm>
                    <a:prstGeom prst="rect">
                      <a:avLst/>
                    </a:prstGeom>
                  </pic:spPr>
                </pic:pic>
              </a:graphicData>
            </a:graphic>
          </wp:inline>
        </w:drawing>
      </w:r>
    </w:p>
    <w:p>
      <w:pPr>
        <w:rPr>
          <w:color w:val="FF0000"/>
        </w:rPr>
      </w:pPr>
      <w:r>
        <w:rPr>
          <w:rFonts w:hint="eastAsia"/>
          <w:color w:val="FF0000"/>
        </w:rPr>
        <w:t>对话框图</w:t>
      </w:r>
    </w:p>
    <w:p>
      <w:pPr>
        <w:rPr>
          <w:rFonts w:hint="eastAsia"/>
          <w:color w:val="FF0000"/>
        </w:rPr>
      </w:pPr>
      <w:r>
        <w:drawing>
          <wp:inline distT="0" distB="0" distL="0" distR="0">
            <wp:extent cx="5274310" cy="315849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315"/>
                    <a:stretch>
                      <a:fillRect/>
                    </a:stretch>
                  </pic:blipFill>
                  <pic:spPr>
                    <a:xfrm>
                      <a:off x="0" y="0"/>
                      <a:ext cx="5274310" cy="3158490"/>
                    </a:xfrm>
                    <a:prstGeom prst="rect">
                      <a:avLst/>
                    </a:prstGeom>
                  </pic:spPr>
                </pic:pic>
              </a:graphicData>
            </a:graphic>
          </wp:inline>
        </w:drawing>
      </w:r>
    </w:p>
    <w:p>
      <w:pPr>
        <w:pStyle w:val="4"/>
      </w:pPr>
      <w:bookmarkStart w:id="650" w:name="_Toc30706"/>
      <w:r>
        <w:rPr>
          <w:rFonts w:hint="eastAsia"/>
        </w:rPr>
        <w:t>4.3.48管理员bbs踩</w:t>
      </w:r>
      <w:bookmarkEnd w:id="65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A-5-10</w:t>
            </w:r>
            <w:r>
              <w:t xml:space="preserve"> ,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创建人</w:t>
            </w:r>
          </w:p>
        </w:tc>
        <w:tc>
          <w:tcPr>
            <w:tcW w:w="4148" w:type="dxa"/>
          </w:tcPr>
          <w:p>
            <w:r>
              <w:rPr>
                <w:rFonts w:hint="eastAsia"/>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创建时间</w:t>
            </w:r>
          </w:p>
        </w:tc>
        <w:tc>
          <w:tcPr>
            <w:tcW w:w="4148" w:type="dxa"/>
          </w:tcPr>
          <w:p>
            <w:r>
              <w:rPr>
                <w:rFonts w:hint="eastAsia"/>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操作者</w:t>
            </w:r>
          </w:p>
        </w:tc>
        <w:tc>
          <w:tcPr>
            <w:tcW w:w="4148" w:type="dxa"/>
          </w:tcPr>
          <w:p>
            <w:pPr>
              <w:rPr>
                <w:rFonts w:hint="eastAsia"/>
              </w:rPr>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管理员表示想要踩bbs帖子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5-10.0bbs踩</w:t>
            </w:r>
          </w:p>
          <w:p>
            <w:r>
              <w:rPr>
                <w:rFonts w:hint="eastAsia"/>
              </w:rPr>
              <w:t>1.管理员通过指定条件查找，找到相应的帖子</w:t>
            </w:r>
            <w:r>
              <w:rPr>
                <w:rFonts w:hint="eastAsia"/>
              </w:rPr>
              <w:fldChar w:fldCharType="begin"/>
            </w:r>
            <w:r>
              <w:rPr>
                <w:rFonts w:hint="eastAsia"/>
              </w:rPr>
              <w:instrText xml:space="preserve"> HYPERLINK \l "A_5_1" </w:instrText>
            </w:r>
            <w:r>
              <w:rPr>
                <w:rFonts w:hint="eastAsia"/>
              </w:rPr>
              <w:fldChar w:fldCharType="separate"/>
            </w:r>
            <w:r>
              <w:rPr>
                <w:rStyle w:val="31"/>
                <w:rFonts w:hint="eastAsia"/>
              </w:rPr>
              <w:t>（见</w:t>
            </w:r>
            <w:r>
              <w:rPr>
                <w:rStyle w:val="31"/>
              </w:rPr>
              <w:t>A</w:t>
            </w:r>
            <w:r>
              <w:rPr>
                <w:rStyle w:val="31"/>
                <w:rFonts w:hint="eastAsia"/>
              </w:rPr>
              <w:t>-5-1）</w:t>
            </w:r>
            <w:r>
              <w:rPr>
                <w:rFonts w:hint="eastAsia"/>
              </w:rPr>
              <w:fldChar w:fldCharType="end"/>
            </w:r>
          </w:p>
          <w:p>
            <w:r>
              <w:rPr>
                <w:rFonts w:hint="eastAsia"/>
              </w:rPr>
              <w:t>2.管理员选择相应的帖子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4.点击</w:t>
            </w:r>
            <w:r>
              <w:rPr>
                <w:rFonts w:hint="eastAsia"/>
                <w:color w:val="FF0000"/>
              </w:rPr>
              <w:fldChar w:fldCharType="begin"/>
            </w:r>
            <w:r>
              <w:rPr>
                <w:rFonts w:hint="eastAsia"/>
                <w:color w:val="FF0000"/>
              </w:rPr>
              <w:instrText xml:space="preserve"> HYPERLINK \l "A_帖子详情界面_踩按钮" </w:instrText>
            </w:r>
            <w:r>
              <w:rPr>
                <w:rFonts w:hint="eastAsia"/>
                <w:color w:val="FF0000"/>
              </w:rPr>
              <w:fldChar w:fldCharType="separate"/>
            </w:r>
            <w:r>
              <w:rPr>
                <w:rStyle w:val="31"/>
                <w:rFonts w:hint="eastAsia"/>
                <w:color w:val="FF0000"/>
              </w:rPr>
              <w:t>踩按钮</w:t>
            </w:r>
            <w:r>
              <w:rPr>
                <w:rFonts w:hint="eastAsia"/>
                <w:color w:val="FF0000"/>
              </w:rPr>
              <w:fldChar w:fldCharType="end"/>
            </w:r>
          </w:p>
          <w:p>
            <w:pPr>
              <w:rPr>
                <w:rFonts w:hint="eastAsia"/>
              </w:rPr>
            </w:pPr>
            <w:r>
              <w:rPr>
                <w:rFonts w:hint="eastAsia"/>
              </w:rPr>
              <w:t>5.返回</w:t>
            </w:r>
            <w:r>
              <w:rPr>
                <w:rFonts w:hint="eastAsia"/>
                <w:color w:val="FF0000"/>
              </w:rPr>
              <w:fldChar w:fldCharType="begin"/>
            </w:r>
            <w:r>
              <w:rPr>
                <w:rFonts w:hint="eastAsia"/>
                <w:color w:val="FF0000"/>
              </w:rPr>
              <w:instrText xml:space="preserve"> HYPERLINK \l "A_帖子详情界面_踩按钮" </w:instrText>
            </w:r>
            <w:r>
              <w:rPr>
                <w:rFonts w:hint="eastAsia"/>
                <w:color w:val="FF0000"/>
              </w:rPr>
              <w:fldChar w:fldCharType="separate"/>
            </w:r>
            <w:r>
              <w:rPr>
                <w:rStyle w:val="31"/>
                <w:rFonts w:hint="eastAsia"/>
                <w:color w:val="FF0000"/>
              </w:rPr>
              <w:t>帖子详情界面</w:t>
            </w:r>
            <w:r>
              <w:rPr>
                <w:rFonts w:hint="eastAsia"/>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输入</w:t>
            </w:r>
          </w:p>
        </w:tc>
        <w:tc>
          <w:tcPr>
            <w:tcW w:w="4148" w:type="dxa"/>
          </w:tcPr>
          <w:p>
            <w:pPr>
              <w:rPr>
                <w:rFonts w:hint="eastAsia"/>
              </w:rPr>
            </w:pPr>
            <w:r>
              <w:rPr>
                <w:rFonts w:hint="eastAsia"/>
              </w:rPr>
              <w:t>5-10.0帖子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输出</w:t>
            </w:r>
          </w:p>
        </w:tc>
        <w:tc>
          <w:tcPr>
            <w:tcW w:w="4148" w:type="dxa"/>
          </w:tcPr>
          <w:p>
            <w:pPr>
              <w:rPr>
                <w:rFonts w:hint="eastAsia"/>
              </w:rPr>
            </w:pPr>
            <w:r>
              <w:rPr>
                <w:rFonts w:hint="eastAsia"/>
              </w:rPr>
              <w:t>5-10.0帖子详情界面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业务规则</w:t>
            </w:r>
          </w:p>
        </w:tc>
        <w:tc>
          <w:tcPr>
            <w:tcW w:w="4148" w:type="dxa"/>
          </w:tcPr>
          <w:p>
            <w:pPr>
              <w:rPr>
                <w:rFonts w:hint="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pPr>
        <w:rPr>
          <w:rFonts w:hint="eastAsia"/>
          <w:color w:val="FF0000"/>
        </w:rPr>
      </w:pPr>
      <w:bookmarkStart w:id="651" w:name="A_帖子详情界面_踩按钮"/>
      <w:r>
        <w:rPr>
          <w:rFonts w:hint="eastAsia"/>
          <w:color w:val="FF0000"/>
        </w:rPr>
        <w:t>帖子详情界面/踩按钮</w:t>
      </w:r>
    </w:p>
    <w:bookmarkEnd w:id="651"/>
    <w:p>
      <w:r>
        <w:drawing>
          <wp:inline distT="0" distB="0" distL="0" distR="0">
            <wp:extent cx="5274310" cy="33051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16"/>
                    <a:stretch>
                      <a:fillRect/>
                    </a:stretch>
                  </pic:blipFill>
                  <pic:spPr>
                    <a:xfrm>
                      <a:off x="0" y="0"/>
                      <a:ext cx="5274310" cy="3305175"/>
                    </a:xfrm>
                    <a:prstGeom prst="rect">
                      <a:avLst/>
                    </a:prstGeom>
                  </pic:spPr>
                </pic:pic>
              </a:graphicData>
            </a:graphic>
          </wp:inline>
        </w:drawing>
      </w:r>
    </w:p>
    <w:p/>
    <w:p>
      <w:pPr>
        <w:rPr>
          <w:color w:val="FF0000"/>
        </w:rPr>
      </w:pPr>
      <w:r>
        <w:rPr>
          <w:rFonts w:hint="eastAsia"/>
          <w:color w:val="FF0000"/>
        </w:rPr>
        <w:t>对话框图</w:t>
      </w:r>
    </w:p>
    <w:p>
      <w:pPr>
        <w:rPr>
          <w:rFonts w:hint="eastAsia"/>
        </w:rPr>
      </w:pPr>
      <w:r>
        <w:drawing>
          <wp:inline distT="0" distB="0" distL="0" distR="0">
            <wp:extent cx="5274310" cy="3140075"/>
            <wp:effectExtent l="0" t="0" r="254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317"/>
                    <a:stretch>
                      <a:fillRect/>
                    </a:stretch>
                  </pic:blipFill>
                  <pic:spPr>
                    <a:xfrm>
                      <a:off x="0" y="0"/>
                      <a:ext cx="5274310" cy="3140075"/>
                    </a:xfrm>
                    <a:prstGeom prst="rect">
                      <a:avLst/>
                    </a:prstGeom>
                  </pic:spPr>
                </pic:pic>
              </a:graphicData>
            </a:graphic>
          </wp:inline>
        </w:drawing>
      </w:r>
    </w:p>
    <w:p>
      <w:pPr>
        <w:rPr>
          <w:rFonts w:hint="eastAsia"/>
        </w:rPr>
      </w:pPr>
    </w:p>
    <w:p>
      <w:pPr>
        <w:rPr>
          <w:rFonts w:hint="eastAsia"/>
          <w:lang w:val="en-US" w:eastAsia="zh-CN"/>
        </w:rPr>
      </w:pPr>
    </w:p>
    <w:p>
      <w:pPr>
        <w:pStyle w:val="3"/>
      </w:pPr>
      <w:bookmarkStart w:id="652" w:name="_Toc3071"/>
      <w:bookmarkStart w:id="653" w:name="_Toc20885"/>
      <w:r>
        <w:rPr>
          <w:rFonts w:hint="eastAsia"/>
        </w:rPr>
        <w:t>4.4教师功能需求</w:t>
      </w:r>
      <w:bookmarkEnd w:id="652"/>
      <w:bookmarkEnd w:id="653"/>
    </w:p>
    <w:p>
      <w:pPr>
        <w:pStyle w:val="4"/>
      </w:pPr>
      <w:bookmarkStart w:id="654" w:name="_Toc18050"/>
      <w:bookmarkStart w:id="655" w:name="_Toc20373"/>
      <w:r>
        <w:rPr>
          <w:rFonts w:hint="eastAsia"/>
        </w:rPr>
        <w:t>4.4.1教师</w:t>
      </w:r>
      <w:bookmarkEnd w:id="654"/>
      <w:r>
        <w:rPr>
          <w:rFonts w:hint="eastAsia"/>
        </w:rPr>
        <w:t>登录</w:t>
      </w:r>
      <w:bookmarkEnd w:id="655"/>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T-1-1</w:t>
            </w:r>
            <w:r>
              <w:t>,</w:t>
            </w:r>
            <w:r>
              <w:rPr>
                <w:rFonts w:hint="eastAsia"/>
                <w:lang w:val="en-US" w:eastAsia="zh-C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w:t>
            </w:r>
            <w:r>
              <w:rPr>
                <w:rFonts w:hint="eastAsia"/>
              </w:rPr>
              <w:t>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教师表示需要进入</w:t>
            </w:r>
            <w:r>
              <w:rPr>
                <w:rFonts w:hint="eastAsia"/>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rPr>
                <w:rFonts w:hint="eastAsia"/>
                <w:vertAlign w:val="baseline"/>
                <w:lang w:val="en-US" w:eastAsia="zh-CN"/>
              </w:rPr>
            </w:pPr>
            <w:r>
              <w:rPr>
                <w:rFonts w:hint="eastAsia"/>
                <w:vertAlign w:val="baseline"/>
                <w:lang w:val="en-US" w:eastAsia="zh-C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w:t>
            </w:r>
            <w:r>
              <w:rPr>
                <w:rFonts w:hint="eastAsia"/>
              </w:rPr>
              <w:t>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vAlign w:val="top"/>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rFonts w:hint="eastAsia" w:eastAsiaTheme="minorEastAsia"/>
                <w:lang w:val="en-US" w:eastAsia="zh-CN"/>
              </w:rPr>
            </w:pPr>
            <w:r>
              <w:rPr>
                <w:rFonts w:hint="eastAsia"/>
              </w:rPr>
              <w:t>1</w:t>
            </w:r>
            <w:r>
              <w:rPr>
                <w:rFonts w:hint="eastAsia"/>
                <w:lang w:val="en-US" w:eastAsia="zh-CN"/>
              </w:rPr>
              <w:t>-1.0</w:t>
            </w:r>
            <w:r>
              <w:rPr>
                <w:rFonts w:hint="eastAsia"/>
              </w:rPr>
              <w:t>.</w:t>
            </w:r>
            <w:r>
              <w:rPr>
                <w:rFonts w:hint="eastAsia"/>
                <w:lang w:val="en-US" w:eastAsia="zh-CN"/>
              </w:rPr>
              <w:t>输入账号密码进入网站</w:t>
            </w:r>
          </w:p>
          <w:p>
            <w:r>
              <w:rPr>
                <w:rFonts w:hint="eastAsia"/>
                <w:lang w:val="en-US" w:eastAsia="zh-CN"/>
              </w:rPr>
              <w:t>1.教师</w:t>
            </w:r>
            <w:r>
              <w:rPr>
                <w:rFonts w:hint="eastAsia"/>
              </w:rPr>
              <w:t>打开网站</w:t>
            </w:r>
            <w:r>
              <w:rPr>
                <w:rFonts w:hint="eastAsia"/>
                <w:color w:val="FF0000"/>
              </w:rPr>
              <w:fldChar w:fldCharType="begin"/>
            </w:r>
            <w:r>
              <w:rPr>
                <w:rFonts w:hint="eastAsia"/>
                <w:color w:val="FF0000"/>
              </w:rPr>
              <w:instrText xml:space="preserve"> HYPERLINK \l "T_登录界面" </w:instrText>
            </w:r>
            <w:r>
              <w:rPr>
                <w:rFonts w:hint="eastAsia"/>
                <w:color w:val="FF0000"/>
              </w:rPr>
              <w:fldChar w:fldCharType="separate"/>
            </w:r>
            <w:r>
              <w:rPr>
                <w:rStyle w:val="31"/>
                <w:rFonts w:hint="eastAsia"/>
                <w:color w:val="FF0000"/>
              </w:rPr>
              <w:t>登陆页面</w:t>
            </w:r>
            <w:r>
              <w:rPr>
                <w:rFonts w:hint="eastAsia"/>
                <w:color w:val="FF0000"/>
              </w:rPr>
              <w:fldChar w:fldCharType="end"/>
            </w:r>
          </w:p>
          <w:p>
            <w:pPr>
              <w:rPr>
                <w:rFonts w:hint="eastAsia"/>
              </w:rPr>
            </w:pPr>
            <w:r>
              <w:rPr>
                <w:rFonts w:hint="eastAsia"/>
                <w:lang w:val="en-US" w:eastAsia="zh-CN"/>
              </w:rPr>
              <w:t>2</w:t>
            </w:r>
            <w:r>
              <w:rPr>
                <w:rFonts w:hint="eastAsia"/>
              </w:rPr>
              <w:t>.</w:t>
            </w:r>
            <w:r>
              <w:rPr>
                <w:rFonts w:hint="eastAsia"/>
                <w:lang w:val="en-US" w:eastAsia="zh-CN"/>
              </w:rPr>
              <w:t>教师</w:t>
            </w:r>
            <w:r>
              <w:rPr>
                <w:rFonts w:hint="eastAsia"/>
              </w:rPr>
              <w:t>输入账号密码</w:t>
            </w:r>
          </w:p>
          <w:p>
            <w:pPr>
              <w:rPr>
                <w:rFonts w:hint="eastAsia" w:eastAsiaTheme="minorEastAsia"/>
                <w:lang w:val="en-US" w:eastAsia="zh-CN"/>
              </w:rPr>
            </w:pPr>
            <w:r>
              <w:rPr>
                <w:rFonts w:hint="eastAsia"/>
                <w:lang w:val="en-US" w:eastAsia="zh-CN"/>
              </w:rPr>
              <w:t>3.点击登录按钮</w:t>
            </w:r>
          </w:p>
          <w:p>
            <w:pPr>
              <w:rPr>
                <w:rFonts w:hint="eastAsia"/>
                <w:lang w:val="en-US" w:eastAsia="zh-CN"/>
              </w:rPr>
            </w:pPr>
            <w:r>
              <w:rPr>
                <w:rFonts w:hint="eastAsia"/>
                <w:lang w:val="en-US" w:eastAsia="zh-CN"/>
              </w:rPr>
              <w:t>4</w:t>
            </w:r>
            <w:r>
              <w:rPr>
                <w:rFonts w:hint="eastAsia"/>
              </w:rPr>
              <w:t>.账号密码正确，进入</w:t>
            </w:r>
            <w:r>
              <w:rPr>
                <w:rFonts w:hint="eastAsia"/>
                <w:color w:val="FF0000"/>
                <w:lang w:val="en-US" w:eastAsia="zh-CN"/>
              </w:rPr>
              <w:fldChar w:fldCharType="begin"/>
            </w:r>
            <w:r>
              <w:rPr>
                <w:rFonts w:hint="eastAsia"/>
                <w:color w:val="FF0000"/>
                <w:lang w:val="en-US" w:eastAsia="zh-CN"/>
              </w:rPr>
              <w:instrText xml:space="preserve"> HYPERLINK \l "T_教师网站主页" </w:instrText>
            </w:r>
            <w:r>
              <w:rPr>
                <w:rFonts w:hint="eastAsia"/>
                <w:color w:val="FF0000"/>
                <w:lang w:val="en-US" w:eastAsia="zh-CN"/>
              </w:rPr>
              <w:fldChar w:fldCharType="separate"/>
            </w:r>
            <w:r>
              <w:rPr>
                <w:rStyle w:val="31"/>
                <w:rFonts w:hint="eastAsia"/>
                <w:color w:val="FF0000"/>
                <w:lang w:val="en-US" w:eastAsia="zh-CN"/>
              </w:rPr>
              <w:t>主界面</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lang w:val="en-US" w:eastAsia="zh-CN"/>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eastAsia="zh-CN"/>
              </w:rPr>
            </w:pPr>
            <w:r>
              <w:rPr>
                <w:rFonts w:hint="eastAsia"/>
              </w:rPr>
              <w:t>1</w:t>
            </w:r>
            <w:r>
              <w:rPr>
                <w:rFonts w:hint="eastAsia"/>
                <w:lang w:val="en-US" w:eastAsia="zh-CN"/>
              </w:rPr>
              <w:t xml:space="preserve">-1.0E1 </w:t>
            </w:r>
            <w:r>
              <w:rPr>
                <w:rFonts w:hint="eastAsia"/>
              </w:rPr>
              <w:t>账号密码错误</w:t>
            </w:r>
          </w:p>
          <w:p>
            <w:pPr>
              <w:numPr>
                <w:ilvl w:val="0"/>
                <w:numId w:val="0"/>
              </w:numPr>
              <w:rPr>
                <w:rFonts w:hint="eastAsia"/>
              </w:rPr>
            </w:pPr>
            <w:r>
              <w:rPr>
                <w:rFonts w:hint="eastAsia"/>
                <w:lang w:val="en-US" w:eastAsia="zh-CN"/>
              </w:rPr>
              <w:t>1.</w:t>
            </w:r>
            <w:r>
              <w:rPr>
                <w:rFonts w:hint="eastAsia"/>
              </w:rPr>
              <w:fldChar w:fldCharType="begin"/>
            </w:r>
            <w:r>
              <w:rPr>
                <w:rFonts w:hint="eastAsia"/>
              </w:rPr>
              <w:instrText xml:space="preserve"> HYPERLINK \l "T_异常界面1" </w:instrText>
            </w:r>
            <w:r>
              <w:rPr>
                <w:rFonts w:hint="eastAsia"/>
              </w:rPr>
              <w:fldChar w:fldCharType="separate"/>
            </w:r>
            <w:r>
              <w:rPr>
                <w:rStyle w:val="31"/>
                <w:rFonts w:hint="eastAsia"/>
              </w:rPr>
              <w:t>系统提示</w:t>
            </w:r>
            <w:r>
              <w:rPr>
                <w:rStyle w:val="31"/>
                <w:rFonts w:hint="eastAsia"/>
                <w:lang w:val="en-US" w:eastAsia="zh-CN"/>
              </w:rPr>
              <w:t>信息</w:t>
            </w:r>
            <w:r>
              <w:rPr>
                <w:rStyle w:val="31"/>
                <w:rFonts w:hint="eastAsia"/>
              </w:rPr>
              <w:t>：账号密码错误</w:t>
            </w:r>
            <w:r>
              <w:rPr>
                <w:rFonts w:hint="eastAsia"/>
              </w:rPr>
              <w:fldChar w:fldCharType="end"/>
            </w:r>
          </w:p>
          <w:p>
            <w:pPr>
              <w:numPr>
                <w:ilvl w:val="0"/>
                <w:numId w:val="0"/>
              </w:numPr>
              <w:rPr>
                <w:rFonts w:hint="eastAsia"/>
                <w:lang w:val="en-US" w:eastAsia="zh-CN"/>
              </w:rPr>
            </w:pPr>
            <w:r>
              <w:rPr>
                <w:rFonts w:hint="eastAsia"/>
                <w:lang w:val="en-US" w:eastAsia="zh-CN"/>
              </w:rPr>
              <w:t>1-1.0E2 账号不存在</w:t>
            </w:r>
          </w:p>
          <w:p>
            <w:pPr>
              <w:numPr>
                <w:ilvl w:val="0"/>
                <w:numId w:val="0"/>
              </w:numPr>
              <w:rPr>
                <w:rFonts w:hint="eastAsia"/>
                <w:lang w:val="en-US" w:eastAsia="zh-CN"/>
              </w:rPr>
            </w:pPr>
            <w:r>
              <w:rPr>
                <w:rFonts w:hint="eastAsia"/>
                <w:lang w:val="en-US" w:eastAsia="zh-CN"/>
              </w:rPr>
              <w:t>1.</w:t>
            </w:r>
            <w:r>
              <w:rPr>
                <w:rFonts w:hint="eastAsia"/>
              </w:rPr>
              <w:fldChar w:fldCharType="begin"/>
            </w:r>
            <w:r>
              <w:rPr>
                <w:rFonts w:hint="eastAsia"/>
              </w:rPr>
              <w:instrText xml:space="preserve"> HYPERLINK \l "T_异常界面2" </w:instrText>
            </w:r>
            <w:r>
              <w:rPr>
                <w:rFonts w:hint="eastAsia"/>
              </w:rPr>
              <w:fldChar w:fldCharType="separate"/>
            </w:r>
            <w:r>
              <w:rPr>
                <w:rStyle w:val="31"/>
                <w:rFonts w:hint="eastAsia"/>
              </w:rPr>
              <w:t>系统提示</w:t>
            </w:r>
            <w:r>
              <w:rPr>
                <w:rStyle w:val="31"/>
                <w:rFonts w:hint="eastAsia"/>
                <w:lang w:val="en-US" w:eastAsia="zh-CN"/>
              </w:rPr>
              <w:t>信息</w:t>
            </w:r>
            <w:r>
              <w:rPr>
                <w:rStyle w:val="31"/>
                <w:rFonts w:hint="eastAsia"/>
              </w:rPr>
              <w:t>：</w:t>
            </w:r>
            <w:r>
              <w:rPr>
                <w:rStyle w:val="31"/>
                <w:rFonts w:hint="eastAsia"/>
                <w:lang w:val="en-US" w:eastAsia="zh-CN"/>
              </w:rPr>
              <w:t>账号不存在</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rPr>
                <w:rFonts w:hint="eastAsia"/>
                <w:lang w:val="en-US" w:eastAsia="zh-CN"/>
              </w:rPr>
            </w:pPr>
            <w:r>
              <w:rPr>
                <w:rFonts w:hint="eastAsia"/>
                <w:lang w:val="en-US" w:eastAsia="zh-CN"/>
              </w:rPr>
              <w:t>1-1.0账号，密码，登录页面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rPr>
                <w:rFonts w:hint="eastAsia"/>
                <w:lang w:val="en-US" w:eastAsia="zh-CN"/>
              </w:rPr>
            </w:pPr>
            <w:r>
              <w:rPr>
                <w:rFonts w:hint="eastAsia"/>
                <w:lang w:val="en-US" w:eastAsia="zh-CN"/>
              </w:rPr>
              <w:t>1-1.0账号或密码错误，账号不存在，网站主页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lang w:val="en-US" w:eastAsia="zh-CN"/>
              </w:rPr>
            </w:pPr>
            <w:r>
              <w:rPr>
                <w:rFonts w:hint="eastAsia"/>
                <w:lang w:val="en-US" w:eastAsia="zh-CN"/>
              </w:rPr>
              <w:t>BR-T-1 账号，密码必须正确且匹配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hint="eastAsia"/>
          <w:color w:val="FF0000"/>
          <w:lang w:val="en-US" w:eastAsia="zh-CN"/>
        </w:rPr>
      </w:pPr>
      <w:bookmarkStart w:id="656" w:name="T_登录界面"/>
      <w:r>
        <w:rPr>
          <w:rFonts w:hint="eastAsia"/>
          <w:color w:val="FF0000"/>
          <w:lang w:val="en-US" w:eastAsia="zh-CN"/>
        </w:rPr>
        <w:t>登录界面</w:t>
      </w:r>
      <w:bookmarkEnd w:id="656"/>
      <w:r>
        <w:rPr>
          <w:rFonts w:hint="eastAsia"/>
          <w:color w:val="FF0000"/>
          <w:lang w:val="en-US" w:eastAsia="zh-CN"/>
        </w:rPr>
        <w:t>：</w:t>
      </w:r>
    </w:p>
    <w:p>
      <w:pPr>
        <w:keepNext w:val="0"/>
        <w:keepLines w:val="0"/>
        <w:widowControl/>
        <w:suppressLineNumbers w:val="0"/>
        <w:jc w:val="left"/>
      </w:pPr>
      <w:r>
        <w:drawing>
          <wp:inline distT="0" distB="0" distL="114300" distR="114300">
            <wp:extent cx="5261610" cy="3004185"/>
            <wp:effectExtent l="0" t="0" r="11430" b="1333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318"/>
                    <a:stretch>
                      <a:fillRect/>
                    </a:stretch>
                  </pic:blipFill>
                  <pic:spPr>
                    <a:xfrm>
                      <a:off x="0" y="0"/>
                      <a:ext cx="5261610" cy="300418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color w:val="FF0000"/>
          <w:lang w:val="en-US" w:eastAsia="zh-CN"/>
        </w:rPr>
      </w:pPr>
      <w:bookmarkStart w:id="657" w:name="T_教师网站主页"/>
      <w:r>
        <w:rPr>
          <w:rFonts w:hint="eastAsia"/>
          <w:color w:val="FF0000"/>
          <w:lang w:val="en-US" w:eastAsia="zh-CN"/>
        </w:rPr>
        <w:t>教师网站主页</w:t>
      </w:r>
      <w:bookmarkEnd w:id="657"/>
      <w:r>
        <w:rPr>
          <w:rFonts w:hint="eastAsia"/>
          <w:color w:val="FF0000"/>
          <w:lang w:val="en-US" w:eastAsia="zh-CN"/>
        </w:rPr>
        <w:t>：</w:t>
      </w:r>
    </w:p>
    <w:p>
      <w:pPr>
        <w:keepNext w:val="0"/>
        <w:keepLines w:val="0"/>
        <w:widowControl/>
        <w:suppressLineNumbers w:val="0"/>
        <w:jc w:val="left"/>
      </w:pPr>
      <w:r>
        <w:drawing>
          <wp:inline distT="0" distB="0" distL="114300" distR="114300">
            <wp:extent cx="5261610" cy="2635885"/>
            <wp:effectExtent l="0" t="0" r="11430" b="6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319"/>
                    <a:stretch>
                      <a:fillRect/>
                    </a:stretch>
                  </pic:blipFill>
                  <pic:spPr>
                    <a:xfrm>
                      <a:off x="0" y="0"/>
                      <a:ext cx="5261610" cy="263588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658" w:name="T_异常界面1"/>
      <w:r>
        <w:rPr>
          <w:rFonts w:hint="eastAsia"/>
          <w:color w:val="FF0000"/>
          <w:lang w:val="en-US" w:eastAsia="zh-CN"/>
        </w:rPr>
        <w:t>异常界面</w:t>
      </w:r>
      <w:bookmarkEnd w:id="658"/>
      <w:r>
        <w:rPr>
          <w:rFonts w:hint="eastAsia"/>
          <w:color w:val="FF0000"/>
          <w:lang w:val="en-US" w:eastAsia="zh-CN"/>
        </w:rPr>
        <w:t>：</w:t>
      </w:r>
    </w:p>
    <w:p>
      <w:pPr>
        <w:keepNext w:val="0"/>
        <w:keepLines w:val="0"/>
        <w:widowControl/>
        <w:numPr>
          <w:ilvl w:val="0"/>
          <w:numId w:val="15"/>
        </w:numPr>
        <w:suppressLineNumbers w:val="0"/>
        <w:jc w:val="left"/>
        <w:rPr>
          <w:rFonts w:hint="eastAsia"/>
          <w:color w:val="FF0000"/>
        </w:rPr>
      </w:pPr>
      <w:r>
        <w:rPr>
          <w:rFonts w:hint="eastAsia"/>
          <w:color w:val="FF0000"/>
        </w:rPr>
        <w:t>系统提示：账号密码错误</w:t>
      </w:r>
    </w:p>
    <w:p>
      <w:pPr>
        <w:keepNext w:val="0"/>
        <w:keepLines w:val="0"/>
        <w:widowControl/>
        <w:numPr>
          <w:ilvl w:val="0"/>
          <w:numId w:val="0"/>
        </w:numPr>
        <w:suppressLineNumbers w:val="0"/>
        <w:jc w:val="left"/>
      </w:pPr>
      <w:r>
        <w:drawing>
          <wp:inline distT="0" distB="0" distL="114300" distR="114300">
            <wp:extent cx="2800350" cy="3009900"/>
            <wp:effectExtent l="0" t="0" r="3810" b="762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320"/>
                    <a:stretch>
                      <a:fillRect/>
                    </a:stretch>
                  </pic:blipFill>
                  <pic:spPr>
                    <a:xfrm>
                      <a:off x="0" y="0"/>
                      <a:ext cx="2800350" cy="3009900"/>
                    </a:xfrm>
                    <a:prstGeom prst="rect">
                      <a:avLst/>
                    </a:prstGeom>
                    <a:noFill/>
                    <a:ln w="9525">
                      <a:noFill/>
                    </a:ln>
                  </pic:spPr>
                </pic:pic>
              </a:graphicData>
            </a:graphic>
          </wp:inline>
        </w:drawing>
      </w:r>
    </w:p>
    <w:p>
      <w:pPr>
        <w:keepNext w:val="0"/>
        <w:keepLines w:val="0"/>
        <w:widowControl/>
        <w:numPr>
          <w:ilvl w:val="0"/>
          <w:numId w:val="0"/>
        </w:numPr>
        <w:suppressLineNumbers w:val="0"/>
        <w:jc w:val="left"/>
        <w:rPr>
          <w:color w:val="FF0000"/>
        </w:rPr>
      </w:pPr>
      <w:r>
        <w:rPr>
          <w:rFonts w:hint="eastAsia"/>
          <w:color w:val="FF0000"/>
          <w:lang w:val="en-US" w:eastAsia="zh-CN"/>
        </w:rPr>
        <w:t>1.</w:t>
      </w:r>
      <w:bookmarkStart w:id="659" w:name="T_异常界面2"/>
      <w:r>
        <w:rPr>
          <w:rFonts w:hint="eastAsia"/>
          <w:color w:val="FF0000"/>
        </w:rPr>
        <w:t>系统提示</w:t>
      </w:r>
      <w:r>
        <w:rPr>
          <w:rFonts w:hint="eastAsia"/>
          <w:color w:val="FF0000"/>
          <w:lang w:val="en-US" w:eastAsia="zh-CN"/>
        </w:rPr>
        <w:t>信息</w:t>
      </w:r>
      <w:bookmarkEnd w:id="659"/>
      <w:r>
        <w:rPr>
          <w:rFonts w:hint="eastAsia"/>
          <w:color w:val="FF0000"/>
        </w:rPr>
        <w:t>：</w:t>
      </w:r>
      <w:r>
        <w:rPr>
          <w:rFonts w:hint="eastAsia"/>
          <w:color w:val="FF0000"/>
          <w:lang w:val="en-US" w:eastAsia="zh-CN"/>
        </w:rPr>
        <w:t>账号不存在</w:t>
      </w:r>
    </w:p>
    <w:p>
      <w:pPr>
        <w:keepNext w:val="0"/>
        <w:keepLines w:val="0"/>
        <w:widowControl/>
        <w:numPr>
          <w:ilvl w:val="0"/>
          <w:numId w:val="0"/>
        </w:numPr>
        <w:suppressLineNumbers w:val="0"/>
        <w:jc w:val="left"/>
      </w:pPr>
      <w:r>
        <w:drawing>
          <wp:inline distT="0" distB="0" distL="114300" distR="114300">
            <wp:extent cx="2800350" cy="2962275"/>
            <wp:effectExtent l="0" t="0" r="381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321"/>
                    <a:stretch>
                      <a:fillRect/>
                    </a:stretch>
                  </pic:blipFill>
                  <pic:spPr>
                    <a:xfrm>
                      <a:off x="0" y="0"/>
                      <a:ext cx="2800350" cy="29622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eastAsiaTheme="minorEastAsia"/>
          <w:color w:val="FF0000"/>
          <w:lang w:val="en-US" w:eastAsia="zh-CN"/>
        </w:rPr>
      </w:pPr>
      <w:r>
        <w:rPr>
          <w:rFonts w:hint="eastAsia"/>
          <w:color w:val="FF0000"/>
          <w:lang w:val="en-US" w:eastAsia="zh-CN"/>
        </w:rPr>
        <w:t>对话框图：</w:t>
      </w:r>
    </w:p>
    <w:p>
      <w:pPr>
        <w:widowControl/>
        <w:jc w:val="left"/>
      </w:pPr>
      <w:r>
        <w:drawing>
          <wp:inline distT="0" distB="0" distL="114300" distR="114300">
            <wp:extent cx="5272405" cy="3478530"/>
            <wp:effectExtent l="0" t="0" r="635" b="1143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322"/>
                    <a:stretch>
                      <a:fillRect/>
                    </a:stretch>
                  </pic:blipFill>
                  <pic:spPr>
                    <a:xfrm>
                      <a:off x="0" y="0"/>
                      <a:ext cx="5272405" cy="3478530"/>
                    </a:xfrm>
                    <a:prstGeom prst="rect">
                      <a:avLst/>
                    </a:prstGeom>
                    <a:noFill/>
                    <a:ln w="9525">
                      <a:noFill/>
                    </a:ln>
                  </pic:spPr>
                </pic:pic>
              </a:graphicData>
            </a:graphic>
          </wp:inline>
        </w:drawing>
      </w:r>
    </w:p>
    <w:p>
      <w:pPr>
        <w:pStyle w:val="4"/>
      </w:pPr>
      <w:bookmarkStart w:id="660" w:name="_Toc29030"/>
      <w:bookmarkStart w:id="661" w:name="_Toc6348"/>
      <w:r>
        <w:rPr>
          <w:rFonts w:hint="eastAsia"/>
        </w:rPr>
        <w:t>4.4.2教师忘记密码</w:t>
      </w:r>
      <w:bookmarkEnd w:id="660"/>
      <w:bookmarkEnd w:id="661"/>
    </w:p>
    <w:p>
      <w:pPr>
        <w:widowControl/>
        <w:jc w:val="left"/>
        <w:rPr>
          <w:rFonts w:ascii="宋体" w:hAnsi="宋体" w:cs="宋体"/>
          <w:kern w:val="0"/>
          <w:sz w:val="24"/>
          <w:lang w:bidi="ar"/>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-1-</w:t>
            </w:r>
            <w:r>
              <w:rPr>
                <w:rFonts w:hint="eastAsia"/>
                <w:lang w:val="en-US" w:eastAsia="zh-CN"/>
              </w:rPr>
              <w:t>2</w:t>
            </w:r>
            <w:r>
              <w:t>,</w:t>
            </w:r>
            <w:r>
              <w:rPr>
                <w:rFonts w:hint="eastAsia"/>
                <w:lang w:val="en-US" w:eastAsia="zh-CN"/>
              </w:rPr>
              <w:t>教师</w:t>
            </w:r>
            <w:r>
              <w:rPr>
                <w:rFonts w:hint="eastAsia"/>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操作者</w:t>
            </w:r>
          </w:p>
        </w:tc>
        <w:tc>
          <w:tcPr>
            <w:tcW w:w="4148" w:type="dxa"/>
            <w:vAlign w:val="top"/>
          </w:tcPr>
          <w:p>
            <w:pPr>
              <w:rPr>
                <w:rFonts w:hint="eastAsia"/>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教师登录</w:t>
            </w:r>
            <w:r>
              <w:rPr>
                <w:rFonts w:hint="eastAsia"/>
              </w:rPr>
              <w:t>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pPr>
              <w:rPr>
                <w:rFonts w:hint="eastAsia"/>
              </w:rPr>
            </w:pPr>
            <w:r>
              <w:rPr>
                <w:rFonts w:hint="eastAsia"/>
                <w:lang w:val="en-US" w:eastAsia="zh-CN"/>
              </w:rPr>
              <w:t>教师</w:t>
            </w:r>
            <w:r>
              <w:rPr>
                <w:rFonts w:hint="eastAsia"/>
              </w:rPr>
              <w:t>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pPr>
              <w:rPr>
                <w:rFonts w:hint="eastAsia"/>
              </w:rPr>
            </w:pPr>
            <w:r>
              <w:rPr>
                <w:rFonts w:hint="eastAsia"/>
                <w:lang w:val="en-US" w:eastAsia="zh-CN"/>
              </w:rPr>
              <w:t>教师</w:t>
            </w:r>
            <w:r>
              <w:rPr>
                <w:rFonts w:hint="eastAsia"/>
              </w:rPr>
              <w:t>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1.</w:t>
            </w:r>
            <w:r>
              <w:rPr>
                <w:rFonts w:hint="eastAsia"/>
                <w:lang w:val="en-US" w:eastAsia="zh-CN"/>
              </w:rPr>
              <w:t>教师</w:t>
            </w:r>
            <w:r>
              <w:rPr>
                <w:rFonts w:hint="eastAsia"/>
              </w:rPr>
              <w:t>新密码，邮箱验证码信息记录到数据库</w:t>
            </w:r>
          </w:p>
          <w:p>
            <w:pPr>
              <w:rPr>
                <w:rFonts w:hint="eastAsia"/>
              </w:rPr>
            </w:pPr>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正常流程</w:t>
            </w:r>
          </w:p>
        </w:tc>
        <w:tc>
          <w:tcPr>
            <w:tcW w:w="4148" w:type="dxa"/>
            <w:vAlign w:val="top"/>
          </w:tcPr>
          <w:p>
            <w:pPr>
              <w:rPr>
                <w:rFonts w:hint="eastAsia" w:eastAsiaTheme="minorEastAsia"/>
                <w:lang w:val="en-US" w:eastAsia="zh-CN"/>
              </w:rPr>
            </w:pPr>
            <w:r>
              <w:rPr>
                <w:rFonts w:hint="eastAsia"/>
              </w:rPr>
              <w:t>1-</w:t>
            </w:r>
            <w:r>
              <w:rPr>
                <w:rFonts w:hint="eastAsia"/>
                <w:lang w:val="en-US" w:eastAsia="zh-CN"/>
              </w:rPr>
              <w:t>2</w:t>
            </w:r>
            <w:r>
              <w:rPr>
                <w:rFonts w:hint="eastAsia"/>
              </w:rPr>
              <w:t>.0</w:t>
            </w:r>
            <w:r>
              <w:rPr>
                <w:rFonts w:hint="eastAsia"/>
                <w:lang w:val="en-US" w:eastAsia="zh-CN"/>
              </w:rPr>
              <w:t>教师找回密码</w:t>
            </w:r>
          </w:p>
          <w:p>
            <w:r>
              <w:rPr>
                <w:rFonts w:hint="eastAsia"/>
              </w:rPr>
              <w:t>1.</w:t>
            </w:r>
            <w:r>
              <w:rPr>
                <w:rFonts w:hint="eastAsia"/>
                <w:lang w:val="en-US" w:eastAsia="zh-CN"/>
              </w:rPr>
              <w:t>教师</w:t>
            </w:r>
            <w:r>
              <w:rPr>
                <w:rFonts w:hint="eastAsia"/>
              </w:rPr>
              <w:t>打开网站</w:t>
            </w:r>
            <w:r>
              <w:rPr>
                <w:rFonts w:hint="eastAsia"/>
                <w:color w:val="FF0000"/>
                <w:lang w:val="en-US" w:eastAsia="zh-CN"/>
              </w:rPr>
              <w:fldChar w:fldCharType="begin"/>
            </w:r>
            <w:r>
              <w:rPr>
                <w:rFonts w:hint="eastAsia"/>
                <w:color w:val="FF0000"/>
                <w:lang w:val="en-US" w:eastAsia="zh-CN"/>
              </w:rPr>
              <w:instrText xml:space="preserve"> HYPERLINK \l "T_登录界面1" </w:instrText>
            </w:r>
            <w:r>
              <w:rPr>
                <w:rFonts w:hint="eastAsia"/>
                <w:color w:val="FF0000"/>
                <w:lang w:val="en-US" w:eastAsia="zh-CN"/>
              </w:rPr>
              <w:fldChar w:fldCharType="separate"/>
            </w:r>
            <w:r>
              <w:rPr>
                <w:rStyle w:val="31"/>
                <w:rFonts w:hint="eastAsia"/>
                <w:color w:val="FF0000"/>
                <w:lang w:val="en-US" w:eastAsia="zh-CN"/>
              </w:rPr>
              <w:t>登录</w:t>
            </w:r>
            <w:r>
              <w:rPr>
                <w:rStyle w:val="31"/>
                <w:rFonts w:hint="eastAsia"/>
                <w:color w:val="FF0000"/>
              </w:rPr>
              <w:t>页面</w:t>
            </w:r>
            <w:r>
              <w:rPr>
                <w:rFonts w:hint="eastAsia"/>
                <w:color w:val="FF0000"/>
                <w:lang w:val="en-US" w:eastAsia="zh-CN"/>
              </w:rPr>
              <w:fldChar w:fldCharType="end"/>
            </w:r>
          </w:p>
          <w:p>
            <w:r>
              <w:rPr>
                <w:rFonts w:hint="eastAsia"/>
              </w:rPr>
              <w:t>2.点击忘记密码</w:t>
            </w:r>
          </w:p>
          <w:p>
            <w:r>
              <w:rPr>
                <w:rFonts w:hint="eastAsia"/>
              </w:rPr>
              <w:t>3.</w:t>
            </w:r>
            <w:r>
              <w:rPr>
                <w:rFonts w:hint="eastAsia"/>
              </w:rPr>
              <w:fldChar w:fldCharType="begin"/>
            </w:r>
            <w:r>
              <w:rPr>
                <w:rFonts w:hint="eastAsia"/>
              </w:rPr>
              <w:instrText xml:space="preserve"> HYPERLINK \l "T_找回密码界面" </w:instrText>
            </w:r>
            <w:r>
              <w:rPr>
                <w:rFonts w:hint="eastAsia"/>
              </w:rPr>
              <w:fldChar w:fldCharType="separate"/>
            </w:r>
            <w:r>
              <w:rPr>
                <w:rStyle w:val="31"/>
                <w:rFonts w:hint="eastAsia"/>
              </w:rPr>
              <w:t>填写用户名，新密码，确认新密码，邮箱，邮箱验证码。</w:t>
            </w:r>
            <w:r>
              <w:rPr>
                <w:rFonts w:hint="eastAsia"/>
              </w:rPr>
              <w:fldChar w:fldCharType="end"/>
            </w:r>
          </w:p>
          <w:p>
            <w:r>
              <w:rPr>
                <w:rFonts w:hint="eastAsia"/>
                <w:lang w:val="en-US" w:eastAsia="zh-CN"/>
              </w:rPr>
              <w:t>4.信息正确，</w:t>
            </w:r>
            <w:r>
              <w:rPr>
                <w:rFonts w:hint="eastAsia"/>
              </w:rPr>
              <w:t>系统修改该用户的密码并且存储到系统中</w:t>
            </w:r>
          </w:p>
          <w:p>
            <w:pPr>
              <w:rPr>
                <w:rFonts w:hint="eastAsia"/>
              </w:rPr>
            </w:pPr>
            <w:r>
              <w:rPr>
                <w:rFonts w:hint="eastAsia"/>
              </w:rPr>
              <w:t>5.返回</w:t>
            </w:r>
            <w:r>
              <w:rPr>
                <w:rFonts w:hint="eastAsia"/>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vertAlign w:val="baseline"/>
                <w:lang w:val="en-US" w:eastAsia="zh-CN"/>
              </w:rPr>
            </w:pPr>
            <w:r>
              <w:rPr>
                <w:rFonts w:hint="eastAsia"/>
              </w:rPr>
              <w:t>可选流程</w:t>
            </w:r>
          </w:p>
        </w:tc>
        <w:tc>
          <w:tcPr>
            <w:tcW w:w="4148" w:type="dxa"/>
            <w:vAlign w:val="top"/>
          </w:tcPr>
          <w:p>
            <w:r>
              <w:rPr>
                <w:rFonts w:hint="eastAsia"/>
              </w:rPr>
              <w:t>1-</w:t>
            </w:r>
            <w:r>
              <w:rPr>
                <w:rFonts w:hint="eastAsia"/>
                <w:lang w:val="en-US" w:eastAsia="zh-CN"/>
              </w:rPr>
              <w:t>2</w:t>
            </w:r>
            <w:r>
              <w:rPr>
                <w:rFonts w:hint="eastAsia"/>
              </w:rPr>
              <w:t>.1</w:t>
            </w:r>
            <w:r>
              <w:rPr>
                <w:rFonts w:hint="eastAsia"/>
                <w:lang w:val="en-US" w:eastAsia="zh-CN"/>
              </w:rPr>
              <w:t>教师</w:t>
            </w:r>
            <w:r>
              <w:rPr>
                <w:rFonts w:hint="eastAsia"/>
              </w:rPr>
              <w:t>取消修改密码</w:t>
            </w:r>
          </w:p>
          <w:p>
            <w:pPr>
              <w:rPr>
                <w:rFonts w:hint="eastAsia" w:eastAsiaTheme="minorEastAsia"/>
                <w:lang w:val="en-US" w:eastAsia="zh-CN"/>
              </w:rPr>
            </w:pPr>
            <w:r>
              <w:rPr>
                <w:rFonts w:hint="eastAsia"/>
              </w:rPr>
              <w:t>1.</w:t>
            </w:r>
            <w:r>
              <w:rPr>
                <w:rFonts w:hint="eastAsia"/>
                <w:lang w:val="en-US" w:eastAsia="zh-CN"/>
              </w:rPr>
              <w:t>教师</w:t>
            </w:r>
            <w:r>
              <w:rPr>
                <w:rFonts w:hint="eastAsia"/>
              </w:rPr>
              <w:t>点击</w:t>
            </w:r>
            <w:r>
              <w:rPr>
                <w:rFonts w:hint="eastAsia"/>
                <w:lang w:val="en-US" w:eastAsia="zh-CN"/>
              </w:rPr>
              <w:t>登录按钮</w:t>
            </w:r>
            <w:r>
              <w:rPr>
                <w:rFonts w:hint="eastAsia"/>
              </w:rPr>
              <w:t>，</w:t>
            </w:r>
            <w:r>
              <w:rPr>
                <w:rFonts w:hint="eastAsia"/>
                <w:lang w:val="en-US" w:eastAsia="zh-CN"/>
              </w:rPr>
              <w:t>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vertAlign w:val="baseline"/>
                <w:lang w:val="en-US" w:eastAsia="zh-CN"/>
              </w:rPr>
            </w:pPr>
            <w:r>
              <w:rPr>
                <w:rFonts w:hint="eastAsia"/>
              </w:rPr>
              <w:t>异常</w:t>
            </w:r>
          </w:p>
        </w:tc>
        <w:tc>
          <w:tcPr>
            <w:tcW w:w="4148" w:type="dxa"/>
            <w:vAlign w:val="top"/>
          </w:tcPr>
          <w:p>
            <w:pPr>
              <w:rPr>
                <w:rFonts w:hint="eastAsia" w:eastAsiaTheme="minorEastAsia"/>
                <w:lang w:val="en-US" w:eastAsia="zh-CN"/>
              </w:rPr>
            </w:pPr>
            <w:r>
              <w:rPr>
                <w:rFonts w:hint="eastAsia"/>
              </w:rPr>
              <w:t>1-</w:t>
            </w:r>
            <w:r>
              <w:rPr>
                <w:rFonts w:hint="eastAsia"/>
                <w:lang w:val="en-US" w:eastAsia="zh-CN"/>
              </w:rPr>
              <w:t>2</w:t>
            </w:r>
            <w:r>
              <w:rPr>
                <w:rFonts w:hint="eastAsia"/>
              </w:rPr>
              <w:t>.0E1用户名不存在</w:t>
            </w:r>
            <w:r>
              <w:rPr>
                <w:rFonts w:hint="eastAsia"/>
                <w:lang w:val="en-US" w:eastAsia="zh-CN"/>
              </w:rPr>
              <w:t>或不匹配</w:t>
            </w:r>
          </w:p>
          <w:p>
            <w:pPr>
              <w:numPr>
                <w:ilvl w:val="0"/>
                <w:numId w:val="16"/>
              </w:numPr>
              <w:rPr>
                <w:rFonts w:hint="eastAsia"/>
                <w:lang w:val="en-US" w:eastAsia="zh-CN"/>
              </w:rPr>
            </w:pPr>
            <w:r>
              <w:rPr>
                <w:rFonts w:hint="eastAsia"/>
              </w:rPr>
              <w:t>系统提示信息：</w:t>
            </w:r>
            <w:r>
              <w:rPr>
                <w:rFonts w:hint="eastAsia"/>
              </w:rPr>
              <w:fldChar w:fldCharType="begin"/>
            </w:r>
            <w:r>
              <w:rPr>
                <w:rFonts w:hint="eastAsia"/>
              </w:rPr>
              <w:instrText xml:space="preserve"> HYPERLINK \l "T_异常界面_1" </w:instrText>
            </w:r>
            <w:r>
              <w:rPr>
                <w:rFonts w:hint="eastAsia"/>
              </w:rPr>
              <w:fldChar w:fldCharType="separate"/>
            </w:r>
            <w:r>
              <w:rPr>
                <w:rStyle w:val="31"/>
                <w:rFonts w:hint="eastAsia"/>
              </w:rPr>
              <w:t>用户名不存在</w:t>
            </w:r>
            <w:r>
              <w:rPr>
                <w:rStyle w:val="31"/>
                <w:rFonts w:hint="eastAsia"/>
                <w:lang w:val="en-US" w:eastAsia="zh-CN"/>
              </w:rPr>
              <w:t>或</w:t>
            </w:r>
            <w:r>
              <w:rPr>
                <w:rStyle w:val="31"/>
                <w:rFonts w:hint="eastAsia"/>
              </w:rPr>
              <w:t>用户名</w:t>
            </w:r>
            <w:r>
              <w:rPr>
                <w:rStyle w:val="31"/>
                <w:rFonts w:hint="eastAsia"/>
                <w:lang w:val="en-US" w:eastAsia="zh-CN"/>
              </w:rPr>
              <w:t>不匹配</w:t>
            </w:r>
            <w:r>
              <w:rPr>
                <w:rFonts w:hint="eastAsia"/>
              </w:rPr>
              <w:fldChar w:fldCharType="end"/>
            </w:r>
          </w:p>
          <w:p>
            <w:pPr>
              <w:rPr>
                <w:rFonts w:hint="eastAsia" w:eastAsiaTheme="minorEastAsia"/>
                <w:lang w:val="en-US" w:eastAsia="zh-CN"/>
              </w:rPr>
            </w:pPr>
            <w:r>
              <w:rPr>
                <w:rFonts w:hint="eastAsia"/>
              </w:rPr>
              <w:t>1-</w:t>
            </w:r>
            <w:r>
              <w:rPr>
                <w:rFonts w:hint="eastAsia"/>
                <w:lang w:val="en-US" w:eastAsia="zh-CN"/>
              </w:rPr>
              <w:t>2</w:t>
            </w:r>
            <w:r>
              <w:rPr>
                <w:rFonts w:hint="eastAsia"/>
              </w:rPr>
              <w:t>.0E</w:t>
            </w:r>
            <w:r>
              <w:rPr>
                <w:rFonts w:hint="eastAsia"/>
                <w:lang w:val="en-US" w:eastAsia="zh-CN"/>
              </w:rPr>
              <w:t>2新密码错误</w:t>
            </w:r>
          </w:p>
          <w:p>
            <w:pPr>
              <w:rPr>
                <w:rFonts w:hint="eastAsia" w:eastAsiaTheme="minorEastAsia"/>
                <w:lang w:val="en-US" w:eastAsia="zh-CN"/>
              </w:rPr>
            </w:pPr>
            <w:r>
              <w:rPr>
                <w:rFonts w:hint="eastAsia"/>
              </w:rPr>
              <w:t>1.系统提示信息：</w:t>
            </w:r>
            <w:r>
              <w:rPr>
                <w:rFonts w:hint="eastAsia"/>
                <w:lang w:val="en-US" w:eastAsia="zh-CN"/>
              </w:rPr>
              <w:fldChar w:fldCharType="begin"/>
            </w:r>
            <w:r>
              <w:rPr>
                <w:rFonts w:hint="eastAsia"/>
                <w:lang w:val="en-US" w:eastAsia="zh-CN"/>
              </w:rPr>
              <w:instrText xml:space="preserve"> HYPERLINK \l "T_异常界面_2" </w:instrText>
            </w:r>
            <w:r>
              <w:rPr>
                <w:rFonts w:hint="eastAsia"/>
                <w:lang w:val="en-US" w:eastAsia="zh-CN"/>
              </w:rPr>
              <w:fldChar w:fldCharType="separate"/>
            </w:r>
            <w:r>
              <w:rPr>
                <w:rStyle w:val="31"/>
                <w:rFonts w:hint="eastAsia"/>
                <w:lang w:val="en-US" w:eastAsia="zh-CN"/>
              </w:rPr>
              <w:t>密码长度小于6位或密码长度大于20位</w:t>
            </w:r>
            <w:r>
              <w:rPr>
                <w:rFonts w:hint="eastAsia"/>
                <w:lang w:val="en-US" w:eastAsia="zh-CN"/>
              </w:rPr>
              <w:fldChar w:fldCharType="end"/>
            </w:r>
          </w:p>
          <w:p>
            <w:pPr>
              <w:rPr>
                <w:rFonts w:hint="eastAsia" w:eastAsiaTheme="minorEastAsia"/>
                <w:lang w:val="en-US" w:eastAsia="zh-CN"/>
              </w:rPr>
            </w:pPr>
            <w:r>
              <w:rPr>
                <w:rFonts w:hint="eastAsia"/>
              </w:rPr>
              <w:t>1-</w:t>
            </w:r>
            <w:r>
              <w:rPr>
                <w:rFonts w:hint="eastAsia"/>
                <w:lang w:val="en-US" w:eastAsia="zh-CN"/>
              </w:rPr>
              <w:t>2</w:t>
            </w:r>
            <w:r>
              <w:rPr>
                <w:rFonts w:hint="eastAsia"/>
              </w:rPr>
              <w:t>.0E</w:t>
            </w:r>
            <w:r>
              <w:rPr>
                <w:rFonts w:hint="eastAsia"/>
                <w:lang w:val="en-US" w:eastAsia="zh-CN"/>
              </w:rPr>
              <w:t>3确认新密码错误</w:t>
            </w:r>
          </w:p>
          <w:p>
            <w:pPr>
              <w:numPr>
                <w:ilvl w:val="0"/>
                <w:numId w:val="0"/>
              </w:numPr>
              <w:rPr>
                <w:rFonts w:hint="eastAsia"/>
                <w:lang w:val="en-US" w:eastAsia="zh-CN"/>
              </w:rPr>
            </w:pPr>
            <w:r>
              <w:rPr>
                <w:rFonts w:hint="eastAsia"/>
              </w:rPr>
              <w:t>1.系统提示信息：</w:t>
            </w:r>
            <w:r>
              <w:rPr>
                <w:rFonts w:hint="eastAsia"/>
                <w:lang w:val="en-US" w:eastAsia="zh-CN"/>
              </w:rPr>
              <w:fldChar w:fldCharType="begin"/>
            </w:r>
            <w:r>
              <w:rPr>
                <w:rFonts w:hint="eastAsia"/>
                <w:lang w:val="en-US" w:eastAsia="zh-CN"/>
              </w:rPr>
              <w:instrText xml:space="preserve"> HYPERLINK \l "T_异常界面_3" </w:instrText>
            </w:r>
            <w:r>
              <w:rPr>
                <w:rFonts w:hint="eastAsia"/>
                <w:lang w:val="en-US" w:eastAsia="zh-CN"/>
              </w:rPr>
              <w:fldChar w:fldCharType="separate"/>
            </w:r>
            <w:r>
              <w:rPr>
                <w:rStyle w:val="31"/>
                <w:rFonts w:hint="eastAsia"/>
                <w:lang w:val="en-US" w:eastAsia="zh-CN"/>
              </w:rPr>
              <w:t>确认新密码长度小于6位或密码长度大于20位</w:t>
            </w:r>
            <w:r>
              <w:rPr>
                <w:rFonts w:hint="eastAsia"/>
                <w:lang w:val="en-US" w:eastAsia="zh-CN"/>
              </w:rPr>
              <w:fldChar w:fldCharType="end"/>
            </w:r>
          </w:p>
          <w:p>
            <w:pPr>
              <w:rPr>
                <w:rFonts w:hint="eastAsia"/>
                <w:lang w:val="en-US" w:eastAsia="zh-CN"/>
              </w:rPr>
            </w:pPr>
            <w:r>
              <w:rPr>
                <w:rFonts w:hint="eastAsia"/>
              </w:rPr>
              <w:t>1.</w:t>
            </w:r>
            <w:r>
              <w:rPr>
                <w:rFonts w:hint="eastAsia"/>
                <w:lang w:val="en-US" w:eastAsia="zh-CN"/>
              </w:rPr>
              <w:t>2</w:t>
            </w:r>
            <w:r>
              <w:rPr>
                <w:rFonts w:hint="eastAsia"/>
              </w:rPr>
              <w:t>.0E</w:t>
            </w:r>
            <w:r>
              <w:rPr>
                <w:rFonts w:hint="eastAsia"/>
                <w:lang w:val="en-US" w:eastAsia="zh-CN"/>
              </w:rPr>
              <w:t>4</w:t>
            </w:r>
            <w:r>
              <w:rPr>
                <w:rFonts w:hint="eastAsia"/>
              </w:rPr>
              <w:t>邮箱</w:t>
            </w:r>
            <w:r>
              <w:rPr>
                <w:rFonts w:hint="eastAsia"/>
                <w:lang w:val="en-US" w:eastAsia="zh-CN"/>
              </w:rPr>
              <w:t>不正确</w:t>
            </w:r>
          </w:p>
          <w:p>
            <w:pPr>
              <w:rPr>
                <w:rFonts w:hint="eastAsia" w:eastAsiaTheme="minorEastAsia"/>
                <w:lang w:val="en-US" w:eastAsia="zh-CN"/>
              </w:rPr>
            </w:pPr>
            <w:r>
              <w:rPr>
                <w:rFonts w:hint="eastAsia"/>
              </w:rPr>
              <w:t>1.系统提示信息：</w:t>
            </w:r>
            <w:r>
              <w:rPr>
                <w:rFonts w:hint="eastAsia"/>
                <w:lang w:val="en-US" w:eastAsia="zh-CN"/>
              </w:rPr>
              <w:fldChar w:fldCharType="begin"/>
            </w:r>
            <w:r>
              <w:rPr>
                <w:rFonts w:hint="eastAsia"/>
                <w:lang w:val="en-US" w:eastAsia="zh-CN"/>
              </w:rPr>
              <w:instrText xml:space="preserve"> HYPERLINK \l "T_异常界面_4" </w:instrText>
            </w:r>
            <w:r>
              <w:rPr>
                <w:rFonts w:hint="eastAsia"/>
                <w:lang w:val="en-US" w:eastAsia="zh-CN"/>
              </w:rPr>
              <w:fldChar w:fldCharType="separate"/>
            </w:r>
            <w:r>
              <w:rPr>
                <w:rStyle w:val="31"/>
                <w:rFonts w:hint="eastAsia"/>
                <w:lang w:val="en-US" w:eastAsia="zh-CN"/>
              </w:rPr>
              <w:t>邮箱格式不匹配</w:t>
            </w:r>
            <w:r>
              <w:rPr>
                <w:rFonts w:hint="eastAsia"/>
                <w:lang w:val="en-US" w:eastAsia="zh-CN"/>
              </w:rPr>
              <w:fldChar w:fldCharType="end"/>
            </w:r>
          </w:p>
          <w:p>
            <w:pPr>
              <w:rPr>
                <w:rFonts w:hint="eastAsia"/>
              </w:rPr>
            </w:pPr>
            <w:r>
              <w:rPr>
                <w:rFonts w:hint="eastAsia"/>
              </w:rPr>
              <w:t>1-</w:t>
            </w:r>
            <w:r>
              <w:rPr>
                <w:rFonts w:hint="eastAsia"/>
                <w:lang w:val="en-US" w:eastAsia="zh-CN"/>
              </w:rPr>
              <w:t>2</w:t>
            </w:r>
            <w:r>
              <w:rPr>
                <w:rFonts w:hint="eastAsia"/>
              </w:rPr>
              <w:t>.0E</w:t>
            </w:r>
            <w:r>
              <w:rPr>
                <w:rFonts w:hint="eastAsia"/>
                <w:lang w:val="en-US" w:eastAsia="zh-CN"/>
              </w:rPr>
              <w:t>5</w:t>
            </w:r>
            <w:r>
              <w:rPr>
                <w:rFonts w:hint="eastAsia"/>
              </w:rPr>
              <w:t>邮箱验证码不正确</w:t>
            </w:r>
          </w:p>
          <w:p>
            <w:pPr>
              <w:rPr>
                <w:rFonts w:hint="eastAsia"/>
              </w:rPr>
            </w:pPr>
            <w:r>
              <w:rPr>
                <w:rFonts w:hint="eastAsia"/>
                <w:lang w:val="en-US" w:eastAsia="zh-CN"/>
              </w:rPr>
              <w:t>1.</w:t>
            </w:r>
            <w:r>
              <w:rPr>
                <w:rFonts w:hint="eastAsia"/>
              </w:rPr>
              <w:t>系统提示信息：</w:t>
            </w:r>
            <w:r>
              <w:rPr>
                <w:rFonts w:hint="eastAsia"/>
              </w:rPr>
              <w:fldChar w:fldCharType="begin"/>
            </w:r>
            <w:r>
              <w:rPr>
                <w:rFonts w:hint="eastAsia"/>
              </w:rPr>
              <w:instrText xml:space="preserve"> HYPERLINK \l "T_异常界面_5" </w:instrText>
            </w:r>
            <w:r>
              <w:rPr>
                <w:rFonts w:hint="eastAsia"/>
              </w:rPr>
              <w:fldChar w:fldCharType="separate"/>
            </w:r>
            <w:r>
              <w:rPr>
                <w:rStyle w:val="31"/>
                <w:rFonts w:hint="eastAsia"/>
              </w:rPr>
              <w:t>邮箱验证码不正确</w:t>
            </w:r>
            <w:r>
              <w:rPr>
                <w:rFonts w:hint="eastAsia"/>
              </w:rPr>
              <w:fldChar w:fldCharType="end"/>
            </w: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vertAlign w:val="baseline"/>
                <w:lang w:val="en-US" w:eastAsia="zh-CN"/>
              </w:rPr>
            </w:pPr>
            <w:r>
              <w:rPr>
                <w:rFonts w:hint="eastAsia"/>
                <w:vertAlign w:val="baseline"/>
                <w:lang w:val="en-US" w:eastAsia="zh-CN"/>
              </w:rPr>
              <w:t>输入</w:t>
            </w:r>
          </w:p>
        </w:tc>
        <w:tc>
          <w:tcPr>
            <w:tcW w:w="4148" w:type="dxa"/>
            <w:vAlign w:val="top"/>
          </w:tcPr>
          <w:p>
            <w:pPr>
              <w:numPr>
                <w:ilvl w:val="0"/>
                <w:numId w:val="0"/>
              </w:numPr>
              <w:ind w:left="0" w:leftChars="0" w:firstLine="0" w:firstLineChars="0"/>
              <w:rPr>
                <w:rFonts w:hint="eastAsia"/>
              </w:rPr>
            </w:pPr>
            <w:r>
              <w:rPr>
                <w:rFonts w:hint="eastAsia"/>
                <w:lang w:val="en-US" w:eastAsia="zh-CN"/>
              </w:rPr>
              <w:t>1-2.0</w:t>
            </w:r>
            <w:r>
              <w:rPr>
                <w:rFonts w:hint="eastAsia"/>
              </w:rPr>
              <w:t>用户名，新密码，确认新密码，邮箱，邮箱验证码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vertAlign w:val="baseline"/>
                <w:lang w:val="en-US" w:eastAsia="zh-CN"/>
              </w:rPr>
            </w:pPr>
            <w:r>
              <w:rPr>
                <w:rFonts w:hint="eastAsia"/>
                <w:vertAlign w:val="baseline"/>
                <w:lang w:val="en-US" w:eastAsia="zh-CN"/>
              </w:rPr>
              <w:t>输出</w:t>
            </w:r>
          </w:p>
        </w:tc>
        <w:tc>
          <w:tcPr>
            <w:tcW w:w="4148" w:type="dxa"/>
            <w:vAlign w:val="top"/>
          </w:tcPr>
          <w:p>
            <w:pPr>
              <w:rPr>
                <w:rFonts w:hint="eastAsia"/>
                <w:lang w:val="en-US" w:eastAsia="zh-CN"/>
              </w:rPr>
            </w:pPr>
            <w:r>
              <w:rPr>
                <w:rFonts w:hint="eastAsia"/>
                <w:lang w:val="en-US" w:eastAsia="zh-CN"/>
              </w:rPr>
              <w:t>1-2.0 错误信息</w:t>
            </w:r>
          </w:p>
          <w:p>
            <w:r>
              <w:rPr>
                <w:rFonts w:hint="eastAsia"/>
                <w:lang w:val="en-US" w:eastAsia="zh-CN"/>
              </w:rPr>
              <w:t>1.</w:t>
            </w:r>
            <w:r>
              <w:rPr>
                <w:rFonts w:hint="eastAsia"/>
              </w:rPr>
              <w:t>用户名不存在</w:t>
            </w:r>
            <w:r>
              <w:rPr>
                <w:rFonts w:hint="eastAsia"/>
                <w:lang w:val="en-US" w:eastAsia="zh-CN"/>
              </w:rPr>
              <w:t>或</w:t>
            </w:r>
            <w:r>
              <w:rPr>
                <w:rFonts w:hint="eastAsia"/>
              </w:rPr>
              <w:t>用户名</w:t>
            </w:r>
            <w:r>
              <w:rPr>
                <w:rFonts w:hint="eastAsia"/>
                <w:lang w:val="en-US" w:eastAsia="zh-CN"/>
              </w:rPr>
              <w:t>不匹配</w:t>
            </w:r>
          </w:p>
          <w:p>
            <w:pPr>
              <w:rPr>
                <w:rFonts w:hint="eastAsia"/>
                <w:lang w:val="en-US" w:eastAsia="zh-CN"/>
              </w:rPr>
            </w:pPr>
            <w:r>
              <w:rPr>
                <w:rFonts w:hint="eastAsia"/>
                <w:lang w:val="en-US" w:eastAsia="zh-CN"/>
              </w:rPr>
              <w:t>2.密码长度小于6位或密码长度大于20位</w:t>
            </w:r>
          </w:p>
          <w:p>
            <w:pPr>
              <w:numPr>
                <w:ilvl w:val="0"/>
                <w:numId w:val="0"/>
              </w:numPr>
              <w:rPr>
                <w:rFonts w:hint="eastAsia"/>
                <w:lang w:val="en-US" w:eastAsia="zh-CN"/>
              </w:rPr>
            </w:pPr>
            <w:r>
              <w:rPr>
                <w:rFonts w:hint="eastAsia"/>
                <w:lang w:val="en-US" w:eastAsia="zh-CN"/>
              </w:rPr>
              <w:t>3.确认新密码长度小于6位或密码长度大于20位</w:t>
            </w:r>
          </w:p>
          <w:p>
            <w:pPr>
              <w:rPr>
                <w:rFonts w:hint="eastAsia" w:eastAsiaTheme="minorEastAsia"/>
                <w:lang w:val="en-US" w:eastAsia="zh-CN"/>
              </w:rPr>
            </w:pPr>
            <w:r>
              <w:rPr>
                <w:rFonts w:hint="eastAsia"/>
                <w:lang w:val="en-US" w:eastAsia="zh-CN"/>
              </w:rPr>
              <w:t>4.邮箱格式不匹配</w:t>
            </w:r>
          </w:p>
          <w:p>
            <w:pPr>
              <w:rPr>
                <w:rFonts w:hint="eastAsia"/>
              </w:rPr>
            </w:pPr>
            <w:r>
              <w:rPr>
                <w:rFonts w:hint="eastAsia"/>
                <w:lang w:val="en-US" w:eastAsia="zh-CN"/>
              </w:rPr>
              <w:t>5.</w:t>
            </w:r>
            <w:r>
              <w:rPr>
                <w:rFonts w:hint="eastAsia"/>
              </w:rPr>
              <w:t>邮箱验证码不正确</w:t>
            </w:r>
          </w:p>
          <w:p>
            <w:pPr>
              <w:rPr>
                <w:rFonts w:hint="eastAsia" w:eastAsiaTheme="minorEastAsia"/>
                <w:lang w:val="en-US" w:eastAsia="zh-CN"/>
              </w:rPr>
            </w:pPr>
            <w:r>
              <w:rPr>
                <w:rFonts w:hint="eastAsia"/>
                <w:lang w:val="en-US" w:eastAsia="zh-CN"/>
              </w:rPr>
              <w:t>1-2.1 修改密码正确</w:t>
            </w:r>
          </w:p>
          <w:p>
            <w:pPr>
              <w:rPr>
                <w:rFonts w:hint="eastAsia"/>
                <w:lang w:val="en-US"/>
              </w:rPr>
            </w:pPr>
            <w:r>
              <w:rPr>
                <w:rFonts w:hint="eastAsia"/>
                <w:lang w:val="en-US" w:eastAsia="zh-CN"/>
              </w:rPr>
              <w:t>1.登录界面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vertAlign w:val="baseline"/>
                <w:lang w:val="en-US" w:eastAsia="zh-CN"/>
              </w:rPr>
            </w:pPr>
            <w:r>
              <w:rPr>
                <w:rFonts w:hint="eastAsia"/>
                <w:vertAlign w:val="baseline"/>
                <w:lang w:val="en-US" w:eastAsia="zh-CN"/>
              </w:rPr>
              <w:t>业务规则</w:t>
            </w:r>
          </w:p>
        </w:tc>
        <w:tc>
          <w:tcPr>
            <w:tcW w:w="4148" w:type="dxa"/>
            <w:vAlign w:val="top"/>
          </w:tcPr>
          <w:p>
            <w:pPr>
              <w:rPr>
                <w:rFonts w:hint="eastAsia"/>
                <w:lang w:val="en-US"/>
              </w:rPr>
            </w:pPr>
            <w:r>
              <w:rPr>
                <w:rFonts w:hint="eastAsia"/>
                <w:lang w:val="en-US" w:eastAsia="zh-CN"/>
              </w:rPr>
              <w:t>BR-T-2 用户名，密码，邮箱，验证码符合规范且正确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vertAlign w:val="baseline"/>
                <w:lang w:val="en-US" w:eastAsia="zh-CN"/>
              </w:rPr>
            </w:pPr>
            <w:r>
              <w:rPr>
                <w:rFonts w:hint="eastAsia"/>
                <w:vertAlign w:val="baseline"/>
                <w:lang w:val="en-US" w:eastAsia="zh-CN"/>
              </w:rPr>
              <w:t>优先级</w:t>
            </w:r>
          </w:p>
        </w:tc>
        <w:tc>
          <w:tcPr>
            <w:tcW w:w="4148" w:type="dxa"/>
            <w:vAlign w:val="top"/>
          </w:tcPr>
          <w:p>
            <w:pPr>
              <w:rPr>
                <w:rFonts w:hint="eastAsia"/>
              </w:rPr>
            </w:pPr>
          </w:p>
        </w:tc>
      </w:tr>
    </w:tbl>
    <w:p>
      <w:pPr>
        <w:keepNext w:val="0"/>
        <w:keepLines w:val="0"/>
        <w:widowControl/>
        <w:suppressLineNumbers w:val="0"/>
        <w:jc w:val="left"/>
        <w:rPr>
          <w:rFonts w:hint="eastAsia"/>
          <w:color w:val="FF0000"/>
          <w:lang w:val="en-US" w:eastAsia="zh-CN"/>
        </w:rPr>
      </w:pPr>
      <w:bookmarkStart w:id="662" w:name="T_登录界面1"/>
      <w:r>
        <w:rPr>
          <w:rFonts w:hint="eastAsia"/>
          <w:color w:val="FF0000"/>
          <w:lang w:val="en-US" w:eastAsia="zh-CN"/>
        </w:rPr>
        <w:t>登录界面</w:t>
      </w:r>
      <w:bookmarkEnd w:id="662"/>
      <w:r>
        <w:rPr>
          <w:rFonts w:hint="eastAsia"/>
          <w:color w:val="FF0000"/>
          <w:lang w:val="en-US" w:eastAsia="zh-CN"/>
        </w:rPr>
        <w:t>：</w:t>
      </w:r>
    </w:p>
    <w:p>
      <w:pPr>
        <w:keepNext w:val="0"/>
        <w:keepLines w:val="0"/>
        <w:widowControl/>
        <w:suppressLineNumbers w:val="0"/>
        <w:jc w:val="left"/>
      </w:pPr>
      <w:r>
        <w:drawing>
          <wp:inline distT="0" distB="0" distL="114300" distR="114300">
            <wp:extent cx="5261610" cy="3004185"/>
            <wp:effectExtent l="0" t="0" r="11430"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318"/>
                    <a:stretch>
                      <a:fillRect/>
                    </a:stretch>
                  </pic:blipFill>
                  <pic:spPr>
                    <a:xfrm>
                      <a:off x="0" y="0"/>
                      <a:ext cx="5261610" cy="3004185"/>
                    </a:xfrm>
                    <a:prstGeom prst="rect">
                      <a:avLst/>
                    </a:prstGeom>
                    <a:noFill/>
                    <a:ln w="9525">
                      <a:noFill/>
                    </a:ln>
                  </pic:spPr>
                </pic:pic>
              </a:graphicData>
            </a:graphic>
          </wp:inline>
        </w:drawing>
      </w:r>
    </w:p>
    <w:p>
      <w:pPr>
        <w:rPr>
          <w:rFonts w:hint="eastAsia"/>
          <w:color w:val="FF0000"/>
          <w:lang w:val="en-US" w:eastAsia="zh-CN"/>
        </w:rPr>
      </w:pPr>
      <w:bookmarkStart w:id="663" w:name="T_找回密码界面"/>
      <w:r>
        <w:rPr>
          <w:rFonts w:hint="eastAsia"/>
          <w:color w:val="FF0000"/>
          <w:lang w:val="en-US" w:eastAsia="zh-CN"/>
        </w:rPr>
        <w:t>找回密码界面</w:t>
      </w:r>
      <w:bookmarkEnd w:id="663"/>
      <w:r>
        <w:rPr>
          <w:rFonts w:hint="eastAsia"/>
          <w:color w:val="FF0000"/>
          <w:lang w:val="en-US" w:eastAsia="zh-CN"/>
        </w:rPr>
        <w:t>：</w:t>
      </w:r>
    </w:p>
    <w:p>
      <w:r>
        <w:drawing>
          <wp:inline distT="0" distB="0" distL="114300" distR="114300">
            <wp:extent cx="5262880" cy="2899410"/>
            <wp:effectExtent l="0" t="0" r="10160" b="1143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323"/>
                    <a:stretch>
                      <a:fillRect/>
                    </a:stretch>
                  </pic:blipFill>
                  <pic:spPr>
                    <a:xfrm>
                      <a:off x="0" y="0"/>
                      <a:ext cx="5262880" cy="2899410"/>
                    </a:xfrm>
                    <a:prstGeom prst="rect">
                      <a:avLst/>
                    </a:prstGeom>
                    <a:noFill/>
                    <a:ln w="9525">
                      <a:noFill/>
                    </a:ln>
                  </pic:spPr>
                </pic:pic>
              </a:graphicData>
            </a:graphic>
          </wp:inline>
        </w:drawing>
      </w:r>
    </w:p>
    <w:p>
      <w:pPr>
        <w:rPr>
          <w:rFonts w:hint="eastAsia" w:eastAsiaTheme="minorEastAsia"/>
          <w:color w:val="FF0000"/>
          <w:lang w:val="en-US" w:eastAsia="zh-CN"/>
        </w:rPr>
      </w:pPr>
      <w:bookmarkStart w:id="664" w:name="T_异常界面_1"/>
      <w:r>
        <w:rPr>
          <w:rFonts w:hint="eastAsia"/>
          <w:color w:val="FF0000"/>
          <w:lang w:val="en-US" w:eastAsia="zh-CN"/>
        </w:rPr>
        <w:t>异常界面</w:t>
      </w:r>
      <w:bookmarkEnd w:id="664"/>
      <w:r>
        <w:rPr>
          <w:rFonts w:hint="eastAsia"/>
          <w:color w:val="FF0000"/>
          <w:lang w:val="en-US" w:eastAsia="zh-CN"/>
        </w:rPr>
        <w:t>：</w:t>
      </w:r>
    </w:p>
    <w:p>
      <w:pPr>
        <w:rPr>
          <w:color w:val="FF0000"/>
        </w:rPr>
      </w:pPr>
      <w:r>
        <w:rPr>
          <w:rFonts w:hint="eastAsia"/>
          <w:color w:val="FF0000"/>
        </w:rPr>
        <w:t>1.系统提示信息：账号不存在</w:t>
      </w:r>
    </w:p>
    <w:p>
      <w:pPr>
        <w:keepNext w:val="0"/>
        <w:keepLines w:val="0"/>
        <w:widowControl/>
        <w:suppressLineNumbers w:val="0"/>
        <w:jc w:val="left"/>
      </w:pPr>
      <w:r>
        <w:drawing>
          <wp:inline distT="0" distB="0" distL="114300" distR="114300">
            <wp:extent cx="5267960" cy="494665"/>
            <wp:effectExtent l="0" t="0" r="5080" b="825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324"/>
                    <a:stretch>
                      <a:fillRect/>
                    </a:stretch>
                  </pic:blipFill>
                  <pic:spPr>
                    <a:xfrm>
                      <a:off x="0" y="0"/>
                      <a:ext cx="5267960" cy="494665"/>
                    </a:xfrm>
                    <a:prstGeom prst="rect">
                      <a:avLst/>
                    </a:prstGeom>
                    <a:noFill/>
                    <a:ln w="9525">
                      <a:noFill/>
                    </a:ln>
                  </pic:spPr>
                </pic:pic>
              </a:graphicData>
            </a:graphic>
          </wp:inline>
        </w:drawing>
      </w:r>
    </w:p>
    <w:p>
      <w:pPr>
        <w:rPr>
          <w:color w:val="FF0000"/>
        </w:rPr>
      </w:pPr>
      <w:bookmarkStart w:id="665" w:name="T_异常界面_2"/>
      <w:r>
        <w:rPr>
          <w:rFonts w:hint="eastAsia"/>
          <w:color w:val="FF0000"/>
        </w:rPr>
        <w:t>1.系统提示信息：</w:t>
      </w:r>
      <w:r>
        <w:rPr>
          <w:rFonts w:hint="eastAsia"/>
          <w:color w:val="FF0000"/>
          <w:lang w:val="en-US" w:eastAsia="zh-CN"/>
        </w:rPr>
        <w:t>邮箱格式不匹配</w:t>
      </w:r>
    </w:p>
    <w:bookmarkEnd w:id="665"/>
    <w:p>
      <w:pPr>
        <w:keepNext w:val="0"/>
        <w:keepLines w:val="0"/>
        <w:widowControl/>
        <w:suppressLineNumbers w:val="0"/>
        <w:jc w:val="left"/>
      </w:pPr>
      <w:r>
        <w:drawing>
          <wp:inline distT="0" distB="0" distL="114300" distR="114300">
            <wp:extent cx="5268595" cy="624205"/>
            <wp:effectExtent l="0" t="0" r="4445" b="63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325"/>
                    <a:stretch>
                      <a:fillRect/>
                    </a:stretch>
                  </pic:blipFill>
                  <pic:spPr>
                    <a:xfrm>
                      <a:off x="0" y="0"/>
                      <a:ext cx="5268595" cy="624205"/>
                    </a:xfrm>
                    <a:prstGeom prst="rect">
                      <a:avLst/>
                    </a:prstGeom>
                    <a:noFill/>
                    <a:ln w="9525">
                      <a:noFill/>
                    </a:ln>
                  </pic:spPr>
                </pic:pic>
              </a:graphicData>
            </a:graphic>
          </wp:inline>
        </w:drawing>
      </w:r>
    </w:p>
    <w:p>
      <w:pPr>
        <w:rPr>
          <w:rFonts w:hint="eastAsia"/>
          <w:color w:val="FF0000"/>
        </w:rPr>
      </w:pPr>
      <w:bookmarkStart w:id="666" w:name="T_异常界面_3"/>
      <w:r>
        <w:rPr>
          <w:rFonts w:hint="eastAsia"/>
          <w:color w:val="FF0000"/>
          <w:lang w:val="en-US" w:eastAsia="zh-CN"/>
        </w:rPr>
        <w:t>1.</w:t>
      </w:r>
      <w:r>
        <w:rPr>
          <w:rFonts w:hint="eastAsia"/>
          <w:color w:val="FF0000"/>
        </w:rPr>
        <w:t>系统提示信息：邮箱验证码不正确</w:t>
      </w:r>
    </w:p>
    <w:bookmarkEnd w:id="666"/>
    <w:p>
      <w:pPr>
        <w:keepNext w:val="0"/>
        <w:keepLines w:val="0"/>
        <w:widowControl/>
        <w:suppressLineNumbers w:val="0"/>
        <w:jc w:val="left"/>
      </w:pPr>
      <w:r>
        <w:drawing>
          <wp:inline distT="0" distB="0" distL="114300" distR="114300">
            <wp:extent cx="5270500" cy="898525"/>
            <wp:effectExtent l="0" t="0" r="2540" b="63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326"/>
                    <a:stretch>
                      <a:fillRect/>
                    </a:stretch>
                  </pic:blipFill>
                  <pic:spPr>
                    <a:xfrm>
                      <a:off x="0" y="0"/>
                      <a:ext cx="5270500" cy="898525"/>
                    </a:xfrm>
                    <a:prstGeom prst="rect">
                      <a:avLst/>
                    </a:prstGeom>
                    <a:noFill/>
                    <a:ln w="9525">
                      <a:noFill/>
                    </a:ln>
                  </pic:spPr>
                </pic:pic>
              </a:graphicData>
            </a:graphic>
          </wp:inline>
        </w:drawing>
      </w:r>
    </w:p>
    <w:p>
      <w:pPr>
        <w:rPr>
          <w:rFonts w:hint="eastAsia" w:eastAsiaTheme="minorEastAsia"/>
          <w:color w:val="FF0000"/>
          <w:lang w:val="en-US" w:eastAsia="zh-CN"/>
        </w:rPr>
      </w:pPr>
      <w:bookmarkStart w:id="667" w:name="T_异常界面_4"/>
      <w:r>
        <w:rPr>
          <w:rFonts w:hint="eastAsia"/>
          <w:color w:val="FF0000"/>
        </w:rPr>
        <w:t>1.系统提示信息：</w:t>
      </w:r>
      <w:r>
        <w:rPr>
          <w:rFonts w:hint="eastAsia"/>
          <w:color w:val="FF0000"/>
          <w:lang w:val="en-US" w:eastAsia="zh-CN"/>
        </w:rPr>
        <w:t>密码长度小于6位或密码长度大于20位</w:t>
      </w:r>
    </w:p>
    <w:bookmarkEnd w:id="667"/>
    <w:p>
      <w:pPr>
        <w:keepNext w:val="0"/>
        <w:keepLines w:val="0"/>
        <w:widowControl/>
        <w:suppressLineNumbers w:val="0"/>
        <w:jc w:val="left"/>
      </w:pPr>
    </w:p>
    <w:p>
      <w:pPr>
        <w:keepNext w:val="0"/>
        <w:keepLines w:val="0"/>
        <w:widowControl/>
        <w:suppressLineNumbers w:val="0"/>
        <w:jc w:val="left"/>
      </w:pPr>
      <w:r>
        <w:drawing>
          <wp:inline distT="0" distB="0" distL="114300" distR="114300">
            <wp:extent cx="5274310" cy="527050"/>
            <wp:effectExtent l="0" t="0" r="13970" b="6350"/>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327"/>
                    <a:stretch>
                      <a:fillRect/>
                    </a:stretch>
                  </pic:blipFill>
                  <pic:spPr>
                    <a:xfrm>
                      <a:off x="0" y="0"/>
                      <a:ext cx="5274310" cy="527050"/>
                    </a:xfrm>
                    <a:prstGeom prst="rect">
                      <a:avLst/>
                    </a:prstGeom>
                    <a:noFill/>
                    <a:ln w="9525">
                      <a:noFill/>
                    </a:ln>
                  </pic:spPr>
                </pic:pic>
              </a:graphicData>
            </a:graphic>
          </wp:inline>
        </w:drawing>
      </w:r>
    </w:p>
    <w:p>
      <w:pPr>
        <w:rPr>
          <w:rFonts w:hint="eastAsia" w:eastAsiaTheme="minorEastAsia"/>
          <w:color w:val="FF0000"/>
          <w:lang w:val="en-US" w:eastAsia="zh-CN"/>
        </w:rPr>
      </w:pPr>
      <w:bookmarkStart w:id="668" w:name="T_异常界面_5"/>
      <w:r>
        <w:rPr>
          <w:rFonts w:hint="eastAsia"/>
          <w:color w:val="FF0000"/>
        </w:rPr>
        <w:t>1.系统提示信息：</w:t>
      </w:r>
      <w:r>
        <w:rPr>
          <w:rFonts w:hint="eastAsia"/>
          <w:color w:val="FF0000"/>
          <w:lang w:val="en-US" w:eastAsia="zh-CN"/>
        </w:rPr>
        <w:t>确认新密码长度小于6位或密码长度大于20位</w:t>
      </w:r>
    </w:p>
    <w:bookmarkEnd w:id="668"/>
    <w:p>
      <w:pPr>
        <w:keepNext w:val="0"/>
        <w:keepLines w:val="0"/>
        <w:widowControl/>
        <w:suppressLineNumbers w:val="0"/>
        <w:jc w:val="left"/>
      </w:pPr>
    </w:p>
    <w:p>
      <w:pPr>
        <w:keepNext w:val="0"/>
        <w:keepLines w:val="0"/>
        <w:widowControl/>
        <w:suppressLineNumbers w:val="0"/>
        <w:jc w:val="left"/>
      </w:pPr>
      <w:r>
        <w:drawing>
          <wp:inline distT="0" distB="0" distL="114300" distR="114300">
            <wp:extent cx="5267960" cy="556260"/>
            <wp:effectExtent l="0" t="0" r="5080" b="762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328"/>
                    <a:stretch>
                      <a:fillRect/>
                    </a:stretch>
                  </pic:blipFill>
                  <pic:spPr>
                    <a:xfrm>
                      <a:off x="0" y="0"/>
                      <a:ext cx="5267960" cy="55626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pPr>
        <w:keepNext w:val="0"/>
        <w:keepLines w:val="0"/>
        <w:widowControl/>
        <w:suppressLineNumbers w:val="0"/>
        <w:jc w:val="left"/>
      </w:pPr>
      <w:r>
        <w:drawing>
          <wp:inline distT="0" distB="0" distL="114300" distR="114300">
            <wp:extent cx="5238750" cy="3533775"/>
            <wp:effectExtent l="0" t="0" r="3810" b="1905"/>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329"/>
                    <a:stretch>
                      <a:fillRect/>
                    </a:stretch>
                  </pic:blipFill>
                  <pic:spPr>
                    <a:xfrm>
                      <a:off x="0" y="0"/>
                      <a:ext cx="5238750" cy="3533775"/>
                    </a:xfrm>
                    <a:prstGeom prst="rect">
                      <a:avLst/>
                    </a:prstGeom>
                    <a:noFill/>
                    <a:ln w="9525">
                      <a:noFill/>
                    </a:ln>
                  </pic:spPr>
                </pic:pic>
              </a:graphicData>
            </a:graphic>
          </wp:inline>
        </w:drawing>
      </w:r>
    </w:p>
    <w:p>
      <w:pPr>
        <w:keepNext w:val="0"/>
        <w:keepLines w:val="0"/>
        <w:widowControl/>
        <w:suppressLineNumbers w:val="0"/>
        <w:jc w:val="left"/>
      </w:pPr>
    </w:p>
    <w:p>
      <w:pPr>
        <w:widowControl/>
        <w:jc w:val="left"/>
      </w:pPr>
    </w:p>
    <w:p>
      <w:pPr>
        <w:pStyle w:val="4"/>
        <w:rPr>
          <w:rFonts w:hint="eastAsia"/>
        </w:rPr>
      </w:pPr>
      <w:bookmarkStart w:id="669" w:name="_Toc13857"/>
      <w:bookmarkStart w:id="670" w:name="_Toc1968"/>
      <w:r>
        <w:rPr>
          <w:rFonts w:hint="eastAsia"/>
        </w:rPr>
        <w:t>4.4.3</w:t>
      </w:r>
      <w:bookmarkEnd w:id="669"/>
      <w:r>
        <w:rPr>
          <w:rFonts w:hint="eastAsia"/>
          <w:lang w:val="en-US" w:eastAsia="zh-CN"/>
        </w:rPr>
        <w:t>教师</w:t>
      </w:r>
      <w:r>
        <w:rPr>
          <w:rFonts w:hint="eastAsia"/>
        </w:rPr>
        <w:t>注册</w:t>
      </w:r>
      <w:bookmarkEnd w:id="670"/>
    </w:p>
    <w:p>
      <w:pPr>
        <w:keepNext w:val="0"/>
        <w:keepLines w:val="0"/>
        <w:widowControl/>
        <w:suppressLineNumbers w:val="0"/>
        <w:jc w:val="left"/>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-1-</w:t>
            </w:r>
            <w:r>
              <w:rPr>
                <w:rFonts w:hint="eastAsia"/>
                <w:lang w:val="en-US" w:eastAsia="zh-CN"/>
              </w:rPr>
              <w:t>3</w:t>
            </w:r>
            <w:r>
              <w:t>,</w:t>
            </w:r>
            <w:r>
              <w:rPr>
                <w:rFonts w:hint="eastAsia"/>
                <w:lang w:val="en-US" w:eastAsia="zh-CN"/>
              </w:rPr>
              <w:t>教师</w:t>
            </w:r>
            <w:r>
              <w:rPr>
                <w:rFonts w:hint="eastAsia"/>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eastAsiaTheme="minorEastAsia"/>
                <w:lang w:val="en-US" w:eastAsia="zh-CN"/>
              </w:rPr>
            </w:pPr>
            <w:r>
              <w:rPr>
                <w:rFonts w:hint="eastAsia"/>
                <w:lang w:val="en-US" w:eastAsia="zh-CN"/>
              </w:rPr>
              <w:t>操作者</w:t>
            </w:r>
          </w:p>
        </w:tc>
        <w:tc>
          <w:tcPr>
            <w:tcW w:w="4148" w:type="dxa"/>
            <w:vAlign w:val="top"/>
          </w:tcPr>
          <w:p>
            <w:pPr>
              <w:rPr>
                <w:rFonts w:hint="eastAsia" w:eastAsiaTheme="minorEastAsia"/>
                <w:lang w:val="en-US" w:eastAsia="zh-CN"/>
              </w:rPr>
            </w:pPr>
            <w:r>
              <w:rPr>
                <w:rFonts w:hint="eastAsia"/>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w:t>
            </w:r>
            <w:r>
              <w:rPr>
                <w:rFonts w:hint="eastAsia"/>
              </w:rPr>
              <w:t>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pPr>
              <w:rPr>
                <w:rFonts w:hint="eastAsia" w:eastAsiaTheme="minorEastAsia"/>
                <w:lang w:val="en-US" w:eastAsia="zh-CN"/>
              </w:rPr>
            </w:pPr>
            <w:r>
              <w:rPr>
                <w:rFonts w:hint="eastAsia"/>
                <w:lang w:val="en-US" w:eastAsia="zh-CN"/>
              </w:rPr>
              <w:t>教师</w:t>
            </w:r>
            <w:r>
              <w:rPr>
                <w:rFonts w:hint="eastAsia"/>
              </w:rPr>
              <w:t>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r>
              <w:rPr>
                <w:rFonts w:hint="eastAsia"/>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1.</w:t>
            </w:r>
            <w:r>
              <w:rPr>
                <w:rFonts w:hint="eastAsia"/>
                <w:lang w:val="en-US" w:eastAsia="zh-CN"/>
              </w:rPr>
              <w:t>教师</w:t>
            </w:r>
            <w:r>
              <w:rPr>
                <w:rFonts w:hint="eastAsia"/>
              </w:rPr>
              <w:t>用户名，密码，真实姓名，邮箱，身份证号码信息，邮箱验证码记录到数据库</w:t>
            </w:r>
          </w:p>
          <w:p>
            <w:pPr>
              <w:rPr>
                <w:rFonts w:hint="eastAsia"/>
                <w:lang w:val="en-US" w:eastAsia="zh-CN"/>
              </w:rPr>
            </w:pPr>
            <w:r>
              <w:rPr>
                <w:rFonts w:hint="eastAsia"/>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正常流程</w:t>
            </w:r>
          </w:p>
        </w:tc>
        <w:tc>
          <w:tcPr>
            <w:tcW w:w="4148" w:type="dxa"/>
            <w:vAlign w:val="top"/>
          </w:tcPr>
          <w:p>
            <w:r>
              <w:rPr>
                <w:rFonts w:hint="eastAsia"/>
              </w:rPr>
              <w:t>1-</w:t>
            </w:r>
            <w:r>
              <w:rPr>
                <w:rFonts w:hint="eastAsia"/>
                <w:lang w:val="en-US" w:eastAsia="zh-CN"/>
              </w:rPr>
              <w:t>3</w:t>
            </w:r>
            <w:r>
              <w:rPr>
                <w:rFonts w:hint="eastAsia"/>
              </w:rPr>
              <w:t>.0</w:t>
            </w:r>
            <w:r>
              <w:rPr>
                <w:rFonts w:hint="eastAsia"/>
                <w:lang w:val="en-US" w:eastAsia="zh-CN"/>
              </w:rPr>
              <w:t>教师</w:t>
            </w:r>
            <w:r>
              <w:rPr>
                <w:rFonts w:hint="eastAsia"/>
              </w:rPr>
              <w:t>注册账户</w:t>
            </w:r>
          </w:p>
          <w:p>
            <w:pPr>
              <w:rPr>
                <w:rFonts w:hint="eastAsia" w:eastAsiaTheme="minorEastAsia"/>
                <w:lang w:eastAsia="zh-CN"/>
              </w:rPr>
            </w:pPr>
            <w:r>
              <w:rPr>
                <w:rFonts w:hint="eastAsia"/>
              </w:rPr>
              <w:t>1.</w:t>
            </w:r>
            <w:r>
              <w:rPr>
                <w:rFonts w:hint="eastAsia"/>
                <w:lang w:val="en-US" w:eastAsia="zh-CN"/>
              </w:rPr>
              <w:t>教师</w:t>
            </w:r>
            <w:r>
              <w:rPr>
                <w:rFonts w:hint="eastAsia"/>
              </w:rPr>
              <w:t>打开网站</w:t>
            </w:r>
            <w:r>
              <w:rPr>
                <w:rFonts w:hint="eastAsia"/>
                <w:color w:val="FF0000"/>
                <w:lang w:val="en-US" w:eastAsia="zh-CN"/>
              </w:rPr>
              <w:fldChar w:fldCharType="begin"/>
            </w:r>
            <w:r>
              <w:rPr>
                <w:rFonts w:hint="eastAsia"/>
                <w:color w:val="FF0000"/>
                <w:lang w:val="en-US" w:eastAsia="zh-CN"/>
              </w:rPr>
              <w:instrText xml:space="preserve"> HYPERLINK \l "T_登录界面2" </w:instrText>
            </w:r>
            <w:r>
              <w:rPr>
                <w:rFonts w:hint="eastAsia"/>
                <w:color w:val="FF0000"/>
                <w:lang w:val="en-US" w:eastAsia="zh-CN"/>
              </w:rPr>
              <w:fldChar w:fldCharType="separate"/>
            </w:r>
            <w:r>
              <w:rPr>
                <w:rStyle w:val="31"/>
                <w:rFonts w:hint="eastAsia"/>
                <w:color w:val="FF0000"/>
                <w:lang w:val="en-US" w:eastAsia="zh-CN"/>
              </w:rPr>
              <w:t>登录</w:t>
            </w:r>
            <w:r>
              <w:rPr>
                <w:rStyle w:val="31"/>
                <w:rFonts w:hint="eastAsia"/>
                <w:color w:val="FF0000"/>
              </w:rPr>
              <w:t>页面</w:t>
            </w:r>
            <w:r>
              <w:rPr>
                <w:rFonts w:hint="eastAsia"/>
                <w:color w:val="FF0000"/>
                <w:lang w:val="en-US" w:eastAsia="zh-CN"/>
              </w:rPr>
              <w:fldChar w:fldCharType="end"/>
            </w:r>
            <w:r>
              <w:rPr>
                <w:rFonts w:hint="eastAsia"/>
                <w:color w:val="FF0000"/>
                <w:lang w:eastAsia="zh-CN"/>
              </w:rPr>
              <w:t>，</w:t>
            </w:r>
            <w:r>
              <w:rPr>
                <w:rFonts w:hint="eastAsia"/>
              </w:rPr>
              <w:t>点击立即注册</w:t>
            </w:r>
          </w:p>
          <w:p>
            <w:pPr>
              <w:rPr>
                <w:rFonts w:hint="eastAsia" w:eastAsiaTheme="minorEastAsia"/>
                <w:lang w:val="en-US" w:eastAsia="zh-CN"/>
              </w:rPr>
            </w:pPr>
            <w:r>
              <w:rPr>
                <w:rFonts w:hint="eastAsia"/>
              </w:rPr>
              <w:t>2.</w:t>
            </w:r>
            <w:r>
              <w:rPr>
                <w:rFonts w:hint="eastAsia"/>
                <w:lang w:val="en-US" w:eastAsia="zh-CN"/>
              </w:rPr>
              <w:t>进入</w:t>
            </w:r>
            <w:r>
              <w:rPr>
                <w:rFonts w:hint="eastAsia"/>
                <w:color w:val="FF0000"/>
                <w:lang w:val="en-US" w:eastAsia="zh-CN"/>
              </w:rPr>
              <w:fldChar w:fldCharType="begin"/>
            </w:r>
            <w:r>
              <w:rPr>
                <w:rFonts w:hint="eastAsia"/>
                <w:color w:val="FF0000"/>
                <w:lang w:val="en-US" w:eastAsia="zh-CN"/>
              </w:rPr>
              <w:instrText xml:space="preserve"> HYPERLINK \l "T_注册页面" </w:instrText>
            </w:r>
            <w:r>
              <w:rPr>
                <w:rFonts w:hint="eastAsia"/>
                <w:color w:val="FF0000"/>
                <w:lang w:val="en-US" w:eastAsia="zh-CN"/>
              </w:rPr>
              <w:fldChar w:fldCharType="separate"/>
            </w:r>
            <w:r>
              <w:rPr>
                <w:rStyle w:val="31"/>
                <w:rFonts w:hint="eastAsia"/>
                <w:color w:val="FF0000"/>
                <w:lang w:val="en-US" w:eastAsia="zh-CN"/>
              </w:rPr>
              <w:t>注册页面</w:t>
            </w:r>
            <w:r>
              <w:rPr>
                <w:rFonts w:hint="eastAsia"/>
                <w:color w:val="FF0000"/>
                <w:lang w:val="en-US" w:eastAsia="zh-CN"/>
              </w:rPr>
              <w:fldChar w:fldCharType="end"/>
            </w:r>
          </w:p>
          <w:p>
            <w:pPr>
              <w:rPr>
                <w:rFonts w:hint="eastAsia" w:eastAsiaTheme="minorEastAsia"/>
                <w:lang w:val="en-US" w:eastAsia="zh-CN"/>
              </w:rPr>
            </w:pPr>
            <w:r>
              <w:rPr>
                <w:rFonts w:hint="eastAsia"/>
              </w:rPr>
              <w:t>3.填写用户名，密码，确认密码，真实姓名，身份证</w:t>
            </w:r>
            <w:r>
              <w:rPr>
                <w:rFonts w:hint="eastAsia"/>
                <w:lang w:eastAsia="zh-CN"/>
              </w:rPr>
              <w:t>，</w:t>
            </w:r>
            <w:r>
              <w:rPr>
                <w:rFonts w:hint="eastAsia"/>
              </w:rPr>
              <w:t>邮箱，邮箱验证码</w:t>
            </w:r>
            <w:r>
              <w:rPr>
                <w:rFonts w:hint="eastAsia"/>
                <w:lang w:eastAsia="zh-CN"/>
              </w:rPr>
              <w:t>，</w:t>
            </w:r>
            <w:r>
              <w:rPr>
                <w:rFonts w:hint="eastAsia"/>
                <w:lang w:val="en-US" w:eastAsia="zh-CN"/>
              </w:rPr>
              <w:t>点击注册。</w:t>
            </w:r>
          </w:p>
          <w:p>
            <w:pPr>
              <w:rPr>
                <w:rFonts w:hint="eastAsia" w:eastAsiaTheme="minorEastAsia"/>
                <w:lang w:val="en-US" w:eastAsia="zh-CN"/>
              </w:rPr>
            </w:pPr>
            <w:r>
              <w:rPr>
                <w:rFonts w:hint="eastAsia"/>
              </w:rPr>
              <w:t>4.系统记录</w:t>
            </w:r>
            <w:r>
              <w:rPr>
                <w:rFonts w:hint="eastAsia"/>
                <w:lang w:val="en-US" w:eastAsia="zh-CN"/>
              </w:rPr>
              <w:t>教师</w:t>
            </w:r>
            <w:r>
              <w:rPr>
                <w:rFonts w:hint="eastAsia"/>
              </w:rPr>
              <w:t>的用户名，密码，确认密码，真实姓名，身份证</w:t>
            </w:r>
            <w:r>
              <w:rPr>
                <w:rFonts w:hint="eastAsia"/>
                <w:lang w:eastAsia="zh-CN"/>
              </w:rPr>
              <w:t>，</w:t>
            </w:r>
            <w:r>
              <w:rPr>
                <w:rFonts w:hint="eastAsia"/>
              </w:rPr>
              <w:t>邮箱，邮箱验证码。</w:t>
            </w:r>
          </w:p>
          <w:p>
            <w:pPr>
              <w:rPr>
                <w:rFonts w:hint="eastAsia" w:eastAsiaTheme="minorEastAsia"/>
                <w:lang w:val="en-US" w:eastAsia="zh-CN"/>
              </w:rPr>
            </w:pPr>
            <w:r>
              <w:rPr>
                <w:rFonts w:hint="eastAsia"/>
                <w:lang w:val="en-US" w:eastAsia="zh-CN"/>
              </w:rPr>
              <w:t>5.教师填写信息正确，返回登录界面。</w:t>
            </w:r>
          </w:p>
          <w:p>
            <w:pPr>
              <w:rPr>
                <w:rFonts w:hint="eastAsia"/>
                <w:lang w:val="en-US" w:eastAsia="zh-CN"/>
              </w:rPr>
            </w:pPr>
            <w:r>
              <w:rPr>
                <w:rFonts w:hint="eastAsia"/>
                <w:lang w:val="en-US" w:eastAsia="zh-CN"/>
              </w:rPr>
              <w:t>6.点击底部成为教师，填写相关信息，提交管理员审核。</w:t>
            </w:r>
          </w:p>
          <w:p>
            <w:pPr>
              <w:rPr>
                <w:rFonts w:hint="eastAsia" w:eastAsiaTheme="minorEastAsia"/>
                <w:lang w:eastAsia="zh-CN"/>
              </w:rPr>
            </w:pPr>
            <w:r>
              <w:rPr>
                <w:rFonts w:hint="eastAsia"/>
                <w:lang w:val="en-US" w:eastAsia="zh-CN"/>
              </w:rPr>
              <w:t>7.审核通过成为教师用户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可选流程</w:t>
            </w:r>
          </w:p>
        </w:tc>
        <w:tc>
          <w:tcPr>
            <w:tcW w:w="4148" w:type="dxa"/>
            <w:vAlign w:val="top"/>
          </w:tcPr>
          <w:p>
            <w:pPr>
              <w:rPr>
                <w:rFonts w:hint="eastAsia" w:eastAsiaTheme="minorEastAsia"/>
                <w:lang w:val="en-US" w:eastAsia="zh-CN"/>
              </w:rPr>
            </w:pPr>
            <w:r>
              <w:rPr>
                <w:rFonts w:hint="eastAsia"/>
              </w:rPr>
              <w:t>1-</w:t>
            </w:r>
            <w:r>
              <w:rPr>
                <w:rFonts w:hint="eastAsia"/>
                <w:lang w:val="en-US" w:eastAsia="zh-CN"/>
              </w:rPr>
              <w:t>3</w:t>
            </w:r>
            <w:r>
              <w:rPr>
                <w:rFonts w:hint="eastAsia"/>
              </w:rPr>
              <w:t>.1用户取消注册</w:t>
            </w:r>
            <w:r>
              <w:rPr>
                <w:rFonts w:hint="eastAsia"/>
                <w:lang w:eastAsia="zh-CN"/>
              </w:rPr>
              <w:t>，</w:t>
            </w:r>
            <w:r>
              <w:rPr>
                <w:rFonts w:hint="eastAsia"/>
                <w:lang w:val="en-US" w:eastAsia="zh-CN"/>
              </w:rPr>
              <w:t>返回登录页面</w:t>
            </w:r>
          </w:p>
          <w:p>
            <w:pPr>
              <w:rPr>
                <w:rFonts w:hint="eastAsia"/>
              </w:rPr>
            </w:pPr>
            <w:r>
              <w:rPr>
                <w:rFonts w:hint="eastAsia"/>
              </w:rPr>
              <w:t>1.用户点击</w:t>
            </w:r>
            <w:r>
              <w:rPr>
                <w:rFonts w:hint="eastAsia"/>
                <w:lang w:val="en-US"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异常</w:t>
            </w:r>
          </w:p>
        </w:tc>
        <w:tc>
          <w:tcPr>
            <w:tcW w:w="4148" w:type="dxa"/>
            <w:vAlign w:val="top"/>
          </w:tcPr>
          <w:p>
            <w:pPr>
              <w:rPr>
                <w:rFonts w:hint="eastAsia"/>
              </w:rPr>
            </w:pPr>
            <w:r>
              <w:rPr>
                <w:rFonts w:hint="eastAsia"/>
              </w:rPr>
              <w:t>1-</w:t>
            </w:r>
            <w:r>
              <w:rPr>
                <w:rFonts w:hint="eastAsia"/>
                <w:lang w:val="en-US" w:eastAsia="zh-CN"/>
              </w:rPr>
              <w:t>3</w:t>
            </w:r>
            <w:r>
              <w:rPr>
                <w:rFonts w:hint="eastAsia"/>
              </w:rPr>
              <w:t>.0E1用户名存在</w:t>
            </w:r>
            <w:r>
              <w:rPr>
                <w:rFonts w:hint="eastAsia"/>
                <w:lang w:val="en-US" w:eastAsia="zh-CN"/>
              </w:rPr>
              <w:t>或</w:t>
            </w:r>
            <w:r>
              <w:rPr>
                <w:rFonts w:hint="eastAsia"/>
              </w:rPr>
              <w:t>用户名长度不在6-12位字符之间</w:t>
            </w:r>
          </w:p>
          <w:p>
            <w:pPr>
              <w:rPr>
                <w:rFonts w:hint="eastAsia" w:eastAsiaTheme="minorEastAsia"/>
                <w:lang w:eastAsia="zh-CN"/>
              </w:rPr>
            </w:pPr>
            <w:r>
              <w:rPr>
                <w:rFonts w:hint="eastAsia"/>
              </w:rPr>
              <w:fldChar w:fldCharType="begin"/>
            </w:r>
            <w:r>
              <w:rPr>
                <w:rFonts w:hint="eastAsia"/>
              </w:rPr>
              <w:instrText xml:space="preserve"> HYPERLINK \l "T_异常界面__1" </w:instrText>
            </w:r>
            <w:r>
              <w:rPr>
                <w:rFonts w:hint="eastAsia"/>
              </w:rPr>
              <w:fldChar w:fldCharType="separate"/>
            </w:r>
            <w:r>
              <w:rPr>
                <w:rStyle w:val="31"/>
                <w:rFonts w:hint="eastAsia"/>
              </w:rPr>
              <w:t>1.系统提示信息：用户名已存在</w:t>
            </w:r>
            <w:r>
              <w:rPr>
                <w:rStyle w:val="31"/>
                <w:rFonts w:hint="eastAsia"/>
                <w:lang w:eastAsia="zh-CN"/>
              </w:rPr>
              <w:t>，</w:t>
            </w:r>
            <w:r>
              <w:rPr>
                <w:rStyle w:val="31"/>
                <w:rFonts w:hint="eastAsia"/>
              </w:rPr>
              <w:t>用户名不符合规范</w:t>
            </w:r>
            <w:r>
              <w:rPr>
                <w:rFonts w:hint="eastAsia"/>
              </w:rPr>
              <w:fldChar w:fldCharType="end"/>
            </w:r>
          </w:p>
          <w:p>
            <w:pPr>
              <w:rPr>
                <w:rFonts w:hint="eastAsia" w:eastAsiaTheme="minorEastAsia"/>
                <w:lang w:val="en-US" w:eastAsia="zh-CN"/>
              </w:rPr>
            </w:pPr>
            <w:r>
              <w:rPr>
                <w:rFonts w:hint="eastAsia"/>
              </w:rPr>
              <w:t>1-</w:t>
            </w:r>
            <w:r>
              <w:rPr>
                <w:rFonts w:hint="eastAsia"/>
                <w:lang w:val="en-US" w:eastAsia="zh-CN"/>
              </w:rPr>
              <w:t>3</w:t>
            </w:r>
            <w:r>
              <w:rPr>
                <w:rFonts w:hint="eastAsia"/>
              </w:rPr>
              <w:t>.0E</w:t>
            </w:r>
            <w:r>
              <w:rPr>
                <w:rFonts w:hint="eastAsia"/>
                <w:lang w:val="en-US" w:eastAsia="zh-CN"/>
              </w:rPr>
              <w:t>2</w:t>
            </w:r>
            <w:r>
              <w:rPr>
                <w:rFonts w:hint="eastAsia"/>
              </w:rPr>
              <w:t>密码长度小于6位</w:t>
            </w:r>
            <w:r>
              <w:rPr>
                <w:rFonts w:hint="eastAsia"/>
                <w:lang w:val="en-US" w:eastAsia="zh-CN"/>
              </w:rPr>
              <w:t>或</w:t>
            </w:r>
            <w:r>
              <w:rPr>
                <w:rFonts w:hint="eastAsia"/>
              </w:rPr>
              <w:t>密码长度大于20位</w:t>
            </w:r>
          </w:p>
          <w:p>
            <w:pPr>
              <w:rPr>
                <w:rFonts w:hint="eastAsia" w:eastAsiaTheme="minorEastAsia"/>
                <w:lang w:val="en-US" w:eastAsia="zh-CN"/>
              </w:rPr>
            </w:pPr>
            <w:r>
              <w:rPr>
                <w:rFonts w:hint="eastAsia"/>
              </w:rPr>
              <w:fldChar w:fldCharType="begin"/>
            </w:r>
            <w:r>
              <w:rPr>
                <w:rFonts w:hint="eastAsia"/>
              </w:rPr>
              <w:instrText xml:space="preserve"> HYPERLINK \l "T_异常界面__2" </w:instrText>
            </w:r>
            <w:r>
              <w:rPr>
                <w:rFonts w:hint="eastAsia"/>
              </w:rPr>
              <w:fldChar w:fldCharType="separate"/>
            </w:r>
            <w:r>
              <w:rPr>
                <w:rStyle w:val="31"/>
                <w:rFonts w:hint="eastAsia"/>
              </w:rPr>
              <w:t>1.系统提示信息：密码长度小于6位</w:t>
            </w:r>
            <w:r>
              <w:rPr>
                <w:rStyle w:val="31"/>
                <w:rFonts w:hint="eastAsia"/>
                <w:lang w:val="en-US" w:eastAsia="zh-CN"/>
              </w:rPr>
              <w:t>或</w:t>
            </w:r>
            <w:r>
              <w:rPr>
                <w:rStyle w:val="31"/>
                <w:rFonts w:hint="eastAsia"/>
              </w:rPr>
              <w:t>密码长度大于20位</w:t>
            </w:r>
            <w:r>
              <w:rPr>
                <w:rFonts w:hint="eastAsia"/>
              </w:rPr>
              <w:fldChar w:fldCharType="end"/>
            </w:r>
          </w:p>
          <w:p>
            <w:r>
              <w:rPr>
                <w:rFonts w:hint="eastAsia"/>
              </w:rPr>
              <w:t>1-</w:t>
            </w:r>
            <w:r>
              <w:rPr>
                <w:rFonts w:hint="eastAsia"/>
                <w:lang w:val="en-US" w:eastAsia="zh-CN"/>
              </w:rPr>
              <w:t>3</w:t>
            </w:r>
            <w:r>
              <w:rPr>
                <w:rFonts w:hint="eastAsia"/>
              </w:rPr>
              <w:t>.0E</w:t>
            </w:r>
            <w:r>
              <w:rPr>
                <w:rFonts w:hint="eastAsia"/>
                <w:lang w:val="en-US" w:eastAsia="zh-CN"/>
              </w:rPr>
              <w:t>3</w:t>
            </w:r>
            <w:r>
              <w:rPr>
                <w:rFonts w:hint="eastAsia"/>
              </w:rPr>
              <w:t>确认密码长度小于6位</w:t>
            </w:r>
            <w:r>
              <w:rPr>
                <w:rFonts w:hint="eastAsia"/>
                <w:lang w:val="en-US" w:eastAsia="zh-CN"/>
              </w:rPr>
              <w:t>或</w:t>
            </w:r>
            <w:r>
              <w:rPr>
                <w:rFonts w:hint="eastAsia"/>
              </w:rPr>
              <w:t>确认密码长度大于20位</w:t>
            </w:r>
          </w:p>
          <w:p>
            <w:pPr>
              <w:numPr>
                <w:ilvl w:val="0"/>
                <w:numId w:val="0"/>
              </w:numPr>
              <w:rPr>
                <w:rFonts w:hint="eastAsia"/>
              </w:rPr>
            </w:pPr>
            <w:r>
              <w:rPr>
                <w:rFonts w:hint="eastAsia"/>
                <w:lang w:val="en-US" w:eastAsia="zh-CN"/>
              </w:rPr>
              <w:fldChar w:fldCharType="begin"/>
            </w:r>
            <w:r>
              <w:rPr>
                <w:rFonts w:hint="eastAsia"/>
                <w:lang w:val="en-US" w:eastAsia="zh-CN"/>
              </w:rPr>
              <w:instrText xml:space="preserve"> HYPERLINK \l "T_异常界面__3" </w:instrText>
            </w:r>
            <w:r>
              <w:rPr>
                <w:rFonts w:hint="eastAsia"/>
                <w:lang w:val="en-US" w:eastAsia="zh-CN"/>
              </w:rPr>
              <w:fldChar w:fldCharType="separate"/>
            </w:r>
            <w:r>
              <w:rPr>
                <w:rStyle w:val="31"/>
                <w:rFonts w:hint="eastAsia"/>
                <w:lang w:val="en-US" w:eastAsia="zh-CN"/>
              </w:rPr>
              <w:t>1.</w:t>
            </w:r>
            <w:r>
              <w:rPr>
                <w:rStyle w:val="31"/>
                <w:rFonts w:hint="eastAsia"/>
              </w:rPr>
              <w:t>系统提示信息：密码长度小于6位</w:t>
            </w:r>
            <w:r>
              <w:rPr>
                <w:rStyle w:val="31"/>
                <w:rFonts w:hint="eastAsia"/>
                <w:lang w:val="en-US" w:eastAsia="zh-CN"/>
              </w:rPr>
              <w:t>或</w:t>
            </w:r>
            <w:r>
              <w:rPr>
                <w:rStyle w:val="31"/>
                <w:rFonts w:hint="eastAsia"/>
              </w:rPr>
              <w:t>密码长度大于20位</w:t>
            </w:r>
            <w:r>
              <w:rPr>
                <w:rFonts w:hint="eastAsia"/>
                <w:lang w:val="en-US" w:eastAsia="zh-CN"/>
              </w:rPr>
              <w:fldChar w:fldCharType="end"/>
            </w:r>
          </w:p>
          <w:p>
            <w:pPr>
              <w:numPr>
                <w:ilvl w:val="0"/>
                <w:numId w:val="0"/>
              </w:numPr>
            </w:pPr>
            <w:r>
              <w:rPr>
                <w:rFonts w:hint="eastAsia"/>
              </w:rPr>
              <w:t>1-</w:t>
            </w:r>
            <w:r>
              <w:rPr>
                <w:rFonts w:hint="eastAsia"/>
                <w:lang w:val="en-US" w:eastAsia="zh-CN"/>
              </w:rPr>
              <w:t>3</w:t>
            </w:r>
            <w:r>
              <w:rPr>
                <w:rFonts w:hint="eastAsia"/>
              </w:rPr>
              <w:t>.0E</w:t>
            </w:r>
            <w:r>
              <w:rPr>
                <w:rFonts w:hint="eastAsia"/>
                <w:lang w:val="en-US" w:eastAsia="zh-CN"/>
              </w:rPr>
              <w:t>4</w:t>
            </w:r>
            <w:r>
              <w:rPr>
                <w:rFonts w:hint="eastAsia"/>
              </w:rPr>
              <w:t>身份证号码长度不是18位</w:t>
            </w:r>
          </w:p>
          <w:p>
            <w:r>
              <w:rPr>
                <w:rFonts w:hint="eastAsia"/>
              </w:rPr>
              <w:fldChar w:fldCharType="begin"/>
            </w:r>
            <w:r>
              <w:rPr>
                <w:rFonts w:hint="eastAsia"/>
              </w:rPr>
              <w:instrText xml:space="preserve"> HYPERLINK \l "T_异常界面__4" </w:instrText>
            </w:r>
            <w:r>
              <w:rPr>
                <w:rFonts w:hint="eastAsia"/>
              </w:rPr>
              <w:fldChar w:fldCharType="separate"/>
            </w:r>
            <w:r>
              <w:rPr>
                <w:rStyle w:val="31"/>
                <w:rFonts w:hint="eastAsia"/>
              </w:rPr>
              <w:t>1.系统提示信息：身份证号码长度不正确</w:t>
            </w:r>
            <w:r>
              <w:rPr>
                <w:rFonts w:hint="eastAsia"/>
              </w:rPr>
              <w:fldChar w:fldCharType="end"/>
            </w:r>
            <w:r>
              <w:rPr>
                <w:rFonts w:hint="eastAsia"/>
              </w:rPr>
              <w:t>1-</w:t>
            </w:r>
            <w:r>
              <w:rPr>
                <w:rFonts w:hint="eastAsia"/>
                <w:lang w:val="en-US" w:eastAsia="zh-CN"/>
              </w:rPr>
              <w:t>3</w:t>
            </w:r>
            <w:r>
              <w:rPr>
                <w:rFonts w:hint="eastAsia"/>
              </w:rPr>
              <w:t>.0E</w:t>
            </w:r>
            <w:r>
              <w:rPr>
                <w:rFonts w:hint="eastAsia"/>
                <w:lang w:val="en-US" w:eastAsia="zh-CN"/>
              </w:rPr>
              <w:t>5</w:t>
            </w:r>
            <w:r>
              <w:rPr>
                <w:rFonts w:hint="eastAsia"/>
              </w:rPr>
              <w:t>邮箱格式错误</w:t>
            </w:r>
          </w:p>
          <w:p>
            <w:r>
              <w:rPr>
                <w:rFonts w:hint="eastAsia"/>
              </w:rPr>
              <w:fldChar w:fldCharType="begin"/>
            </w:r>
            <w:r>
              <w:rPr>
                <w:rFonts w:hint="eastAsia"/>
              </w:rPr>
              <w:instrText xml:space="preserve"> HYPERLINK \l "T_异常界面__5" </w:instrText>
            </w:r>
            <w:r>
              <w:rPr>
                <w:rFonts w:hint="eastAsia"/>
              </w:rPr>
              <w:fldChar w:fldCharType="separate"/>
            </w:r>
            <w:r>
              <w:rPr>
                <w:rStyle w:val="31"/>
                <w:rFonts w:hint="eastAsia"/>
              </w:rPr>
              <w:t>1.系统提示信息：邮箱格式不正确</w:t>
            </w:r>
            <w:r>
              <w:rPr>
                <w:rFonts w:hint="eastAsia"/>
              </w:rPr>
              <w:fldChar w:fldCharType="end"/>
            </w:r>
          </w:p>
          <w:p>
            <w:r>
              <w:rPr>
                <w:rFonts w:hint="eastAsia"/>
              </w:rPr>
              <w:t>1-</w:t>
            </w:r>
            <w:r>
              <w:rPr>
                <w:rFonts w:hint="eastAsia"/>
                <w:lang w:val="en-US" w:eastAsia="zh-CN"/>
              </w:rPr>
              <w:t>3</w:t>
            </w:r>
            <w:r>
              <w:rPr>
                <w:rFonts w:hint="eastAsia"/>
              </w:rPr>
              <w:t>.0E</w:t>
            </w:r>
            <w:r>
              <w:rPr>
                <w:rFonts w:hint="eastAsia"/>
                <w:lang w:val="en-US" w:eastAsia="zh-CN"/>
              </w:rPr>
              <w:t>6</w:t>
            </w:r>
            <w:r>
              <w:rPr>
                <w:rFonts w:hint="eastAsia"/>
              </w:rPr>
              <w:t>邮箱验证码不正确</w:t>
            </w:r>
          </w:p>
          <w:p>
            <w:pPr>
              <w:rPr>
                <w:rFonts w:hint="eastAsia"/>
              </w:rPr>
            </w:pPr>
            <w:r>
              <w:rPr>
                <w:rFonts w:hint="eastAsia"/>
              </w:rPr>
              <w:fldChar w:fldCharType="begin"/>
            </w:r>
            <w:r>
              <w:rPr>
                <w:rFonts w:hint="eastAsia"/>
              </w:rPr>
              <w:instrText xml:space="preserve"> HYPERLINK \l "T_异常界面__6" </w:instrText>
            </w:r>
            <w:r>
              <w:rPr>
                <w:rFonts w:hint="eastAsia"/>
              </w:rPr>
              <w:fldChar w:fldCharType="separate"/>
            </w:r>
            <w:r>
              <w:rPr>
                <w:rStyle w:val="31"/>
                <w:rFonts w:hint="eastAsia"/>
              </w:rPr>
              <w:t>1.系统提示信息：邮箱验证码不正确</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输入</w:t>
            </w:r>
          </w:p>
        </w:tc>
        <w:tc>
          <w:tcPr>
            <w:tcW w:w="4148" w:type="dxa"/>
            <w:vAlign w:val="top"/>
          </w:tcPr>
          <w:p>
            <w:pPr>
              <w:numPr>
                <w:ilvl w:val="0"/>
                <w:numId w:val="0"/>
              </w:numPr>
              <w:ind w:left="0" w:leftChars="0" w:firstLine="0" w:firstLineChars="0"/>
              <w:rPr>
                <w:rFonts w:hint="eastAsia"/>
              </w:rPr>
            </w:pPr>
            <w:r>
              <w:rPr>
                <w:rFonts w:hint="eastAsia"/>
                <w:lang w:val="en-US" w:eastAsia="zh-CN"/>
              </w:rPr>
              <w:t>1-3.0</w:t>
            </w:r>
            <w:r>
              <w:rPr>
                <w:rFonts w:hint="eastAsia"/>
              </w:rPr>
              <w:t>用户名，密码，确认密码，真实姓名，身份证</w:t>
            </w:r>
            <w:r>
              <w:rPr>
                <w:rFonts w:hint="eastAsia"/>
                <w:lang w:eastAsia="zh-CN"/>
              </w:rPr>
              <w:t>，</w:t>
            </w:r>
            <w:r>
              <w:rPr>
                <w:rFonts w:hint="eastAsia"/>
              </w:rPr>
              <w:t>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输出</w:t>
            </w:r>
          </w:p>
        </w:tc>
        <w:tc>
          <w:tcPr>
            <w:tcW w:w="4148" w:type="dxa"/>
            <w:vAlign w:val="top"/>
          </w:tcPr>
          <w:p>
            <w:pPr>
              <w:rPr>
                <w:rFonts w:hint="eastAsia"/>
                <w:lang w:val="en-US" w:eastAsia="zh-CN"/>
              </w:rPr>
            </w:pPr>
            <w:r>
              <w:rPr>
                <w:rFonts w:hint="eastAsia"/>
                <w:lang w:val="en-US" w:eastAsia="zh-CN"/>
              </w:rPr>
              <w:t>1-3.0 错误信息</w:t>
            </w:r>
          </w:p>
          <w:p>
            <w:r>
              <w:rPr>
                <w:rFonts w:hint="eastAsia"/>
                <w:lang w:val="en-US" w:eastAsia="zh-CN"/>
              </w:rPr>
              <w:t>1.</w:t>
            </w:r>
            <w:r>
              <w:rPr>
                <w:rFonts w:hint="eastAsia"/>
              </w:rPr>
              <w:t>用户名不存在</w:t>
            </w:r>
            <w:r>
              <w:rPr>
                <w:rFonts w:hint="eastAsia"/>
                <w:lang w:val="en-US" w:eastAsia="zh-CN"/>
              </w:rPr>
              <w:t>或</w:t>
            </w:r>
            <w:r>
              <w:rPr>
                <w:rFonts w:hint="eastAsia"/>
              </w:rPr>
              <w:t>用户名</w:t>
            </w:r>
            <w:r>
              <w:rPr>
                <w:rFonts w:hint="eastAsia"/>
                <w:lang w:val="en-US" w:eastAsia="zh-CN"/>
              </w:rPr>
              <w:t>不匹配</w:t>
            </w:r>
          </w:p>
          <w:p>
            <w:pPr>
              <w:rPr>
                <w:rFonts w:hint="eastAsia"/>
                <w:lang w:val="en-US" w:eastAsia="zh-CN"/>
              </w:rPr>
            </w:pPr>
            <w:r>
              <w:rPr>
                <w:rFonts w:hint="eastAsia"/>
                <w:lang w:val="en-US" w:eastAsia="zh-CN"/>
              </w:rPr>
              <w:t>2.密码长度小于6位或密码长度大于20位</w:t>
            </w:r>
          </w:p>
          <w:p>
            <w:pPr>
              <w:numPr>
                <w:ilvl w:val="0"/>
                <w:numId w:val="0"/>
              </w:numPr>
              <w:rPr>
                <w:rFonts w:hint="eastAsia"/>
                <w:lang w:val="en-US" w:eastAsia="zh-CN"/>
              </w:rPr>
            </w:pPr>
            <w:r>
              <w:rPr>
                <w:rFonts w:hint="eastAsia"/>
                <w:lang w:val="en-US" w:eastAsia="zh-CN"/>
              </w:rPr>
              <w:t>3.确认新密码长度小于6位或密码长度大于20位</w:t>
            </w:r>
          </w:p>
          <w:p>
            <w:pPr>
              <w:rPr>
                <w:rFonts w:hint="eastAsia" w:eastAsiaTheme="minorEastAsia"/>
                <w:lang w:val="en-US" w:eastAsia="zh-CN"/>
              </w:rPr>
            </w:pPr>
            <w:r>
              <w:rPr>
                <w:rFonts w:hint="eastAsia"/>
                <w:lang w:val="en-US" w:eastAsia="zh-CN"/>
              </w:rPr>
              <w:t>4.</w:t>
            </w:r>
            <w:r>
              <w:rPr>
                <w:rFonts w:hint="eastAsia"/>
              </w:rPr>
              <w:t>身份证号码长度不正确</w:t>
            </w:r>
          </w:p>
          <w:p>
            <w:pPr>
              <w:rPr>
                <w:rFonts w:hint="eastAsia"/>
              </w:rPr>
            </w:pPr>
            <w:r>
              <w:rPr>
                <w:rFonts w:hint="eastAsia"/>
                <w:lang w:val="en-US" w:eastAsia="zh-CN"/>
              </w:rPr>
              <w:t>5.</w:t>
            </w:r>
            <w:r>
              <w:rPr>
                <w:rFonts w:hint="eastAsia"/>
              </w:rPr>
              <w:t>邮箱格式不正确</w:t>
            </w:r>
          </w:p>
          <w:p>
            <w:pPr>
              <w:rPr>
                <w:rFonts w:hint="eastAsia" w:eastAsiaTheme="minorEastAsia"/>
                <w:lang w:val="en-US" w:eastAsia="zh-CN"/>
              </w:rPr>
            </w:pPr>
            <w:r>
              <w:rPr>
                <w:rFonts w:hint="eastAsia"/>
                <w:lang w:val="en-US" w:eastAsia="zh-CN"/>
              </w:rPr>
              <w:t>6.</w:t>
            </w:r>
            <w:r>
              <w:rPr>
                <w:rFonts w:hint="eastAsia"/>
              </w:rPr>
              <w:t>邮箱验证码不正确</w:t>
            </w:r>
          </w:p>
          <w:p>
            <w:pPr>
              <w:rPr>
                <w:rFonts w:hint="eastAsia" w:eastAsiaTheme="minorEastAsia"/>
                <w:lang w:val="en-US" w:eastAsia="zh-CN"/>
              </w:rPr>
            </w:pPr>
            <w:r>
              <w:rPr>
                <w:rFonts w:hint="eastAsia"/>
                <w:lang w:val="en-US" w:eastAsia="zh-CN"/>
              </w:rPr>
              <w:t>1-3.1 注册成功</w:t>
            </w:r>
          </w:p>
          <w:p>
            <w:pPr>
              <w:rPr>
                <w:rFonts w:hint="eastAsia"/>
              </w:rPr>
            </w:pPr>
            <w:r>
              <w:rPr>
                <w:rFonts w:hint="eastAsia"/>
                <w:lang w:val="en-US" w:eastAsia="zh-CN"/>
              </w:rPr>
              <w:t>1.</w:t>
            </w:r>
            <w:r>
              <w:rPr>
                <w:rFonts w:hint="eastAsia"/>
                <w:color w:val="000000" w:themeColor="text1"/>
                <w:lang w:val="en-US" w:eastAsia="zh-CN"/>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业务规则</w:t>
            </w:r>
          </w:p>
        </w:tc>
        <w:tc>
          <w:tcPr>
            <w:tcW w:w="4148" w:type="dxa"/>
            <w:vAlign w:val="top"/>
          </w:tcPr>
          <w:p>
            <w:pPr>
              <w:rPr>
                <w:rFonts w:hint="eastAsia"/>
              </w:rPr>
            </w:pPr>
            <w:r>
              <w:rPr>
                <w:rFonts w:hint="eastAsia"/>
                <w:lang w:val="en-US" w:eastAsia="zh-CN"/>
              </w:rPr>
              <w:t>BR-T-3 用户名，密码，邮箱，验证码，身份证符合规范且正确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优先级</w:t>
            </w:r>
          </w:p>
        </w:tc>
        <w:tc>
          <w:tcPr>
            <w:tcW w:w="4148" w:type="dxa"/>
            <w:vAlign w:val="top"/>
          </w:tcPr>
          <w:p>
            <w:pPr>
              <w:rPr>
                <w:rFonts w:hint="eastAsia"/>
              </w:rPr>
            </w:pPr>
          </w:p>
        </w:tc>
      </w:tr>
    </w:tbl>
    <w:p>
      <w:pPr>
        <w:keepNext w:val="0"/>
        <w:keepLines w:val="0"/>
        <w:widowControl/>
        <w:suppressLineNumbers w:val="0"/>
        <w:jc w:val="left"/>
        <w:rPr>
          <w:rFonts w:hint="eastAsia"/>
          <w:color w:val="FF0000"/>
          <w:lang w:val="en-US" w:eastAsia="zh-CN"/>
        </w:rPr>
      </w:pPr>
      <w:bookmarkStart w:id="671" w:name="T_登录界面2"/>
      <w:r>
        <w:rPr>
          <w:rFonts w:hint="eastAsia"/>
          <w:color w:val="FF0000"/>
          <w:lang w:val="en-US" w:eastAsia="zh-CN"/>
        </w:rPr>
        <w:t>登录界面</w:t>
      </w:r>
      <w:bookmarkEnd w:id="671"/>
      <w:r>
        <w:rPr>
          <w:rFonts w:hint="eastAsia"/>
          <w:color w:val="FF0000"/>
          <w:lang w:val="en-US" w:eastAsia="zh-CN"/>
        </w:rPr>
        <w:t>：</w:t>
      </w:r>
    </w:p>
    <w:p>
      <w:pPr>
        <w:keepNext w:val="0"/>
        <w:keepLines w:val="0"/>
        <w:widowControl/>
        <w:suppressLineNumbers w:val="0"/>
        <w:jc w:val="left"/>
      </w:pPr>
      <w:r>
        <w:drawing>
          <wp:inline distT="0" distB="0" distL="114300" distR="114300">
            <wp:extent cx="5261610" cy="3004185"/>
            <wp:effectExtent l="0" t="0" r="11430" b="1333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318"/>
                    <a:stretch>
                      <a:fillRect/>
                    </a:stretch>
                  </pic:blipFill>
                  <pic:spPr>
                    <a:xfrm>
                      <a:off x="0" y="0"/>
                      <a:ext cx="5261610" cy="300418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672" w:name="T_注册页面"/>
      <w:r>
        <w:rPr>
          <w:rFonts w:hint="eastAsia"/>
          <w:color w:val="FF0000"/>
          <w:lang w:val="en-US" w:eastAsia="zh-CN"/>
        </w:rPr>
        <w:t>注册页面</w:t>
      </w:r>
      <w:bookmarkEnd w:id="672"/>
      <w:r>
        <w:rPr>
          <w:rFonts w:hint="eastAsia"/>
          <w:color w:val="FF0000"/>
          <w:lang w:val="en-US" w:eastAsia="zh-CN"/>
        </w:rPr>
        <w:t>：</w:t>
      </w:r>
    </w:p>
    <w:p>
      <w:pPr>
        <w:keepNext w:val="0"/>
        <w:keepLines w:val="0"/>
        <w:widowControl/>
        <w:suppressLineNumbers w:val="0"/>
        <w:jc w:val="left"/>
        <w:rPr>
          <w:rFonts w:hint="eastAsia"/>
          <w:color w:val="FF0000"/>
          <w:lang w:val="en-US" w:eastAsia="zh-CN"/>
        </w:rPr>
      </w:pPr>
      <w:r>
        <w:drawing>
          <wp:inline distT="0" distB="0" distL="114300" distR="114300">
            <wp:extent cx="5266055" cy="2812415"/>
            <wp:effectExtent l="0" t="0" r="6985" b="698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330"/>
                    <a:stretch>
                      <a:fillRect/>
                    </a:stretch>
                  </pic:blipFill>
                  <pic:spPr>
                    <a:xfrm>
                      <a:off x="0" y="0"/>
                      <a:ext cx="5266055" cy="281241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673" w:name="T_异常界面__1"/>
      <w:r>
        <w:rPr>
          <w:rFonts w:hint="eastAsia"/>
          <w:color w:val="FF0000"/>
          <w:lang w:val="en-US" w:eastAsia="zh-CN"/>
        </w:rPr>
        <w:t>异常界面</w:t>
      </w:r>
      <w:bookmarkEnd w:id="673"/>
      <w:r>
        <w:rPr>
          <w:rFonts w:hint="eastAsia"/>
          <w:color w:val="FF0000"/>
          <w:lang w:val="en-US" w:eastAsia="zh-CN"/>
        </w:rPr>
        <w:t>：</w:t>
      </w:r>
    </w:p>
    <w:p>
      <w:pPr>
        <w:keepNext w:val="0"/>
        <w:keepLines w:val="0"/>
        <w:widowControl/>
        <w:suppressLineNumbers w:val="0"/>
        <w:jc w:val="left"/>
        <w:rPr>
          <w:rFonts w:hint="eastAsia"/>
          <w:color w:val="FF0000"/>
          <w:lang w:val="en-US" w:eastAsia="zh-CN"/>
        </w:rPr>
      </w:pPr>
      <w:r>
        <w:rPr>
          <w:rFonts w:hint="eastAsia"/>
          <w:color w:val="FF0000"/>
          <w:lang w:val="en-US" w:eastAsia="zh-CN"/>
        </w:rPr>
        <w:t>1.系统提示信息：用户名已存在，用户名不符合规范</w:t>
      </w:r>
    </w:p>
    <w:p>
      <w:pPr>
        <w:keepNext w:val="0"/>
        <w:keepLines w:val="0"/>
        <w:widowControl/>
        <w:suppressLineNumbers w:val="0"/>
        <w:jc w:val="left"/>
      </w:pPr>
      <w:r>
        <w:drawing>
          <wp:inline distT="0" distB="0" distL="114300" distR="114300">
            <wp:extent cx="5274310" cy="56832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1"/>
                    <a:stretch>
                      <a:fillRect/>
                    </a:stretch>
                  </pic:blipFill>
                  <pic:spPr>
                    <a:xfrm>
                      <a:off x="0" y="0"/>
                      <a:ext cx="5274310" cy="568325"/>
                    </a:xfrm>
                    <a:prstGeom prst="rect">
                      <a:avLst/>
                    </a:prstGeom>
                    <a:noFill/>
                    <a:ln w="9525">
                      <a:noFill/>
                    </a:ln>
                  </pic:spPr>
                </pic:pic>
              </a:graphicData>
            </a:graphic>
          </wp:inline>
        </w:drawing>
      </w:r>
    </w:p>
    <w:p>
      <w:pPr>
        <w:keepNext w:val="0"/>
        <w:keepLines w:val="0"/>
        <w:widowControl/>
        <w:suppressLineNumbers w:val="0"/>
        <w:jc w:val="left"/>
      </w:pPr>
      <w:r>
        <w:rPr>
          <w:rFonts w:hint="eastAsia"/>
          <w:color w:val="FF0000"/>
          <w:lang w:val="en-US" w:eastAsia="zh-CN"/>
        </w:rPr>
        <w:t>1.</w:t>
      </w:r>
      <w:bookmarkStart w:id="674" w:name="T_异常界面__2"/>
      <w:r>
        <w:rPr>
          <w:rFonts w:hint="eastAsia"/>
          <w:color w:val="FF0000"/>
          <w:lang w:val="en-US" w:eastAsia="zh-CN"/>
        </w:rPr>
        <w:t>系统提示信息：密码长度小于6位或密码长度大于20位</w:t>
      </w:r>
    </w:p>
    <w:bookmarkEnd w:id="674"/>
    <w:p>
      <w:pPr>
        <w:keepNext w:val="0"/>
        <w:keepLines w:val="0"/>
        <w:widowControl/>
        <w:suppressLineNumbers w:val="0"/>
        <w:jc w:val="left"/>
      </w:pPr>
      <w:r>
        <w:drawing>
          <wp:inline distT="0" distB="0" distL="114300" distR="114300">
            <wp:extent cx="5274310" cy="629285"/>
            <wp:effectExtent l="0" t="0" r="1397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332"/>
                    <a:stretch>
                      <a:fillRect/>
                    </a:stretch>
                  </pic:blipFill>
                  <pic:spPr>
                    <a:xfrm>
                      <a:off x="0" y="0"/>
                      <a:ext cx="5274310" cy="629285"/>
                    </a:xfrm>
                    <a:prstGeom prst="rect">
                      <a:avLst/>
                    </a:prstGeom>
                    <a:noFill/>
                    <a:ln w="9525">
                      <a:noFill/>
                    </a:ln>
                  </pic:spPr>
                </pic:pic>
              </a:graphicData>
            </a:graphic>
          </wp:inline>
        </w:drawing>
      </w:r>
    </w:p>
    <w:p>
      <w:pPr>
        <w:keepNext w:val="0"/>
        <w:keepLines w:val="0"/>
        <w:widowControl/>
        <w:suppressLineNumbers w:val="0"/>
        <w:jc w:val="left"/>
      </w:pPr>
      <w:r>
        <w:rPr>
          <w:rFonts w:hint="eastAsia"/>
          <w:color w:val="FF0000"/>
          <w:lang w:val="en-US" w:eastAsia="zh-CN"/>
        </w:rPr>
        <w:t>1.</w:t>
      </w:r>
      <w:bookmarkStart w:id="675" w:name="T_异常界面__3"/>
      <w:r>
        <w:rPr>
          <w:rFonts w:hint="eastAsia"/>
          <w:color w:val="FF0000"/>
          <w:lang w:val="en-US" w:eastAsia="zh-CN"/>
        </w:rPr>
        <w:t>系统提示信息：密码长度小于6位或密码长度大于20位</w:t>
      </w:r>
    </w:p>
    <w:bookmarkEnd w:id="675"/>
    <w:p>
      <w:pPr>
        <w:keepNext w:val="0"/>
        <w:keepLines w:val="0"/>
        <w:widowControl/>
        <w:suppressLineNumbers w:val="0"/>
        <w:jc w:val="left"/>
      </w:pPr>
      <w:r>
        <w:drawing>
          <wp:inline distT="0" distB="0" distL="114300" distR="114300">
            <wp:extent cx="5269865" cy="487045"/>
            <wp:effectExtent l="0" t="0" r="3175" b="63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333"/>
                    <a:stretch>
                      <a:fillRect/>
                    </a:stretch>
                  </pic:blipFill>
                  <pic:spPr>
                    <a:xfrm>
                      <a:off x="0" y="0"/>
                      <a:ext cx="5269865" cy="487045"/>
                    </a:xfrm>
                    <a:prstGeom prst="rect">
                      <a:avLst/>
                    </a:prstGeom>
                    <a:noFill/>
                    <a:ln w="9525">
                      <a:noFill/>
                    </a:ln>
                  </pic:spPr>
                </pic:pic>
              </a:graphicData>
            </a:graphic>
          </wp:inline>
        </w:drawing>
      </w:r>
    </w:p>
    <w:p>
      <w:pPr>
        <w:keepNext w:val="0"/>
        <w:keepLines w:val="0"/>
        <w:widowControl/>
        <w:numPr>
          <w:ilvl w:val="0"/>
          <w:numId w:val="0"/>
        </w:numPr>
        <w:suppressLineNumbers w:val="0"/>
        <w:jc w:val="left"/>
      </w:pPr>
      <w:r>
        <w:rPr>
          <w:rFonts w:hint="eastAsia"/>
          <w:color w:val="FF0000"/>
          <w:lang w:val="en-US" w:eastAsia="zh-CN"/>
        </w:rPr>
        <w:t>1.</w:t>
      </w:r>
      <w:bookmarkStart w:id="676" w:name="T_异常界面__4"/>
      <w:r>
        <w:rPr>
          <w:rFonts w:hint="eastAsia"/>
          <w:color w:val="FF0000"/>
          <w:lang w:val="en-US" w:eastAsia="zh-CN"/>
        </w:rPr>
        <w:t>系统提示信息：身份证号码长度不正确</w:t>
      </w:r>
      <w:bookmarkEnd w:id="676"/>
      <w:r>
        <w:drawing>
          <wp:inline distT="0" distB="0" distL="114300" distR="114300">
            <wp:extent cx="5273040" cy="440055"/>
            <wp:effectExtent l="0" t="0" r="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334"/>
                    <a:stretch>
                      <a:fillRect/>
                    </a:stretch>
                  </pic:blipFill>
                  <pic:spPr>
                    <a:xfrm>
                      <a:off x="0" y="0"/>
                      <a:ext cx="5273040" cy="44005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r>
        <w:rPr>
          <w:rFonts w:hint="eastAsia"/>
          <w:color w:val="FF0000"/>
          <w:lang w:val="en-US" w:eastAsia="zh-CN"/>
        </w:rPr>
        <w:t>1.</w:t>
      </w:r>
      <w:bookmarkStart w:id="677" w:name="T_异常界面__5"/>
      <w:r>
        <w:rPr>
          <w:rFonts w:hint="eastAsia"/>
          <w:color w:val="FF0000"/>
          <w:lang w:val="en-US" w:eastAsia="zh-CN"/>
        </w:rPr>
        <w:t>系统提示信息：邮箱格式不正确</w:t>
      </w:r>
      <w:bookmarkEnd w:id="677"/>
    </w:p>
    <w:p>
      <w:pPr>
        <w:keepNext w:val="0"/>
        <w:keepLines w:val="0"/>
        <w:widowControl/>
        <w:numPr>
          <w:ilvl w:val="0"/>
          <w:numId w:val="0"/>
        </w:numPr>
        <w:suppressLineNumbers w:val="0"/>
        <w:jc w:val="left"/>
      </w:pPr>
      <w:r>
        <w:drawing>
          <wp:inline distT="0" distB="0" distL="114300" distR="114300">
            <wp:extent cx="5269230" cy="509270"/>
            <wp:effectExtent l="0" t="0" r="3810" b="889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335"/>
                    <a:stretch>
                      <a:fillRect/>
                    </a:stretch>
                  </pic:blipFill>
                  <pic:spPr>
                    <a:xfrm>
                      <a:off x="0" y="0"/>
                      <a:ext cx="5269230" cy="509270"/>
                    </a:xfrm>
                    <a:prstGeom prst="rect">
                      <a:avLst/>
                    </a:prstGeom>
                    <a:noFill/>
                    <a:ln w="9525">
                      <a:noFill/>
                    </a:ln>
                  </pic:spPr>
                </pic:pic>
              </a:graphicData>
            </a:graphic>
          </wp:inline>
        </w:drawing>
      </w:r>
    </w:p>
    <w:p>
      <w:pPr>
        <w:keepNext w:val="0"/>
        <w:keepLines w:val="0"/>
        <w:widowControl/>
        <w:numPr>
          <w:ilvl w:val="0"/>
          <w:numId w:val="0"/>
        </w:numPr>
        <w:suppressLineNumbers w:val="0"/>
        <w:jc w:val="left"/>
      </w:pPr>
      <w:r>
        <w:rPr>
          <w:rFonts w:hint="eastAsia"/>
          <w:color w:val="FF0000"/>
          <w:lang w:val="en-US" w:eastAsia="zh-CN"/>
        </w:rPr>
        <w:t>1.</w:t>
      </w:r>
      <w:bookmarkStart w:id="678" w:name="T_异常界面__6"/>
      <w:r>
        <w:rPr>
          <w:rFonts w:hint="eastAsia"/>
          <w:color w:val="FF0000"/>
          <w:lang w:val="en-US" w:eastAsia="zh-CN"/>
        </w:rPr>
        <w:t>系统提示信息：邮箱验证码不正确</w:t>
      </w:r>
      <w:bookmarkEnd w:id="678"/>
      <w:r>
        <w:drawing>
          <wp:inline distT="0" distB="0" distL="114300" distR="114300">
            <wp:extent cx="5272405" cy="609600"/>
            <wp:effectExtent l="0" t="0" r="63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336"/>
                    <a:stretch>
                      <a:fillRect/>
                    </a:stretch>
                  </pic:blipFill>
                  <pic:spPr>
                    <a:xfrm>
                      <a:off x="0" y="0"/>
                      <a:ext cx="5272405" cy="609600"/>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pPr>
        <w:keepNext w:val="0"/>
        <w:keepLines w:val="0"/>
        <w:widowControl/>
        <w:suppressLineNumbers w:val="0"/>
        <w:jc w:val="left"/>
      </w:pPr>
      <w:r>
        <w:drawing>
          <wp:inline distT="0" distB="0" distL="114300" distR="114300">
            <wp:extent cx="5273675" cy="3364230"/>
            <wp:effectExtent l="0" t="0" r="14605" b="381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337"/>
                    <a:stretch>
                      <a:fillRect/>
                    </a:stretch>
                  </pic:blipFill>
                  <pic:spPr>
                    <a:xfrm>
                      <a:off x="0" y="0"/>
                      <a:ext cx="5273675" cy="3364230"/>
                    </a:xfrm>
                    <a:prstGeom prst="rect">
                      <a:avLst/>
                    </a:prstGeom>
                    <a:noFill/>
                    <a:ln w="9525">
                      <a:noFill/>
                    </a:ln>
                  </pic:spPr>
                </pic:pic>
              </a:graphicData>
            </a:graphic>
          </wp:inline>
        </w:drawing>
      </w:r>
    </w:p>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r>
              <w:rPr>
                <w:rFonts w:hint="eastAsia"/>
              </w:rPr>
              <w:t>ID和名称</w:t>
            </w:r>
          </w:p>
        </w:tc>
        <w:tc>
          <w:tcPr>
            <w:tcW w:w="4262" w:type="dxa"/>
          </w:tcPr>
          <w:p>
            <w:r>
              <w:rPr>
                <w:rFonts w:hint="eastAsia"/>
              </w:rPr>
              <w:t>T-2-1</w:t>
            </w:r>
            <w:r>
              <w:t>,</w:t>
            </w:r>
            <w:r>
              <w:rPr>
                <w:rFonts w:hint="eastAsia"/>
              </w:rPr>
              <w:t>教师下载文档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rPr>
              <w:t>描述</w:t>
            </w:r>
          </w:p>
        </w:tc>
        <w:tc>
          <w:tcPr>
            <w:tcW w:w="4262" w:type="dxa"/>
          </w:tcPr>
          <w:p>
            <w:r>
              <w:rPr>
                <w:rFonts w:hint="eastAsia"/>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rPr>
              <w:t>触发条件</w:t>
            </w:r>
          </w:p>
        </w:tc>
        <w:tc>
          <w:tcPr>
            <w:tcW w:w="4262" w:type="dxa"/>
          </w:tcPr>
          <w:p>
            <w:r>
              <w:rPr>
                <w:rFonts w:hint="eastAsia"/>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rPr>
              <w:t>前置条件</w:t>
            </w:r>
          </w:p>
        </w:tc>
        <w:tc>
          <w:tcPr>
            <w:tcW w:w="4262" w:type="dxa"/>
          </w:tcPr>
          <w:p>
            <w:r>
              <w:rPr>
                <w:rFonts w:hint="eastAsia"/>
              </w:rPr>
              <w:t>1.教师已注册</w:t>
            </w:r>
          </w:p>
          <w:p>
            <w:r>
              <w:rPr>
                <w:rFonts w:hint="eastAsia"/>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r>
              <w:rPr>
                <w:rFonts w:hint="eastAsia"/>
              </w:rPr>
              <w:t>后置条件</w:t>
            </w:r>
          </w:p>
        </w:tc>
        <w:tc>
          <w:tcPr>
            <w:tcW w:w="4262" w:type="dxa"/>
          </w:tcPr>
          <w:p>
            <w:r>
              <w:rPr>
                <w:rFonts w:hint="eastAsia"/>
              </w:rPr>
              <w:t>1.教师账户信息记录session</w:t>
            </w:r>
          </w:p>
          <w:p>
            <w:r>
              <w:rPr>
                <w:rFonts w:hint="eastAsia"/>
              </w:rPr>
              <w:t>2.教师查看项目文档</w:t>
            </w:r>
          </w:p>
          <w:p>
            <w:r>
              <w:rPr>
                <w:rFonts w:hint="eastAsia"/>
              </w:rPr>
              <w:t>3.教师在本地取得下载的文档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r>
              <w:rPr>
                <w:rFonts w:hint="eastAsia"/>
              </w:rPr>
              <w:t>正常流程</w:t>
            </w:r>
          </w:p>
        </w:tc>
        <w:tc>
          <w:tcPr>
            <w:tcW w:w="4262" w:type="dxa"/>
          </w:tcPr>
          <w:p>
            <w:r>
              <w:rPr>
                <w:rFonts w:hint="eastAsia"/>
              </w:rPr>
              <w:t>2-1.0教师选择需要下载的文档</w:t>
            </w:r>
          </w:p>
          <w:p>
            <w:r>
              <w:rPr>
                <w:rFonts w:hint="eastAsia"/>
              </w:rPr>
              <w:t>1.取得下载的文档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rPr>
              <w:t>可选流程</w:t>
            </w:r>
          </w:p>
        </w:tc>
        <w:tc>
          <w:tcPr>
            <w:tcW w:w="4262" w:type="dxa"/>
          </w:tcPr>
          <w:p>
            <w:r>
              <w:rPr>
                <w:rFonts w:hint="eastAsia"/>
              </w:rPr>
              <w:t>2-1.1 项目组文档</w:t>
            </w:r>
          </w:p>
          <w:p>
            <w:r>
              <w:rPr>
                <w:rFonts w:hint="eastAsia"/>
              </w:rPr>
              <w:t>1. 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rPr>
              <w:t>异常</w:t>
            </w:r>
          </w:p>
        </w:tc>
        <w:tc>
          <w:tcPr>
            <w:tcW w:w="4262" w:type="dxa"/>
          </w:tcPr>
          <w:p>
            <w:pPr>
              <w:rPr>
                <w:rFonts w:eastAsiaTheme="minorEastAsia"/>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r>
              <w:rPr>
                <w:rFonts w:hint="eastAsia"/>
              </w:rPr>
              <w:t>优先级</w:t>
            </w:r>
          </w:p>
        </w:tc>
        <w:tc>
          <w:tcPr>
            <w:tcW w:w="4262" w:type="dxa"/>
          </w:tcPr>
          <w:p/>
        </w:tc>
      </w:tr>
    </w:tbl>
    <w:p>
      <w:pPr>
        <w:widowControl/>
        <w:jc w:val="left"/>
        <w:rPr>
          <w:rFonts w:ascii="宋体" w:hAnsi="宋体" w:cs="宋体"/>
          <w:kern w:val="0"/>
          <w:sz w:val="24"/>
          <w:lang w:bidi="ar"/>
        </w:rPr>
      </w:pPr>
    </w:p>
    <w:p>
      <w:pPr>
        <w:pStyle w:val="4"/>
        <w:rPr>
          <w:rFonts w:hint="eastAsia"/>
          <w:lang w:val="en-US" w:eastAsia="zh-CN"/>
        </w:rPr>
      </w:pPr>
      <w:bookmarkStart w:id="679" w:name="_Toc24279"/>
      <w:r>
        <w:rPr>
          <w:rFonts w:hint="eastAsia"/>
        </w:rPr>
        <w:t>4.4.</w:t>
      </w:r>
      <w:r>
        <w:rPr>
          <w:rFonts w:hint="eastAsia"/>
          <w:lang w:val="en-US" w:eastAsia="zh-CN"/>
        </w:rPr>
        <w:t>4教师查看项目总览信息</w:t>
      </w:r>
      <w:bookmarkEnd w:id="679"/>
    </w:p>
    <w:p>
      <w:pPr>
        <w:rPr>
          <w:rFonts w:hint="eastAsia"/>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w:t>
            </w:r>
            <w:r>
              <w:t xml:space="preserve"> ,</w:t>
            </w:r>
            <w:r>
              <w:rPr>
                <w:rFonts w:hint="eastAsia"/>
                <w:lang w:val="en-US" w:eastAsia="zh-CN"/>
              </w:rPr>
              <w:t>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描述</w:t>
            </w:r>
          </w:p>
        </w:tc>
        <w:tc>
          <w:tcPr>
            <w:tcW w:w="4262" w:type="dxa"/>
            <w:vAlign w:val="top"/>
          </w:tcPr>
          <w:p>
            <w:pPr>
              <w:rPr>
                <w:rFonts w:hint="eastAsia" w:eastAsiaTheme="minorEastAsia"/>
                <w:vertAlign w:val="baseline"/>
                <w:lang w:val="en-US" w:eastAsia="zh-CN"/>
              </w:rPr>
            </w:pPr>
            <w:r>
              <w:rPr>
                <w:rFonts w:hint="eastAsia"/>
                <w:lang w:val="en-US" w:eastAsia="zh-CN"/>
              </w:rPr>
              <w:t>教师查看该项目的总览信息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lang w:val="en-US" w:eastAsia="zh-CN"/>
              </w:rPr>
            </w:pPr>
            <w:r>
              <w:rPr>
                <w:rFonts w:hint="eastAsia"/>
                <w:lang w:val="en-US" w:eastAsia="zh-CN"/>
              </w:rPr>
              <w:t>教师表示需要查看总览信息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w:t>
            </w:r>
            <w:r>
              <w:rPr>
                <w:rFonts w:hint="eastAsia"/>
              </w:rPr>
              <w:t>.</w:t>
            </w:r>
            <w:r>
              <w:rPr>
                <w:rFonts w:hint="eastAsia"/>
                <w:lang w:val="en-US" w:eastAsia="zh-CN"/>
              </w:rPr>
              <w:t>教师进入项目</w:t>
            </w:r>
          </w:p>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2-1.1 项目总览信息</w:t>
            </w:r>
          </w:p>
          <w:p>
            <w:pPr>
              <w:rPr>
                <w:rFonts w:hint="eastAsia"/>
                <w:vertAlign w:val="baseline"/>
                <w:lang w:val="en-US" w:eastAsia="zh-CN"/>
              </w:rPr>
            </w:pPr>
            <w:r>
              <w:rPr>
                <w:rFonts w:hint="eastAsia"/>
                <w:vertAlign w:val="baseline"/>
                <w:lang w:val="en-US" w:eastAsia="zh-CN"/>
              </w:rPr>
              <w:t>1.项目最新消息</w:t>
            </w:r>
          </w:p>
          <w:p>
            <w:pPr>
              <w:rPr>
                <w:rFonts w:hint="eastAsia"/>
                <w:vertAlign w:val="baseline"/>
                <w:lang w:val="en-US" w:eastAsia="zh-CN"/>
              </w:rPr>
            </w:pPr>
            <w:r>
              <w:rPr>
                <w:rFonts w:hint="eastAsia"/>
                <w:vertAlign w:val="baseline"/>
                <w:lang w:val="en-US" w:eastAsia="zh-CN"/>
              </w:rPr>
              <w:t>2.组员信息</w:t>
            </w:r>
          </w:p>
          <w:p>
            <w:pPr>
              <w:rPr>
                <w:rFonts w:hint="eastAsia"/>
                <w:vertAlign w:val="baseline"/>
                <w:lang w:val="en-US" w:eastAsia="zh-CN"/>
              </w:rPr>
            </w:pPr>
            <w:r>
              <w:rPr>
                <w:rFonts w:hint="eastAsia"/>
                <w:vertAlign w:val="baseline"/>
                <w:lang w:val="en-US" w:eastAsia="zh-CN"/>
              </w:rPr>
              <w:t>3.项目进度</w:t>
            </w:r>
          </w:p>
          <w:p>
            <w:pPr>
              <w:rPr>
                <w:rFonts w:hint="eastAsia"/>
                <w:vertAlign w:val="baseline"/>
                <w:lang w:val="en-US" w:eastAsia="zh-CN"/>
              </w:rPr>
            </w:pPr>
            <w:r>
              <w:rPr>
                <w:rFonts w:hint="eastAsia"/>
                <w:vertAlign w:val="baseline"/>
                <w:lang w:val="en-US" w:eastAsia="zh-CN"/>
              </w:rPr>
              <w:t>4.工作进度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vertAlign w:val="baseline"/>
                <w:lang w:val="en-US" w:eastAsia="zh-CN"/>
              </w:rPr>
            </w:pPr>
            <w:r>
              <w:rPr>
                <w:rFonts w:hint="eastAsia"/>
                <w:lang w:val="en-US" w:eastAsia="zh-CN"/>
              </w:rPr>
              <w:t>2-1.0</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项目的主页面</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hint="eastAsia" w:eastAsiaTheme="minorEastAsia"/>
          <w:lang w:val="en-US" w:eastAsia="zh-CN"/>
        </w:rPr>
      </w:pPr>
      <w:bookmarkStart w:id="680" w:name="T_项目的主页面"/>
      <w:r>
        <w:rPr>
          <w:rFonts w:hint="eastAsia"/>
          <w:color w:val="FF0000"/>
          <w:lang w:val="en-US" w:eastAsia="zh-CN"/>
        </w:rPr>
        <w:t>项目的主页面</w:t>
      </w:r>
      <w:bookmarkEnd w:id="680"/>
      <w:r>
        <w:rPr>
          <w:rFonts w:hint="eastAsia"/>
          <w:color w:val="FF0000"/>
          <w:lang w:val="en-US" w:eastAsia="zh-CN"/>
        </w:rPr>
        <w:t>：</w:t>
      </w:r>
    </w:p>
    <w:p>
      <w:pPr>
        <w:keepNext w:val="0"/>
        <w:keepLines w:val="0"/>
        <w:widowControl/>
        <w:suppressLineNumbers w:val="0"/>
        <w:jc w:val="left"/>
        <w:rPr>
          <w:rFonts w:hint="eastAsia"/>
          <w:color w:val="FF0000"/>
          <w:lang w:val="en-US" w:eastAsia="zh-CN"/>
        </w:rPr>
      </w:pPr>
      <w:r>
        <w:drawing>
          <wp:inline distT="0" distB="0" distL="114300" distR="114300">
            <wp:extent cx="5268595" cy="3412490"/>
            <wp:effectExtent l="0" t="0" r="4445" b="127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338"/>
                    <a:stretch>
                      <a:fillRect/>
                    </a:stretch>
                  </pic:blipFill>
                  <pic:spPr>
                    <a:xfrm>
                      <a:off x="0" y="0"/>
                      <a:ext cx="5268595" cy="3412490"/>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pPr>
        <w:rPr>
          <w:rFonts w:hint="eastAsia"/>
        </w:rPr>
      </w:pPr>
      <w:r>
        <w:drawing>
          <wp:inline distT="0" distB="0" distL="114300" distR="114300">
            <wp:extent cx="5200650" cy="3743325"/>
            <wp:effectExtent l="0" t="0" r="11430" b="571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339"/>
                    <a:stretch>
                      <a:fillRect/>
                    </a:stretch>
                  </pic:blipFill>
                  <pic:spPr>
                    <a:xfrm>
                      <a:off x="0" y="0"/>
                      <a:ext cx="5200650" cy="3743325"/>
                    </a:xfrm>
                    <a:prstGeom prst="rect">
                      <a:avLst/>
                    </a:prstGeom>
                    <a:noFill/>
                    <a:ln w="9525">
                      <a:noFill/>
                    </a:ln>
                  </pic:spPr>
                </pic:pic>
              </a:graphicData>
            </a:graphic>
          </wp:inline>
        </w:drawing>
      </w:r>
    </w:p>
    <w:p>
      <w:pPr>
        <w:widowControl/>
        <w:jc w:val="left"/>
        <w:rPr>
          <w:rFonts w:ascii="宋体" w:hAnsi="宋体" w:cs="宋体"/>
          <w:kern w:val="0"/>
          <w:sz w:val="24"/>
          <w:lang w:bidi="ar"/>
        </w:rPr>
      </w:pPr>
    </w:p>
    <w:p>
      <w:pPr>
        <w:widowControl/>
        <w:jc w:val="left"/>
      </w:pPr>
    </w:p>
    <w:p>
      <w:pPr>
        <w:widowControl/>
        <w:jc w:val="left"/>
      </w:pPr>
    </w:p>
    <w:p>
      <w:pPr>
        <w:widowControl/>
        <w:jc w:val="left"/>
      </w:pPr>
    </w:p>
    <w:p>
      <w:pPr>
        <w:pStyle w:val="4"/>
      </w:pPr>
      <w:bookmarkStart w:id="681" w:name="_Toc5141"/>
      <w:bookmarkStart w:id="682" w:name="_Toc9117"/>
      <w:r>
        <w:rPr>
          <w:rFonts w:hint="eastAsia"/>
        </w:rPr>
        <w:t>4.4.5教师</w:t>
      </w:r>
      <w:bookmarkEnd w:id="681"/>
      <w:r>
        <w:rPr>
          <w:rFonts w:hint="eastAsia"/>
          <w:lang w:val="en-US" w:eastAsia="zh-CN"/>
        </w:rPr>
        <w:t>查看项目任务</w:t>
      </w:r>
      <w:bookmarkEnd w:id="68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T-2-2</w:t>
            </w:r>
            <w:r>
              <w:t>,</w:t>
            </w:r>
            <w:r>
              <w:rPr>
                <w:rFonts w:hint="eastAsia"/>
                <w:lang w:val="en-US" w:eastAsia="zh-CN"/>
              </w:rPr>
              <w:t>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ind w:left="0" w:leftChars="0" w:firstLine="0" w:firstLineChars="0"/>
              <w:rPr>
                <w:rFonts w:hint="eastAsia"/>
                <w:lang w:val="en-US" w:eastAsia="zh-CN"/>
              </w:rPr>
            </w:pPr>
            <w:r>
              <w:rPr>
                <w:rFonts w:hint="eastAsia"/>
                <w:vertAlign w:val="baseline"/>
                <w:lang w:val="en-US" w:eastAsia="zh-CN"/>
              </w:rPr>
              <w:t>4.进入</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"T_项目的主页面" </w:instrText>
            </w:r>
            <w:r>
              <w:rPr>
                <w:rFonts w:hint="eastAsia"/>
                <w:color w:val="FF0000"/>
                <w:vertAlign w:val="baseline"/>
                <w:lang w:val="en-US" w:eastAsia="zh-CN"/>
              </w:rPr>
              <w:fldChar w:fldCharType="separate"/>
            </w:r>
            <w:r>
              <w:rPr>
                <w:rStyle w:val="31"/>
                <w:rFonts w:hint="eastAsia"/>
                <w:color w:val="FF0000"/>
                <w:vertAlign w:val="baseline"/>
                <w:lang w:val="en-US" w:eastAsia="zh-CN"/>
              </w:rPr>
              <w:t>项目主页面</w:t>
            </w:r>
            <w:r>
              <w:rPr>
                <w:rFonts w:hint="eastAsia"/>
                <w:color w:val="FF0000"/>
                <w:vertAlign w:val="baseline"/>
                <w:lang w:val="en-US" w:eastAsia="zh-CN"/>
              </w:rPr>
              <w:fldChar w:fldCharType="end"/>
            </w:r>
            <w:r>
              <w:rPr>
                <w:rFonts w:hint="eastAsia"/>
                <w:vertAlign w:val="baseline"/>
                <w:lang w:val="en-US" w:eastAsia="zh-CN"/>
              </w:rPr>
              <w:t>，选择项目任务分页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2-2.0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点击“我的任务”</w:t>
            </w:r>
          </w:p>
          <w:p>
            <w:pPr>
              <w:rPr>
                <w:rFonts w:hint="eastAsia" w:eastAsiaTheme="minorEastAsia"/>
                <w:vertAlign w:val="baseline"/>
                <w:lang w:val="en-US" w:eastAsia="zh-CN"/>
              </w:rPr>
            </w:pPr>
            <w:r>
              <w:rPr>
                <w:rFonts w:hint="eastAsia"/>
                <w:lang w:val="en-US" w:eastAsia="zh-CN"/>
              </w:rPr>
              <w:t>2.查看</w:t>
            </w:r>
            <w:r>
              <w:rPr>
                <w:rFonts w:hint="eastAsia"/>
                <w:color w:val="FF0000"/>
                <w:lang w:val="en-US" w:eastAsia="zh-CN"/>
              </w:rPr>
              <w:fldChar w:fldCharType="begin"/>
            </w:r>
            <w:r>
              <w:rPr>
                <w:rFonts w:hint="eastAsia"/>
                <w:color w:val="FF0000"/>
                <w:lang w:val="en-US" w:eastAsia="zh-CN"/>
              </w:rPr>
              <w:instrText xml:space="preserve"> HYPERLINK \l "T_项目任务页" </w:instrText>
            </w:r>
            <w:r>
              <w:rPr>
                <w:rFonts w:hint="eastAsia"/>
                <w:color w:val="FF0000"/>
                <w:lang w:val="en-US" w:eastAsia="zh-CN"/>
              </w:rPr>
              <w:fldChar w:fldCharType="separate"/>
            </w:r>
            <w:r>
              <w:rPr>
                <w:rStyle w:val="31"/>
                <w:rFonts w:hint="eastAsia"/>
                <w:color w:val="FF0000"/>
                <w:lang w:val="en-US" w:eastAsia="zh-CN"/>
              </w:rPr>
              <w:t>项目任务页</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vertAlign w:val="baseline"/>
                <w:lang w:val="en-US" w:eastAsia="zh-CN"/>
              </w:rPr>
            </w:pPr>
            <w:r>
              <w:rPr>
                <w:rFonts w:hint="eastAsia"/>
                <w:vertAlign w:val="baseline"/>
                <w:lang w:val="en-US" w:eastAsia="zh-CN"/>
              </w:rPr>
              <w:t xml:space="preserve">2-2.0 </w:t>
            </w:r>
            <w:r>
              <w:rPr>
                <w:rFonts w:hint="eastAsia"/>
                <w:color w:val="000000" w:themeColor="text1"/>
                <w:lang w:val="en-US" w:eastAsia="zh-CN"/>
                <w14:textFill>
                  <w14:solidFill>
                    <w14:schemeClr w14:val="tx1"/>
                  </w14:solidFill>
                </w14:textFill>
              </w:rPr>
              <w:t>项目任务页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CN"/>
        </w:rPr>
      </w:pPr>
      <w:bookmarkStart w:id="683" w:name="T_项目任务页"/>
      <w:r>
        <w:rPr>
          <w:rFonts w:hint="eastAsia"/>
          <w:color w:val="FF0000"/>
          <w:lang w:val="en-US" w:eastAsia="zh-CN"/>
        </w:rPr>
        <w:t>项目任务页</w:t>
      </w:r>
      <w:bookmarkEnd w:id="683"/>
      <w:r>
        <w:rPr>
          <w:rFonts w:hint="eastAsia"/>
          <w:color w:val="FF0000"/>
          <w:lang w:val="en-US" w:eastAsia="zh-CN"/>
        </w:rPr>
        <w:t>：</w:t>
      </w:r>
    </w:p>
    <w:p>
      <w:pPr>
        <w:keepNext w:val="0"/>
        <w:keepLines w:val="0"/>
        <w:widowControl/>
        <w:suppressLineNumbers w:val="0"/>
        <w:jc w:val="left"/>
      </w:pPr>
      <w:r>
        <w:drawing>
          <wp:inline distT="0" distB="0" distL="114300" distR="114300">
            <wp:extent cx="5274310" cy="4811395"/>
            <wp:effectExtent l="0" t="0" r="13970" b="444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340"/>
                    <a:stretch>
                      <a:fillRect/>
                    </a:stretch>
                  </pic:blipFill>
                  <pic:spPr>
                    <a:xfrm>
                      <a:off x="0" y="0"/>
                      <a:ext cx="5274310" cy="481139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pPr>
        <w:widowControl/>
        <w:jc w:val="left"/>
      </w:pPr>
      <w:r>
        <w:drawing>
          <wp:inline distT="0" distB="0" distL="114300" distR="114300">
            <wp:extent cx="5272405" cy="3569970"/>
            <wp:effectExtent l="0" t="0" r="635" b="11430"/>
            <wp:docPr id="2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
                    <pic:cNvPicPr>
                      <a:picLocks noChangeAspect="1"/>
                    </pic:cNvPicPr>
                  </pic:nvPicPr>
                  <pic:blipFill>
                    <a:blip r:embed="rId341"/>
                    <a:stretch>
                      <a:fillRect/>
                    </a:stretch>
                  </pic:blipFill>
                  <pic:spPr>
                    <a:xfrm>
                      <a:off x="0" y="0"/>
                      <a:ext cx="5272405" cy="3569970"/>
                    </a:xfrm>
                    <a:prstGeom prst="rect">
                      <a:avLst/>
                    </a:prstGeom>
                    <a:noFill/>
                    <a:ln w="9525">
                      <a:noFill/>
                    </a:ln>
                  </pic:spPr>
                </pic:pic>
              </a:graphicData>
            </a:graphic>
          </wp:inline>
        </w:drawing>
      </w:r>
    </w:p>
    <w:p>
      <w:pPr>
        <w:pStyle w:val="4"/>
      </w:pPr>
      <w:bookmarkStart w:id="684" w:name="_Toc18227"/>
      <w:bookmarkStart w:id="685" w:name="_Toc5514"/>
      <w:r>
        <w:rPr>
          <w:rFonts w:hint="eastAsia"/>
        </w:rPr>
        <w:t>4.4.6</w:t>
      </w:r>
      <w:bookmarkEnd w:id="684"/>
      <w:r>
        <w:rPr>
          <w:rFonts w:hint="eastAsia"/>
          <w:lang w:val="en-US" w:eastAsia="zh-CN"/>
        </w:rPr>
        <w:t>教师提供建议</w:t>
      </w:r>
      <w:bookmarkEnd w:id="68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T-2-3</w:t>
            </w:r>
            <w:r>
              <w:t xml:space="preserve"> ,</w:t>
            </w:r>
            <w:r>
              <w:rPr>
                <w:rFonts w:hint="eastAsia"/>
                <w:lang w:val="en-US" w:eastAsia="zh-C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4.教师指定项目任务</w:t>
            </w:r>
          </w:p>
          <w:p>
            <w:pPr>
              <w:numPr>
                <w:ilvl w:val="0"/>
                <w:numId w:val="0"/>
              </w:numPr>
              <w:ind w:left="0" w:leftChars="0" w:firstLine="0" w:firstLineChars="0"/>
              <w:rPr>
                <w:rFonts w:hint="eastAsia"/>
                <w:lang w:val="en-US" w:eastAsia="zh-CN"/>
              </w:rPr>
            </w:pPr>
            <w:r>
              <w:rPr>
                <w:rFonts w:hint="eastAsia"/>
                <w:vertAlign w:val="baseline"/>
                <w:lang w:val="en-US" w:eastAsia="zh-CN"/>
              </w:rPr>
              <w:t>5.教师提供建议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r>
              <w:rPr>
                <w:rFonts w:hint="eastAsia"/>
              </w:rPr>
              <w:t>1.</w:t>
            </w:r>
            <w:r>
              <w:rPr>
                <w:rFonts w:hint="eastAsia"/>
                <w:lang w:val="en-US" w:eastAsia="zh-CN"/>
              </w:rPr>
              <w:t>教师</w:t>
            </w:r>
            <w:r>
              <w:rPr>
                <w:rFonts w:hint="eastAsia"/>
              </w:rPr>
              <w:t>账户信息记录session</w:t>
            </w:r>
          </w:p>
          <w:p>
            <w:pPr>
              <w:rPr>
                <w:rFonts w:hint="eastAsia"/>
                <w:vertAlign w:val="baseline"/>
                <w:lang w:val="en-US" w:eastAsia="zh-CN"/>
              </w:rPr>
            </w:pPr>
            <w:r>
              <w:rPr>
                <w:rFonts w:hint="eastAsia"/>
              </w:rPr>
              <w:t>2.</w:t>
            </w:r>
            <w:r>
              <w:rPr>
                <w:rFonts w:hint="eastAsia"/>
                <w:lang w:val="en-US" w:eastAsia="zh-CN"/>
              </w:rPr>
              <w:t>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2-3.0.教师进入我的项目</w:t>
            </w:r>
          </w:p>
          <w:p>
            <w:pPr>
              <w:rPr>
                <w:rFonts w:hint="eastAsia"/>
                <w:lang w:val="en-US" w:eastAsia="zh-CN"/>
              </w:rPr>
            </w:pPr>
            <w:r>
              <w:rPr>
                <w:rFonts w:hint="eastAsia"/>
                <w:lang w:val="en-US" w:eastAsia="zh-CN"/>
              </w:rPr>
              <w:t>1.在</w:t>
            </w:r>
            <w:r>
              <w:rPr>
                <w:rFonts w:hint="eastAsia"/>
                <w:color w:val="FF0000"/>
                <w:u w:val="none"/>
                <w:lang w:val="en-US" w:eastAsia="zh-CN"/>
              </w:rPr>
              <w:fldChar w:fldCharType="begin"/>
            </w:r>
            <w:r>
              <w:rPr>
                <w:rFonts w:hint="eastAsia"/>
                <w:color w:val="FF0000"/>
                <w:u w:val="none"/>
                <w:lang w:val="en-US" w:eastAsia="zh-CN"/>
              </w:rPr>
              <w:instrText xml:space="preserve"> HYPERLINK \l "T_项目的主页面" </w:instrText>
            </w:r>
            <w:r>
              <w:rPr>
                <w:rFonts w:hint="eastAsia"/>
                <w:color w:val="FF0000"/>
                <w:u w:val="none"/>
                <w:lang w:val="en-US" w:eastAsia="zh-CN"/>
              </w:rPr>
              <w:fldChar w:fldCharType="separate"/>
            </w:r>
            <w:r>
              <w:rPr>
                <w:rStyle w:val="31"/>
                <w:rFonts w:hint="eastAsia"/>
                <w:color w:val="FF0000"/>
                <w:lang w:val="en-US" w:eastAsia="zh-CN"/>
              </w:rPr>
              <w:t>项目主页</w:t>
            </w:r>
            <w:r>
              <w:rPr>
                <w:rFonts w:hint="eastAsia"/>
                <w:color w:val="FF0000"/>
                <w:u w:val="none"/>
                <w:lang w:val="en-US" w:eastAsia="zh-CN"/>
              </w:rPr>
              <w:fldChar w:fldCharType="end"/>
            </w:r>
            <w:r>
              <w:rPr>
                <w:rFonts w:hint="eastAsia"/>
                <w:lang w:val="en-US" w:eastAsia="zh-CN"/>
              </w:rPr>
              <w:t>点击任务分页</w:t>
            </w:r>
          </w:p>
          <w:p>
            <w:pPr>
              <w:rPr>
                <w:rFonts w:hint="eastAsia"/>
                <w:lang w:val="en-US" w:eastAsia="zh-CN"/>
              </w:rPr>
            </w:pPr>
            <w:r>
              <w:rPr>
                <w:rFonts w:hint="eastAsia"/>
                <w:lang w:val="en-US" w:eastAsia="zh-CN"/>
              </w:rPr>
              <w:t>2.进入</w:t>
            </w:r>
            <w:r>
              <w:rPr>
                <w:rFonts w:hint="eastAsia"/>
                <w:color w:val="FF0000"/>
                <w:lang w:val="en-US" w:eastAsia="zh-CN"/>
              </w:rPr>
              <w:fldChar w:fldCharType="begin"/>
            </w:r>
            <w:r>
              <w:rPr>
                <w:rFonts w:hint="eastAsia"/>
                <w:color w:val="FF0000"/>
                <w:lang w:val="en-US" w:eastAsia="zh-CN"/>
              </w:rPr>
              <w:instrText xml:space="preserve"> HYPERLINK \l "T_任务分页界面" </w:instrText>
            </w:r>
            <w:r>
              <w:rPr>
                <w:rFonts w:hint="eastAsia"/>
                <w:color w:val="FF0000"/>
                <w:lang w:val="en-US" w:eastAsia="zh-CN"/>
              </w:rPr>
              <w:fldChar w:fldCharType="separate"/>
            </w:r>
            <w:r>
              <w:rPr>
                <w:rStyle w:val="31"/>
                <w:rFonts w:hint="eastAsia"/>
                <w:color w:val="FF0000"/>
                <w:lang w:val="en-US" w:eastAsia="zh-CN"/>
              </w:rPr>
              <w:t>任务分页界面</w:t>
            </w:r>
            <w:r>
              <w:rPr>
                <w:rFonts w:hint="eastAsia"/>
                <w:color w:val="FF0000"/>
                <w:lang w:val="en-US" w:eastAsia="zh-CN"/>
              </w:rPr>
              <w:fldChar w:fldCharType="end"/>
            </w:r>
          </w:p>
          <w:p>
            <w:pPr>
              <w:rPr>
                <w:rFonts w:hint="eastAsia"/>
                <w:lang w:val="en-US" w:eastAsia="zh-CN"/>
              </w:rPr>
            </w:pPr>
            <w:r>
              <w:rPr>
                <w:rFonts w:hint="eastAsia"/>
                <w:lang w:val="en-US" w:eastAsia="zh-CN"/>
              </w:rPr>
              <w:t>3</w:t>
            </w:r>
            <w:r>
              <w:rPr>
                <w:rFonts w:hint="eastAsia"/>
              </w:rPr>
              <w:t>.</w:t>
            </w:r>
            <w:r>
              <w:rPr>
                <w:rFonts w:hint="eastAsia"/>
                <w:lang w:val="en-US" w:eastAsia="zh-CN"/>
              </w:rPr>
              <w:t>选择具体任务</w:t>
            </w:r>
          </w:p>
          <w:p>
            <w:pPr>
              <w:rPr>
                <w:rFonts w:hint="eastAsia" w:eastAsiaTheme="minorEastAsia"/>
                <w:vertAlign w:val="baseline"/>
                <w:lang w:val="en-US" w:eastAsia="zh-CN"/>
              </w:rPr>
            </w:pPr>
            <w:r>
              <w:rPr>
                <w:rFonts w:hint="eastAsia"/>
                <w:lang w:val="en-US" w:eastAsia="zh-CN"/>
              </w:rPr>
              <w:t>4.点击修改意见，提出建议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2-3.1.任务分页</w:t>
            </w:r>
          </w:p>
          <w:p>
            <w:pPr>
              <w:rPr>
                <w:rFonts w:hint="eastAsia"/>
                <w:vertAlign w:val="baseline"/>
                <w:lang w:val="en-US" w:eastAsia="zh-CN"/>
              </w:rPr>
            </w:pPr>
            <w:r>
              <w:rPr>
                <w:rFonts w:hint="eastAsia"/>
                <w:vertAlign w:val="baseline"/>
                <w:lang w:val="en-US" w:eastAsia="zh-CN"/>
              </w:rPr>
              <w:t>1.修改之前的建议</w:t>
            </w:r>
          </w:p>
          <w:p>
            <w:pPr>
              <w:rPr>
                <w:rFonts w:hint="eastAsia"/>
                <w:vertAlign w:val="baseline"/>
                <w:lang w:val="en-US" w:eastAsia="zh-CN"/>
              </w:rPr>
            </w:pPr>
            <w:r>
              <w:rPr>
                <w:rFonts w:hint="eastAsia"/>
                <w:vertAlign w:val="baseline"/>
                <w:lang w:val="en-US" w:eastAsia="zh-CN"/>
              </w:rPr>
              <w:t>2.查看项目文件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lang w:val="en-US" w:eastAsia="zh-CN"/>
              </w:rPr>
            </w:pPr>
            <w:r>
              <w:rPr>
                <w:rFonts w:hint="eastAsia"/>
                <w:lang w:val="en-US" w:eastAsia="zh-CN"/>
              </w:rPr>
              <w:t>2-3.0任务的建议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rPr>
          <w:rFonts w:hint="eastAsia"/>
          <w:color w:val="FF0000"/>
          <w:lang w:val="en-US" w:eastAsia="zh-CN"/>
        </w:rPr>
      </w:pPr>
    </w:p>
    <w:p>
      <w:bookmarkStart w:id="686" w:name="T_任务分页界面"/>
      <w:r>
        <w:rPr>
          <w:rFonts w:hint="eastAsia"/>
          <w:color w:val="FF0000"/>
          <w:lang w:val="en-US" w:eastAsia="zh-CN"/>
        </w:rPr>
        <w:t>任务分页界面</w:t>
      </w:r>
      <w:bookmarkEnd w:id="686"/>
      <w:r>
        <w:rPr>
          <w:rFonts w:hint="eastAsia"/>
          <w:color w:val="FF0000"/>
          <w:lang w:val="en-US" w:eastAsia="zh-CN"/>
        </w:rPr>
        <w:t>：</w:t>
      </w:r>
    </w:p>
    <w:p>
      <w:pPr>
        <w:keepNext w:val="0"/>
        <w:keepLines w:val="0"/>
        <w:widowControl/>
        <w:suppressLineNumbers w:val="0"/>
        <w:jc w:val="left"/>
      </w:pPr>
      <w:r>
        <w:drawing>
          <wp:inline distT="0" distB="0" distL="114300" distR="114300">
            <wp:extent cx="5266055" cy="4772660"/>
            <wp:effectExtent l="0" t="0" r="6985" b="1270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342"/>
                    <a:stretch>
                      <a:fillRect/>
                    </a:stretch>
                  </pic:blipFill>
                  <pic:spPr>
                    <a:xfrm>
                      <a:off x="0" y="0"/>
                      <a:ext cx="5266055" cy="477266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pPr>
        <w:widowControl/>
        <w:jc w:val="left"/>
      </w:pPr>
      <w:r>
        <w:drawing>
          <wp:inline distT="0" distB="0" distL="114300" distR="114300">
            <wp:extent cx="5273675" cy="3433445"/>
            <wp:effectExtent l="0" t="0" r="14605" b="10795"/>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343"/>
                    <a:stretch>
                      <a:fillRect/>
                    </a:stretch>
                  </pic:blipFill>
                  <pic:spPr>
                    <a:xfrm>
                      <a:off x="0" y="0"/>
                      <a:ext cx="5273675" cy="3433445"/>
                    </a:xfrm>
                    <a:prstGeom prst="rect">
                      <a:avLst/>
                    </a:prstGeom>
                    <a:noFill/>
                    <a:ln w="9525">
                      <a:noFill/>
                    </a:ln>
                  </pic:spPr>
                </pic:pic>
              </a:graphicData>
            </a:graphic>
          </wp:inline>
        </w:drawing>
      </w:r>
    </w:p>
    <w:p>
      <w:pPr>
        <w:pStyle w:val="4"/>
      </w:pPr>
      <w:bookmarkStart w:id="687" w:name="_Toc21098"/>
      <w:bookmarkStart w:id="688" w:name="_Toc25142"/>
      <w:r>
        <w:rPr>
          <w:rFonts w:hint="eastAsia"/>
        </w:rPr>
        <w:t>4.4.7教师</w:t>
      </w:r>
      <w:bookmarkEnd w:id="687"/>
      <w:r>
        <w:rPr>
          <w:rFonts w:hint="eastAsia"/>
          <w:lang w:val="en-US" w:eastAsia="zh-CN"/>
        </w:rPr>
        <w:t>查看项目甘特图</w:t>
      </w:r>
      <w:bookmarkEnd w:id="68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T-2-4</w:t>
            </w:r>
            <w:r>
              <w:t xml:space="preserve"> ,</w:t>
            </w:r>
            <w:r>
              <w:rPr>
                <w:rFonts w:hint="eastAsia"/>
                <w:lang w:val="en-US" w:eastAsia="zh-C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ind w:left="0" w:leftChars="0" w:firstLine="0" w:firstLineChars="0"/>
              <w:rPr>
                <w:rFonts w:hint="eastAsia"/>
                <w:lang w:val="en-US" w:eastAsia="zh-CN"/>
              </w:rPr>
            </w:pPr>
            <w:r>
              <w:rPr>
                <w:rFonts w:hint="eastAsia"/>
                <w:vertAlign w:val="baseline"/>
                <w:lang w:val="en-US" w:eastAsia="zh-C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2-4.0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选择项目</w:t>
            </w:r>
            <w:r>
              <w:rPr>
                <w:rFonts w:hint="eastAsia"/>
                <w:color w:val="FF0000"/>
                <w:lang w:val="en-US" w:eastAsia="zh-CN"/>
              </w:rPr>
              <w:fldChar w:fldCharType="begin"/>
            </w:r>
            <w:r>
              <w:rPr>
                <w:rFonts w:hint="eastAsia"/>
                <w:color w:val="FF0000"/>
                <w:lang w:val="en-US" w:eastAsia="zh-CN"/>
              </w:rPr>
              <w:instrText xml:space="preserve"> HYPERLINK \l "T_甘特图分页" </w:instrText>
            </w:r>
            <w:r>
              <w:rPr>
                <w:rFonts w:hint="eastAsia"/>
                <w:color w:val="FF0000"/>
                <w:lang w:val="en-US" w:eastAsia="zh-CN"/>
              </w:rPr>
              <w:fldChar w:fldCharType="separate"/>
            </w:r>
            <w:r>
              <w:rPr>
                <w:rStyle w:val="31"/>
                <w:rFonts w:hint="eastAsia"/>
                <w:color w:val="FF0000"/>
                <w:lang w:val="en-US" w:eastAsia="zh-CN"/>
              </w:rPr>
              <w:t>甘特图分页</w:t>
            </w:r>
            <w:r>
              <w:rPr>
                <w:rFonts w:hint="eastAsia"/>
                <w:color w:val="FF0000"/>
                <w:lang w:val="en-US" w:eastAsia="zh-CN"/>
              </w:rPr>
              <w:fldChar w:fldCharType="end"/>
            </w:r>
          </w:p>
          <w:p>
            <w:pPr>
              <w:rPr>
                <w:rFonts w:hint="eastAsia"/>
                <w:lang w:val="en-US" w:eastAsia="zh-CN"/>
              </w:rPr>
            </w:pPr>
            <w:r>
              <w:rPr>
                <w:rFonts w:hint="eastAsia"/>
                <w:lang w:val="en-US" w:eastAsia="zh-CN"/>
              </w:rPr>
              <w:t>2.查看甘特图信息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0" w:author="Younger_Zhou" w:date="2018-12-25T21:10:35Z"/>
        </w:trPr>
        <w:tc>
          <w:tcPr>
            <w:tcW w:w="4263" w:type="dxa"/>
            <w:vAlign w:val="top"/>
          </w:tcPr>
          <w:p>
            <w:pPr>
              <w:rPr>
                <w:ins w:id="1" w:author="Younger_Zhou" w:date="2018-12-25T21:10:35Z"/>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4</w:t>
            </w:r>
            <w:r>
              <w:rPr>
                <w:rFonts w:hint="eastAsia"/>
              </w:rPr>
              <w:t>.0E1</w:t>
            </w:r>
            <w:r>
              <w:rPr>
                <w:rFonts w:hint="eastAsia"/>
                <w:lang w:val="en-US" w:eastAsia="zh-CN"/>
              </w:rPr>
              <w:t xml:space="preserve"> 项目没有开始</w:t>
            </w:r>
          </w:p>
          <w:p>
            <w:pPr>
              <w:rPr>
                <w:ins w:id="2" w:author="Younger_Zhou" w:date="2018-12-25T21:10:35Z"/>
                <w:rFonts w:hint="eastAsia"/>
              </w:rPr>
            </w:pPr>
            <w:r>
              <w:rPr>
                <w:rFonts w:hint="eastAsia"/>
              </w:rPr>
              <w:t>1.</w:t>
            </w:r>
            <w:r>
              <w:rPr>
                <w:rFonts w:hint="eastAsia"/>
                <w:lang w:val="en-US" w:eastAsia="zh-CN"/>
              </w:rPr>
              <w:t>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3" w:author="Younger_Zhou" w:date="2018-12-25T21:10:36Z"/>
        </w:trPr>
        <w:tc>
          <w:tcPr>
            <w:tcW w:w="4263" w:type="dxa"/>
            <w:vAlign w:val="top"/>
          </w:tcPr>
          <w:p>
            <w:pPr>
              <w:rPr>
                <w:ins w:id="4" w:author="Younger_Zhou" w:date="2018-12-25T21:10:36Z"/>
                <w:rFonts w:hint="eastAsia"/>
                <w:vertAlign w:val="baseline"/>
                <w:lang w:val="en-US" w:eastAsia="zh-CN"/>
              </w:rPr>
            </w:pPr>
            <w:r>
              <w:rPr>
                <w:rFonts w:hint="eastAsia"/>
                <w:vertAlign w:val="baseline"/>
                <w:lang w:val="en-US" w:eastAsia="zh-CN"/>
              </w:rPr>
              <w:t>输入</w:t>
            </w:r>
          </w:p>
        </w:tc>
        <w:tc>
          <w:tcPr>
            <w:tcW w:w="4262" w:type="dxa"/>
            <w:vAlign w:val="top"/>
          </w:tcPr>
          <w:p>
            <w:pPr>
              <w:rPr>
                <w:ins w:id="5" w:author="Younger_Zhou" w:date="2018-12-25T21:10:36Z"/>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eastAsiaTheme="minorEastAsia"/>
                <w:lang w:val="en-US" w:eastAsia="zh-CN"/>
              </w:rPr>
            </w:pPr>
            <w:r>
              <w:rPr>
                <w:rFonts w:hint="eastAsia"/>
                <w:lang w:val="en-US" w:eastAsia="zh-CN"/>
              </w:rPr>
              <w:t>2-4.0 项目的</w:t>
            </w:r>
            <w:r>
              <w:rPr>
                <w:rFonts w:hint="eastAsia"/>
                <w:color w:val="FF0000"/>
                <w:lang w:val="en-US" w:eastAsia="zh-CN"/>
              </w:rPr>
              <w:fldChar w:fldCharType="begin"/>
            </w:r>
            <w:r>
              <w:rPr>
                <w:rFonts w:hint="eastAsia"/>
                <w:color w:val="FF0000"/>
                <w:lang w:val="en-US" w:eastAsia="zh-CN"/>
              </w:rPr>
              <w:instrText xml:space="preserve"> HYPERLINK \l "T_甘特图分页" </w:instrText>
            </w:r>
            <w:r>
              <w:rPr>
                <w:rFonts w:hint="eastAsia"/>
                <w:color w:val="FF0000"/>
                <w:lang w:val="en-US" w:eastAsia="zh-CN"/>
              </w:rPr>
              <w:fldChar w:fldCharType="separate"/>
            </w:r>
            <w:r>
              <w:rPr>
                <w:rStyle w:val="31"/>
                <w:rFonts w:hint="eastAsia"/>
                <w:color w:val="FF0000"/>
                <w:lang w:val="en-US" w:eastAsia="zh-CN"/>
              </w:rPr>
              <w:t>甘特图分页</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lang w:val="en-US"/>
              </w:rPr>
            </w:pPr>
            <w:r>
              <w:rPr>
                <w:rFonts w:hint="eastAsia"/>
                <w:lang w:val="en-US" w:eastAsia="zh-CN"/>
              </w:rPr>
              <w:t>BR-T-4 项目已开始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bookmarkStart w:id="689" w:name="T_甘特图分页"/>
      <w:r>
        <w:rPr>
          <w:rFonts w:hint="eastAsia"/>
          <w:color w:val="FF0000"/>
          <w:lang w:val="en-US" w:eastAsia="zh-CN"/>
        </w:rPr>
        <w:t>甘特图分页</w:t>
      </w:r>
      <w:bookmarkEnd w:id="689"/>
      <w:r>
        <w:rPr>
          <w:rFonts w:hint="eastAsia"/>
          <w:color w:val="FF0000"/>
          <w:lang w:val="en-US" w:eastAsia="zh-CN"/>
        </w:rPr>
        <w:t>：</w:t>
      </w:r>
    </w:p>
    <w:p>
      <w:pPr>
        <w:keepNext w:val="0"/>
        <w:keepLines w:val="0"/>
        <w:widowControl/>
        <w:suppressLineNumbers w:val="0"/>
        <w:jc w:val="left"/>
        <w:rPr>
          <w:lang w:val="en-US" w:eastAsia="zh-CN"/>
        </w:rPr>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344"/>
                    <a:stretch>
                      <a:fillRect/>
                    </a:stretch>
                  </pic:blipFill>
                  <pic:spPr>
                    <a:xfrm>
                      <a:off x="0" y="0"/>
                      <a:ext cx="4907280" cy="21793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pPr>
        <w:widowControl/>
        <w:jc w:val="left"/>
      </w:pPr>
      <w:r>
        <w:drawing>
          <wp:inline distT="0" distB="0" distL="114300" distR="114300">
            <wp:extent cx="4657725" cy="3771900"/>
            <wp:effectExtent l="0" t="0" r="5715" b="7620"/>
            <wp:docPr id="2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
                    <pic:cNvPicPr>
                      <a:picLocks noChangeAspect="1"/>
                    </pic:cNvPicPr>
                  </pic:nvPicPr>
                  <pic:blipFill>
                    <a:blip r:embed="rId345"/>
                    <a:stretch>
                      <a:fillRect/>
                    </a:stretch>
                  </pic:blipFill>
                  <pic:spPr>
                    <a:xfrm>
                      <a:off x="0" y="0"/>
                      <a:ext cx="4657725" cy="3771900"/>
                    </a:xfrm>
                    <a:prstGeom prst="rect">
                      <a:avLst/>
                    </a:prstGeom>
                    <a:noFill/>
                    <a:ln w="9525">
                      <a:noFill/>
                    </a:ln>
                  </pic:spPr>
                </pic:pic>
              </a:graphicData>
            </a:graphic>
          </wp:inline>
        </w:drawing>
      </w:r>
    </w:p>
    <w:p>
      <w:pPr>
        <w:pStyle w:val="4"/>
      </w:pPr>
      <w:bookmarkStart w:id="690" w:name="_Toc8191"/>
      <w:bookmarkStart w:id="691" w:name="_Toc11081"/>
      <w:r>
        <w:rPr>
          <w:rFonts w:hint="eastAsia"/>
        </w:rPr>
        <w:t>4.4.8</w:t>
      </w:r>
      <w:bookmarkEnd w:id="690"/>
      <w:r>
        <w:rPr>
          <w:rFonts w:hint="eastAsia"/>
          <w:lang w:val="en-US" w:eastAsia="zh-CN"/>
        </w:rPr>
        <w:t>教师查看项目文档</w:t>
      </w:r>
      <w:bookmarkEnd w:id="691"/>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T-2-5</w:t>
            </w:r>
            <w:r>
              <w:t>,</w:t>
            </w:r>
            <w:r>
              <w:rPr>
                <w:rFonts w:hint="eastAsia"/>
                <w:lang w:val="en-US" w:eastAsia="zh-CN"/>
              </w:rPr>
              <w:t>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教师查找需要的文档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w:t>
            </w:r>
            <w:r>
              <w:rPr>
                <w:rFonts w:hint="eastAsia"/>
                <w:vertAlign w:val="baseline"/>
                <w:lang w:val="en-US" w:eastAsia="zh-CN"/>
              </w:rPr>
              <w:t>查看</w:t>
            </w:r>
            <w:r>
              <w:rPr>
                <w:rFonts w:hint="eastAsia"/>
                <w:lang w:val="en-US" w:eastAsia="zh-CN"/>
              </w:rPr>
              <w:t>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rPr>
                <w:rFonts w:hint="eastAsia"/>
              </w:rPr>
            </w:pPr>
            <w:r>
              <w:rPr>
                <w:rFonts w:hint="eastAsia"/>
                <w:lang w:val="en-US" w:eastAsia="zh-CN"/>
              </w:rPr>
              <w:t>1.教师</w:t>
            </w:r>
            <w:r>
              <w:rPr>
                <w:rFonts w:hint="eastAsia"/>
              </w:rPr>
              <w:t>账户信息记录session</w:t>
            </w:r>
          </w:p>
          <w:p>
            <w:pPr>
              <w:numPr>
                <w:ilvl w:val="0"/>
                <w:numId w:val="0"/>
              </w:numPr>
              <w:rPr>
                <w:rFonts w:hint="eastAsia"/>
                <w:vertAlign w:val="baseline"/>
                <w:lang w:val="en-US" w:eastAsia="zh-CN"/>
              </w:rPr>
            </w:pPr>
            <w:r>
              <w:rPr>
                <w:rFonts w:hint="eastAsia"/>
                <w:lang w:val="en-US" w:eastAsia="zh-CN"/>
              </w:rPr>
              <w:t>2.教师查看项目文档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2-5.0教师进入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w:t>
            </w:r>
            <w:r>
              <w:rPr>
                <w:rFonts w:hint="eastAsia"/>
                <w:color w:val="FF0000"/>
                <w:lang w:val="en-US" w:eastAsia="zh-CN"/>
              </w:rPr>
              <w:fldChar w:fldCharType="end"/>
            </w:r>
          </w:p>
          <w:p>
            <w:pPr>
              <w:numPr>
                <w:ilvl w:val="0"/>
                <w:numId w:val="0"/>
              </w:numPr>
              <w:rPr>
                <w:rFonts w:hint="eastAsia"/>
                <w:lang w:val="en-US" w:eastAsia="zh-CN"/>
              </w:rPr>
            </w:pPr>
            <w:r>
              <w:rPr>
                <w:rFonts w:hint="eastAsia"/>
                <w:lang w:val="en-US" w:eastAsia="zh-CN"/>
              </w:rPr>
              <w:t>1.教师点击项目文档</w:t>
            </w:r>
          </w:p>
          <w:p>
            <w:pPr>
              <w:numPr>
                <w:ilvl w:val="0"/>
                <w:numId w:val="0"/>
              </w:numPr>
              <w:rPr>
                <w:rFonts w:hint="eastAsia"/>
                <w:lang w:val="en-US" w:eastAsia="zh-CN"/>
              </w:rPr>
            </w:pPr>
            <w:r>
              <w:rPr>
                <w:rFonts w:hint="eastAsia"/>
                <w:lang w:val="en-US" w:eastAsia="zh-CN"/>
              </w:rPr>
              <w:t>2.查看</w:t>
            </w:r>
            <w:r>
              <w:rPr>
                <w:rFonts w:hint="eastAsia"/>
                <w:color w:val="000000" w:themeColor="text1"/>
                <w:lang w:val="en-US" w:eastAsia="zh-CN"/>
                <w14:textFill>
                  <w14:solidFill>
                    <w14:schemeClr w14:val="tx1"/>
                  </w14:solidFill>
                </w14:textFill>
              </w:rPr>
              <w:t>项目文档信息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color w:val="FF0000"/>
                <w:vertAlign w:val="baseline"/>
                <w:lang w:val="en-US" w:eastAsia="zh-CN"/>
              </w:rPr>
            </w:pPr>
            <w:r>
              <w:rPr>
                <w:rFonts w:hint="eastAsia"/>
                <w:vertAlign w:val="baseline"/>
                <w:lang w:val="en-US" w:eastAsia="zh-CN"/>
              </w:rPr>
              <w:t>2-5.1 查看</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"T_项目组文档页" </w:instrText>
            </w:r>
            <w:r>
              <w:rPr>
                <w:rFonts w:hint="eastAsia"/>
                <w:color w:val="FF0000"/>
                <w:vertAlign w:val="baseline"/>
                <w:lang w:val="en-US" w:eastAsia="zh-CN"/>
              </w:rPr>
              <w:fldChar w:fldCharType="separate"/>
            </w:r>
            <w:r>
              <w:rPr>
                <w:rStyle w:val="31"/>
                <w:rFonts w:hint="eastAsia"/>
                <w:color w:val="FF0000"/>
                <w:vertAlign w:val="baseline"/>
                <w:lang w:val="en-US" w:eastAsia="zh-CN"/>
              </w:rPr>
              <w:t>项目组文档页</w:t>
            </w:r>
            <w:r>
              <w:rPr>
                <w:rFonts w:hint="eastAsia"/>
                <w:color w:val="FF0000"/>
                <w:vertAlign w:val="baseline"/>
                <w:lang w:val="en-US" w:eastAsia="zh-CN"/>
              </w:rPr>
              <w:fldChar w:fldCharType="end"/>
            </w:r>
          </w:p>
          <w:p>
            <w:pPr>
              <w:rPr>
                <w:rFonts w:hint="eastAsia"/>
                <w:lang w:val="en-US" w:eastAsia="zh-CN"/>
              </w:rPr>
            </w:pPr>
            <w:r>
              <w:rPr>
                <w:rFonts w:hint="eastAsia"/>
                <w:vertAlign w:val="baseline"/>
                <w:lang w:val="en-US" w:eastAsia="zh-CN"/>
              </w:rPr>
              <w:t>1. 查看</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"T_标准文档页" </w:instrText>
            </w:r>
            <w:r>
              <w:rPr>
                <w:rFonts w:hint="eastAsia"/>
                <w:color w:val="FF0000"/>
                <w:vertAlign w:val="baseline"/>
                <w:lang w:val="en-US" w:eastAsia="zh-CN"/>
              </w:rPr>
              <w:fldChar w:fldCharType="separate"/>
            </w:r>
            <w:r>
              <w:rPr>
                <w:rStyle w:val="31"/>
                <w:rFonts w:hint="eastAsia"/>
                <w:color w:val="FF0000"/>
                <w:vertAlign w:val="baseline"/>
                <w:lang w:val="en-US" w:eastAsia="zh-CN"/>
              </w:rPr>
              <w:t>标准文档页</w:t>
            </w:r>
            <w:r>
              <w:rPr>
                <w:rFonts w:hint="eastAsia"/>
                <w:color w:val="FF0000"/>
                <w:vertAlign w:val="baseline"/>
                <w:lang w:val="en-US" w:eastAsia="zh-CN"/>
              </w:rPr>
              <w:fldChar w:fldCharType="end"/>
            </w:r>
            <w:r>
              <w:rPr>
                <w:rFonts w:hint="eastAsia"/>
                <w:vertAlign w:val="baseline"/>
                <w:lang w:val="en-US" w:eastAsia="zh-CN"/>
              </w:rPr>
              <w:t>（教师在项目开始即可看到所有标准文档）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2-5.0 </w:t>
            </w:r>
            <w:r>
              <w:rPr>
                <w:rFonts w:hint="eastAsia"/>
                <w:color w:val="000000" w:themeColor="text1"/>
                <w:vertAlign w:val="baseline"/>
                <w:lang w:val="en-US" w:eastAsia="zh-CN"/>
                <w14:textFill>
                  <w14:solidFill>
                    <w14:schemeClr w14:val="tx1"/>
                  </w14:solidFill>
                </w14:textFill>
              </w:rPr>
              <w:t>项目组文档页</w:t>
            </w:r>
          </w:p>
          <w:p>
            <w:pPr>
              <w:rPr>
                <w:rFonts w:hint="eastAsia"/>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1.标准文档页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hint="eastAsia"/>
          <w:color w:val="FF0000"/>
          <w:lang w:val="en-US" w:eastAsia="zh-CN"/>
        </w:rPr>
      </w:pPr>
    </w:p>
    <w:p>
      <w:pPr>
        <w:keepNext w:val="0"/>
        <w:keepLines w:val="0"/>
        <w:widowControl/>
        <w:suppressLineNumbers w:val="0"/>
        <w:jc w:val="left"/>
        <w:rPr>
          <w:color w:val="FF0000"/>
          <w:lang w:val="en-US" w:eastAsia="zh-CN"/>
        </w:rPr>
      </w:pPr>
      <w:r>
        <w:rPr>
          <w:rFonts w:hint="eastAsia"/>
          <w:color w:val="FF0000"/>
          <w:lang w:val="en-US" w:eastAsia="zh-CN"/>
        </w:rPr>
        <w:t>对话框图：</w:t>
      </w:r>
    </w:p>
    <w:p>
      <w:pPr>
        <w:keepNext w:val="0"/>
        <w:keepLines w:val="0"/>
        <w:widowControl/>
        <w:suppressLineNumbers w:val="0"/>
        <w:jc w:val="left"/>
      </w:pPr>
      <w:r>
        <w:drawing>
          <wp:inline distT="0" distB="0" distL="114300" distR="114300">
            <wp:extent cx="4848225" cy="3695700"/>
            <wp:effectExtent l="0" t="0" r="13335" b="7620"/>
            <wp:docPr id="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
                    <pic:cNvPicPr>
                      <a:picLocks noChangeAspect="1"/>
                    </pic:cNvPicPr>
                  </pic:nvPicPr>
                  <pic:blipFill>
                    <a:blip r:embed="rId346"/>
                    <a:stretch>
                      <a:fillRect/>
                    </a:stretch>
                  </pic:blipFill>
                  <pic:spPr>
                    <a:xfrm>
                      <a:off x="0" y="0"/>
                      <a:ext cx="4848225" cy="3695700"/>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692" w:name="T_项目组文档页"/>
      <w:r>
        <w:rPr>
          <w:rFonts w:hint="eastAsia"/>
          <w:color w:val="FF0000"/>
          <w:lang w:val="en-US" w:eastAsia="zh-CN"/>
        </w:rPr>
        <w:t>项目组文档页</w:t>
      </w:r>
      <w:bookmarkEnd w:id="692"/>
      <w:r>
        <w:rPr>
          <w:rFonts w:hint="eastAsia"/>
          <w:color w:val="FF0000"/>
          <w:lang w:val="en-US" w:eastAsia="zh-CN"/>
        </w:rPr>
        <w:t>：</w:t>
      </w:r>
    </w:p>
    <w:p>
      <w:pPr>
        <w:keepNext w:val="0"/>
        <w:keepLines w:val="0"/>
        <w:widowControl/>
        <w:suppressLineNumbers w:val="0"/>
        <w:jc w:val="left"/>
        <w:rPr>
          <w:rFonts w:hint="eastAsia"/>
          <w:lang w:val="en-US" w:eastAsia="zh-CN"/>
        </w:rPr>
      </w:pPr>
      <w:r>
        <w:drawing>
          <wp:inline distT="0" distB="0" distL="114300" distR="114300">
            <wp:extent cx="5271135" cy="4855210"/>
            <wp:effectExtent l="0" t="0" r="1905" b="635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pic:cNvPicPr>
                      <a:picLocks noChangeAspect="1"/>
                    </pic:cNvPicPr>
                  </pic:nvPicPr>
                  <pic:blipFill>
                    <a:blip r:embed="rId347"/>
                    <a:stretch>
                      <a:fillRect/>
                    </a:stretch>
                  </pic:blipFill>
                  <pic:spPr>
                    <a:xfrm>
                      <a:off x="0" y="0"/>
                      <a:ext cx="5271135" cy="4855210"/>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693" w:name="T_标准文档页"/>
      <w:r>
        <w:rPr>
          <w:rFonts w:hint="eastAsia"/>
          <w:color w:val="FF0000"/>
          <w:lang w:val="en-US" w:eastAsia="zh-CN"/>
        </w:rPr>
        <w:t>标准文档页</w:t>
      </w:r>
      <w:bookmarkEnd w:id="693"/>
      <w:r>
        <w:rPr>
          <w:rFonts w:hint="eastAsia"/>
          <w:color w:val="FF0000"/>
          <w:lang w:val="en-US" w:eastAsia="zh-CN"/>
        </w:rPr>
        <w:t>：</w:t>
      </w:r>
    </w:p>
    <w:p>
      <w:pPr>
        <w:keepNext w:val="0"/>
        <w:keepLines w:val="0"/>
        <w:widowControl/>
        <w:suppressLineNumbers w:val="0"/>
        <w:jc w:val="left"/>
      </w:pPr>
      <w:r>
        <w:drawing>
          <wp:inline distT="0" distB="0" distL="114300" distR="114300">
            <wp:extent cx="5269865" cy="4834890"/>
            <wp:effectExtent l="0" t="0" r="3175" b="1143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348"/>
                    <a:stretch>
                      <a:fillRect/>
                    </a:stretch>
                  </pic:blipFill>
                  <pic:spPr>
                    <a:xfrm>
                      <a:off x="0" y="0"/>
                      <a:ext cx="5269865" cy="4834890"/>
                    </a:xfrm>
                    <a:prstGeom prst="rect">
                      <a:avLst/>
                    </a:prstGeom>
                    <a:noFill/>
                    <a:ln w="9525">
                      <a:noFill/>
                    </a:ln>
                  </pic:spPr>
                </pic:pic>
              </a:graphicData>
            </a:graphic>
          </wp:inline>
        </w:drawing>
      </w:r>
    </w:p>
    <w:p>
      <w:pPr>
        <w:widowControl/>
        <w:jc w:val="left"/>
      </w:pPr>
    </w:p>
    <w:p>
      <w:pPr>
        <w:pStyle w:val="4"/>
      </w:pPr>
      <w:bookmarkStart w:id="694" w:name="_Toc4806"/>
      <w:bookmarkStart w:id="695" w:name="_Toc16250"/>
      <w:r>
        <w:rPr>
          <w:rFonts w:hint="eastAsia"/>
        </w:rPr>
        <w:t>4.4.9</w:t>
      </w:r>
      <w:bookmarkEnd w:id="694"/>
      <w:r>
        <w:rPr>
          <w:rFonts w:hint="eastAsia"/>
          <w:lang w:val="en-US" w:eastAsia="zh-CN"/>
        </w:rPr>
        <w:t>教师下载项目文档</w:t>
      </w:r>
      <w:bookmarkEnd w:id="695"/>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T-2-6</w:t>
            </w:r>
            <w:r>
              <w:t>,</w:t>
            </w:r>
            <w:r>
              <w:rPr>
                <w:rFonts w:hint="eastAsia"/>
                <w:lang w:val="en-US" w:eastAsia="zh-CN"/>
              </w:rPr>
              <w:t>教师下载项目文档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rPr>
                <w:rFonts w:hint="eastAsia"/>
              </w:rPr>
            </w:pPr>
            <w:r>
              <w:rPr>
                <w:rFonts w:hint="eastAsia"/>
                <w:lang w:val="en-US" w:eastAsia="zh-CN"/>
              </w:rPr>
              <w:t>1.教师</w:t>
            </w:r>
            <w:r>
              <w:rPr>
                <w:rFonts w:hint="eastAsia"/>
              </w:rPr>
              <w:t>账户信息记录session</w:t>
            </w:r>
          </w:p>
          <w:p>
            <w:pPr>
              <w:numPr>
                <w:ilvl w:val="0"/>
                <w:numId w:val="0"/>
              </w:numPr>
              <w:rPr>
                <w:rFonts w:hint="eastAsia"/>
              </w:rPr>
            </w:pPr>
            <w:r>
              <w:rPr>
                <w:rFonts w:hint="eastAsia"/>
                <w:lang w:val="en-US" w:eastAsia="zh-CN"/>
              </w:rPr>
              <w:t>2.教师查看项目文档</w:t>
            </w:r>
          </w:p>
          <w:p>
            <w:pPr>
              <w:rPr>
                <w:rFonts w:hint="eastAsia"/>
                <w:vertAlign w:val="baseline"/>
                <w:lang w:val="en-US" w:eastAsia="zh-CN"/>
              </w:rPr>
            </w:pPr>
            <w:r>
              <w:rPr>
                <w:rFonts w:hint="eastAsia"/>
                <w:lang w:val="en-US" w:eastAsia="zh-CN"/>
              </w:rPr>
              <w:t>3</w:t>
            </w:r>
            <w:r>
              <w:rPr>
                <w:rFonts w:hint="eastAsia"/>
              </w:rPr>
              <w:t>.</w:t>
            </w:r>
            <w:r>
              <w:rPr>
                <w:rFonts w:hint="eastAsia"/>
                <w:lang w:val="en-US" w:eastAsia="zh-CN"/>
              </w:rPr>
              <w:t>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2-6.0 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lang w:val="en-US" w:eastAsia="zh-CN"/>
              </w:rPr>
            </w:pPr>
            <w:r>
              <w:rPr>
                <w:rFonts w:hint="eastAsia"/>
                <w:lang w:val="en-US" w:eastAsia="zh-CN"/>
              </w:rPr>
              <w:t>1.点击项目文档门进入</w:t>
            </w:r>
            <w:r>
              <w:rPr>
                <w:rFonts w:hint="eastAsia"/>
                <w:color w:val="FF0000"/>
                <w:lang w:val="en-US" w:eastAsia="zh-CN"/>
              </w:rPr>
              <w:fldChar w:fldCharType="begin"/>
            </w:r>
            <w:r>
              <w:rPr>
                <w:rFonts w:hint="eastAsia"/>
                <w:color w:val="FF0000"/>
                <w:lang w:val="en-US" w:eastAsia="zh-CN"/>
              </w:rPr>
              <w:instrText xml:space="preserve"> HYPERLINK \l "T_标准文档页1" </w:instrText>
            </w:r>
            <w:r>
              <w:rPr>
                <w:rFonts w:hint="eastAsia"/>
                <w:color w:val="FF0000"/>
                <w:lang w:val="en-US" w:eastAsia="zh-CN"/>
              </w:rPr>
              <w:fldChar w:fldCharType="separate"/>
            </w:r>
            <w:r>
              <w:rPr>
                <w:rStyle w:val="31"/>
                <w:rFonts w:hint="eastAsia"/>
                <w:color w:val="FF0000"/>
                <w:lang w:val="en-US" w:eastAsia="zh-CN"/>
              </w:rPr>
              <w:t>项目文档页</w:t>
            </w:r>
            <w:r>
              <w:rPr>
                <w:rFonts w:hint="eastAsia"/>
                <w:color w:val="FF0000"/>
                <w:lang w:val="en-US" w:eastAsia="zh-CN"/>
              </w:rPr>
              <w:fldChar w:fldCharType="end"/>
            </w:r>
          </w:p>
          <w:p>
            <w:pPr>
              <w:rPr>
                <w:lang w:val="en-US"/>
              </w:rPr>
            </w:pPr>
            <w:r>
              <w:rPr>
                <w:rFonts w:hint="eastAsia"/>
                <w:lang w:val="en-US" w:eastAsia="zh-CN"/>
              </w:rPr>
              <w:t>2.教师选择需要下载的文档</w:t>
            </w:r>
          </w:p>
          <w:p>
            <w:pPr>
              <w:rPr>
                <w:rFonts w:hint="eastAsia"/>
                <w:lang w:val="en-US" w:eastAsia="zh-CN"/>
              </w:rPr>
            </w:pPr>
            <w:r>
              <w:rPr>
                <w:rFonts w:hint="eastAsia"/>
                <w:lang w:val="en-US" w:eastAsia="zh-CN"/>
              </w:rPr>
              <w:t>3</w:t>
            </w:r>
            <w:r>
              <w:rPr>
                <w:rFonts w:hint="eastAsia"/>
              </w:rPr>
              <w:t>.</w:t>
            </w:r>
            <w:r>
              <w:rPr>
                <w:rFonts w:hint="eastAsia"/>
                <w:lang w:val="en-US" w:eastAsia="zh-CN"/>
              </w:rPr>
              <w:t>点击下载</w:t>
            </w:r>
          </w:p>
          <w:p>
            <w:pPr>
              <w:rPr>
                <w:rFonts w:hint="eastAsia"/>
                <w:lang w:val="en-US" w:eastAsia="zh-CN"/>
              </w:rPr>
            </w:pPr>
            <w:r>
              <w:rPr>
                <w:rFonts w:hint="eastAsia"/>
                <w:lang w:val="en-US" w:eastAsia="zh-CN"/>
              </w:rPr>
              <w:t>4.本地获取文档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2-6.1 下载</w:t>
            </w:r>
            <w:r>
              <w:rPr>
                <w:rFonts w:hint="eastAsia"/>
                <w:vertAlign w:val="baseline"/>
                <w:lang w:val="en-US" w:eastAsia="zh-CN"/>
              </w:rPr>
              <w:fldChar w:fldCharType="begin"/>
            </w:r>
            <w:r>
              <w:rPr>
                <w:rFonts w:hint="eastAsia"/>
                <w:vertAlign w:val="baseline"/>
                <w:lang w:val="en-US" w:eastAsia="zh-CN"/>
              </w:rPr>
              <w:instrText xml:space="preserve"> HYPERLINK \l "T_标准文档页1" </w:instrText>
            </w:r>
            <w:r>
              <w:rPr>
                <w:rFonts w:hint="eastAsia"/>
                <w:vertAlign w:val="baseline"/>
                <w:lang w:val="en-US" w:eastAsia="zh-CN"/>
              </w:rPr>
              <w:fldChar w:fldCharType="separate"/>
            </w:r>
            <w:r>
              <w:rPr>
                <w:rStyle w:val="31"/>
                <w:rFonts w:hint="eastAsia"/>
                <w:vertAlign w:val="baseline"/>
                <w:lang w:val="en-US" w:eastAsia="zh-CN"/>
              </w:rPr>
              <w:t>项目组文档</w:t>
            </w:r>
            <w:r>
              <w:rPr>
                <w:rFonts w:hint="eastAsia"/>
                <w:vertAlign w:val="baseline"/>
                <w:lang w:val="en-US" w:eastAsia="zh-CN"/>
              </w:rPr>
              <w:fldChar w:fldCharType="end"/>
            </w:r>
          </w:p>
          <w:p>
            <w:pPr>
              <w:rPr>
                <w:rFonts w:hint="eastAsia"/>
                <w:lang w:val="en-US" w:eastAsia="zh-CN"/>
              </w:rPr>
            </w:pPr>
            <w:r>
              <w:rPr>
                <w:rFonts w:hint="eastAsia"/>
                <w:vertAlign w:val="baseline"/>
                <w:lang w:val="en-US" w:eastAsia="zh-CN"/>
              </w:rPr>
              <w:t>1. 下载标准文档（教师在项目开始即可看到所有标准文档）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lang w:val="en-US" w:eastAsia="zh-CN"/>
              </w:rPr>
            </w:pPr>
            <w:r>
              <w:rPr>
                <w:rFonts w:hint="eastAsia"/>
                <w:lang w:val="en-US" w:eastAsia="zh-CN"/>
              </w:rPr>
              <w:t>2-6.0 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color w:val="FF0000"/>
          <w:lang w:val="en-US" w:eastAsia="zh-CN"/>
        </w:rPr>
      </w:pPr>
      <w:bookmarkStart w:id="696" w:name="T_项目组文档页1"/>
      <w:r>
        <w:rPr>
          <w:rFonts w:hint="eastAsia"/>
          <w:color w:val="FF0000"/>
          <w:lang w:val="en-US" w:eastAsia="zh-CN"/>
        </w:rPr>
        <w:t>项目组文档页</w:t>
      </w:r>
      <w:bookmarkEnd w:id="696"/>
      <w:r>
        <w:rPr>
          <w:rFonts w:hint="eastAsia"/>
          <w:color w:val="FF0000"/>
          <w:lang w:val="en-US" w:eastAsia="zh-CN"/>
        </w:rPr>
        <w:t>：</w:t>
      </w:r>
    </w:p>
    <w:p>
      <w:pPr>
        <w:keepNext w:val="0"/>
        <w:keepLines w:val="0"/>
        <w:widowControl/>
        <w:suppressLineNumbers w:val="0"/>
        <w:jc w:val="left"/>
        <w:rPr>
          <w:rFonts w:hint="eastAsia"/>
          <w:lang w:val="en-US" w:eastAsia="zh-CN"/>
        </w:rPr>
      </w:pPr>
      <w:r>
        <w:drawing>
          <wp:inline distT="0" distB="0" distL="114300" distR="114300">
            <wp:extent cx="5271135" cy="4855210"/>
            <wp:effectExtent l="0" t="0" r="1905"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347"/>
                    <a:stretch>
                      <a:fillRect/>
                    </a:stretch>
                  </pic:blipFill>
                  <pic:spPr>
                    <a:xfrm>
                      <a:off x="0" y="0"/>
                      <a:ext cx="5271135" cy="4855210"/>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697" w:name="T_标准文档页1"/>
      <w:r>
        <w:rPr>
          <w:rFonts w:hint="eastAsia"/>
          <w:color w:val="FF0000"/>
          <w:lang w:val="en-US" w:eastAsia="zh-CN"/>
        </w:rPr>
        <w:t>标准文档页</w:t>
      </w:r>
      <w:bookmarkEnd w:id="697"/>
      <w:r>
        <w:rPr>
          <w:rFonts w:hint="eastAsia"/>
          <w:color w:val="FF0000"/>
          <w:lang w:val="en-US" w:eastAsia="zh-CN"/>
        </w:rPr>
        <w:t>：</w:t>
      </w:r>
    </w:p>
    <w:p>
      <w:pPr>
        <w:keepNext w:val="0"/>
        <w:keepLines w:val="0"/>
        <w:widowControl/>
        <w:suppressLineNumbers w:val="0"/>
        <w:jc w:val="left"/>
      </w:pPr>
      <w:r>
        <w:drawing>
          <wp:inline distT="0" distB="0" distL="114300" distR="114300">
            <wp:extent cx="5269865" cy="4834890"/>
            <wp:effectExtent l="0" t="0" r="3175" b="1143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348"/>
                    <a:stretch>
                      <a:fillRect/>
                    </a:stretch>
                  </pic:blipFill>
                  <pic:spPr>
                    <a:xfrm>
                      <a:off x="0" y="0"/>
                      <a:ext cx="5269865" cy="483489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r>
        <w:drawing>
          <wp:inline distT="0" distB="0" distL="114300" distR="114300">
            <wp:extent cx="5269865" cy="3072130"/>
            <wp:effectExtent l="0" t="0" r="3175" b="635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349"/>
                    <a:stretch>
                      <a:fillRect/>
                    </a:stretch>
                  </pic:blipFill>
                  <pic:spPr>
                    <a:xfrm>
                      <a:off x="0" y="0"/>
                      <a:ext cx="5269865" cy="3072130"/>
                    </a:xfrm>
                    <a:prstGeom prst="rect">
                      <a:avLst/>
                    </a:prstGeom>
                    <a:noFill/>
                    <a:ln w="9525">
                      <a:noFill/>
                    </a:ln>
                  </pic:spPr>
                </pic:pic>
              </a:graphicData>
            </a:graphic>
          </wp:inline>
        </w:drawing>
      </w:r>
    </w:p>
    <w:p>
      <w:pPr>
        <w:pStyle w:val="4"/>
      </w:pPr>
      <w:bookmarkStart w:id="698" w:name="_Toc27726"/>
      <w:bookmarkStart w:id="699" w:name="_Toc32410"/>
      <w:r>
        <w:rPr>
          <w:rFonts w:hint="eastAsia"/>
        </w:rPr>
        <w:t>4.4.10教师</w:t>
      </w:r>
      <w:bookmarkEnd w:id="698"/>
      <w:r>
        <w:rPr>
          <w:rFonts w:hint="eastAsia"/>
          <w:color w:val="000000" w:themeColor="text1"/>
          <w:lang w:val="en-US" w:eastAsia="zh-CN"/>
          <w14:textFill>
            <w14:solidFill>
              <w14:schemeClr w14:val="tx1"/>
            </w14:solidFill>
          </w14:textFill>
        </w:rPr>
        <w:t>查看项目资料</w:t>
      </w:r>
      <w:bookmarkEnd w:id="699"/>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ID和名称</w:t>
            </w:r>
          </w:p>
        </w:tc>
        <w:tc>
          <w:tcPr>
            <w:tcW w:w="4262"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T-2-7</w:t>
            </w:r>
            <w:r>
              <w:rPr>
                <w:color w:val="000000" w:themeColor="text1"/>
                <w14:textFill>
                  <w14:solidFill>
                    <w14:schemeClr w14:val="tx1"/>
                  </w14:solidFill>
                </w14:textFill>
              </w:rPr>
              <w:t xml:space="preserve"> ,</w:t>
            </w:r>
            <w:r>
              <w:rPr>
                <w:rFonts w:hint="eastAsia"/>
                <w:color w:val="000000" w:themeColor="text1"/>
                <w:lang w:val="en-US" w:eastAsia="zh-CN"/>
                <w14:textFill>
                  <w14:solidFill>
                    <w14:schemeClr w14:val="tx1"/>
                  </w14:solidFill>
                </w14:textFill>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eastAsiaTheme="minorEastAsia"/>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color w:val="FF0000"/>
                <w:vertAlign w:val="baseline"/>
                <w:lang w:val="en-US" w:eastAsia="zh-CN"/>
              </w:rPr>
            </w:pPr>
            <w:r>
              <w:rPr>
                <w:rFonts w:hint="eastAsia"/>
                <w:lang w:val="en-US" w:eastAsia="zh-CN"/>
              </w:rPr>
              <w:t>1</w:t>
            </w:r>
            <w:r>
              <w:rPr>
                <w:rFonts w:hint="eastAsia"/>
              </w:rPr>
              <w:t>.</w:t>
            </w:r>
            <w:r>
              <w:rPr>
                <w:rFonts w:hint="eastAsia"/>
                <w:lang w:val="en-US" w:eastAsia="zh-CN"/>
              </w:rPr>
              <w:t>教师查看到该项目的资料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color w:val="FF0000"/>
                <w:lang w:val="en-US"/>
              </w:rPr>
            </w:pPr>
            <w:r>
              <w:rPr>
                <w:rFonts w:hint="eastAsia"/>
                <w:lang w:val="en-US" w:eastAsia="zh-CN"/>
              </w:rPr>
              <w:t>2-7.0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点击项目资料，进入</w:t>
            </w:r>
            <w:r>
              <w:rPr>
                <w:rFonts w:hint="eastAsia"/>
                <w:color w:val="FF0000"/>
                <w:lang w:val="en-US" w:eastAsia="zh-CN"/>
              </w:rPr>
              <w:fldChar w:fldCharType="begin"/>
            </w:r>
            <w:r>
              <w:rPr>
                <w:rFonts w:hint="eastAsia"/>
                <w:color w:val="FF0000"/>
                <w:lang w:val="en-US" w:eastAsia="zh-CN"/>
              </w:rPr>
              <w:instrText xml:space="preserve"> HYPERLINK \l "T_项目资料页" </w:instrText>
            </w:r>
            <w:r>
              <w:rPr>
                <w:rFonts w:hint="eastAsia"/>
                <w:color w:val="FF0000"/>
                <w:lang w:val="en-US" w:eastAsia="zh-CN"/>
              </w:rPr>
              <w:fldChar w:fldCharType="separate"/>
            </w:r>
            <w:r>
              <w:rPr>
                <w:rStyle w:val="31"/>
                <w:rFonts w:hint="eastAsia"/>
                <w:color w:val="FF0000"/>
                <w:lang w:val="en-US" w:eastAsia="zh-CN"/>
              </w:rPr>
              <w:t>项目资料页</w:t>
            </w:r>
            <w:r>
              <w:rPr>
                <w:rFonts w:hint="eastAsia"/>
                <w:color w:val="FF0000"/>
                <w:lang w:val="en-US" w:eastAsia="zh-CN"/>
              </w:rPr>
              <w:fldChar w:fldCharType="end"/>
            </w:r>
          </w:p>
          <w:p>
            <w:pPr>
              <w:rPr>
                <w:rFonts w:hint="eastAsia"/>
                <w:lang w:val="en-US" w:eastAsia="zh-CN"/>
              </w:rPr>
            </w:pPr>
            <w:r>
              <w:rPr>
                <w:rFonts w:hint="eastAsia"/>
                <w:lang w:val="en-US" w:eastAsia="zh-CN"/>
              </w:rPr>
              <w:t>2.查看项目资料信息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color w:val="000000" w:themeColor="text1"/>
                <w:vertAlign w:val="baseline"/>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vertAlign w:val="baseline"/>
                <w:lang w:val="en-US" w:eastAsia="zh-CN"/>
              </w:rPr>
            </w:pPr>
            <w:r>
              <w:rPr>
                <w:rFonts w:hint="eastAsia"/>
                <w:vertAlign w:val="baseline"/>
                <w:lang w:val="en-US" w:eastAsia="zh-CN"/>
              </w:rPr>
              <w:t>2-7.1</w:t>
            </w:r>
            <w:r>
              <w:rPr>
                <w:rFonts w:hint="eastAsia"/>
                <w:color w:val="000000" w:themeColor="text1"/>
                <w:lang w:val="en-US" w:eastAsia="zh-CN"/>
                <w14:textFill>
                  <w14:solidFill>
                    <w14:schemeClr w14:val="tx1"/>
                  </w14:solidFill>
                </w14:textFill>
              </w:rPr>
              <w:t>项目资料页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CN"/>
        </w:rPr>
      </w:pPr>
      <w:bookmarkStart w:id="700" w:name="T_项目资料页"/>
      <w:r>
        <w:rPr>
          <w:rFonts w:hint="eastAsia"/>
          <w:color w:val="FF0000"/>
          <w:lang w:val="en-US" w:eastAsia="zh-CN"/>
        </w:rPr>
        <w:t>项目资料页</w:t>
      </w:r>
      <w:bookmarkEnd w:id="700"/>
      <w:r>
        <w:rPr>
          <w:rFonts w:hint="eastAsia"/>
          <w:color w:val="FF0000"/>
          <w:lang w:val="en-US" w:eastAsia="zh-CN"/>
        </w:rPr>
        <w:t>：</w:t>
      </w:r>
      <w:r>
        <w:drawing>
          <wp:inline distT="0" distB="0" distL="114300" distR="114300">
            <wp:extent cx="5272405" cy="4819650"/>
            <wp:effectExtent l="0" t="0" r="635" b="1143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350"/>
                    <a:stretch>
                      <a:fillRect/>
                    </a:stretch>
                  </pic:blipFill>
                  <pic:spPr>
                    <a:xfrm>
                      <a:off x="0" y="0"/>
                      <a:ext cx="5272405" cy="4819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r>
        <w:drawing>
          <wp:inline distT="0" distB="0" distL="114300" distR="114300">
            <wp:extent cx="4410075" cy="3638550"/>
            <wp:effectExtent l="0" t="0" r="9525"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351"/>
                    <a:stretch>
                      <a:fillRect/>
                    </a:stretch>
                  </pic:blipFill>
                  <pic:spPr>
                    <a:xfrm>
                      <a:off x="0" y="0"/>
                      <a:ext cx="4410075" cy="3638550"/>
                    </a:xfrm>
                    <a:prstGeom prst="rect">
                      <a:avLst/>
                    </a:prstGeom>
                    <a:noFill/>
                    <a:ln w="9525">
                      <a:noFill/>
                    </a:ln>
                  </pic:spPr>
                </pic:pic>
              </a:graphicData>
            </a:graphic>
          </wp:inline>
        </w:drawing>
      </w:r>
    </w:p>
    <w:p>
      <w:pPr>
        <w:pStyle w:val="4"/>
      </w:pPr>
      <w:bookmarkStart w:id="701" w:name="_Toc15568"/>
      <w:bookmarkStart w:id="702" w:name="_Toc12369"/>
      <w:r>
        <w:rPr>
          <w:rFonts w:hint="eastAsia"/>
        </w:rPr>
        <w:t>4.4.11教师</w:t>
      </w:r>
      <w:bookmarkEnd w:id="701"/>
      <w:r>
        <w:rPr>
          <w:rFonts w:hint="eastAsia"/>
          <w:lang w:val="en-US" w:eastAsia="zh-CN"/>
        </w:rPr>
        <w:t>下载项目资料</w:t>
      </w:r>
      <w:bookmarkEnd w:id="702"/>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T-2-8</w:t>
            </w:r>
            <w:r>
              <w:t xml:space="preserve"> ,</w:t>
            </w:r>
            <w:r>
              <w:rPr>
                <w:rFonts w:hint="eastAsia"/>
                <w:lang w:val="en-US" w:eastAsia="zh-CN"/>
              </w:rPr>
              <w:t>下载项目资料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教师下载相关资料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lang w:val="en-US" w:eastAsia="zh-CN"/>
              </w:rPr>
            </w:pPr>
            <w:r>
              <w:rPr>
                <w:rFonts w:hint="eastAsia"/>
                <w:vertAlign w:val="baseline"/>
                <w:lang w:val="en-US" w:eastAsia="zh-CN"/>
              </w:rPr>
              <w:t>3.资料已经上传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教师得到相关资料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color w:val="FF0000"/>
                <w:lang w:val="en-US"/>
              </w:rPr>
            </w:pPr>
            <w:r>
              <w:rPr>
                <w:rFonts w:hint="eastAsia"/>
                <w:lang w:val="en-US" w:eastAsia="zh-CN"/>
              </w:rPr>
              <w:t>2-8.0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点击项目资料，进入</w:t>
            </w:r>
            <w:r>
              <w:rPr>
                <w:rFonts w:hint="eastAsia"/>
                <w:color w:val="FF0000"/>
                <w:lang w:val="en-US" w:eastAsia="zh-CN"/>
              </w:rPr>
              <w:fldChar w:fldCharType="begin"/>
            </w:r>
            <w:r>
              <w:rPr>
                <w:rFonts w:hint="eastAsia"/>
                <w:color w:val="FF0000"/>
                <w:lang w:val="en-US" w:eastAsia="zh-CN"/>
              </w:rPr>
              <w:instrText xml:space="preserve"> HYPERLINK \l "T_项目资料页1" </w:instrText>
            </w:r>
            <w:r>
              <w:rPr>
                <w:rFonts w:hint="eastAsia"/>
                <w:color w:val="FF0000"/>
                <w:lang w:val="en-US" w:eastAsia="zh-CN"/>
              </w:rPr>
              <w:fldChar w:fldCharType="separate"/>
            </w:r>
            <w:r>
              <w:rPr>
                <w:rStyle w:val="31"/>
                <w:rFonts w:hint="eastAsia"/>
                <w:color w:val="FF0000"/>
                <w:lang w:val="en-US" w:eastAsia="zh-CN"/>
              </w:rPr>
              <w:t>项目资料页</w:t>
            </w:r>
            <w:r>
              <w:rPr>
                <w:rFonts w:hint="eastAsia"/>
                <w:color w:val="FF0000"/>
                <w:lang w:val="en-US" w:eastAsia="zh-CN"/>
              </w:rPr>
              <w:fldChar w:fldCharType="end"/>
            </w:r>
          </w:p>
          <w:p>
            <w:pPr>
              <w:rPr>
                <w:rFonts w:hint="eastAsia"/>
                <w:lang w:val="en-US" w:eastAsia="zh-CN"/>
              </w:rPr>
            </w:pPr>
            <w:r>
              <w:rPr>
                <w:rFonts w:hint="eastAsia"/>
                <w:lang w:val="en-US" w:eastAsia="zh-CN"/>
              </w:rPr>
              <w:t>2.查看项目资料信息</w:t>
            </w:r>
          </w:p>
          <w:p>
            <w:pPr>
              <w:rPr>
                <w:rFonts w:hint="eastAsia"/>
                <w:lang w:val="en-US" w:eastAsia="zh-CN"/>
              </w:rPr>
            </w:pPr>
            <w:r>
              <w:rPr>
                <w:rFonts w:hint="eastAsia"/>
                <w:lang w:val="en-US" w:eastAsia="zh-CN"/>
              </w:rPr>
              <w:t>3.选择需要下载的文件</w:t>
            </w:r>
          </w:p>
          <w:p>
            <w:pPr>
              <w:rPr>
                <w:rFonts w:hint="eastAsia"/>
                <w:lang w:val="en-US" w:eastAsia="zh-CN"/>
              </w:rPr>
            </w:pPr>
            <w:r>
              <w:rPr>
                <w:rFonts w:hint="eastAsia"/>
                <w:lang w:val="en-US" w:eastAsia="zh-CN"/>
              </w:rPr>
              <w:t>4.点击下载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2-8.0 下载的文件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vertAlign w:val="baseline"/>
                <w:lang w:val="en-US" w:eastAsia="zh-CN"/>
              </w:rPr>
            </w:pPr>
          </w:p>
        </w:tc>
      </w:tr>
    </w:tbl>
    <w:p>
      <w:pPr>
        <w:keepNext w:val="0"/>
        <w:keepLines w:val="0"/>
        <w:widowControl/>
        <w:suppressLineNumbers w:val="0"/>
        <w:jc w:val="left"/>
        <w:rPr>
          <w:rFonts w:hint="eastAsia"/>
          <w:color w:val="FF0000"/>
          <w:lang w:val="en-US" w:eastAsia="zh-CN"/>
        </w:rPr>
      </w:pPr>
      <w:bookmarkStart w:id="703" w:name="T_项目资料页1"/>
      <w:r>
        <w:rPr>
          <w:rFonts w:hint="eastAsia"/>
          <w:color w:val="FF0000"/>
          <w:lang w:val="en-US" w:eastAsia="zh-CN"/>
        </w:rPr>
        <w:t>项目资料页</w:t>
      </w:r>
      <w:bookmarkEnd w:id="703"/>
      <w:r>
        <w:rPr>
          <w:rFonts w:hint="eastAsia"/>
          <w:color w:val="FF0000"/>
          <w:lang w:val="en-US" w:eastAsia="zh-CN"/>
        </w:rPr>
        <w:t>：</w:t>
      </w:r>
      <w:r>
        <w:drawing>
          <wp:inline distT="0" distB="0" distL="114300" distR="114300">
            <wp:extent cx="5272405" cy="4819650"/>
            <wp:effectExtent l="0" t="0" r="635" b="1143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350"/>
                    <a:stretch>
                      <a:fillRect/>
                    </a:stretch>
                  </pic:blipFill>
                  <pic:spPr>
                    <a:xfrm>
                      <a:off x="0" y="0"/>
                      <a:ext cx="5272405" cy="4819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pPr>
        <w:keepNext w:val="0"/>
        <w:keepLines w:val="0"/>
        <w:widowControl/>
        <w:suppressLineNumbers w:val="0"/>
        <w:jc w:val="left"/>
      </w:pPr>
    </w:p>
    <w:p>
      <w:pPr>
        <w:widowControl/>
        <w:jc w:val="left"/>
      </w:pPr>
      <w:r>
        <w:drawing>
          <wp:inline distT="0" distB="0" distL="114300" distR="114300">
            <wp:extent cx="4962525" cy="3629025"/>
            <wp:effectExtent l="0" t="0" r="5715" b="13335"/>
            <wp:docPr id="3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
                    <pic:cNvPicPr>
                      <a:picLocks noChangeAspect="1"/>
                    </pic:cNvPicPr>
                  </pic:nvPicPr>
                  <pic:blipFill>
                    <a:blip r:embed="rId352"/>
                    <a:stretch>
                      <a:fillRect/>
                    </a:stretch>
                  </pic:blipFill>
                  <pic:spPr>
                    <a:xfrm>
                      <a:off x="0" y="0"/>
                      <a:ext cx="4962525" cy="3629025"/>
                    </a:xfrm>
                    <a:prstGeom prst="rect">
                      <a:avLst/>
                    </a:prstGeom>
                    <a:noFill/>
                    <a:ln w="9525">
                      <a:noFill/>
                    </a:ln>
                  </pic:spPr>
                </pic:pic>
              </a:graphicData>
            </a:graphic>
          </wp:inline>
        </w:drawing>
      </w:r>
    </w:p>
    <w:p>
      <w:pPr>
        <w:pStyle w:val="4"/>
      </w:pPr>
      <w:bookmarkStart w:id="704" w:name="_Toc7149"/>
      <w:bookmarkStart w:id="705" w:name="_Toc26454"/>
      <w:r>
        <w:rPr>
          <w:rFonts w:hint="eastAsia"/>
        </w:rPr>
        <w:t>4.4.12教师</w:t>
      </w:r>
      <w:bookmarkEnd w:id="704"/>
      <w:r>
        <w:rPr>
          <w:rFonts w:hint="eastAsia"/>
          <w:lang w:val="en-US" w:eastAsia="zh-CN"/>
        </w:rPr>
        <w:t>上传项目资料</w:t>
      </w:r>
      <w:bookmarkEnd w:id="705"/>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T-2-9</w:t>
            </w:r>
            <w:r>
              <w:t xml:space="preserve"> ,</w:t>
            </w:r>
            <w:r>
              <w:rPr>
                <w:rFonts w:hint="eastAsia"/>
                <w:lang w:val="en-US" w:eastAsia="zh-CN"/>
              </w:rPr>
              <w:t>上传项目资料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lang w:val="en-US" w:eastAsia="zh-CN"/>
              </w:rPr>
            </w:pPr>
            <w:r>
              <w:rPr>
                <w:rFonts w:hint="eastAsia"/>
                <w:vertAlign w:val="baseline"/>
                <w:lang w:val="en-US" w:eastAsia="zh-CN"/>
              </w:rPr>
              <w:t>3.教师上传资料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2-9.0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点击项目资料，进入</w:t>
            </w:r>
            <w:r>
              <w:rPr>
                <w:rFonts w:hint="eastAsia"/>
                <w:color w:val="FF0000"/>
                <w:lang w:val="en-US" w:eastAsia="zh-CN"/>
              </w:rPr>
              <w:fldChar w:fldCharType="begin"/>
            </w:r>
            <w:r>
              <w:rPr>
                <w:rFonts w:hint="eastAsia"/>
                <w:color w:val="FF0000"/>
                <w:lang w:val="en-US" w:eastAsia="zh-CN"/>
              </w:rPr>
              <w:instrText xml:space="preserve"> HYPERLINK \l "T_项目资料页1" </w:instrText>
            </w:r>
            <w:r>
              <w:rPr>
                <w:rFonts w:hint="eastAsia"/>
                <w:color w:val="FF0000"/>
                <w:lang w:val="en-US" w:eastAsia="zh-CN"/>
              </w:rPr>
              <w:fldChar w:fldCharType="separate"/>
            </w:r>
            <w:r>
              <w:rPr>
                <w:rStyle w:val="31"/>
                <w:rFonts w:hint="eastAsia"/>
                <w:color w:val="FF0000"/>
                <w:lang w:val="en-US" w:eastAsia="zh-CN"/>
              </w:rPr>
              <w:t>项目资料页</w:t>
            </w:r>
            <w:r>
              <w:rPr>
                <w:rFonts w:hint="eastAsia"/>
                <w:color w:val="FF0000"/>
                <w:lang w:val="en-US" w:eastAsia="zh-CN"/>
              </w:rPr>
              <w:fldChar w:fldCharType="end"/>
            </w:r>
          </w:p>
          <w:p>
            <w:pPr>
              <w:rPr>
                <w:rFonts w:hint="eastAsia"/>
                <w:lang w:val="en-US" w:eastAsia="zh-CN"/>
              </w:rPr>
            </w:pPr>
            <w:r>
              <w:rPr>
                <w:rFonts w:hint="eastAsia"/>
                <w:lang w:val="en-US" w:eastAsia="zh-CN"/>
              </w:rPr>
              <w:t>2.点击资料上传，进入</w:t>
            </w:r>
            <w:r>
              <w:rPr>
                <w:rFonts w:hint="eastAsia"/>
                <w:color w:val="FF0000"/>
                <w:lang w:val="en-US" w:eastAsia="zh-CN"/>
              </w:rPr>
              <w:fldChar w:fldCharType="begin"/>
            </w:r>
            <w:r>
              <w:rPr>
                <w:rFonts w:hint="eastAsia"/>
                <w:color w:val="FF0000"/>
                <w:lang w:val="en-US" w:eastAsia="zh-CN"/>
              </w:rPr>
              <w:instrText xml:space="preserve"> HYPERLINK \l "T_资料上传页" </w:instrText>
            </w:r>
            <w:r>
              <w:rPr>
                <w:rFonts w:hint="eastAsia"/>
                <w:color w:val="FF0000"/>
                <w:lang w:val="en-US" w:eastAsia="zh-CN"/>
              </w:rPr>
              <w:fldChar w:fldCharType="separate"/>
            </w:r>
            <w:r>
              <w:rPr>
                <w:rStyle w:val="31"/>
                <w:rFonts w:hint="eastAsia"/>
                <w:color w:val="FF0000"/>
                <w:lang w:val="en-US" w:eastAsia="zh-CN"/>
              </w:rPr>
              <w:t>资料上传页</w:t>
            </w:r>
            <w:r>
              <w:rPr>
                <w:rFonts w:hint="eastAsia"/>
                <w:color w:val="FF0000"/>
                <w:lang w:val="en-US" w:eastAsia="zh-CN"/>
              </w:rPr>
              <w:fldChar w:fldCharType="end"/>
            </w:r>
          </w:p>
          <w:p>
            <w:pPr>
              <w:rPr>
                <w:rFonts w:hint="eastAsia"/>
                <w:lang w:val="en-US" w:eastAsia="zh-CN"/>
              </w:rPr>
            </w:pPr>
            <w:r>
              <w:rPr>
                <w:rFonts w:hint="eastAsia"/>
                <w:lang w:val="en-US" w:eastAsia="zh-CN"/>
              </w:rPr>
              <w:t>3.输入文件的名称，描述，并选择文件</w:t>
            </w:r>
          </w:p>
          <w:p>
            <w:pPr>
              <w:rPr>
                <w:rFonts w:hint="eastAsia"/>
                <w:lang w:val="en-US" w:eastAsia="zh-CN"/>
              </w:rPr>
            </w:pPr>
            <w:r>
              <w:rPr>
                <w:rFonts w:hint="eastAsia"/>
                <w:lang w:val="en-US" w:eastAsia="zh-CN"/>
              </w:rPr>
              <w:t>4.点击上传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 xml:space="preserve">2-9.0E1 </w:t>
            </w:r>
            <w:r>
              <w:rPr>
                <w:rFonts w:hint="eastAsia"/>
                <w:vertAlign w:val="baseline"/>
                <w:lang w:val="en-US" w:eastAsia="zh-CN"/>
              </w:rPr>
              <w:t>上传文件过大</w:t>
            </w:r>
          </w:p>
          <w:p>
            <w:pPr>
              <w:numPr>
                <w:ilvl w:val="0"/>
                <w:numId w:val="0"/>
              </w:numPr>
              <w:rPr>
                <w:rFonts w:hint="eastAsia"/>
                <w:vertAlign w:val="baseline"/>
                <w:lang w:val="en-US" w:eastAsia="zh-CN"/>
              </w:rPr>
            </w:pPr>
            <w:r>
              <w:rPr>
                <w:rFonts w:hint="eastAsia"/>
                <w:lang w:val="en-US" w:eastAsia="zh-CN"/>
              </w:rPr>
              <w:t>1.</w:t>
            </w:r>
            <w:r>
              <w:rPr>
                <w:rFonts w:hint="eastAsia"/>
              </w:rPr>
              <w:fldChar w:fldCharType="begin"/>
            </w:r>
            <w:r>
              <w:rPr>
                <w:rFonts w:hint="eastAsia"/>
              </w:rPr>
              <w:instrText xml:space="preserve"> HYPERLINK \l "T_系统提示信息" </w:instrText>
            </w:r>
            <w:r>
              <w:rPr>
                <w:rFonts w:hint="eastAsia"/>
              </w:rPr>
              <w:fldChar w:fldCharType="separate"/>
            </w:r>
            <w:r>
              <w:rPr>
                <w:rStyle w:val="31"/>
                <w:rFonts w:hint="eastAsia"/>
              </w:rPr>
              <w:t>系统提示</w:t>
            </w:r>
            <w:r>
              <w:rPr>
                <w:rStyle w:val="31"/>
                <w:rFonts w:hint="eastAsia"/>
                <w:lang w:val="en-US" w:eastAsia="zh-CN"/>
              </w:rPr>
              <w:t>信息</w:t>
            </w:r>
            <w:r>
              <w:rPr>
                <w:rStyle w:val="31"/>
                <w:rFonts w:hint="eastAsia"/>
              </w:rPr>
              <w:t>：</w:t>
            </w:r>
            <w:r>
              <w:rPr>
                <w:rStyle w:val="31"/>
                <w:rFonts w:hint="eastAsia"/>
                <w:vertAlign w:val="baseline"/>
                <w:lang w:val="en-US" w:eastAsia="zh-CN"/>
              </w:rPr>
              <w:t>上传文件大于300M</w:t>
            </w:r>
            <w:r>
              <w:rPr>
                <w:rFonts w:hint="eastAsia"/>
              </w:rPr>
              <w:fldChar w:fldCharType="end"/>
            </w:r>
          </w:p>
          <w:p>
            <w:pPr>
              <w:numPr>
                <w:ilvl w:val="0"/>
                <w:numId w:val="0"/>
              </w:numPr>
              <w:rPr>
                <w:rFonts w:hint="eastAsia"/>
                <w:lang w:val="en-US" w:eastAsia="zh-CN"/>
              </w:rPr>
            </w:pPr>
            <w:r>
              <w:rPr>
                <w:rFonts w:hint="eastAsia"/>
                <w:lang w:val="en-US" w:eastAsia="zh-CN"/>
              </w:rPr>
              <w:t>2-9.0E2项目描述过少</w:t>
            </w:r>
          </w:p>
          <w:p>
            <w:pPr>
              <w:numPr>
                <w:ilvl w:val="0"/>
                <w:numId w:val="0"/>
              </w:numPr>
              <w:rPr>
                <w:rFonts w:hint="eastAsia"/>
                <w:vertAlign w:val="baseline"/>
                <w:lang w:val="en-US" w:eastAsia="zh-CN"/>
              </w:rPr>
            </w:pPr>
            <w:r>
              <w:rPr>
                <w:rFonts w:hint="eastAsia"/>
                <w:lang w:val="en-US" w:eastAsia="zh-CN"/>
              </w:rPr>
              <w:t>1.</w:t>
            </w:r>
            <w:r>
              <w:rPr>
                <w:rFonts w:hint="eastAsia"/>
              </w:rPr>
              <w:fldChar w:fldCharType="begin"/>
            </w:r>
            <w:r>
              <w:rPr>
                <w:rFonts w:hint="eastAsia"/>
              </w:rPr>
              <w:instrText xml:space="preserve"> HYPERLINK \l "T_系统提示信息1" </w:instrText>
            </w:r>
            <w:r>
              <w:rPr>
                <w:rFonts w:hint="eastAsia"/>
              </w:rPr>
              <w:fldChar w:fldCharType="separate"/>
            </w:r>
            <w:r>
              <w:rPr>
                <w:rStyle w:val="31"/>
                <w:rFonts w:hint="eastAsia"/>
              </w:rPr>
              <w:t>系统提示</w:t>
            </w:r>
            <w:r>
              <w:rPr>
                <w:rStyle w:val="31"/>
                <w:rFonts w:hint="eastAsia"/>
                <w:lang w:val="en-US" w:eastAsia="zh-CN"/>
              </w:rPr>
              <w:t>信息</w:t>
            </w:r>
            <w:r>
              <w:rPr>
                <w:rStyle w:val="31"/>
                <w:rFonts w:hint="eastAsia"/>
              </w:rPr>
              <w:t>：</w:t>
            </w:r>
            <w:r>
              <w:rPr>
                <w:rStyle w:val="31"/>
                <w:rFonts w:hint="eastAsia"/>
                <w:vertAlign w:val="baseline"/>
                <w:lang w:val="en-US" w:eastAsia="zh-CN"/>
              </w:rPr>
              <w:t>上传小于等于10个字符</w:t>
            </w:r>
            <w:r>
              <w:rPr>
                <w:rFonts w:hint="eastAsia"/>
              </w:rPr>
              <w:fldChar w:fldCharType="end"/>
            </w:r>
          </w:p>
          <w:p>
            <w:pPr>
              <w:numPr>
                <w:ilvl w:val="0"/>
                <w:numId w:val="0"/>
              </w:numPr>
              <w:rPr>
                <w:rFonts w:hint="eastAsia"/>
                <w:lang w:val="en-US" w:eastAsia="zh-CN"/>
              </w:rPr>
            </w:pPr>
            <w:r>
              <w:rPr>
                <w:rFonts w:hint="eastAsia"/>
                <w:lang w:val="en-US" w:eastAsia="zh-CN"/>
              </w:rPr>
              <w:t>2-9.0E3上传文件为空</w:t>
            </w:r>
          </w:p>
          <w:p>
            <w:pPr>
              <w:numPr>
                <w:ilvl w:val="0"/>
                <w:numId w:val="0"/>
              </w:numPr>
              <w:rPr>
                <w:rFonts w:hint="eastAsia"/>
                <w:lang w:val="en-US" w:eastAsia="zh-CN"/>
              </w:rPr>
            </w:pPr>
            <w:r>
              <w:rPr>
                <w:rFonts w:hint="eastAsia"/>
                <w:lang w:val="en-US" w:eastAsia="zh-CN"/>
              </w:rPr>
              <w:t>1.</w:t>
            </w:r>
            <w:r>
              <w:rPr>
                <w:rFonts w:hint="eastAsia"/>
              </w:rPr>
              <w:fldChar w:fldCharType="begin"/>
            </w:r>
            <w:r>
              <w:rPr>
                <w:rFonts w:hint="eastAsia"/>
              </w:rPr>
              <w:instrText xml:space="preserve"> HYPERLINK \l "T_系统提示信息2" </w:instrText>
            </w:r>
            <w:r>
              <w:rPr>
                <w:rFonts w:hint="eastAsia"/>
              </w:rPr>
              <w:fldChar w:fldCharType="separate"/>
            </w:r>
            <w:r>
              <w:rPr>
                <w:rStyle w:val="31"/>
                <w:rFonts w:hint="eastAsia"/>
              </w:rPr>
              <w:t>系统提示</w:t>
            </w:r>
            <w:r>
              <w:rPr>
                <w:rStyle w:val="31"/>
                <w:rFonts w:hint="eastAsia"/>
                <w:lang w:val="en-US" w:eastAsia="zh-CN"/>
              </w:rPr>
              <w:t>信息</w:t>
            </w:r>
            <w:r>
              <w:rPr>
                <w:rStyle w:val="31"/>
                <w:rFonts w:hint="eastAsia"/>
              </w:rPr>
              <w:t>：</w:t>
            </w:r>
            <w:r>
              <w:rPr>
                <w:rStyle w:val="31"/>
                <w:rFonts w:hint="eastAsia"/>
                <w:lang w:val="en-US" w:eastAsia="zh-CN"/>
              </w:rPr>
              <w:t>1.</w:t>
            </w:r>
            <w:r>
              <w:rPr>
                <w:rStyle w:val="31"/>
                <w:rFonts w:hint="eastAsia"/>
              </w:rPr>
              <w:t>系统提示</w:t>
            </w:r>
            <w:r>
              <w:rPr>
                <w:rStyle w:val="31"/>
                <w:rFonts w:hint="eastAsia"/>
                <w:lang w:val="en-US" w:eastAsia="zh-CN"/>
              </w:rPr>
              <w:t>信息</w:t>
            </w:r>
            <w:r>
              <w:rPr>
                <w:rStyle w:val="31"/>
                <w:rFonts w:hint="eastAsia"/>
              </w:rPr>
              <w:t>：</w:t>
            </w:r>
            <w:r>
              <w:rPr>
                <w:rStyle w:val="31"/>
                <w:rFonts w:hint="eastAsia"/>
                <w:vertAlign w:val="baseline"/>
                <w:lang w:val="en-US" w:eastAsia="zh-CN"/>
              </w:rPr>
              <w:t>文件过空或过小</w:t>
            </w:r>
            <w:r>
              <w:rPr>
                <w:rFonts w:hint="eastAsia"/>
              </w:rPr>
              <w:fldChar w:fldCharType="end"/>
            </w:r>
          </w:p>
          <w:p>
            <w:pPr>
              <w:numPr>
                <w:ilvl w:val="0"/>
                <w:numId w:val="0"/>
              </w:numPr>
              <w:rPr>
                <w:rFonts w:hint="eastAsia"/>
                <w:lang w:val="en-US" w:eastAsia="zh-CN"/>
              </w:rPr>
            </w:pPr>
            <w:r>
              <w:rPr>
                <w:rFonts w:hint="eastAsia"/>
                <w:lang w:val="en-US" w:eastAsia="zh-CN"/>
              </w:rPr>
              <w:t>2-9.0E4上传文件名称已存在</w:t>
            </w:r>
          </w:p>
          <w:p>
            <w:pPr>
              <w:numPr>
                <w:ilvl w:val="0"/>
                <w:numId w:val="0"/>
              </w:numPr>
              <w:rPr>
                <w:rFonts w:hint="eastAsia"/>
                <w:vertAlign w:val="baseline"/>
                <w:lang w:val="en-US" w:eastAsia="zh-CN"/>
              </w:rPr>
            </w:pPr>
            <w:r>
              <w:rPr>
                <w:rFonts w:hint="eastAsia"/>
                <w:lang w:val="en-US" w:eastAsia="zh-CN"/>
              </w:rPr>
              <w:t>1.</w:t>
            </w:r>
            <w:r>
              <w:rPr>
                <w:rFonts w:hint="eastAsia"/>
              </w:rPr>
              <w:t>系统提示</w:t>
            </w:r>
            <w:r>
              <w:rPr>
                <w:rFonts w:hint="eastAsia"/>
                <w:lang w:val="en-US" w:eastAsia="zh-CN"/>
              </w:rPr>
              <w:t>信息</w:t>
            </w:r>
            <w:r>
              <w:rPr>
                <w:rFonts w:hint="eastAsia"/>
              </w:rPr>
              <w:t>：</w:t>
            </w:r>
            <w:r>
              <w:rPr>
                <w:rFonts w:hint="eastAsia"/>
                <w:lang w:val="en-US" w:eastAsia="zh-CN"/>
              </w:rPr>
              <w:t>上传文件名称已存在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 xml:space="preserve">2-9.0 </w:t>
            </w:r>
            <w:r>
              <w:rPr>
                <w:rFonts w:hint="eastAsia"/>
                <w:lang w:val="en-US" w:eastAsia="zh-CN"/>
              </w:rPr>
              <w:t>文件的名称，描述和文件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 xml:space="preserve">2-9.0 </w:t>
            </w:r>
            <w:r>
              <w:rPr>
                <w:rFonts w:hint="eastAsia"/>
                <w:color w:val="000000" w:themeColor="text1"/>
                <w:vertAlign w:val="baseline"/>
                <w:lang w:val="en-US" w:eastAsia="zh-CN"/>
                <w14:textFill>
                  <w14:solidFill>
                    <w14:schemeClr w14:val="tx1"/>
                  </w14:solidFill>
                </w14:textFill>
              </w:rPr>
              <w:t>上传成功页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lang w:val="en-US" w:eastAsia="zh-CN"/>
              </w:rPr>
              <w:t>BR-T-5 文件大小符号要求且不为空，项目描述信息大于10个字符。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vertAlign w:val="baseline"/>
                <w:lang w:val="en-US" w:eastAsia="zh-CN"/>
              </w:rPr>
            </w:pPr>
          </w:p>
        </w:tc>
      </w:tr>
    </w:tbl>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CN"/>
        </w:rPr>
      </w:pPr>
      <w:bookmarkStart w:id="706" w:name="T_资料上传页"/>
      <w:r>
        <w:rPr>
          <w:rFonts w:hint="eastAsia"/>
          <w:color w:val="FF0000"/>
          <w:lang w:val="en-US" w:eastAsia="zh-CN"/>
        </w:rPr>
        <w:t>资料上传页</w:t>
      </w:r>
      <w:bookmarkEnd w:id="706"/>
      <w:r>
        <w:rPr>
          <w:rFonts w:hint="eastAsia"/>
          <w:color w:val="FF0000"/>
          <w:lang w:val="en-US" w:eastAsia="zh-CN"/>
        </w:rPr>
        <w:t>：</w:t>
      </w:r>
    </w:p>
    <w:p>
      <w:pPr>
        <w:keepNext w:val="0"/>
        <w:keepLines w:val="0"/>
        <w:widowControl/>
        <w:suppressLineNumbers w:val="0"/>
        <w:jc w:val="left"/>
      </w:pPr>
      <w:r>
        <w:drawing>
          <wp:inline distT="0" distB="0" distL="114300" distR="114300">
            <wp:extent cx="5269865" cy="3128645"/>
            <wp:effectExtent l="0" t="0" r="3175" b="1079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353"/>
                    <a:stretch>
                      <a:fillRect/>
                    </a:stretch>
                  </pic:blipFill>
                  <pic:spPr>
                    <a:xfrm>
                      <a:off x="0" y="0"/>
                      <a:ext cx="5269865" cy="3128645"/>
                    </a:xfrm>
                    <a:prstGeom prst="rect">
                      <a:avLst/>
                    </a:prstGeom>
                    <a:noFill/>
                    <a:ln w="9525">
                      <a:noFill/>
                    </a:ln>
                  </pic:spPr>
                </pic:pic>
              </a:graphicData>
            </a:graphic>
          </wp:inline>
        </w:drawing>
      </w:r>
    </w:p>
    <w:p>
      <w:pPr>
        <w:numPr>
          <w:ilvl w:val="0"/>
          <w:numId w:val="0"/>
        </w:numPr>
        <w:rPr>
          <w:rFonts w:hint="eastAsia"/>
          <w:color w:val="FF0000"/>
          <w:lang w:val="en-US" w:eastAsia="zh-CN"/>
        </w:rPr>
      </w:pPr>
      <w:r>
        <w:rPr>
          <w:rFonts w:hint="eastAsia"/>
          <w:color w:val="FF0000"/>
          <w:lang w:val="en-US" w:eastAsia="zh-CN"/>
        </w:rPr>
        <w:t>1.</w:t>
      </w:r>
      <w:bookmarkStart w:id="707" w:name="T_系统提示信息"/>
      <w:r>
        <w:rPr>
          <w:rFonts w:hint="eastAsia"/>
          <w:color w:val="FF0000"/>
        </w:rPr>
        <w:t>系统提示</w:t>
      </w:r>
      <w:r>
        <w:rPr>
          <w:rFonts w:hint="eastAsia"/>
          <w:color w:val="FF0000"/>
          <w:lang w:val="en-US" w:eastAsia="zh-CN"/>
        </w:rPr>
        <w:t>信息</w:t>
      </w:r>
      <w:bookmarkEnd w:id="707"/>
      <w:r>
        <w:rPr>
          <w:rFonts w:hint="eastAsia"/>
          <w:color w:val="FF0000"/>
        </w:rPr>
        <w:t>：</w:t>
      </w:r>
      <w:r>
        <w:rPr>
          <w:rFonts w:hint="eastAsia"/>
          <w:color w:val="FF0000"/>
          <w:lang w:val="en-US" w:eastAsia="zh-CN"/>
        </w:rPr>
        <w:t>上传文件名称已存在</w:t>
      </w:r>
    </w:p>
    <w:p>
      <w:pPr>
        <w:keepNext w:val="0"/>
        <w:keepLines w:val="0"/>
        <w:widowControl/>
        <w:suppressLineNumbers w:val="0"/>
        <w:jc w:val="left"/>
      </w:pPr>
      <w:r>
        <w:drawing>
          <wp:inline distT="0" distB="0" distL="114300" distR="114300">
            <wp:extent cx="2867025" cy="1628775"/>
            <wp:effectExtent l="0" t="0" r="13335" b="190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354"/>
                    <a:stretch>
                      <a:fillRect/>
                    </a:stretch>
                  </pic:blipFill>
                  <pic:spPr>
                    <a:xfrm>
                      <a:off x="0" y="0"/>
                      <a:ext cx="2867025" cy="1628775"/>
                    </a:xfrm>
                    <a:prstGeom prst="rect">
                      <a:avLst/>
                    </a:prstGeom>
                    <a:noFill/>
                    <a:ln w="9525">
                      <a:noFill/>
                    </a:ln>
                  </pic:spPr>
                </pic:pic>
              </a:graphicData>
            </a:graphic>
          </wp:inline>
        </w:drawing>
      </w:r>
    </w:p>
    <w:p>
      <w:pPr>
        <w:numPr>
          <w:ilvl w:val="0"/>
          <w:numId w:val="0"/>
        </w:numPr>
        <w:rPr>
          <w:color w:val="FF0000"/>
        </w:rPr>
      </w:pPr>
      <w:r>
        <w:rPr>
          <w:rFonts w:hint="eastAsia"/>
          <w:color w:val="FF0000"/>
          <w:lang w:val="en-US" w:eastAsia="zh-CN"/>
        </w:rPr>
        <w:t>1.</w:t>
      </w:r>
      <w:bookmarkStart w:id="708" w:name="T_系统提示信息1"/>
      <w:r>
        <w:rPr>
          <w:rFonts w:hint="eastAsia"/>
          <w:color w:val="FF0000"/>
        </w:rPr>
        <w:t>系统提示</w:t>
      </w:r>
      <w:r>
        <w:rPr>
          <w:rFonts w:hint="eastAsia"/>
          <w:color w:val="FF0000"/>
          <w:lang w:val="en-US" w:eastAsia="zh-CN"/>
        </w:rPr>
        <w:t>信息</w:t>
      </w:r>
      <w:bookmarkEnd w:id="708"/>
      <w:r>
        <w:rPr>
          <w:rFonts w:hint="eastAsia"/>
          <w:color w:val="FF0000"/>
        </w:rPr>
        <w:t>：</w:t>
      </w:r>
      <w:r>
        <w:rPr>
          <w:rFonts w:hint="eastAsia"/>
          <w:color w:val="FF0000"/>
          <w:vertAlign w:val="baseline"/>
          <w:lang w:val="en-US" w:eastAsia="zh-CN"/>
        </w:rPr>
        <w:t>上传文件大于300M</w:t>
      </w:r>
    </w:p>
    <w:p>
      <w:pPr>
        <w:keepNext w:val="0"/>
        <w:keepLines w:val="0"/>
        <w:widowControl/>
        <w:suppressLineNumbers w:val="0"/>
        <w:jc w:val="left"/>
      </w:pPr>
      <w:r>
        <w:drawing>
          <wp:inline distT="0" distB="0" distL="114300" distR="114300">
            <wp:extent cx="2867025" cy="1609725"/>
            <wp:effectExtent l="0" t="0" r="13335" b="571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355"/>
                    <a:stretch>
                      <a:fillRect/>
                    </a:stretch>
                  </pic:blipFill>
                  <pic:spPr>
                    <a:xfrm>
                      <a:off x="0" y="0"/>
                      <a:ext cx="2867025" cy="1609725"/>
                    </a:xfrm>
                    <a:prstGeom prst="rect">
                      <a:avLst/>
                    </a:prstGeom>
                    <a:noFill/>
                    <a:ln w="9525">
                      <a:noFill/>
                    </a:ln>
                  </pic:spPr>
                </pic:pic>
              </a:graphicData>
            </a:graphic>
          </wp:inline>
        </w:drawing>
      </w:r>
    </w:p>
    <w:p>
      <w:pPr>
        <w:numPr>
          <w:ilvl w:val="0"/>
          <w:numId w:val="0"/>
        </w:numPr>
        <w:rPr>
          <w:color w:val="FF0000"/>
          <w:lang w:val="en-US"/>
        </w:rPr>
      </w:pPr>
      <w:r>
        <w:rPr>
          <w:rFonts w:hint="eastAsia"/>
          <w:color w:val="FF0000"/>
          <w:lang w:val="en-US" w:eastAsia="zh-CN"/>
        </w:rPr>
        <w:t>1.</w:t>
      </w:r>
      <w:bookmarkStart w:id="709" w:name="T_系统提示信息2"/>
      <w:r>
        <w:rPr>
          <w:rFonts w:hint="eastAsia"/>
          <w:color w:val="FF0000"/>
        </w:rPr>
        <w:t>系统提示</w:t>
      </w:r>
      <w:r>
        <w:rPr>
          <w:rFonts w:hint="eastAsia"/>
          <w:color w:val="FF0000"/>
          <w:lang w:val="en-US" w:eastAsia="zh-CN"/>
        </w:rPr>
        <w:t>信息</w:t>
      </w:r>
      <w:bookmarkEnd w:id="709"/>
      <w:r>
        <w:rPr>
          <w:rFonts w:hint="eastAsia"/>
          <w:color w:val="FF0000"/>
        </w:rPr>
        <w:t>：</w:t>
      </w:r>
      <w:r>
        <w:rPr>
          <w:rFonts w:hint="eastAsia"/>
          <w:color w:val="FF0000"/>
          <w:vertAlign w:val="baseline"/>
          <w:lang w:val="en-US" w:eastAsia="zh-CN"/>
        </w:rPr>
        <w:t>文件过空或过小</w:t>
      </w:r>
    </w:p>
    <w:p>
      <w:pPr>
        <w:keepNext w:val="0"/>
        <w:keepLines w:val="0"/>
        <w:widowControl/>
        <w:suppressLineNumbers w:val="0"/>
        <w:jc w:val="left"/>
      </w:pPr>
    </w:p>
    <w:p>
      <w:pPr>
        <w:widowControl/>
        <w:jc w:val="left"/>
      </w:pPr>
      <w:r>
        <w:drawing>
          <wp:inline distT="0" distB="0" distL="114300" distR="114300">
            <wp:extent cx="2857500" cy="1647825"/>
            <wp:effectExtent l="0" t="0" r="7620" b="13335"/>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356"/>
                    <a:stretch>
                      <a:fillRect/>
                    </a:stretch>
                  </pic:blipFill>
                  <pic:spPr>
                    <a:xfrm>
                      <a:off x="0" y="0"/>
                      <a:ext cx="2857500" cy="16478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pPr>
        <w:widowControl/>
        <w:jc w:val="left"/>
      </w:pPr>
      <w:r>
        <w:drawing>
          <wp:inline distT="0" distB="0" distL="114300" distR="114300">
            <wp:extent cx="5269865" cy="3472815"/>
            <wp:effectExtent l="0" t="0" r="3175" b="190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357"/>
                    <a:stretch>
                      <a:fillRect/>
                    </a:stretch>
                  </pic:blipFill>
                  <pic:spPr>
                    <a:xfrm>
                      <a:off x="0" y="0"/>
                      <a:ext cx="5269865" cy="3472815"/>
                    </a:xfrm>
                    <a:prstGeom prst="rect">
                      <a:avLst/>
                    </a:prstGeom>
                    <a:noFill/>
                    <a:ln w="9525">
                      <a:noFill/>
                    </a:ln>
                  </pic:spPr>
                </pic:pic>
              </a:graphicData>
            </a:graphic>
          </wp:inline>
        </w:drawing>
      </w:r>
    </w:p>
    <w:p>
      <w:pPr>
        <w:pStyle w:val="4"/>
      </w:pPr>
      <w:bookmarkStart w:id="710" w:name="_Toc5337"/>
      <w:bookmarkStart w:id="711" w:name="_Toc20860"/>
      <w:r>
        <w:rPr>
          <w:rFonts w:hint="eastAsia"/>
        </w:rPr>
        <w:t>4.4.13</w:t>
      </w:r>
      <w:bookmarkEnd w:id="710"/>
      <w:r>
        <w:rPr>
          <w:rFonts w:hint="eastAsia"/>
          <w:lang w:val="en-US" w:eastAsia="zh-CN"/>
        </w:rPr>
        <w:t>教师对小组评价</w:t>
      </w:r>
      <w:bookmarkEnd w:id="711"/>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T-2-10</w:t>
            </w:r>
            <w:r>
              <w:t>,</w:t>
            </w:r>
            <w:r>
              <w:rPr>
                <w:rFonts w:hint="eastAsia"/>
                <w:lang w:val="en-US" w:eastAsia="zh-CN"/>
              </w:rPr>
              <w:t>教师对小组评价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vertAlign w:val="baseline"/>
                <w:lang w:val="en-US" w:eastAsia="zh-CN"/>
              </w:rPr>
              <w:t>3.项目已经完成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vertAlign w:val="baseline"/>
                <w:lang w:val="en-US" w:eastAsia="zh-C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color w:val="FF0000"/>
                <w:lang w:val="en-US"/>
              </w:rPr>
            </w:pPr>
            <w:r>
              <w:rPr>
                <w:rFonts w:hint="eastAsia"/>
                <w:lang w:val="en-US" w:eastAsia="zh-CN"/>
              </w:rPr>
              <w:t>2-10.0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项目主页面</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点击项目评价，进入项目评价首页</w:t>
            </w:r>
          </w:p>
          <w:p>
            <w:pPr>
              <w:rPr>
                <w:rFonts w:hint="eastAsia"/>
                <w:lang w:val="en-US" w:eastAsia="zh-CN"/>
              </w:rPr>
            </w:pPr>
            <w:r>
              <w:rPr>
                <w:rFonts w:hint="eastAsia"/>
                <w:lang w:val="en-US" w:eastAsia="zh-CN"/>
              </w:rPr>
              <w:t>2.点击项目评价分页，选择对小组的评价，进入</w:t>
            </w:r>
            <w:r>
              <w:rPr>
                <w:rFonts w:hint="eastAsia"/>
                <w:color w:val="FF0000"/>
                <w:lang w:val="en-US" w:eastAsia="zh-CN"/>
              </w:rPr>
              <w:fldChar w:fldCharType="begin"/>
            </w:r>
            <w:r>
              <w:rPr>
                <w:rFonts w:hint="eastAsia"/>
                <w:color w:val="FF0000"/>
                <w:lang w:val="en-US" w:eastAsia="zh-CN"/>
              </w:rPr>
              <w:instrText xml:space="preserve"> HYPERLINK \l "T_小组评价页" </w:instrText>
            </w:r>
            <w:r>
              <w:rPr>
                <w:rFonts w:hint="eastAsia"/>
                <w:color w:val="FF0000"/>
                <w:lang w:val="en-US" w:eastAsia="zh-CN"/>
              </w:rPr>
              <w:fldChar w:fldCharType="separate"/>
            </w:r>
            <w:r>
              <w:rPr>
                <w:rStyle w:val="31"/>
                <w:rFonts w:hint="eastAsia"/>
                <w:color w:val="FF0000"/>
                <w:lang w:val="en-US" w:eastAsia="zh-CN"/>
              </w:rPr>
              <w:t>小组评价页</w:t>
            </w:r>
            <w:r>
              <w:rPr>
                <w:rFonts w:hint="eastAsia"/>
                <w:color w:val="FF0000"/>
                <w:lang w:val="en-US" w:eastAsia="zh-CN"/>
              </w:rPr>
              <w:fldChar w:fldCharType="end"/>
            </w:r>
          </w:p>
          <w:p>
            <w:pPr>
              <w:rPr>
                <w:rFonts w:hint="eastAsia"/>
                <w:lang w:val="en-US" w:eastAsia="zh-CN"/>
              </w:rPr>
            </w:pPr>
            <w:r>
              <w:rPr>
                <w:rFonts w:hint="eastAsia"/>
                <w:lang w:val="en-US" w:eastAsia="zh-C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10</w:t>
            </w:r>
            <w:r>
              <w:rPr>
                <w:rFonts w:hint="eastAsia"/>
              </w:rPr>
              <w:t>.0E1</w:t>
            </w:r>
            <w:r>
              <w:rPr>
                <w:rFonts w:hint="eastAsia"/>
                <w:lang w:val="en-US" w:eastAsia="zh-CN"/>
              </w:rPr>
              <w:t>项目未完成，无法对小组进行评分</w:t>
            </w:r>
          </w:p>
          <w:p>
            <w:pPr>
              <w:numPr>
                <w:ilvl w:val="0"/>
                <w:numId w:val="0"/>
              </w:numPr>
              <w:ind w:left="0" w:leftChars="0" w:firstLine="0" w:firstLineChars="0"/>
              <w:rPr>
                <w:rFonts w:hint="eastAsia"/>
              </w:rPr>
            </w:pPr>
            <w:r>
              <w:rPr>
                <w:rFonts w:hint="eastAsia"/>
              </w:rPr>
              <w:t>1.系统提示信息：</w:t>
            </w:r>
            <w:r>
              <w:rPr>
                <w:rFonts w:hint="eastAsia"/>
                <w:lang w:val="en-US" w:eastAsia="zh-CN"/>
              </w:rPr>
              <w:t>该项目</w:t>
            </w:r>
            <w:r>
              <w:rPr>
                <w:rFonts w:hint="eastAsia"/>
                <w:vertAlign w:val="baseline"/>
                <w:lang w:val="en-US" w:eastAsia="zh-CN"/>
              </w:rPr>
              <w:t>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2-10.0 教师对小组的打分表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2-10.0 教师对小组的打分信息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rPr>
            </w:pPr>
          </w:p>
        </w:tc>
      </w:tr>
    </w:tbl>
    <w:p>
      <w:pPr>
        <w:keepNext w:val="0"/>
        <w:keepLines w:val="0"/>
        <w:widowControl/>
        <w:suppressLineNumbers w:val="0"/>
        <w:jc w:val="left"/>
      </w:pPr>
    </w:p>
    <w:p>
      <w:pPr>
        <w:rPr>
          <w:rFonts w:hint="eastAsia" w:eastAsiaTheme="minorEastAsia"/>
          <w:lang w:eastAsia="zh-CN"/>
        </w:rPr>
      </w:pPr>
      <w:bookmarkStart w:id="712" w:name="T_小组评价页"/>
      <w:r>
        <w:rPr>
          <w:rFonts w:hint="eastAsia"/>
          <w:color w:val="FF0000"/>
          <w:lang w:val="en-US" w:eastAsia="zh-CN"/>
        </w:rPr>
        <w:t>小组评价页</w:t>
      </w:r>
      <w:bookmarkEnd w:id="712"/>
      <w:r>
        <w:rPr>
          <w:rFonts w:hint="eastAsia"/>
          <w:color w:val="FF0000"/>
          <w:lang w:val="en-US" w:eastAsia="zh-CN"/>
        </w:rPr>
        <w:t>：</w:t>
      </w:r>
    </w:p>
    <w:p>
      <w:pPr>
        <w:keepNext w:val="0"/>
        <w:keepLines w:val="0"/>
        <w:widowControl/>
        <w:suppressLineNumbers w:val="0"/>
        <w:jc w:val="left"/>
      </w:pPr>
      <w:r>
        <w:drawing>
          <wp:inline distT="0" distB="0" distL="114300" distR="114300">
            <wp:extent cx="5273040" cy="3828415"/>
            <wp:effectExtent l="0" t="0" r="0" b="12065"/>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58"/>
                    <a:stretch>
                      <a:fillRect/>
                    </a:stretch>
                  </pic:blipFill>
                  <pic:spPr>
                    <a:xfrm>
                      <a:off x="0" y="0"/>
                      <a:ext cx="5273040" cy="38284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pPr>
        <w:widowControl/>
        <w:jc w:val="left"/>
      </w:pPr>
      <w:r>
        <w:drawing>
          <wp:inline distT="0" distB="0" distL="114300" distR="114300">
            <wp:extent cx="5269865" cy="3606800"/>
            <wp:effectExtent l="0" t="0" r="3175" b="5080"/>
            <wp:docPr id="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
                    <pic:cNvPicPr>
                      <a:picLocks noChangeAspect="1"/>
                    </pic:cNvPicPr>
                  </pic:nvPicPr>
                  <pic:blipFill>
                    <a:blip r:embed="rId359"/>
                    <a:stretch>
                      <a:fillRect/>
                    </a:stretch>
                  </pic:blipFill>
                  <pic:spPr>
                    <a:xfrm>
                      <a:off x="0" y="0"/>
                      <a:ext cx="5269865" cy="3606800"/>
                    </a:xfrm>
                    <a:prstGeom prst="rect">
                      <a:avLst/>
                    </a:prstGeom>
                    <a:noFill/>
                    <a:ln w="9525">
                      <a:noFill/>
                    </a:ln>
                  </pic:spPr>
                </pic:pic>
              </a:graphicData>
            </a:graphic>
          </wp:inline>
        </w:drawing>
      </w:r>
    </w:p>
    <w:p>
      <w:pPr>
        <w:pStyle w:val="4"/>
      </w:pPr>
      <w:bookmarkStart w:id="713" w:name="_Toc3772"/>
      <w:bookmarkStart w:id="714" w:name="_Toc19037"/>
      <w:r>
        <w:rPr>
          <w:rFonts w:hint="eastAsia"/>
        </w:rPr>
        <w:t>4.4.14</w:t>
      </w:r>
      <w:bookmarkEnd w:id="713"/>
      <w:r>
        <w:rPr>
          <w:rFonts w:hint="eastAsia"/>
          <w:lang w:val="en-US" w:eastAsia="zh-CN"/>
        </w:rPr>
        <w:t>教师对小组成员评价</w:t>
      </w:r>
      <w:bookmarkEnd w:id="714"/>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T-2-11</w:t>
            </w:r>
            <w:r>
              <w:t>,</w:t>
            </w:r>
            <w:r>
              <w:rPr>
                <w:rFonts w:hint="eastAsia"/>
                <w:lang w:val="en-US" w:eastAsia="zh-CN"/>
              </w:rPr>
              <w:t>教师对小组成员评价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vertAlign w:val="baseline"/>
                <w:lang w:val="en-US" w:eastAsia="zh-CN"/>
              </w:rPr>
              <w:t>3.任务已完成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vertAlign w:val="baseline"/>
                <w:lang w:val="en-US" w:eastAsia="zh-CN"/>
              </w:rPr>
              <w:t>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31" w:hRule="atLeast"/>
        </w:trPr>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color w:val="FF0000"/>
                <w:lang w:val="en-US"/>
              </w:rPr>
            </w:pPr>
            <w:r>
              <w:rPr>
                <w:rFonts w:hint="eastAsia"/>
                <w:lang w:val="en-US" w:eastAsia="zh-CN"/>
              </w:rPr>
              <w:t>2-11.0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项目主页面</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点击项目评价，进入项目评价首页</w:t>
            </w:r>
          </w:p>
          <w:p>
            <w:pPr>
              <w:rPr>
                <w:rFonts w:hint="eastAsia"/>
                <w:lang w:val="en-US" w:eastAsia="zh-CN"/>
              </w:rPr>
            </w:pPr>
            <w:r>
              <w:rPr>
                <w:rFonts w:hint="eastAsia"/>
                <w:lang w:val="en-US" w:eastAsia="zh-CN"/>
              </w:rPr>
              <w:t>2.点击项目评价分页，选择对任务（小组成员）的评价，进入</w:t>
            </w:r>
            <w:r>
              <w:rPr>
                <w:rFonts w:hint="eastAsia"/>
                <w:color w:val="FF0000"/>
                <w:lang w:val="en-US" w:eastAsia="zh-CN"/>
              </w:rPr>
              <w:fldChar w:fldCharType="begin"/>
            </w:r>
            <w:r>
              <w:rPr>
                <w:rFonts w:hint="eastAsia"/>
                <w:color w:val="FF0000"/>
                <w:lang w:val="en-US" w:eastAsia="zh-CN"/>
              </w:rPr>
              <w:instrText xml:space="preserve"> HYPERLINK \l "T_任务评价页1" </w:instrText>
            </w:r>
            <w:r>
              <w:rPr>
                <w:rFonts w:hint="eastAsia"/>
                <w:color w:val="FF0000"/>
                <w:lang w:val="en-US" w:eastAsia="zh-CN"/>
              </w:rPr>
              <w:fldChar w:fldCharType="separate"/>
            </w:r>
            <w:r>
              <w:rPr>
                <w:rStyle w:val="31"/>
                <w:rFonts w:hint="eastAsia"/>
                <w:color w:val="FF0000"/>
                <w:lang w:val="en-US" w:eastAsia="zh-CN"/>
              </w:rPr>
              <w:t>任务评价页</w:t>
            </w:r>
            <w:r>
              <w:rPr>
                <w:rFonts w:hint="eastAsia"/>
                <w:color w:val="FF0000"/>
                <w:lang w:val="en-US" w:eastAsia="zh-CN"/>
              </w:rPr>
              <w:fldChar w:fldCharType="end"/>
            </w:r>
          </w:p>
          <w:p>
            <w:pPr>
              <w:rPr>
                <w:rFonts w:hint="eastAsia"/>
                <w:lang w:val="en-US" w:eastAsia="zh-CN"/>
              </w:rPr>
            </w:pPr>
            <w:r>
              <w:rPr>
                <w:rFonts w:hint="eastAsia"/>
                <w:lang w:val="en-US" w:eastAsia="zh-C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10</w:t>
            </w:r>
            <w:r>
              <w:rPr>
                <w:rFonts w:hint="eastAsia"/>
              </w:rPr>
              <w:t>.0E1</w:t>
            </w:r>
            <w:r>
              <w:rPr>
                <w:rFonts w:hint="eastAsia"/>
                <w:lang w:val="en-US" w:eastAsia="zh-CN"/>
              </w:rPr>
              <w:t>该任务未完成，项目无法评价</w:t>
            </w:r>
          </w:p>
          <w:p>
            <w:pPr>
              <w:numPr>
                <w:ilvl w:val="0"/>
                <w:numId w:val="0"/>
              </w:numPr>
              <w:ind w:left="0" w:leftChars="0" w:firstLine="0" w:firstLineChars="0"/>
              <w:rPr>
                <w:rFonts w:hint="eastAsia"/>
              </w:rPr>
            </w:pPr>
            <w:r>
              <w:rPr>
                <w:rFonts w:hint="eastAsia"/>
              </w:rPr>
              <w:t>1.系统提示信息：</w:t>
            </w:r>
            <w:r>
              <w:rPr>
                <w:rFonts w:hint="eastAsia"/>
                <w:lang w:val="en-US" w:eastAsia="zh-CN"/>
              </w:rPr>
              <w:t>该阶段</w:t>
            </w:r>
            <w:r>
              <w:rPr>
                <w:rFonts w:hint="eastAsia"/>
                <w:vertAlign w:val="baseline"/>
                <w:lang w:val="en-US" w:eastAsia="zh-CN"/>
              </w:rPr>
              <w:t>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2-10.0 教师对任务的评价打分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lang w:val="en-US"/>
              </w:rPr>
            </w:pPr>
            <w:r>
              <w:rPr>
                <w:rFonts w:hint="eastAsia"/>
                <w:lang w:val="en-US" w:eastAsia="zh-CN"/>
              </w:rPr>
              <w:t>2-10.0 教师对任务的评价信息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rPr>
            </w:pPr>
          </w:p>
        </w:tc>
      </w:tr>
    </w:tbl>
    <w:p>
      <w:pPr>
        <w:keepNext w:val="0"/>
        <w:keepLines w:val="0"/>
        <w:widowControl/>
        <w:suppressLineNumbers w:val="0"/>
        <w:jc w:val="left"/>
        <w:rPr>
          <w:rFonts w:hint="eastAsia"/>
          <w:color w:val="FF0000"/>
          <w:lang w:val="en-US" w:eastAsia="zh-CN"/>
        </w:rPr>
      </w:pPr>
    </w:p>
    <w:p>
      <w:pPr>
        <w:keepNext w:val="0"/>
        <w:keepLines w:val="0"/>
        <w:widowControl/>
        <w:suppressLineNumbers w:val="0"/>
        <w:jc w:val="left"/>
      </w:pPr>
    </w:p>
    <w:p>
      <w:pPr>
        <w:keepNext w:val="0"/>
        <w:keepLines w:val="0"/>
        <w:widowControl/>
        <w:suppressLineNumbers w:val="0"/>
        <w:jc w:val="left"/>
        <w:rPr>
          <w:rFonts w:hint="eastAsia" w:eastAsiaTheme="minorEastAsia"/>
          <w:lang w:val="en-US" w:eastAsia="zh-CN"/>
        </w:rPr>
      </w:pPr>
      <w:bookmarkStart w:id="715" w:name="T_任务评价页"/>
      <w:bookmarkStart w:id="716" w:name="T_任务评价页1"/>
      <w:r>
        <w:rPr>
          <w:rFonts w:hint="eastAsia"/>
          <w:color w:val="FF0000"/>
          <w:lang w:val="en-US" w:eastAsia="zh-CN"/>
        </w:rPr>
        <w:t>任务评价页</w:t>
      </w:r>
      <w:bookmarkEnd w:id="715"/>
      <w:bookmarkEnd w:id="716"/>
      <w:r>
        <w:rPr>
          <w:rFonts w:hint="eastAsia"/>
          <w:color w:val="FF0000"/>
          <w:lang w:val="en-US" w:eastAsia="zh-CN"/>
        </w:rPr>
        <w:t>：</w:t>
      </w:r>
    </w:p>
    <w:p>
      <w:pPr>
        <w:keepNext w:val="0"/>
        <w:keepLines w:val="0"/>
        <w:widowControl/>
        <w:suppressLineNumbers w:val="0"/>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360"/>
                    <a:stretch>
                      <a:fillRect/>
                    </a:stretch>
                  </pic:blipFill>
                  <pic:spPr>
                    <a:xfrm>
                      <a:off x="0" y="0"/>
                      <a:ext cx="4785360" cy="4663440"/>
                    </a:xfrm>
                    <a:prstGeom prst="rect">
                      <a:avLst/>
                    </a:prstGeom>
                    <a:noFill/>
                    <a:ln w="9525">
                      <a:noFill/>
                    </a:ln>
                  </pic:spPr>
                </pic:pic>
              </a:graphicData>
            </a:graphic>
          </wp:inline>
        </w:drawing>
      </w:r>
    </w:p>
    <w:p>
      <w:pPr>
        <w:keepNext w:val="0"/>
        <w:keepLines w:val="0"/>
        <w:widowControl/>
        <w:suppressLineNumbers w:val="0"/>
        <w:jc w:val="left"/>
        <w:rPr>
          <w:rFonts w:hint="eastAsia"/>
          <w:lang w:val="en-US" w:eastAsia="zh-CN"/>
        </w:rPr>
      </w:pPr>
    </w:p>
    <w:p>
      <w:pPr>
        <w:keepNext w:val="0"/>
        <w:keepLines w:val="0"/>
        <w:widowControl/>
        <w:suppressLineNumbers w:val="0"/>
        <w:jc w:val="left"/>
        <w:rPr>
          <w:lang w:val="en-US" w:eastAsia="zh-CN"/>
        </w:rPr>
      </w:pPr>
      <w:r>
        <w:rPr>
          <w:rFonts w:hint="eastAsia"/>
          <w:color w:val="FF0000"/>
          <w:lang w:val="en-US" w:eastAsia="zh-CN"/>
        </w:rPr>
        <w:t>对话框图：</w:t>
      </w:r>
    </w:p>
    <w:p>
      <w:pPr>
        <w:widowControl/>
        <w:jc w:val="left"/>
      </w:pPr>
      <w:r>
        <w:drawing>
          <wp:inline distT="0" distB="0" distL="114300" distR="114300">
            <wp:extent cx="4114800" cy="3771900"/>
            <wp:effectExtent l="0" t="0" r="0" b="7620"/>
            <wp:docPr id="3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
                    <pic:cNvPicPr>
                      <a:picLocks noChangeAspect="1"/>
                    </pic:cNvPicPr>
                  </pic:nvPicPr>
                  <pic:blipFill>
                    <a:blip r:embed="rId361"/>
                    <a:stretch>
                      <a:fillRect/>
                    </a:stretch>
                  </pic:blipFill>
                  <pic:spPr>
                    <a:xfrm>
                      <a:off x="0" y="0"/>
                      <a:ext cx="4114800" cy="3771900"/>
                    </a:xfrm>
                    <a:prstGeom prst="rect">
                      <a:avLst/>
                    </a:prstGeom>
                    <a:noFill/>
                    <a:ln w="9525">
                      <a:noFill/>
                    </a:ln>
                  </pic:spPr>
                </pic:pic>
              </a:graphicData>
            </a:graphic>
          </wp:inline>
        </w:drawing>
      </w:r>
    </w:p>
    <w:p>
      <w:pPr>
        <w:pStyle w:val="4"/>
      </w:pPr>
      <w:bookmarkStart w:id="717" w:name="_Toc15566"/>
      <w:bookmarkStart w:id="718" w:name="_Toc19185"/>
      <w:r>
        <w:rPr>
          <w:rFonts w:hint="eastAsia"/>
        </w:rPr>
        <w:t>4.4.15教</w:t>
      </w:r>
      <w:bookmarkEnd w:id="717"/>
      <w:r>
        <w:rPr>
          <w:rFonts w:hint="eastAsia"/>
          <w:lang w:val="en-US" w:eastAsia="zh-CN"/>
        </w:rPr>
        <w:t>师查看评价信息</w:t>
      </w:r>
      <w:bookmarkEnd w:id="71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T-2-12</w:t>
            </w:r>
            <w:r>
              <w:t>,</w:t>
            </w:r>
            <w:r>
              <w:rPr>
                <w:rFonts w:hint="eastAsia"/>
                <w:lang w:val="en-US" w:eastAsia="zh-CN"/>
              </w:rPr>
              <w:t>教师查看评价信息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vertAlign w:val="baseline"/>
                <w:lang w:val="en-US" w:eastAsia="zh-CN"/>
              </w:rPr>
              <w:t>教师查看评价信息总览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教师进入评价首页|查看评价情况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lang w:val="en-US" w:eastAsia="zh-C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教师获取该项目评分情况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2-12.0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点击项目评价，进入</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"T_评价首页" </w:instrText>
            </w:r>
            <w:r>
              <w:rPr>
                <w:rFonts w:hint="eastAsia"/>
                <w:color w:val="FF0000"/>
                <w:vertAlign w:val="baseline"/>
                <w:lang w:val="en-US" w:eastAsia="zh-CN"/>
              </w:rPr>
              <w:fldChar w:fldCharType="separate"/>
            </w:r>
            <w:r>
              <w:rPr>
                <w:rStyle w:val="31"/>
                <w:rFonts w:hint="eastAsia"/>
                <w:color w:val="FF0000"/>
                <w:vertAlign w:val="baseline"/>
                <w:lang w:val="en-US" w:eastAsia="zh-CN"/>
              </w:rPr>
              <w:t>评价首页</w:t>
            </w:r>
            <w:r>
              <w:rPr>
                <w:rFonts w:hint="eastAsia"/>
                <w:color w:val="FF0000"/>
                <w:vertAlign w:val="baseline"/>
                <w:lang w:val="en-US" w:eastAsia="zh-CN"/>
              </w:rPr>
              <w:fldChar w:fldCharType="end"/>
            </w:r>
          </w:p>
          <w:p>
            <w:pPr>
              <w:rPr>
                <w:rFonts w:hint="eastAsia"/>
                <w:lang w:val="en-US" w:eastAsia="zh-CN"/>
              </w:rPr>
            </w:pPr>
            <w:r>
              <w:rPr>
                <w:rFonts w:hint="eastAsia"/>
                <w:lang w:val="en-US" w:eastAsia="zh-CN"/>
              </w:rPr>
              <w:t>2.查看项目各个维度的评分记录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2-12.1点击评价首页，进入</w:t>
            </w:r>
            <w:r>
              <w:rPr>
                <w:rFonts w:hint="eastAsia"/>
                <w:color w:val="000000" w:themeColor="text1"/>
                <w:vertAlign w:val="baseline"/>
                <w:lang w:val="en-US" w:eastAsia="zh-CN"/>
                <w14:textFill>
                  <w14:solidFill>
                    <w14:schemeClr w14:val="tx1"/>
                  </w14:solidFill>
                </w14:textFill>
              </w:rPr>
              <w:t>评价首页</w:t>
            </w:r>
          </w:p>
          <w:p>
            <w:pPr>
              <w:numPr>
                <w:ilvl w:val="0"/>
                <w:numId w:val="0"/>
              </w:numPr>
              <w:rPr>
                <w:rFonts w:hint="eastAsia"/>
                <w:vertAlign w:val="baseline"/>
                <w:lang w:val="en-US" w:eastAsia="zh-CN"/>
              </w:rPr>
            </w:pPr>
            <w:r>
              <w:rPr>
                <w:rFonts w:hint="eastAsia"/>
                <w:vertAlign w:val="baseline"/>
                <w:lang w:val="en-US" w:eastAsia="zh-CN"/>
              </w:rPr>
              <w:t>1.查看评价首页（折线图，表格）</w:t>
            </w:r>
          </w:p>
          <w:p>
            <w:pPr>
              <w:numPr>
                <w:ilvl w:val="0"/>
                <w:numId w:val="0"/>
              </w:numPr>
              <w:ind w:left="0" w:leftChars="0" w:firstLine="0" w:firstLineChars="0"/>
              <w:rPr>
                <w:rFonts w:hint="eastAsia"/>
                <w:color w:val="FF0000"/>
                <w:vertAlign w:val="baseline"/>
                <w:lang w:val="en-US" w:eastAsia="zh-CN"/>
              </w:rPr>
            </w:pPr>
            <w:r>
              <w:rPr>
                <w:rFonts w:hint="eastAsia"/>
                <w:vertAlign w:val="baseline"/>
                <w:lang w:val="en-US" w:eastAsia="zh-CN"/>
              </w:rPr>
              <w:t>2-12.2点击项目评价，进入</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"T_项目评价页" </w:instrText>
            </w:r>
            <w:r>
              <w:rPr>
                <w:rFonts w:hint="eastAsia"/>
                <w:color w:val="FF0000"/>
                <w:vertAlign w:val="baseline"/>
                <w:lang w:val="en-US" w:eastAsia="zh-CN"/>
              </w:rPr>
              <w:fldChar w:fldCharType="separate"/>
            </w:r>
            <w:r>
              <w:rPr>
                <w:rStyle w:val="31"/>
                <w:rFonts w:hint="eastAsia"/>
                <w:color w:val="FF0000"/>
                <w:vertAlign w:val="baseline"/>
                <w:lang w:val="en-US" w:eastAsia="zh-CN"/>
              </w:rPr>
              <w:t>项目评价页</w:t>
            </w:r>
            <w:r>
              <w:rPr>
                <w:rFonts w:hint="eastAsia"/>
                <w:color w:val="FF0000"/>
                <w:vertAlign w:val="baseline"/>
                <w:lang w:val="en-US" w:eastAsia="zh-CN"/>
              </w:rPr>
              <w:fldChar w:fldCharType="end"/>
            </w:r>
          </w:p>
          <w:p>
            <w:pPr>
              <w:numPr>
                <w:ilvl w:val="0"/>
                <w:numId w:val="0"/>
              </w:numPr>
              <w:ind w:left="0" w:leftChars="0" w:firstLine="0" w:firstLineChars="0"/>
              <w:rPr>
                <w:rFonts w:hint="eastAsia"/>
                <w:lang w:val="en-US"/>
              </w:rPr>
            </w:pPr>
            <w:r>
              <w:rPr>
                <w:rFonts w:hint="eastAsia"/>
                <w:vertAlign w:val="baseline"/>
                <w:lang w:val="en-US" w:eastAsia="zh-CN"/>
              </w:rPr>
              <w:t>1.查看评价情况（雷达图，柱状图）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ind w:left="0" w:leftChars="0" w:firstLine="0" w:firstLineChars="0"/>
              <w:rPr>
                <w:rFonts w:hint="eastAsia"/>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2-12.0 小组评价信息，小组成员评价信息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rPr>
            </w:pPr>
          </w:p>
        </w:tc>
      </w:tr>
    </w:tbl>
    <w:p>
      <w:pPr>
        <w:keepNext w:val="0"/>
        <w:keepLines w:val="0"/>
        <w:widowControl/>
        <w:suppressLineNumbers w:val="0"/>
        <w:jc w:val="left"/>
      </w:pPr>
    </w:p>
    <w:p>
      <w:pPr>
        <w:keepNext w:val="0"/>
        <w:keepLines w:val="0"/>
        <w:widowControl/>
        <w:suppressLineNumbers w:val="0"/>
        <w:jc w:val="left"/>
      </w:pPr>
      <w:r>
        <w:rPr>
          <w:rFonts w:hint="eastAsia"/>
          <w:color w:val="FF0000"/>
          <w:vertAlign w:val="baseline"/>
          <w:lang w:val="en-US" w:eastAsia="zh-CN"/>
        </w:rPr>
        <w:t>评价首页：</w:t>
      </w:r>
    </w:p>
    <w:p>
      <w:pPr>
        <w:keepNext w:val="0"/>
        <w:keepLines w:val="0"/>
        <w:widowControl/>
        <w:suppressLineNumbers w:val="0"/>
        <w:jc w:val="left"/>
      </w:pPr>
      <w:r>
        <w:drawing>
          <wp:inline distT="0" distB="0" distL="114300" distR="114300">
            <wp:extent cx="5269230" cy="5146675"/>
            <wp:effectExtent l="0" t="0" r="3810" b="4445"/>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62"/>
                    <a:stretch>
                      <a:fillRect/>
                    </a:stretch>
                  </pic:blipFill>
                  <pic:spPr>
                    <a:xfrm>
                      <a:off x="0" y="0"/>
                      <a:ext cx="5269230" cy="51466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bookmarkStart w:id="719" w:name="T_项目评价页"/>
      <w:r>
        <w:rPr>
          <w:rFonts w:hint="eastAsia"/>
          <w:color w:val="FF0000"/>
          <w:vertAlign w:val="baseline"/>
          <w:lang w:val="en-US" w:eastAsia="zh-CN"/>
        </w:rPr>
        <w:t>项目评价页</w:t>
      </w:r>
      <w:bookmarkEnd w:id="719"/>
      <w:r>
        <w:rPr>
          <w:rFonts w:hint="eastAsia"/>
          <w:color w:val="FF0000"/>
          <w:vertAlign w:val="baseline"/>
          <w:lang w:val="en-US" w:eastAsia="zh-CN"/>
        </w:rPr>
        <w:t>：</w:t>
      </w:r>
    </w:p>
    <w:p>
      <w:pPr>
        <w:keepNext w:val="0"/>
        <w:keepLines w:val="0"/>
        <w:widowControl/>
        <w:suppressLineNumbers w:val="0"/>
        <w:jc w:val="left"/>
      </w:pPr>
      <w:r>
        <w:drawing>
          <wp:inline distT="0" distB="0" distL="114300" distR="114300">
            <wp:extent cx="5269230" cy="4966335"/>
            <wp:effectExtent l="0" t="0" r="3810" b="1905"/>
            <wp:docPr id="3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
                    <pic:cNvPicPr>
                      <a:picLocks noChangeAspect="1"/>
                    </pic:cNvPicPr>
                  </pic:nvPicPr>
                  <pic:blipFill>
                    <a:blip r:embed="rId363"/>
                    <a:stretch>
                      <a:fillRect/>
                    </a:stretch>
                  </pic:blipFill>
                  <pic:spPr>
                    <a:xfrm>
                      <a:off x="0" y="0"/>
                      <a:ext cx="5269230" cy="496633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color w:val="FF0000"/>
          <w:lang w:val="en-US" w:eastAsia="zh-CN"/>
        </w:rPr>
        <w:t>对话框图：</w:t>
      </w:r>
    </w:p>
    <w:p>
      <w:pPr>
        <w:keepNext w:val="0"/>
        <w:keepLines w:val="0"/>
        <w:widowControl/>
        <w:suppressLineNumbers w:val="0"/>
        <w:jc w:val="left"/>
      </w:pPr>
      <w:r>
        <w:drawing>
          <wp:inline distT="0" distB="0" distL="114300" distR="114300">
            <wp:extent cx="5273675" cy="3599180"/>
            <wp:effectExtent l="0" t="0" r="14605" b="1270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364"/>
                    <a:stretch>
                      <a:fillRect/>
                    </a:stretch>
                  </pic:blipFill>
                  <pic:spPr>
                    <a:xfrm>
                      <a:off x="0" y="0"/>
                      <a:ext cx="5273675" cy="3599180"/>
                    </a:xfrm>
                    <a:prstGeom prst="rect">
                      <a:avLst/>
                    </a:prstGeom>
                    <a:noFill/>
                    <a:ln w="9525">
                      <a:noFill/>
                    </a:ln>
                  </pic:spPr>
                </pic:pic>
              </a:graphicData>
            </a:graphic>
          </wp:inline>
        </w:drawing>
      </w:r>
    </w:p>
    <w:p>
      <w:pPr>
        <w:widowControl/>
        <w:jc w:val="left"/>
      </w:pPr>
    </w:p>
    <w:p>
      <w:pPr>
        <w:pStyle w:val="4"/>
      </w:pPr>
      <w:bookmarkStart w:id="720" w:name="_Toc16981"/>
      <w:bookmarkStart w:id="721" w:name="_Toc5115"/>
      <w:r>
        <w:rPr>
          <w:rFonts w:hint="eastAsia"/>
        </w:rPr>
        <w:t>4.4.16教师</w:t>
      </w:r>
      <w:bookmarkEnd w:id="720"/>
      <w:r>
        <w:rPr>
          <w:rFonts w:hint="eastAsia"/>
          <w:lang w:val="en-US" w:eastAsia="zh-CN"/>
        </w:rPr>
        <w:t>查看评价标准</w:t>
      </w:r>
      <w:bookmarkEnd w:id="721"/>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T-2-13</w:t>
            </w:r>
            <w:r>
              <w:t>,</w:t>
            </w:r>
            <w:r>
              <w:rPr>
                <w:rFonts w:hint="eastAsia"/>
                <w:lang w:val="en-US" w:eastAsia="zh-C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vertAlign w:val="baseline"/>
                <w:lang w:val="en-US" w:eastAsia="zh-C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教师进入评价首页，查看评价要点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lang w:val="en-US" w:eastAsia="zh-C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color w:val="FF0000"/>
                <w:lang w:val="en-US" w:eastAsia="zh-CN"/>
              </w:rPr>
            </w:pPr>
            <w:r>
              <w:rPr>
                <w:rFonts w:hint="eastAsia"/>
                <w:lang w:val="en-US" w:eastAsia="zh-CN"/>
              </w:rPr>
              <w:t>2-13.0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color w:val="FF0000"/>
                <w:lang w:val="en-US" w:eastAsia="zh-CN"/>
              </w:rPr>
            </w:pPr>
            <w:r>
              <w:rPr>
                <w:rFonts w:hint="eastAsia"/>
                <w:lang w:val="en-US" w:eastAsia="zh-CN"/>
              </w:rPr>
              <w:t>1</w:t>
            </w:r>
            <w:r>
              <w:rPr>
                <w:rFonts w:hint="eastAsia"/>
              </w:rPr>
              <w:t>.</w:t>
            </w:r>
            <w:r>
              <w:rPr>
                <w:rFonts w:hint="eastAsia"/>
                <w:lang w:val="en-US" w:eastAsia="zh-CN"/>
              </w:rPr>
              <w:t>点击项目评价，进入</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"T_评价首页" </w:instrText>
            </w:r>
            <w:r>
              <w:rPr>
                <w:rFonts w:hint="eastAsia"/>
                <w:color w:val="FF0000"/>
                <w:vertAlign w:val="baseline"/>
                <w:lang w:val="en-US" w:eastAsia="zh-CN"/>
              </w:rPr>
              <w:fldChar w:fldCharType="separate"/>
            </w:r>
            <w:r>
              <w:rPr>
                <w:rStyle w:val="31"/>
                <w:rFonts w:hint="eastAsia"/>
                <w:color w:val="FF0000"/>
                <w:vertAlign w:val="baseline"/>
                <w:lang w:val="en-US" w:eastAsia="zh-CN"/>
              </w:rPr>
              <w:t>评价首页</w:t>
            </w:r>
            <w:r>
              <w:rPr>
                <w:rFonts w:hint="eastAsia"/>
                <w:color w:val="FF0000"/>
                <w:vertAlign w:val="baseline"/>
                <w:lang w:val="en-US" w:eastAsia="zh-CN"/>
              </w:rPr>
              <w:fldChar w:fldCharType="end"/>
            </w:r>
          </w:p>
          <w:p>
            <w:pPr>
              <w:rPr>
                <w:rFonts w:hint="eastAsia"/>
                <w:lang w:val="en-US" w:eastAsia="zh-CN"/>
              </w:rPr>
            </w:pPr>
            <w:r>
              <w:rPr>
                <w:rFonts w:hint="eastAsia"/>
                <w:lang w:val="en-US" w:eastAsia="zh-CN"/>
              </w:rPr>
              <w:t>2</w:t>
            </w:r>
            <w:r>
              <w:rPr>
                <w:rFonts w:hint="eastAsia"/>
              </w:rPr>
              <w:t>.</w:t>
            </w:r>
            <w:r>
              <w:rPr>
                <w:rFonts w:hint="eastAsia"/>
                <w:lang w:val="en-US" w:eastAsia="zh-CN"/>
              </w:rPr>
              <w:t>点击评价标准，进入</w:t>
            </w:r>
            <w:r>
              <w:rPr>
                <w:rFonts w:hint="eastAsia"/>
                <w:color w:val="FF0000"/>
                <w:lang w:val="en-US" w:eastAsia="zh-CN"/>
              </w:rPr>
              <w:fldChar w:fldCharType="begin"/>
            </w:r>
            <w:r>
              <w:rPr>
                <w:rFonts w:hint="eastAsia"/>
                <w:color w:val="FF0000"/>
                <w:lang w:val="en-US" w:eastAsia="zh-CN"/>
              </w:rPr>
              <w:instrText xml:space="preserve"> HYPERLINK \l "T_评价标准页" </w:instrText>
            </w:r>
            <w:r>
              <w:rPr>
                <w:rFonts w:hint="eastAsia"/>
                <w:color w:val="FF0000"/>
                <w:lang w:val="en-US" w:eastAsia="zh-CN"/>
              </w:rPr>
              <w:fldChar w:fldCharType="separate"/>
            </w:r>
            <w:r>
              <w:rPr>
                <w:rStyle w:val="31"/>
                <w:rFonts w:hint="eastAsia"/>
                <w:color w:val="FF0000"/>
                <w:lang w:val="en-US" w:eastAsia="zh-CN"/>
              </w:rPr>
              <w:t>评价标准页</w:t>
            </w:r>
            <w:r>
              <w:rPr>
                <w:rFonts w:hint="eastAsia"/>
                <w:color w:val="FF0000"/>
                <w:lang w:val="en-US" w:eastAsia="zh-CN"/>
              </w:rPr>
              <w:fldChar w:fldCharType="end"/>
            </w:r>
          </w:p>
          <w:p>
            <w:pPr>
              <w:rPr>
                <w:rFonts w:hint="eastAsia"/>
                <w:lang w:val="en-US" w:eastAsia="zh-CN"/>
              </w:rPr>
            </w:pPr>
            <w:r>
              <w:rPr>
                <w:rFonts w:hint="eastAsia"/>
                <w:lang w:val="en-US" w:eastAsia="zh-CN"/>
              </w:rPr>
              <w:t>2.查看项目评分标准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lang w:val="en-US"/>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ind w:left="0" w:leftChars="0" w:firstLine="0" w:firstLineChars="0"/>
              <w:rPr>
                <w:rFonts w:hint="eastAsia"/>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2-13.0 各项评分标准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rPr>
            </w:pPr>
          </w:p>
        </w:tc>
      </w:tr>
    </w:tbl>
    <w:p>
      <w:pPr>
        <w:rPr>
          <w:rFonts w:hint="eastAsia"/>
          <w:color w:val="FF0000"/>
          <w:lang w:val="en-US" w:eastAsia="zh-CN"/>
        </w:rPr>
      </w:pPr>
      <w:r>
        <w:rPr>
          <w:rFonts w:hint="eastAsia"/>
          <w:color w:val="FF0000"/>
          <w:vertAlign w:val="baseline"/>
          <w:lang w:val="en-US" w:eastAsia="zh-CN"/>
        </w:rPr>
        <w:t>评价首页：</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4894580" cy="3674110"/>
            <wp:effectExtent l="0" t="0" r="12700" b="1397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pic:cNvPicPr>
                  </pic:nvPicPr>
                  <pic:blipFill>
                    <a:blip r:embed="rId365"/>
                    <a:stretch>
                      <a:fillRect/>
                    </a:stretch>
                  </pic:blipFill>
                  <pic:spPr>
                    <a:xfrm>
                      <a:off x="0" y="0"/>
                      <a:ext cx="4894580" cy="3674110"/>
                    </a:xfrm>
                    <a:prstGeom prst="rect">
                      <a:avLst/>
                    </a:prstGeom>
                    <a:noFill/>
                    <a:ln w="9525">
                      <a:noFill/>
                    </a:ln>
                  </pic:spPr>
                </pic:pic>
              </a:graphicData>
            </a:graphic>
          </wp:inline>
        </w:drawing>
      </w:r>
    </w:p>
    <w:p>
      <w:pPr>
        <w:keepNext w:val="0"/>
        <w:keepLines w:val="0"/>
        <w:widowControl/>
        <w:suppressLineNumbers w:val="0"/>
        <w:jc w:val="left"/>
      </w:pPr>
      <w:bookmarkStart w:id="722" w:name="T_评价标准页"/>
      <w:r>
        <w:rPr>
          <w:rFonts w:hint="eastAsia"/>
          <w:color w:val="FF0000"/>
          <w:lang w:val="en-US" w:eastAsia="zh-CN"/>
        </w:rPr>
        <w:t>评价标准页</w:t>
      </w:r>
      <w:bookmarkEnd w:id="722"/>
      <w:r>
        <w:rPr>
          <w:rFonts w:hint="eastAsia"/>
          <w:color w:val="FF0000"/>
          <w:lang w:val="en-US" w:eastAsia="zh-CN"/>
        </w:rPr>
        <w:t>：</w:t>
      </w:r>
    </w:p>
    <w:p>
      <w:pPr>
        <w:keepNext w:val="0"/>
        <w:keepLines w:val="0"/>
        <w:widowControl/>
        <w:suppressLineNumbers w:val="0"/>
        <w:jc w:val="left"/>
      </w:pPr>
      <w:r>
        <w:drawing>
          <wp:inline distT="0" distB="0" distL="114300" distR="114300">
            <wp:extent cx="5139055" cy="4097020"/>
            <wp:effectExtent l="0" t="0" r="12065" b="2540"/>
            <wp:docPr id="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
                    <pic:cNvPicPr>
                      <a:picLocks noChangeAspect="1"/>
                    </pic:cNvPicPr>
                  </pic:nvPicPr>
                  <pic:blipFill>
                    <a:blip r:embed="rId366"/>
                    <a:stretch>
                      <a:fillRect/>
                    </a:stretch>
                  </pic:blipFill>
                  <pic:spPr>
                    <a:xfrm>
                      <a:off x="0" y="0"/>
                      <a:ext cx="5139055" cy="4097020"/>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color w:val="FF0000"/>
          <w:lang w:val="en-US" w:eastAsia="zh-CN"/>
        </w:rPr>
        <w:t>对话框图：</w:t>
      </w:r>
    </w:p>
    <w:p>
      <w:pPr>
        <w:keepNext w:val="0"/>
        <w:keepLines w:val="0"/>
        <w:widowControl/>
        <w:suppressLineNumbers w:val="0"/>
        <w:jc w:val="left"/>
      </w:pPr>
    </w:p>
    <w:p>
      <w:pPr>
        <w:widowControl/>
        <w:jc w:val="left"/>
        <w:rPr>
          <w:rFonts w:ascii="宋体" w:hAnsi="宋体" w:cs="宋体"/>
          <w:kern w:val="0"/>
          <w:sz w:val="24"/>
          <w:lang w:bidi="ar"/>
        </w:rPr>
      </w:pPr>
      <w:r>
        <w:drawing>
          <wp:inline distT="0" distB="0" distL="114300" distR="114300">
            <wp:extent cx="4305300" cy="3790950"/>
            <wp:effectExtent l="0" t="0" r="7620" b="3810"/>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67"/>
                    <a:stretch>
                      <a:fillRect/>
                    </a:stretch>
                  </pic:blipFill>
                  <pic:spPr>
                    <a:xfrm>
                      <a:off x="0" y="0"/>
                      <a:ext cx="4305300" cy="3790950"/>
                    </a:xfrm>
                    <a:prstGeom prst="rect">
                      <a:avLst/>
                    </a:prstGeom>
                    <a:noFill/>
                    <a:ln w="9525">
                      <a:noFill/>
                    </a:ln>
                  </pic:spPr>
                </pic:pic>
              </a:graphicData>
            </a:graphic>
          </wp:inline>
        </w:drawing>
      </w:r>
    </w:p>
    <w:p>
      <w:pPr>
        <w:pStyle w:val="4"/>
      </w:pPr>
      <w:bookmarkStart w:id="723" w:name="_Toc6588"/>
      <w:bookmarkStart w:id="724" w:name="_Toc29496"/>
      <w:r>
        <w:rPr>
          <w:rFonts w:hint="eastAsia"/>
        </w:rPr>
        <w:t>4.4.17</w:t>
      </w:r>
      <w:bookmarkEnd w:id="723"/>
      <w:r>
        <w:rPr>
          <w:rFonts w:hint="eastAsia"/>
          <w:lang w:val="en-US" w:eastAsia="zh-CN"/>
        </w:rPr>
        <w:t>教师下载评价标准</w:t>
      </w:r>
      <w:bookmarkEnd w:id="724"/>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T-2-14</w:t>
            </w:r>
            <w:r>
              <w:t>,</w:t>
            </w:r>
            <w:r>
              <w:rPr>
                <w:rFonts w:hint="eastAsia"/>
                <w:lang w:val="en-US" w:eastAsia="zh-C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vertAlign w:val="baseline"/>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vertAlign w:val="baseline"/>
                <w:lang w:val="en-US" w:eastAsia="zh-CN"/>
              </w:rPr>
              <w:t>教师</w:t>
            </w:r>
            <w:r>
              <w:rPr>
                <w:rFonts w:hint="eastAsia"/>
                <w:lang w:val="en-US" w:eastAsia="zh-CN"/>
              </w:rPr>
              <w:t>下载</w:t>
            </w:r>
            <w:r>
              <w:rPr>
                <w:rFonts w:hint="eastAsia"/>
                <w:vertAlign w:val="baseline"/>
                <w:lang w:val="en-US" w:eastAsia="zh-CN"/>
              </w:rPr>
              <w:t>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教师进入评价首页，</w:t>
            </w:r>
            <w:r>
              <w:rPr>
                <w:rFonts w:hint="eastAsia"/>
                <w:lang w:val="en-US" w:eastAsia="zh-CN"/>
              </w:rPr>
              <w:t>下载</w:t>
            </w:r>
            <w:r>
              <w:rPr>
                <w:rFonts w:hint="eastAsia"/>
                <w:vertAlign w:val="baseline"/>
                <w:lang w:val="en-US" w:eastAsia="zh-CN"/>
              </w:rPr>
              <w:t>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lang w:val="en-US" w:eastAsia="zh-C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color w:val="FF0000"/>
                <w:lang w:val="en-US" w:eastAsia="zh-CN"/>
              </w:rPr>
            </w:pPr>
            <w:r>
              <w:rPr>
                <w:rFonts w:hint="eastAsia"/>
                <w:lang w:val="en-US" w:eastAsia="zh-CN"/>
              </w:rPr>
              <w:t>2-14.0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color w:val="FF0000"/>
                <w:lang w:val="en-US" w:eastAsia="zh-CN"/>
              </w:rPr>
            </w:pPr>
            <w:r>
              <w:rPr>
                <w:rFonts w:hint="eastAsia"/>
                <w:lang w:val="en-US" w:eastAsia="zh-CN"/>
              </w:rPr>
              <w:t>1</w:t>
            </w:r>
            <w:r>
              <w:rPr>
                <w:rFonts w:hint="eastAsia"/>
              </w:rPr>
              <w:t>.</w:t>
            </w:r>
            <w:r>
              <w:rPr>
                <w:rFonts w:hint="eastAsia"/>
                <w:lang w:val="en-US" w:eastAsia="zh-CN"/>
              </w:rPr>
              <w:t>点击项目评价，进入</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"T_评价首页" </w:instrText>
            </w:r>
            <w:r>
              <w:rPr>
                <w:rFonts w:hint="eastAsia"/>
                <w:color w:val="FF0000"/>
                <w:vertAlign w:val="baseline"/>
                <w:lang w:val="en-US" w:eastAsia="zh-CN"/>
              </w:rPr>
              <w:fldChar w:fldCharType="separate"/>
            </w:r>
            <w:r>
              <w:rPr>
                <w:rStyle w:val="31"/>
                <w:rFonts w:hint="eastAsia"/>
                <w:color w:val="FF0000"/>
                <w:vertAlign w:val="baseline"/>
                <w:lang w:val="en-US" w:eastAsia="zh-CN"/>
              </w:rPr>
              <w:t>评价首页</w:t>
            </w:r>
            <w:r>
              <w:rPr>
                <w:rFonts w:hint="eastAsia"/>
                <w:color w:val="FF0000"/>
                <w:vertAlign w:val="baseline"/>
                <w:lang w:val="en-US" w:eastAsia="zh-CN"/>
              </w:rPr>
              <w:fldChar w:fldCharType="end"/>
            </w:r>
          </w:p>
          <w:p>
            <w:pPr>
              <w:rPr>
                <w:rFonts w:hint="eastAsia"/>
                <w:lang w:val="en-US" w:eastAsia="zh-CN"/>
              </w:rPr>
            </w:pPr>
            <w:r>
              <w:rPr>
                <w:rFonts w:hint="eastAsia"/>
                <w:lang w:val="en-US" w:eastAsia="zh-CN"/>
              </w:rPr>
              <w:t>2</w:t>
            </w:r>
            <w:r>
              <w:rPr>
                <w:rFonts w:hint="eastAsia"/>
              </w:rPr>
              <w:t>.</w:t>
            </w:r>
            <w:r>
              <w:rPr>
                <w:rFonts w:hint="eastAsia"/>
                <w:lang w:val="en-US" w:eastAsia="zh-CN"/>
              </w:rPr>
              <w:t>点击下载</w:t>
            </w:r>
          </w:p>
          <w:p>
            <w:pPr>
              <w:rPr>
                <w:rFonts w:hint="eastAsia"/>
                <w:lang w:val="en-US" w:eastAsia="zh-CN"/>
              </w:rPr>
            </w:pPr>
            <w:r>
              <w:rPr>
                <w:rFonts w:hint="eastAsia"/>
                <w:lang w:val="en-US" w:eastAsia="zh-CN"/>
              </w:rPr>
              <w:t>2.在本地得到该项目评分标准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lang w:val="en-US"/>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ind w:left="0" w:leftChars="0" w:firstLine="0" w:firstLineChars="0"/>
              <w:rPr>
                <w:rFonts w:hint="eastAsia"/>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lang w:val="en-US"/>
              </w:rPr>
            </w:pPr>
            <w:r>
              <w:rPr>
                <w:rFonts w:hint="eastAsia"/>
                <w:vertAlign w:val="baseline"/>
                <w:lang w:val="en-US" w:eastAsia="zh-CN"/>
              </w:rPr>
              <w:t xml:space="preserve">2-14.0 </w:t>
            </w:r>
            <w:r>
              <w:rPr>
                <w:rFonts w:hint="eastAsia"/>
                <w:lang w:val="en-US" w:eastAsia="zh-CN"/>
              </w:rPr>
              <w:t>项目评分标准文件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rPr>
            </w:pPr>
          </w:p>
        </w:tc>
      </w:tr>
    </w:tbl>
    <w:p>
      <w:pPr>
        <w:keepNext w:val="0"/>
        <w:keepLines w:val="0"/>
        <w:widowControl/>
        <w:suppressLineNumbers w:val="0"/>
        <w:jc w:val="left"/>
        <w:rPr>
          <w:rFonts w:hint="eastAsia" w:ascii="宋体" w:hAnsi="宋体" w:eastAsia="宋体" w:cs="宋体"/>
          <w:kern w:val="0"/>
          <w:sz w:val="24"/>
          <w:szCs w:val="24"/>
          <w:lang w:val="en-US" w:eastAsia="zh-CN" w:bidi="ar"/>
        </w:rPr>
      </w:pPr>
    </w:p>
    <w:p>
      <w:bookmarkStart w:id="725" w:name="T_评价首页"/>
      <w:r>
        <w:rPr>
          <w:rFonts w:hint="eastAsia"/>
          <w:color w:val="FF0000"/>
          <w:vertAlign w:val="baseline"/>
          <w:lang w:val="en-US" w:eastAsia="zh-CN"/>
        </w:rPr>
        <w:t>评价首页</w:t>
      </w:r>
      <w:bookmarkEnd w:id="725"/>
      <w:r>
        <w:rPr>
          <w:rFonts w:hint="eastAsia"/>
          <w:color w:val="FF0000"/>
          <w:vertAlign w:val="baseline"/>
          <w:lang w:val="en-US" w:eastAsia="zh-CN"/>
        </w:rPr>
        <w:t>：</w:t>
      </w:r>
    </w:p>
    <w:p>
      <w:r>
        <w:drawing>
          <wp:inline distT="0" distB="0" distL="114300" distR="114300">
            <wp:extent cx="5269865" cy="1577340"/>
            <wp:effectExtent l="0" t="0" r="3175" b="7620"/>
            <wp:docPr id="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6"/>
                    <pic:cNvPicPr>
                      <a:picLocks noChangeAspect="1"/>
                    </pic:cNvPicPr>
                  </pic:nvPicPr>
                  <pic:blipFill>
                    <a:blip r:embed="rId368"/>
                    <a:stretch>
                      <a:fillRect/>
                    </a:stretch>
                  </pic:blipFill>
                  <pic:spPr>
                    <a:xfrm>
                      <a:off x="0" y="0"/>
                      <a:ext cx="5269865" cy="157734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color w:val="FF0000"/>
          <w:lang w:val="en-US" w:eastAsia="zh-CN"/>
        </w:rPr>
        <w:t>对话框图：</w:t>
      </w:r>
    </w:p>
    <w:p>
      <w:pPr>
        <w:keepNext w:val="0"/>
        <w:keepLines w:val="0"/>
        <w:widowControl/>
        <w:suppressLineNumbers w:val="0"/>
        <w:jc w:val="left"/>
        <w:rPr>
          <w:rFonts w:hint="eastAsia" w:ascii="宋体" w:hAnsi="宋体" w:eastAsia="宋体" w:cs="宋体"/>
          <w:kern w:val="0"/>
          <w:sz w:val="24"/>
          <w:szCs w:val="24"/>
          <w:lang w:val="en-US" w:eastAsia="zh-CN" w:bidi="ar"/>
        </w:rPr>
      </w:pPr>
    </w:p>
    <w:p>
      <w:r>
        <w:drawing>
          <wp:inline distT="0" distB="0" distL="114300" distR="114300">
            <wp:extent cx="3705225" cy="3686175"/>
            <wp:effectExtent l="0" t="0" r="13335" b="1905"/>
            <wp:docPr id="3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4"/>
                    <pic:cNvPicPr>
                      <a:picLocks noChangeAspect="1"/>
                    </pic:cNvPicPr>
                  </pic:nvPicPr>
                  <pic:blipFill>
                    <a:blip r:embed="rId369"/>
                    <a:stretch>
                      <a:fillRect/>
                    </a:stretch>
                  </pic:blipFill>
                  <pic:spPr>
                    <a:xfrm>
                      <a:off x="0" y="0"/>
                      <a:ext cx="3705225" cy="3686175"/>
                    </a:xfrm>
                    <a:prstGeom prst="rect">
                      <a:avLst/>
                    </a:prstGeom>
                    <a:noFill/>
                    <a:ln w="9525">
                      <a:noFill/>
                    </a:ln>
                  </pic:spPr>
                </pic:pic>
              </a:graphicData>
            </a:graphic>
          </wp:inline>
        </w:drawing>
      </w:r>
    </w:p>
    <w:p>
      <w:pPr>
        <w:widowControl/>
        <w:jc w:val="left"/>
      </w:pPr>
    </w:p>
    <w:p>
      <w:pPr>
        <w:pStyle w:val="4"/>
      </w:pPr>
      <w:bookmarkStart w:id="726" w:name="_Toc22018"/>
      <w:bookmarkStart w:id="727" w:name="_Toc5727"/>
      <w:r>
        <w:rPr>
          <w:rFonts w:hint="eastAsia"/>
        </w:rPr>
        <w:t>4.4.18教师</w:t>
      </w:r>
      <w:bookmarkEnd w:id="726"/>
      <w:r>
        <w:rPr>
          <w:rFonts w:hint="eastAsia"/>
          <w:lang w:val="en-US" w:eastAsia="zh-CN"/>
        </w:rPr>
        <w:t>项目管理</w:t>
      </w:r>
      <w:bookmarkEnd w:id="727"/>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T-2-15</w:t>
            </w:r>
            <w:r>
              <w:t xml:space="preserve"> ,</w:t>
            </w:r>
            <w:r>
              <w:rPr>
                <w:rFonts w:hint="eastAsia"/>
                <w:lang w:val="en-US" w:eastAsia="zh-C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lang w:val="en-US" w:eastAsia="zh-CN"/>
              </w:rPr>
            </w:pPr>
            <w:r>
              <w:rPr>
                <w:rFonts w:hint="eastAsia"/>
                <w:lang w:val="en-US" w:eastAsia="zh-C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3.教师选择项目</w:t>
            </w:r>
          </w:p>
          <w:p>
            <w:pPr>
              <w:numPr>
                <w:ilvl w:val="0"/>
                <w:numId w:val="0"/>
              </w:numPr>
              <w:ind w:left="0" w:leftChars="0" w:firstLine="0" w:firstLineChars="0"/>
              <w:rPr>
                <w:rFonts w:hint="eastAsia"/>
                <w:lang w:val="en-US" w:eastAsia="zh-CN"/>
              </w:rPr>
            </w:pPr>
            <w:r>
              <w:rPr>
                <w:rFonts w:hint="eastAsia"/>
                <w:vertAlign w:val="baseline"/>
                <w:lang w:val="en-US" w:eastAsia="zh-CN"/>
              </w:rPr>
              <w:t>4.</w:t>
            </w:r>
            <w:r>
              <w:rPr>
                <w:rFonts w:hint="eastAsia"/>
                <w:highlight w:val="none"/>
                <w:vertAlign w:val="baseline"/>
                <w:lang w:val="en-US" w:eastAsia="zh-CN"/>
              </w:rPr>
              <w:t>教师在项目中担任指导者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rPr>
                <w:rFonts w:hint="eastAsia"/>
                <w:vertAlign w:val="baseline"/>
                <w:lang w:val="en-US" w:eastAsia="zh-CN"/>
              </w:rPr>
            </w:pPr>
            <w:r>
              <w:rPr>
                <w:rFonts w:hint="eastAsia"/>
                <w:lang w:val="en-US" w:eastAsia="zh-CN"/>
              </w:rPr>
              <w:t>1.项目开始/结束/暂停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color w:val="FF0000"/>
                <w:lang w:val="en-US"/>
              </w:rPr>
            </w:pPr>
            <w:r>
              <w:rPr>
                <w:rFonts w:hint="eastAsia"/>
                <w:lang w:val="en-US" w:eastAsia="zh-CN"/>
              </w:rPr>
              <w:t>2-15.0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点击项目管理，进入</w:t>
            </w:r>
            <w:r>
              <w:rPr>
                <w:rFonts w:hint="eastAsia"/>
                <w:color w:val="FF0000"/>
                <w:lang w:val="en-US" w:eastAsia="zh-CN"/>
              </w:rPr>
              <w:fldChar w:fldCharType="begin"/>
            </w:r>
            <w:r>
              <w:rPr>
                <w:rFonts w:hint="eastAsia"/>
                <w:color w:val="FF0000"/>
                <w:lang w:val="en-US" w:eastAsia="zh-CN"/>
              </w:rPr>
              <w:instrText xml:space="preserve"> HYPERLINK \l "T_项目管理主界面_项目未开始" </w:instrText>
            </w:r>
            <w:r>
              <w:rPr>
                <w:rFonts w:hint="eastAsia"/>
                <w:color w:val="FF0000"/>
                <w:lang w:val="en-US" w:eastAsia="zh-CN"/>
              </w:rPr>
              <w:fldChar w:fldCharType="separate"/>
            </w:r>
            <w:r>
              <w:rPr>
                <w:rStyle w:val="31"/>
                <w:rFonts w:hint="eastAsia"/>
                <w:color w:val="FF0000"/>
                <w:lang w:val="en-US" w:eastAsia="zh-CN"/>
              </w:rPr>
              <w:t>项目管理主界面</w:t>
            </w:r>
            <w:r>
              <w:rPr>
                <w:rFonts w:hint="eastAsia"/>
                <w:color w:val="FF0000"/>
                <w:lang w:val="en-US" w:eastAsia="zh-CN"/>
              </w:rPr>
              <w:fldChar w:fldCharType="end"/>
            </w:r>
          </w:p>
          <w:p>
            <w:pPr>
              <w:rPr>
                <w:rFonts w:hint="eastAsia"/>
                <w:lang w:val="en-US" w:eastAsia="zh-CN"/>
              </w:rPr>
            </w:pPr>
            <w:r>
              <w:rPr>
                <w:rFonts w:hint="eastAsia"/>
                <w:lang w:val="en-US" w:eastAsia="zh-CN"/>
              </w:rPr>
              <w:t>2.在项目情况处选择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w:t>
            </w:r>
            <w:r>
              <w:rPr>
                <w:rFonts w:hint="eastAsia"/>
                <w:vertAlign w:val="baseline"/>
                <w:lang w:val="en-US" w:eastAsia="zh-CN"/>
              </w:rPr>
              <w:fldChar w:fldCharType="begin"/>
            </w:r>
            <w:r>
              <w:rPr>
                <w:rFonts w:hint="eastAsia"/>
                <w:vertAlign w:val="baseline"/>
                <w:lang w:val="en-US" w:eastAsia="zh-CN"/>
              </w:rPr>
              <w:instrText xml:space="preserve"> HYPERLINK \l "T_项目管理主界面_项目未开始" </w:instrText>
            </w:r>
            <w:r>
              <w:rPr>
                <w:rFonts w:hint="eastAsia"/>
                <w:vertAlign w:val="baseline"/>
                <w:lang w:val="en-US" w:eastAsia="zh-CN"/>
              </w:rPr>
              <w:fldChar w:fldCharType="separate"/>
            </w:r>
            <w:r>
              <w:rPr>
                <w:rStyle w:val="31"/>
                <w:rFonts w:hint="eastAsia"/>
                <w:vertAlign w:val="baseline"/>
                <w:lang w:val="en-US" w:eastAsia="zh-CN"/>
              </w:rPr>
              <w:t>开始项目</w:t>
            </w:r>
            <w:r>
              <w:rPr>
                <w:rFonts w:hint="eastAsia"/>
                <w:vertAlign w:val="baseline"/>
                <w:lang w:val="en-US" w:eastAsia="zh-CN"/>
              </w:rPr>
              <w:fldChar w:fldCharType="end"/>
            </w:r>
          </w:p>
          <w:p>
            <w:pPr>
              <w:numPr>
                <w:ilvl w:val="0"/>
                <w:numId w:val="0"/>
              </w:numPr>
              <w:rPr>
                <w:rFonts w:hint="eastAsia"/>
                <w:vertAlign w:val="baseline"/>
                <w:lang w:val="en-US" w:eastAsia="zh-CN"/>
              </w:rPr>
            </w:pPr>
            <w:r>
              <w:rPr>
                <w:rFonts w:hint="eastAsia"/>
                <w:vertAlign w:val="baseline"/>
                <w:lang w:val="en-US" w:eastAsia="zh-CN"/>
              </w:rPr>
              <w:t>2.</w:t>
            </w:r>
            <w:r>
              <w:rPr>
                <w:rFonts w:hint="eastAsia"/>
                <w:vertAlign w:val="baseline"/>
                <w:lang w:val="en-US" w:eastAsia="zh-CN"/>
              </w:rPr>
              <w:fldChar w:fldCharType="begin"/>
            </w:r>
            <w:r>
              <w:rPr>
                <w:rFonts w:hint="eastAsia"/>
                <w:vertAlign w:val="baseline"/>
                <w:lang w:val="en-US" w:eastAsia="zh-CN"/>
              </w:rPr>
              <w:instrText xml:space="preserve"> HYPERLINK \l "T项目管理主界面_项目开始_" </w:instrText>
            </w:r>
            <w:r>
              <w:rPr>
                <w:rFonts w:hint="eastAsia"/>
                <w:vertAlign w:val="baseline"/>
                <w:lang w:val="en-US" w:eastAsia="zh-CN"/>
              </w:rPr>
              <w:fldChar w:fldCharType="separate"/>
            </w:r>
            <w:r>
              <w:rPr>
                <w:rStyle w:val="31"/>
                <w:rFonts w:hint="eastAsia"/>
                <w:vertAlign w:val="baseline"/>
                <w:lang w:val="en-US" w:eastAsia="zh-CN"/>
              </w:rPr>
              <w:t>结束项目</w:t>
            </w:r>
            <w:r>
              <w:rPr>
                <w:rFonts w:hint="eastAsia"/>
                <w:vertAlign w:val="baseline"/>
                <w:lang w:val="en-US" w:eastAsia="zh-CN"/>
              </w:rPr>
              <w:fldChar w:fldCharType="end"/>
            </w:r>
          </w:p>
          <w:p>
            <w:pPr>
              <w:numPr>
                <w:ilvl w:val="0"/>
                <w:numId w:val="0"/>
              </w:numPr>
              <w:ind w:left="0" w:leftChars="0" w:firstLine="0" w:firstLineChars="0"/>
              <w:rPr>
                <w:rFonts w:hint="eastAsia"/>
              </w:rPr>
            </w:pPr>
            <w:r>
              <w:rPr>
                <w:rFonts w:hint="eastAsia"/>
                <w:vertAlign w:val="baseline"/>
                <w:lang w:val="en-US" w:eastAsia="zh-CN"/>
              </w:rPr>
              <w:t>3.</w:t>
            </w:r>
            <w:r>
              <w:rPr>
                <w:rFonts w:hint="eastAsia"/>
                <w:vertAlign w:val="baseline"/>
                <w:lang w:val="en-US" w:eastAsia="zh-CN"/>
              </w:rPr>
              <w:fldChar w:fldCharType="begin"/>
            </w:r>
            <w:r>
              <w:rPr>
                <w:rFonts w:hint="eastAsia"/>
                <w:vertAlign w:val="baseline"/>
                <w:lang w:val="en-US" w:eastAsia="zh-CN"/>
              </w:rPr>
              <w:instrText xml:space="preserve"> HYPERLINK \l "T项目管理主界面_项目暂停" </w:instrText>
            </w:r>
            <w:r>
              <w:rPr>
                <w:rFonts w:hint="eastAsia"/>
                <w:vertAlign w:val="baseline"/>
                <w:lang w:val="en-US" w:eastAsia="zh-CN"/>
              </w:rPr>
              <w:fldChar w:fldCharType="separate"/>
            </w:r>
            <w:r>
              <w:rPr>
                <w:rStyle w:val="31"/>
                <w:rFonts w:hint="eastAsia"/>
                <w:vertAlign w:val="baseline"/>
                <w:lang w:val="en-US" w:eastAsia="zh-CN"/>
              </w:rPr>
              <w:t>暂停项目</w:t>
            </w:r>
            <w:r>
              <w:rPr>
                <w:rFonts w:hint="eastAsia"/>
                <w:vertAlign w:val="baseline"/>
                <w:lang w:val="en-US" w:eastAsia="zh-CN"/>
              </w:rPr>
              <w:fldChar w:fldCharType="end"/>
            </w:r>
            <w:r>
              <w:rPr>
                <w:rFonts w:hint="eastAsia"/>
                <w:vertAlign w:val="baseline"/>
                <w:lang w:val="en-US" w:eastAsia="zh-CN"/>
              </w:rPr>
              <w:t>（指导者特有）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lang w:val="en-US"/>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eastAsiaTheme="minorEastAsia"/>
                <w:lang w:val="en-US" w:eastAsia="zh-CN"/>
              </w:rPr>
            </w:pPr>
            <w:r>
              <w:rPr>
                <w:rFonts w:hint="eastAsia"/>
                <w:lang w:val="en-US" w:eastAsia="zh-CN"/>
              </w:rPr>
              <w:t>2-15.0 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
      <w:pPr>
        <w:rPr>
          <w:rFonts w:hint="eastAsia"/>
          <w:color w:val="FF0000"/>
          <w:lang w:val="en-US" w:eastAsia="zh-CN"/>
        </w:rPr>
      </w:pPr>
      <w:bookmarkStart w:id="728" w:name="T_项目管理主界面_项目未开始"/>
      <w:r>
        <w:rPr>
          <w:rFonts w:hint="eastAsia"/>
          <w:color w:val="FF0000"/>
          <w:lang w:val="en-US" w:eastAsia="zh-CN"/>
        </w:rPr>
        <w:t>项目管理主界面（项目未开始）</w:t>
      </w:r>
      <w:bookmarkEnd w:id="728"/>
      <w:r>
        <w:rPr>
          <w:rFonts w:hint="eastAsia"/>
          <w:color w:val="FF0000"/>
          <w:lang w:val="en-US" w:eastAsia="zh-CN"/>
        </w:rPr>
        <w:t>：</w:t>
      </w:r>
    </w:p>
    <w:p>
      <w:r>
        <w:drawing>
          <wp:inline distT="0" distB="0" distL="114300" distR="114300">
            <wp:extent cx="5272405" cy="3797300"/>
            <wp:effectExtent l="0" t="0" r="635" b="12700"/>
            <wp:docPr id="3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8"/>
                    <pic:cNvPicPr>
                      <a:picLocks noChangeAspect="1"/>
                    </pic:cNvPicPr>
                  </pic:nvPicPr>
                  <pic:blipFill>
                    <a:blip r:embed="rId370"/>
                    <a:stretch>
                      <a:fillRect/>
                    </a:stretch>
                  </pic:blipFill>
                  <pic:spPr>
                    <a:xfrm>
                      <a:off x="0" y="0"/>
                      <a:ext cx="5272405" cy="3797300"/>
                    </a:xfrm>
                    <a:prstGeom prst="rect">
                      <a:avLst/>
                    </a:prstGeom>
                    <a:noFill/>
                    <a:ln w="9525">
                      <a:noFill/>
                    </a:ln>
                  </pic:spPr>
                </pic:pic>
              </a:graphicData>
            </a:graphic>
          </wp:inline>
        </w:drawing>
      </w:r>
    </w:p>
    <w:p/>
    <w:p/>
    <w:p/>
    <w:p/>
    <w:p/>
    <w:p/>
    <w:p/>
    <w:p/>
    <w:p/>
    <w:p/>
    <w:p/>
    <w:p>
      <w:pPr>
        <w:rPr>
          <w:rFonts w:hint="eastAsia"/>
          <w:color w:val="FF0000"/>
          <w:lang w:val="en-US" w:eastAsia="zh-CN"/>
        </w:rPr>
      </w:pPr>
      <w:bookmarkStart w:id="729" w:name="T项目管理主界面_项目开始_"/>
      <w:r>
        <w:rPr>
          <w:rFonts w:hint="eastAsia"/>
          <w:color w:val="FF0000"/>
          <w:lang w:val="en-US" w:eastAsia="zh-CN"/>
        </w:rPr>
        <w:t>项目管理主界面（项目开始）</w:t>
      </w:r>
      <w:bookmarkEnd w:id="729"/>
      <w:r>
        <w:rPr>
          <w:rFonts w:hint="eastAsia"/>
          <w:color w:val="FF0000"/>
          <w:lang w:val="en-US" w:eastAsia="zh-CN"/>
        </w:rPr>
        <w:t>：</w:t>
      </w:r>
    </w:p>
    <w:p/>
    <w:p>
      <w:r>
        <w:drawing>
          <wp:inline distT="0" distB="0" distL="114300" distR="114300">
            <wp:extent cx="5273040" cy="3830955"/>
            <wp:effectExtent l="0" t="0" r="0" b="9525"/>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371"/>
                    <a:stretch>
                      <a:fillRect/>
                    </a:stretch>
                  </pic:blipFill>
                  <pic:spPr>
                    <a:xfrm>
                      <a:off x="0" y="0"/>
                      <a:ext cx="5273040" cy="3830955"/>
                    </a:xfrm>
                    <a:prstGeom prst="rect">
                      <a:avLst/>
                    </a:prstGeom>
                    <a:noFill/>
                    <a:ln w="9525">
                      <a:noFill/>
                    </a:ln>
                  </pic:spPr>
                </pic:pic>
              </a:graphicData>
            </a:graphic>
          </wp:inline>
        </w:drawing>
      </w:r>
    </w:p>
    <w:p>
      <w:pPr>
        <w:rPr>
          <w:rFonts w:hint="eastAsia"/>
          <w:color w:val="FF0000"/>
          <w:lang w:val="en-US" w:eastAsia="zh-CN"/>
        </w:rPr>
      </w:pPr>
      <w:bookmarkStart w:id="730" w:name="T项目管理主界面_项目暂停"/>
      <w:r>
        <w:rPr>
          <w:rFonts w:hint="eastAsia"/>
          <w:color w:val="FF0000"/>
          <w:lang w:val="en-US" w:eastAsia="zh-CN"/>
        </w:rPr>
        <w:t>项目管理主界面（项目暂停）</w:t>
      </w:r>
      <w:bookmarkEnd w:id="730"/>
      <w:r>
        <w:rPr>
          <w:rFonts w:hint="eastAsia"/>
          <w:color w:val="FF0000"/>
          <w:lang w:val="en-US" w:eastAsia="zh-CN"/>
        </w:rPr>
        <w:t>：</w:t>
      </w:r>
    </w:p>
    <w:p>
      <w:pPr>
        <w:rPr>
          <w:rFonts w:hint="eastAsia"/>
          <w:color w:val="FF0000"/>
          <w:lang w:val="en-US" w:eastAsia="zh-CN"/>
        </w:rPr>
      </w:pPr>
      <w:r>
        <w:drawing>
          <wp:inline distT="0" distB="0" distL="114300" distR="114300">
            <wp:extent cx="5269865" cy="3851910"/>
            <wp:effectExtent l="0" t="0" r="3175" b="381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372"/>
                    <a:stretch>
                      <a:fillRect/>
                    </a:stretch>
                  </pic:blipFill>
                  <pic:spPr>
                    <a:xfrm>
                      <a:off x="0" y="0"/>
                      <a:ext cx="5269865" cy="385191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对话框图：</w:t>
      </w:r>
    </w:p>
    <w:p>
      <w:r>
        <w:drawing>
          <wp:inline distT="0" distB="0" distL="114300" distR="114300">
            <wp:extent cx="4010025" cy="4724400"/>
            <wp:effectExtent l="0" t="0" r="13335" b="0"/>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73"/>
                    <a:stretch>
                      <a:fillRect/>
                    </a:stretch>
                  </pic:blipFill>
                  <pic:spPr>
                    <a:xfrm>
                      <a:off x="0" y="0"/>
                      <a:ext cx="4010025" cy="4724400"/>
                    </a:xfrm>
                    <a:prstGeom prst="rect">
                      <a:avLst/>
                    </a:prstGeom>
                    <a:noFill/>
                    <a:ln w="9525">
                      <a:noFill/>
                    </a:ln>
                  </pic:spPr>
                </pic:pic>
              </a:graphicData>
            </a:graphic>
          </wp:inline>
        </w:drawing>
      </w:r>
    </w:p>
    <w:p>
      <w:pPr>
        <w:widowControl/>
        <w:jc w:val="left"/>
      </w:pPr>
    </w:p>
    <w:p>
      <w:pPr>
        <w:pStyle w:val="4"/>
      </w:pPr>
      <w:bookmarkStart w:id="731" w:name="_Toc10861"/>
      <w:bookmarkStart w:id="732" w:name="_Toc23168"/>
      <w:r>
        <w:rPr>
          <w:rFonts w:hint="eastAsia"/>
        </w:rPr>
        <w:t>4.4.19</w:t>
      </w:r>
      <w:bookmarkEnd w:id="731"/>
      <w:r>
        <w:rPr>
          <w:rFonts w:hint="eastAsia"/>
          <w:lang w:val="en-US" w:eastAsia="zh-CN"/>
        </w:rPr>
        <w:t>教师进行小组成员管理</w:t>
      </w:r>
      <w:bookmarkEnd w:id="732"/>
    </w:p>
    <w:p>
      <w:pPr>
        <w:keepNext w:val="0"/>
        <w:keepLines w:val="0"/>
        <w:widowControl/>
        <w:suppressLineNumbers w:val="0"/>
        <w:jc w:val="left"/>
        <w:rPr>
          <w:rFonts w:hint="eastAsia" w:ascii="宋体" w:hAnsi="宋体" w:eastAsia="宋体" w:cs="宋体"/>
          <w:kern w:val="0"/>
          <w:sz w:val="24"/>
          <w:szCs w:val="24"/>
          <w:lang w:val="en-US" w:eastAsia="zh-CN"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T-2-16</w:t>
            </w:r>
            <w:r>
              <w:t xml:space="preserve"> ,</w:t>
            </w:r>
            <w:r>
              <w:rPr>
                <w:rFonts w:hint="eastAsia"/>
                <w:lang w:val="en-US" w:eastAsia="zh-CN"/>
              </w:rPr>
              <w:t>小组成员管理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教师对小组成员进行管理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lang w:val="en-US" w:eastAsia="zh-CN"/>
              </w:rPr>
            </w:pPr>
            <w:r>
              <w:rPr>
                <w:rFonts w:hint="eastAsia"/>
                <w:lang w:val="en-US" w:eastAsia="zh-CN"/>
              </w:rPr>
              <w:t>教师进入项目管理，对小组成员改动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3.教师为项目创建者或PM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highlight w:val="none"/>
                <w:lang w:val="en-US" w:eastAsia="zh-CN"/>
              </w:rPr>
              <w:t>1.教师更改小组成员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color w:val="FF0000"/>
                <w:lang w:val="en-US"/>
              </w:rPr>
            </w:pPr>
            <w:r>
              <w:rPr>
                <w:rFonts w:hint="eastAsia"/>
                <w:lang w:val="en-US" w:eastAsia="zh-CN"/>
              </w:rPr>
              <w:t>2-16.0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lang w:val="en-US" w:eastAsia="zh-CN"/>
              </w:rPr>
            </w:pPr>
            <w:r>
              <w:rPr>
                <w:rFonts w:hint="eastAsia"/>
                <w:lang w:val="en-US" w:eastAsia="zh-CN"/>
              </w:rPr>
              <w:t>1</w:t>
            </w:r>
            <w:r>
              <w:rPr>
                <w:rFonts w:hint="eastAsia"/>
              </w:rPr>
              <w:t>.</w:t>
            </w:r>
            <w:r>
              <w:rPr>
                <w:rFonts w:hint="eastAsia"/>
                <w:lang w:val="en-US" w:eastAsia="zh-CN"/>
              </w:rPr>
              <w:t>点击项目管理，进入</w:t>
            </w:r>
            <w:r>
              <w:rPr>
                <w:rFonts w:hint="eastAsia"/>
                <w:color w:val="FF0000"/>
                <w:lang w:val="en-US" w:eastAsia="zh-CN"/>
              </w:rPr>
              <w:fldChar w:fldCharType="begin"/>
            </w:r>
            <w:r>
              <w:rPr>
                <w:rFonts w:hint="eastAsia"/>
                <w:color w:val="FF0000"/>
                <w:lang w:val="en-US" w:eastAsia="zh-CN"/>
              </w:rPr>
              <w:instrText xml:space="preserve"> HYPERLINK \l "T_项目管理主界面（项目未开始）" </w:instrText>
            </w:r>
            <w:r>
              <w:rPr>
                <w:rFonts w:hint="eastAsia"/>
                <w:color w:val="FF0000"/>
                <w:lang w:val="en-US" w:eastAsia="zh-CN"/>
              </w:rPr>
              <w:fldChar w:fldCharType="separate"/>
            </w:r>
            <w:r>
              <w:rPr>
                <w:rStyle w:val="31"/>
                <w:rFonts w:hint="eastAsia"/>
                <w:color w:val="FF0000"/>
                <w:lang w:val="en-US" w:eastAsia="zh-CN"/>
              </w:rPr>
              <w:t>项目管理主界面</w:t>
            </w:r>
            <w:r>
              <w:rPr>
                <w:rFonts w:hint="eastAsia"/>
                <w:color w:val="FF0000"/>
                <w:lang w:val="en-US" w:eastAsia="zh-CN"/>
              </w:rPr>
              <w:fldChar w:fldCharType="end"/>
            </w:r>
          </w:p>
          <w:p>
            <w:pPr>
              <w:rPr>
                <w:rFonts w:hint="eastAsia"/>
                <w:lang w:val="en-US" w:eastAsia="zh-CN"/>
              </w:rPr>
            </w:pPr>
            <w:r>
              <w:rPr>
                <w:rFonts w:hint="eastAsia"/>
                <w:lang w:val="en-US" w:eastAsia="zh-CN"/>
              </w:rPr>
              <w:t>2.在申请列表下选择成员</w:t>
            </w:r>
          </w:p>
          <w:p>
            <w:pPr>
              <w:rPr>
                <w:rFonts w:hint="eastAsia"/>
                <w:lang w:val="en-US" w:eastAsia="zh-CN"/>
              </w:rPr>
            </w:pPr>
            <w:r>
              <w:rPr>
                <w:rFonts w:hint="eastAsia"/>
                <w:lang w:val="en-US" w:eastAsia="zh-CN"/>
              </w:rPr>
              <w:t>3.点击同意</w:t>
            </w:r>
          </w:p>
          <w:p>
            <w:pPr>
              <w:rPr>
                <w:rFonts w:hint="eastAsia"/>
                <w:lang w:val="en-US" w:eastAsia="zh-CN"/>
              </w:rPr>
            </w:pPr>
            <w:r>
              <w:rPr>
                <w:rFonts w:hint="eastAsia"/>
                <w:lang w:val="en-US" w:eastAsia="zh-CN"/>
              </w:rPr>
              <w:t>4.该成员成为该项目的成员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lang w:val="en-US" w:eastAsia="zh-CN"/>
              </w:rPr>
            </w:pPr>
            <w:r>
              <w:rPr>
                <w:rFonts w:hint="eastAsia"/>
                <w:lang w:val="en-US" w:eastAsia="zh-CN"/>
              </w:rPr>
              <w:t>2-16.1 教师也可以申请职位</w:t>
            </w:r>
          </w:p>
          <w:p>
            <w:pPr>
              <w:numPr>
                <w:ilvl w:val="0"/>
                <w:numId w:val="0"/>
              </w:numPr>
              <w:ind w:left="0" w:leftChars="0" w:firstLine="0" w:firstLineChars="0"/>
              <w:rPr>
                <w:rFonts w:hint="eastAsia"/>
                <w:lang w:val="en-US" w:eastAsia="zh-CN"/>
              </w:rPr>
            </w:pPr>
            <w:r>
              <w:rPr>
                <w:rFonts w:hint="eastAsia"/>
                <w:lang w:val="en-US" w:eastAsia="zh-CN"/>
              </w:rPr>
              <w:t>1.点击申请按钮</w:t>
            </w:r>
          </w:p>
          <w:p>
            <w:pPr>
              <w:numPr>
                <w:ilvl w:val="0"/>
                <w:numId w:val="0"/>
              </w:numPr>
              <w:ind w:left="0" w:leftChars="0" w:firstLine="0" w:firstLineChars="0"/>
              <w:rPr>
                <w:rFonts w:hint="eastAsia"/>
                <w:color w:val="FF0000"/>
                <w:lang w:val="en-US" w:eastAsia="zh-CN"/>
              </w:rPr>
            </w:pPr>
            <w:r>
              <w:rPr>
                <w:rFonts w:hint="eastAsia"/>
                <w:lang w:val="en-US" w:eastAsia="zh-CN"/>
              </w:rPr>
              <w:t>2.成为特定角色，进入</w:t>
            </w:r>
            <w:r>
              <w:rPr>
                <w:rFonts w:hint="eastAsia"/>
                <w:color w:val="FF0000"/>
                <w:lang w:val="en-US" w:eastAsia="zh-CN"/>
              </w:rPr>
              <w:fldChar w:fldCharType="begin"/>
            </w:r>
            <w:r>
              <w:rPr>
                <w:rFonts w:hint="eastAsia"/>
                <w:color w:val="FF0000"/>
                <w:lang w:val="en-US" w:eastAsia="zh-CN"/>
              </w:rPr>
              <w:instrText xml:space="preserve"> HYPERLINK \l "T_操作提示页" </w:instrText>
            </w:r>
            <w:r>
              <w:rPr>
                <w:rFonts w:hint="eastAsia"/>
                <w:color w:val="FF0000"/>
                <w:lang w:val="en-US" w:eastAsia="zh-CN"/>
              </w:rPr>
              <w:fldChar w:fldCharType="separate"/>
            </w:r>
            <w:r>
              <w:rPr>
                <w:rStyle w:val="31"/>
                <w:rFonts w:hint="eastAsia"/>
                <w:color w:val="FF0000"/>
                <w:lang w:val="en-US" w:eastAsia="zh-CN"/>
              </w:rPr>
              <w:t>操作提示页</w:t>
            </w:r>
            <w:r>
              <w:rPr>
                <w:rFonts w:hint="eastAsia"/>
                <w:color w:val="FF0000"/>
                <w:lang w:val="en-US" w:eastAsia="zh-CN"/>
              </w:rPr>
              <w:fldChar w:fldCharType="end"/>
            </w:r>
          </w:p>
          <w:p>
            <w:pPr>
              <w:numPr>
                <w:ilvl w:val="0"/>
                <w:numId w:val="0"/>
              </w:numPr>
              <w:ind w:left="0" w:leftChars="0" w:firstLine="0" w:firstLineChars="0"/>
              <w:rPr>
                <w:rFonts w:hint="eastAsia"/>
                <w:lang w:val="en-US" w:eastAsia="zh-CN"/>
              </w:rPr>
            </w:pPr>
            <w:r>
              <w:rPr>
                <w:rFonts w:hint="eastAsia"/>
                <w:lang w:val="en-US" w:eastAsia="zh-CN"/>
              </w:rPr>
              <w:t>3.拒绝某人申请，进入</w:t>
            </w:r>
            <w:r>
              <w:rPr>
                <w:rFonts w:hint="eastAsia"/>
                <w:color w:val="FF0000"/>
                <w:lang w:val="en-US" w:eastAsia="zh-CN"/>
              </w:rPr>
              <w:fldChar w:fldCharType="begin"/>
            </w:r>
            <w:r>
              <w:rPr>
                <w:rFonts w:hint="eastAsia"/>
                <w:color w:val="FF0000"/>
                <w:lang w:val="en-US" w:eastAsia="zh-CN"/>
              </w:rPr>
              <w:instrText xml:space="preserve"> HYPERLINK \l "T_拒绝提示页" </w:instrText>
            </w:r>
            <w:r>
              <w:rPr>
                <w:rFonts w:hint="eastAsia"/>
                <w:color w:val="FF0000"/>
                <w:lang w:val="en-US" w:eastAsia="zh-CN"/>
              </w:rPr>
              <w:fldChar w:fldCharType="separate"/>
            </w:r>
            <w:r>
              <w:rPr>
                <w:rStyle w:val="31"/>
                <w:rFonts w:hint="eastAsia"/>
                <w:color w:val="FF0000"/>
                <w:lang w:val="en-US" w:eastAsia="zh-CN"/>
              </w:rPr>
              <w:t>拒绝提示页</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ind w:left="0" w:leftChars="0" w:firstLine="0" w:firstLineChars="0"/>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eastAsiaTheme="minorEastAsia"/>
                <w:lang w:val="en-US" w:eastAsia="zh-CN"/>
              </w:rPr>
            </w:pPr>
            <w:r>
              <w:rPr>
                <w:rFonts w:hint="eastAsia"/>
                <w:lang w:val="en-US" w:eastAsia="zh-CN"/>
              </w:rPr>
              <w:t>2-16.0 成员角色变更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Pr>
        <w:rPr>
          <w:rFonts w:hint="eastAsia"/>
          <w:color w:val="FF0000"/>
          <w:lang w:val="en-US" w:eastAsia="zh-CN"/>
        </w:rPr>
      </w:pPr>
    </w:p>
    <w:p>
      <w:pPr>
        <w:rPr>
          <w:rFonts w:hint="eastAsia"/>
          <w:color w:val="FF0000"/>
          <w:lang w:val="en-US" w:eastAsia="zh-CN"/>
        </w:rPr>
      </w:pPr>
      <w:bookmarkStart w:id="733" w:name="T_项目管理主界面（项目未开始）"/>
      <w:r>
        <w:rPr>
          <w:rFonts w:hint="eastAsia"/>
          <w:color w:val="FF0000"/>
          <w:lang w:val="en-US" w:eastAsia="zh-CN"/>
        </w:rPr>
        <w:t>项目管理主界面（项目未开始）</w:t>
      </w:r>
      <w:bookmarkEnd w:id="733"/>
      <w:r>
        <w:rPr>
          <w:rFonts w:hint="eastAsia"/>
          <w:color w:val="FF0000"/>
          <w:lang w:val="en-US" w:eastAsia="zh-CN"/>
        </w:rPr>
        <w:t>：</w:t>
      </w:r>
    </w:p>
    <w:p>
      <w:r>
        <w:drawing>
          <wp:inline distT="0" distB="0" distL="114300" distR="114300">
            <wp:extent cx="5272405" cy="3797300"/>
            <wp:effectExtent l="0" t="0" r="635" b="1270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370"/>
                    <a:stretch>
                      <a:fillRect/>
                    </a:stretch>
                  </pic:blipFill>
                  <pic:spPr>
                    <a:xfrm>
                      <a:off x="0" y="0"/>
                      <a:ext cx="5272405" cy="3797300"/>
                    </a:xfrm>
                    <a:prstGeom prst="rect">
                      <a:avLst/>
                    </a:prstGeom>
                    <a:noFill/>
                    <a:ln w="9525">
                      <a:noFill/>
                    </a:ln>
                  </pic:spPr>
                </pic:pic>
              </a:graphicData>
            </a:graphic>
          </wp:inline>
        </w:drawing>
      </w:r>
    </w:p>
    <w:p>
      <w:pPr>
        <w:numPr>
          <w:ilvl w:val="0"/>
          <w:numId w:val="0"/>
        </w:numPr>
        <w:ind w:left="0" w:leftChars="0" w:firstLine="0" w:firstLineChars="0"/>
        <w:rPr>
          <w:rFonts w:hint="eastAsia"/>
          <w:lang w:val="en-US" w:eastAsia="zh-CN"/>
        </w:rPr>
      </w:pPr>
      <w:bookmarkStart w:id="734" w:name="T_操作提示页"/>
      <w:r>
        <w:rPr>
          <w:rFonts w:hint="eastAsia"/>
          <w:color w:val="FF0000"/>
          <w:lang w:val="en-US" w:eastAsia="zh-CN"/>
        </w:rPr>
        <w:t>操作提示页</w:t>
      </w:r>
      <w:bookmarkEnd w:id="734"/>
      <w:r>
        <w:rPr>
          <w:rFonts w:hint="eastAsia"/>
          <w:color w:val="FF0000"/>
          <w:lang w:val="en-US" w:eastAsia="zh-CN"/>
        </w:rPr>
        <w:t>：</w:t>
      </w:r>
    </w:p>
    <w:p>
      <w:r>
        <w:drawing>
          <wp:inline distT="0" distB="0" distL="114300" distR="114300">
            <wp:extent cx="2895600" cy="1276350"/>
            <wp:effectExtent l="0" t="0" r="0" b="381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374"/>
                    <a:stretch>
                      <a:fillRect/>
                    </a:stretch>
                  </pic:blipFill>
                  <pic:spPr>
                    <a:xfrm>
                      <a:off x="0" y="0"/>
                      <a:ext cx="2895600" cy="1276350"/>
                    </a:xfrm>
                    <a:prstGeom prst="rect">
                      <a:avLst/>
                    </a:prstGeom>
                    <a:noFill/>
                    <a:ln w="9525">
                      <a:noFill/>
                    </a:ln>
                  </pic:spPr>
                </pic:pic>
              </a:graphicData>
            </a:graphic>
          </wp:inline>
        </w:drawing>
      </w:r>
    </w:p>
    <w:p>
      <w:bookmarkStart w:id="735" w:name="T_拒绝提示页"/>
      <w:r>
        <w:rPr>
          <w:rFonts w:hint="eastAsia"/>
          <w:color w:val="FF0000"/>
          <w:lang w:val="en-US" w:eastAsia="zh-CN"/>
        </w:rPr>
        <w:t>拒绝提示页</w:t>
      </w:r>
      <w:bookmarkEnd w:id="735"/>
      <w:r>
        <w:rPr>
          <w:rFonts w:hint="eastAsia"/>
          <w:color w:val="FF0000"/>
          <w:lang w:val="en-US" w:eastAsia="zh-CN"/>
        </w:rPr>
        <w:t>：</w:t>
      </w:r>
    </w:p>
    <w:p>
      <w:r>
        <w:drawing>
          <wp:inline distT="0" distB="0" distL="114300" distR="114300">
            <wp:extent cx="2895600" cy="1666875"/>
            <wp:effectExtent l="0" t="0" r="0" b="9525"/>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75"/>
                    <a:stretch>
                      <a:fillRect/>
                    </a:stretch>
                  </pic:blipFill>
                  <pic:spPr>
                    <a:xfrm>
                      <a:off x="0" y="0"/>
                      <a:ext cx="2895600" cy="16668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对话框图：</w:t>
      </w:r>
    </w:p>
    <w:p>
      <w:pPr>
        <w:keepNext w:val="0"/>
        <w:keepLines w:val="0"/>
        <w:widowControl/>
        <w:suppressLineNumbers w:val="0"/>
        <w:jc w:val="left"/>
      </w:pPr>
      <w:r>
        <w:drawing>
          <wp:inline distT="0" distB="0" distL="114300" distR="114300">
            <wp:extent cx="5271770" cy="3538220"/>
            <wp:effectExtent l="0" t="0" r="1270" b="1270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76"/>
                    <a:stretch>
                      <a:fillRect/>
                    </a:stretch>
                  </pic:blipFill>
                  <pic:spPr>
                    <a:xfrm>
                      <a:off x="0" y="0"/>
                      <a:ext cx="5271770" cy="3538220"/>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eastAsiaTheme="minorEastAsia"/>
          <w:lang w:val="en-US" w:eastAsia="zh-CN"/>
        </w:rPr>
      </w:pPr>
      <w:bookmarkStart w:id="736" w:name="_Toc24427"/>
      <w:bookmarkStart w:id="737" w:name="_Toc29902"/>
      <w:r>
        <w:rPr>
          <w:rFonts w:hint="eastAsia"/>
        </w:rPr>
        <w:t>4.4.20教师</w:t>
      </w:r>
      <w:bookmarkEnd w:id="736"/>
      <w:r>
        <w:rPr>
          <w:rFonts w:hint="eastAsia"/>
          <w:lang w:val="en-US" w:eastAsia="zh-CN"/>
        </w:rPr>
        <w:t>即时通讯</w:t>
      </w:r>
      <w:bookmarkEnd w:id="73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T-2-17</w:t>
            </w:r>
            <w:r>
              <w:t xml:space="preserve"> ,</w:t>
            </w:r>
            <w:r>
              <w:rPr>
                <w:rFonts w:hint="eastAsia"/>
                <w:lang w:val="en-US" w:eastAsia="zh-C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2-17.0</w:t>
            </w:r>
            <w:r>
              <w:rPr>
                <w:rFonts w:hint="eastAsia"/>
              </w:rPr>
              <w:t>.</w:t>
            </w:r>
            <w:r>
              <w:rPr>
                <w:rFonts w:hint="eastAsia"/>
                <w:lang w:val="en-US" w:eastAsia="zh-CN"/>
              </w:rPr>
              <w:t>教师进入</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p>
            <w:pPr>
              <w:rPr>
                <w:rFonts w:hint="eastAsia" w:eastAsiaTheme="minorEastAsia"/>
                <w:lang w:val="en-US" w:eastAsia="zh-CN"/>
              </w:rPr>
            </w:pPr>
            <w:r>
              <w:rPr>
                <w:rFonts w:hint="eastAsia"/>
                <w:lang w:val="en-US" w:eastAsia="zh-CN"/>
              </w:rPr>
              <w:t>1</w:t>
            </w:r>
            <w:r>
              <w:rPr>
                <w:rFonts w:hint="eastAsia"/>
              </w:rPr>
              <w:t>.</w:t>
            </w:r>
            <w:r>
              <w:rPr>
                <w:rFonts w:hint="eastAsia"/>
                <w:lang w:val="en-US" w:eastAsia="zh-CN"/>
              </w:rPr>
              <w:t>点击左侧聊天，进入</w:t>
            </w:r>
            <w:r>
              <w:rPr>
                <w:rFonts w:hint="eastAsia"/>
                <w:color w:val="FF0000"/>
                <w:lang w:val="en-US" w:eastAsia="zh-CN"/>
              </w:rPr>
              <w:fldChar w:fldCharType="begin"/>
            </w:r>
            <w:r>
              <w:rPr>
                <w:rFonts w:hint="eastAsia"/>
                <w:color w:val="FF0000"/>
                <w:lang w:val="en-US" w:eastAsia="zh-CN"/>
              </w:rPr>
              <w:instrText xml:space="preserve"> HYPERLINK \l "T_即时通讯界面" </w:instrText>
            </w:r>
            <w:r>
              <w:rPr>
                <w:rFonts w:hint="eastAsia"/>
                <w:color w:val="FF0000"/>
                <w:lang w:val="en-US" w:eastAsia="zh-CN"/>
              </w:rPr>
              <w:fldChar w:fldCharType="separate"/>
            </w:r>
            <w:r>
              <w:rPr>
                <w:rStyle w:val="31"/>
                <w:rFonts w:hint="eastAsia"/>
                <w:color w:val="FF0000"/>
                <w:lang w:val="en-US" w:eastAsia="zh-CN"/>
              </w:rPr>
              <w:t>即时通讯界面</w:t>
            </w:r>
            <w:r>
              <w:rPr>
                <w:rFonts w:hint="eastAsia"/>
                <w:color w:val="FF0000"/>
                <w:lang w:val="en-US" w:eastAsia="zh-CN"/>
              </w:rPr>
              <w:fldChar w:fldCharType="end"/>
            </w:r>
          </w:p>
          <w:p>
            <w:pPr>
              <w:rPr>
                <w:rFonts w:hint="eastAsia" w:eastAsiaTheme="minorEastAsia"/>
                <w:vertAlign w:val="baseline"/>
                <w:lang w:val="en-US" w:eastAsia="zh-CN"/>
              </w:rPr>
            </w:pPr>
            <w:r>
              <w:rPr>
                <w:rFonts w:hint="eastAsia"/>
                <w:lang w:val="en-US" w:eastAsia="zh-CN"/>
              </w:rPr>
              <w:t>2.输入文字，点击发送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2-17.1 取消</w:t>
            </w:r>
          </w:p>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1.点击右上角×，返回</w:t>
            </w:r>
            <w:r>
              <w:rPr>
                <w:rFonts w:hint="eastAsia"/>
                <w:color w:val="000000" w:themeColor="text1"/>
                <w:lang w:val="en-US" w:eastAsia="zh-CN"/>
                <w14:textFill>
                  <w14:solidFill>
                    <w14:schemeClr w14:val="tx1"/>
                  </w14:solidFill>
                </w14:textFill>
              </w:rPr>
              <w:t>项目主界面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2-17.0 文字，图片信息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 xml:space="preserve">2-17.0 </w:t>
            </w:r>
            <w:r>
              <w:rPr>
                <w:rFonts w:hint="eastAsia"/>
                <w:color w:val="000000" w:themeColor="text1"/>
                <w:lang w:val="en-US" w:eastAsia="zh-CN"/>
                <w14:textFill>
                  <w14:solidFill>
                    <w14:schemeClr w14:val="tx1"/>
                  </w14:solidFill>
                </w14:textFill>
              </w:rPr>
              <w:t>即时通讯界面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bookmarkStart w:id="738" w:name="T_即时通讯界面"/>
      <w:r>
        <w:rPr>
          <w:rFonts w:hint="eastAsia"/>
          <w:color w:val="FF0000"/>
          <w:lang w:val="en-US" w:eastAsia="zh-CN"/>
        </w:rPr>
        <w:t>即时通讯界面</w:t>
      </w:r>
      <w:bookmarkEnd w:id="738"/>
      <w:r>
        <w:rPr>
          <w:rFonts w:hint="eastAsia"/>
          <w:color w:val="FF0000"/>
          <w:lang w:val="en-US" w:eastAsia="zh-CN"/>
        </w:rPr>
        <w:t>：</w:t>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2613660" cy="2247900"/>
            <wp:effectExtent l="0" t="0" r="7620" b="7620"/>
            <wp:docPr id="3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5"/>
                    <pic:cNvPicPr>
                      <a:picLocks noChangeAspect="1"/>
                    </pic:cNvPicPr>
                  </pic:nvPicPr>
                  <pic:blipFill>
                    <a:blip r:embed="rId377"/>
                    <a:stretch>
                      <a:fillRect/>
                    </a:stretch>
                  </pic:blipFill>
                  <pic:spPr>
                    <a:xfrm>
                      <a:off x="0" y="0"/>
                      <a:ext cx="2613660" cy="22479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color w:val="FF0000"/>
          <w:kern w:val="0"/>
          <w:sz w:val="24"/>
          <w:szCs w:val="24"/>
          <w:lang w:val="en-US" w:eastAsia="zh-CN" w:bidi="ar"/>
        </w:rPr>
      </w:pPr>
      <w:r>
        <w:rPr>
          <w:rFonts w:hint="eastAsia" w:ascii="宋体" w:hAnsi="宋体" w:eastAsia="宋体" w:cs="宋体"/>
          <w:color w:val="FF0000"/>
          <w:kern w:val="0"/>
          <w:sz w:val="24"/>
          <w:szCs w:val="24"/>
          <w:lang w:val="en-US" w:eastAsia="zh-CN" w:bidi="ar"/>
        </w:rPr>
        <w:t>对话框图：</w:t>
      </w:r>
    </w:p>
    <w:p>
      <w:r>
        <w:drawing>
          <wp:inline distT="0" distB="0" distL="114300" distR="114300">
            <wp:extent cx="4781550" cy="3686175"/>
            <wp:effectExtent l="0" t="0" r="3810" b="190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378"/>
                    <a:stretch>
                      <a:fillRect/>
                    </a:stretch>
                  </pic:blipFill>
                  <pic:spPr>
                    <a:xfrm>
                      <a:off x="0" y="0"/>
                      <a:ext cx="4781550" cy="3686175"/>
                    </a:xfrm>
                    <a:prstGeom prst="rect">
                      <a:avLst/>
                    </a:prstGeom>
                    <a:noFill/>
                    <a:ln w="9525">
                      <a:noFill/>
                    </a:ln>
                  </pic:spPr>
                </pic:pic>
              </a:graphicData>
            </a:graphic>
          </wp:inline>
        </w:drawing>
      </w:r>
    </w:p>
    <w:p/>
    <w:p>
      <w:pPr>
        <w:pStyle w:val="4"/>
      </w:pPr>
      <w:bookmarkStart w:id="739" w:name="_Toc32736"/>
      <w:bookmarkStart w:id="740" w:name="_Toc25473"/>
      <w:r>
        <w:rPr>
          <w:rFonts w:hint="eastAsia"/>
        </w:rPr>
        <w:t>4.4.21教师</w:t>
      </w:r>
      <w:bookmarkEnd w:id="739"/>
      <w:r>
        <w:rPr>
          <w:rFonts w:hint="eastAsia"/>
          <w:lang w:val="en-US" w:eastAsia="zh-CN"/>
        </w:rPr>
        <w:t>创建新实例</w:t>
      </w:r>
      <w:bookmarkEnd w:id="740"/>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T-2-18</w:t>
            </w:r>
            <w:r>
              <w:t xml:space="preserve"> ,</w:t>
            </w:r>
            <w:r>
              <w:rPr>
                <w:rFonts w:hint="eastAsia"/>
                <w:lang w:val="en-US" w:eastAsia="zh-CN"/>
              </w:rPr>
              <w:t>创建新实例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rPr>
              <w:t>描述</w:t>
            </w:r>
          </w:p>
        </w:tc>
        <w:tc>
          <w:tcPr>
            <w:tcW w:w="4262" w:type="dxa"/>
            <w:vAlign w:val="top"/>
          </w:tcPr>
          <w:p>
            <w:pPr>
              <w:rPr>
                <w:rFonts w:hint="eastAsia"/>
                <w:vertAlign w:val="baseline"/>
                <w:lang w:val="en-US" w:eastAsia="zh-CN"/>
              </w:rPr>
            </w:pPr>
            <w:r>
              <w:rPr>
                <w:rFonts w:hint="eastAsia"/>
                <w:lang w:val="en-US" w:eastAsia="zh-CN"/>
              </w:rPr>
              <w:t>教师</w:t>
            </w:r>
            <w:r>
              <w:rPr>
                <w:rFonts w:hint="eastAsia"/>
              </w:rPr>
              <w:t>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w:t>
            </w:r>
            <w:r>
              <w:rPr>
                <w:rFonts w:hint="eastAsia"/>
              </w:rPr>
              <w:t>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rPr>
              <w:t>前置条件</w:t>
            </w:r>
          </w:p>
        </w:tc>
        <w:tc>
          <w:tcPr>
            <w:tcW w:w="4262" w:type="dxa"/>
            <w:vAlign w:val="top"/>
          </w:tcPr>
          <w:p>
            <w:pPr>
              <w:rPr>
                <w:rFonts w:hint="eastAsia"/>
                <w:lang w:val="en-US" w:eastAsia="zh-CN"/>
              </w:rPr>
            </w:pPr>
            <w:r>
              <w:rPr>
                <w:rFonts w:hint="eastAsia"/>
                <w:lang w:val="en-US" w:eastAsia="zh-CN"/>
              </w:rPr>
              <w:t>教师</w:t>
            </w:r>
            <w:r>
              <w:rPr>
                <w:rFonts w:hint="eastAsia"/>
              </w:rPr>
              <w:t>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rPr>
              <w:t>后置条件</w:t>
            </w:r>
          </w:p>
        </w:tc>
        <w:tc>
          <w:tcPr>
            <w:tcW w:w="4262" w:type="dxa"/>
            <w:vAlign w:val="top"/>
          </w:tcPr>
          <w:p>
            <w:pPr>
              <w:pStyle w:val="44"/>
              <w:numPr>
                <w:ilvl w:val="0"/>
                <w:numId w:val="0"/>
              </w:numPr>
              <w:ind w:leftChars="0"/>
            </w:pPr>
            <w:r>
              <w:rPr>
                <w:rFonts w:hint="eastAsia"/>
                <w:lang w:val="en-US" w:eastAsia="zh-CN"/>
              </w:rPr>
              <w:t>1.</w:t>
            </w:r>
            <w:r>
              <w:rPr>
                <w:rFonts w:hint="eastAsia"/>
              </w:rPr>
              <w:t>取实例名</w:t>
            </w:r>
          </w:p>
          <w:p>
            <w:pPr>
              <w:pStyle w:val="44"/>
              <w:numPr>
                <w:ilvl w:val="0"/>
                <w:numId w:val="0"/>
              </w:numPr>
              <w:ind w:leftChars="0"/>
              <w:rPr>
                <w:rFonts w:hint="eastAsia"/>
                <w:vertAlign w:val="baseline"/>
                <w:lang w:val="en-US" w:eastAsia="zh-CN"/>
              </w:rPr>
            </w:pPr>
            <w:r>
              <w:rPr>
                <w:rFonts w:hint="eastAsia"/>
                <w:lang w:val="en-US" w:eastAsia="zh-CN"/>
              </w:rPr>
              <w:t>2.</w:t>
            </w:r>
            <w:r>
              <w:rPr>
                <w:rFonts w:hint="eastAsia"/>
              </w:rPr>
              <w:t>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rPr>
              <w:t>正常流程</w:t>
            </w:r>
          </w:p>
        </w:tc>
        <w:tc>
          <w:tcPr>
            <w:tcW w:w="4262" w:type="dxa"/>
            <w:vAlign w:val="top"/>
          </w:tcPr>
          <w:p>
            <w:pPr>
              <w:rPr>
                <w:rFonts w:hint="eastAsia"/>
              </w:rPr>
            </w:pPr>
            <w:r>
              <w:t>2-</w:t>
            </w:r>
            <w:r>
              <w:rPr>
                <w:rFonts w:hint="eastAsia"/>
                <w:lang w:val="en-US" w:eastAsia="zh-CN"/>
              </w:rPr>
              <w:t>18</w:t>
            </w:r>
            <w:r>
              <w:t>.0</w:t>
            </w:r>
            <w:r>
              <w:rPr>
                <w:rFonts w:hint="eastAsia"/>
              </w:rPr>
              <w:t>创建新实例</w:t>
            </w:r>
          </w:p>
          <w:p>
            <w:pPr>
              <w:pStyle w:val="44"/>
              <w:numPr>
                <w:ilvl w:val="0"/>
                <w:numId w:val="0"/>
              </w:numPr>
              <w:ind w:leftChars="0"/>
              <w:rPr>
                <w:lang w:val="en-US"/>
              </w:rPr>
            </w:pPr>
            <w:r>
              <w:rPr>
                <w:rFonts w:hint="eastAsia"/>
                <w:lang w:val="en-US" w:eastAsia="zh-CN"/>
              </w:rPr>
              <w:t>1.教师点击案例库，进入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案例库主界面</w:t>
            </w:r>
            <w:r>
              <w:rPr>
                <w:rFonts w:hint="eastAsia"/>
                <w:color w:val="FF0000"/>
                <w:lang w:val="en-US" w:eastAsia="zh-CN"/>
              </w:rPr>
              <w:fldChar w:fldCharType="end"/>
            </w:r>
          </w:p>
          <w:p>
            <w:pPr>
              <w:pStyle w:val="44"/>
              <w:numPr>
                <w:ilvl w:val="0"/>
                <w:numId w:val="0"/>
              </w:numPr>
              <w:ind w:leftChars="0"/>
              <w:rPr>
                <w:rFonts w:hint="eastAsia" w:eastAsiaTheme="minorEastAsia"/>
                <w:lang w:val="en-US" w:eastAsia="zh-CN"/>
              </w:rPr>
            </w:pPr>
            <w:r>
              <w:rPr>
                <w:rFonts w:hint="eastAsia"/>
                <w:lang w:val="en-US" w:eastAsia="zh-CN"/>
              </w:rPr>
              <w:t>2.点击案例，进入</w:t>
            </w:r>
            <w:r>
              <w:rPr>
                <w:rFonts w:hint="eastAsia"/>
                <w:color w:val="FF0000"/>
                <w:lang w:val="en-US" w:eastAsia="zh-CN"/>
              </w:rPr>
              <w:fldChar w:fldCharType="begin"/>
            </w:r>
            <w:r>
              <w:rPr>
                <w:rFonts w:hint="eastAsia"/>
                <w:color w:val="FF0000"/>
                <w:lang w:val="en-US" w:eastAsia="zh-CN"/>
              </w:rPr>
              <w:instrText xml:space="preserve"> HYPERLINK \l "T_案例信息界面" </w:instrText>
            </w:r>
            <w:r>
              <w:rPr>
                <w:rFonts w:hint="eastAsia"/>
                <w:color w:val="FF0000"/>
                <w:lang w:val="en-US" w:eastAsia="zh-CN"/>
              </w:rPr>
              <w:fldChar w:fldCharType="separate"/>
            </w:r>
            <w:r>
              <w:rPr>
                <w:rStyle w:val="31"/>
                <w:rFonts w:hint="eastAsia"/>
                <w:color w:val="FF0000"/>
                <w:lang w:val="en-US" w:eastAsia="zh-CN"/>
              </w:rPr>
              <w:t>案例信息界面</w:t>
            </w:r>
            <w:r>
              <w:rPr>
                <w:rFonts w:hint="eastAsia"/>
                <w:color w:val="FF0000"/>
                <w:lang w:val="en-US" w:eastAsia="zh-CN"/>
              </w:rPr>
              <w:fldChar w:fldCharType="end"/>
            </w:r>
          </w:p>
          <w:p>
            <w:pPr>
              <w:pStyle w:val="44"/>
              <w:numPr>
                <w:ilvl w:val="0"/>
                <w:numId w:val="0"/>
              </w:numPr>
              <w:ind w:leftChars="0"/>
              <w:rPr>
                <w:rFonts w:hint="eastAsia"/>
              </w:rPr>
            </w:pPr>
            <w:r>
              <w:rPr>
                <w:rFonts w:hint="eastAsia"/>
                <w:lang w:val="en-US" w:eastAsia="zh-CN"/>
              </w:rPr>
              <w:t>3.</w:t>
            </w:r>
            <w:r>
              <w:rPr>
                <w:rFonts w:hint="eastAsia"/>
              </w:rPr>
              <w:t>输入项目名称，选择数量，点击创建新项目</w:t>
            </w:r>
          </w:p>
          <w:p>
            <w:pPr>
              <w:pStyle w:val="44"/>
              <w:numPr>
                <w:ilvl w:val="0"/>
                <w:numId w:val="0"/>
              </w:numPr>
              <w:ind w:leftChars="0"/>
              <w:rPr>
                <w:rFonts w:hint="eastAsia" w:eastAsiaTheme="minorEastAsia"/>
                <w:lang w:val="en-US" w:eastAsia="zh-CN"/>
              </w:rPr>
            </w:pPr>
            <w:r>
              <w:rPr>
                <w:rFonts w:hint="eastAsia"/>
                <w:lang w:val="en-US" w:eastAsia="zh-CN"/>
              </w:rPr>
              <w:t>4.点击创建项目，跳转至</w:t>
            </w:r>
            <w:r>
              <w:rPr>
                <w:rFonts w:hint="eastAsia"/>
                <w:color w:val="FF0000"/>
                <w:lang w:val="en-US" w:eastAsia="zh-CN"/>
              </w:rPr>
              <w:fldChar w:fldCharType="begin"/>
            </w:r>
            <w:r>
              <w:rPr>
                <w:rFonts w:hint="eastAsia"/>
                <w:color w:val="FF0000"/>
                <w:lang w:val="en-US" w:eastAsia="zh-CN"/>
              </w:rPr>
              <w:instrText xml:space="preserve"> HYPERLINK \l "T_项目的主页面" </w:instrText>
            </w:r>
            <w:r>
              <w:rPr>
                <w:rFonts w:hint="eastAsia"/>
                <w:color w:val="FF0000"/>
                <w:lang w:val="en-US" w:eastAsia="zh-CN"/>
              </w:rPr>
              <w:fldChar w:fldCharType="separate"/>
            </w:r>
            <w:r>
              <w:rPr>
                <w:rStyle w:val="31"/>
                <w:rFonts w:hint="eastAsia"/>
                <w:color w:val="FF0000"/>
                <w:lang w:val="en-US" w:eastAsia="zh-CN"/>
              </w:rPr>
              <w:t>项目主界面</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rPr>
              <w:t>可选流程</w:t>
            </w:r>
          </w:p>
        </w:tc>
        <w:tc>
          <w:tcPr>
            <w:tcW w:w="4262" w:type="dxa"/>
            <w:vAlign w:val="top"/>
          </w:tcPr>
          <w:p>
            <w:pPr>
              <w:rPr>
                <w:rFonts w:hint="eastAsia"/>
                <w:vertAlign w:val="baseline"/>
                <w:lang w:val="en-US" w:eastAsia="zh-CN"/>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rPr>
              <w:t>2-</w:t>
            </w:r>
            <w:r>
              <w:rPr>
                <w:rFonts w:hint="eastAsia"/>
                <w:lang w:val="en-US" w:eastAsia="zh-CN"/>
              </w:rPr>
              <w:t>18</w:t>
            </w:r>
            <w:r>
              <w:rPr>
                <w:rFonts w:hint="eastAsia"/>
              </w:rPr>
              <w:t>.0E</w:t>
            </w:r>
            <w:r>
              <w:t>1</w:t>
            </w:r>
            <w:r>
              <w:rPr>
                <w:rFonts w:hint="eastAsia"/>
                <w:lang w:val="en-US" w:eastAsia="zh-CN"/>
              </w:rPr>
              <w:t xml:space="preserve"> </w:t>
            </w:r>
            <w:r>
              <w:rPr>
                <w:rFonts w:hint="eastAsia"/>
              </w:rPr>
              <w:t>实例名为空</w:t>
            </w:r>
          </w:p>
          <w:p>
            <w:pPr>
              <w:rPr>
                <w:rFonts w:hint="eastAsia" w:eastAsiaTheme="minorEastAsia"/>
                <w:vertAlign w:val="baseline"/>
                <w:lang w:val="en-US" w:eastAsia="zh-CN"/>
              </w:rPr>
            </w:pPr>
            <w:r>
              <w:rPr>
                <w:rFonts w:hint="eastAsia"/>
              </w:rPr>
              <w:t>1.显示实例名不能为空</w:t>
            </w:r>
            <w:r>
              <w:rPr>
                <w:rFonts w:hint="eastAsia"/>
                <w:lang w:val="en-US"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 xml:space="preserve">2-18.0 </w:t>
            </w:r>
            <w:r>
              <w:rPr>
                <w:rFonts w:hint="eastAsia"/>
              </w:rPr>
              <w:t>项目名称，选择数量，点击创建新项目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rPr>
            </w:pPr>
            <w:r>
              <w:rPr>
                <w:rFonts w:hint="eastAsia"/>
                <w:vertAlign w:val="baseline"/>
                <w:lang w:val="en-US" w:eastAsia="zh-CN"/>
              </w:rPr>
              <w:t>输出</w:t>
            </w:r>
          </w:p>
        </w:tc>
        <w:tc>
          <w:tcPr>
            <w:tcW w:w="4262" w:type="dxa"/>
            <w:vAlign w:val="top"/>
          </w:tcPr>
          <w:p>
            <w:pPr>
              <w:rPr>
                <w:rFonts w:hint="eastAsia"/>
                <w:color w:val="000000" w:themeColor="text1"/>
                <w:lang w:val="en-US" w:eastAsia="zh-CN"/>
                <w14:textFill>
                  <w14:solidFill>
                    <w14:schemeClr w14:val="tx1"/>
                  </w14:solidFill>
                </w14:textFill>
              </w:rPr>
            </w:pPr>
            <w:r>
              <w:rPr>
                <w:rFonts w:hint="eastAsia"/>
                <w:vertAlign w:val="baseline"/>
                <w:lang w:val="en-US" w:eastAsia="zh-CN"/>
              </w:rPr>
              <w:t>2-18.0 1.</w:t>
            </w:r>
            <w:r>
              <w:rPr>
                <w:rFonts w:hint="eastAsia"/>
                <w:color w:val="000000" w:themeColor="text1"/>
                <w:lang w:val="en-US" w:eastAsia="zh-CN"/>
                <w14:textFill>
                  <w14:solidFill>
                    <w14:schemeClr w14:val="tx1"/>
                  </w14:solidFill>
                </w14:textFill>
              </w:rPr>
              <w:t>项目主界面</w:t>
            </w:r>
          </w:p>
          <w:p>
            <w:pPr>
              <w:rPr>
                <w:rFonts w:hint="eastAsia"/>
                <w:color w:val="FF0000"/>
                <w:lang w:val="en-US" w:eastAsia="zh-CN"/>
              </w:rPr>
            </w:pPr>
            <w:r>
              <w:rPr>
                <w:rFonts w:hint="eastAsia"/>
                <w:color w:val="000000" w:themeColor="text1"/>
                <w:lang w:val="en-US" w:eastAsia="zh-CN"/>
                <w14:textFill>
                  <w14:solidFill>
                    <w14:schemeClr w14:val="tx1"/>
                  </w14:solidFill>
                </w14:textFill>
              </w:rPr>
              <w:t>2.错误信息页（</w:t>
            </w:r>
            <w:r>
              <w:rPr>
                <w:rFonts w:hint="eastAsia"/>
                <w:color w:val="000000" w:themeColor="text1"/>
                <w14:textFill>
                  <w14:solidFill>
                    <w14:schemeClr w14:val="tx1"/>
                  </w14:solidFill>
                </w14:textFill>
              </w:rPr>
              <w:t>实例名不能为空</w:t>
            </w:r>
            <w:r>
              <w:rPr>
                <w:rFonts w:hint="eastAsia"/>
                <w:color w:val="000000" w:themeColor="text1"/>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 xml:space="preserve">BR-T-6 </w:t>
            </w:r>
            <w:r>
              <w:rPr>
                <w:rFonts w:hint="eastAsia"/>
              </w:rPr>
              <w:t>实例名不能为空</w:t>
            </w:r>
            <w:r>
              <w:rPr>
                <w:rFonts w:hint="eastAsia"/>
                <w:lang w:val="en-US"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p>
    <w:p>
      <w:pPr>
        <w:keepNext w:val="0"/>
        <w:keepLines w:val="0"/>
        <w:widowControl/>
        <w:suppressLineNumbers w:val="0"/>
        <w:jc w:val="left"/>
      </w:pPr>
      <w:bookmarkStart w:id="741" w:name="T_案例库主界面"/>
      <w:r>
        <w:rPr>
          <w:rFonts w:hint="eastAsia"/>
          <w:color w:val="FF0000"/>
          <w:lang w:val="en-US" w:eastAsia="zh-CN"/>
        </w:rPr>
        <w:t>案例库主界面</w:t>
      </w:r>
      <w:bookmarkEnd w:id="741"/>
      <w:r>
        <w:rPr>
          <w:rFonts w:hint="eastAsia"/>
          <w:color w:val="FF0000"/>
          <w:lang w:val="en-US" w:eastAsia="zh-CN"/>
        </w:rPr>
        <w:t>：</w:t>
      </w:r>
    </w:p>
    <w:p>
      <w:pPr>
        <w:keepNext w:val="0"/>
        <w:keepLines w:val="0"/>
        <w:widowControl/>
        <w:suppressLineNumbers w:val="0"/>
        <w:jc w:val="left"/>
      </w:pPr>
      <w:r>
        <w:drawing>
          <wp:inline distT="0" distB="0" distL="114300" distR="114300">
            <wp:extent cx="5268595" cy="3326765"/>
            <wp:effectExtent l="0" t="0" r="4445" b="10795"/>
            <wp:docPr id="3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4"/>
                    <pic:cNvPicPr>
                      <a:picLocks noChangeAspect="1"/>
                    </pic:cNvPicPr>
                  </pic:nvPicPr>
                  <pic:blipFill>
                    <a:blip r:embed="rId379"/>
                    <a:stretch>
                      <a:fillRect/>
                    </a:stretch>
                  </pic:blipFill>
                  <pic:spPr>
                    <a:xfrm>
                      <a:off x="0" y="0"/>
                      <a:ext cx="5268595" cy="332676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r>
        <w:rPr>
          <w:rFonts w:hint="eastAsia"/>
          <w:color w:val="FF0000"/>
          <w:lang w:val="en-US" w:eastAsia="zh-CN"/>
        </w:rPr>
        <w:t>案例信息界面：</w:t>
      </w:r>
    </w:p>
    <w:p>
      <w:pPr>
        <w:keepNext w:val="0"/>
        <w:keepLines w:val="0"/>
        <w:widowControl/>
        <w:suppressLineNumbers w:val="0"/>
        <w:jc w:val="left"/>
      </w:pPr>
      <w:r>
        <w:drawing>
          <wp:inline distT="0" distB="0" distL="114300" distR="114300">
            <wp:extent cx="5268595" cy="3249295"/>
            <wp:effectExtent l="0" t="0" r="4445" b="12065"/>
            <wp:docPr id="3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5"/>
                    <pic:cNvPicPr>
                      <a:picLocks noChangeAspect="1"/>
                    </pic:cNvPicPr>
                  </pic:nvPicPr>
                  <pic:blipFill>
                    <a:blip r:embed="rId380"/>
                    <a:stretch>
                      <a:fillRect/>
                    </a:stretch>
                  </pic:blipFill>
                  <pic:spPr>
                    <a:xfrm>
                      <a:off x="0" y="0"/>
                      <a:ext cx="5268595" cy="324929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r>
        <w:drawing>
          <wp:inline distT="0" distB="0" distL="114300" distR="114300">
            <wp:extent cx="5269865" cy="3814445"/>
            <wp:effectExtent l="0" t="0" r="3175" b="10795"/>
            <wp:docPr id="3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3"/>
                    <pic:cNvPicPr>
                      <a:picLocks noChangeAspect="1"/>
                    </pic:cNvPicPr>
                  </pic:nvPicPr>
                  <pic:blipFill>
                    <a:blip r:embed="rId381"/>
                    <a:stretch>
                      <a:fillRect/>
                    </a:stretch>
                  </pic:blipFill>
                  <pic:spPr>
                    <a:xfrm>
                      <a:off x="0" y="0"/>
                      <a:ext cx="5269865" cy="3814445"/>
                    </a:xfrm>
                    <a:prstGeom prst="rect">
                      <a:avLst/>
                    </a:prstGeom>
                    <a:noFill/>
                    <a:ln w="9525">
                      <a:noFill/>
                    </a:ln>
                  </pic:spPr>
                </pic:pic>
              </a:graphicData>
            </a:graphic>
          </wp:inline>
        </w:drawing>
      </w:r>
    </w:p>
    <w:p>
      <w:pPr>
        <w:pStyle w:val="4"/>
      </w:pPr>
      <w:bookmarkStart w:id="742" w:name="_Toc7584"/>
      <w:bookmarkStart w:id="743" w:name="_Toc18815"/>
      <w:r>
        <w:rPr>
          <w:rFonts w:hint="eastAsia"/>
        </w:rPr>
        <w:t>4.4.22教师</w:t>
      </w:r>
      <w:bookmarkEnd w:id="742"/>
      <w:r>
        <w:rPr>
          <w:rFonts w:hint="eastAsia"/>
          <w:lang w:val="en-US" w:eastAsia="zh-CN"/>
        </w:rPr>
        <w:t>浏览个人主要信息</w:t>
      </w:r>
      <w:bookmarkEnd w:id="743"/>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T-3-1</w:t>
            </w:r>
            <w:r>
              <w:t xml:space="preserve"> ,</w:t>
            </w:r>
            <w:r>
              <w:rPr>
                <w:rFonts w:hint="eastAsia"/>
                <w:lang w:val="en-US" w:eastAsia="zh-C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3-1</w:t>
            </w:r>
            <w:r>
              <w:rPr>
                <w:rFonts w:hint="eastAsia"/>
              </w:rPr>
              <w:t>.</w:t>
            </w:r>
            <w:r>
              <w:rPr>
                <w:rFonts w:hint="eastAsia"/>
                <w:lang w:val="en-US" w:eastAsia="zh-CN"/>
              </w:rPr>
              <w:t>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3-1.0 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rPr>
                <w:rFonts w:hint="eastAsia"/>
                <w:lang w:val="en-US" w:eastAsia="zh-CN"/>
              </w:rPr>
            </w:pPr>
            <w:r>
              <w:rPr>
                <w:rFonts w:hint="eastAsia"/>
                <w:lang w:val="en-US" w:eastAsia="zh-CN"/>
              </w:rPr>
              <w:t>1.性别，注册时间，登录次数等信息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vertAlign w:val="baseline"/>
                <w:lang w:val="en-US" w:eastAsia="zh-CN"/>
              </w:rPr>
            </w:pPr>
            <w:r>
              <w:rPr>
                <w:rFonts w:hint="eastAsia"/>
                <w:vertAlign w:val="baseline"/>
                <w:lang w:val="en-US" w:eastAsia="zh-CN"/>
              </w:rPr>
              <w:t xml:space="preserve">3-1.0 </w:t>
            </w:r>
            <w:r>
              <w:rPr>
                <w:rFonts w:hint="eastAsia"/>
                <w:color w:val="000000" w:themeColor="text1"/>
                <w:lang w:val="en-US" w:eastAsia="zh-CN"/>
                <w14:textFill>
                  <w14:solidFill>
                    <w14:schemeClr w14:val="tx1"/>
                  </w14:solidFill>
                </w14:textFill>
              </w:rPr>
              <w:t>个人中心页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p>
    <w:p>
      <w:pPr>
        <w:keepNext w:val="0"/>
        <w:keepLines w:val="0"/>
        <w:widowControl/>
        <w:suppressLineNumbers w:val="0"/>
        <w:jc w:val="left"/>
      </w:pPr>
      <w:bookmarkStart w:id="744" w:name="T_个人中心页"/>
      <w:r>
        <w:rPr>
          <w:rFonts w:hint="eastAsia"/>
          <w:color w:val="FF0000"/>
          <w:lang w:val="en-US" w:eastAsia="zh-CN"/>
        </w:rPr>
        <w:t>个人中心页</w:t>
      </w:r>
      <w:bookmarkEnd w:id="744"/>
      <w:r>
        <w:rPr>
          <w:rFonts w:hint="eastAsia"/>
          <w:color w:val="FF0000"/>
          <w:lang w:val="en-US" w:eastAsia="zh-CN"/>
        </w:rPr>
        <w:t>：</w:t>
      </w:r>
    </w:p>
    <w:p>
      <w:pPr>
        <w:keepNext w:val="0"/>
        <w:keepLines w:val="0"/>
        <w:widowControl/>
        <w:suppressLineNumbers w:val="0"/>
        <w:jc w:val="left"/>
        <w:rPr>
          <w:lang w:val="en-US" w:eastAsia="zh-CN"/>
        </w:rPr>
      </w:pPr>
      <w:r>
        <w:drawing>
          <wp:inline distT="0" distB="0" distL="114300" distR="114300">
            <wp:extent cx="5261610" cy="3263265"/>
            <wp:effectExtent l="0" t="0" r="11430" b="13335"/>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382"/>
                    <a:stretch>
                      <a:fillRect/>
                    </a:stretch>
                  </pic:blipFill>
                  <pic:spPr>
                    <a:xfrm>
                      <a:off x="0" y="0"/>
                      <a:ext cx="5261610" cy="326326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pPr>
        <w:keepNext w:val="0"/>
        <w:keepLines w:val="0"/>
        <w:widowControl/>
        <w:suppressLineNumbers w:val="0"/>
        <w:jc w:val="left"/>
      </w:pPr>
      <w:r>
        <w:drawing>
          <wp:inline distT="0" distB="0" distL="114300" distR="114300">
            <wp:extent cx="5067300" cy="3771900"/>
            <wp:effectExtent l="0" t="0" r="7620" b="7620"/>
            <wp:docPr id="3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7"/>
                    <pic:cNvPicPr>
                      <a:picLocks noChangeAspect="1"/>
                    </pic:cNvPicPr>
                  </pic:nvPicPr>
                  <pic:blipFill>
                    <a:blip r:embed="rId383"/>
                    <a:stretch>
                      <a:fillRect/>
                    </a:stretch>
                  </pic:blipFill>
                  <pic:spPr>
                    <a:xfrm>
                      <a:off x="0" y="0"/>
                      <a:ext cx="5067300" cy="37719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
      <w:pPr>
        <w:pStyle w:val="4"/>
      </w:pPr>
      <w:bookmarkStart w:id="745" w:name="_Toc20151"/>
      <w:bookmarkStart w:id="746" w:name="_Toc114"/>
      <w:r>
        <w:rPr>
          <w:rFonts w:hint="eastAsia"/>
        </w:rPr>
        <w:t>4.4.23教师</w:t>
      </w:r>
      <w:bookmarkEnd w:id="745"/>
      <w:r>
        <w:rPr>
          <w:rFonts w:hint="eastAsia"/>
          <w:lang w:val="en-US" w:eastAsia="zh-CN"/>
        </w:rPr>
        <w:t>修改联系方式</w:t>
      </w:r>
      <w:bookmarkEnd w:id="746"/>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T-3-2</w:t>
            </w:r>
            <w:r>
              <w:t xml:space="preserve"> ,</w:t>
            </w: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rPr>
                <w:rFonts w:hint="eastAsia"/>
                <w:color w:val="FF0000"/>
                <w:lang w:val="en-US" w:eastAsia="zh-CN"/>
              </w:rPr>
            </w:pPr>
            <w:r>
              <w:rPr>
                <w:rFonts w:hint="eastAsia"/>
                <w:lang w:val="en-US" w:eastAsia="zh-CN"/>
              </w:rPr>
              <w:t>3-2.0教师点击头像，进入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"T_个人中心页1"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1.输入qq | WeChat | E-mail 信息</w:t>
            </w:r>
          </w:p>
          <w:p>
            <w:pPr>
              <w:numPr>
                <w:ilvl w:val="0"/>
                <w:numId w:val="0"/>
              </w:numPr>
              <w:ind w:left="0" w:leftChars="0" w:firstLine="0" w:firstLineChars="0"/>
              <w:rPr>
                <w:rFonts w:hint="eastAsia" w:eastAsiaTheme="minorEastAsia"/>
                <w:vertAlign w:val="baseline"/>
                <w:lang w:val="en-US" w:eastAsia="zh-CN"/>
              </w:rPr>
            </w:pPr>
            <w:r>
              <w:rPr>
                <w:rFonts w:hint="eastAsia"/>
                <w:lang w:val="en-US" w:eastAsia="zh-CN"/>
              </w:rPr>
              <w:t>2.点击修改，修改联系方式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3-2.1 修改qq</w:t>
            </w:r>
          </w:p>
          <w:p>
            <w:pPr>
              <w:rPr>
                <w:rFonts w:hint="eastAsia"/>
                <w:vertAlign w:val="baseline"/>
                <w:lang w:val="en-US" w:eastAsia="zh-CN"/>
              </w:rPr>
            </w:pPr>
            <w:r>
              <w:rPr>
                <w:rFonts w:hint="eastAsia"/>
                <w:vertAlign w:val="baseline"/>
                <w:lang w:val="en-US" w:eastAsia="zh-CN"/>
              </w:rPr>
              <w:t>2.修改WeChat</w:t>
            </w:r>
          </w:p>
          <w:p>
            <w:pPr>
              <w:rPr>
                <w:rFonts w:hint="eastAsia"/>
                <w:vertAlign w:val="baseline"/>
                <w:lang w:val="en-US" w:eastAsia="zh-CN"/>
              </w:rPr>
            </w:pPr>
            <w:r>
              <w:rPr>
                <w:rFonts w:hint="eastAsia"/>
                <w:vertAlign w:val="baseline"/>
                <w:lang w:val="en-US" w:eastAsia="zh-C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lang w:val="en-US" w:eastAsia="zh-CN"/>
              </w:rPr>
            </w:pPr>
            <w:r>
              <w:rPr>
                <w:rFonts w:hint="eastAsia"/>
                <w:lang w:val="en-US" w:eastAsia="zh-CN"/>
              </w:rPr>
              <w:t>3</w:t>
            </w:r>
            <w:r>
              <w:rPr>
                <w:rFonts w:hint="eastAsia"/>
              </w:rPr>
              <w:t>.</w:t>
            </w:r>
            <w:r>
              <w:rPr>
                <w:rFonts w:hint="eastAsia"/>
                <w:lang w:val="en-US" w:eastAsia="zh-CN"/>
              </w:rPr>
              <w:t>2</w:t>
            </w:r>
            <w:r>
              <w:rPr>
                <w:rFonts w:hint="eastAsia"/>
              </w:rPr>
              <w:t>.0E</w:t>
            </w:r>
            <w:r>
              <w:rPr>
                <w:rFonts w:hint="eastAsia"/>
                <w:lang w:val="en-US" w:eastAsia="zh-CN"/>
              </w:rPr>
              <w:t>1</w:t>
            </w:r>
            <w:r>
              <w:rPr>
                <w:rFonts w:hint="eastAsia"/>
              </w:rPr>
              <w:t>邮箱</w:t>
            </w:r>
            <w:r>
              <w:rPr>
                <w:rFonts w:hint="eastAsia"/>
                <w:lang w:val="en-US" w:eastAsia="zh-CN"/>
              </w:rPr>
              <w:t>不正确</w:t>
            </w:r>
          </w:p>
          <w:p>
            <w:pPr>
              <w:rPr>
                <w:rFonts w:hint="eastAsia" w:eastAsiaTheme="minorEastAsia"/>
                <w:lang w:val="en-US" w:eastAsia="zh-CN"/>
              </w:rPr>
            </w:pPr>
            <w:r>
              <w:rPr>
                <w:rFonts w:hint="eastAsia"/>
              </w:rPr>
              <w:fldChar w:fldCharType="begin"/>
            </w:r>
            <w:r>
              <w:rPr>
                <w:rFonts w:hint="eastAsia"/>
              </w:rPr>
              <w:instrText xml:space="preserve"> HYPERLINK \l "T_系统提示信息3" </w:instrText>
            </w:r>
            <w:r>
              <w:rPr>
                <w:rFonts w:hint="eastAsia"/>
              </w:rPr>
              <w:fldChar w:fldCharType="separate"/>
            </w:r>
            <w:r>
              <w:rPr>
                <w:rStyle w:val="31"/>
                <w:rFonts w:hint="eastAsia"/>
              </w:rPr>
              <w:t>1.系统提示信息：</w:t>
            </w:r>
            <w:r>
              <w:rPr>
                <w:rStyle w:val="31"/>
                <w:rFonts w:hint="eastAsia"/>
                <w:lang w:val="en-US" w:eastAsia="zh-CN"/>
              </w:rPr>
              <w:t>邮箱格式不匹配</w:t>
            </w:r>
            <w:r>
              <w:rPr>
                <w:rFonts w:hint="eastAsia"/>
              </w:rPr>
              <w:fldChar w:fldCharType="end"/>
            </w:r>
          </w:p>
          <w:p>
            <w:pPr>
              <w:rPr>
                <w:rFonts w:hint="eastAsia"/>
              </w:rPr>
            </w:pPr>
            <w:r>
              <w:rPr>
                <w:rFonts w:hint="eastAsia"/>
                <w:lang w:val="en-US" w:eastAsia="zh-CN"/>
              </w:rPr>
              <w:t>3</w:t>
            </w:r>
            <w:r>
              <w:rPr>
                <w:rFonts w:hint="eastAsia"/>
              </w:rPr>
              <w:t>.</w:t>
            </w:r>
            <w:r>
              <w:rPr>
                <w:rFonts w:hint="eastAsia"/>
                <w:lang w:val="en-US" w:eastAsia="zh-CN"/>
              </w:rPr>
              <w:t>2</w:t>
            </w:r>
            <w:r>
              <w:rPr>
                <w:rFonts w:hint="eastAsia"/>
              </w:rPr>
              <w:t>.0E</w:t>
            </w:r>
            <w:r>
              <w:rPr>
                <w:rFonts w:hint="eastAsia"/>
                <w:lang w:val="en-US" w:eastAsia="zh-CN"/>
              </w:rPr>
              <w:t>2</w:t>
            </w:r>
            <w:r>
              <w:rPr>
                <w:rFonts w:hint="eastAsia"/>
              </w:rPr>
              <w:t>邮箱验证码不正确</w:t>
            </w:r>
          </w:p>
          <w:p>
            <w:pPr>
              <w:rPr>
                <w:rFonts w:hint="eastAsia"/>
              </w:rPr>
            </w:pPr>
            <w:r>
              <w:rPr>
                <w:rFonts w:hint="eastAsia"/>
                <w:lang w:val="en-US" w:eastAsia="zh-CN"/>
              </w:rPr>
              <w:fldChar w:fldCharType="begin"/>
            </w:r>
            <w:r>
              <w:rPr>
                <w:rFonts w:hint="eastAsia"/>
                <w:lang w:val="en-US" w:eastAsia="zh-CN"/>
              </w:rPr>
              <w:instrText xml:space="preserve"> HYPERLINK \l "T_系统提示信息4" </w:instrText>
            </w:r>
            <w:r>
              <w:rPr>
                <w:rFonts w:hint="eastAsia"/>
                <w:lang w:val="en-US" w:eastAsia="zh-CN"/>
              </w:rPr>
              <w:fldChar w:fldCharType="separate"/>
            </w:r>
            <w:r>
              <w:rPr>
                <w:rStyle w:val="31"/>
                <w:rFonts w:hint="eastAsia"/>
                <w:lang w:val="en-US" w:eastAsia="zh-CN"/>
              </w:rPr>
              <w:t>1.</w:t>
            </w:r>
            <w:r>
              <w:rPr>
                <w:rStyle w:val="31"/>
                <w:rFonts w:hint="eastAsia"/>
              </w:rPr>
              <w:t>系统提示信息：邮箱验证码不正确</w:t>
            </w:r>
            <w:r>
              <w:rPr>
                <w:rFonts w:hint="eastAsia"/>
                <w:lang w:val="en-US" w:eastAsia="zh-CN"/>
              </w:rPr>
              <w:fldChar w:fldCharType="end"/>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 xml:space="preserve">3-2.0 </w:t>
            </w:r>
            <w:r>
              <w:rPr>
                <w:rFonts w:hint="eastAsia"/>
                <w:color w:val="000000" w:themeColor="text1"/>
                <w:lang w:val="en-US" w:eastAsia="zh-CN"/>
                <w14:textFill>
                  <w14:solidFill>
                    <w14:schemeClr w14:val="tx1"/>
                  </w14:solidFill>
                </w14:textFill>
              </w:rPr>
              <w:t>输入qq | WeChat | E-mail 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vertAlign w:val="baseline"/>
                <w:lang w:val="en-US" w:eastAsia="zh-CN"/>
              </w:rPr>
            </w:pPr>
            <w:r>
              <w:rPr>
                <w:rFonts w:hint="eastAsia"/>
                <w:vertAlign w:val="baseline"/>
                <w:lang w:val="en-US" w:eastAsia="zh-CN"/>
              </w:rPr>
              <w:t xml:space="preserve">3-2.0 </w:t>
            </w:r>
            <w:r>
              <w:rPr>
                <w:rFonts w:hint="eastAsia"/>
                <w:color w:val="000000" w:themeColor="text1"/>
                <w:lang w:val="en-US" w:eastAsia="zh-CN"/>
                <w14:textFill>
                  <w14:solidFill>
                    <w14:schemeClr w14:val="tx1"/>
                  </w14:solidFill>
                </w14:textFill>
              </w:rPr>
              <w:t>qq | WeChat | E-mail 修改后信息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bookmarkStart w:id="747" w:name="T_个人中心页1"/>
      <w:r>
        <w:rPr>
          <w:rFonts w:hint="eastAsia"/>
          <w:color w:val="FF0000"/>
          <w:lang w:val="en-US" w:eastAsia="zh-CN"/>
        </w:rPr>
        <w:t>个人中心页</w:t>
      </w:r>
      <w:bookmarkEnd w:id="747"/>
      <w:r>
        <w:rPr>
          <w:rFonts w:hint="eastAsia"/>
          <w:color w:val="FF0000"/>
          <w:lang w:val="en-US" w:eastAsia="zh-CN"/>
        </w:rPr>
        <w:t>：</w:t>
      </w:r>
    </w:p>
    <w:p>
      <w:pPr>
        <w:keepNext w:val="0"/>
        <w:keepLines w:val="0"/>
        <w:widowControl/>
        <w:suppressLineNumbers w:val="0"/>
        <w:jc w:val="left"/>
      </w:pPr>
      <w:r>
        <w:drawing>
          <wp:inline distT="0" distB="0" distL="114300" distR="114300">
            <wp:extent cx="5261610" cy="3263265"/>
            <wp:effectExtent l="0" t="0" r="11430" b="13335"/>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382"/>
                    <a:stretch>
                      <a:fillRect/>
                    </a:stretch>
                  </pic:blipFill>
                  <pic:spPr>
                    <a:xfrm>
                      <a:off x="0" y="0"/>
                      <a:ext cx="5261610" cy="3263265"/>
                    </a:xfrm>
                    <a:prstGeom prst="rect">
                      <a:avLst/>
                    </a:prstGeom>
                    <a:noFill/>
                    <a:ln w="9525">
                      <a:noFill/>
                    </a:ln>
                  </pic:spPr>
                </pic:pic>
              </a:graphicData>
            </a:graphic>
          </wp:inline>
        </w:drawing>
      </w:r>
    </w:p>
    <w:p>
      <w:pPr>
        <w:numPr>
          <w:ilvl w:val="0"/>
          <w:numId w:val="17"/>
        </w:numPr>
        <w:rPr>
          <w:rFonts w:hint="eastAsia"/>
          <w:color w:val="FF0000"/>
          <w:lang w:val="en-US" w:eastAsia="zh-CN"/>
        </w:rPr>
      </w:pPr>
      <w:bookmarkStart w:id="748" w:name="T_系统提示信息3"/>
      <w:r>
        <w:rPr>
          <w:rFonts w:hint="eastAsia"/>
          <w:color w:val="FF0000"/>
        </w:rPr>
        <w:t>系统提示信息</w:t>
      </w:r>
      <w:bookmarkEnd w:id="748"/>
      <w:r>
        <w:rPr>
          <w:rFonts w:hint="eastAsia"/>
          <w:color w:val="FF0000"/>
        </w:rPr>
        <w:t>：</w:t>
      </w:r>
      <w:r>
        <w:rPr>
          <w:rFonts w:hint="eastAsia"/>
          <w:color w:val="FF0000"/>
          <w:lang w:val="en-US" w:eastAsia="zh-CN"/>
        </w:rPr>
        <w:t>邮箱格式不匹配</w:t>
      </w:r>
    </w:p>
    <w:p>
      <w:pPr>
        <w:numPr>
          <w:ilvl w:val="0"/>
          <w:numId w:val="0"/>
        </w:numPr>
        <w:rPr>
          <w:rFonts w:hint="eastAsia"/>
          <w:color w:val="FF0000"/>
          <w:lang w:val="en-US" w:eastAsia="zh-CN"/>
        </w:rPr>
      </w:pPr>
      <w:r>
        <w:drawing>
          <wp:inline distT="0" distB="0" distL="114300" distR="114300">
            <wp:extent cx="2895600" cy="1695450"/>
            <wp:effectExtent l="0" t="0" r="0" b="11430"/>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384"/>
                    <a:stretch>
                      <a:fillRect/>
                    </a:stretch>
                  </pic:blipFill>
                  <pic:spPr>
                    <a:xfrm>
                      <a:off x="0" y="0"/>
                      <a:ext cx="2895600" cy="1695450"/>
                    </a:xfrm>
                    <a:prstGeom prst="rect">
                      <a:avLst/>
                    </a:prstGeom>
                    <a:noFill/>
                    <a:ln w="9525">
                      <a:noFill/>
                    </a:ln>
                  </pic:spPr>
                </pic:pic>
              </a:graphicData>
            </a:graphic>
          </wp:inline>
        </w:drawing>
      </w:r>
    </w:p>
    <w:p>
      <w:pPr>
        <w:rPr>
          <w:rFonts w:hint="eastAsia"/>
          <w:color w:val="FF0000"/>
        </w:rPr>
      </w:pPr>
      <w:r>
        <w:rPr>
          <w:rFonts w:hint="eastAsia"/>
          <w:color w:val="FF0000"/>
          <w:lang w:val="en-US" w:eastAsia="zh-CN"/>
        </w:rPr>
        <w:t>1.</w:t>
      </w:r>
      <w:bookmarkStart w:id="749" w:name="T_系统提示信息4"/>
      <w:r>
        <w:rPr>
          <w:rFonts w:hint="eastAsia"/>
          <w:color w:val="FF0000"/>
        </w:rPr>
        <w:t>系统提示信息</w:t>
      </w:r>
      <w:bookmarkEnd w:id="749"/>
      <w:r>
        <w:rPr>
          <w:rFonts w:hint="eastAsia"/>
          <w:color w:val="FF0000"/>
        </w:rPr>
        <w:t>：邮箱验证码不正确</w:t>
      </w:r>
    </w:p>
    <w:p>
      <w:pPr>
        <w:keepNext w:val="0"/>
        <w:keepLines w:val="0"/>
        <w:widowControl/>
        <w:suppressLineNumbers w:val="0"/>
        <w:jc w:val="left"/>
      </w:pPr>
      <w:r>
        <w:drawing>
          <wp:inline distT="0" distB="0" distL="114300" distR="114300">
            <wp:extent cx="2867025" cy="1695450"/>
            <wp:effectExtent l="0" t="0" r="13335" b="1143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385"/>
                    <a:stretch>
                      <a:fillRect/>
                    </a:stretch>
                  </pic:blipFill>
                  <pic:spPr>
                    <a:xfrm>
                      <a:off x="0" y="0"/>
                      <a:ext cx="2867025" cy="1695450"/>
                    </a:xfrm>
                    <a:prstGeom prst="rect">
                      <a:avLst/>
                    </a:prstGeom>
                    <a:noFill/>
                    <a:ln w="9525">
                      <a:noFill/>
                    </a:ln>
                  </pic:spPr>
                </pic:pic>
              </a:graphicData>
            </a:graphic>
          </wp:inline>
        </w:drawing>
      </w:r>
    </w:p>
    <w:p>
      <w:pPr>
        <w:keepNext w:val="0"/>
        <w:keepLines w:val="0"/>
        <w:widowControl/>
        <w:suppressLineNumbers w:val="0"/>
        <w:jc w:val="left"/>
        <w:rPr>
          <w:lang w:val="en-US" w:eastAsia="zh-CN"/>
        </w:rPr>
      </w:pPr>
      <w:r>
        <w:rPr>
          <w:rFonts w:hint="eastAsia"/>
          <w:color w:val="FF0000"/>
          <w:lang w:val="en-US" w:eastAsia="zh-CN"/>
        </w:rPr>
        <w:t>对话框图：</w:t>
      </w:r>
    </w:p>
    <w:p>
      <w:r>
        <w:drawing>
          <wp:inline distT="0" distB="0" distL="114300" distR="114300">
            <wp:extent cx="5271135" cy="3514090"/>
            <wp:effectExtent l="0" t="0" r="1905" b="6350"/>
            <wp:docPr id="3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9"/>
                    <pic:cNvPicPr>
                      <a:picLocks noChangeAspect="1"/>
                    </pic:cNvPicPr>
                  </pic:nvPicPr>
                  <pic:blipFill>
                    <a:blip r:embed="rId386"/>
                    <a:stretch>
                      <a:fillRect/>
                    </a:stretch>
                  </pic:blipFill>
                  <pic:spPr>
                    <a:xfrm>
                      <a:off x="0" y="0"/>
                      <a:ext cx="5271135" cy="3514090"/>
                    </a:xfrm>
                    <a:prstGeom prst="rect">
                      <a:avLst/>
                    </a:prstGeom>
                    <a:noFill/>
                    <a:ln w="9525">
                      <a:noFill/>
                    </a:ln>
                  </pic:spPr>
                </pic:pic>
              </a:graphicData>
            </a:graphic>
          </wp:inline>
        </w:drawing>
      </w:r>
    </w:p>
    <w:p>
      <w:pPr>
        <w:pStyle w:val="4"/>
      </w:pPr>
      <w:bookmarkStart w:id="750" w:name="_Toc17760"/>
      <w:bookmarkStart w:id="751" w:name="_Toc25408"/>
      <w:r>
        <w:rPr>
          <w:rFonts w:hint="eastAsia"/>
        </w:rPr>
        <w:t>4.4.24教师</w:t>
      </w:r>
      <w:bookmarkEnd w:id="750"/>
      <w:r>
        <w:rPr>
          <w:rFonts w:hint="eastAsia"/>
          <w:lang w:val="en-US" w:eastAsia="zh-CN"/>
        </w:rPr>
        <w:t>查看我的项目</w:t>
      </w:r>
      <w:bookmarkEnd w:id="751"/>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T-3-3</w:t>
            </w:r>
            <w:r>
              <w:t xml:space="preserve"> ,</w:t>
            </w:r>
            <w:r>
              <w:rPr>
                <w:rFonts w:hint="eastAsia"/>
                <w:lang w:val="en-US" w:eastAsia="zh-C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ind w:left="0" w:leftChars="0" w:firstLine="0" w:firstLineChars="0"/>
              <w:rPr>
                <w:rFonts w:hint="eastAsia"/>
                <w:lang w:val="en-US" w:eastAsia="zh-CN"/>
              </w:rPr>
            </w:pPr>
            <w:r>
              <w:rPr>
                <w:rFonts w:hint="eastAsia"/>
                <w:vertAlign w:val="baseline"/>
                <w:lang w:val="en-US" w:eastAsia="zh-CN"/>
              </w:rPr>
              <w:t>3.教师参与该项目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教师获取自己参与项目的主要信息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3-3.0教师点击头像，进入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numPr>
                <w:ilvl w:val="0"/>
                <w:numId w:val="0"/>
              </w:numPr>
              <w:ind w:leftChars="0"/>
              <w:rPr>
                <w:rFonts w:hint="eastAsia"/>
                <w:color w:val="FF0000"/>
                <w:lang w:val="en-US" w:eastAsia="zh-CN"/>
              </w:rPr>
            </w:pPr>
            <w:r>
              <w:rPr>
                <w:rFonts w:hint="eastAsia"/>
                <w:lang w:val="en-US" w:eastAsia="zh-CN"/>
              </w:rPr>
              <w:t>1.点击我的项目，进入</w:t>
            </w:r>
            <w:r>
              <w:rPr>
                <w:rFonts w:hint="eastAsia"/>
                <w:color w:val="FF0000"/>
                <w:lang w:val="en-US" w:eastAsia="zh-CN"/>
              </w:rPr>
              <w:fldChar w:fldCharType="begin"/>
            </w:r>
            <w:r>
              <w:rPr>
                <w:rFonts w:hint="eastAsia"/>
                <w:color w:val="FF0000"/>
                <w:lang w:val="en-US" w:eastAsia="zh-CN"/>
              </w:rPr>
              <w:instrText xml:space="preserve"> HYPERLINK \l "T我的项目页" </w:instrText>
            </w:r>
            <w:r>
              <w:rPr>
                <w:rFonts w:hint="eastAsia"/>
                <w:color w:val="FF0000"/>
                <w:lang w:val="en-US" w:eastAsia="zh-CN"/>
              </w:rPr>
              <w:fldChar w:fldCharType="separate"/>
            </w:r>
            <w:r>
              <w:rPr>
                <w:rStyle w:val="31"/>
                <w:rFonts w:hint="eastAsia"/>
                <w:color w:val="FF0000"/>
                <w:lang w:val="en-US" w:eastAsia="zh-CN"/>
              </w:rPr>
              <w:t>我的项目页</w:t>
            </w:r>
            <w:r>
              <w:rPr>
                <w:rFonts w:hint="eastAsia"/>
                <w:color w:val="FF0000"/>
                <w:lang w:val="en-US" w:eastAsia="zh-CN"/>
              </w:rPr>
              <w:fldChar w:fldCharType="end"/>
            </w:r>
          </w:p>
          <w:p>
            <w:pPr>
              <w:numPr>
                <w:ilvl w:val="0"/>
                <w:numId w:val="0"/>
              </w:numPr>
              <w:ind w:leftChars="0"/>
              <w:rPr>
                <w:rFonts w:hint="eastAsia"/>
                <w:color w:val="FF0000"/>
                <w:lang w:val="en-US" w:eastAsia="zh-CN"/>
              </w:rPr>
            </w:pPr>
            <w:r>
              <w:rPr>
                <w:rFonts w:hint="eastAsia"/>
                <w:lang w:val="en-US" w:eastAsia="zh-CN"/>
              </w:rPr>
              <w:t>2.点击项目，进入</w:t>
            </w:r>
            <w:r>
              <w:rPr>
                <w:rFonts w:hint="eastAsia"/>
                <w:color w:val="FF0000"/>
                <w:lang w:val="en-US" w:eastAsia="zh-CN"/>
              </w:rPr>
              <w:fldChar w:fldCharType="begin"/>
            </w:r>
            <w:r>
              <w:rPr>
                <w:rFonts w:hint="eastAsia"/>
                <w:color w:val="FF0000"/>
                <w:lang w:val="en-US" w:eastAsia="zh-CN"/>
              </w:rPr>
              <w:instrText xml:space="preserve"> HYPERLINK \l "T_项目主页" </w:instrText>
            </w:r>
            <w:r>
              <w:rPr>
                <w:rFonts w:hint="eastAsia"/>
                <w:color w:val="FF0000"/>
                <w:lang w:val="en-US" w:eastAsia="zh-CN"/>
              </w:rPr>
              <w:fldChar w:fldCharType="separate"/>
            </w:r>
            <w:r>
              <w:rPr>
                <w:rStyle w:val="31"/>
                <w:rFonts w:hint="eastAsia"/>
                <w:color w:val="FF0000"/>
                <w:lang w:val="en-US" w:eastAsia="zh-CN"/>
              </w:rPr>
              <w:t>项目主页</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rPr>
                <w:rFonts w:hint="eastAsia"/>
                <w:lang w:val="en-US" w:eastAsia="zh-CN"/>
              </w:rPr>
            </w:pPr>
            <w:r>
              <w:rPr>
                <w:rFonts w:hint="eastAsia"/>
                <w:lang w:val="en-US" w:eastAsia="zh-CN"/>
              </w:rPr>
              <w:t>3</w:t>
            </w:r>
            <w:r>
              <w:rPr>
                <w:rFonts w:hint="eastAsia"/>
              </w:rPr>
              <w:t>.</w:t>
            </w:r>
            <w:r>
              <w:rPr>
                <w:rFonts w:hint="eastAsia"/>
                <w:lang w:val="en-US" w:eastAsia="zh-CN"/>
              </w:rPr>
              <w:t>3</w:t>
            </w:r>
            <w:r>
              <w:rPr>
                <w:rFonts w:hint="eastAsia"/>
              </w:rPr>
              <w:t>.0E</w:t>
            </w:r>
            <w:r>
              <w:rPr>
                <w:rFonts w:hint="eastAsia"/>
                <w:lang w:val="en-US" w:eastAsia="zh-CN"/>
              </w:rPr>
              <w:t>1</w:t>
            </w:r>
            <w:r>
              <w:rPr>
                <w:rFonts w:hint="eastAsia"/>
              </w:rPr>
              <w:t>邮箱</w:t>
            </w:r>
            <w:r>
              <w:rPr>
                <w:rFonts w:hint="eastAsia"/>
                <w:lang w:val="en-US" w:eastAsia="zh-CN"/>
              </w:rPr>
              <w:t>不正确</w:t>
            </w:r>
          </w:p>
          <w:p>
            <w:pPr>
              <w:rPr>
                <w:rFonts w:hint="eastAsia" w:eastAsiaTheme="minorEastAsia"/>
                <w:lang w:val="en-US" w:eastAsia="zh-CN"/>
              </w:rPr>
            </w:pPr>
            <w:r>
              <w:rPr>
                <w:rFonts w:hint="eastAsia"/>
              </w:rPr>
              <w:t>1.系统提示信息：</w:t>
            </w:r>
            <w:r>
              <w:rPr>
                <w:rFonts w:hint="eastAsia"/>
                <w:lang w:val="en-US" w:eastAsia="zh-CN"/>
              </w:rPr>
              <w:t>邮箱格式不匹配</w:t>
            </w:r>
          </w:p>
          <w:p>
            <w:pPr>
              <w:rPr>
                <w:rFonts w:hint="eastAsia"/>
              </w:rPr>
            </w:pPr>
            <w:r>
              <w:rPr>
                <w:rFonts w:hint="eastAsia"/>
                <w:lang w:val="en-US" w:eastAsia="zh-CN"/>
              </w:rPr>
              <w:t>3</w:t>
            </w:r>
            <w:r>
              <w:rPr>
                <w:rFonts w:hint="eastAsia"/>
              </w:rPr>
              <w:t>.</w:t>
            </w:r>
            <w:r>
              <w:rPr>
                <w:rFonts w:hint="eastAsia"/>
                <w:lang w:val="en-US" w:eastAsia="zh-CN"/>
              </w:rPr>
              <w:t>3</w:t>
            </w:r>
            <w:r>
              <w:rPr>
                <w:rFonts w:hint="eastAsia"/>
              </w:rPr>
              <w:t>.0E</w:t>
            </w:r>
            <w:r>
              <w:rPr>
                <w:rFonts w:hint="eastAsia"/>
                <w:lang w:val="en-US" w:eastAsia="zh-CN"/>
              </w:rPr>
              <w:t>2</w:t>
            </w:r>
            <w:r>
              <w:rPr>
                <w:rFonts w:hint="eastAsia"/>
              </w:rPr>
              <w:t>邮箱验证码不正确</w:t>
            </w:r>
          </w:p>
          <w:p>
            <w:pPr>
              <w:rPr>
                <w:rFonts w:hint="eastAsia"/>
              </w:rPr>
            </w:pPr>
            <w:r>
              <w:rPr>
                <w:rFonts w:hint="eastAsia"/>
                <w:lang w:val="en-US" w:eastAsia="zh-CN"/>
              </w:rPr>
              <w:t>1.</w:t>
            </w:r>
            <w:r>
              <w:rPr>
                <w:rFonts w:hint="eastAsia"/>
              </w:rPr>
              <w:t>系统提示信息：邮箱验证码不正确</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rPr>
                <w:rFonts w:hint="eastAsia"/>
                <w:vertAlign w:val="baseline"/>
                <w:lang w:val="en-US" w:eastAsia="zh-CN"/>
              </w:rPr>
            </w:pPr>
            <w:r>
              <w:rPr>
                <w:rFonts w:hint="eastAsia"/>
                <w:vertAlign w:val="baseline"/>
                <w:lang w:val="en-US" w:eastAsia="zh-CN"/>
              </w:rPr>
              <w:t xml:space="preserve">3-3.0 </w:t>
            </w:r>
            <w:r>
              <w:rPr>
                <w:rFonts w:hint="eastAsia"/>
                <w:color w:val="000000" w:themeColor="text1"/>
                <w:lang w:val="en-US" w:eastAsia="zh-CN"/>
                <w14:textFill>
                  <w14:solidFill>
                    <w14:schemeClr w14:val="tx1"/>
                  </w14:solidFill>
                </w14:textFill>
              </w:rPr>
              <w:t>我的项目页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keepNext w:val="0"/>
        <w:keepLines w:val="0"/>
        <w:widowControl/>
        <w:suppressLineNumbers w:val="0"/>
        <w:jc w:val="left"/>
      </w:pPr>
    </w:p>
    <w:p>
      <w:pPr>
        <w:numPr>
          <w:ilvl w:val="0"/>
          <w:numId w:val="0"/>
        </w:numPr>
        <w:ind w:leftChars="0"/>
      </w:pPr>
      <w:bookmarkStart w:id="752" w:name="T我的项目页"/>
      <w:r>
        <w:rPr>
          <w:rFonts w:hint="eastAsia"/>
          <w:color w:val="FF0000"/>
          <w:lang w:val="en-US" w:eastAsia="zh-CN"/>
        </w:rPr>
        <w:t>我的项目页</w:t>
      </w:r>
      <w:bookmarkEnd w:id="752"/>
      <w:r>
        <w:rPr>
          <w:rFonts w:hint="eastAsia"/>
          <w:color w:val="FF0000"/>
          <w:lang w:val="en-US" w:eastAsia="zh-CN"/>
        </w:rPr>
        <w:t>：</w:t>
      </w:r>
    </w:p>
    <w:p>
      <w:pPr>
        <w:keepNext w:val="0"/>
        <w:keepLines w:val="0"/>
        <w:widowControl/>
        <w:suppressLineNumbers w:val="0"/>
        <w:jc w:val="left"/>
      </w:pPr>
      <w:r>
        <w:drawing>
          <wp:inline distT="0" distB="0" distL="114300" distR="114300">
            <wp:extent cx="5272405" cy="3344545"/>
            <wp:effectExtent l="0" t="0" r="635" b="8255"/>
            <wp:docPr id="3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0"/>
                    <pic:cNvPicPr>
                      <a:picLocks noChangeAspect="1"/>
                    </pic:cNvPicPr>
                  </pic:nvPicPr>
                  <pic:blipFill>
                    <a:blip r:embed="rId387"/>
                    <a:stretch>
                      <a:fillRect/>
                    </a:stretch>
                  </pic:blipFill>
                  <pic:spPr>
                    <a:xfrm>
                      <a:off x="0" y="0"/>
                      <a:ext cx="5272405" cy="3344545"/>
                    </a:xfrm>
                    <a:prstGeom prst="rect">
                      <a:avLst/>
                    </a:prstGeom>
                    <a:noFill/>
                    <a:ln w="9525">
                      <a:noFill/>
                    </a:ln>
                  </pic:spPr>
                </pic:pic>
              </a:graphicData>
            </a:graphic>
          </wp:inline>
        </w:drawing>
      </w:r>
    </w:p>
    <w:p>
      <w:pPr>
        <w:keepNext w:val="0"/>
        <w:keepLines w:val="0"/>
        <w:widowControl/>
        <w:suppressLineNumbers w:val="0"/>
        <w:jc w:val="left"/>
        <w:rPr>
          <w:lang w:val="en-US" w:eastAsia="zh-CN"/>
        </w:rPr>
      </w:pPr>
      <w:bookmarkStart w:id="753" w:name="T_项目主页"/>
      <w:r>
        <w:rPr>
          <w:rFonts w:hint="eastAsia"/>
          <w:color w:val="FF0000"/>
          <w:lang w:val="en-US" w:eastAsia="zh-CN"/>
        </w:rPr>
        <w:t>项目主页</w:t>
      </w:r>
      <w:bookmarkEnd w:id="753"/>
      <w:r>
        <w:rPr>
          <w:rFonts w:hint="eastAsia"/>
          <w:color w:val="FF0000"/>
          <w:lang w:val="en-US" w:eastAsia="zh-CN"/>
        </w:rPr>
        <w:t>：</w:t>
      </w:r>
    </w:p>
    <w:p>
      <w:pPr>
        <w:keepNext w:val="0"/>
        <w:keepLines w:val="0"/>
        <w:widowControl/>
        <w:suppressLineNumbers w:val="0"/>
        <w:jc w:val="left"/>
      </w:pPr>
      <w:r>
        <w:drawing>
          <wp:inline distT="0" distB="0" distL="114300" distR="114300">
            <wp:extent cx="5264785" cy="3424555"/>
            <wp:effectExtent l="0" t="0" r="8255" b="4445"/>
            <wp:docPr id="4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3"/>
                    <pic:cNvPicPr>
                      <a:picLocks noChangeAspect="1"/>
                    </pic:cNvPicPr>
                  </pic:nvPicPr>
                  <pic:blipFill>
                    <a:blip r:embed="rId388"/>
                    <a:stretch>
                      <a:fillRect/>
                    </a:stretch>
                  </pic:blipFill>
                  <pic:spPr>
                    <a:xfrm>
                      <a:off x="0" y="0"/>
                      <a:ext cx="5264785" cy="3424555"/>
                    </a:xfrm>
                    <a:prstGeom prst="rect">
                      <a:avLst/>
                    </a:prstGeom>
                    <a:noFill/>
                    <a:ln w="9525">
                      <a:noFill/>
                    </a:ln>
                  </pic:spPr>
                </pic:pic>
              </a:graphicData>
            </a:graphic>
          </wp:inline>
        </w:drawing>
      </w:r>
    </w:p>
    <w:p>
      <w:pPr>
        <w:keepNext w:val="0"/>
        <w:keepLines w:val="0"/>
        <w:widowControl/>
        <w:suppressLineNumbers w:val="0"/>
        <w:jc w:val="left"/>
      </w:pPr>
      <w:r>
        <w:rPr>
          <w:rFonts w:hint="eastAsia"/>
          <w:color w:val="FF0000"/>
          <w:lang w:val="en-US" w:eastAsia="zh-CN"/>
        </w:rPr>
        <w:t>对话框图：</w:t>
      </w:r>
    </w:p>
    <w:p>
      <w:pPr>
        <w:keepNext w:val="0"/>
        <w:keepLines w:val="0"/>
        <w:widowControl/>
        <w:suppressLineNumbers w:val="0"/>
        <w:jc w:val="left"/>
        <w:rPr>
          <w:lang w:val="en-US" w:eastAsia="zh-CN"/>
        </w:rPr>
      </w:pPr>
      <w:r>
        <w:drawing>
          <wp:inline distT="0" distB="0" distL="114300" distR="114300">
            <wp:extent cx="5000625" cy="3714750"/>
            <wp:effectExtent l="0" t="0" r="13335" b="3810"/>
            <wp:docPr id="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2"/>
                    <pic:cNvPicPr>
                      <a:picLocks noChangeAspect="1"/>
                    </pic:cNvPicPr>
                  </pic:nvPicPr>
                  <pic:blipFill>
                    <a:blip r:embed="rId389"/>
                    <a:stretch>
                      <a:fillRect/>
                    </a:stretch>
                  </pic:blipFill>
                  <pic:spPr>
                    <a:xfrm>
                      <a:off x="0" y="0"/>
                      <a:ext cx="5000625" cy="3714750"/>
                    </a:xfrm>
                    <a:prstGeom prst="rect">
                      <a:avLst/>
                    </a:prstGeom>
                    <a:noFill/>
                    <a:ln w="9525">
                      <a:noFill/>
                    </a:ln>
                  </pic:spPr>
                </pic:pic>
              </a:graphicData>
            </a:graphic>
          </wp:inline>
        </w:drawing>
      </w:r>
    </w:p>
    <w:p/>
    <w:p>
      <w:pPr>
        <w:pStyle w:val="4"/>
      </w:pPr>
      <w:bookmarkStart w:id="754" w:name="_Toc2248"/>
      <w:bookmarkStart w:id="755" w:name="_Toc7316"/>
      <w:r>
        <w:rPr>
          <w:rFonts w:hint="eastAsia"/>
        </w:rPr>
        <w:t>4.4.25教师</w:t>
      </w:r>
      <w:bookmarkEnd w:id="754"/>
      <w:r>
        <w:rPr>
          <w:rFonts w:hint="eastAsia"/>
          <w:lang w:val="en-US" w:eastAsia="zh-CN"/>
        </w:rPr>
        <w:t>修改密码</w:t>
      </w:r>
      <w:bookmarkEnd w:id="75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T-3-4</w:t>
            </w:r>
            <w:r>
              <w:t xml:space="preserve"> ,</w:t>
            </w:r>
            <w:r>
              <w:rPr>
                <w:rFonts w:hint="eastAsia"/>
                <w:lang w:val="en-US" w:eastAsia="zh-C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color w:val="FF0000"/>
                <w:lang w:val="en-US" w:eastAsia="zh-CN"/>
              </w:rPr>
            </w:pPr>
            <w:r>
              <w:rPr>
                <w:rFonts w:hint="eastAsia"/>
                <w:lang w:val="en-US" w:eastAsia="zh-CN"/>
              </w:rPr>
              <w:t>3-4.0教师点击头像，进入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numPr>
                <w:ilvl w:val="0"/>
                <w:numId w:val="0"/>
              </w:numPr>
              <w:rPr>
                <w:rFonts w:hint="eastAsia"/>
                <w:lang w:val="en-US" w:eastAsia="zh-CN"/>
              </w:rPr>
            </w:pPr>
            <w:r>
              <w:rPr>
                <w:rFonts w:hint="eastAsia"/>
                <w:lang w:val="en-US" w:eastAsia="zh-CN"/>
              </w:rPr>
              <w:t>1.点击修改密码，进入</w:t>
            </w:r>
            <w:r>
              <w:rPr>
                <w:rFonts w:hint="eastAsia"/>
                <w:color w:val="FF0000"/>
                <w:lang w:val="en-US" w:eastAsia="zh-CN"/>
              </w:rPr>
              <w:fldChar w:fldCharType="begin"/>
            </w:r>
            <w:r>
              <w:rPr>
                <w:rFonts w:hint="eastAsia"/>
                <w:color w:val="FF0000"/>
                <w:lang w:val="en-US" w:eastAsia="zh-CN"/>
              </w:rPr>
              <w:instrText xml:space="preserve"> HYPERLINK \l "T_修改密码页" </w:instrText>
            </w:r>
            <w:r>
              <w:rPr>
                <w:rFonts w:hint="eastAsia"/>
                <w:color w:val="FF0000"/>
                <w:lang w:val="en-US" w:eastAsia="zh-CN"/>
              </w:rPr>
              <w:fldChar w:fldCharType="separate"/>
            </w:r>
            <w:r>
              <w:rPr>
                <w:rStyle w:val="31"/>
                <w:rFonts w:hint="eastAsia"/>
                <w:color w:val="FF0000"/>
                <w:lang w:val="en-US" w:eastAsia="zh-CN"/>
              </w:rPr>
              <w:t>修改密码页</w:t>
            </w:r>
            <w:r>
              <w:rPr>
                <w:rFonts w:hint="eastAsia"/>
                <w:color w:val="FF0000"/>
                <w:lang w:val="en-US" w:eastAsia="zh-CN"/>
              </w:rPr>
              <w:fldChar w:fldCharType="end"/>
            </w:r>
          </w:p>
          <w:p>
            <w:pPr>
              <w:numPr>
                <w:ilvl w:val="0"/>
                <w:numId w:val="0"/>
              </w:numPr>
              <w:ind w:left="0" w:leftChars="0" w:firstLine="0" w:firstLineChars="0"/>
              <w:rPr>
                <w:rFonts w:hint="eastAsia"/>
                <w:lang w:val="en-US" w:eastAsia="zh-CN"/>
              </w:rPr>
            </w:pPr>
            <w:r>
              <w:rPr>
                <w:rFonts w:hint="eastAsia"/>
                <w:lang w:val="en-US" w:eastAsia="zh-CN"/>
              </w:rPr>
              <w:t>2.写入旧密码和新密码</w:t>
            </w:r>
          </w:p>
          <w:p>
            <w:pPr>
              <w:numPr>
                <w:ilvl w:val="0"/>
                <w:numId w:val="0"/>
              </w:numPr>
              <w:ind w:left="0" w:leftChars="0" w:firstLine="0" w:firstLineChars="0"/>
              <w:rPr>
                <w:rFonts w:hint="eastAsia"/>
                <w:lang w:val="en-US" w:eastAsia="zh-CN"/>
              </w:rPr>
            </w:pPr>
            <w:r>
              <w:rPr>
                <w:rFonts w:hint="eastAsia"/>
                <w:lang w:val="en-US" w:eastAsia="zh-CN"/>
              </w:rPr>
              <w:t>3.确认新密码</w:t>
            </w:r>
          </w:p>
          <w:p>
            <w:pPr>
              <w:numPr>
                <w:ilvl w:val="0"/>
                <w:numId w:val="0"/>
              </w:numPr>
              <w:ind w:left="0" w:leftChars="0" w:firstLine="0" w:firstLineChars="0"/>
              <w:rPr>
                <w:rFonts w:hint="eastAsia"/>
                <w:lang w:val="en-US" w:eastAsia="zh-CN"/>
              </w:rPr>
            </w:pPr>
            <w:r>
              <w:rPr>
                <w:rFonts w:hint="eastAsia"/>
                <w:lang w:val="en-US" w:eastAsia="zh-CN"/>
              </w:rPr>
              <w:t>4.点击提交，完成修改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1</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旧密码错误</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两次新密码不一致</w:t>
            </w:r>
          </w:p>
          <w:p>
            <w:pPr>
              <w:numPr>
                <w:ilvl w:val="0"/>
                <w:numId w:val="18"/>
              </w:numPr>
              <w:rPr>
                <w:rFonts w:hint="eastAsia"/>
                <w:vertAlign w:val="baseline"/>
                <w:lang w:val="en-US" w:eastAsia="zh-CN"/>
              </w:rPr>
            </w:pPr>
            <w:r>
              <w:rPr>
                <w:rFonts w:hint="eastAsia"/>
              </w:rPr>
              <w:t>系统提示信息：</w:t>
            </w:r>
            <w:r>
              <w:rPr>
                <w:rFonts w:hint="eastAsia"/>
                <w:vertAlign w:val="baseline"/>
                <w:lang w:val="en-US" w:eastAsia="zh-CN"/>
              </w:rPr>
              <w:t>两次新密码不一致</w:t>
            </w:r>
          </w:p>
          <w:p>
            <w:pPr>
              <w:rPr>
                <w:rFonts w:hint="eastAsia" w:eastAsiaTheme="minorEastAsia"/>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3</w:t>
            </w:r>
            <w:r>
              <w:rPr>
                <w:rFonts w:hint="eastAsia"/>
              </w:rPr>
              <w:t>密码长度小于6位</w:t>
            </w:r>
            <w:r>
              <w:rPr>
                <w:rFonts w:hint="eastAsia"/>
                <w:lang w:val="en-US" w:eastAsia="zh-CN"/>
              </w:rPr>
              <w:t>或</w:t>
            </w:r>
            <w:r>
              <w:rPr>
                <w:rFonts w:hint="eastAsia"/>
              </w:rPr>
              <w:t>密码长度大于20位</w:t>
            </w:r>
          </w:p>
          <w:p>
            <w:pPr>
              <w:rPr>
                <w:rFonts w:hint="eastAsia"/>
                <w:vertAlign w:val="baseline"/>
                <w:lang w:val="en-US" w:eastAsia="zh-CN"/>
              </w:rPr>
            </w:pPr>
            <w:r>
              <w:rPr>
                <w:rFonts w:hint="eastAsia"/>
              </w:rPr>
              <w:t>1.系统提示信息：密码长度小于6位</w:t>
            </w:r>
            <w:r>
              <w:rPr>
                <w:rFonts w:hint="eastAsia"/>
                <w:lang w:val="en-US" w:eastAsia="zh-CN"/>
              </w:rPr>
              <w:t>或</w:t>
            </w:r>
            <w:r>
              <w:rPr>
                <w:rFonts w:hint="eastAsia"/>
              </w:rPr>
              <w:t>密码长度大于20位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 xml:space="preserve">3-4.0 </w:t>
            </w:r>
            <w:r>
              <w:rPr>
                <w:rFonts w:hint="eastAsia"/>
                <w:lang w:val="en-US" w:eastAsia="zh-CN"/>
              </w:rPr>
              <w:t>旧密码，新密码和确认新密码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 xml:space="preserve">3-4.0 </w:t>
            </w:r>
            <w:r>
              <w:rPr>
                <w:rFonts w:hint="eastAsia"/>
                <w:color w:val="FF0000"/>
                <w:vertAlign w:val="baseline"/>
                <w:lang w:val="en-US" w:eastAsia="zh-CN"/>
              </w:rPr>
              <w:fldChar w:fldCharType="begin"/>
            </w:r>
            <w:r>
              <w:rPr>
                <w:rFonts w:hint="eastAsia"/>
                <w:color w:val="FF0000"/>
                <w:vertAlign w:val="baseline"/>
                <w:lang w:val="en-US" w:eastAsia="zh-CN"/>
              </w:rPr>
              <w:instrText xml:space="preserve"> HYPERLINK \l "T_系统提示信息5" </w:instrText>
            </w:r>
            <w:r>
              <w:rPr>
                <w:rFonts w:hint="eastAsia"/>
                <w:color w:val="FF0000"/>
                <w:vertAlign w:val="baseline"/>
                <w:lang w:val="en-US" w:eastAsia="zh-CN"/>
              </w:rPr>
              <w:fldChar w:fldCharType="separate"/>
            </w:r>
            <w:r>
              <w:rPr>
                <w:rStyle w:val="31"/>
                <w:rFonts w:hint="eastAsia"/>
                <w:color w:val="FF0000"/>
                <w:vertAlign w:val="baseline"/>
                <w:lang w:val="en-US" w:eastAsia="zh-CN"/>
              </w:rPr>
              <w:t>错误信息页</w:t>
            </w:r>
            <w:r>
              <w:rPr>
                <w:rFonts w:hint="eastAsia"/>
                <w:color w:val="FF0000"/>
                <w:vertAlign w:val="baseline"/>
                <w:lang w:val="en-US" w:eastAsia="zh-CN"/>
              </w:rPr>
              <w:fldChar w:fldCharType="end"/>
            </w:r>
          </w:p>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1</w:t>
            </w:r>
            <w:r>
              <w:rPr>
                <w:rFonts w:hint="eastAsia"/>
                <w:color w:val="FF0000"/>
                <w:vertAlign w:val="baseline"/>
                <w:lang w:val="en-US" w:eastAsia="zh-CN"/>
              </w:rPr>
              <w:t>.</w:t>
            </w:r>
            <w:r>
              <w:rPr>
                <w:rFonts w:hint="eastAsia"/>
                <w:color w:val="000000" w:themeColor="text1"/>
                <w:vertAlign w:val="baseline"/>
                <w:lang w:val="en-US" w:eastAsia="zh-CN"/>
                <w14:textFill>
                  <w14:solidFill>
                    <w14:schemeClr w14:val="tx1"/>
                  </w14:solidFill>
                </w14:textFill>
              </w:rPr>
              <w:t>修改成功信息页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bookmarkStart w:id="756" w:name="T_修改密码页"/>
      <w:r>
        <w:rPr>
          <w:rFonts w:hint="eastAsia"/>
          <w:color w:val="FF0000"/>
          <w:lang w:val="en-US" w:eastAsia="zh-CN"/>
        </w:rPr>
        <w:t>修改密码页</w:t>
      </w:r>
      <w:bookmarkEnd w:id="756"/>
      <w:r>
        <w:rPr>
          <w:rFonts w:hint="eastAsia"/>
          <w:color w:val="FF0000"/>
          <w:lang w:val="en-US" w:eastAsia="zh-CN"/>
        </w:rPr>
        <w:t>：</w:t>
      </w:r>
    </w:p>
    <w:p>
      <w:pPr>
        <w:keepNext w:val="0"/>
        <w:keepLines w:val="0"/>
        <w:widowControl/>
        <w:suppressLineNumbers w:val="0"/>
        <w:jc w:val="left"/>
      </w:pPr>
      <w:r>
        <w:drawing>
          <wp:inline distT="0" distB="0" distL="114300" distR="114300">
            <wp:extent cx="5006975" cy="3006725"/>
            <wp:effectExtent l="0" t="0" r="6985" b="10795"/>
            <wp:docPr id="4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4"/>
                    <pic:cNvPicPr>
                      <a:picLocks noChangeAspect="1"/>
                    </pic:cNvPicPr>
                  </pic:nvPicPr>
                  <pic:blipFill>
                    <a:blip r:embed="rId390"/>
                    <a:stretch>
                      <a:fillRect/>
                    </a:stretch>
                  </pic:blipFill>
                  <pic:spPr>
                    <a:xfrm>
                      <a:off x="0" y="0"/>
                      <a:ext cx="5006975" cy="3006725"/>
                    </a:xfrm>
                    <a:prstGeom prst="rect">
                      <a:avLst/>
                    </a:prstGeom>
                    <a:noFill/>
                    <a:ln w="9525">
                      <a:noFill/>
                    </a:ln>
                  </pic:spPr>
                </pic:pic>
              </a:graphicData>
            </a:graphic>
          </wp:inline>
        </w:drawing>
      </w:r>
    </w:p>
    <w:p>
      <w:pPr>
        <w:numPr>
          <w:ilvl w:val="0"/>
          <w:numId w:val="0"/>
        </w:numPr>
      </w:pPr>
      <w:r>
        <w:rPr>
          <w:rFonts w:hint="eastAsia"/>
          <w:color w:val="FF0000"/>
          <w:lang w:val="en-US" w:eastAsia="zh-CN"/>
        </w:rPr>
        <w:t>1.</w:t>
      </w:r>
      <w:bookmarkStart w:id="757" w:name="T_系统提示信息5"/>
      <w:r>
        <w:rPr>
          <w:rFonts w:hint="eastAsia"/>
          <w:color w:val="FF0000"/>
        </w:rPr>
        <w:t>系统提示信息</w:t>
      </w:r>
      <w:bookmarkEnd w:id="757"/>
      <w:r>
        <w:rPr>
          <w:rFonts w:hint="eastAsia"/>
          <w:color w:val="FF0000"/>
        </w:rPr>
        <w:t>：</w:t>
      </w:r>
      <w:r>
        <w:rPr>
          <w:rFonts w:hint="eastAsia"/>
          <w:color w:val="FF0000"/>
          <w:vertAlign w:val="baseline"/>
          <w:lang w:val="en-US" w:eastAsia="zh-CN"/>
        </w:rPr>
        <w:t>旧密码错误</w:t>
      </w:r>
    </w:p>
    <w:p>
      <w:pPr>
        <w:keepNext w:val="0"/>
        <w:keepLines w:val="0"/>
        <w:widowControl/>
        <w:suppressLineNumbers w:val="0"/>
        <w:jc w:val="left"/>
      </w:pPr>
      <w:r>
        <w:drawing>
          <wp:inline distT="0" distB="0" distL="114300" distR="114300">
            <wp:extent cx="2895600" cy="1638300"/>
            <wp:effectExtent l="0" t="0" r="0" b="7620"/>
            <wp:docPr id="4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
                    <pic:cNvPicPr>
                      <a:picLocks noChangeAspect="1"/>
                    </pic:cNvPicPr>
                  </pic:nvPicPr>
                  <pic:blipFill>
                    <a:blip r:embed="rId391"/>
                    <a:stretch>
                      <a:fillRect/>
                    </a:stretch>
                  </pic:blipFill>
                  <pic:spPr>
                    <a:xfrm>
                      <a:off x="0" y="0"/>
                      <a:ext cx="2895600" cy="1638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r>
        <w:drawing>
          <wp:inline distT="0" distB="0" distL="114300" distR="114300">
            <wp:extent cx="5270500" cy="3637280"/>
            <wp:effectExtent l="0" t="0" r="2540" b="5080"/>
            <wp:docPr id="4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6"/>
                    <pic:cNvPicPr>
                      <a:picLocks noChangeAspect="1"/>
                    </pic:cNvPicPr>
                  </pic:nvPicPr>
                  <pic:blipFill>
                    <a:blip r:embed="rId392"/>
                    <a:stretch>
                      <a:fillRect/>
                    </a:stretch>
                  </pic:blipFill>
                  <pic:spPr>
                    <a:xfrm>
                      <a:off x="0" y="0"/>
                      <a:ext cx="5270500" cy="3637280"/>
                    </a:xfrm>
                    <a:prstGeom prst="rect">
                      <a:avLst/>
                    </a:prstGeom>
                    <a:noFill/>
                    <a:ln w="9525">
                      <a:noFill/>
                    </a:ln>
                  </pic:spPr>
                </pic:pic>
              </a:graphicData>
            </a:graphic>
          </wp:inline>
        </w:drawing>
      </w:r>
    </w:p>
    <w:p/>
    <w:p>
      <w:pPr>
        <w:pStyle w:val="4"/>
        <w:rPr>
          <w:rFonts w:hint="eastAsia"/>
          <w:lang w:val="en-US" w:eastAsia="zh-CN"/>
        </w:rPr>
      </w:pPr>
      <w:bookmarkStart w:id="758" w:name="_Toc8529"/>
      <w:r>
        <w:rPr>
          <w:rFonts w:hint="eastAsia"/>
        </w:rPr>
        <w:t>4.4.2</w:t>
      </w:r>
      <w:r>
        <w:rPr>
          <w:rFonts w:hint="eastAsia"/>
          <w:lang w:val="en-US" w:eastAsia="zh-CN"/>
        </w:rPr>
        <w:t>6</w:t>
      </w:r>
      <w:r>
        <w:rPr>
          <w:rFonts w:hint="eastAsia"/>
        </w:rPr>
        <w:t>教师</w:t>
      </w:r>
      <w:r>
        <w:rPr>
          <w:rFonts w:hint="eastAsia"/>
          <w:lang w:val="en-US" w:eastAsia="zh-CN"/>
        </w:rPr>
        <w:t>更换头像</w:t>
      </w:r>
      <w:bookmarkEnd w:id="758"/>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T-3-5</w:t>
            </w:r>
            <w:r>
              <w:t xml:space="preserve"> ,</w:t>
            </w:r>
            <w:r>
              <w:rPr>
                <w:rFonts w:hint="eastAsia"/>
                <w:lang w:val="en-US" w:eastAsia="zh-C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3-5.0.教师点击头像，进入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numPr>
                <w:ilvl w:val="0"/>
                <w:numId w:val="0"/>
              </w:numPr>
              <w:rPr>
                <w:rFonts w:hint="eastAsia"/>
                <w:lang w:val="en-US" w:eastAsia="zh-CN"/>
              </w:rPr>
            </w:pPr>
            <w:r>
              <w:rPr>
                <w:rFonts w:hint="eastAsia"/>
                <w:lang w:val="en-US" w:eastAsia="zh-CN"/>
              </w:rPr>
              <w:t>1.点击更换头像，进入</w:t>
            </w:r>
            <w:r>
              <w:rPr>
                <w:rFonts w:hint="eastAsia"/>
                <w:color w:val="FF0000"/>
                <w:lang w:val="en-US" w:eastAsia="zh-CN"/>
              </w:rPr>
              <w:fldChar w:fldCharType="begin"/>
            </w:r>
            <w:r>
              <w:rPr>
                <w:rFonts w:hint="eastAsia"/>
                <w:color w:val="FF0000"/>
                <w:lang w:val="en-US" w:eastAsia="zh-CN"/>
              </w:rPr>
              <w:instrText xml:space="preserve"> HYPERLINK \l "T_更换头像页" </w:instrText>
            </w:r>
            <w:r>
              <w:rPr>
                <w:rFonts w:hint="eastAsia"/>
                <w:color w:val="FF0000"/>
                <w:lang w:val="en-US" w:eastAsia="zh-CN"/>
              </w:rPr>
              <w:fldChar w:fldCharType="separate"/>
            </w:r>
            <w:r>
              <w:rPr>
                <w:rStyle w:val="31"/>
                <w:rFonts w:hint="eastAsia"/>
                <w:color w:val="FF0000"/>
                <w:lang w:val="en-US" w:eastAsia="zh-CN"/>
              </w:rPr>
              <w:t>更换头像页</w:t>
            </w:r>
            <w:r>
              <w:rPr>
                <w:rFonts w:hint="eastAsia"/>
                <w:color w:val="FF0000"/>
                <w:lang w:val="en-US" w:eastAsia="zh-CN"/>
              </w:rPr>
              <w:fldChar w:fldCharType="end"/>
            </w:r>
          </w:p>
          <w:p>
            <w:pPr>
              <w:numPr>
                <w:ilvl w:val="0"/>
                <w:numId w:val="0"/>
              </w:numPr>
              <w:ind w:left="0" w:leftChars="0" w:firstLine="0" w:firstLineChars="0"/>
              <w:rPr>
                <w:rFonts w:hint="eastAsia"/>
                <w:lang w:val="en-US" w:eastAsia="zh-CN"/>
              </w:rPr>
            </w:pPr>
            <w:r>
              <w:rPr>
                <w:rFonts w:hint="eastAsia"/>
                <w:lang w:val="en-US" w:eastAsia="zh-CN"/>
              </w:rPr>
              <w:t>2.本地选择头像上传</w:t>
            </w:r>
          </w:p>
          <w:p>
            <w:pPr>
              <w:numPr>
                <w:ilvl w:val="0"/>
                <w:numId w:val="0"/>
              </w:numPr>
              <w:ind w:left="0" w:leftChars="0" w:firstLine="0" w:firstLineChars="0"/>
              <w:rPr>
                <w:rFonts w:hint="eastAsia"/>
                <w:lang w:val="en-US" w:eastAsia="zh-CN"/>
              </w:rPr>
            </w:pPr>
            <w:r>
              <w:rPr>
                <w:rFonts w:hint="eastAsia"/>
                <w:lang w:val="en-US" w:eastAsia="zh-CN"/>
              </w:rPr>
              <w:t>3.点击提交，上传头像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.0E1</w:t>
            </w:r>
            <w:r>
              <w:rPr>
                <w:rFonts w:hint="eastAsia"/>
                <w:vertAlign w:val="baseline"/>
                <w:lang w:val="en-US" w:eastAsia="zh-CN"/>
              </w:rPr>
              <w:t>上传的文件格式不是gif或者jpg</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上传失败，上传的文件格式必须为gif或jpg</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w:t>
            </w:r>
            <w:r>
              <w:rPr>
                <w:rFonts w:hint="eastAsia"/>
                <w:lang w:val="en-US" w:eastAsia="zh-CN"/>
              </w:rPr>
              <w:t>2</w:t>
            </w:r>
            <w:r>
              <w:rPr>
                <w:rFonts w:hint="eastAsia"/>
                <w:vertAlign w:val="baseline"/>
                <w:lang w:val="en-US" w:eastAsia="zh-CN"/>
              </w:rPr>
              <w:t>图片大小大于10M</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上传失败，图片大小需小于350kb</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w:t>
            </w:r>
            <w:r>
              <w:rPr>
                <w:rFonts w:hint="eastAsia"/>
                <w:lang w:val="en-US" w:eastAsia="zh-CN"/>
              </w:rPr>
              <w:t>3上传头像为空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lang w:val="en-US" w:eastAsia="zh-CN"/>
              </w:rPr>
              <w:t>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3-5.0 本地头像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3-5.0 头像的更换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BR-T-10 上传的文件格式必须为gif或jpg</w:t>
            </w:r>
          </w:p>
          <w:p>
            <w:pPr>
              <w:numPr>
                <w:ilvl w:val="0"/>
                <w:numId w:val="0"/>
              </w:numPr>
              <w:rPr>
                <w:rFonts w:hint="eastAsia"/>
                <w:vertAlign w:val="baseline"/>
                <w:lang w:val="en-US" w:eastAsia="zh-CN"/>
              </w:rPr>
            </w:pPr>
            <w:r>
              <w:rPr>
                <w:rFonts w:hint="eastAsia"/>
                <w:vertAlign w:val="baseline"/>
                <w:lang w:val="en-US" w:eastAsia="zh-CN"/>
              </w:rPr>
              <w:t>，图片大小需小于350kb，</w:t>
            </w:r>
            <w:r>
              <w:rPr>
                <w:rFonts w:hint="eastAsia"/>
                <w:lang w:val="en-US" w:eastAsia="zh-CN"/>
              </w:rPr>
              <w:t>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vertAlign w:val="baseline"/>
                <w:lang w:val="en-US" w:eastAsia="zh-CN"/>
              </w:rPr>
            </w:pPr>
          </w:p>
        </w:tc>
      </w:tr>
    </w:tbl>
    <w:p>
      <w:pPr>
        <w:keepNext w:val="0"/>
        <w:keepLines w:val="0"/>
        <w:widowControl/>
        <w:suppressLineNumbers w:val="0"/>
        <w:jc w:val="left"/>
        <w:rPr>
          <w:rFonts w:hint="eastAsia"/>
          <w:color w:val="FF0000"/>
          <w:lang w:val="en-US" w:eastAsia="zh-CN"/>
        </w:rPr>
      </w:pPr>
    </w:p>
    <w:p>
      <w:pPr>
        <w:keepNext w:val="0"/>
        <w:keepLines w:val="0"/>
        <w:widowControl/>
        <w:suppressLineNumbers w:val="0"/>
        <w:jc w:val="left"/>
      </w:pPr>
    </w:p>
    <w:p>
      <w:pPr>
        <w:keepNext w:val="0"/>
        <w:keepLines w:val="0"/>
        <w:widowControl/>
        <w:suppressLineNumbers w:val="0"/>
        <w:jc w:val="left"/>
      </w:pPr>
      <w:bookmarkStart w:id="759" w:name="T_更换头像页"/>
      <w:r>
        <w:rPr>
          <w:rFonts w:hint="eastAsia"/>
          <w:color w:val="FF0000"/>
          <w:lang w:val="en-US" w:eastAsia="zh-CN"/>
        </w:rPr>
        <w:t>更换头像页</w:t>
      </w:r>
      <w:bookmarkEnd w:id="759"/>
      <w:r>
        <w:rPr>
          <w:rFonts w:hint="eastAsia"/>
          <w:color w:val="FF0000"/>
          <w:lang w:val="en-US" w:eastAsia="zh-CN"/>
        </w:rPr>
        <w:t>：</w:t>
      </w:r>
    </w:p>
    <w:p>
      <w:pPr>
        <w:keepNext w:val="0"/>
        <w:keepLines w:val="0"/>
        <w:widowControl/>
        <w:suppressLineNumbers w:val="0"/>
        <w:jc w:val="left"/>
      </w:pPr>
      <w:r>
        <w:drawing>
          <wp:inline distT="0" distB="0" distL="114300" distR="114300">
            <wp:extent cx="5261610" cy="3422015"/>
            <wp:effectExtent l="0" t="0" r="11430" b="6985"/>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393"/>
                    <a:stretch>
                      <a:fillRect/>
                    </a:stretch>
                  </pic:blipFill>
                  <pic:spPr>
                    <a:xfrm>
                      <a:off x="0" y="0"/>
                      <a:ext cx="5261610" cy="34220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color w:val="FF0000"/>
          <w:lang w:val="en-US" w:eastAsia="zh-CN"/>
        </w:rPr>
        <w:t>对话框图：</w:t>
      </w:r>
    </w:p>
    <w:p>
      <w:r>
        <w:drawing>
          <wp:inline distT="0" distB="0" distL="114300" distR="114300">
            <wp:extent cx="4991100" cy="3733800"/>
            <wp:effectExtent l="0" t="0" r="7620" b="0"/>
            <wp:docPr id="4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8"/>
                    <pic:cNvPicPr>
                      <a:picLocks noChangeAspect="1"/>
                    </pic:cNvPicPr>
                  </pic:nvPicPr>
                  <pic:blipFill>
                    <a:blip r:embed="rId394"/>
                    <a:stretch>
                      <a:fillRect/>
                    </a:stretch>
                  </pic:blipFill>
                  <pic:spPr>
                    <a:xfrm>
                      <a:off x="0" y="0"/>
                      <a:ext cx="4991100" cy="3733800"/>
                    </a:xfrm>
                    <a:prstGeom prst="rect">
                      <a:avLst/>
                    </a:prstGeom>
                    <a:noFill/>
                    <a:ln w="9525">
                      <a:noFill/>
                    </a:ln>
                  </pic:spPr>
                </pic:pic>
              </a:graphicData>
            </a:graphic>
          </wp:inline>
        </w:drawing>
      </w:r>
    </w:p>
    <w:p>
      <w:pPr>
        <w:pStyle w:val="4"/>
        <w:rPr>
          <w:rFonts w:hint="eastAsia"/>
          <w:lang w:val="en-US" w:eastAsia="zh-CN"/>
        </w:rPr>
      </w:pPr>
      <w:bookmarkStart w:id="760" w:name="_Toc16158"/>
      <w:r>
        <w:rPr>
          <w:rFonts w:hint="eastAsia"/>
        </w:rPr>
        <w:t>4.4.2</w:t>
      </w:r>
      <w:r>
        <w:rPr>
          <w:rFonts w:hint="eastAsia"/>
          <w:lang w:val="en-US" w:eastAsia="zh-CN"/>
        </w:rPr>
        <w:t>7</w:t>
      </w:r>
      <w:r>
        <w:rPr>
          <w:rFonts w:hint="eastAsia"/>
        </w:rPr>
        <w:t>教师</w:t>
      </w:r>
      <w:r>
        <w:rPr>
          <w:rFonts w:hint="eastAsia"/>
          <w:lang w:val="en-US" w:eastAsia="zh-CN"/>
        </w:rPr>
        <w:t>收发邮件</w:t>
      </w:r>
      <w:bookmarkEnd w:id="760"/>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T-3-6</w:t>
            </w:r>
            <w:r>
              <w:t xml:space="preserve"> ,</w:t>
            </w:r>
            <w:r>
              <w:rPr>
                <w:rFonts w:hint="eastAsia"/>
                <w:lang w:val="en-US" w:eastAsia="zh-C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3-6.0.教师点击头像，进入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numPr>
                <w:ilvl w:val="0"/>
                <w:numId w:val="0"/>
              </w:numPr>
              <w:ind w:left="0" w:leftChars="0" w:firstLine="0" w:firstLineChars="0"/>
              <w:rPr>
                <w:rFonts w:hint="eastAsia"/>
                <w:lang w:val="en-US" w:eastAsia="zh-CN"/>
              </w:rPr>
            </w:pPr>
            <w:r>
              <w:rPr>
                <w:rFonts w:hint="eastAsia"/>
                <w:lang w:val="en-US" w:eastAsia="zh-CN"/>
              </w:rPr>
              <w:t>1.点击我的信箱，进入</w:t>
            </w:r>
            <w:r>
              <w:rPr>
                <w:rFonts w:hint="eastAsia"/>
                <w:color w:val="FF0000"/>
                <w:lang w:val="en-US" w:eastAsia="zh-CN"/>
              </w:rPr>
              <w:fldChar w:fldCharType="begin"/>
            </w:r>
            <w:r>
              <w:rPr>
                <w:rFonts w:hint="eastAsia"/>
                <w:color w:val="FF0000"/>
                <w:lang w:val="en-US" w:eastAsia="zh-CN"/>
              </w:rPr>
              <w:instrText xml:space="preserve"> HYPERLINK \l "T_我的信箱页" </w:instrText>
            </w:r>
            <w:r>
              <w:rPr>
                <w:rFonts w:hint="eastAsia"/>
                <w:color w:val="FF0000"/>
                <w:lang w:val="en-US" w:eastAsia="zh-CN"/>
              </w:rPr>
              <w:fldChar w:fldCharType="separate"/>
            </w:r>
            <w:r>
              <w:rPr>
                <w:rStyle w:val="31"/>
                <w:rFonts w:hint="eastAsia"/>
                <w:color w:val="FF0000"/>
                <w:lang w:val="en-US" w:eastAsia="zh-CN"/>
              </w:rPr>
              <w:t>我的信箱页</w:t>
            </w:r>
            <w:r>
              <w:rPr>
                <w:rFonts w:hint="eastAsia"/>
                <w:color w:val="FF0000"/>
                <w:lang w:val="en-US" w:eastAsia="zh-CN"/>
              </w:rPr>
              <w:fldChar w:fldCharType="end"/>
            </w:r>
          </w:p>
          <w:p>
            <w:pPr>
              <w:numPr>
                <w:ilvl w:val="0"/>
                <w:numId w:val="0"/>
              </w:numPr>
              <w:ind w:left="0" w:leftChars="0" w:firstLine="0" w:firstLineChars="0"/>
              <w:rPr>
                <w:rFonts w:hint="eastAsia"/>
                <w:color w:val="FF0000"/>
                <w:lang w:val="en-US" w:eastAsia="zh-CN"/>
              </w:rPr>
            </w:pPr>
            <w:r>
              <w:rPr>
                <w:rFonts w:hint="eastAsia"/>
                <w:lang w:val="en-US" w:eastAsia="zh-CN"/>
              </w:rPr>
              <w:t>2.点击写邮件，进入</w:t>
            </w:r>
            <w:r>
              <w:rPr>
                <w:rFonts w:hint="eastAsia"/>
                <w:color w:val="FF0000"/>
                <w:lang w:val="en-US" w:eastAsia="zh-CN"/>
              </w:rPr>
              <w:fldChar w:fldCharType="begin"/>
            </w:r>
            <w:r>
              <w:rPr>
                <w:rFonts w:hint="eastAsia"/>
                <w:color w:val="FF0000"/>
                <w:lang w:val="en-US" w:eastAsia="zh-CN"/>
              </w:rPr>
              <w:instrText xml:space="preserve"> HYPERLINK \l "T_写邮件界面" </w:instrText>
            </w:r>
            <w:r>
              <w:rPr>
                <w:rFonts w:hint="eastAsia"/>
                <w:color w:val="FF0000"/>
                <w:lang w:val="en-US" w:eastAsia="zh-CN"/>
              </w:rPr>
              <w:fldChar w:fldCharType="separate"/>
            </w:r>
            <w:r>
              <w:rPr>
                <w:rStyle w:val="31"/>
                <w:rFonts w:hint="eastAsia"/>
                <w:color w:val="FF0000"/>
                <w:lang w:val="en-US" w:eastAsia="zh-CN"/>
              </w:rPr>
              <w:t>写邮件界面</w:t>
            </w:r>
            <w:r>
              <w:rPr>
                <w:rFonts w:hint="eastAsia"/>
                <w:color w:val="FF0000"/>
                <w:lang w:val="en-US" w:eastAsia="zh-CN"/>
              </w:rPr>
              <w:fldChar w:fldCharType="end"/>
            </w:r>
          </w:p>
          <w:p>
            <w:pPr>
              <w:numPr>
                <w:ilvl w:val="0"/>
                <w:numId w:val="0"/>
              </w:numPr>
              <w:ind w:left="0" w:leftChars="0" w:firstLine="0" w:firstLineChars="0"/>
              <w:rPr>
                <w:rFonts w:hint="eastAsia"/>
                <w:lang w:val="en-US" w:eastAsia="zh-CN"/>
              </w:rPr>
            </w:pPr>
            <w:r>
              <w:rPr>
                <w:rFonts w:hint="eastAsia"/>
                <w:lang w:val="en-US" w:eastAsia="zh-CN"/>
              </w:rPr>
              <w:t>3.</w:t>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\l "T_发信箱页" </w:instrText>
            </w:r>
            <w:r>
              <w:rPr>
                <w:rFonts w:hint="eastAsia"/>
                <w:color w:val="000000" w:themeColor="text1"/>
                <w:lang w:val="en-US" w:eastAsia="zh-CN"/>
                <w14:textFill>
                  <w14:solidFill>
                    <w14:schemeClr w14:val="tx1"/>
                  </w14:solidFill>
                </w14:textFill>
              </w:rPr>
              <w:fldChar w:fldCharType="separate"/>
            </w:r>
            <w:r>
              <w:rPr>
                <w:rStyle w:val="31"/>
                <w:rFonts w:hint="eastAsia"/>
                <w:color w:val="000000" w:themeColor="text1"/>
                <w:lang w:val="en-US" w:eastAsia="zh-CN"/>
                <w14:textFill>
                  <w14:solidFill>
                    <w14:schemeClr w14:val="tx1"/>
                  </w14:solidFill>
                </w14:textFill>
              </w:rPr>
              <w:t>发信箱页</w:t>
            </w:r>
            <w:r>
              <w:rPr>
                <w:rFonts w:hint="eastAsia"/>
                <w:color w:val="000000" w:themeColor="text1"/>
                <w:lang w:val="en-US" w:eastAsia="zh-CN"/>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w:t>
            </w:r>
            <w:r>
              <w:rPr>
                <w:rFonts w:hint="eastAsia"/>
                <w:lang w:val="en-US" w:eastAsia="zh-CN"/>
              </w:rPr>
              <w:t>输入收件人，标题和正文内容发送邮件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3-6.1.收件箱查看邮件</w:t>
            </w:r>
          </w:p>
          <w:p>
            <w:pPr>
              <w:numPr>
                <w:ilvl w:val="0"/>
                <w:numId w:val="0"/>
              </w:numPr>
              <w:rPr>
                <w:rFonts w:hint="eastAsia"/>
                <w:vertAlign w:val="baseline"/>
                <w:lang w:val="en-US" w:eastAsia="zh-CN"/>
              </w:rPr>
            </w:pPr>
            <w:r>
              <w:rPr>
                <w:rFonts w:hint="eastAsia"/>
                <w:vertAlign w:val="baseline"/>
                <w:lang w:val="en-US" w:eastAsia="zh-CN"/>
              </w:rPr>
              <w:t>1.发件箱查看已经发送邮件</w:t>
            </w:r>
          </w:p>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.0E1</w:t>
            </w:r>
            <w:r>
              <w:rPr>
                <w:rFonts w:hint="eastAsia"/>
                <w:vertAlign w:val="baseline"/>
                <w:lang w:val="en-US" w:eastAsia="zh-CN"/>
              </w:rPr>
              <w:t>发送的用户不正确</w:t>
            </w:r>
          </w:p>
          <w:p>
            <w:pPr>
              <w:numPr>
                <w:ilvl w:val="0"/>
                <w:numId w:val="0"/>
              </w:numPr>
              <w:rPr>
                <w:rFonts w:hint="eastAsia"/>
                <w:vertAlign w:val="baseline"/>
                <w:lang w:val="en-US" w:eastAsia="zh-CN"/>
              </w:rPr>
            </w:pPr>
            <w:r>
              <w:rPr>
                <w:rFonts w:hint="eastAsia"/>
              </w:rPr>
              <w:t>系统提示信息：</w:t>
            </w:r>
            <w:r>
              <w:rPr>
                <w:rFonts w:hint="eastAsia"/>
                <w:vertAlign w:val="baseline"/>
                <w:lang w:val="en-US" w:eastAsia="zh-CN"/>
              </w:rPr>
              <w:t>用户名为空或找不到用户</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2</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3</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4</w:t>
            </w:r>
            <w:r>
              <w:rPr>
                <w:rFonts w:hint="eastAsia"/>
                <w:vertAlign w:val="baseline"/>
                <w:lang w:val="en-US" w:eastAsia="zh-CN"/>
              </w:rPr>
              <w:t>收件人为空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收件人为空</w:t>
            </w:r>
          </w:p>
          <w:p>
            <w:pPr>
              <w:numPr>
                <w:ilvl w:val="0"/>
                <w:numId w:val="0"/>
              </w:numPr>
              <w:ind w:left="0" w:leftChars="0" w:firstLine="0" w:firstLineChars="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3-6.0 收件人，邮件标题，内容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 xml:space="preserve">3-6.0 </w:t>
            </w:r>
            <w:r>
              <w:rPr>
                <w:rFonts w:hint="eastAsia"/>
                <w:color w:val="000000" w:themeColor="text1"/>
                <w:lang w:val="en-US" w:eastAsia="zh-CN"/>
                <w14:textFill>
                  <w14:solidFill>
                    <w14:schemeClr w14:val="tx1"/>
                  </w14:solidFill>
                </w14:textFill>
              </w:rPr>
              <w:t>我的信箱页，写邮件界面，发信箱页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BR-T-7 用户名匹配，标题和内容不为空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keepNext w:val="0"/>
        <w:keepLines w:val="0"/>
        <w:widowControl/>
        <w:suppressLineNumbers w:val="0"/>
        <w:jc w:val="left"/>
      </w:pPr>
      <w:bookmarkStart w:id="761" w:name="T_我的信箱页"/>
      <w:r>
        <w:rPr>
          <w:rFonts w:hint="eastAsia"/>
          <w:color w:val="FF0000"/>
          <w:lang w:val="en-US" w:eastAsia="zh-CN"/>
        </w:rPr>
        <w:t>我的信箱页</w:t>
      </w:r>
      <w:bookmarkEnd w:id="761"/>
      <w:r>
        <w:rPr>
          <w:rFonts w:hint="eastAsia"/>
          <w:color w:val="FF0000"/>
          <w:lang w:val="en-US" w:eastAsia="zh-CN"/>
        </w:rPr>
        <w:t>：</w:t>
      </w:r>
    </w:p>
    <w:p>
      <w:pPr>
        <w:keepNext w:val="0"/>
        <w:keepLines w:val="0"/>
        <w:widowControl/>
        <w:suppressLineNumbers w:val="0"/>
        <w:jc w:val="left"/>
      </w:pPr>
      <w:r>
        <w:drawing>
          <wp:inline distT="0" distB="0" distL="114300" distR="114300">
            <wp:extent cx="5268595" cy="3422015"/>
            <wp:effectExtent l="0" t="0" r="4445" b="6985"/>
            <wp:docPr id="4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
                    <pic:cNvPicPr>
                      <a:picLocks noChangeAspect="1"/>
                    </pic:cNvPicPr>
                  </pic:nvPicPr>
                  <pic:blipFill>
                    <a:blip r:embed="rId395"/>
                    <a:stretch>
                      <a:fillRect/>
                    </a:stretch>
                  </pic:blipFill>
                  <pic:spPr>
                    <a:xfrm>
                      <a:off x="0" y="0"/>
                      <a:ext cx="5268595" cy="342201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762" w:name="T_写邮件界面"/>
      <w:r>
        <w:rPr>
          <w:rFonts w:hint="eastAsia"/>
          <w:color w:val="FF0000"/>
          <w:lang w:val="en-US" w:eastAsia="zh-CN"/>
        </w:rPr>
        <w:t>写邮件界面</w:t>
      </w:r>
      <w:bookmarkEnd w:id="762"/>
      <w:r>
        <w:rPr>
          <w:rFonts w:hint="eastAsia"/>
          <w:color w:val="FF0000"/>
          <w:lang w:val="en-US" w:eastAsia="zh-CN"/>
        </w:rPr>
        <w:t>：</w:t>
      </w:r>
    </w:p>
    <w:p>
      <w:pPr>
        <w:keepNext w:val="0"/>
        <w:keepLines w:val="0"/>
        <w:widowControl/>
        <w:suppressLineNumbers w:val="0"/>
        <w:jc w:val="left"/>
        <w:rPr>
          <w:rFonts w:hint="eastAsia"/>
          <w:color w:val="FF0000"/>
          <w:lang w:val="en-US" w:eastAsia="zh-CN"/>
        </w:rPr>
      </w:pPr>
      <w:r>
        <w:drawing>
          <wp:inline distT="0" distB="0" distL="114300" distR="114300">
            <wp:extent cx="5272405" cy="3166745"/>
            <wp:effectExtent l="0" t="0" r="635" b="3175"/>
            <wp:docPr id="4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
                    <pic:cNvPicPr>
                      <a:picLocks noChangeAspect="1"/>
                    </pic:cNvPicPr>
                  </pic:nvPicPr>
                  <pic:blipFill>
                    <a:blip r:embed="rId396"/>
                    <a:stretch>
                      <a:fillRect/>
                    </a:stretch>
                  </pic:blipFill>
                  <pic:spPr>
                    <a:xfrm>
                      <a:off x="0" y="0"/>
                      <a:ext cx="5272405" cy="3166745"/>
                    </a:xfrm>
                    <a:prstGeom prst="rect">
                      <a:avLst/>
                    </a:prstGeom>
                    <a:noFill/>
                    <a:ln w="9525">
                      <a:noFill/>
                    </a:ln>
                  </pic:spPr>
                </pic:pic>
              </a:graphicData>
            </a:graphic>
          </wp:inline>
        </w:drawing>
      </w:r>
    </w:p>
    <w:p>
      <w:pPr>
        <w:keepNext w:val="0"/>
        <w:keepLines w:val="0"/>
        <w:widowControl/>
        <w:suppressLineNumbers w:val="0"/>
        <w:jc w:val="left"/>
        <w:rPr>
          <w:rFonts w:hint="eastAsia"/>
          <w:color w:val="FF0000"/>
          <w:lang w:val="en-US" w:eastAsia="zh-CN"/>
        </w:rPr>
      </w:pPr>
      <w:bookmarkStart w:id="763" w:name="T_发信箱页"/>
      <w:r>
        <w:rPr>
          <w:rFonts w:hint="eastAsia"/>
          <w:color w:val="FF0000"/>
          <w:lang w:val="en-US" w:eastAsia="zh-CN"/>
        </w:rPr>
        <w:t>发信箱页</w:t>
      </w:r>
      <w:bookmarkEnd w:id="763"/>
      <w:r>
        <w:rPr>
          <w:rFonts w:hint="eastAsia"/>
          <w:color w:val="FF0000"/>
          <w:lang w:val="en-US" w:eastAsia="zh-CN"/>
        </w:rPr>
        <w:t>：</w:t>
      </w:r>
    </w:p>
    <w:p>
      <w:pPr>
        <w:keepNext w:val="0"/>
        <w:keepLines w:val="0"/>
        <w:widowControl/>
        <w:suppressLineNumbers w:val="0"/>
        <w:jc w:val="left"/>
      </w:pPr>
      <w:r>
        <w:drawing>
          <wp:inline distT="0" distB="0" distL="114300" distR="114300">
            <wp:extent cx="5261610" cy="3230245"/>
            <wp:effectExtent l="0" t="0" r="11430" b="635"/>
            <wp:docPr id="4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
                    <pic:cNvPicPr>
                      <a:picLocks noChangeAspect="1"/>
                    </pic:cNvPicPr>
                  </pic:nvPicPr>
                  <pic:blipFill>
                    <a:blip r:embed="rId397"/>
                    <a:stretch>
                      <a:fillRect/>
                    </a:stretch>
                  </pic:blipFill>
                  <pic:spPr>
                    <a:xfrm>
                      <a:off x="0" y="0"/>
                      <a:ext cx="5261610" cy="323024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color w:val="FF0000"/>
          <w:lang w:val="en-US" w:eastAsia="zh-CN"/>
        </w:rPr>
      </w:pPr>
      <w:r>
        <w:rPr>
          <w:rFonts w:hint="eastAsia"/>
          <w:color w:val="FF0000"/>
          <w:lang w:val="en-US" w:eastAsia="zh-CN"/>
        </w:rPr>
        <w:t>对话框图：</w:t>
      </w:r>
    </w:p>
    <w:p>
      <w:r>
        <w:drawing>
          <wp:inline distT="0" distB="0" distL="114300" distR="114300">
            <wp:extent cx="5272405" cy="3526790"/>
            <wp:effectExtent l="0" t="0" r="635" b="889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9"/>
                    <pic:cNvPicPr>
                      <a:picLocks noChangeAspect="1"/>
                    </pic:cNvPicPr>
                  </pic:nvPicPr>
                  <pic:blipFill>
                    <a:blip r:embed="rId398"/>
                    <a:stretch>
                      <a:fillRect/>
                    </a:stretch>
                  </pic:blipFill>
                  <pic:spPr>
                    <a:xfrm>
                      <a:off x="0" y="0"/>
                      <a:ext cx="5272405" cy="3526790"/>
                    </a:xfrm>
                    <a:prstGeom prst="rect">
                      <a:avLst/>
                    </a:prstGeom>
                    <a:noFill/>
                    <a:ln w="9525">
                      <a:noFill/>
                    </a:ln>
                  </pic:spPr>
                </pic:pic>
              </a:graphicData>
            </a:graphic>
          </wp:inline>
        </w:drawing>
      </w:r>
    </w:p>
    <w:p>
      <w:pPr>
        <w:pStyle w:val="4"/>
        <w:rPr>
          <w:rFonts w:hint="eastAsia"/>
          <w:lang w:val="en-US" w:eastAsia="zh-CN"/>
        </w:rPr>
      </w:pPr>
      <w:bookmarkStart w:id="764" w:name="_Toc26399"/>
      <w:r>
        <w:rPr>
          <w:rFonts w:hint="eastAsia"/>
        </w:rPr>
        <w:t>4.4.2</w:t>
      </w:r>
      <w:r>
        <w:rPr>
          <w:rFonts w:hint="eastAsia"/>
          <w:lang w:val="en-US" w:eastAsia="zh-CN"/>
        </w:rPr>
        <w:t>8</w:t>
      </w:r>
      <w:r>
        <w:rPr>
          <w:rFonts w:hint="eastAsia"/>
        </w:rPr>
        <w:t>教师</w:t>
      </w:r>
      <w:r>
        <w:rPr>
          <w:rFonts w:hint="eastAsia"/>
          <w:lang w:val="en-US" w:eastAsia="zh-CN"/>
        </w:rPr>
        <w:t>查看我的历史评价</w:t>
      </w:r>
      <w:bookmarkEnd w:id="764"/>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T-3-7</w:t>
            </w:r>
            <w:r>
              <w:t xml:space="preserve"> ,</w:t>
            </w:r>
            <w:r>
              <w:rPr>
                <w:rFonts w:hint="eastAsia"/>
                <w:lang w:val="en-US" w:eastAsia="zh-C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创建人</w:t>
            </w:r>
          </w:p>
        </w:tc>
        <w:tc>
          <w:tcPr>
            <w:tcW w:w="4262" w:type="dxa"/>
            <w:vAlign w:val="top"/>
          </w:tcPr>
          <w:p>
            <w:pPr>
              <w:rPr>
                <w:rFonts w:hint="eastAsia"/>
                <w:vertAlign w:val="baseline"/>
                <w:lang w:val="en-US" w:eastAsia="zh-CN"/>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创建时间</w:t>
            </w:r>
          </w:p>
        </w:tc>
        <w:tc>
          <w:tcPr>
            <w:tcW w:w="4262" w:type="dxa"/>
            <w:vAlign w:val="top"/>
          </w:tcPr>
          <w:p>
            <w:pPr>
              <w:rPr>
                <w:rFonts w:hint="eastAsia"/>
                <w:vertAlign w:val="baseline"/>
                <w:lang w:val="en-US" w:eastAsia="zh-CN"/>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操作者</w:t>
            </w:r>
          </w:p>
        </w:tc>
        <w:tc>
          <w:tcPr>
            <w:tcW w:w="4262"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触发条件</w:t>
            </w:r>
          </w:p>
        </w:tc>
        <w:tc>
          <w:tcPr>
            <w:tcW w:w="4262" w:type="dxa"/>
            <w:vAlign w:val="top"/>
          </w:tcPr>
          <w:p>
            <w:pPr>
              <w:rPr>
                <w:rFonts w:hint="eastAsia" w:eastAsiaTheme="minorEastAsia"/>
                <w:vertAlign w:val="baseline"/>
                <w:lang w:val="en-US" w:eastAsia="zh-CN"/>
              </w:rPr>
            </w:pPr>
            <w:r>
              <w:rPr>
                <w:rFonts w:hint="eastAsia"/>
                <w:lang w:val="en-US" w:eastAsia="zh-C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ind w:left="0" w:leftChars="0" w:firstLine="0" w:firstLineChars="0"/>
              <w:rPr>
                <w:rFonts w:hint="eastAsia"/>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eastAsiaTheme="minor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3-7.0教师点击头像，进入</w:t>
            </w:r>
            <w:r>
              <w:rPr>
                <w:rFonts w:hint="eastAsia"/>
                <w:color w:val="FF0000"/>
                <w:lang w:val="en-US" w:eastAsia="zh-CN"/>
              </w:rPr>
              <w:fldChar w:fldCharType="begin"/>
            </w:r>
            <w:r>
              <w:rPr>
                <w:rFonts w:hint="eastAsia"/>
                <w:color w:val="FF0000"/>
                <w:lang w:val="en-US" w:eastAsia="zh-CN"/>
              </w:rPr>
              <w:instrText xml:space="preserve"> HYPERLINK \l "T_个人中心页" </w:instrText>
            </w:r>
            <w:r>
              <w:rPr>
                <w:rFonts w:hint="eastAsia"/>
                <w:color w:val="FF0000"/>
                <w:lang w:val="en-US" w:eastAsia="zh-CN"/>
              </w:rPr>
              <w:fldChar w:fldCharType="separate"/>
            </w:r>
            <w:r>
              <w:rPr>
                <w:rStyle w:val="31"/>
                <w:rFonts w:hint="eastAsia"/>
                <w:color w:val="FF0000"/>
                <w:lang w:val="en-US" w:eastAsia="zh-CN"/>
              </w:rPr>
              <w:t>个人中心页</w:t>
            </w:r>
            <w:r>
              <w:rPr>
                <w:rFonts w:hint="eastAsia"/>
                <w:color w:val="FF0000"/>
                <w:lang w:val="en-US" w:eastAsia="zh-CN"/>
              </w:rPr>
              <w:fldChar w:fldCharType="end"/>
            </w:r>
          </w:p>
          <w:p>
            <w:pPr>
              <w:numPr>
                <w:ilvl w:val="0"/>
                <w:numId w:val="0"/>
              </w:numPr>
              <w:ind w:leftChars="0"/>
              <w:rPr>
                <w:rFonts w:hint="eastAsia"/>
                <w:lang w:val="en-US" w:eastAsia="zh-CN"/>
              </w:rPr>
            </w:pPr>
            <w:r>
              <w:rPr>
                <w:rFonts w:hint="eastAsia"/>
                <w:lang w:val="en-US" w:eastAsia="zh-CN"/>
              </w:rPr>
              <w:t>1.点击历史评价，进入</w:t>
            </w:r>
            <w:r>
              <w:rPr>
                <w:rFonts w:hint="eastAsia"/>
                <w:color w:val="FF0000"/>
                <w:lang w:val="en-US" w:eastAsia="zh-CN"/>
              </w:rPr>
              <w:fldChar w:fldCharType="begin"/>
            </w:r>
            <w:r>
              <w:rPr>
                <w:rFonts w:hint="eastAsia"/>
                <w:color w:val="FF0000"/>
                <w:lang w:val="en-US" w:eastAsia="zh-CN"/>
              </w:rPr>
              <w:instrText xml:space="preserve"> HYPERLINK \l "T_历史评价页" </w:instrText>
            </w:r>
            <w:r>
              <w:rPr>
                <w:rFonts w:hint="eastAsia"/>
                <w:color w:val="FF0000"/>
                <w:lang w:val="en-US" w:eastAsia="zh-CN"/>
              </w:rPr>
              <w:fldChar w:fldCharType="separate"/>
            </w:r>
            <w:r>
              <w:rPr>
                <w:rStyle w:val="31"/>
                <w:rFonts w:hint="eastAsia"/>
                <w:color w:val="FF0000"/>
                <w:lang w:val="en-US" w:eastAsia="zh-CN"/>
              </w:rPr>
              <w:t>历史评价页</w:t>
            </w:r>
            <w:r>
              <w:rPr>
                <w:rFonts w:hint="eastAsia"/>
                <w:color w:val="FF0000"/>
                <w:lang w:val="en-US" w:eastAsia="zh-CN"/>
              </w:rPr>
              <w:fldChar w:fldCharType="end"/>
            </w:r>
          </w:p>
          <w:p>
            <w:pPr>
              <w:numPr>
                <w:ilvl w:val="0"/>
                <w:numId w:val="0"/>
              </w:numPr>
              <w:ind w:leftChars="0"/>
              <w:rPr>
                <w:rFonts w:hint="eastAsia"/>
                <w:lang w:val="en-US" w:eastAsia="zh-CN"/>
              </w:rPr>
            </w:pPr>
            <w:r>
              <w:rPr>
                <w:rFonts w:hint="eastAsia"/>
                <w:lang w:val="en-US" w:eastAsia="zh-CN"/>
              </w:rPr>
              <w:t>2.查看评价信息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输入</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输出</w:t>
            </w:r>
          </w:p>
        </w:tc>
        <w:tc>
          <w:tcPr>
            <w:tcW w:w="4262" w:type="dxa"/>
            <w:vAlign w:val="top"/>
          </w:tcPr>
          <w:p>
            <w:pPr>
              <w:numPr>
                <w:ilvl w:val="0"/>
                <w:numId w:val="0"/>
              </w:numPr>
              <w:ind w:leftChars="0"/>
              <w:rPr>
                <w:rFonts w:hint="eastAsia"/>
                <w:vertAlign w:val="baseline"/>
                <w:lang w:val="en-US" w:eastAsia="zh-CN"/>
              </w:rPr>
            </w:pPr>
            <w:r>
              <w:rPr>
                <w:rFonts w:hint="eastAsia"/>
                <w:color w:val="000000" w:themeColor="text1"/>
                <w:vertAlign w:val="baseline"/>
                <w:lang w:val="en-US" w:eastAsia="zh-CN"/>
                <w14:textFill>
                  <w14:solidFill>
                    <w14:schemeClr w14:val="tx1"/>
                  </w14:solidFill>
                </w14:textFill>
              </w:rPr>
              <w:t xml:space="preserve">3-7.0 </w:t>
            </w:r>
            <w:r>
              <w:rPr>
                <w:rFonts w:hint="eastAsia"/>
                <w:color w:val="000000" w:themeColor="text1"/>
                <w:lang w:val="en-US" w:eastAsia="zh-CN"/>
                <w14:textFill>
                  <w14:solidFill>
                    <w14:schemeClr w14:val="tx1"/>
                  </w14:solidFill>
                </w14:textFill>
              </w:rPr>
              <w:t>历史评价页信息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业务规则</w:t>
            </w:r>
          </w:p>
        </w:tc>
        <w:tc>
          <w:tcPr>
            <w:tcW w:w="4262"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vAlign w:val="top"/>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ind w:left="0" w:leftChars="0" w:firstLine="0" w:firstLineChars="0"/>
              <w:rPr>
                <w:rFonts w:hint="eastAsia"/>
                <w:vertAlign w:val="baseline"/>
                <w:lang w:val="en-US" w:eastAsia="zh-CN"/>
              </w:rPr>
            </w:pPr>
          </w:p>
        </w:tc>
      </w:tr>
    </w:tbl>
    <w:p/>
    <w:p/>
    <w:p/>
    <w:p>
      <w:bookmarkStart w:id="765" w:name="T_历史评价页"/>
      <w:r>
        <w:rPr>
          <w:rFonts w:hint="eastAsia"/>
          <w:color w:val="FF0000"/>
          <w:lang w:val="en-US" w:eastAsia="zh-CN"/>
        </w:rPr>
        <w:t>历史评价页</w:t>
      </w:r>
      <w:bookmarkEnd w:id="765"/>
      <w:r>
        <w:rPr>
          <w:rFonts w:hint="eastAsia"/>
          <w:color w:val="FF0000"/>
          <w:lang w:val="en-US" w:eastAsia="zh-CN"/>
        </w:rPr>
        <w:t>：</w:t>
      </w:r>
    </w:p>
    <w:p>
      <w:r>
        <w:drawing>
          <wp:inline distT="0" distB="0" distL="114300" distR="114300">
            <wp:extent cx="5268595" cy="3429000"/>
            <wp:effectExtent l="0" t="0" r="4445" b="0"/>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399"/>
                    <a:stretch>
                      <a:fillRect/>
                    </a:stretch>
                  </pic:blipFill>
                  <pic:spPr>
                    <a:xfrm>
                      <a:off x="0" y="0"/>
                      <a:ext cx="5268595" cy="3429000"/>
                    </a:xfrm>
                    <a:prstGeom prst="rect">
                      <a:avLst/>
                    </a:prstGeom>
                    <a:noFill/>
                    <a:ln w="9525">
                      <a:noFill/>
                    </a:ln>
                  </pic:spPr>
                </pic:pic>
              </a:graphicData>
            </a:graphic>
          </wp:inline>
        </w:drawing>
      </w:r>
    </w:p>
    <w:p>
      <w:pPr>
        <w:rPr>
          <w:rFonts w:hint="eastAsia" w:eastAsiaTheme="minorEastAsia"/>
          <w:color w:val="FF0000"/>
          <w:lang w:val="en-US" w:eastAsia="zh-CN"/>
        </w:rPr>
      </w:pPr>
      <w:r>
        <w:rPr>
          <w:rFonts w:hint="eastAsia"/>
          <w:color w:val="FF0000"/>
          <w:lang w:val="en-US" w:eastAsia="zh-CN"/>
        </w:rPr>
        <w:t>对话框图：</w:t>
      </w:r>
    </w:p>
    <w:p>
      <w:r>
        <w:drawing>
          <wp:inline distT="0" distB="0" distL="114300" distR="114300">
            <wp:extent cx="5269230" cy="3486785"/>
            <wp:effectExtent l="0" t="0" r="3810" b="3175"/>
            <wp:docPr id="4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4"/>
                    <pic:cNvPicPr>
                      <a:picLocks noChangeAspect="1"/>
                    </pic:cNvPicPr>
                  </pic:nvPicPr>
                  <pic:blipFill>
                    <a:blip r:embed="rId400"/>
                    <a:stretch>
                      <a:fillRect/>
                    </a:stretch>
                  </pic:blipFill>
                  <pic:spPr>
                    <a:xfrm>
                      <a:off x="0" y="0"/>
                      <a:ext cx="5269230" cy="3486785"/>
                    </a:xfrm>
                    <a:prstGeom prst="rect">
                      <a:avLst/>
                    </a:prstGeom>
                    <a:noFill/>
                    <a:ln w="9525">
                      <a:noFill/>
                    </a:ln>
                  </pic:spPr>
                </pic:pic>
              </a:graphicData>
            </a:graphic>
          </wp:inline>
        </w:drawing>
      </w:r>
    </w:p>
    <w:p>
      <w:pPr>
        <w:pStyle w:val="4"/>
        <w:rPr>
          <w:rFonts w:hint="eastAsia"/>
          <w:lang w:val="en-US" w:eastAsia="zh-CN"/>
        </w:rPr>
      </w:pPr>
      <w:bookmarkStart w:id="766" w:name="_Toc6803"/>
      <w:r>
        <w:rPr>
          <w:rFonts w:hint="eastAsia"/>
        </w:rPr>
        <w:t>4.4.2</w:t>
      </w:r>
      <w:r>
        <w:rPr>
          <w:rFonts w:hint="eastAsia"/>
          <w:lang w:val="en-US" w:eastAsia="zh-CN"/>
        </w:rPr>
        <w:t>9</w:t>
      </w:r>
      <w:r>
        <w:rPr>
          <w:rFonts w:hint="eastAsia"/>
        </w:rPr>
        <w:t>教师浏览案例</w:t>
      </w:r>
      <w:bookmarkEnd w:id="76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操作者</w:t>
            </w:r>
          </w:p>
        </w:tc>
        <w:tc>
          <w:tcPr>
            <w:tcW w:w="4148"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w:t>
            </w:r>
            <w:r>
              <w:rPr>
                <w:rFonts w:hint="eastAsia"/>
              </w:rPr>
              <w:t>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r>
              <w:rPr>
                <w:rFonts w:hint="eastAsia"/>
                <w:lang w:val="en-US" w:eastAsia="zh-CN"/>
              </w:rPr>
              <w:t>教师</w:t>
            </w:r>
            <w:r>
              <w:rPr>
                <w:rFonts w:hint="eastAsia"/>
              </w:rPr>
              <w:t>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正常流程</w:t>
            </w:r>
          </w:p>
        </w:tc>
        <w:tc>
          <w:tcPr>
            <w:tcW w:w="4148" w:type="dxa"/>
            <w:vAlign w:val="top"/>
          </w:tcPr>
          <w:p>
            <w:pPr>
              <w:rPr>
                <w:rFonts w:hint="eastAsia"/>
              </w:rPr>
            </w:pPr>
            <w:r>
              <w:rPr>
                <w:rFonts w:hint="eastAsia"/>
              </w:rPr>
              <w:t>4-1.0浏览案例</w:t>
            </w:r>
          </w:p>
          <w:p>
            <w:pPr>
              <w:rPr>
                <w:rFonts w:hint="eastAsia" w:eastAsiaTheme="minorEastAsia"/>
                <w:color w:val="FF0000"/>
                <w:lang w:val="en-US" w:eastAsia="zh-CN"/>
              </w:rPr>
            </w:pPr>
            <w:r>
              <w:rPr>
                <w:rFonts w:hint="eastAsia"/>
              </w:rPr>
              <w:t>1.点击</w:t>
            </w:r>
            <w:r>
              <w:rPr>
                <w:rFonts w:hint="eastAsia"/>
                <w:lang w:val="en-US" w:eastAsia="zh-CN"/>
              </w:rPr>
              <w:t>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案例库界面</w:t>
            </w:r>
            <w:r>
              <w:rPr>
                <w:rFonts w:hint="eastAsia"/>
                <w:color w:val="FF0000"/>
                <w:lang w:val="en-US" w:eastAsia="zh-CN"/>
              </w:rPr>
              <w:fldChar w:fldCharType="end"/>
            </w:r>
          </w:p>
          <w:p>
            <w:pPr>
              <w:rPr>
                <w:rFonts w:hint="eastAsia" w:eastAsiaTheme="minorEastAsia"/>
                <w:lang w:val="en-US" w:eastAsia="zh-CN"/>
              </w:rPr>
            </w:pPr>
            <w:r>
              <w:rPr>
                <w:rFonts w:hint="eastAsia"/>
              </w:rPr>
              <w:t>2.选择案例进行查看</w:t>
            </w:r>
            <w:r>
              <w:rPr>
                <w:rFonts w:hint="eastAsia"/>
                <w:lang w:eastAsia="zh-CN"/>
              </w:rPr>
              <w:t>，</w:t>
            </w:r>
            <w:r>
              <w:rPr>
                <w:rFonts w:hint="eastAsia"/>
                <w:lang w:val="en-US" w:eastAsia="zh-CN"/>
              </w:rPr>
              <w:t>进入</w:t>
            </w:r>
            <w:r>
              <w:rPr>
                <w:rFonts w:hint="eastAsia"/>
                <w:color w:val="FF0000"/>
                <w:lang w:val="en-US" w:eastAsia="zh-CN"/>
              </w:rPr>
              <w:fldChar w:fldCharType="begin"/>
            </w:r>
            <w:r>
              <w:rPr>
                <w:rFonts w:hint="eastAsia"/>
                <w:color w:val="FF0000"/>
                <w:lang w:val="en-US" w:eastAsia="zh-CN"/>
              </w:rPr>
              <w:instrText xml:space="preserve"> HYPERLINK \l "T_案例信息界面" </w:instrText>
            </w:r>
            <w:r>
              <w:rPr>
                <w:rFonts w:hint="eastAsia"/>
                <w:color w:val="FF0000"/>
                <w:lang w:val="en-US" w:eastAsia="zh-CN"/>
              </w:rPr>
              <w:fldChar w:fldCharType="separate"/>
            </w:r>
            <w:r>
              <w:rPr>
                <w:rStyle w:val="31"/>
                <w:rFonts w:hint="eastAsia"/>
                <w:color w:val="FF0000"/>
                <w:lang w:val="en-US" w:eastAsia="zh-CN"/>
              </w:rPr>
              <w:t>案例信息界面</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可选流程</w:t>
            </w:r>
          </w:p>
        </w:tc>
        <w:tc>
          <w:tcPr>
            <w:tcW w:w="4148" w:type="dxa"/>
            <w:vAlign w:val="top"/>
          </w:tcPr>
          <w:p>
            <w:pPr>
              <w:rPr>
                <w:rFonts w:hint="eastAsia"/>
                <w:lang w:val="en-US" w:eastAsia="zh-CN"/>
              </w:rPr>
            </w:pPr>
            <w:r>
              <w:rPr>
                <w:rFonts w:hint="eastAsia"/>
                <w:lang w:val="en-US" w:eastAsia="zh-CN"/>
              </w:rPr>
              <w:t>4-1.1 查看案例详情</w:t>
            </w:r>
          </w:p>
          <w:p>
            <w:pPr>
              <w:rPr>
                <w:rFonts w:hint="eastAsia"/>
                <w:color w:val="FF0000"/>
                <w:lang w:val="en-US" w:eastAsia="zh-CN"/>
              </w:rPr>
            </w:pPr>
            <w:r>
              <w:rPr>
                <w:rFonts w:hint="eastAsia"/>
                <w:lang w:val="en-US" w:eastAsia="zh-CN"/>
              </w:rPr>
              <w:t>1.点击案例详情，进入</w:t>
            </w:r>
            <w:r>
              <w:rPr>
                <w:rFonts w:hint="eastAsia"/>
                <w:color w:val="FF0000"/>
                <w:lang w:val="en-US" w:eastAsia="zh-CN"/>
              </w:rPr>
              <w:fldChar w:fldCharType="begin"/>
            </w:r>
            <w:r>
              <w:rPr>
                <w:rFonts w:hint="eastAsia"/>
                <w:color w:val="FF0000"/>
                <w:lang w:val="en-US" w:eastAsia="zh-CN"/>
              </w:rPr>
              <w:instrText xml:space="preserve"> HYPERLINK \l "T_案例基本信息页" </w:instrText>
            </w:r>
            <w:r>
              <w:rPr>
                <w:rFonts w:hint="eastAsia"/>
                <w:color w:val="FF0000"/>
                <w:lang w:val="en-US" w:eastAsia="zh-CN"/>
              </w:rPr>
              <w:fldChar w:fldCharType="separate"/>
            </w:r>
            <w:r>
              <w:rPr>
                <w:rStyle w:val="31"/>
                <w:rFonts w:hint="eastAsia"/>
                <w:color w:val="FF0000"/>
                <w:lang w:val="en-US" w:eastAsia="zh-CN"/>
              </w:rPr>
              <w:t>案例基本信息页</w:t>
            </w:r>
            <w:r>
              <w:rPr>
                <w:rFonts w:hint="eastAsia"/>
                <w:color w:val="FF0000"/>
                <w:lang w:val="en-US" w:eastAsia="zh-CN"/>
              </w:rPr>
              <w:fldChar w:fldCharType="end"/>
            </w:r>
          </w:p>
          <w:p>
            <w:pPr>
              <w:rPr>
                <w:rFonts w:hint="eastAsia"/>
                <w:lang w:val="en-US" w:eastAsia="zh-CN"/>
              </w:rPr>
            </w:pPr>
            <w:r>
              <w:rPr>
                <w:rFonts w:hint="eastAsia"/>
                <w:lang w:val="en-US" w:eastAsia="zh-CN"/>
              </w:rPr>
              <w:t>2.点击逻辑角色，进入</w:t>
            </w:r>
            <w:r>
              <w:rPr>
                <w:rFonts w:hint="eastAsia"/>
                <w:color w:val="FF0000"/>
                <w:lang w:val="en-US" w:eastAsia="zh-CN"/>
              </w:rPr>
              <w:fldChar w:fldCharType="begin"/>
            </w:r>
            <w:r>
              <w:rPr>
                <w:rFonts w:hint="eastAsia"/>
                <w:color w:val="FF0000"/>
                <w:lang w:val="en-US" w:eastAsia="zh-CN"/>
              </w:rPr>
              <w:instrText xml:space="preserve"> HYPERLINK \l "T_逻辑角色页" </w:instrText>
            </w:r>
            <w:r>
              <w:rPr>
                <w:rFonts w:hint="eastAsia"/>
                <w:color w:val="FF0000"/>
                <w:lang w:val="en-US" w:eastAsia="zh-CN"/>
              </w:rPr>
              <w:fldChar w:fldCharType="separate"/>
            </w:r>
            <w:r>
              <w:rPr>
                <w:rStyle w:val="31"/>
                <w:rFonts w:hint="eastAsia"/>
                <w:color w:val="FF0000"/>
                <w:lang w:val="en-US" w:eastAsia="zh-CN"/>
              </w:rPr>
              <w:t>逻辑角色页</w:t>
            </w:r>
            <w:r>
              <w:rPr>
                <w:rFonts w:hint="eastAsia"/>
                <w:color w:val="FF0000"/>
                <w:lang w:val="en-US" w:eastAsia="zh-CN"/>
              </w:rPr>
              <w:fldChar w:fldCharType="end"/>
            </w:r>
          </w:p>
          <w:p>
            <w:pPr>
              <w:rPr>
                <w:rFonts w:hint="eastAsia"/>
                <w:color w:val="FF0000"/>
                <w:lang w:val="en-US" w:eastAsia="zh-CN"/>
              </w:rPr>
            </w:pPr>
            <w:r>
              <w:rPr>
                <w:rFonts w:hint="eastAsia"/>
                <w:lang w:val="en-US" w:eastAsia="zh-CN"/>
              </w:rPr>
              <w:t>3.点击任务工作表，进入</w:t>
            </w:r>
            <w:r>
              <w:rPr>
                <w:rFonts w:hint="eastAsia"/>
                <w:color w:val="FF0000"/>
                <w:lang w:val="en-US" w:eastAsia="zh-CN"/>
              </w:rPr>
              <w:fldChar w:fldCharType="begin"/>
            </w:r>
            <w:r>
              <w:rPr>
                <w:rFonts w:hint="eastAsia"/>
                <w:color w:val="FF0000"/>
                <w:lang w:val="en-US" w:eastAsia="zh-CN"/>
              </w:rPr>
              <w:instrText xml:space="preserve"> HYPERLINK \l "T_任务工作表页" </w:instrText>
            </w:r>
            <w:r>
              <w:rPr>
                <w:rFonts w:hint="eastAsia"/>
                <w:color w:val="FF0000"/>
                <w:lang w:val="en-US" w:eastAsia="zh-CN"/>
              </w:rPr>
              <w:fldChar w:fldCharType="separate"/>
            </w:r>
            <w:r>
              <w:rPr>
                <w:rStyle w:val="31"/>
                <w:rFonts w:hint="eastAsia"/>
                <w:color w:val="FF0000"/>
                <w:lang w:val="en-US" w:eastAsia="zh-CN"/>
              </w:rPr>
              <w:t>任务工作表页</w:t>
            </w:r>
            <w:r>
              <w:rPr>
                <w:rFonts w:hint="eastAsia"/>
                <w:color w:val="FF0000"/>
                <w:lang w:val="en-US" w:eastAsia="zh-CN"/>
              </w:rPr>
              <w:fldChar w:fldCharType="end"/>
            </w:r>
          </w:p>
          <w:p>
            <w:pPr>
              <w:rPr>
                <w:rFonts w:hint="eastAsia"/>
                <w:color w:val="FF0000"/>
                <w:lang w:val="en-US" w:eastAsia="zh-CN"/>
              </w:rPr>
            </w:pPr>
            <w:r>
              <w:rPr>
                <w:rFonts w:hint="eastAsia"/>
                <w:lang w:val="en-US" w:eastAsia="zh-CN"/>
              </w:rPr>
              <w:t>4.点击甘特图，进入</w:t>
            </w:r>
            <w:r>
              <w:rPr>
                <w:rFonts w:hint="eastAsia"/>
                <w:color w:val="FF0000"/>
                <w:lang w:val="en-US" w:eastAsia="zh-CN"/>
              </w:rPr>
              <w:fldChar w:fldCharType="begin"/>
            </w:r>
            <w:r>
              <w:rPr>
                <w:rFonts w:hint="eastAsia"/>
                <w:color w:val="FF0000"/>
                <w:lang w:val="en-US" w:eastAsia="zh-CN"/>
              </w:rPr>
              <w:instrText xml:space="preserve"> HYPERLINK \l "T_甘特图页" </w:instrText>
            </w:r>
            <w:r>
              <w:rPr>
                <w:rFonts w:hint="eastAsia"/>
                <w:color w:val="FF0000"/>
                <w:lang w:val="en-US" w:eastAsia="zh-CN"/>
              </w:rPr>
              <w:fldChar w:fldCharType="separate"/>
            </w:r>
            <w:r>
              <w:rPr>
                <w:rStyle w:val="31"/>
                <w:rFonts w:hint="eastAsia"/>
                <w:color w:val="FF0000"/>
                <w:lang w:val="en-US" w:eastAsia="zh-CN"/>
              </w:rPr>
              <w:t>甘特图页</w:t>
            </w:r>
            <w:r>
              <w:rPr>
                <w:rFonts w:hint="eastAsia"/>
                <w:color w:val="FF0000"/>
                <w:lang w:val="en-US" w:eastAsia="zh-CN"/>
              </w:rPr>
              <w:fldChar w:fldCharType="end"/>
            </w:r>
          </w:p>
          <w:p>
            <w:pPr>
              <w:rPr>
                <w:rFonts w:hint="eastAsia"/>
                <w:lang w:val="en-US" w:eastAsia="zh-CN"/>
              </w:rPr>
            </w:pPr>
            <w:r>
              <w:rPr>
                <w:rFonts w:hint="eastAsia"/>
                <w:lang w:val="en-US" w:eastAsia="zh-CN"/>
              </w:rPr>
              <w:t>5.点击标准文档，进入</w:t>
            </w:r>
            <w:r>
              <w:rPr>
                <w:rFonts w:hint="eastAsia"/>
                <w:color w:val="FF0000"/>
                <w:lang w:val="en-US" w:eastAsia="zh-CN"/>
              </w:rPr>
              <w:fldChar w:fldCharType="begin"/>
            </w:r>
            <w:r>
              <w:rPr>
                <w:rFonts w:hint="eastAsia"/>
                <w:color w:val="FF0000"/>
                <w:lang w:val="en-US" w:eastAsia="zh-CN"/>
              </w:rPr>
              <w:instrText xml:space="preserve"> HYPERLINK \l "T_标准文档页2" </w:instrText>
            </w:r>
            <w:r>
              <w:rPr>
                <w:rFonts w:hint="eastAsia"/>
                <w:color w:val="FF0000"/>
                <w:lang w:val="en-US" w:eastAsia="zh-CN"/>
              </w:rPr>
              <w:fldChar w:fldCharType="separate"/>
            </w:r>
            <w:r>
              <w:rPr>
                <w:rStyle w:val="31"/>
                <w:rFonts w:hint="eastAsia"/>
                <w:color w:val="FF0000"/>
                <w:lang w:val="en-US" w:eastAsia="zh-CN"/>
              </w:rPr>
              <w:t>标准文档页（可下载）</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异常</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输入</w:t>
            </w:r>
          </w:p>
        </w:tc>
        <w:tc>
          <w:tcPr>
            <w:tcW w:w="4148"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输出</w:t>
            </w:r>
          </w:p>
        </w:tc>
        <w:tc>
          <w:tcPr>
            <w:tcW w:w="4148" w:type="dxa"/>
            <w:vAlign w:val="top"/>
          </w:tcPr>
          <w:p>
            <w:pPr>
              <w:rPr>
                <w:rFonts w:hint="eastAsia" w:eastAsiaTheme="minorEastAsia"/>
                <w:lang w:val="en-US" w:eastAsia="zh-CN"/>
              </w:rPr>
            </w:pPr>
            <w:r>
              <w:rPr>
                <w:rFonts w:hint="eastAsia"/>
                <w:lang w:val="en-US" w:eastAsia="zh-CN"/>
              </w:rPr>
              <w:t>4-1.0</w:t>
            </w:r>
            <w:r>
              <w:rPr>
                <w:rFonts w:hint="eastAsia"/>
                <w:color w:val="000000" w:themeColor="text1"/>
                <w:lang w:val="en-US" w:eastAsia="zh-CN"/>
                <w14:textFill>
                  <w14:solidFill>
                    <w14:schemeClr w14:val="tx1"/>
                  </w14:solidFill>
                </w14:textFill>
              </w:rPr>
              <w:t>案例基本信息页,逻辑角色页,任务工作表页,甘特图页,标准文档页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业务规则</w:t>
            </w:r>
          </w:p>
        </w:tc>
        <w:tc>
          <w:tcPr>
            <w:tcW w:w="4148"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优先级</w:t>
            </w:r>
          </w:p>
        </w:tc>
        <w:tc>
          <w:tcPr>
            <w:tcW w:w="4148" w:type="dxa"/>
            <w:vAlign w:val="top"/>
          </w:tcPr>
          <w:p>
            <w:pPr>
              <w:rPr>
                <w:rFonts w:hint="eastAsia"/>
              </w:rPr>
            </w:pPr>
          </w:p>
        </w:tc>
      </w:tr>
    </w:tbl>
    <w:p/>
    <w:p/>
    <w:p/>
    <w:p>
      <w:bookmarkStart w:id="767" w:name="T_案例信息界面"/>
      <w:r>
        <w:rPr>
          <w:rFonts w:hint="eastAsia"/>
          <w:color w:val="FF0000"/>
          <w:lang w:val="en-US" w:eastAsia="zh-CN"/>
        </w:rPr>
        <w:t>案例信息界面</w:t>
      </w:r>
      <w:bookmarkEnd w:id="767"/>
      <w:r>
        <w:rPr>
          <w:rFonts w:hint="eastAsia"/>
          <w:color w:val="FF0000"/>
          <w:lang w:val="en-US" w:eastAsia="zh-CN"/>
        </w:rPr>
        <w:t>：</w:t>
      </w:r>
    </w:p>
    <w:p/>
    <w:p>
      <w:r>
        <w:drawing>
          <wp:inline distT="0" distB="0" distL="114300" distR="114300">
            <wp:extent cx="5268595" cy="3399790"/>
            <wp:effectExtent l="0" t="0" r="4445" b="13970"/>
            <wp:docPr id="4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0"/>
                    <pic:cNvPicPr>
                      <a:picLocks noChangeAspect="1"/>
                    </pic:cNvPicPr>
                  </pic:nvPicPr>
                  <pic:blipFill>
                    <a:blip r:embed="rId401"/>
                    <a:stretch>
                      <a:fillRect/>
                    </a:stretch>
                  </pic:blipFill>
                  <pic:spPr>
                    <a:xfrm>
                      <a:off x="0" y="0"/>
                      <a:ext cx="5268595" cy="3399790"/>
                    </a:xfrm>
                    <a:prstGeom prst="rect">
                      <a:avLst/>
                    </a:prstGeom>
                    <a:noFill/>
                    <a:ln w="9525">
                      <a:noFill/>
                    </a:ln>
                  </pic:spPr>
                </pic:pic>
              </a:graphicData>
            </a:graphic>
          </wp:inline>
        </w:drawing>
      </w:r>
    </w:p>
    <w:p/>
    <w:p>
      <w:pPr>
        <w:rPr>
          <w:rFonts w:hint="eastAsia"/>
          <w:color w:val="FF0000"/>
          <w:lang w:val="en-US" w:eastAsia="zh-CN"/>
        </w:rPr>
      </w:pPr>
      <w:bookmarkStart w:id="768" w:name="T_案例基本信息页"/>
      <w:r>
        <w:rPr>
          <w:rFonts w:hint="eastAsia"/>
          <w:color w:val="FF0000"/>
          <w:lang w:val="en-US" w:eastAsia="zh-CN"/>
        </w:rPr>
        <w:t>案例基本信息页</w:t>
      </w:r>
      <w:bookmarkEnd w:id="768"/>
      <w:r>
        <w:rPr>
          <w:rFonts w:hint="eastAsia"/>
          <w:color w:val="FF0000"/>
          <w:lang w:val="en-US" w:eastAsia="zh-CN"/>
        </w:rPr>
        <w:t>：</w:t>
      </w:r>
    </w:p>
    <w:p>
      <w:r>
        <w:drawing>
          <wp:inline distT="0" distB="0" distL="114300" distR="114300">
            <wp:extent cx="5260975" cy="3625215"/>
            <wp:effectExtent l="0" t="0" r="12065" b="1905"/>
            <wp:docPr id="4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5"/>
                    <pic:cNvPicPr>
                      <a:picLocks noChangeAspect="1"/>
                    </pic:cNvPicPr>
                  </pic:nvPicPr>
                  <pic:blipFill>
                    <a:blip r:embed="rId402"/>
                    <a:stretch>
                      <a:fillRect/>
                    </a:stretch>
                  </pic:blipFill>
                  <pic:spPr>
                    <a:xfrm>
                      <a:off x="0" y="0"/>
                      <a:ext cx="5260975" cy="3625215"/>
                    </a:xfrm>
                    <a:prstGeom prst="rect">
                      <a:avLst/>
                    </a:prstGeom>
                    <a:noFill/>
                    <a:ln w="9525">
                      <a:noFill/>
                    </a:ln>
                  </pic:spPr>
                </pic:pic>
              </a:graphicData>
            </a:graphic>
          </wp:inline>
        </w:drawing>
      </w:r>
    </w:p>
    <w:p>
      <w:pPr>
        <w:rPr>
          <w:rFonts w:hint="eastAsia"/>
          <w:color w:val="FF0000"/>
          <w:lang w:val="en-US" w:eastAsia="zh-CN"/>
        </w:rPr>
      </w:pPr>
      <w:bookmarkStart w:id="769" w:name="T_逻辑角色页"/>
      <w:r>
        <w:rPr>
          <w:rFonts w:hint="eastAsia"/>
          <w:color w:val="FF0000"/>
          <w:lang w:val="en-US" w:eastAsia="zh-CN"/>
        </w:rPr>
        <w:t>逻辑角色页</w:t>
      </w:r>
      <w:bookmarkEnd w:id="769"/>
      <w:r>
        <w:rPr>
          <w:rFonts w:hint="eastAsia"/>
          <w:color w:val="FF0000"/>
          <w:lang w:val="en-US" w:eastAsia="zh-CN"/>
        </w:rPr>
        <w:t>：</w:t>
      </w:r>
    </w:p>
    <w:p>
      <w:pPr>
        <w:rPr>
          <w:rFonts w:hint="eastAsia"/>
          <w:color w:val="FF0000"/>
          <w:lang w:val="en-US" w:eastAsia="zh-CN"/>
        </w:rPr>
      </w:pPr>
      <w:r>
        <w:drawing>
          <wp:inline distT="0" distB="0" distL="114300" distR="114300">
            <wp:extent cx="5264785" cy="3448050"/>
            <wp:effectExtent l="0" t="0" r="8255" b="11430"/>
            <wp:docPr id="4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6"/>
                    <pic:cNvPicPr>
                      <a:picLocks noChangeAspect="1"/>
                    </pic:cNvPicPr>
                  </pic:nvPicPr>
                  <pic:blipFill>
                    <a:blip r:embed="rId403"/>
                    <a:stretch>
                      <a:fillRect/>
                    </a:stretch>
                  </pic:blipFill>
                  <pic:spPr>
                    <a:xfrm>
                      <a:off x="0" y="0"/>
                      <a:ext cx="5264785" cy="3448050"/>
                    </a:xfrm>
                    <a:prstGeom prst="rect">
                      <a:avLst/>
                    </a:prstGeom>
                    <a:noFill/>
                    <a:ln w="9525">
                      <a:noFill/>
                    </a:ln>
                  </pic:spPr>
                </pic:pic>
              </a:graphicData>
            </a:graphic>
          </wp:inline>
        </w:drawing>
      </w:r>
    </w:p>
    <w:p>
      <w:pPr>
        <w:rPr>
          <w:rFonts w:hint="eastAsia"/>
          <w:color w:val="FF0000"/>
          <w:lang w:val="en-US" w:eastAsia="zh-CN"/>
        </w:rPr>
      </w:pPr>
      <w:bookmarkStart w:id="770" w:name="T_任务工作表页"/>
      <w:r>
        <w:rPr>
          <w:rFonts w:hint="eastAsia"/>
          <w:color w:val="FF0000"/>
          <w:lang w:val="en-US" w:eastAsia="zh-CN"/>
        </w:rPr>
        <w:t>任务工作表页</w:t>
      </w:r>
      <w:bookmarkEnd w:id="770"/>
      <w:r>
        <w:rPr>
          <w:rFonts w:hint="eastAsia"/>
          <w:color w:val="FF0000"/>
          <w:lang w:val="en-US" w:eastAsia="zh-CN"/>
        </w:rPr>
        <w:t>：</w:t>
      </w:r>
    </w:p>
    <w:p>
      <w:pPr>
        <w:rPr>
          <w:rFonts w:hint="eastAsia"/>
          <w:color w:val="FF0000"/>
          <w:lang w:val="en-US" w:eastAsia="zh-CN"/>
        </w:rPr>
      </w:pPr>
      <w:r>
        <w:drawing>
          <wp:inline distT="0" distB="0" distL="114300" distR="114300">
            <wp:extent cx="5261610" cy="3385820"/>
            <wp:effectExtent l="0" t="0" r="11430" b="12700"/>
            <wp:docPr id="4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7"/>
                    <pic:cNvPicPr>
                      <a:picLocks noChangeAspect="1"/>
                    </pic:cNvPicPr>
                  </pic:nvPicPr>
                  <pic:blipFill>
                    <a:blip r:embed="rId404"/>
                    <a:stretch>
                      <a:fillRect/>
                    </a:stretch>
                  </pic:blipFill>
                  <pic:spPr>
                    <a:xfrm>
                      <a:off x="0" y="0"/>
                      <a:ext cx="5261610" cy="3385820"/>
                    </a:xfrm>
                    <a:prstGeom prst="rect">
                      <a:avLst/>
                    </a:prstGeom>
                    <a:noFill/>
                    <a:ln w="9525">
                      <a:noFill/>
                    </a:ln>
                  </pic:spPr>
                </pic:pic>
              </a:graphicData>
            </a:graphic>
          </wp:inline>
        </w:drawing>
      </w:r>
    </w:p>
    <w:p>
      <w:pPr>
        <w:rPr>
          <w:rFonts w:hint="eastAsia"/>
          <w:color w:val="FF0000"/>
          <w:lang w:val="en-US" w:eastAsia="zh-CN"/>
        </w:rPr>
      </w:pPr>
      <w:bookmarkStart w:id="771" w:name="T_甘特图页"/>
      <w:r>
        <w:rPr>
          <w:rFonts w:hint="eastAsia"/>
          <w:color w:val="FF0000"/>
          <w:lang w:val="en-US" w:eastAsia="zh-CN"/>
        </w:rPr>
        <w:t>甘特图页</w:t>
      </w:r>
      <w:bookmarkEnd w:id="771"/>
      <w:r>
        <w:rPr>
          <w:rFonts w:hint="eastAsia"/>
          <w:color w:val="FF0000"/>
          <w:lang w:val="en-US" w:eastAsia="zh-CN"/>
        </w:rPr>
        <w:t>：</w:t>
      </w:r>
    </w:p>
    <w:p>
      <w:pPr>
        <w:rPr>
          <w:rFonts w:hint="eastAsia"/>
          <w:color w:val="FF0000"/>
          <w:lang w:val="en-US" w:eastAsia="zh-CN"/>
        </w:rPr>
      </w:pPr>
      <w:r>
        <w:drawing>
          <wp:inline distT="0" distB="0" distL="114300" distR="114300">
            <wp:extent cx="5268595" cy="3405505"/>
            <wp:effectExtent l="0" t="0" r="4445" b="825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405"/>
                    <a:stretch>
                      <a:fillRect/>
                    </a:stretch>
                  </pic:blipFill>
                  <pic:spPr>
                    <a:xfrm>
                      <a:off x="0" y="0"/>
                      <a:ext cx="5268595" cy="3405505"/>
                    </a:xfrm>
                    <a:prstGeom prst="rect">
                      <a:avLst/>
                    </a:prstGeom>
                    <a:noFill/>
                    <a:ln w="9525">
                      <a:noFill/>
                    </a:ln>
                  </pic:spPr>
                </pic:pic>
              </a:graphicData>
            </a:graphic>
          </wp:inline>
        </w:drawing>
      </w:r>
    </w:p>
    <w:p>
      <w:pPr>
        <w:rPr>
          <w:rFonts w:hint="eastAsia"/>
          <w:color w:val="FF0000"/>
          <w:lang w:val="en-US" w:eastAsia="zh-CN"/>
        </w:rPr>
      </w:pPr>
      <w:bookmarkStart w:id="772" w:name="T_标准文档页2"/>
      <w:r>
        <w:rPr>
          <w:rFonts w:hint="eastAsia"/>
          <w:color w:val="FF0000"/>
          <w:lang w:val="en-US" w:eastAsia="zh-CN"/>
        </w:rPr>
        <w:t>标准文档页</w:t>
      </w:r>
      <w:bookmarkEnd w:id="772"/>
      <w:r>
        <w:rPr>
          <w:rFonts w:hint="eastAsia"/>
          <w:color w:val="FF0000"/>
          <w:lang w:val="en-US" w:eastAsia="zh-CN"/>
        </w:rPr>
        <w:t>：</w:t>
      </w:r>
    </w:p>
    <w:p>
      <w:pPr>
        <w:rPr>
          <w:rFonts w:hint="eastAsia"/>
          <w:color w:val="FF0000"/>
          <w:lang w:val="en-US" w:eastAsia="zh-CN"/>
        </w:rPr>
      </w:pPr>
      <w:r>
        <w:drawing>
          <wp:inline distT="0" distB="0" distL="114300" distR="114300">
            <wp:extent cx="5272405" cy="3441065"/>
            <wp:effectExtent l="0" t="0" r="635" b="3175"/>
            <wp:docPr id="4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9"/>
                    <pic:cNvPicPr>
                      <a:picLocks noChangeAspect="1"/>
                    </pic:cNvPicPr>
                  </pic:nvPicPr>
                  <pic:blipFill>
                    <a:blip r:embed="rId406"/>
                    <a:stretch>
                      <a:fillRect/>
                    </a:stretch>
                  </pic:blipFill>
                  <pic:spPr>
                    <a:xfrm>
                      <a:off x="0" y="0"/>
                      <a:ext cx="5272405" cy="344106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对话框图：</w:t>
      </w:r>
    </w:p>
    <w:p>
      <w:pPr>
        <w:rPr>
          <w:rFonts w:hint="eastAsia"/>
          <w:lang w:val="en-US" w:eastAsia="zh-CN"/>
        </w:rPr>
      </w:pPr>
      <w:r>
        <w:drawing>
          <wp:inline distT="0" distB="0" distL="114300" distR="114300">
            <wp:extent cx="5269865" cy="3472815"/>
            <wp:effectExtent l="0" t="0" r="3175" b="1905"/>
            <wp:docPr id="4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1"/>
                    <pic:cNvPicPr>
                      <a:picLocks noChangeAspect="1"/>
                    </pic:cNvPicPr>
                  </pic:nvPicPr>
                  <pic:blipFill>
                    <a:blip r:embed="rId407"/>
                    <a:stretch>
                      <a:fillRect/>
                    </a:stretch>
                  </pic:blipFill>
                  <pic:spPr>
                    <a:xfrm>
                      <a:off x="0" y="0"/>
                      <a:ext cx="5269865" cy="3472815"/>
                    </a:xfrm>
                    <a:prstGeom prst="rect">
                      <a:avLst/>
                    </a:prstGeom>
                    <a:noFill/>
                    <a:ln w="9525">
                      <a:noFill/>
                    </a:ln>
                  </pic:spPr>
                </pic:pic>
              </a:graphicData>
            </a:graphic>
          </wp:inline>
        </w:drawing>
      </w:r>
    </w:p>
    <w:p>
      <w:pPr>
        <w:pStyle w:val="4"/>
        <w:rPr>
          <w:rFonts w:hint="eastAsia"/>
        </w:rPr>
      </w:pPr>
      <w:bookmarkStart w:id="773" w:name="_Toc11968"/>
      <w:r>
        <w:rPr>
          <w:rFonts w:hint="eastAsia"/>
        </w:rPr>
        <w:t>4.4.</w:t>
      </w:r>
      <w:r>
        <w:rPr>
          <w:rFonts w:hint="eastAsia"/>
          <w:lang w:val="en-US" w:eastAsia="zh-CN"/>
        </w:rPr>
        <w:t>30</w:t>
      </w:r>
      <w:r>
        <w:rPr>
          <w:rFonts w:hint="eastAsia"/>
        </w:rPr>
        <w:t>教师</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bookmarkEnd w:id="77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T</w:t>
            </w:r>
            <w:r>
              <w:rPr>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color w:val="000000" w:themeColor="text1"/>
                <w14:textFill>
                  <w14:solidFill>
                    <w14:schemeClr w14:val="tx1"/>
                  </w14:solidFill>
                </w14:textFill>
              </w:rPr>
              <w:t xml:space="preserve"> </w:t>
            </w:r>
            <w:r>
              <w:t>,</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vertAlign w:val="baseline"/>
                <w:lang w:val="en-US" w:eastAsia="zh-CN"/>
              </w:rPr>
              <w:t>创建人</w:t>
            </w:r>
          </w:p>
        </w:tc>
        <w:tc>
          <w:tcPr>
            <w:tcW w:w="4148" w:type="dxa"/>
            <w:vAlign w:val="top"/>
          </w:tcPr>
          <w:p>
            <w:pPr>
              <w:rPr>
                <w:color w:val="000000" w:themeColor="text1"/>
                <w14:textFill>
                  <w14:solidFill>
                    <w14:schemeClr w14:val="tx1"/>
                  </w14:solidFill>
                </w14:textFill>
              </w:rPr>
            </w:pPr>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vertAlign w:val="baseline"/>
                <w:lang w:val="en-US" w:eastAsia="zh-CN"/>
              </w:rPr>
              <w:t>创建时间</w:t>
            </w:r>
          </w:p>
        </w:tc>
        <w:tc>
          <w:tcPr>
            <w:tcW w:w="4148" w:type="dxa"/>
            <w:vAlign w:val="top"/>
          </w:tcPr>
          <w:p>
            <w:pPr>
              <w:rPr>
                <w:color w:val="000000" w:themeColor="text1"/>
                <w14:textFill>
                  <w14:solidFill>
                    <w14:schemeClr w14:val="tx1"/>
                  </w14:solidFill>
                </w14:textFill>
              </w:rPr>
            </w:pPr>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vertAlign w:val="baseline"/>
                <w:lang w:val="en-US" w:eastAsia="zh-CN"/>
              </w:rPr>
              <w:t>操作者</w:t>
            </w:r>
          </w:p>
        </w:tc>
        <w:tc>
          <w:tcPr>
            <w:tcW w:w="4148" w:type="dxa"/>
            <w:vAlign w:val="top"/>
          </w:tcPr>
          <w:p>
            <w:pPr>
              <w:rPr>
                <w:rFonts w:hint="eastAsia"/>
                <w:color w:val="000000" w:themeColor="text1"/>
                <w:lang w:val="en-US" w:eastAsia="zh-CN"/>
                <w14:textFill>
                  <w14:solidFill>
                    <w14:schemeClr w14:val="tx1"/>
                  </w14:solidFill>
                </w14:textFill>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vAlign w:val="top"/>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vAlign w:val="top"/>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rPr>
                <w:color w:val="000000" w:themeColor="text1"/>
                <w14:textFill>
                  <w14:solidFill>
                    <w14:schemeClr w14:val="tx1"/>
                  </w14:solidFill>
                </w14:textFill>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vAlign w:val="top"/>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vAlign w:val="top"/>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bbs发布帖子</w:t>
            </w:r>
          </w:p>
          <w:p>
            <w:pPr>
              <w:rPr>
                <w:rFonts w:hint="eastAsia" w:eastAsiaTheme="minorEastAsia"/>
                <w:color w:val="000000" w:themeColor="text1"/>
                <w:lang w:val="en-US" w:eastAsia="zh-CN"/>
                <w14:textFill>
                  <w14:solidFill>
                    <w14:schemeClr w14:val="tx1"/>
                  </w14:solidFill>
                </w14:textFill>
              </w:rPr>
            </w:pPr>
            <w:r>
              <w:rPr>
                <w:rFonts w:hint="eastAsia"/>
              </w:rPr>
              <w:t>1.点击</w:t>
            </w:r>
            <w:r>
              <w:rPr>
                <w:rFonts w:hint="eastAsia"/>
                <w:lang w:val="en-US" w:eastAsia="zh-CN"/>
              </w:rPr>
              <w:t>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案例库界面</w:t>
            </w:r>
            <w:r>
              <w:rPr>
                <w:rFonts w:hint="eastAsia"/>
                <w:color w:val="FF0000"/>
                <w:lang w:val="en-US" w:eastAsia="zh-CN"/>
              </w:rPr>
              <w:fldChar w:fldCharType="end"/>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2.点击案例讨论区</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"T_案例讨论区界面" </w:instrText>
            </w:r>
            <w:r>
              <w:rPr>
                <w:rFonts w:hint="eastAsia"/>
                <w:color w:val="FF0000"/>
                <w:lang w:val="en-US" w:eastAsia="zh-CN"/>
              </w:rPr>
              <w:fldChar w:fldCharType="separate"/>
            </w:r>
            <w:r>
              <w:rPr>
                <w:rStyle w:val="31"/>
                <w:rFonts w:hint="eastAsia"/>
                <w:color w:val="FF0000"/>
                <w:lang w:val="en-US" w:eastAsia="zh-CN"/>
              </w:rPr>
              <w:t>案例讨论区界面</w:t>
            </w:r>
            <w:r>
              <w:rPr>
                <w:rFonts w:hint="eastAsia"/>
                <w:color w:val="FF0000"/>
                <w:lang w:val="en-US" w:eastAsia="zh-CN"/>
              </w:rPr>
              <w:fldChar w:fldCharType="end"/>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输入标题和内容，点击</w:t>
            </w:r>
            <w:r>
              <w:rPr>
                <w:rFonts w:hint="eastAsia"/>
                <w:color w:val="000000" w:themeColor="text1"/>
                <w:lang w:val="en-US" w:eastAsia="zh-CN"/>
                <w14:textFill>
                  <w14:solidFill>
                    <w14:schemeClr w14:val="tx1"/>
                  </w14:solidFill>
                </w14:textFill>
              </w:rPr>
              <w:t>发表</w:t>
            </w:r>
            <w:r>
              <w:rPr>
                <w:rFonts w:hint="eastAsia"/>
                <w:color w:val="000000" w:themeColor="text1"/>
                <w14:textFill>
                  <w14:solidFill>
                    <w14:schemeClr w14:val="tx1"/>
                  </w14:solidFill>
                </w14:textFill>
              </w:rPr>
              <w:t>按钮</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vAlign w:val="top"/>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vertAlign w:val="baseline"/>
                <w:lang w:val="en-US" w:eastAsia="zh-CN"/>
              </w:rPr>
              <w:t>异常</w:t>
            </w:r>
          </w:p>
        </w:tc>
        <w:tc>
          <w:tcPr>
            <w:tcW w:w="4148" w:type="dxa"/>
            <w:vAlign w:val="top"/>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.0E1标题为空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\l "T_系统提示" </w:instrText>
            </w:r>
            <w:r>
              <w:rPr>
                <w:rFonts w:hint="eastAsia"/>
                <w:color w:val="000000" w:themeColor="text1"/>
                <w14:textFill>
                  <w14:solidFill>
                    <w14:schemeClr w14:val="tx1"/>
                  </w14:solidFill>
                </w14:textFill>
              </w:rPr>
              <w:fldChar w:fldCharType="separate"/>
            </w:r>
            <w:r>
              <w:rPr>
                <w:rStyle w:val="31"/>
                <w:rFonts w:hint="eastAsia"/>
                <w:color w:val="000000" w:themeColor="text1"/>
                <w14:textFill>
                  <w14:solidFill>
                    <w14:schemeClr w14:val="tx1"/>
                  </w14:solidFill>
                </w14:textFill>
              </w:rPr>
              <w:t>帖子标题为空，系统提示：标题不能为空</w:t>
            </w:r>
            <w:r>
              <w:rPr>
                <w:rFonts w:hint="eastAsia"/>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vertAlign w:val="baseline"/>
                <w:lang w:val="en-US" w:eastAsia="zh-CN"/>
              </w:rPr>
              <w:t>输入</w:t>
            </w:r>
          </w:p>
        </w:tc>
        <w:tc>
          <w:tcPr>
            <w:tcW w:w="4148" w:type="dxa"/>
            <w:vAlign w:val="top"/>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4-2.0 bbs话题</w:t>
            </w:r>
            <w:r>
              <w:rPr>
                <w:rFonts w:hint="eastAsia"/>
                <w:color w:val="000000" w:themeColor="text1"/>
                <w14:textFill>
                  <w14:solidFill>
                    <w14:schemeClr w14:val="tx1"/>
                  </w14:solidFill>
                </w14:textFill>
              </w:rPr>
              <w:t>标题和内容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vertAlign w:val="baseline"/>
                <w:lang w:val="en-US" w:eastAsia="zh-CN"/>
              </w:rPr>
              <w:t>输出</w:t>
            </w:r>
          </w:p>
        </w:tc>
        <w:tc>
          <w:tcPr>
            <w:tcW w:w="4148" w:type="dxa"/>
            <w:vAlign w:val="top"/>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4-2.0 bbs新话题发布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vertAlign w:val="baseline"/>
                <w:lang w:val="en-US" w:eastAsia="zh-CN"/>
              </w:rPr>
              <w:t>业务规则</w:t>
            </w:r>
          </w:p>
        </w:tc>
        <w:tc>
          <w:tcPr>
            <w:tcW w:w="4148" w:type="dxa"/>
            <w:vAlign w:val="top"/>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BR-T-8 bbs帖子标题不能为空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color w:val="000000" w:themeColor="text1"/>
                <w14:textFill>
                  <w14:solidFill>
                    <w14:schemeClr w14:val="tx1"/>
                  </w14:solidFill>
                </w14:textFill>
              </w:rPr>
            </w:pPr>
            <w:r>
              <w:rPr>
                <w:rFonts w:hint="eastAsia"/>
                <w:vertAlign w:val="baseline"/>
                <w:lang w:val="en-US" w:eastAsia="zh-CN"/>
              </w:rPr>
              <w:t>优先级</w:t>
            </w:r>
          </w:p>
        </w:tc>
        <w:tc>
          <w:tcPr>
            <w:tcW w:w="4148" w:type="dxa"/>
            <w:vAlign w:val="top"/>
          </w:tcPr>
          <w:p>
            <w:pPr>
              <w:rPr>
                <w:rFonts w:hint="eastAsia"/>
                <w:color w:val="000000" w:themeColor="text1"/>
                <w14:textFill>
                  <w14:solidFill>
                    <w14:schemeClr w14:val="tx1"/>
                  </w14:solidFill>
                </w14:textFill>
              </w:rPr>
            </w:pPr>
          </w:p>
        </w:tc>
      </w:tr>
    </w:tbl>
    <w:p/>
    <w:p>
      <w:r>
        <w:rPr>
          <w:rFonts w:hint="eastAsia"/>
          <w:color w:val="FF0000"/>
          <w:lang w:val="en-US" w:eastAsia="zh-CN"/>
        </w:rPr>
        <w:t>案例讨论区界面：</w:t>
      </w:r>
    </w:p>
    <w:p>
      <w:r>
        <w:drawing>
          <wp:inline distT="0" distB="0" distL="114300" distR="114300">
            <wp:extent cx="5264785" cy="3382645"/>
            <wp:effectExtent l="0" t="0" r="8255" b="635"/>
            <wp:docPr id="4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2"/>
                    <pic:cNvPicPr>
                      <a:picLocks noChangeAspect="1"/>
                    </pic:cNvPicPr>
                  </pic:nvPicPr>
                  <pic:blipFill>
                    <a:blip r:embed="rId408"/>
                    <a:stretch>
                      <a:fillRect/>
                    </a:stretch>
                  </pic:blipFill>
                  <pic:spPr>
                    <a:xfrm>
                      <a:off x="0" y="0"/>
                      <a:ext cx="5264785" cy="3382645"/>
                    </a:xfrm>
                    <a:prstGeom prst="rect">
                      <a:avLst/>
                    </a:prstGeom>
                    <a:noFill/>
                    <a:ln w="9525">
                      <a:noFill/>
                    </a:ln>
                  </pic:spPr>
                </pic:pic>
              </a:graphicData>
            </a:graphic>
          </wp:inline>
        </w:drawing>
      </w:r>
    </w:p>
    <w:p>
      <w:pPr>
        <w:rPr>
          <w:color w:val="FF0000"/>
        </w:rPr>
      </w:pPr>
      <w:r>
        <w:rPr>
          <w:rFonts w:hint="eastAsia"/>
          <w:color w:val="FF0000"/>
        </w:rPr>
        <w:t>1帖子标题为空，</w:t>
      </w:r>
      <w:bookmarkStart w:id="774" w:name="T_系统提示"/>
      <w:r>
        <w:rPr>
          <w:rFonts w:hint="eastAsia"/>
          <w:color w:val="FF0000"/>
        </w:rPr>
        <w:t>系统提示</w:t>
      </w:r>
      <w:bookmarkEnd w:id="774"/>
      <w:r>
        <w:rPr>
          <w:rFonts w:hint="eastAsia"/>
          <w:color w:val="FF0000"/>
        </w:rPr>
        <w:t>：标题不能为空</w:t>
      </w:r>
    </w:p>
    <w:p>
      <w:r>
        <w:drawing>
          <wp:inline distT="0" distB="0" distL="114300" distR="114300">
            <wp:extent cx="2895600" cy="1666875"/>
            <wp:effectExtent l="0" t="0" r="0" b="9525"/>
            <wp:docPr id="4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3"/>
                    <pic:cNvPicPr>
                      <a:picLocks noChangeAspect="1"/>
                    </pic:cNvPicPr>
                  </pic:nvPicPr>
                  <pic:blipFill>
                    <a:blip r:embed="rId409"/>
                    <a:stretch>
                      <a:fillRect/>
                    </a:stretch>
                  </pic:blipFill>
                  <pic:spPr>
                    <a:xfrm>
                      <a:off x="0" y="0"/>
                      <a:ext cx="2895600" cy="1666875"/>
                    </a:xfrm>
                    <a:prstGeom prst="rect">
                      <a:avLst/>
                    </a:prstGeom>
                    <a:noFill/>
                    <a:ln w="9525">
                      <a:noFill/>
                    </a:ln>
                  </pic:spPr>
                </pic:pic>
              </a:graphicData>
            </a:graphic>
          </wp:inline>
        </w:drawing>
      </w:r>
    </w:p>
    <w:p>
      <w:pPr>
        <w:rPr>
          <w:rFonts w:hint="eastAsia" w:eastAsiaTheme="minorEastAsia"/>
          <w:color w:val="FF0000"/>
          <w:lang w:val="en-US" w:eastAsia="zh-CN"/>
        </w:rPr>
      </w:pPr>
      <w:r>
        <w:rPr>
          <w:rFonts w:hint="eastAsia"/>
          <w:color w:val="FF0000"/>
          <w:lang w:val="en-US" w:eastAsia="zh-CN"/>
        </w:rPr>
        <w:t>对话框图：</w:t>
      </w:r>
    </w:p>
    <w:p>
      <w:r>
        <w:drawing>
          <wp:inline distT="0" distB="0" distL="114300" distR="114300">
            <wp:extent cx="5200650" cy="3495675"/>
            <wp:effectExtent l="0" t="0" r="11430" b="9525"/>
            <wp:docPr id="4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4"/>
                    <pic:cNvPicPr>
                      <a:picLocks noChangeAspect="1"/>
                    </pic:cNvPicPr>
                  </pic:nvPicPr>
                  <pic:blipFill>
                    <a:blip r:embed="rId410"/>
                    <a:stretch>
                      <a:fillRect/>
                    </a:stretch>
                  </pic:blipFill>
                  <pic:spPr>
                    <a:xfrm>
                      <a:off x="0" y="0"/>
                      <a:ext cx="5200650" cy="3495675"/>
                    </a:xfrm>
                    <a:prstGeom prst="rect">
                      <a:avLst/>
                    </a:prstGeom>
                    <a:noFill/>
                    <a:ln w="9525">
                      <a:noFill/>
                    </a:ln>
                  </pic:spPr>
                </pic:pic>
              </a:graphicData>
            </a:graphic>
          </wp:inline>
        </w:drawing>
      </w:r>
    </w:p>
    <w:p>
      <w:pPr>
        <w:rPr>
          <w:rFonts w:hint="eastAsia"/>
          <w:lang w:val="en-US" w:eastAsia="zh-CN"/>
        </w:rPr>
      </w:pPr>
    </w:p>
    <w:p>
      <w:pPr>
        <w:pStyle w:val="4"/>
        <w:rPr>
          <w:rFonts w:hint="eastAsia"/>
        </w:rPr>
      </w:pPr>
      <w:bookmarkStart w:id="775" w:name="_Toc5068"/>
      <w:r>
        <w:rPr>
          <w:rFonts w:hint="eastAsia"/>
        </w:rPr>
        <w:t>4.4.</w:t>
      </w:r>
      <w:r>
        <w:rPr>
          <w:rFonts w:hint="eastAsia"/>
          <w:lang w:val="en-US" w:eastAsia="zh-CN"/>
        </w:rPr>
        <w:t>31</w:t>
      </w:r>
      <w:r>
        <w:rPr>
          <w:rFonts w:hint="eastAsia"/>
        </w:rPr>
        <w:t>教师b</w:t>
      </w:r>
      <w:r>
        <w:t>bs</w:t>
      </w:r>
      <w:r>
        <w:rPr>
          <w:rFonts w:hint="eastAsia"/>
        </w:rPr>
        <w:t>回复</w:t>
      </w:r>
      <w:bookmarkEnd w:id="775"/>
    </w:p>
    <w:p>
      <w:pPr>
        <w:rPr>
          <w:rFonts w:hint="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3</w:t>
            </w:r>
            <w:r>
              <w:t>,</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操作者</w:t>
            </w:r>
          </w:p>
        </w:tc>
        <w:tc>
          <w:tcPr>
            <w:tcW w:w="4148"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w:t>
            </w:r>
            <w:r>
              <w:rPr>
                <w:rFonts w:hint="eastAsia"/>
              </w:rPr>
              <w:t>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r>
              <w:rPr>
                <w:rFonts w:hint="eastAsia"/>
                <w:lang w:val="en-US" w:eastAsia="zh-CN"/>
              </w:rPr>
              <w:t>教师</w:t>
            </w:r>
            <w:r>
              <w:rPr>
                <w:rFonts w:hint="eastAsia"/>
              </w:rPr>
              <w:t>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正常流程</w:t>
            </w:r>
          </w:p>
        </w:tc>
        <w:tc>
          <w:tcPr>
            <w:tcW w:w="4148" w:type="dxa"/>
            <w:vAlign w:val="top"/>
          </w:tcPr>
          <w:p>
            <w:pPr>
              <w:rPr>
                <w:rFonts w:hint="eastAsia" w:eastAsiaTheme="minorEastAsia"/>
                <w:color w:val="000000" w:themeColor="text1"/>
                <w:lang w:val="en-US" w:eastAsia="zh-CN"/>
                <w14:textFill>
                  <w14:solidFill>
                    <w14:schemeClr w14:val="tx1"/>
                  </w14:solidFill>
                </w14:textFill>
              </w:rPr>
            </w:pPr>
            <w:r>
              <w:rPr>
                <w:rFonts w:hint="eastAsia"/>
              </w:rPr>
              <w:t>4-</w:t>
            </w:r>
            <w:r>
              <w:rPr>
                <w:rFonts w:hint="eastAsia"/>
                <w:lang w:val="en-US" w:eastAsia="zh-CN"/>
              </w:rPr>
              <w:t>3</w:t>
            </w:r>
            <w:r>
              <w:rPr>
                <w:rFonts w:hint="eastAsia"/>
              </w:rPr>
              <w:t>.0</w:t>
            </w:r>
            <w:r>
              <w:rPr>
                <w:rFonts w:hint="eastAsia"/>
                <w:lang w:val="en-US" w:eastAsia="zh-CN"/>
              </w:rPr>
              <w:t xml:space="preserve"> </w:t>
            </w:r>
            <w:r>
              <w:rPr>
                <w:rFonts w:hint="eastAsia"/>
              </w:rPr>
              <w:t>点击</w:t>
            </w:r>
            <w:r>
              <w:rPr>
                <w:rFonts w:hint="eastAsia"/>
                <w:lang w:val="en-US" w:eastAsia="zh-CN"/>
              </w:rPr>
              <w:t>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案例库界面</w:t>
            </w:r>
            <w:r>
              <w:rPr>
                <w:rFonts w:hint="eastAsia"/>
                <w:color w:val="FF0000"/>
                <w:lang w:val="en-US" w:eastAsia="zh-CN"/>
              </w:rPr>
              <w:fldChar w:fldCharType="end"/>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.点击案例讨论区</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"T_案例讨论区界面" </w:instrText>
            </w:r>
            <w:r>
              <w:rPr>
                <w:rFonts w:hint="eastAsia"/>
                <w:color w:val="FF0000"/>
                <w:lang w:val="en-US" w:eastAsia="zh-CN"/>
              </w:rPr>
              <w:fldChar w:fldCharType="separate"/>
            </w:r>
            <w:r>
              <w:rPr>
                <w:rStyle w:val="31"/>
                <w:rFonts w:hint="eastAsia"/>
                <w:color w:val="FF0000"/>
                <w:lang w:val="en-US" w:eastAsia="zh-CN"/>
              </w:rPr>
              <w:t>案例讨论区界面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2.点击帖子，进入</w:t>
            </w:r>
            <w:r>
              <w:rPr>
                <w:rFonts w:hint="eastAsia"/>
                <w:color w:val="FF0000"/>
                <w:lang w:val="en-US" w:eastAsia="zh-CN"/>
              </w:rPr>
              <w:fldChar w:fldCharType="begin"/>
            </w:r>
            <w:r>
              <w:rPr>
                <w:rFonts w:hint="eastAsia"/>
                <w:color w:val="FF0000"/>
                <w:lang w:val="en-US" w:eastAsia="zh-CN"/>
              </w:rPr>
              <w:instrText xml:space="preserve"> HYPERLINK \l "T_帖子详细信息界面" </w:instrText>
            </w:r>
            <w:r>
              <w:rPr>
                <w:rFonts w:hint="eastAsia"/>
                <w:color w:val="FF0000"/>
                <w:lang w:val="en-US" w:eastAsia="zh-CN"/>
              </w:rPr>
              <w:fldChar w:fldCharType="separate"/>
            </w:r>
            <w:r>
              <w:rPr>
                <w:rStyle w:val="31"/>
                <w:rFonts w:hint="eastAsia"/>
                <w:color w:val="FF0000"/>
                <w:lang w:val="en-US" w:eastAsia="zh-CN"/>
              </w:rPr>
              <w:t>帖子详细信息界面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3.输入内容，点击发表，发表回复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可选流程</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异常</w:t>
            </w:r>
          </w:p>
        </w:tc>
        <w:tc>
          <w:tcPr>
            <w:tcW w:w="4148" w:type="dxa"/>
            <w:vAlign w:val="top"/>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.0E1</w:t>
            </w:r>
            <w:r>
              <w:rPr>
                <w:rFonts w:hint="eastAsia"/>
                <w:color w:val="000000" w:themeColor="text1"/>
                <w:lang w:val="en-US" w:eastAsia="zh-CN"/>
                <w14:textFill>
                  <w14:solidFill>
                    <w14:schemeClr w14:val="tx1"/>
                  </w14:solidFill>
                </w14:textFill>
              </w:rPr>
              <w:t>内容</w:t>
            </w:r>
            <w:r>
              <w:rPr>
                <w:rFonts w:hint="eastAsia"/>
                <w:color w:val="000000" w:themeColor="text1"/>
                <w14:textFill>
                  <w14:solidFill>
                    <w14:schemeClr w14:val="tx1"/>
                  </w14:solidFill>
                </w14:textFill>
              </w:rPr>
              <w:t>为空</w:t>
            </w:r>
          </w:p>
          <w:p>
            <w:pPr>
              <w:rPr>
                <w:rFonts w:hint="eastAsia" w:eastAsiaTheme="minorEastAsia"/>
                <w:lang w:val="en-US" w:eastAsia="zh-CN"/>
              </w:rPr>
            </w:pPr>
            <w:r>
              <w:rPr>
                <w:rFonts w:hint="eastAsia"/>
                <w:color w:val="000000" w:themeColor="text1"/>
                <w14:textFill>
                  <w14:solidFill>
                    <w14:schemeClr w14:val="tx1"/>
                  </w14:solidFill>
                </w14:textFill>
              </w:rPr>
              <w:t>1帖子</w:t>
            </w:r>
            <w:r>
              <w:rPr>
                <w:rFonts w:hint="eastAsia"/>
                <w:color w:val="000000" w:themeColor="text1"/>
                <w:lang w:val="en-US" w:eastAsia="zh-CN"/>
                <w14:textFill>
                  <w14:solidFill>
                    <w14:schemeClr w14:val="tx1"/>
                  </w14:solidFill>
                </w14:textFill>
              </w:rPr>
              <w:t>回复内容</w:t>
            </w:r>
            <w:r>
              <w:rPr>
                <w:rFonts w:hint="eastAsia"/>
                <w:color w:val="000000" w:themeColor="text1"/>
                <w14:textFill>
                  <w14:solidFill>
                    <w14:schemeClr w14:val="tx1"/>
                  </w14:solidFill>
                </w14:textFill>
              </w:rPr>
              <w:t>为空，系统提示：</w:t>
            </w:r>
            <w:r>
              <w:rPr>
                <w:rFonts w:hint="eastAsia"/>
                <w:color w:val="000000" w:themeColor="text1"/>
                <w:lang w:val="en-US" w:eastAsia="zh-CN"/>
                <w14:textFill>
                  <w14:solidFill>
                    <w14:schemeClr w14:val="tx1"/>
                  </w14:solidFill>
                </w14:textFill>
              </w:rPr>
              <w:t>内容</w:t>
            </w:r>
            <w:r>
              <w:rPr>
                <w:rFonts w:hint="eastAsia"/>
                <w:color w:val="000000" w:themeColor="text1"/>
                <w14:textFill>
                  <w14:solidFill>
                    <w14:schemeClr w14:val="tx1"/>
                  </w14:solidFill>
                </w14:textFill>
              </w:rPr>
              <w:t>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输入</w:t>
            </w:r>
          </w:p>
        </w:tc>
        <w:tc>
          <w:tcPr>
            <w:tcW w:w="4148" w:type="dxa"/>
            <w:vAlign w:val="top"/>
          </w:tcPr>
          <w:p>
            <w:pPr>
              <w:rPr>
                <w:rFonts w:hint="eastAsia" w:eastAsiaTheme="minorEastAsia"/>
                <w:lang w:val="en-US" w:eastAsia="zh-CN"/>
              </w:rPr>
            </w:pPr>
            <w:r>
              <w:rPr>
                <w:rFonts w:hint="eastAsia"/>
                <w:color w:val="000000" w:themeColor="text1"/>
                <w:lang w:val="en-US" w:eastAsia="zh-CN"/>
                <w14:textFill>
                  <w14:solidFill>
                    <w14:schemeClr w14:val="tx1"/>
                  </w14:solidFill>
                </w14:textFill>
              </w:rPr>
              <w:t>4-3.0 bbs话题回复</w:t>
            </w:r>
            <w:r>
              <w:rPr>
                <w:rFonts w:hint="eastAsia"/>
                <w:color w:val="000000" w:themeColor="text1"/>
                <w14:textFill>
                  <w14:solidFill>
                    <w14:schemeClr w14:val="tx1"/>
                  </w14:solidFill>
                </w14:textFill>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输出</w:t>
            </w:r>
          </w:p>
        </w:tc>
        <w:tc>
          <w:tcPr>
            <w:tcW w:w="4148" w:type="dxa"/>
            <w:vAlign w:val="top"/>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4-3.0 bbs新话题回复发布</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FF0000"/>
                <w:lang w:val="en-US" w:eastAsia="zh-CN"/>
              </w:rPr>
              <w:fldChar w:fldCharType="begin"/>
            </w:r>
            <w:r>
              <w:rPr>
                <w:rFonts w:hint="eastAsia"/>
                <w:color w:val="FF0000"/>
                <w:lang w:val="en-US" w:eastAsia="zh-CN"/>
              </w:rPr>
              <w:instrText xml:space="preserve"> HYPERLINK \l "T_系统提示1" </w:instrText>
            </w:r>
            <w:r>
              <w:rPr>
                <w:rFonts w:hint="eastAsia"/>
                <w:color w:val="FF0000"/>
                <w:lang w:val="en-US" w:eastAsia="zh-CN"/>
              </w:rPr>
              <w:fldChar w:fldCharType="separate"/>
            </w:r>
            <w:r>
              <w:rPr>
                <w:rStyle w:val="31"/>
                <w:rFonts w:hint="eastAsia"/>
                <w:color w:val="FF0000"/>
                <w:lang w:val="en-US" w:eastAsia="zh-CN"/>
              </w:rPr>
              <w:t>错误提示页</w:t>
            </w:r>
            <w:r>
              <w:rPr>
                <w:rFonts w:hint="eastAsia"/>
                <w:color w:val="FF0000"/>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业务规则</w:t>
            </w:r>
          </w:p>
        </w:tc>
        <w:tc>
          <w:tcPr>
            <w:tcW w:w="4148" w:type="dxa"/>
            <w:vAlign w:val="top"/>
          </w:tcPr>
          <w:p>
            <w:pPr>
              <w:rPr>
                <w:rFonts w:hint="eastAsia"/>
              </w:rPr>
            </w:pPr>
            <w:r>
              <w:rPr>
                <w:rFonts w:hint="eastAsia"/>
                <w:color w:val="000000" w:themeColor="text1"/>
                <w:lang w:val="en-US" w:eastAsia="zh-CN"/>
                <w14:textFill>
                  <w14:solidFill>
                    <w14:schemeClr w14:val="tx1"/>
                  </w14:solidFill>
                </w14:textFill>
              </w:rPr>
              <w:t>BR-T-9 bbs帖子回复不能为空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优先级</w:t>
            </w:r>
          </w:p>
        </w:tc>
        <w:tc>
          <w:tcPr>
            <w:tcW w:w="4148" w:type="dxa"/>
            <w:vAlign w:val="top"/>
          </w:tcPr>
          <w:p>
            <w:pPr>
              <w:rPr>
                <w:rFonts w:hint="eastAsia"/>
              </w:rPr>
            </w:pPr>
          </w:p>
        </w:tc>
      </w:tr>
    </w:tbl>
    <w:p/>
    <w:p/>
    <w:p/>
    <w:p/>
    <w:p/>
    <w:p>
      <w:pPr>
        <w:rPr>
          <w:rFonts w:hint="eastAsia" w:eastAsiaTheme="minorEastAsia"/>
          <w:lang w:eastAsia="zh-CN"/>
        </w:rPr>
      </w:pPr>
      <w:bookmarkStart w:id="776" w:name="T_帖子详细信息界面"/>
      <w:r>
        <w:rPr>
          <w:rFonts w:hint="eastAsia"/>
          <w:color w:val="FF0000"/>
          <w:lang w:val="en-US" w:eastAsia="zh-CN"/>
        </w:rPr>
        <w:t>帖子详细信息界面</w:t>
      </w:r>
      <w:bookmarkEnd w:id="776"/>
      <w:r>
        <w:rPr>
          <w:rFonts w:hint="eastAsia"/>
          <w:color w:val="FF0000"/>
          <w:lang w:val="en-US" w:eastAsia="zh-CN"/>
        </w:rPr>
        <w:t>：</w:t>
      </w:r>
    </w:p>
    <w:p>
      <w:r>
        <w:drawing>
          <wp:inline distT="0" distB="0" distL="114300" distR="114300">
            <wp:extent cx="5264785" cy="2906395"/>
            <wp:effectExtent l="0" t="0" r="8255" b="4445"/>
            <wp:docPr id="5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6"/>
                    <pic:cNvPicPr>
                      <a:picLocks noChangeAspect="1"/>
                    </pic:cNvPicPr>
                  </pic:nvPicPr>
                  <pic:blipFill>
                    <a:blip r:embed="rId411"/>
                    <a:stretch>
                      <a:fillRect/>
                    </a:stretch>
                  </pic:blipFill>
                  <pic:spPr>
                    <a:xfrm>
                      <a:off x="0" y="0"/>
                      <a:ext cx="5264785" cy="2906395"/>
                    </a:xfrm>
                    <a:prstGeom prst="rect">
                      <a:avLst/>
                    </a:prstGeom>
                    <a:noFill/>
                    <a:ln w="9525">
                      <a:noFill/>
                    </a:ln>
                  </pic:spPr>
                </pic:pic>
              </a:graphicData>
            </a:graphic>
          </wp:inline>
        </w:drawing>
      </w:r>
    </w:p>
    <w:p>
      <w:bookmarkStart w:id="777" w:name="T_案例讨论区界面"/>
      <w:r>
        <w:rPr>
          <w:rFonts w:hint="eastAsia"/>
          <w:color w:val="FF0000"/>
          <w:lang w:val="en-US" w:eastAsia="zh-CN"/>
        </w:rPr>
        <w:t>案例讨论区界面</w:t>
      </w:r>
      <w:bookmarkEnd w:id="777"/>
      <w:r>
        <w:rPr>
          <w:rFonts w:hint="eastAsia"/>
          <w:color w:val="FF0000"/>
          <w:lang w:val="en-US" w:eastAsia="zh-CN"/>
        </w:rPr>
        <w:t>：</w:t>
      </w:r>
    </w:p>
    <w:p>
      <w:r>
        <w:drawing>
          <wp:inline distT="0" distB="0" distL="114300" distR="114300">
            <wp:extent cx="5264785" cy="3382645"/>
            <wp:effectExtent l="0" t="0" r="8255" b="635"/>
            <wp:docPr id="5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2"/>
                    <pic:cNvPicPr>
                      <a:picLocks noChangeAspect="1"/>
                    </pic:cNvPicPr>
                  </pic:nvPicPr>
                  <pic:blipFill>
                    <a:blip r:embed="rId408"/>
                    <a:stretch>
                      <a:fillRect/>
                    </a:stretch>
                  </pic:blipFill>
                  <pic:spPr>
                    <a:xfrm>
                      <a:off x="0" y="0"/>
                      <a:ext cx="5264785" cy="3382645"/>
                    </a:xfrm>
                    <a:prstGeom prst="rect">
                      <a:avLst/>
                    </a:prstGeom>
                    <a:noFill/>
                    <a:ln w="9525">
                      <a:noFill/>
                    </a:ln>
                  </pic:spPr>
                </pic:pic>
              </a:graphicData>
            </a:graphic>
          </wp:inline>
        </w:drawing>
      </w:r>
    </w:p>
    <w:p>
      <w:pPr>
        <w:rPr>
          <w:color w:val="FF0000"/>
        </w:rPr>
      </w:pPr>
      <w:r>
        <w:rPr>
          <w:rFonts w:hint="eastAsia"/>
          <w:color w:val="FF0000"/>
        </w:rPr>
        <w:t>1帖子</w:t>
      </w:r>
      <w:r>
        <w:rPr>
          <w:rFonts w:hint="eastAsia"/>
          <w:color w:val="FF0000"/>
          <w:lang w:val="en-US" w:eastAsia="zh-CN"/>
        </w:rPr>
        <w:t>回复内容</w:t>
      </w:r>
      <w:r>
        <w:rPr>
          <w:rFonts w:hint="eastAsia"/>
          <w:color w:val="FF0000"/>
        </w:rPr>
        <w:t>为空，</w:t>
      </w:r>
      <w:bookmarkStart w:id="778" w:name="T_系统提示1"/>
      <w:r>
        <w:rPr>
          <w:rFonts w:hint="eastAsia"/>
          <w:color w:val="FF0000"/>
        </w:rPr>
        <w:t>系统提示</w:t>
      </w:r>
      <w:bookmarkEnd w:id="778"/>
      <w:r>
        <w:rPr>
          <w:rFonts w:hint="eastAsia"/>
          <w:color w:val="FF0000"/>
        </w:rPr>
        <w:t>：</w:t>
      </w:r>
      <w:r>
        <w:rPr>
          <w:rFonts w:hint="eastAsia"/>
          <w:color w:val="FF0000"/>
          <w:lang w:val="en-US" w:eastAsia="zh-CN"/>
        </w:rPr>
        <w:t>内容</w:t>
      </w:r>
      <w:r>
        <w:rPr>
          <w:rFonts w:hint="eastAsia"/>
          <w:color w:val="FF0000"/>
        </w:rPr>
        <w:t>不能为空</w:t>
      </w:r>
    </w:p>
    <w:p>
      <w:r>
        <w:drawing>
          <wp:inline distT="0" distB="0" distL="114300" distR="114300">
            <wp:extent cx="2895600" cy="1666875"/>
            <wp:effectExtent l="0" t="0" r="0" b="9525"/>
            <wp:docPr id="5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5"/>
                    <pic:cNvPicPr>
                      <a:picLocks noChangeAspect="1"/>
                    </pic:cNvPicPr>
                  </pic:nvPicPr>
                  <pic:blipFill>
                    <a:blip r:embed="rId412"/>
                    <a:stretch>
                      <a:fillRect/>
                    </a:stretch>
                  </pic:blipFill>
                  <pic:spPr>
                    <a:xfrm>
                      <a:off x="0" y="0"/>
                      <a:ext cx="2895600" cy="1666875"/>
                    </a:xfrm>
                    <a:prstGeom prst="rect">
                      <a:avLst/>
                    </a:prstGeom>
                    <a:noFill/>
                    <a:ln w="9525">
                      <a:noFill/>
                    </a:ln>
                  </pic:spPr>
                </pic:pic>
              </a:graphicData>
            </a:graphic>
          </wp:inline>
        </w:drawing>
      </w:r>
    </w:p>
    <w:p>
      <w:pPr>
        <w:rPr>
          <w:rFonts w:hint="eastAsia" w:eastAsiaTheme="minorEastAsia"/>
          <w:color w:val="FF0000"/>
          <w:lang w:val="en-US" w:eastAsia="zh-CN"/>
        </w:rPr>
      </w:pPr>
      <w:r>
        <w:rPr>
          <w:rFonts w:hint="eastAsia"/>
          <w:color w:val="FF0000"/>
          <w:lang w:val="en-US" w:eastAsia="zh-CN"/>
        </w:rPr>
        <w:t>对话框图：</w:t>
      </w:r>
    </w:p>
    <w:p>
      <w:r>
        <w:drawing>
          <wp:inline distT="0" distB="0" distL="114300" distR="114300">
            <wp:extent cx="5274310" cy="3463290"/>
            <wp:effectExtent l="0" t="0" r="13970" b="11430"/>
            <wp:docPr id="5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7"/>
                    <pic:cNvPicPr>
                      <a:picLocks noChangeAspect="1"/>
                    </pic:cNvPicPr>
                  </pic:nvPicPr>
                  <pic:blipFill>
                    <a:blip r:embed="rId413"/>
                    <a:stretch>
                      <a:fillRect/>
                    </a:stretch>
                  </pic:blipFill>
                  <pic:spPr>
                    <a:xfrm>
                      <a:off x="0" y="0"/>
                      <a:ext cx="5274310" cy="3463290"/>
                    </a:xfrm>
                    <a:prstGeom prst="rect">
                      <a:avLst/>
                    </a:prstGeom>
                    <a:noFill/>
                    <a:ln w="9525">
                      <a:noFill/>
                    </a:ln>
                  </pic:spPr>
                </pic:pic>
              </a:graphicData>
            </a:graphic>
          </wp:inline>
        </w:drawing>
      </w:r>
    </w:p>
    <w:p>
      <w:pPr>
        <w:rPr>
          <w:rFonts w:hint="eastAsia"/>
          <w:lang w:val="en-US" w:eastAsia="zh-CN"/>
        </w:rPr>
      </w:pPr>
    </w:p>
    <w:p>
      <w:pPr>
        <w:pStyle w:val="4"/>
        <w:rPr>
          <w:rFonts w:hint="eastAsia"/>
        </w:rPr>
      </w:pPr>
      <w:bookmarkStart w:id="779" w:name="_Toc14431"/>
      <w:r>
        <w:rPr>
          <w:rFonts w:hint="eastAsia"/>
        </w:rPr>
        <w:t>4.4.</w:t>
      </w:r>
      <w:r>
        <w:rPr>
          <w:rFonts w:hint="eastAsia"/>
          <w:lang w:val="en-US" w:eastAsia="zh-CN"/>
        </w:rPr>
        <w:t>32</w:t>
      </w:r>
      <w:r>
        <w:rPr>
          <w:rFonts w:hint="eastAsia"/>
        </w:rPr>
        <w:t>教师b</w:t>
      </w:r>
      <w:r>
        <w:t>bs</w:t>
      </w:r>
      <w:r>
        <w:rPr>
          <w:rFonts w:hint="eastAsia"/>
        </w:rPr>
        <w:t>删除</w:t>
      </w:r>
      <w:bookmarkEnd w:id="77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4</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操作者</w:t>
            </w:r>
          </w:p>
        </w:tc>
        <w:tc>
          <w:tcPr>
            <w:tcW w:w="4148"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w:t>
            </w:r>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pPr>
              <w:rPr>
                <w:rFonts w:hint="eastAsia" w:eastAsiaTheme="minorEastAsia"/>
                <w:lang w:val="en-US" w:eastAsia="zh-CN"/>
              </w:rPr>
            </w:pPr>
            <w:r>
              <w:rPr>
                <w:rFonts w:hint="eastAsia"/>
                <w:lang w:val="en-US" w:eastAsia="zh-CN"/>
              </w:rPr>
              <w:t>教师</w:t>
            </w:r>
            <w:r>
              <w:rPr>
                <w:rFonts w:hint="eastAsia"/>
              </w:rPr>
              <w:t>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bbs内容</w:t>
            </w:r>
            <w:r>
              <w:rPr>
                <w:rFonts w:hint="eastAsia"/>
                <w:lang w:val="en-US" w:eastAsia="zh-CN"/>
              </w:rPr>
              <w:t>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正常流程</w:t>
            </w:r>
          </w:p>
        </w:tc>
        <w:tc>
          <w:tcPr>
            <w:tcW w:w="4148" w:type="dxa"/>
            <w:vAlign w:val="top"/>
          </w:tcPr>
          <w:p>
            <w:pPr>
              <w:rPr>
                <w:rFonts w:hint="eastAsia"/>
              </w:rPr>
            </w:pPr>
            <w:r>
              <w:rPr>
                <w:rFonts w:hint="eastAsia"/>
              </w:rPr>
              <w:t>4-</w:t>
            </w:r>
            <w:r>
              <w:rPr>
                <w:rFonts w:hint="eastAsia"/>
                <w:lang w:val="en-US" w:eastAsia="zh-CN"/>
              </w:rPr>
              <w:t>4</w:t>
            </w:r>
            <w:r>
              <w:rPr>
                <w:rFonts w:hint="eastAsia"/>
              </w:rPr>
              <w:t>.0</w:t>
            </w:r>
            <w:r>
              <w:rPr>
                <w:rFonts w:hint="eastAsia"/>
                <w:lang w:val="en-US" w:eastAsia="zh-CN"/>
              </w:rPr>
              <w:t xml:space="preserve"> </w:t>
            </w:r>
            <w:r>
              <w:rPr>
                <w:rFonts w:hint="eastAsia"/>
              </w:rPr>
              <w:t>bbs删除</w:t>
            </w:r>
          </w:p>
          <w:p>
            <w:pPr>
              <w:rPr>
                <w:rFonts w:hint="eastAsia"/>
                <w:color w:val="FF0000"/>
                <w:lang w:val="en-US" w:eastAsia="zh-CN"/>
              </w:rPr>
            </w:pPr>
            <w:r>
              <w:rPr>
                <w:rFonts w:hint="eastAsia"/>
                <w:lang w:val="en-US" w:eastAsia="zh-CN"/>
              </w:rPr>
              <w:t>1.</w:t>
            </w:r>
            <w:r>
              <w:rPr>
                <w:rFonts w:hint="eastAsia"/>
              </w:rPr>
              <w:t>点击</w:t>
            </w:r>
            <w:r>
              <w:rPr>
                <w:rFonts w:hint="eastAsia"/>
                <w:lang w:val="en-US" w:eastAsia="zh-CN"/>
              </w:rPr>
              <w:t>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选择案例</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"T_案例信息界面" </w:instrText>
            </w:r>
            <w:r>
              <w:rPr>
                <w:rFonts w:hint="eastAsia"/>
                <w:color w:val="FF0000"/>
                <w:lang w:val="en-US" w:eastAsia="zh-CN"/>
              </w:rPr>
              <w:fldChar w:fldCharType="separate"/>
            </w:r>
            <w:r>
              <w:rPr>
                <w:rStyle w:val="31"/>
                <w:rFonts w:hint="eastAsia"/>
                <w:color w:val="FF0000"/>
                <w:lang w:val="en-US" w:eastAsia="zh-CN"/>
              </w:rPr>
              <w:t>案例信息界面</w:t>
            </w:r>
            <w:r>
              <w:rPr>
                <w:rFonts w:hint="eastAsia"/>
                <w:color w:val="FF0000"/>
                <w:lang w:val="en-US" w:eastAsia="zh-CN"/>
              </w:rPr>
              <w:fldChar w:fldCharType="end"/>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.点击案例讨论区</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"T_案例讨论区界面1" </w:instrText>
            </w:r>
            <w:r>
              <w:rPr>
                <w:rFonts w:hint="eastAsia"/>
                <w:color w:val="FF0000"/>
                <w:lang w:val="en-US" w:eastAsia="zh-CN"/>
              </w:rPr>
              <w:fldChar w:fldCharType="separate"/>
            </w:r>
            <w:r>
              <w:rPr>
                <w:rStyle w:val="31"/>
                <w:rFonts w:hint="eastAsia"/>
                <w:color w:val="FF0000"/>
                <w:lang w:val="en-US" w:eastAsia="zh-CN"/>
              </w:rPr>
              <w:t>案例讨论区界面</w:t>
            </w:r>
            <w:r>
              <w:rPr>
                <w:rFonts w:hint="eastAsia"/>
                <w:color w:val="FF0000"/>
                <w:lang w:val="en-US" w:eastAsia="zh-CN"/>
              </w:rPr>
              <w:fldChar w:fldCharType="end"/>
            </w:r>
          </w:p>
          <w:p>
            <w:r>
              <w:rPr>
                <w:rFonts w:hint="eastAsia"/>
                <w:color w:val="000000" w:themeColor="text1"/>
                <w:lang w:val="en-US" w:eastAsia="zh-CN"/>
                <w14:textFill>
                  <w14:solidFill>
                    <w14:schemeClr w14:val="tx1"/>
                  </w14:solidFill>
                </w14:textFill>
              </w:rPr>
              <w:t>3.点击删除，删除帖子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可选流程</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异常</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输入</w:t>
            </w:r>
          </w:p>
        </w:tc>
        <w:tc>
          <w:tcPr>
            <w:tcW w:w="4148" w:type="dxa"/>
            <w:vAlign w:val="top"/>
          </w:tcPr>
          <w:p>
            <w:pPr>
              <w:rPr>
                <w:rFonts w:hint="eastAsia" w:eastAsiaTheme="minorEastAsia"/>
                <w:lang w:val="en-US" w:eastAsia="zh-CN"/>
              </w:rPr>
            </w:pPr>
            <w:r>
              <w:rPr>
                <w:rFonts w:hint="eastAsia"/>
                <w:lang w:val="en-US" w:eastAsia="zh-CN"/>
              </w:rPr>
              <w:t>4-4.0 删除的帖子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输出</w:t>
            </w:r>
          </w:p>
        </w:tc>
        <w:tc>
          <w:tcPr>
            <w:tcW w:w="4148" w:type="dxa"/>
            <w:vAlign w:val="top"/>
          </w:tcPr>
          <w:p>
            <w:pPr>
              <w:rPr>
                <w:rFonts w:hint="eastAsia" w:eastAsiaTheme="minorEastAsia"/>
                <w:lang w:val="en-US" w:eastAsia="zh-CN"/>
              </w:rPr>
            </w:pPr>
            <w:r>
              <w:rPr>
                <w:rFonts w:hint="eastAsia"/>
                <w:lang w:val="en-US" w:eastAsia="zh-CN"/>
              </w:rPr>
              <w:t xml:space="preserve">4-4.0 </w:t>
            </w:r>
            <w:r>
              <w:rPr>
                <w:rFonts w:hint="eastAsia"/>
                <w:color w:val="000000" w:themeColor="text1"/>
                <w:lang w:val="en-US" w:eastAsia="zh-CN"/>
                <w14:textFill>
                  <w14:solidFill>
                    <w14:schemeClr w14:val="tx1"/>
                  </w14:solidFill>
                </w14:textFill>
              </w:rPr>
              <w:t>案例讨论区界面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业务规则</w:t>
            </w:r>
          </w:p>
        </w:tc>
        <w:tc>
          <w:tcPr>
            <w:tcW w:w="4148"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优先级</w:t>
            </w:r>
          </w:p>
        </w:tc>
        <w:tc>
          <w:tcPr>
            <w:tcW w:w="4148" w:type="dxa"/>
            <w:vAlign w:val="top"/>
          </w:tcPr>
          <w:p>
            <w:pPr>
              <w:rPr>
                <w:rFonts w:hint="eastAsia"/>
              </w:rPr>
            </w:pPr>
          </w:p>
        </w:tc>
      </w:tr>
    </w:tbl>
    <w:p>
      <w:bookmarkStart w:id="780" w:name="T_案例讨论区界面1"/>
      <w:r>
        <w:rPr>
          <w:rFonts w:hint="eastAsia"/>
          <w:color w:val="FF0000"/>
          <w:lang w:val="en-US" w:eastAsia="zh-CN"/>
        </w:rPr>
        <w:t>案例讨论区界面</w:t>
      </w:r>
      <w:bookmarkEnd w:id="780"/>
      <w:r>
        <w:rPr>
          <w:rFonts w:hint="eastAsia"/>
          <w:color w:val="FF0000"/>
          <w:lang w:val="en-US" w:eastAsia="zh-CN"/>
        </w:rPr>
        <w:t>：</w:t>
      </w:r>
    </w:p>
    <w:p>
      <w:r>
        <w:drawing>
          <wp:inline distT="0" distB="0" distL="114300" distR="114300">
            <wp:extent cx="5264785" cy="3382645"/>
            <wp:effectExtent l="0" t="0" r="8255" b="635"/>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408"/>
                    <a:stretch>
                      <a:fillRect/>
                    </a:stretch>
                  </pic:blipFill>
                  <pic:spPr>
                    <a:xfrm>
                      <a:off x="0" y="0"/>
                      <a:ext cx="5264785" cy="3382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对话框图：</w:t>
      </w:r>
    </w:p>
    <w:p>
      <w:pPr>
        <w:rPr>
          <w:rFonts w:hint="eastAsia"/>
          <w:lang w:val="en-US" w:eastAsia="zh-CN"/>
        </w:rPr>
      </w:pPr>
      <w:r>
        <w:drawing>
          <wp:inline distT="0" distB="0" distL="114300" distR="114300">
            <wp:extent cx="5086350" cy="3695700"/>
            <wp:effectExtent l="0" t="0" r="3810" b="7620"/>
            <wp:docPr id="5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9"/>
                    <pic:cNvPicPr>
                      <a:picLocks noChangeAspect="1"/>
                    </pic:cNvPicPr>
                  </pic:nvPicPr>
                  <pic:blipFill>
                    <a:blip r:embed="rId414"/>
                    <a:stretch>
                      <a:fillRect/>
                    </a:stretch>
                  </pic:blipFill>
                  <pic:spPr>
                    <a:xfrm>
                      <a:off x="0" y="0"/>
                      <a:ext cx="5086350" cy="3695700"/>
                    </a:xfrm>
                    <a:prstGeom prst="rect">
                      <a:avLst/>
                    </a:prstGeom>
                    <a:noFill/>
                    <a:ln w="9525">
                      <a:noFill/>
                    </a:ln>
                  </pic:spPr>
                </pic:pic>
              </a:graphicData>
            </a:graphic>
          </wp:inline>
        </w:drawing>
      </w:r>
    </w:p>
    <w:p>
      <w:pPr>
        <w:pStyle w:val="4"/>
        <w:rPr>
          <w:rFonts w:hint="eastAsia"/>
        </w:rPr>
      </w:pPr>
      <w:bookmarkStart w:id="781" w:name="_Toc26165"/>
      <w:r>
        <w:rPr>
          <w:rFonts w:hint="eastAsia"/>
        </w:rPr>
        <w:t>4.4.</w:t>
      </w:r>
      <w:r>
        <w:rPr>
          <w:rFonts w:hint="eastAsia"/>
          <w:lang w:val="en-US" w:eastAsia="zh-CN"/>
        </w:rPr>
        <w:t>33</w:t>
      </w:r>
      <w:r>
        <w:rPr>
          <w:rFonts w:hint="eastAsia"/>
        </w:rPr>
        <w:t>教师b</w:t>
      </w:r>
      <w:r>
        <w:t>bs</w:t>
      </w:r>
      <w:r>
        <w:rPr>
          <w:rFonts w:hint="eastAsia"/>
        </w:rPr>
        <w:t>点赞</w:t>
      </w:r>
      <w:bookmarkEnd w:id="78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5</w:t>
            </w:r>
            <w:r>
              <w:t xml:space="preserve"> ,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操作者</w:t>
            </w:r>
          </w:p>
        </w:tc>
        <w:tc>
          <w:tcPr>
            <w:tcW w:w="4148"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w:t>
            </w:r>
            <w:r>
              <w:rPr>
                <w:rFonts w:hint="eastAsia"/>
              </w:rPr>
              <w:t>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r>
              <w:rPr>
                <w:rFonts w:hint="eastAsia"/>
                <w:lang w:val="en-US" w:eastAsia="zh-CN"/>
              </w:rPr>
              <w:t>教师</w:t>
            </w:r>
            <w:r>
              <w:rPr>
                <w:rFonts w:hint="eastAsia"/>
              </w:rPr>
              <w:t>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正常流程</w:t>
            </w:r>
          </w:p>
        </w:tc>
        <w:tc>
          <w:tcPr>
            <w:tcW w:w="4148" w:type="dxa"/>
            <w:vAlign w:val="top"/>
          </w:tcPr>
          <w:p>
            <w:pPr>
              <w:rPr>
                <w:rFonts w:hint="eastAsia"/>
              </w:rPr>
            </w:pPr>
            <w:r>
              <w:rPr>
                <w:rFonts w:hint="eastAsia"/>
              </w:rPr>
              <w:t>4-</w:t>
            </w:r>
            <w:r>
              <w:rPr>
                <w:rFonts w:hint="eastAsia"/>
                <w:lang w:val="en-US" w:eastAsia="zh-CN"/>
              </w:rPr>
              <w:t>5</w:t>
            </w:r>
            <w:r>
              <w:rPr>
                <w:rFonts w:hint="eastAsia"/>
              </w:rPr>
              <w:t>.0</w:t>
            </w:r>
            <w:r>
              <w:rPr>
                <w:rFonts w:hint="eastAsia"/>
                <w:lang w:val="en-US" w:eastAsia="zh-CN"/>
              </w:rPr>
              <w:t xml:space="preserve"> </w:t>
            </w:r>
            <w:r>
              <w:rPr>
                <w:rFonts w:hint="eastAsia"/>
              </w:rPr>
              <w:t>bbs点赞</w:t>
            </w:r>
          </w:p>
          <w:p>
            <w:pPr>
              <w:rPr>
                <w:rFonts w:hint="eastAsia"/>
                <w:color w:val="FF0000"/>
                <w:lang w:val="en-US" w:eastAsia="zh-CN"/>
              </w:rPr>
            </w:pPr>
            <w:r>
              <w:rPr>
                <w:rFonts w:hint="eastAsia"/>
                <w:lang w:val="en-US" w:eastAsia="zh-CN"/>
              </w:rPr>
              <w:t>1.</w:t>
            </w:r>
            <w:r>
              <w:rPr>
                <w:rFonts w:hint="eastAsia"/>
              </w:rPr>
              <w:t>点击</w:t>
            </w:r>
            <w:r>
              <w:rPr>
                <w:rFonts w:hint="eastAsia"/>
                <w:lang w:val="en-US" w:eastAsia="zh-CN"/>
              </w:rPr>
              <w:t>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选择案例</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"T_案例信息界面" </w:instrText>
            </w:r>
            <w:r>
              <w:rPr>
                <w:rFonts w:hint="eastAsia"/>
                <w:color w:val="FF0000"/>
                <w:lang w:val="en-US" w:eastAsia="zh-CN"/>
              </w:rPr>
              <w:fldChar w:fldCharType="separate"/>
            </w:r>
            <w:r>
              <w:rPr>
                <w:rStyle w:val="31"/>
                <w:rFonts w:hint="eastAsia"/>
                <w:color w:val="FF0000"/>
                <w:lang w:val="en-US" w:eastAsia="zh-CN"/>
              </w:rPr>
              <w:t>案例信息界面</w:t>
            </w:r>
            <w:r>
              <w:rPr>
                <w:rFonts w:hint="eastAsia"/>
                <w:color w:val="FF0000"/>
                <w:lang w:val="en-US" w:eastAsia="zh-CN"/>
              </w:rPr>
              <w:fldChar w:fldCharType="end"/>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.点击案例讨论区</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"T_案例讨论区界面2" </w:instrText>
            </w:r>
            <w:r>
              <w:rPr>
                <w:rFonts w:hint="eastAsia"/>
                <w:color w:val="FF0000"/>
                <w:lang w:val="en-US" w:eastAsia="zh-CN"/>
              </w:rPr>
              <w:fldChar w:fldCharType="separate"/>
            </w:r>
            <w:r>
              <w:rPr>
                <w:rStyle w:val="31"/>
                <w:rFonts w:hint="eastAsia"/>
                <w:color w:val="FF0000"/>
                <w:lang w:val="en-US" w:eastAsia="zh-CN"/>
              </w:rPr>
              <w:t>案例讨论区界面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4..点击帖子，进入</w:t>
            </w:r>
            <w:r>
              <w:rPr>
                <w:rFonts w:hint="eastAsia"/>
                <w:color w:val="FF0000"/>
                <w:lang w:val="en-US" w:eastAsia="zh-CN"/>
              </w:rPr>
              <w:fldChar w:fldCharType="begin"/>
            </w:r>
            <w:r>
              <w:rPr>
                <w:rFonts w:hint="eastAsia"/>
                <w:color w:val="FF0000"/>
                <w:lang w:val="en-US" w:eastAsia="zh-CN"/>
              </w:rPr>
              <w:instrText xml:space="preserve"> HYPERLINK \l "T_帖子详细信息界面2" </w:instrText>
            </w:r>
            <w:r>
              <w:rPr>
                <w:rFonts w:hint="eastAsia"/>
                <w:color w:val="FF0000"/>
                <w:lang w:val="en-US" w:eastAsia="zh-CN"/>
              </w:rPr>
              <w:fldChar w:fldCharType="separate"/>
            </w:r>
            <w:r>
              <w:rPr>
                <w:rStyle w:val="31"/>
                <w:rFonts w:hint="eastAsia"/>
                <w:color w:val="FF0000"/>
                <w:lang w:val="en-US" w:eastAsia="zh-CN"/>
              </w:rPr>
              <w:t>帖子详细信息界面</w:t>
            </w:r>
            <w:r>
              <w:rPr>
                <w:rFonts w:hint="eastAsia"/>
                <w:color w:val="FF0000"/>
                <w:lang w:val="en-US" w:eastAsia="zh-CN"/>
              </w:rPr>
              <w:fldChar w:fldCharType="end"/>
            </w:r>
          </w:p>
          <w:p>
            <w:pPr>
              <w:rPr>
                <w:lang w:val="en-US"/>
              </w:rPr>
            </w:pPr>
            <w:r>
              <w:rPr>
                <w:rFonts w:hint="eastAsia"/>
                <w:color w:val="000000" w:themeColor="text1"/>
                <w:lang w:val="en-US" w:eastAsia="zh-CN"/>
                <w14:textFill>
                  <w14:solidFill>
                    <w14:schemeClr w14:val="tx1"/>
                  </w14:solidFill>
                </w14:textFill>
              </w:rPr>
              <w:t>5.点击点赞按钮，点赞数+1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可选流程</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异常</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输入</w:t>
            </w:r>
          </w:p>
        </w:tc>
        <w:tc>
          <w:tcPr>
            <w:tcW w:w="4148" w:type="dxa"/>
            <w:vAlign w:val="top"/>
          </w:tcPr>
          <w:p>
            <w:pPr>
              <w:rPr>
                <w:rFonts w:hint="eastAsia" w:eastAsiaTheme="minorEastAsia"/>
                <w:lang w:val="en-US" w:eastAsia="zh-CN"/>
              </w:rPr>
            </w:pPr>
            <w:r>
              <w:rPr>
                <w:rFonts w:hint="eastAsia"/>
                <w:lang w:val="en-US" w:eastAsia="zh-CN"/>
              </w:rPr>
              <w:t>4-5.0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输出</w:t>
            </w:r>
          </w:p>
        </w:tc>
        <w:tc>
          <w:tcPr>
            <w:tcW w:w="4148" w:type="dxa"/>
            <w:vAlign w:val="top"/>
          </w:tcPr>
          <w:p>
            <w:pPr>
              <w:rPr>
                <w:rFonts w:hint="eastAsia" w:eastAsiaTheme="minorEastAsia"/>
                <w:lang w:val="en-US" w:eastAsia="zh-CN"/>
              </w:rPr>
            </w:pPr>
            <w:r>
              <w:rPr>
                <w:rFonts w:hint="eastAsia"/>
                <w:lang w:val="en-US" w:eastAsia="zh-CN"/>
              </w:rPr>
              <w:t>4-5.0 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4148" w:type="dxa"/>
            <w:vAlign w:val="top"/>
          </w:tcPr>
          <w:p>
            <w:pPr>
              <w:rPr>
                <w:rFonts w:hint="eastAsia"/>
              </w:rPr>
            </w:pPr>
            <w:r>
              <w:rPr>
                <w:rFonts w:hint="eastAsia"/>
                <w:vertAlign w:val="baseline"/>
                <w:lang w:val="en-US" w:eastAsia="zh-CN"/>
              </w:rPr>
              <w:t>业务规则</w:t>
            </w:r>
          </w:p>
        </w:tc>
        <w:tc>
          <w:tcPr>
            <w:tcW w:w="4148" w:type="dxa"/>
            <w:vAlign w:val="top"/>
          </w:tcPr>
          <w:p>
            <w:pPr>
              <w:rPr>
                <w:rFonts w:hint="eastAsia" w:eastAsiaTheme="minorEastAsia"/>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优先级</w:t>
            </w:r>
          </w:p>
        </w:tc>
        <w:tc>
          <w:tcPr>
            <w:tcW w:w="4148" w:type="dxa"/>
            <w:vAlign w:val="top"/>
          </w:tcPr>
          <w:p>
            <w:pPr>
              <w:rPr>
                <w:rFonts w:hint="eastAsia"/>
              </w:rPr>
            </w:pPr>
          </w:p>
        </w:tc>
      </w:tr>
    </w:tbl>
    <w:p/>
    <w:p>
      <w:bookmarkStart w:id="782" w:name="T_案例讨论区界面2"/>
      <w:r>
        <w:rPr>
          <w:rFonts w:hint="eastAsia"/>
          <w:color w:val="FF0000"/>
          <w:lang w:val="en-US" w:eastAsia="zh-CN"/>
        </w:rPr>
        <w:t>案例讨论区界面</w:t>
      </w:r>
      <w:bookmarkEnd w:id="782"/>
      <w:r>
        <w:rPr>
          <w:rFonts w:hint="eastAsia"/>
          <w:color w:val="FF0000"/>
          <w:lang w:val="en-US" w:eastAsia="zh-CN"/>
        </w:rPr>
        <w:t>：</w:t>
      </w:r>
    </w:p>
    <w:p>
      <w:r>
        <w:drawing>
          <wp:inline distT="0" distB="0" distL="114300" distR="114300">
            <wp:extent cx="5264785" cy="3382645"/>
            <wp:effectExtent l="0" t="0" r="8255" b="635"/>
            <wp:docPr id="50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2"/>
                    <pic:cNvPicPr>
                      <a:picLocks noChangeAspect="1"/>
                    </pic:cNvPicPr>
                  </pic:nvPicPr>
                  <pic:blipFill>
                    <a:blip r:embed="rId408"/>
                    <a:stretch>
                      <a:fillRect/>
                    </a:stretch>
                  </pic:blipFill>
                  <pic:spPr>
                    <a:xfrm>
                      <a:off x="0" y="0"/>
                      <a:ext cx="5264785" cy="3382645"/>
                    </a:xfrm>
                    <a:prstGeom prst="rect">
                      <a:avLst/>
                    </a:prstGeom>
                    <a:noFill/>
                    <a:ln w="9525">
                      <a:noFill/>
                    </a:ln>
                  </pic:spPr>
                </pic:pic>
              </a:graphicData>
            </a:graphic>
          </wp:inline>
        </w:drawing>
      </w:r>
    </w:p>
    <w:p>
      <w:pPr>
        <w:rPr>
          <w:rFonts w:hint="eastAsia"/>
          <w:color w:val="FF0000"/>
          <w:lang w:val="en-US" w:eastAsia="zh-CN"/>
        </w:rPr>
      </w:pPr>
      <w:bookmarkStart w:id="783" w:name="T_帖子详细信息界面2"/>
      <w:r>
        <w:rPr>
          <w:rFonts w:hint="eastAsia"/>
          <w:color w:val="FF0000"/>
          <w:lang w:val="en-US" w:eastAsia="zh-CN"/>
        </w:rPr>
        <w:t>帖子详细信息界面</w:t>
      </w:r>
      <w:bookmarkEnd w:id="783"/>
      <w:r>
        <w:rPr>
          <w:rFonts w:hint="eastAsia"/>
          <w:color w:val="FF0000"/>
          <w:lang w:val="en-US" w:eastAsia="zh-CN"/>
        </w:rPr>
        <w:t>：</w:t>
      </w:r>
    </w:p>
    <w:p>
      <w:r>
        <w:drawing>
          <wp:inline distT="0" distB="0" distL="114300" distR="114300">
            <wp:extent cx="5264785" cy="3347720"/>
            <wp:effectExtent l="0" t="0" r="8255" b="5080"/>
            <wp:docPr id="5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80"/>
                    <pic:cNvPicPr>
                      <a:picLocks noChangeAspect="1"/>
                    </pic:cNvPicPr>
                  </pic:nvPicPr>
                  <pic:blipFill>
                    <a:blip r:embed="rId415"/>
                    <a:stretch>
                      <a:fillRect/>
                    </a:stretch>
                  </pic:blipFill>
                  <pic:spPr>
                    <a:xfrm>
                      <a:off x="0" y="0"/>
                      <a:ext cx="5264785" cy="3347720"/>
                    </a:xfrm>
                    <a:prstGeom prst="rect">
                      <a:avLst/>
                    </a:prstGeom>
                    <a:noFill/>
                    <a:ln w="9525">
                      <a:noFill/>
                    </a:ln>
                  </pic:spPr>
                </pic:pic>
              </a:graphicData>
            </a:graphic>
          </wp:inline>
        </w:drawing>
      </w:r>
    </w:p>
    <w:p>
      <w:pPr>
        <w:rPr>
          <w:rFonts w:hint="eastAsia" w:eastAsiaTheme="minorEastAsia"/>
          <w:color w:val="FF0000"/>
          <w:lang w:val="en-US" w:eastAsia="zh-CN"/>
        </w:rPr>
      </w:pPr>
      <w:r>
        <w:rPr>
          <w:rFonts w:hint="eastAsia"/>
          <w:color w:val="FF0000"/>
          <w:lang w:val="en-US" w:eastAsia="zh-CN"/>
        </w:rPr>
        <w:t>对话框图：</w:t>
      </w:r>
    </w:p>
    <w:p>
      <w:pPr>
        <w:rPr>
          <w:rFonts w:hint="eastAsia"/>
          <w:lang w:val="en-US" w:eastAsia="zh-CN"/>
        </w:rPr>
      </w:pPr>
      <w:r>
        <w:drawing>
          <wp:inline distT="0" distB="0" distL="114300" distR="114300">
            <wp:extent cx="5271770" cy="3493770"/>
            <wp:effectExtent l="0" t="0" r="1270" b="11430"/>
            <wp:docPr id="5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2"/>
                    <pic:cNvPicPr>
                      <a:picLocks noChangeAspect="1"/>
                    </pic:cNvPicPr>
                  </pic:nvPicPr>
                  <pic:blipFill>
                    <a:blip r:embed="rId416"/>
                    <a:stretch>
                      <a:fillRect/>
                    </a:stretch>
                  </pic:blipFill>
                  <pic:spPr>
                    <a:xfrm>
                      <a:off x="0" y="0"/>
                      <a:ext cx="5271770" cy="3493770"/>
                    </a:xfrm>
                    <a:prstGeom prst="rect">
                      <a:avLst/>
                    </a:prstGeom>
                    <a:noFill/>
                    <a:ln w="9525">
                      <a:noFill/>
                    </a:ln>
                  </pic:spPr>
                </pic:pic>
              </a:graphicData>
            </a:graphic>
          </wp:inline>
        </w:drawing>
      </w:r>
    </w:p>
    <w:p>
      <w:pPr>
        <w:pStyle w:val="4"/>
        <w:rPr>
          <w:rFonts w:hint="eastAsia"/>
        </w:rPr>
      </w:pPr>
      <w:bookmarkStart w:id="784" w:name="_Toc1528"/>
      <w:r>
        <w:rPr>
          <w:rFonts w:hint="eastAsia"/>
        </w:rPr>
        <w:t>4.4.</w:t>
      </w:r>
      <w:r>
        <w:rPr>
          <w:rFonts w:hint="eastAsia"/>
          <w:lang w:val="en-US" w:eastAsia="zh-CN"/>
        </w:rPr>
        <w:t>34</w:t>
      </w:r>
      <w:r>
        <w:rPr>
          <w:rFonts w:hint="eastAsia"/>
        </w:rPr>
        <w:t>教师b</w:t>
      </w:r>
      <w:r>
        <w:t>bs</w:t>
      </w:r>
      <w:r>
        <w:rPr>
          <w:rFonts w:hint="eastAsia"/>
        </w:rPr>
        <w:t>踩</w:t>
      </w:r>
      <w:bookmarkEnd w:id="78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6</w:t>
            </w:r>
            <w:r>
              <w:t xml:space="preserve"> ,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创建人</w:t>
            </w:r>
          </w:p>
        </w:tc>
        <w:tc>
          <w:tcPr>
            <w:tcW w:w="4148" w:type="dxa"/>
            <w:vAlign w:val="top"/>
          </w:tcPr>
          <w:p>
            <w:r>
              <w:rPr>
                <w:rFonts w:hint="eastAsia"/>
                <w:vertAlign w:val="baseline"/>
                <w:lang w:val="en-US" w:eastAsia="zh-C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vertAlign w:val="baseline"/>
                <w:lang w:val="en-US" w:eastAsia="zh-CN"/>
              </w:rPr>
              <w:t>创建时间</w:t>
            </w:r>
          </w:p>
        </w:tc>
        <w:tc>
          <w:tcPr>
            <w:tcW w:w="4148" w:type="dxa"/>
            <w:vAlign w:val="top"/>
          </w:tcPr>
          <w:p>
            <w:r>
              <w:rPr>
                <w:rFonts w:hint="eastAsia"/>
                <w:vertAlign w:val="baseline"/>
                <w:lang w:val="en-US" w:eastAsia="zh-C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p>
          <w:p>
            <w:pPr>
              <w:rPr>
                <w:rFonts w:hint="eastAsia"/>
              </w:rPr>
            </w:pPr>
          </w:p>
        </w:tc>
        <w:tc>
          <w:tcPr>
            <w:tcW w:w="4148" w:type="dxa"/>
            <w:vAlign w:val="top"/>
          </w:tcPr>
          <w:p>
            <w:pPr>
              <w:rPr>
                <w:rFonts w:hint="eastAsia"/>
                <w:lang w:val="en-US" w:eastAsia="zh-CN"/>
              </w:rPr>
            </w:pPr>
            <w:r>
              <w:rPr>
                <w:rFonts w:hint="eastAsia"/>
                <w:vertAlign w:val="baseline"/>
                <w:lang w:val="en-US" w:eastAsia="zh-C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描述</w:t>
            </w:r>
          </w:p>
        </w:tc>
        <w:tc>
          <w:tcPr>
            <w:tcW w:w="4148" w:type="dxa"/>
            <w:vAlign w:val="top"/>
          </w:tcPr>
          <w:p>
            <w:r>
              <w:rPr>
                <w:rFonts w:hint="eastAsia"/>
                <w:lang w:val="en-US" w:eastAsia="zh-CN"/>
              </w:rPr>
              <w:t>教师</w:t>
            </w:r>
            <w:r>
              <w:rPr>
                <w:rFonts w:hint="eastAsia"/>
              </w:rPr>
              <w:t>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触发条件</w:t>
            </w:r>
          </w:p>
        </w:tc>
        <w:tc>
          <w:tcPr>
            <w:tcW w:w="4148" w:type="dxa"/>
            <w:vAlign w:val="top"/>
          </w:tcPr>
          <w:p>
            <w:r>
              <w:rPr>
                <w:rFonts w:hint="eastAsia"/>
                <w:lang w:val="en-US" w:eastAsia="zh-CN"/>
              </w:rPr>
              <w:t>教师</w:t>
            </w:r>
            <w:r>
              <w:rPr>
                <w:rFonts w:hint="eastAsia"/>
              </w:rPr>
              <w:t>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前置条件</w:t>
            </w:r>
          </w:p>
        </w:tc>
        <w:tc>
          <w:tcPr>
            <w:tcW w:w="4148" w:type="dxa"/>
            <w:vAlign w:val="top"/>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后置条件</w:t>
            </w:r>
          </w:p>
        </w:tc>
        <w:tc>
          <w:tcPr>
            <w:tcW w:w="4148" w:type="dxa"/>
            <w:vAlign w:val="top"/>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r>
              <w:rPr>
                <w:rFonts w:hint="eastAsia"/>
              </w:rPr>
              <w:t>正常流程</w:t>
            </w:r>
          </w:p>
        </w:tc>
        <w:tc>
          <w:tcPr>
            <w:tcW w:w="4148" w:type="dxa"/>
            <w:vAlign w:val="top"/>
          </w:tcPr>
          <w:p>
            <w:pPr>
              <w:rPr>
                <w:rFonts w:hint="eastAsia"/>
              </w:rPr>
            </w:pPr>
            <w:r>
              <w:rPr>
                <w:rFonts w:hint="eastAsia"/>
              </w:rPr>
              <w:t>4-</w:t>
            </w:r>
            <w:r>
              <w:rPr>
                <w:rFonts w:hint="eastAsia"/>
                <w:lang w:val="en-US" w:eastAsia="zh-CN"/>
              </w:rPr>
              <w:t>6</w:t>
            </w:r>
            <w:r>
              <w:rPr>
                <w:rFonts w:hint="eastAsia"/>
              </w:rPr>
              <w:t>.0bbs踩</w:t>
            </w:r>
          </w:p>
          <w:p>
            <w:pPr>
              <w:rPr>
                <w:rFonts w:hint="eastAsia"/>
                <w:color w:val="FF0000"/>
                <w:lang w:val="en-US" w:eastAsia="zh-CN"/>
              </w:rPr>
            </w:pPr>
            <w:r>
              <w:rPr>
                <w:rFonts w:hint="eastAsia"/>
                <w:lang w:val="en-US" w:eastAsia="zh-CN"/>
              </w:rPr>
              <w:t>1.</w:t>
            </w:r>
            <w:r>
              <w:rPr>
                <w:rFonts w:hint="eastAsia"/>
              </w:rPr>
              <w:t>点击</w:t>
            </w:r>
            <w:r>
              <w:rPr>
                <w:rFonts w:hint="eastAsia"/>
                <w:lang w:val="en-US" w:eastAsia="zh-CN"/>
              </w:rPr>
              <w:t>案例库，进入</w:t>
            </w:r>
            <w:r>
              <w:rPr>
                <w:rFonts w:hint="eastAsia"/>
                <w:color w:val="FF0000"/>
                <w:lang w:val="en-US" w:eastAsia="zh-CN"/>
              </w:rPr>
              <w:fldChar w:fldCharType="begin"/>
            </w:r>
            <w:r>
              <w:rPr>
                <w:rFonts w:hint="eastAsia"/>
                <w:color w:val="FF0000"/>
                <w:lang w:val="en-US" w:eastAsia="zh-CN"/>
              </w:rPr>
              <w:instrText xml:space="preserve"> HYPERLINK \l "T_案例库主界面" </w:instrText>
            </w:r>
            <w:r>
              <w:rPr>
                <w:rFonts w:hint="eastAsia"/>
                <w:color w:val="FF0000"/>
                <w:lang w:val="en-US" w:eastAsia="zh-CN"/>
              </w:rPr>
              <w:fldChar w:fldCharType="separate"/>
            </w:r>
            <w:r>
              <w:rPr>
                <w:rStyle w:val="31"/>
                <w:rFonts w:hint="eastAsia"/>
                <w:color w:val="FF0000"/>
                <w:lang w:val="en-US" w:eastAsia="zh-CN"/>
              </w:rPr>
              <w:t>案例库界面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选择案例</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"T_案例信息界面" </w:instrText>
            </w:r>
            <w:r>
              <w:rPr>
                <w:rFonts w:hint="eastAsia"/>
                <w:color w:val="FF0000"/>
                <w:lang w:val="en-US" w:eastAsia="zh-CN"/>
              </w:rPr>
              <w:fldChar w:fldCharType="separate"/>
            </w:r>
            <w:r>
              <w:rPr>
                <w:rStyle w:val="31"/>
                <w:rFonts w:hint="eastAsia"/>
                <w:color w:val="FF0000"/>
                <w:lang w:val="en-US" w:eastAsia="zh-CN"/>
              </w:rPr>
              <w:t>案例信息界面</w:t>
            </w:r>
            <w:r>
              <w:rPr>
                <w:rFonts w:hint="eastAsia"/>
                <w:color w:val="FF0000"/>
                <w:lang w:val="en-US" w:eastAsia="zh-CN"/>
              </w:rPr>
              <w:fldChar w:fldCharType="end"/>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.点击案例讨论区</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进入</w:t>
            </w:r>
            <w:r>
              <w:rPr>
                <w:rFonts w:hint="eastAsia"/>
                <w:color w:val="FF0000"/>
                <w:lang w:val="en-US" w:eastAsia="zh-CN"/>
              </w:rPr>
              <w:fldChar w:fldCharType="begin"/>
            </w:r>
            <w:r>
              <w:rPr>
                <w:rFonts w:hint="eastAsia"/>
                <w:color w:val="FF0000"/>
                <w:lang w:val="en-US" w:eastAsia="zh-CN"/>
              </w:rPr>
              <w:instrText xml:space="preserve"> HYPERLINK \l "T_案例讨论区界面3" </w:instrText>
            </w:r>
            <w:r>
              <w:rPr>
                <w:rFonts w:hint="eastAsia"/>
                <w:color w:val="FF0000"/>
                <w:lang w:val="en-US" w:eastAsia="zh-CN"/>
              </w:rPr>
              <w:fldChar w:fldCharType="separate"/>
            </w:r>
            <w:r>
              <w:rPr>
                <w:rStyle w:val="31"/>
                <w:rFonts w:hint="eastAsia"/>
                <w:color w:val="FF0000"/>
                <w:lang w:val="en-US" w:eastAsia="zh-CN"/>
              </w:rPr>
              <w:t>案例讨论区界面</w:t>
            </w:r>
            <w:r>
              <w:rPr>
                <w:rFonts w:hint="eastAsia"/>
                <w:color w:val="FF0000"/>
                <w:lang w:val="en-US" w:eastAsia="zh-CN"/>
              </w:rPr>
              <w:fldChar w:fldCharType="end"/>
            </w:r>
          </w:p>
          <w:p>
            <w:pPr>
              <w:rPr>
                <w:rFonts w:hint="eastAsia"/>
                <w:color w:val="FF0000"/>
                <w:lang w:val="en-US" w:eastAsia="zh-CN"/>
              </w:rPr>
            </w:pPr>
            <w:r>
              <w:rPr>
                <w:rFonts w:hint="eastAsia"/>
                <w:color w:val="000000" w:themeColor="text1"/>
                <w:lang w:val="en-US" w:eastAsia="zh-CN"/>
                <w14:textFill>
                  <w14:solidFill>
                    <w14:schemeClr w14:val="tx1"/>
                  </w14:solidFill>
                </w14:textFill>
              </w:rPr>
              <w:t>4..点击帖子，进入</w:t>
            </w:r>
            <w:r>
              <w:rPr>
                <w:rFonts w:hint="eastAsia"/>
                <w:color w:val="FF0000"/>
                <w:lang w:val="en-US" w:eastAsia="zh-CN"/>
              </w:rPr>
              <w:fldChar w:fldCharType="begin"/>
            </w:r>
            <w:r>
              <w:rPr>
                <w:rFonts w:hint="eastAsia"/>
                <w:color w:val="FF0000"/>
                <w:lang w:val="en-US" w:eastAsia="zh-CN"/>
              </w:rPr>
              <w:instrText xml:space="preserve"> HYPERLINK \l "T_帖子详细信息界面3" </w:instrText>
            </w:r>
            <w:r>
              <w:rPr>
                <w:rFonts w:hint="eastAsia"/>
                <w:color w:val="FF0000"/>
                <w:lang w:val="en-US" w:eastAsia="zh-CN"/>
              </w:rPr>
              <w:fldChar w:fldCharType="separate"/>
            </w:r>
            <w:r>
              <w:rPr>
                <w:rStyle w:val="31"/>
                <w:rFonts w:hint="eastAsia"/>
                <w:color w:val="FF0000"/>
                <w:lang w:val="en-US" w:eastAsia="zh-CN"/>
              </w:rPr>
              <w:t>帖子详细信息界面</w:t>
            </w:r>
            <w:r>
              <w:rPr>
                <w:rFonts w:hint="eastAsia"/>
                <w:color w:val="FF0000"/>
                <w:lang w:val="en-US" w:eastAsia="zh-CN"/>
              </w:rPr>
              <w:fldChar w:fldCharType="end"/>
            </w:r>
          </w:p>
          <w:p>
            <w:r>
              <w:rPr>
                <w:rFonts w:hint="eastAsia"/>
                <w:color w:val="000000" w:themeColor="text1"/>
                <w:lang w:val="en-US" w:eastAsia="zh-CN"/>
                <w14:textFill>
                  <w14:solidFill>
                    <w14:schemeClr w14:val="tx1"/>
                  </w14:solidFill>
                </w14:textFill>
              </w:rPr>
              <w:t>5.点击点赞按钮，踩数+1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rPr>
              <w:t>可选流程</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异常</w:t>
            </w:r>
          </w:p>
        </w:tc>
        <w:tc>
          <w:tcPr>
            <w:tcW w:w="4148" w:type="dxa"/>
            <w:vAlign w:val="top"/>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输入</w:t>
            </w:r>
          </w:p>
        </w:tc>
        <w:tc>
          <w:tcPr>
            <w:tcW w:w="4148" w:type="dxa"/>
            <w:vAlign w:val="top"/>
          </w:tcPr>
          <w:p>
            <w:pPr>
              <w:rPr>
                <w:rFonts w:hint="eastAsia"/>
              </w:rPr>
            </w:pPr>
            <w:r>
              <w:rPr>
                <w:rFonts w:hint="eastAsia"/>
                <w:lang w:val="en-US" w:eastAsia="zh-CN"/>
              </w:rPr>
              <w:t>4-6.0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输出</w:t>
            </w:r>
          </w:p>
        </w:tc>
        <w:tc>
          <w:tcPr>
            <w:tcW w:w="4148" w:type="dxa"/>
            <w:vAlign w:val="top"/>
          </w:tcPr>
          <w:p>
            <w:pPr>
              <w:rPr>
                <w:rFonts w:hint="eastAsia"/>
              </w:rPr>
            </w:pPr>
            <w:r>
              <w:rPr>
                <w:rFonts w:hint="eastAsia"/>
                <w:lang w:val="en-US" w:eastAsia="zh-CN"/>
              </w:rPr>
              <w:t>4-6.0 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业务规则</w:t>
            </w:r>
          </w:p>
        </w:tc>
        <w:tc>
          <w:tcPr>
            <w:tcW w:w="4148" w:type="dxa"/>
            <w:vAlign w:val="top"/>
          </w:tcPr>
          <w:p>
            <w:pPr>
              <w:rPr>
                <w:rFonts w:hint="eastAsia"/>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vAlign w:val="top"/>
          </w:tcPr>
          <w:p>
            <w:pPr>
              <w:rPr>
                <w:rFonts w:hint="eastAsia"/>
              </w:rPr>
            </w:pPr>
            <w:r>
              <w:rPr>
                <w:rFonts w:hint="eastAsia"/>
                <w:vertAlign w:val="baseline"/>
                <w:lang w:val="en-US" w:eastAsia="zh-CN"/>
              </w:rPr>
              <w:t>优先级</w:t>
            </w:r>
          </w:p>
        </w:tc>
        <w:tc>
          <w:tcPr>
            <w:tcW w:w="4148" w:type="dxa"/>
            <w:vAlign w:val="top"/>
          </w:tcPr>
          <w:p>
            <w:pPr>
              <w:rPr>
                <w:rFonts w:hint="eastAsia"/>
              </w:rPr>
            </w:pPr>
          </w:p>
        </w:tc>
      </w:tr>
    </w:tbl>
    <w:p/>
    <w:p/>
    <w:p/>
    <w:p/>
    <w:p>
      <w:bookmarkStart w:id="785" w:name="T_案例讨论区界面3"/>
      <w:r>
        <w:rPr>
          <w:rFonts w:hint="eastAsia"/>
          <w:color w:val="FF0000"/>
          <w:lang w:val="en-US" w:eastAsia="zh-CN"/>
        </w:rPr>
        <w:t>案例讨论区界面</w:t>
      </w:r>
      <w:bookmarkEnd w:id="785"/>
      <w:r>
        <w:rPr>
          <w:rFonts w:hint="eastAsia"/>
          <w:color w:val="FF0000"/>
          <w:lang w:val="en-US" w:eastAsia="zh-CN"/>
        </w:rPr>
        <w:t>：</w:t>
      </w:r>
    </w:p>
    <w:p>
      <w:r>
        <w:drawing>
          <wp:inline distT="0" distB="0" distL="114300" distR="114300">
            <wp:extent cx="5264785" cy="3382645"/>
            <wp:effectExtent l="0" t="0" r="8255" b="635"/>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408"/>
                    <a:stretch>
                      <a:fillRect/>
                    </a:stretch>
                  </pic:blipFill>
                  <pic:spPr>
                    <a:xfrm>
                      <a:off x="0" y="0"/>
                      <a:ext cx="5264785" cy="3382645"/>
                    </a:xfrm>
                    <a:prstGeom prst="rect">
                      <a:avLst/>
                    </a:prstGeom>
                    <a:noFill/>
                    <a:ln w="9525">
                      <a:noFill/>
                    </a:ln>
                  </pic:spPr>
                </pic:pic>
              </a:graphicData>
            </a:graphic>
          </wp:inline>
        </w:drawing>
      </w:r>
    </w:p>
    <w:p>
      <w:pPr>
        <w:rPr>
          <w:rFonts w:hint="eastAsia"/>
          <w:color w:val="FF0000"/>
          <w:lang w:val="en-US" w:eastAsia="zh-CN"/>
        </w:rPr>
      </w:pPr>
      <w:bookmarkStart w:id="786" w:name="T_帖子详细信息界面3"/>
      <w:r>
        <w:rPr>
          <w:rFonts w:hint="eastAsia"/>
          <w:color w:val="FF0000"/>
          <w:lang w:val="en-US" w:eastAsia="zh-CN"/>
        </w:rPr>
        <w:t>帖子详细信息界面</w:t>
      </w:r>
      <w:bookmarkEnd w:id="786"/>
      <w:r>
        <w:rPr>
          <w:rFonts w:hint="eastAsia"/>
          <w:color w:val="FF0000"/>
          <w:lang w:val="en-US" w:eastAsia="zh-CN"/>
        </w:rPr>
        <w:t>：</w:t>
      </w:r>
    </w:p>
    <w:p>
      <w:r>
        <w:drawing>
          <wp:inline distT="0" distB="0" distL="114300" distR="114300">
            <wp:extent cx="5264785" cy="3347720"/>
            <wp:effectExtent l="0" t="0" r="8255" b="5080"/>
            <wp:docPr id="5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0"/>
                    <pic:cNvPicPr>
                      <a:picLocks noChangeAspect="1"/>
                    </pic:cNvPicPr>
                  </pic:nvPicPr>
                  <pic:blipFill>
                    <a:blip r:embed="rId415"/>
                    <a:stretch>
                      <a:fillRect/>
                    </a:stretch>
                  </pic:blipFill>
                  <pic:spPr>
                    <a:xfrm>
                      <a:off x="0" y="0"/>
                      <a:ext cx="5264785" cy="3347720"/>
                    </a:xfrm>
                    <a:prstGeom prst="rect">
                      <a:avLst/>
                    </a:prstGeom>
                    <a:noFill/>
                    <a:ln w="9525">
                      <a:noFill/>
                    </a:ln>
                  </pic:spPr>
                </pic:pic>
              </a:graphicData>
            </a:graphic>
          </wp:inline>
        </w:drawing>
      </w:r>
    </w:p>
    <w:p>
      <w:pPr>
        <w:rPr>
          <w:rFonts w:hint="eastAsia" w:eastAsiaTheme="minorEastAsia"/>
          <w:color w:val="FF0000"/>
          <w:lang w:val="en-US" w:eastAsia="zh-CN"/>
        </w:rPr>
      </w:pPr>
      <w:r>
        <w:rPr>
          <w:rFonts w:hint="eastAsia"/>
          <w:color w:val="FF0000"/>
          <w:lang w:val="en-US" w:eastAsia="zh-CN"/>
        </w:rPr>
        <w:t>对话框图：</w:t>
      </w:r>
    </w:p>
    <w:p>
      <w:pPr>
        <w:rPr>
          <w:rFonts w:hint="eastAsia"/>
          <w:lang w:val="en-US" w:eastAsia="zh-CN"/>
        </w:rPr>
      </w:pPr>
      <w:r>
        <w:drawing>
          <wp:inline distT="0" distB="0" distL="114300" distR="114300">
            <wp:extent cx="5269230" cy="3512820"/>
            <wp:effectExtent l="0" t="0" r="3810" b="7620"/>
            <wp:docPr id="5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83"/>
                    <pic:cNvPicPr>
                      <a:picLocks noChangeAspect="1"/>
                    </pic:cNvPicPr>
                  </pic:nvPicPr>
                  <pic:blipFill>
                    <a:blip r:embed="rId417"/>
                    <a:stretch>
                      <a:fillRect/>
                    </a:stretch>
                  </pic:blipFill>
                  <pic:spPr>
                    <a:xfrm>
                      <a:off x="0" y="0"/>
                      <a:ext cx="5269230" cy="35128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
      <w:pPr>
        <w:pStyle w:val="2"/>
        <w:numPr>
          <w:ilvl w:val="0"/>
          <w:numId w:val="5"/>
        </w:numPr>
      </w:pPr>
      <w:bookmarkStart w:id="787" w:name="_Toc30479"/>
      <w:r>
        <w:rPr>
          <w:rFonts w:hint="eastAsia"/>
        </w:rPr>
        <w:t>外部接口需求</w:t>
      </w:r>
      <w:bookmarkEnd w:id="787"/>
    </w:p>
    <w:p/>
    <w:p>
      <w:pPr>
        <w:pStyle w:val="3"/>
        <w:numPr>
          <w:ilvl w:val="1"/>
          <w:numId w:val="5"/>
        </w:numPr>
      </w:pPr>
      <w:r>
        <w:rPr>
          <w:rFonts w:hint="eastAsia"/>
        </w:rPr>
        <w:t xml:space="preserve"> </w:t>
      </w:r>
      <w:bookmarkStart w:id="788" w:name="_Toc3609"/>
      <w:r>
        <w:t>硬件接口</w:t>
      </w:r>
      <w:bookmarkEnd w:id="788"/>
    </w:p>
    <w:p/>
    <w:p>
      <w:pPr>
        <w:pStyle w:val="4"/>
        <w:numPr>
          <w:ilvl w:val="2"/>
          <w:numId w:val="5"/>
        </w:numPr>
      </w:pPr>
      <w:bookmarkStart w:id="789" w:name="_Toc14267"/>
      <w:r>
        <w:t>服务器</w:t>
      </w:r>
      <w:bookmarkEnd w:id="78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t>HZ</w:t>
            </w:r>
            <w:r>
              <w:rPr>
                <w:rFonts w:hint="eastAsia"/>
              </w:rPr>
              <w:t>800系列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r>
              <w:rPr>
                <w:rFonts w:hint="eastAsia"/>
              </w:rPr>
              <w:t>1</w:t>
            </w:r>
            <w:r>
              <w:t>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网卡</w:t>
            </w:r>
          </w:p>
        </w:tc>
        <w:tc>
          <w:tcPr>
            <w:tcW w:w="4151" w:type="dxa"/>
          </w:tcPr>
          <w:p>
            <w:r>
              <w:rPr>
                <w:rFonts w:hint="eastAsia"/>
              </w:rPr>
              <w:t>千兆以太网</w:t>
            </w:r>
          </w:p>
        </w:tc>
      </w:tr>
    </w:tbl>
    <w:p/>
    <w:p>
      <w:pPr>
        <w:pStyle w:val="4"/>
        <w:numPr>
          <w:ilvl w:val="2"/>
          <w:numId w:val="5"/>
        </w:numPr>
      </w:pPr>
      <w:bookmarkStart w:id="790" w:name="_Toc9603"/>
      <w:r>
        <w:t>客户端</w:t>
      </w:r>
      <w:bookmarkEnd w:id="79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rPr>
              <w:t>显存128</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网卡</w:t>
            </w:r>
          </w:p>
        </w:tc>
        <w:tc>
          <w:tcPr>
            <w:tcW w:w="4148" w:type="dxa"/>
          </w:tcPr>
          <w:p>
            <w:r>
              <w:rPr>
                <w:rFonts w:hint="eastAsia"/>
              </w:rPr>
              <w:t>10/100</w:t>
            </w:r>
            <w:r>
              <w:t>Mbit</w:t>
            </w:r>
            <w:r>
              <w:rPr>
                <w:rFonts w:hint="eastAsia"/>
              </w:rPr>
              <w:t>/s自适应网卡</w:t>
            </w:r>
          </w:p>
        </w:tc>
      </w:tr>
    </w:tbl>
    <w:p/>
    <w:p>
      <w:pPr>
        <w:pStyle w:val="3"/>
        <w:numPr>
          <w:ilvl w:val="1"/>
          <w:numId w:val="5"/>
        </w:numPr>
      </w:pPr>
      <w:r>
        <w:rPr>
          <w:rFonts w:hint="eastAsia"/>
        </w:rPr>
        <w:t xml:space="preserve"> </w:t>
      </w:r>
      <w:bookmarkStart w:id="791" w:name="_Toc14165"/>
      <w:r>
        <w:rPr>
          <w:rFonts w:hint="eastAsia"/>
        </w:rPr>
        <w:t>软件</w:t>
      </w:r>
      <w:r>
        <w:t>接口</w:t>
      </w:r>
      <w:bookmarkEnd w:id="791"/>
    </w:p>
    <w:p/>
    <w:p>
      <w:pPr>
        <w:pStyle w:val="4"/>
        <w:numPr>
          <w:ilvl w:val="2"/>
          <w:numId w:val="5"/>
        </w:numPr>
      </w:pPr>
      <w:bookmarkStart w:id="792" w:name="_Toc24276"/>
      <w:r>
        <w:t>服务器</w:t>
      </w:r>
      <w:bookmarkEnd w:id="79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
      <w:pPr>
        <w:pStyle w:val="4"/>
        <w:numPr>
          <w:ilvl w:val="2"/>
          <w:numId w:val="5"/>
        </w:numPr>
      </w:pPr>
      <w:bookmarkStart w:id="793" w:name="_Toc17958"/>
      <w:r>
        <w:t>客户端</w:t>
      </w:r>
      <w:bookmarkEnd w:id="79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pPr>
              <w:rPr>
                <w:rFonts w:hint="eastAsia" w:eastAsia="宋体"/>
                <w:lang w:val="en-US" w:eastAsia="zh-CN"/>
              </w:rPr>
            </w:pPr>
            <w:r>
              <w:rPr>
                <w:rFonts w:hint="eastAsia"/>
              </w:rPr>
              <w:t>Linux</w:t>
            </w:r>
            <w:r>
              <w:rPr>
                <w:rFonts w:hint="eastAsia"/>
                <w:lang w:eastAsia="zh-CN"/>
              </w:rPr>
              <w:t>、</w:t>
            </w:r>
            <w:r>
              <w:rPr>
                <w:rFonts w:hint="eastAsia"/>
                <w:lang w:val="en-US" w:eastAsia="zh-CN"/>
              </w:rPr>
              <w:t>Ubuntu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Internet</w:t>
            </w:r>
            <w:r>
              <w:t xml:space="preserve"> Explore</w:t>
            </w:r>
            <w:r>
              <w:rPr>
                <w:rFonts w:hint="eastAsia"/>
              </w:rPr>
              <w:t>、Fire</w:t>
            </w:r>
            <w:r>
              <w:t>fox</w:t>
            </w:r>
            <w:r>
              <w:rPr>
                <w:rFonts w:hint="eastAsia"/>
              </w:rPr>
              <w:t>、Chrome</w:t>
            </w:r>
          </w:p>
        </w:tc>
      </w:tr>
    </w:tbl>
    <w:p/>
    <w:p/>
    <w:p/>
    <w:p>
      <w:r>
        <w:br w:type="page"/>
      </w:r>
    </w:p>
    <w:p>
      <w:pPr>
        <w:pStyle w:val="2"/>
        <w:numPr>
          <w:ilvl w:val="0"/>
          <w:numId w:val="5"/>
        </w:numPr>
      </w:pPr>
      <w:r>
        <w:rPr>
          <w:rFonts w:hint="eastAsia"/>
        </w:rPr>
        <w:t xml:space="preserve"> </w:t>
      </w:r>
      <w:bookmarkStart w:id="794" w:name="_Toc22705"/>
      <w:r>
        <w:rPr>
          <w:rFonts w:hint="eastAsia"/>
        </w:rPr>
        <w:t>其他非功能性需求</w:t>
      </w:r>
      <w:bookmarkEnd w:id="794"/>
    </w:p>
    <w:p>
      <w:pPr>
        <w:pStyle w:val="3"/>
        <w:rPr>
          <w:rFonts w:hint="eastAsia"/>
          <w:b/>
          <w:bCs/>
          <w:lang w:val="en-US" w:eastAsia="zh-CN"/>
        </w:rPr>
      </w:pPr>
      <w:bookmarkStart w:id="795" w:name="_Toc25020"/>
      <w:r>
        <w:rPr>
          <w:rFonts w:hint="eastAsia"/>
          <w:b/>
          <w:bCs/>
          <w:lang w:val="en-US" w:eastAsia="zh-CN"/>
        </w:rPr>
        <w:t>6.1性能需求</w:t>
      </w:r>
      <w:bookmarkEnd w:id="795"/>
    </w:p>
    <w:p>
      <w:pPr>
        <w:numPr>
          <w:ilvl w:val="0"/>
          <w:numId w:val="19"/>
        </w:numPr>
        <w:rPr>
          <w:rFonts w:hint="eastAsia"/>
          <w:b w:val="0"/>
          <w:bCs w:val="0"/>
          <w:lang w:val="en-US" w:eastAsia="zh-CN"/>
        </w:rPr>
      </w:pPr>
      <w:r>
        <w:rPr>
          <w:rFonts w:hint="eastAsia"/>
          <w:b w:val="0"/>
          <w:bCs w:val="0"/>
          <w:lang w:val="en-US" w:eastAsia="zh-CN"/>
        </w:rPr>
        <w:t>时间性能：时间上达到五秒内响应用户的操作，尽量缩短响应时间</w:t>
      </w:r>
    </w:p>
    <w:p>
      <w:pPr>
        <w:numPr>
          <w:ilvl w:val="0"/>
          <w:numId w:val="19"/>
        </w:numPr>
        <w:rPr>
          <w:rFonts w:hint="eastAsia"/>
          <w:b w:val="0"/>
          <w:bCs w:val="0"/>
          <w:lang w:val="en-US" w:eastAsia="zh-CN"/>
        </w:rPr>
      </w:pPr>
      <w:r>
        <w:rPr>
          <w:rFonts w:hint="eastAsia"/>
          <w:b w:val="0"/>
          <w:bCs w:val="0"/>
          <w:lang w:val="en-US" w:eastAsia="zh-CN"/>
        </w:rPr>
        <w:t>空间性能：系统最低配置和推荐配置越小，则软件运行时消耗的系统资源越小，尽可能达到优良的空间性能</w:t>
      </w:r>
    </w:p>
    <w:p>
      <w:pPr>
        <w:rPr>
          <w:rFonts w:hint="eastAsia"/>
          <w:lang w:val="en-US" w:eastAsia="zh-CN"/>
        </w:rPr>
      </w:pPr>
    </w:p>
    <w:p/>
    <w:p>
      <w:pPr>
        <w:pStyle w:val="3"/>
        <w:numPr>
          <w:ilvl w:val="0"/>
          <w:numId w:val="0"/>
        </w:numPr>
        <w:ind w:leftChars="0"/>
      </w:pPr>
      <w:bookmarkStart w:id="796" w:name="_Toc30212"/>
      <w:r>
        <w:rPr>
          <w:rFonts w:hint="eastAsia"/>
          <w:lang w:val="en-US" w:eastAsia="zh-CN"/>
        </w:rPr>
        <w:t>6.2</w:t>
      </w:r>
      <w:r>
        <w:rPr>
          <w:rFonts w:hint="eastAsia"/>
        </w:rPr>
        <w:t>安全性需求</w:t>
      </w:r>
      <w:bookmarkEnd w:id="796"/>
    </w:p>
    <w:p>
      <w:pPr>
        <w:numPr>
          <w:ilvl w:val="0"/>
          <w:numId w:val="20"/>
        </w:numPr>
        <w:rPr>
          <w:rFonts w:hint="eastAsia"/>
          <w:lang w:val="en-US" w:eastAsia="zh-CN"/>
        </w:rPr>
      </w:pPr>
      <w:r>
        <w:rPr>
          <w:rFonts w:hint="eastAsia"/>
          <w:lang w:val="en-US" w:eastAsia="zh-CN"/>
        </w:rPr>
        <w:t>系统能检测到无效参数并予以合适的处理</w:t>
      </w:r>
    </w:p>
    <w:p>
      <w:pPr>
        <w:numPr>
          <w:ilvl w:val="0"/>
          <w:numId w:val="20"/>
        </w:numPr>
        <w:rPr>
          <w:rFonts w:hint="eastAsia"/>
          <w:lang w:val="en-US" w:eastAsia="zh-CN"/>
        </w:rPr>
      </w:pPr>
      <w:r>
        <w:rPr>
          <w:rFonts w:hint="eastAsia"/>
          <w:lang w:val="en-US" w:eastAsia="zh-CN"/>
        </w:rPr>
        <w:t>系统能检测到无效指令并进行适当的处理</w:t>
      </w:r>
    </w:p>
    <w:p>
      <w:pPr>
        <w:numPr>
          <w:ilvl w:val="0"/>
          <w:numId w:val="20"/>
        </w:numPr>
        <w:rPr>
          <w:rFonts w:hint="eastAsia"/>
          <w:lang w:val="en-US" w:eastAsia="zh-CN"/>
        </w:rPr>
      </w:pPr>
      <w:r>
        <w:rPr>
          <w:rFonts w:hint="eastAsia"/>
          <w:lang w:val="en-US" w:eastAsia="zh-CN"/>
        </w:rPr>
        <w:t>系统能正确保存系统配置数据，系统发生故障时能恢复。</w:t>
      </w:r>
    </w:p>
    <w:p>
      <w:pPr>
        <w:numPr>
          <w:ilvl w:val="0"/>
          <w:numId w:val="20"/>
        </w:numPr>
        <w:rPr>
          <w:rFonts w:hint="eastAsia"/>
          <w:lang w:val="en-US" w:eastAsia="zh-CN"/>
        </w:rPr>
      </w:pPr>
      <w:r>
        <w:rPr>
          <w:rFonts w:hint="eastAsia"/>
          <w:lang w:val="en-US" w:eastAsia="zh-CN"/>
        </w:rPr>
        <w:t>系统能将配置数据导出，并在其他机器上进行备份</w:t>
      </w:r>
    </w:p>
    <w:p>
      <w:pPr>
        <w:numPr>
          <w:ilvl w:val="0"/>
          <w:numId w:val="20"/>
        </w:numPr>
        <w:rPr>
          <w:rFonts w:hint="eastAsia"/>
          <w:lang w:val="en-US" w:eastAsia="zh-CN"/>
        </w:rPr>
      </w:pPr>
      <w:r>
        <w:rPr>
          <w:rFonts w:hint="eastAsia"/>
          <w:lang w:val="en-US" w:eastAsia="zh-CN"/>
        </w:rPr>
        <w:t>系统能导入配置数据，并正常使用导入的数据</w:t>
      </w:r>
    </w:p>
    <w:p>
      <w:pPr>
        <w:numPr>
          <w:ilvl w:val="0"/>
          <w:numId w:val="20"/>
        </w:numPr>
        <w:rPr>
          <w:rFonts w:hint="eastAsia"/>
          <w:lang w:val="en-US" w:eastAsia="zh-CN"/>
        </w:rPr>
      </w:pPr>
      <w:r>
        <w:rPr>
          <w:rFonts w:hint="eastAsia"/>
          <w:lang w:val="en-US" w:eastAsia="zh-CN"/>
        </w:rPr>
        <w:t>不能不输入密码就登入系统</w:t>
      </w:r>
    </w:p>
    <w:p>
      <w:pPr>
        <w:numPr>
          <w:ilvl w:val="0"/>
          <w:numId w:val="20"/>
        </w:numPr>
        <w:rPr>
          <w:rFonts w:hint="eastAsia"/>
          <w:lang w:val="en-US" w:eastAsia="zh-CN"/>
        </w:rPr>
      </w:pPr>
      <w:r>
        <w:rPr>
          <w:rFonts w:hint="eastAsia"/>
          <w:lang w:val="en-US" w:eastAsia="zh-CN"/>
        </w:rPr>
        <w:t>系统对多次无效密码的输入能否进行适当的处理</w:t>
      </w:r>
    </w:p>
    <w:p>
      <w:pPr>
        <w:numPr>
          <w:ilvl w:val="0"/>
          <w:numId w:val="20"/>
        </w:numPr>
        <w:rPr>
          <w:rFonts w:hint="eastAsia"/>
          <w:lang w:val="en-US" w:eastAsia="zh-CN"/>
        </w:rPr>
      </w:pPr>
      <w:r>
        <w:rPr>
          <w:rFonts w:hint="eastAsia"/>
          <w:lang w:val="en-US" w:eastAsia="zh-CN"/>
        </w:rPr>
        <w:t>执行严格的安全性功能比系统其他部分具有更高的有效性</w:t>
      </w:r>
    </w:p>
    <w:p>
      <w:pPr>
        <w:numPr>
          <w:ilvl w:val="0"/>
          <w:numId w:val="20"/>
        </w:numPr>
        <w:rPr>
          <w:rFonts w:hint="eastAsia"/>
          <w:lang w:val="en-US" w:eastAsia="zh-CN"/>
        </w:rPr>
      </w:pPr>
      <w:r>
        <w:rPr>
          <w:rFonts w:hint="eastAsia"/>
          <w:lang w:val="en-US" w:eastAsia="zh-CN"/>
        </w:rPr>
        <w:t>系统具有防止主要错误或自然意外方面的能力</w:t>
      </w:r>
    </w:p>
    <w:p>
      <w:pPr>
        <w:numPr>
          <w:ilvl w:val="0"/>
          <w:numId w:val="20"/>
        </w:numPr>
        <w:rPr>
          <w:rFonts w:hint="eastAsia"/>
          <w:lang w:val="en-US" w:eastAsia="zh-CN"/>
        </w:rPr>
      </w:pPr>
      <w:r>
        <w:rPr>
          <w:rFonts w:hint="eastAsia"/>
          <w:lang w:val="en-US" w:eastAsia="zh-CN"/>
        </w:rPr>
        <w:t>系统具有较高的安全性控制精度，包括错误的数量、频率和严重性</w:t>
      </w:r>
    </w:p>
    <w:p>
      <w:pPr>
        <w:numPr>
          <w:ilvl w:val="0"/>
          <w:numId w:val="20"/>
        </w:numPr>
        <w:rPr>
          <w:rFonts w:hint="eastAsia"/>
          <w:lang w:val="en-US" w:eastAsia="zh-CN"/>
        </w:rPr>
      </w:pPr>
      <w:r>
        <w:rPr>
          <w:rFonts w:hint="eastAsia"/>
          <w:lang w:val="en-US" w:eastAsia="zh-CN"/>
        </w:rPr>
        <w:t>系统对各种指令或操作的反应时间短</w:t>
      </w:r>
    </w:p>
    <w:p>
      <w:pPr>
        <w:numPr>
          <w:ilvl w:val="0"/>
          <w:numId w:val="20"/>
        </w:numPr>
        <w:rPr>
          <w:rFonts w:hint="eastAsia"/>
          <w:lang w:val="en-US" w:eastAsia="zh-CN"/>
        </w:rPr>
      </w:pPr>
      <w:r>
        <w:rPr>
          <w:rFonts w:hint="eastAsia"/>
          <w:lang w:val="en-US" w:eastAsia="zh-CN"/>
        </w:rPr>
        <w:t>系统具有较高的吞吐量。</w:t>
      </w:r>
    </w:p>
    <w:p>
      <w:pPr>
        <w:pStyle w:val="3"/>
        <w:numPr>
          <w:ilvl w:val="0"/>
          <w:numId w:val="0"/>
        </w:numPr>
        <w:ind w:leftChars="0"/>
      </w:pPr>
      <w:bookmarkStart w:id="797" w:name="_Toc5799"/>
      <w:r>
        <w:rPr>
          <w:rFonts w:hint="eastAsia"/>
          <w:lang w:val="en-US" w:eastAsia="zh-CN"/>
        </w:rPr>
        <w:t>6.3</w:t>
      </w:r>
      <w:r>
        <w:rPr>
          <w:rFonts w:hint="eastAsia"/>
        </w:rPr>
        <w:t>软件质量属性</w:t>
      </w:r>
      <w:bookmarkEnd w:id="797"/>
    </w:p>
    <w:p/>
    <w:p>
      <w:pPr>
        <w:pStyle w:val="4"/>
        <w:numPr>
          <w:ilvl w:val="0"/>
          <w:numId w:val="0"/>
        </w:numPr>
        <w:ind w:leftChars="0"/>
      </w:pPr>
      <w:bookmarkStart w:id="798" w:name="_Toc6462"/>
      <w:r>
        <w:rPr>
          <w:rFonts w:hint="eastAsia"/>
          <w:lang w:val="en-US" w:eastAsia="zh-CN"/>
        </w:rPr>
        <w:t>6.3.1</w:t>
      </w:r>
      <w:r>
        <w:t>正确性</w:t>
      </w:r>
      <w:bookmarkEnd w:id="798"/>
    </w:p>
    <w:p>
      <w:r>
        <w:rPr>
          <w:rFonts w:hint="eastAsia"/>
        </w:rPr>
        <w:t>本系统在需求开发与设计阶段设计了详细的测试用例，用以测试并保证网站系统的正确性。</w:t>
      </w:r>
    </w:p>
    <w:p>
      <w:pPr>
        <w:tabs>
          <w:tab w:val="left" w:pos="1665"/>
        </w:tabs>
      </w:pPr>
      <w:r>
        <w:tab/>
      </w:r>
    </w:p>
    <w:p/>
    <w:p>
      <w:pPr>
        <w:pStyle w:val="4"/>
        <w:numPr>
          <w:ilvl w:val="0"/>
          <w:numId w:val="0"/>
        </w:numPr>
        <w:ind w:leftChars="0"/>
      </w:pPr>
      <w:bookmarkStart w:id="799" w:name="_Toc11559"/>
      <w:r>
        <w:rPr>
          <w:rFonts w:hint="eastAsia"/>
          <w:lang w:val="en-US" w:eastAsia="zh-CN"/>
        </w:rPr>
        <w:t>6.3.2</w:t>
      </w:r>
      <w:r>
        <w:rPr>
          <w:rFonts w:hint="eastAsia"/>
        </w:rPr>
        <w:t>可靠性</w:t>
      </w:r>
      <w:bookmarkEnd w:id="799"/>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4"/>
        <w:ind w:left="425" w:firstLine="0" w:firstLineChars="0"/>
      </w:pPr>
    </w:p>
    <w:p/>
    <w:p>
      <w:pPr>
        <w:pStyle w:val="4"/>
        <w:numPr>
          <w:ilvl w:val="0"/>
          <w:numId w:val="0"/>
        </w:numPr>
        <w:ind w:leftChars="0"/>
      </w:pPr>
      <w:bookmarkStart w:id="800" w:name="_Toc720"/>
      <w:r>
        <w:rPr>
          <w:rFonts w:hint="eastAsia"/>
          <w:lang w:val="en-US" w:eastAsia="zh-CN"/>
        </w:rPr>
        <w:t>6.3.3</w:t>
      </w:r>
      <w:r>
        <w:rPr>
          <w:rFonts w:hint="eastAsia"/>
        </w:rPr>
        <w:t>易用性</w:t>
      </w:r>
      <w:bookmarkEnd w:id="800"/>
    </w:p>
    <w:p>
      <w:pPr>
        <w:pStyle w:val="44"/>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p>
      <w:pPr>
        <w:pStyle w:val="2"/>
        <w:numPr>
          <w:ilvl w:val="0"/>
          <w:numId w:val="5"/>
        </w:numPr>
      </w:pPr>
      <w:bookmarkStart w:id="801" w:name="_Toc24663"/>
      <w:r>
        <w:rPr>
          <w:rFonts w:hint="eastAsia"/>
        </w:rPr>
        <w:t>分析模型</w:t>
      </w:r>
      <w:bookmarkEnd w:id="801"/>
    </w:p>
    <w:p/>
    <w:p>
      <w:pPr>
        <w:pStyle w:val="3"/>
        <w:numPr>
          <w:ilvl w:val="1"/>
          <w:numId w:val="5"/>
        </w:numPr>
        <w:rPr>
          <w:rFonts w:hint="eastAsia" w:eastAsia="宋体"/>
          <w:lang w:val="en-US" w:eastAsia="zh-CN"/>
        </w:rPr>
      </w:pPr>
      <w:bookmarkStart w:id="802" w:name="_Toc440055907"/>
      <w:bookmarkStart w:id="803" w:name="_Toc437461533"/>
      <w:bookmarkStart w:id="804" w:name="_Toc13359"/>
      <w:r>
        <w:t>数据字典</w:t>
      </w:r>
      <w:bookmarkEnd w:id="802"/>
      <w:bookmarkEnd w:id="803"/>
      <w:bookmarkEnd w:id="804"/>
    </w:p>
    <w:p>
      <w:pPr>
        <w:pStyle w:val="4"/>
        <w:rPr>
          <w:rFonts w:hint="eastAsia"/>
          <w:lang w:val="en-US" w:eastAsia="zh-CN"/>
        </w:rPr>
      </w:pPr>
      <w:bookmarkStart w:id="805" w:name="_Toc7058"/>
      <w:r>
        <w:rPr>
          <w:rFonts w:hint="eastAsia"/>
          <w:lang w:val="en-US" w:eastAsia="zh-CN"/>
        </w:rPr>
        <w:t>7.1.1业务级数据字典</w:t>
      </w:r>
      <w:bookmarkEnd w:id="80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系统登入申请</w:t>
            </w:r>
          </w:p>
        </w:tc>
        <w:tc>
          <w:tcPr>
            <w:tcW w:w="1659" w:type="dxa"/>
          </w:tcPr>
          <w:p>
            <w:pPr>
              <w:rPr>
                <w:rFonts w:hint="eastAsia"/>
              </w:rPr>
            </w:pPr>
            <w:r>
              <w:rPr>
                <w:rFonts w:hint="eastAsia"/>
              </w:rPr>
              <w:t>系统登入申请</w:t>
            </w:r>
          </w:p>
        </w:tc>
        <w:tc>
          <w:tcPr>
            <w:tcW w:w="1659" w:type="dxa"/>
          </w:tcPr>
          <w:p>
            <w:r>
              <w:rPr>
                <w:rFonts w:hint="eastAsia"/>
              </w:rPr>
              <w:t>用户名称</w:t>
            </w:r>
          </w:p>
          <w:p>
            <w:pPr>
              <w:rPr>
                <w:rFonts w:hint="eastAsia"/>
              </w:rPr>
            </w:pPr>
            <w:r>
              <w:rPr>
                <w:rFonts w:hint="eastAsia"/>
              </w:rPr>
              <w:t>+用户密码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忘记密码申请</w:t>
            </w:r>
          </w:p>
        </w:tc>
        <w:tc>
          <w:tcPr>
            <w:tcW w:w="1659" w:type="dxa"/>
          </w:tcPr>
          <w:p>
            <w:pPr>
              <w:rPr>
                <w:rFonts w:hint="eastAsia"/>
              </w:rPr>
            </w:pPr>
            <w:r>
              <w:rPr>
                <w:rFonts w:hint="eastAsia"/>
              </w:rPr>
              <w:t>忘记密码，进行新密码设置</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注册申请</w:t>
            </w:r>
          </w:p>
        </w:tc>
        <w:tc>
          <w:tcPr>
            <w:tcW w:w="1659" w:type="dxa"/>
          </w:tcPr>
          <w:p>
            <w:pPr>
              <w:rPr>
                <w:rFonts w:hint="eastAsia"/>
              </w:rPr>
            </w:pPr>
            <w:r>
              <w:rPr>
                <w:rFonts w:hint="eastAsia"/>
              </w:rPr>
              <w:t>进行注册</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正在进行的项目</w:t>
            </w:r>
          </w:p>
        </w:tc>
        <w:tc>
          <w:tcPr>
            <w:tcW w:w="1659" w:type="dxa"/>
          </w:tcPr>
          <w:p>
            <w:pPr>
              <w:rPr>
                <w:rFonts w:hint="eastAsia"/>
              </w:rPr>
            </w:pPr>
            <w:r>
              <w:rPr>
                <w:rFonts w:hint="eastAsia"/>
              </w:rPr>
              <w:t>学生界面正在进行的项目粗览</w:t>
            </w:r>
          </w:p>
        </w:tc>
        <w:tc>
          <w:tcPr>
            <w:tcW w:w="1659" w:type="dxa"/>
          </w:tcPr>
          <w:p>
            <w:r>
              <w:rPr>
                <w:rFonts w:hint="eastAsia"/>
              </w:rPr>
              <w:t>项目名称</w:t>
            </w:r>
          </w:p>
          <w:p>
            <w:r>
              <w:rPr>
                <w:rFonts w:hint="eastAsia"/>
              </w:rPr>
              <w:t>+案例名称</w:t>
            </w:r>
          </w:p>
          <w:p>
            <w:r>
              <w:rPr>
                <w:rFonts w:hint="eastAsia"/>
              </w:rPr>
              <w:t>+角色</w:t>
            </w:r>
          </w:p>
          <w:p>
            <w:r>
              <w:rPr>
                <w:rFonts w:hint="eastAsia"/>
              </w:rPr>
              <w:t>+项目创建者</w:t>
            </w:r>
          </w:p>
          <w:p>
            <w:pPr>
              <w:rPr>
                <w:rFonts w:hint="eastAsia"/>
              </w:rPr>
            </w:pPr>
            <w:r>
              <w:rPr>
                <w:rFonts w:hint="eastAsia"/>
              </w:rPr>
              <w:t>+项目创建时间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最新消息</w:t>
            </w:r>
          </w:p>
        </w:tc>
        <w:tc>
          <w:tcPr>
            <w:tcW w:w="1659" w:type="dxa"/>
          </w:tcPr>
          <w:p>
            <w:pPr>
              <w:rPr>
                <w:rFonts w:hint="eastAsia"/>
              </w:rPr>
            </w:pPr>
            <w:r>
              <w:rPr>
                <w:rFonts w:hint="eastAsia"/>
              </w:rPr>
              <w:t>学生正在进行项目中的消息</w:t>
            </w:r>
          </w:p>
        </w:tc>
        <w:tc>
          <w:tcPr>
            <w:tcW w:w="1659" w:type="dxa"/>
          </w:tcPr>
          <w:p>
            <w:r>
              <w:rPr>
                <w:rFonts w:hint="eastAsia"/>
              </w:rPr>
              <w:t>消息类型</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队员信息</w:t>
            </w:r>
          </w:p>
        </w:tc>
        <w:tc>
          <w:tcPr>
            <w:tcW w:w="1659" w:type="dxa"/>
          </w:tcPr>
          <w:p>
            <w:pPr>
              <w:rPr>
                <w:rFonts w:hint="eastAsia"/>
              </w:rPr>
            </w:pPr>
            <w:r>
              <w:rPr>
                <w:rFonts w:hint="eastAsia"/>
              </w:rPr>
              <w:t>在同一个项目的队员信息</w:t>
            </w:r>
          </w:p>
        </w:tc>
        <w:tc>
          <w:tcPr>
            <w:tcW w:w="1659" w:type="dxa"/>
          </w:tcPr>
          <w:p>
            <w:r>
              <w:rPr>
                <w:rFonts w:hint="eastAsia"/>
              </w:rPr>
              <w:t>角色</w:t>
            </w:r>
          </w:p>
          <w:p>
            <w:pPr>
              <w:rPr>
                <w:rFonts w:hint="eastAsia"/>
              </w:rPr>
            </w:pPr>
            <w:r>
              <w:rPr>
                <w:rFonts w:hint="eastAsia"/>
              </w:rPr>
              <w:t>+用户名</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及时通讯</w:t>
            </w:r>
          </w:p>
        </w:tc>
        <w:tc>
          <w:tcPr>
            <w:tcW w:w="1659" w:type="dxa"/>
          </w:tcPr>
          <w:p>
            <w:pPr>
              <w:rPr>
                <w:rFonts w:hint="eastAsia"/>
              </w:rPr>
            </w:pPr>
            <w:r>
              <w:rPr>
                <w:rFonts w:hint="eastAsia"/>
              </w:rPr>
              <w:t>同一项目内的队员相互通信</w:t>
            </w:r>
          </w:p>
        </w:tc>
        <w:tc>
          <w:tcPr>
            <w:tcW w:w="1659" w:type="dxa"/>
          </w:tcPr>
          <w:p>
            <w:r>
              <w:rPr>
                <w:rFonts w:hint="eastAsia"/>
              </w:rPr>
              <w:t>角色</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任务</w:t>
            </w:r>
          </w:p>
        </w:tc>
        <w:tc>
          <w:tcPr>
            <w:tcW w:w="1659" w:type="dxa"/>
          </w:tcPr>
          <w:p>
            <w:pPr>
              <w:rPr>
                <w:rFonts w:hint="eastAsia"/>
              </w:rPr>
            </w:pPr>
            <w:r>
              <w:rPr>
                <w:rFonts w:hint="eastAsia"/>
              </w:rPr>
              <w:t>项目的任务</w:t>
            </w:r>
          </w:p>
        </w:tc>
        <w:tc>
          <w:tcPr>
            <w:tcW w:w="1659" w:type="dxa"/>
          </w:tcPr>
          <w:p>
            <w:r>
              <w:rPr>
                <w:rFonts w:hint="eastAsia"/>
              </w:rPr>
              <w:t>任务名称</w:t>
            </w:r>
          </w:p>
          <w:p>
            <w:r>
              <w:rPr>
                <w:rFonts w:hint="eastAsia"/>
              </w:rPr>
              <w:t>+开始时间</w:t>
            </w:r>
          </w:p>
          <w:p>
            <w:r>
              <w:rPr>
                <w:rFonts w:hint="eastAsia"/>
              </w:rPr>
              <w:t>+预计所需时间</w:t>
            </w:r>
          </w:p>
          <w:p>
            <w:r>
              <w:rPr>
                <w:rFonts w:hint="eastAsia"/>
              </w:rPr>
              <w:t>+完成时间</w:t>
            </w:r>
          </w:p>
          <w:p>
            <w:pPr>
              <w:rPr>
                <w:rFonts w:hint="eastAsia"/>
              </w:rPr>
            </w:pPr>
            <w:r>
              <w:rPr>
                <w:rFonts w:hint="eastAsia"/>
              </w:rPr>
              <w:t>+状态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甘特图</w:t>
            </w:r>
          </w:p>
        </w:tc>
        <w:tc>
          <w:tcPr>
            <w:tcW w:w="1659" w:type="dxa"/>
          </w:tcPr>
          <w:p>
            <w:pPr>
              <w:rPr>
                <w:rFonts w:hint="eastAsia"/>
              </w:rPr>
            </w:pPr>
            <w:r>
              <w:rPr>
                <w:rFonts w:hint="eastAsia"/>
              </w:rPr>
              <w:t>项目进行程度的甘特图描绘</w:t>
            </w:r>
          </w:p>
        </w:tc>
        <w:tc>
          <w:tcPr>
            <w:tcW w:w="1659" w:type="dxa"/>
          </w:tcPr>
          <w:p>
            <w:pPr>
              <w:rPr>
                <w:rFonts w:hint="eastAsia"/>
              </w:rPr>
            </w:pPr>
            <w:r>
              <w:rPr>
                <w:rFonts w:hint="eastAsia"/>
              </w:rPr>
              <w:t>甘特图</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文档</w:t>
            </w:r>
          </w:p>
        </w:tc>
        <w:tc>
          <w:tcPr>
            <w:tcW w:w="1659" w:type="dxa"/>
          </w:tcPr>
          <w:p>
            <w:pPr>
              <w:rPr>
                <w:rFonts w:hint="eastAsia"/>
              </w:rPr>
            </w:pPr>
            <w:r>
              <w:rPr>
                <w:rFonts w:hint="eastAsia"/>
              </w:rPr>
              <w:t>组内所提交的文档</w:t>
            </w:r>
          </w:p>
        </w:tc>
        <w:tc>
          <w:tcPr>
            <w:tcW w:w="1659" w:type="dxa"/>
          </w:tcPr>
          <w:p>
            <w:r>
              <w:rPr>
                <w:rFonts w:hint="eastAsia"/>
              </w:rPr>
              <w:t>文档名</w:t>
            </w:r>
          </w:p>
          <w:p>
            <w:r>
              <w:rPr>
                <w:rFonts w:hint="eastAsia"/>
              </w:rPr>
              <w:t>+任务名称</w:t>
            </w:r>
          </w:p>
          <w:p>
            <w:r>
              <w:rPr>
                <w:rFonts w:hint="eastAsia"/>
              </w:rPr>
              <w:t>+上传时间</w:t>
            </w:r>
          </w:p>
          <w:p>
            <w:r>
              <w:rPr>
                <w:rFonts w:hint="eastAsia"/>
              </w:rPr>
              <w:t>+状态</w:t>
            </w:r>
          </w:p>
          <w:p>
            <w:pPr>
              <w:rPr>
                <w:rFonts w:hint="eastAsia"/>
              </w:rPr>
            </w:pPr>
            <w:r>
              <w:rPr>
                <w:rFonts w:hint="eastAsia"/>
              </w:rPr>
              <w:t>+用户名称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标准文档</w:t>
            </w:r>
          </w:p>
        </w:tc>
        <w:tc>
          <w:tcPr>
            <w:tcW w:w="1659" w:type="dxa"/>
          </w:tcPr>
          <w:p>
            <w:pPr>
              <w:rPr>
                <w:rFonts w:hint="eastAsia"/>
              </w:rPr>
            </w:pPr>
            <w:r>
              <w:rPr>
                <w:rFonts w:hint="eastAsia"/>
              </w:rPr>
              <w:t>该项目的标准文档</w:t>
            </w:r>
          </w:p>
        </w:tc>
        <w:tc>
          <w:tcPr>
            <w:tcW w:w="1659" w:type="dxa"/>
          </w:tcPr>
          <w:p>
            <w:r>
              <w:rPr>
                <w:rFonts w:hint="eastAsia"/>
              </w:rPr>
              <w:t>文档名</w:t>
            </w:r>
          </w:p>
          <w:p>
            <w:r>
              <w:rPr>
                <w:rFonts w:hint="eastAsia"/>
              </w:rPr>
              <w:t>+文档类型</w:t>
            </w:r>
          </w:p>
          <w:p>
            <w:r>
              <w:rPr>
                <w:rFonts w:hint="eastAsia"/>
              </w:rPr>
              <w:t>+任务名称</w:t>
            </w:r>
          </w:p>
          <w:p>
            <w:pPr>
              <w:rPr>
                <w:rFonts w:hint="eastAsia"/>
              </w:rPr>
            </w:pPr>
            <w:r>
              <w:rPr>
                <w:rFonts w:hint="eastAsia"/>
              </w:rPr>
              <w:t>+文件大小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已有资料列表</w:t>
            </w:r>
          </w:p>
        </w:tc>
        <w:tc>
          <w:tcPr>
            <w:tcW w:w="1659" w:type="dxa"/>
          </w:tcPr>
          <w:p>
            <w:pPr>
              <w:rPr>
                <w:rFonts w:hint="eastAsia"/>
              </w:rPr>
            </w:pPr>
            <w:r>
              <w:rPr>
                <w:rFonts w:hint="eastAsia"/>
              </w:rPr>
              <w:t>项目成员查看下载参考</w:t>
            </w:r>
          </w:p>
        </w:tc>
        <w:tc>
          <w:tcPr>
            <w:tcW w:w="1659" w:type="dxa"/>
          </w:tcPr>
          <w:p>
            <w:r>
              <w:rPr>
                <w:rFonts w:hint="eastAsia"/>
              </w:rPr>
              <w:t>文档名</w:t>
            </w:r>
          </w:p>
          <w:p>
            <w:r>
              <w:rPr>
                <w:rFonts w:hint="eastAsia"/>
              </w:rPr>
              <w:t>+用户名称</w:t>
            </w:r>
          </w:p>
          <w:p>
            <w:r>
              <w:rPr>
                <w:rFonts w:hint="eastAsia"/>
              </w:rPr>
              <w:t>+上传时间</w:t>
            </w:r>
          </w:p>
          <w:p>
            <w:pPr>
              <w:rPr>
                <w:rFonts w:hint="eastAsia"/>
              </w:rPr>
            </w:pPr>
            <w:r>
              <w:rPr>
                <w:rFonts w:hint="eastAsia"/>
              </w:rPr>
              <w:t>+下载次数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上传文件申请</w:t>
            </w:r>
          </w:p>
        </w:tc>
        <w:tc>
          <w:tcPr>
            <w:tcW w:w="1659" w:type="dxa"/>
          </w:tcPr>
          <w:p>
            <w:pPr>
              <w:rPr>
                <w:rFonts w:hint="eastAsia"/>
              </w:rPr>
            </w:pPr>
            <w:r>
              <w:rPr>
                <w:rFonts w:hint="eastAsia"/>
              </w:rPr>
              <w:t>项目成员上传文件</w:t>
            </w:r>
          </w:p>
        </w:tc>
        <w:tc>
          <w:tcPr>
            <w:tcW w:w="1659" w:type="dxa"/>
          </w:tcPr>
          <w:p>
            <w:r>
              <w:rPr>
                <w:rFonts w:hint="eastAsia"/>
              </w:rPr>
              <w:t>文件名称</w:t>
            </w:r>
          </w:p>
          <w:p>
            <w:r>
              <w:rPr>
                <w:rFonts w:hint="eastAsia"/>
              </w:rPr>
              <w:t>+（文件描述）</w:t>
            </w:r>
          </w:p>
          <w:p>
            <w:pPr>
              <w:rPr>
                <w:rFonts w:hint="eastAsia"/>
              </w:rPr>
            </w:pPr>
            <w:r>
              <w:rPr>
                <w:rFonts w:hint="eastAsia"/>
              </w:rPr>
              <w:t>+上传文件</w:t>
            </w:r>
          </w:p>
        </w:tc>
        <w:tc>
          <w:tcPr>
            <w:tcW w:w="1659" w:type="dxa"/>
          </w:tcPr>
          <w:p/>
        </w:tc>
        <w:tc>
          <w:tcPr>
            <w:tcW w:w="1660" w:type="dxa"/>
          </w:tcPr>
          <w:p>
            <w:r>
              <w:rPr>
                <w:rFonts w:hint="eastAsia"/>
              </w:rPr>
              <w:t>文件大小小于300</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评价标准</w:t>
            </w:r>
          </w:p>
        </w:tc>
        <w:tc>
          <w:tcPr>
            <w:tcW w:w="1659" w:type="dxa"/>
          </w:tcPr>
          <w:p>
            <w:pPr>
              <w:rPr>
                <w:rFonts w:hint="eastAsia"/>
              </w:rPr>
            </w:pPr>
            <w:r>
              <w:rPr>
                <w:rFonts w:hint="eastAsia"/>
              </w:rPr>
              <w:t>该项目中用于评价项目成员的标准</w:t>
            </w:r>
          </w:p>
        </w:tc>
        <w:tc>
          <w:tcPr>
            <w:tcW w:w="1659" w:type="dxa"/>
          </w:tcPr>
          <w:p>
            <w:pPr>
              <w:rPr>
                <w:rFonts w:hint="eastAsia"/>
              </w:rPr>
            </w:pPr>
            <w:r>
              <w:rPr>
                <w:rFonts w:hint="eastAsia"/>
              </w:rPr>
              <w:t>评价标准文件</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我参与的评价</w:t>
            </w:r>
          </w:p>
        </w:tc>
        <w:tc>
          <w:tcPr>
            <w:tcW w:w="1659" w:type="dxa"/>
          </w:tcPr>
          <w:p>
            <w:pPr>
              <w:rPr>
                <w:rFonts w:hint="eastAsia"/>
              </w:rPr>
            </w:pPr>
            <w:r>
              <w:rPr>
                <w:rFonts w:hint="eastAsia"/>
              </w:rPr>
              <w:t>该项目中对某一成员进行评价</w:t>
            </w:r>
          </w:p>
        </w:tc>
        <w:tc>
          <w:tcPr>
            <w:tcW w:w="1659" w:type="dxa"/>
          </w:tcPr>
          <w:p>
            <w:r>
              <w:rPr>
                <w:rFonts w:hint="eastAsia"/>
              </w:rPr>
              <w:t>任务名称</w:t>
            </w:r>
          </w:p>
          <w:p>
            <w:r>
              <w:rPr>
                <w:rFonts w:hint="eastAsia"/>
              </w:rPr>
              <w:t>+要求时间</w:t>
            </w:r>
          </w:p>
          <w:p>
            <w:r>
              <w:rPr>
                <w:rFonts w:hint="eastAsia"/>
              </w:rPr>
              <w:t>+用户名称</w:t>
            </w:r>
          </w:p>
          <w:p>
            <w:r>
              <w:rPr>
                <w:rFonts w:hint="eastAsia"/>
              </w:rPr>
              <w:t>+任务实际完成时间</w:t>
            </w:r>
          </w:p>
          <w:p>
            <w:r>
              <w:rPr>
                <w:rFonts w:hint="eastAsia"/>
              </w:rPr>
              <w:t>+文档通过情况</w:t>
            </w:r>
          </w:p>
          <w:p>
            <w:r>
              <w:rPr>
                <w:rFonts w:hint="eastAsia"/>
              </w:rPr>
              <w:t>+评价项目</w:t>
            </w:r>
          </w:p>
          <w:p>
            <w:r>
              <w:rPr>
                <w:rFonts w:hint="eastAsia"/>
              </w:rPr>
              <w:t>+权重</w:t>
            </w:r>
          </w:p>
          <w:p>
            <w:r>
              <w:rPr>
                <w:rFonts w:hint="eastAsia"/>
              </w:rPr>
              <w:t>+等级</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指导老师对小组的评价</w:t>
            </w:r>
          </w:p>
        </w:tc>
        <w:tc>
          <w:tcPr>
            <w:tcW w:w="1659" w:type="dxa"/>
          </w:tcPr>
          <w:p>
            <w:pPr>
              <w:rPr>
                <w:rFonts w:hint="eastAsia"/>
              </w:rPr>
            </w:pPr>
            <w:r>
              <w:rPr>
                <w:rFonts w:hint="eastAsia"/>
              </w:rPr>
              <w:t>该项目中指导老师对小组的评价</w:t>
            </w:r>
          </w:p>
        </w:tc>
        <w:tc>
          <w:tcPr>
            <w:tcW w:w="1659" w:type="dxa"/>
          </w:tcPr>
          <w:p>
            <w:r>
              <w:rPr>
                <w:rFonts w:hint="eastAsia"/>
              </w:rPr>
              <w:t>评价名称</w:t>
            </w:r>
          </w:p>
          <w:p>
            <w:r>
              <w:rPr>
                <w:rFonts w:hint="eastAsia"/>
              </w:rPr>
              <w:t>+权重</w:t>
            </w:r>
          </w:p>
          <w:p>
            <w:pPr>
              <w:rPr>
                <w:rFonts w:hint="eastAsia"/>
              </w:rPr>
            </w:pPr>
            <w:r>
              <w:rPr>
                <w:rFonts w:hint="eastAsia"/>
              </w:rPr>
              <w:t>+等级</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评价内容</w:t>
            </w:r>
          </w:p>
        </w:tc>
        <w:tc>
          <w:tcPr>
            <w:tcW w:w="1659" w:type="dxa"/>
          </w:tcPr>
          <w:p>
            <w:pPr>
              <w:rPr>
                <w:rFonts w:hint="eastAsia"/>
              </w:rPr>
            </w:pPr>
            <w:r>
              <w:rPr>
                <w:rFonts w:hint="eastAsia"/>
              </w:rPr>
              <w:t>评价内容</w:t>
            </w:r>
          </w:p>
        </w:tc>
        <w:tc>
          <w:tcPr>
            <w:tcW w:w="1659" w:type="dxa"/>
          </w:tcPr>
          <w:p>
            <w:r>
              <w:rPr>
                <w:rFonts w:hint="eastAsia"/>
              </w:rPr>
              <w:t>+学习态度</w:t>
            </w:r>
          </w:p>
          <w:p>
            <w:r>
              <w:rPr>
                <w:rFonts w:hint="eastAsia"/>
              </w:rPr>
              <w:t>+专业能力</w:t>
            </w:r>
          </w:p>
          <w:p>
            <w:r>
              <w:rPr>
                <w:rFonts w:hint="eastAsia"/>
              </w:rPr>
              <w:t>+沟通能力</w:t>
            </w:r>
          </w:p>
          <w:p>
            <w:r>
              <w:rPr>
                <w:rFonts w:hint="eastAsia"/>
              </w:rPr>
              <w:t>+协作能力</w:t>
            </w:r>
          </w:p>
          <w:p>
            <w:r>
              <w:rPr>
                <w:rFonts w:hint="eastAsia"/>
              </w:rPr>
              <w:t>+文档通过情况</w:t>
            </w:r>
          </w:p>
          <w:p>
            <w:r>
              <w:rPr>
                <w:rFonts w:hint="eastAsia"/>
              </w:rPr>
              <w:t>+文档完成时间</w:t>
            </w:r>
          </w:p>
          <w:p>
            <w:r>
              <w:rPr>
                <w:rFonts w:hint="eastAsia"/>
              </w:rPr>
              <w:t>+文档风格</w:t>
            </w:r>
          </w:p>
          <w:p>
            <w:r>
              <w:rPr>
                <w:rFonts w:hint="eastAsia"/>
              </w:rPr>
              <w:t>+文档创新情况+文档正确情况</w:t>
            </w:r>
          </w:p>
          <w:p>
            <w:r>
              <w:rPr>
                <w:rFonts w:hint="eastAsia"/>
              </w:rPr>
              <w:t>+综合得分</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项目经理对我的评价</w:t>
            </w:r>
          </w:p>
        </w:tc>
        <w:tc>
          <w:tcPr>
            <w:tcW w:w="1659" w:type="dxa"/>
          </w:tcPr>
          <w:p>
            <w:pPr>
              <w:rPr>
                <w:rFonts w:hint="eastAsia"/>
              </w:rPr>
            </w:pPr>
            <w:r>
              <w:rPr>
                <w:rFonts w:hint="eastAsia"/>
              </w:rPr>
              <w:t>该项目中项目经理对我的评价</w:t>
            </w:r>
          </w:p>
        </w:tc>
        <w:tc>
          <w:tcPr>
            <w:tcW w:w="1659" w:type="dxa"/>
          </w:tcPr>
          <w:p>
            <w:r>
              <w:rPr>
                <w:rFonts w:hint="eastAsia"/>
              </w:rPr>
              <w:t>任务I</w:t>
            </w:r>
            <w:r>
              <w:t>D</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其他组员对我的评价</w:t>
            </w:r>
          </w:p>
        </w:tc>
        <w:tc>
          <w:tcPr>
            <w:tcW w:w="1659" w:type="dxa"/>
          </w:tcPr>
          <w:p>
            <w:pPr>
              <w:rPr>
                <w:rFonts w:hint="eastAsia"/>
              </w:rPr>
            </w:pPr>
            <w:r>
              <w:rPr>
                <w:rFonts w:hint="eastAsia"/>
              </w:rPr>
              <w:t>该项目中其他组员对我的评价</w:t>
            </w:r>
          </w:p>
        </w:tc>
        <w:tc>
          <w:tcPr>
            <w:tcW w:w="1659" w:type="dxa"/>
          </w:tcPr>
          <w:p>
            <w:r>
              <w:rPr>
                <w:rFonts w:hint="eastAsia"/>
              </w:rPr>
              <w:t>评价来源</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我的最终评价</w:t>
            </w:r>
          </w:p>
        </w:tc>
        <w:tc>
          <w:tcPr>
            <w:tcW w:w="1659" w:type="dxa"/>
          </w:tcPr>
          <w:p>
            <w:pPr>
              <w:rPr>
                <w:rFonts w:hint="eastAsia"/>
              </w:rPr>
            </w:pPr>
            <w:r>
              <w:rPr>
                <w:rFonts w:hint="eastAsia"/>
              </w:rPr>
              <w:t>该项目中我的最终评价</w:t>
            </w:r>
          </w:p>
        </w:tc>
        <w:tc>
          <w:tcPr>
            <w:tcW w:w="1659" w:type="dxa"/>
          </w:tcPr>
          <w:p>
            <w:r>
              <w:rPr>
                <w:rFonts w:hint="eastAsia"/>
              </w:rPr>
              <w:t>自评</w:t>
            </w:r>
          </w:p>
          <w:p>
            <w:r>
              <w:rPr>
                <w:rFonts w:hint="eastAsia"/>
              </w:rPr>
              <w:t>+组员评价</w:t>
            </w:r>
          </w:p>
          <w:p>
            <w:r>
              <w:rPr>
                <w:rFonts w:hint="eastAsia"/>
              </w:rPr>
              <w:t>+经理评价</w:t>
            </w:r>
          </w:p>
          <w:p>
            <w:r>
              <w:rPr>
                <w:rFonts w:hint="eastAsia"/>
              </w:rPr>
              <w:t>+指导者评价</w:t>
            </w:r>
          </w:p>
          <w:p>
            <w:r>
              <w:rPr>
                <w:rFonts w:hint="eastAsia"/>
              </w:rPr>
              <w:t>+小组成绩</w:t>
            </w:r>
          </w:p>
          <w:p>
            <w:pPr>
              <w:rPr>
                <w:rFonts w:hint="eastAsia"/>
              </w:rPr>
            </w:pPr>
            <w:r>
              <w:rPr>
                <w:rFonts w:hint="eastAsia"/>
              </w:rPr>
              <w:t>+最终成绩</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评价情况统计</w:t>
            </w:r>
          </w:p>
        </w:tc>
        <w:tc>
          <w:tcPr>
            <w:tcW w:w="1659" w:type="dxa"/>
          </w:tcPr>
          <w:p>
            <w:pPr>
              <w:rPr>
                <w:rFonts w:hint="eastAsia"/>
              </w:rPr>
            </w:pPr>
            <w:r>
              <w:rPr>
                <w:rFonts w:hint="eastAsia"/>
              </w:rPr>
              <w:t>该项目中的评价情况统计</w:t>
            </w:r>
          </w:p>
        </w:tc>
        <w:tc>
          <w:tcPr>
            <w:tcW w:w="1659" w:type="dxa"/>
          </w:tcPr>
          <w:p>
            <w:r>
              <w:rPr>
                <w:rFonts w:hint="eastAsia"/>
              </w:rPr>
              <w:t>学习情况统计图</w:t>
            </w:r>
          </w:p>
          <w:p>
            <w:r>
              <w:rPr>
                <w:rFonts w:hint="eastAsia"/>
              </w:rPr>
              <w:t>+任务名称</w:t>
            </w:r>
          </w:p>
          <w:p>
            <w:pPr>
              <w:rPr>
                <w:rFonts w:hint="eastAsia"/>
              </w:rPr>
            </w:pPr>
            <w:r>
              <w:rPr>
                <w:rFonts w:hint="eastAsia"/>
              </w:rPr>
              <w:t>+任务得分</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小组成员列表</w:t>
            </w:r>
          </w:p>
        </w:tc>
        <w:tc>
          <w:tcPr>
            <w:tcW w:w="1659" w:type="dxa"/>
          </w:tcPr>
          <w:p>
            <w:pPr>
              <w:rPr>
                <w:rFonts w:hint="eastAsia"/>
              </w:rPr>
            </w:pPr>
            <w:r>
              <w:rPr>
                <w:rFonts w:hint="eastAsia"/>
              </w:rPr>
              <w:t>该项目中小组成员列表</w:t>
            </w:r>
          </w:p>
        </w:tc>
        <w:tc>
          <w:tcPr>
            <w:tcW w:w="1659" w:type="dxa"/>
          </w:tcPr>
          <w:p>
            <w:r>
              <w:rPr>
                <w:rFonts w:hint="eastAsia"/>
              </w:rPr>
              <w:t>角色名称</w:t>
            </w:r>
          </w:p>
          <w:p>
            <w:r>
              <w:rPr>
                <w:rFonts w:hint="eastAsia"/>
              </w:rPr>
              <w:t>+角色职责</w:t>
            </w:r>
          </w:p>
          <w:p>
            <w:r>
              <w:rPr>
                <w:rFonts w:hint="eastAsia"/>
              </w:rPr>
              <w:t>+角色状态</w:t>
            </w:r>
          </w:p>
          <w:p>
            <w:r>
              <w:rPr>
                <w:rFonts w:hint="eastAsia"/>
              </w:rPr>
              <w:t>+角色扮演者</w:t>
            </w:r>
          </w:p>
          <w:p>
            <w:pPr>
              <w:rPr>
                <w:rFonts w:hint="eastAsia"/>
              </w:rPr>
            </w:pPr>
            <w:r>
              <w:rPr>
                <w:rFonts w:hint="eastAsia"/>
              </w:rPr>
              <w:t>+申请者列表</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人员变动</w:t>
            </w:r>
          </w:p>
        </w:tc>
        <w:tc>
          <w:tcPr>
            <w:tcW w:w="1659" w:type="dxa"/>
          </w:tcPr>
          <w:p>
            <w:pPr>
              <w:rPr>
                <w:rFonts w:hint="eastAsia"/>
              </w:rPr>
            </w:pPr>
            <w:r>
              <w:rPr>
                <w:rFonts w:hint="eastAsia"/>
              </w:rPr>
              <w:t>该项目中人员变动</w:t>
            </w:r>
          </w:p>
        </w:tc>
        <w:tc>
          <w:tcPr>
            <w:tcW w:w="1659" w:type="dxa"/>
          </w:tcPr>
          <w:p>
            <w:r>
              <w:rPr>
                <w:rFonts w:hint="eastAsia"/>
              </w:rPr>
              <w:t>当前角色</w:t>
            </w:r>
          </w:p>
          <w:p>
            <w:r>
              <w:rPr>
                <w:rFonts w:hint="eastAsia"/>
              </w:rPr>
              <w:t>+目标角色</w:t>
            </w:r>
          </w:p>
          <w:p>
            <w:pPr>
              <w:rPr>
                <w:rFonts w:hint="eastAsia"/>
              </w:rPr>
            </w:pPr>
            <w:r>
              <w:rPr>
                <w:rFonts w:hint="eastAsia"/>
              </w:rPr>
              <w:t>+目标用户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案例名称</w:t>
            </w:r>
          </w:p>
          <w:p>
            <w:r>
              <w:rPr>
                <w:rFonts w:hint="eastAsia"/>
              </w:rPr>
              <w:t>+用户头像</w:t>
            </w:r>
          </w:p>
          <w:p>
            <w:r>
              <w:rPr>
                <w:rFonts w:hint="eastAsia"/>
              </w:rPr>
              <w:t>+用户名称</w:t>
            </w:r>
          </w:p>
          <w:p>
            <w:r>
              <w:rPr>
                <w:rFonts w:hint="eastAsia"/>
              </w:rPr>
              <w:t>+子项目数</w:t>
            </w:r>
          </w:p>
          <w:p>
            <w:r>
              <w:rPr>
                <w:rFonts w:hint="eastAsia"/>
              </w:rPr>
              <w:t>+帖子数</w:t>
            </w:r>
          </w:p>
          <w:p>
            <w:r>
              <w:rPr>
                <w:rFonts w:hint="eastAsia"/>
              </w:rPr>
              <w:t>+浏览数</w:t>
            </w:r>
          </w:p>
          <w:p>
            <w:r>
              <w:rPr>
                <w:rFonts w:hint="eastAsia"/>
              </w:rPr>
              <w:t>+上传时间</w:t>
            </w:r>
          </w:p>
          <w:p>
            <w:r>
              <w:rPr>
                <w:rFonts w:hint="eastAsia"/>
              </w:rPr>
              <w:t>+案例类型</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案例详情-s</w:t>
            </w:r>
          </w:p>
        </w:tc>
        <w:tc>
          <w:tcPr>
            <w:tcW w:w="1659" w:type="dxa"/>
          </w:tcPr>
          <w:p>
            <w:pPr>
              <w:rPr>
                <w:rFonts w:hint="eastAsia"/>
              </w:rPr>
            </w:pPr>
            <w:r>
              <w:rPr>
                <w:rFonts w:hint="eastAsia"/>
              </w:rPr>
              <w:t>案例详情-</w:t>
            </w:r>
            <w:r>
              <w:t>s</w:t>
            </w:r>
          </w:p>
        </w:tc>
        <w:tc>
          <w:tcPr>
            <w:tcW w:w="1659" w:type="dxa"/>
          </w:tcPr>
          <w:p>
            <w:r>
              <w:rPr>
                <w:rFonts w:hint="eastAsia"/>
              </w:rPr>
              <w:t>案例名称</w:t>
            </w:r>
          </w:p>
          <w:p>
            <w:r>
              <w:rPr>
                <w:rFonts w:hint="eastAsia"/>
              </w:rPr>
              <w:t>+用户名称</w:t>
            </w:r>
          </w:p>
          <w:p>
            <w:r>
              <w:rPr>
                <w:rFonts w:hint="eastAsia"/>
              </w:rPr>
              <w:t>+上传时间</w:t>
            </w:r>
          </w:p>
          <w:p>
            <w:r>
              <w:rPr>
                <w:rFonts w:hint="eastAsia"/>
              </w:rPr>
              <w:t>+创建时间</w:t>
            </w:r>
          </w:p>
          <w:p>
            <w:r>
              <w:rPr>
                <w:rFonts w:hint="eastAsia"/>
              </w:rPr>
              <w:t>+最佳参与数</w:t>
            </w:r>
          </w:p>
          <w:p>
            <w:r>
              <w:rPr>
                <w:rFonts w:hint="eastAsia"/>
              </w:rPr>
              <w:t>+版本号</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案例详情-m</w:t>
            </w:r>
          </w:p>
        </w:tc>
        <w:tc>
          <w:tcPr>
            <w:tcW w:w="1659" w:type="dxa"/>
          </w:tcPr>
          <w:p>
            <w:pPr>
              <w:rPr>
                <w:rFonts w:hint="eastAsia"/>
              </w:rPr>
            </w:pPr>
            <w:r>
              <w:rPr>
                <w:rFonts w:hint="eastAsia"/>
              </w:rPr>
              <w:t>案例详情-m</w:t>
            </w:r>
          </w:p>
        </w:tc>
        <w:tc>
          <w:tcPr>
            <w:tcW w:w="1659" w:type="dxa"/>
          </w:tcPr>
          <w:p>
            <w:r>
              <w:rPr>
                <w:rFonts w:hint="eastAsia"/>
              </w:rPr>
              <w:t>案例名称</w:t>
            </w:r>
          </w:p>
          <w:p>
            <w:r>
              <w:rPr>
                <w:rFonts w:hint="eastAsia"/>
              </w:rPr>
              <w:t>+已有项目数</w:t>
            </w:r>
          </w:p>
          <w:p>
            <w:r>
              <w:rPr>
                <w:rFonts w:hint="eastAsia"/>
              </w:rPr>
              <w:t>+浏览次数</w:t>
            </w:r>
          </w:p>
          <w:p>
            <w:r>
              <w:rPr>
                <w:rFonts w:hint="eastAsia"/>
              </w:rPr>
              <w:t>+帖子数</w:t>
            </w:r>
          </w:p>
          <w:p>
            <w:r>
              <w:rPr>
                <w:rFonts w:hint="eastAsia"/>
              </w:rPr>
              <w:t>+上传时间</w:t>
            </w:r>
          </w:p>
          <w:p>
            <w:r>
              <w:rPr>
                <w:rFonts w:hint="eastAsia"/>
              </w:rPr>
              <w:t>+用户名称</w:t>
            </w:r>
          </w:p>
          <w:p>
            <w:r>
              <w:rPr>
                <w:rFonts w:hint="eastAsia"/>
              </w:rPr>
              <w:t>+创建时间</w:t>
            </w:r>
          </w:p>
          <w:p>
            <w:r>
              <w:rPr>
                <w:rFonts w:hint="eastAsia"/>
              </w:rPr>
              <w:t>+版本号</w:t>
            </w:r>
          </w:p>
          <w:p>
            <w:r>
              <w:rPr>
                <w:rFonts w:hint="eastAsia"/>
              </w:rPr>
              <w:t>+推荐人数</w:t>
            </w:r>
          </w:p>
          <w:p>
            <w:r>
              <w:rPr>
                <w:rFonts w:hint="eastAsia"/>
              </w:rPr>
              <w:t>+任务数</w:t>
            </w:r>
          </w:p>
          <w:p>
            <w:r>
              <w:rPr>
                <w:rFonts w:hint="eastAsia"/>
              </w:rPr>
              <w:t>+预计完成时间</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帖子概览</w:t>
            </w:r>
          </w:p>
        </w:tc>
        <w:tc>
          <w:tcPr>
            <w:tcW w:w="1659" w:type="dxa"/>
          </w:tcPr>
          <w:p>
            <w:pPr>
              <w:rPr>
                <w:rFonts w:hint="eastAsia"/>
              </w:rPr>
            </w:pPr>
            <w:r>
              <w:rPr>
                <w:rFonts w:hint="eastAsia"/>
              </w:rPr>
              <w:t>用于讨论案例的帖子概览</w:t>
            </w:r>
          </w:p>
        </w:tc>
        <w:tc>
          <w:tcPr>
            <w:tcW w:w="1659" w:type="dxa"/>
          </w:tcPr>
          <w:p>
            <w:r>
              <w:rPr>
                <w:rFonts w:hint="eastAsia"/>
              </w:rPr>
              <w:t>主题</w:t>
            </w:r>
          </w:p>
          <w:p>
            <w:r>
              <w:rPr>
                <w:rFonts w:hint="eastAsia"/>
              </w:rPr>
              <w:t>+创建者</w:t>
            </w:r>
          </w:p>
          <w:p>
            <w:r>
              <w:rPr>
                <w:rFonts w:hint="eastAsia"/>
              </w:rPr>
              <w:t>+发起时间</w:t>
            </w:r>
          </w:p>
          <w:p>
            <w:r>
              <w:rPr>
                <w:rFonts w:hint="eastAsia"/>
              </w:rPr>
              <w:t>+点赞数</w:t>
            </w:r>
          </w:p>
          <w:p>
            <w:pPr>
              <w:rPr>
                <w:rFonts w:hint="eastAsia"/>
              </w:rPr>
            </w:pPr>
            <w:r>
              <w:rPr>
                <w:rFonts w:hint="eastAsia"/>
              </w:rPr>
              <w:t>+踩数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帖子详情</w:t>
            </w:r>
          </w:p>
        </w:tc>
        <w:tc>
          <w:tcPr>
            <w:tcW w:w="1659" w:type="dxa"/>
          </w:tcPr>
          <w:p>
            <w:pPr>
              <w:rPr>
                <w:rFonts w:hint="eastAsia"/>
              </w:rPr>
            </w:pPr>
            <w:r>
              <w:rPr>
                <w:rFonts w:hint="eastAsia"/>
              </w:rPr>
              <w:t>帖子详情</w:t>
            </w:r>
          </w:p>
        </w:tc>
        <w:tc>
          <w:tcPr>
            <w:tcW w:w="1659" w:type="dxa"/>
          </w:tcPr>
          <w:p>
            <w:r>
              <w:rPr>
                <w:rFonts w:hint="eastAsia"/>
              </w:rPr>
              <w:t>用户头像</w:t>
            </w:r>
          </w:p>
          <w:p>
            <w:r>
              <w:rPr>
                <w:rFonts w:hint="eastAsia"/>
              </w:rPr>
              <w:t>+用户名称</w:t>
            </w:r>
          </w:p>
          <w:p>
            <w:r>
              <w:rPr>
                <w:rFonts w:hint="eastAsia"/>
              </w:rPr>
              <w:t>+时间</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发起帖子申请</w:t>
            </w:r>
          </w:p>
        </w:tc>
        <w:tc>
          <w:tcPr>
            <w:tcW w:w="1659" w:type="dxa"/>
          </w:tcPr>
          <w:p>
            <w:pPr>
              <w:rPr>
                <w:rFonts w:hint="eastAsia"/>
              </w:rPr>
            </w:pPr>
            <w:r>
              <w:rPr>
                <w:rFonts w:hint="eastAsia"/>
              </w:rPr>
              <w:t>用于讨论案例的帖子申请</w:t>
            </w:r>
          </w:p>
        </w:tc>
        <w:tc>
          <w:tcPr>
            <w:tcW w:w="1659" w:type="dxa"/>
          </w:tcPr>
          <w:p>
            <w:r>
              <w:rPr>
                <w:rFonts w:hint="eastAsia"/>
              </w:rPr>
              <w:t>主题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现有项目概览</w:t>
            </w:r>
          </w:p>
        </w:tc>
        <w:tc>
          <w:tcPr>
            <w:tcW w:w="1659" w:type="dxa"/>
          </w:tcPr>
          <w:p>
            <w:pPr>
              <w:rPr>
                <w:rFonts w:hint="eastAsia"/>
              </w:rPr>
            </w:pPr>
            <w:r>
              <w:rPr>
                <w:rFonts w:hint="eastAsia"/>
              </w:rPr>
              <w:t>现有项目概览</w:t>
            </w:r>
          </w:p>
        </w:tc>
        <w:tc>
          <w:tcPr>
            <w:tcW w:w="1659" w:type="dxa"/>
          </w:tcPr>
          <w:p>
            <w:r>
              <w:rPr>
                <w:rFonts w:hint="eastAsia"/>
              </w:rPr>
              <w:t>项目名称</w:t>
            </w:r>
          </w:p>
          <w:p>
            <w:r>
              <w:rPr>
                <w:rFonts w:hint="eastAsia"/>
              </w:rPr>
              <w:t>+项目状态</w:t>
            </w:r>
          </w:p>
          <w:p>
            <w:r>
              <w:rPr>
                <w:rFonts w:hint="eastAsia"/>
              </w:rPr>
              <w:t>+用户名称</w:t>
            </w:r>
          </w:p>
          <w:p>
            <w:r>
              <w:rPr>
                <w:rFonts w:hint="eastAsia"/>
              </w:rPr>
              <w:t>+创建时间</w:t>
            </w:r>
          </w:p>
          <w:p>
            <w:pPr>
              <w:rPr>
                <w:rFonts w:hint="eastAsia"/>
              </w:rPr>
            </w:pPr>
            <w:r>
              <w:rPr>
                <w:rFonts w:hint="eastAsia"/>
              </w:rPr>
              <w:t>+项目进度</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个人信息</w:t>
            </w:r>
          </w:p>
        </w:tc>
        <w:tc>
          <w:tcPr>
            <w:tcW w:w="1659" w:type="dxa"/>
          </w:tcPr>
          <w:p>
            <w:pPr>
              <w:rPr>
                <w:rFonts w:hint="eastAsia"/>
              </w:rPr>
            </w:pPr>
            <w:r>
              <w:rPr>
                <w:rFonts w:hint="eastAsia"/>
              </w:rPr>
              <w:t>该用户的个人信息</w:t>
            </w:r>
          </w:p>
        </w:tc>
        <w:tc>
          <w:tcPr>
            <w:tcW w:w="1659" w:type="dxa"/>
          </w:tcPr>
          <w:p>
            <w:r>
              <w:rPr>
                <w:rFonts w:hint="eastAsia"/>
              </w:rPr>
              <w:t>性别</w:t>
            </w:r>
          </w:p>
          <w:p>
            <w:r>
              <w:rPr>
                <w:rFonts w:hint="eastAsia"/>
              </w:rPr>
              <w:t>+注册时间</w:t>
            </w:r>
          </w:p>
          <w:p>
            <w:r>
              <w:rPr>
                <w:rFonts w:hint="eastAsia"/>
              </w:rPr>
              <w:t>+登陆次数</w:t>
            </w:r>
          </w:p>
          <w:p>
            <w:r>
              <w:rPr>
                <w:rFonts w:hint="eastAsia"/>
              </w:rPr>
              <w:t>+兴趣爱好</w:t>
            </w:r>
          </w:p>
          <w:p>
            <w:r>
              <w:rPr>
                <w:rFonts w:hint="eastAsia"/>
              </w:rPr>
              <w:t>+个人签名</w:t>
            </w:r>
          </w:p>
          <w:p>
            <w:pPr>
              <w:rPr>
                <w:rFonts w:hint="eastAsia"/>
              </w:rPr>
            </w:pPr>
            <w:r>
              <w:rPr>
                <w:rFonts w:hint="eastAsia"/>
              </w:rPr>
              <w:t>+联系方式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联系方式</w:t>
            </w:r>
          </w:p>
        </w:tc>
        <w:tc>
          <w:tcPr>
            <w:tcW w:w="1659" w:type="dxa"/>
          </w:tcPr>
          <w:p>
            <w:pPr>
              <w:rPr>
                <w:rFonts w:hint="eastAsia"/>
              </w:rPr>
            </w:pPr>
            <w:r>
              <w:rPr>
                <w:rFonts w:hint="eastAsia"/>
              </w:rPr>
              <w:t>用户的联系方式</w:t>
            </w:r>
          </w:p>
        </w:tc>
        <w:tc>
          <w:tcPr>
            <w:tcW w:w="1659" w:type="dxa"/>
          </w:tcPr>
          <w:p>
            <w:r>
              <w:t>QQ</w:t>
            </w:r>
          </w:p>
          <w:p>
            <w:r>
              <w:rPr>
                <w:rFonts w:hint="eastAsia"/>
              </w:rPr>
              <w:t>+</w:t>
            </w:r>
            <w:r>
              <w:t>MSN</w:t>
            </w:r>
          </w:p>
          <w:p>
            <w:pPr>
              <w:rPr>
                <w:rFonts w:hint="eastAsia"/>
              </w:rPr>
            </w:pPr>
            <w:r>
              <w:rPr>
                <w:rFonts w:hint="eastAsia"/>
              </w:rPr>
              <w:t>E</w:t>
            </w:r>
            <w:r>
              <w:t>-mail</w:t>
            </w:r>
          </w:p>
          <w:p>
            <w:pPr>
              <w:rPr>
                <w:rFonts w:hint="eastAsia"/>
              </w:rPr>
            </w:pP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我的项目</w:t>
            </w:r>
          </w:p>
        </w:tc>
        <w:tc>
          <w:tcPr>
            <w:tcW w:w="1659" w:type="dxa"/>
          </w:tcPr>
          <w:p>
            <w:pPr>
              <w:rPr>
                <w:rFonts w:hint="eastAsia"/>
              </w:rPr>
            </w:pPr>
            <w:r>
              <w:rPr>
                <w:rFonts w:hint="eastAsia"/>
              </w:rPr>
              <w:t>该用户正在进行的项目概览</w:t>
            </w:r>
          </w:p>
        </w:tc>
        <w:tc>
          <w:tcPr>
            <w:tcW w:w="1659" w:type="dxa"/>
          </w:tcPr>
          <w:p>
            <w:r>
              <w:rPr>
                <w:rFonts w:hint="eastAsia"/>
              </w:rPr>
              <w:t>项目名称</w:t>
            </w:r>
          </w:p>
          <w:p>
            <w:r>
              <w:rPr>
                <w:rFonts w:hint="eastAsia"/>
              </w:rPr>
              <w:t>+父案例名称</w:t>
            </w:r>
          </w:p>
          <w:p>
            <w:r>
              <w:rPr>
                <w:rFonts w:hint="eastAsia"/>
              </w:rPr>
              <w:t>+项目状态</w:t>
            </w:r>
          </w:p>
          <w:p>
            <w:r>
              <w:rPr>
                <w:rFonts w:hint="eastAsia"/>
              </w:rPr>
              <w:t>+正在申请人数</w:t>
            </w:r>
          </w:p>
          <w:p>
            <w:r>
              <w:rPr>
                <w:rFonts w:hint="eastAsia"/>
              </w:rPr>
              <w:t>+现有玩家</w:t>
            </w:r>
          </w:p>
          <w:p>
            <w:r>
              <w:rPr>
                <w:rFonts w:hint="eastAsia"/>
              </w:rPr>
              <w:t>+项目进度</w:t>
            </w:r>
          </w:p>
          <w:p>
            <w:r>
              <w:rPr>
                <w:rFonts w:hint="eastAsia"/>
              </w:rPr>
              <w:t>+角色</w:t>
            </w:r>
          </w:p>
          <w:p>
            <w:pPr>
              <w:rPr>
                <w:rFonts w:hint="eastAsia"/>
              </w:rPr>
            </w:pPr>
            <w:r>
              <w:rPr>
                <w:rFonts w:hint="eastAsia"/>
              </w:rPr>
              <w:t>+项目创建者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修改密码申请</w:t>
            </w:r>
          </w:p>
        </w:tc>
        <w:tc>
          <w:tcPr>
            <w:tcW w:w="1659" w:type="dxa"/>
          </w:tcPr>
          <w:p>
            <w:pPr>
              <w:rPr>
                <w:rFonts w:hint="eastAsia"/>
              </w:rPr>
            </w:pPr>
            <w:r>
              <w:rPr>
                <w:rFonts w:hint="eastAsia"/>
              </w:rPr>
              <w:t>用户申请修改密码</w:t>
            </w:r>
          </w:p>
        </w:tc>
        <w:tc>
          <w:tcPr>
            <w:tcW w:w="1659" w:type="dxa"/>
          </w:tcPr>
          <w:p>
            <w:r>
              <w:rPr>
                <w:rFonts w:hint="eastAsia"/>
              </w:rPr>
              <w:t>账号名称</w:t>
            </w:r>
          </w:p>
          <w:p>
            <w:r>
              <w:rPr>
                <w:rFonts w:hint="eastAsia"/>
              </w:rPr>
              <w:t>+旧密码</w:t>
            </w:r>
          </w:p>
          <w:p>
            <w:r>
              <w:rPr>
                <w:rFonts w:hint="eastAsia"/>
              </w:rPr>
              <w:t>+新密码</w:t>
            </w:r>
          </w:p>
          <w:p>
            <w:pPr>
              <w:rPr>
                <w:rFonts w:hint="eastAsia"/>
              </w:rPr>
            </w:pPr>
            <w:r>
              <w:rPr>
                <w:rFonts w:hint="eastAsia"/>
              </w:rPr>
              <w:t>+确认新密码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收信概览</w:t>
            </w:r>
          </w:p>
        </w:tc>
        <w:tc>
          <w:tcPr>
            <w:tcW w:w="1659" w:type="dxa"/>
          </w:tcPr>
          <w:p>
            <w:pPr>
              <w:rPr>
                <w:rFonts w:hint="eastAsia"/>
              </w:rPr>
            </w:pPr>
            <w:r>
              <w:rPr>
                <w:rFonts w:hint="eastAsia"/>
              </w:rPr>
              <w:t>用户用于接受的邮件</w:t>
            </w:r>
          </w:p>
        </w:tc>
        <w:tc>
          <w:tcPr>
            <w:tcW w:w="1659" w:type="dxa"/>
          </w:tcPr>
          <w:p>
            <w:r>
              <w:rPr>
                <w:rFonts w:hint="eastAsia"/>
              </w:rPr>
              <w:t>类型</w:t>
            </w:r>
          </w:p>
          <w:p>
            <w:r>
              <w:rPr>
                <w:rFonts w:hint="eastAsia"/>
              </w:rPr>
              <w:t>+标题</w:t>
            </w:r>
          </w:p>
          <w:p>
            <w:r>
              <w:rPr>
                <w:rFonts w:hint="eastAsia"/>
              </w:rPr>
              <w:t>+发件人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发信概览</w:t>
            </w:r>
          </w:p>
        </w:tc>
        <w:tc>
          <w:tcPr>
            <w:tcW w:w="1659" w:type="dxa"/>
          </w:tcPr>
          <w:p>
            <w:pPr>
              <w:rPr>
                <w:rFonts w:hint="eastAsia"/>
              </w:rPr>
            </w:pPr>
            <w:r>
              <w:rPr>
                <w:rFonts w:hint="eastAsia"/>
              </w:rPr>
              <w:t>用户用于发送的邮件</w:t>
            </w:r>
          </w:p>
        </w:tc>
        <w:tc>
          <w:tcPr>
            <w:tcW w:w="1659" w:type="dxa"/>
          </w:tcPr>
          <w:p>
            <w:r>
              <w:rPr>
                <w:rFonts w:hint="eastAsia"/>
              </w:rPr>
              <w:t>类型</w:t>
            </w:r>
          </w:p>
          <w:p>
            <w:r>
              <w:rPr>
                <w:rFonts w:hint="eastAsia"/>
              </w:rPr>
              <w:t>+标题</w:t>
            </w:r>
          </w:p>
          <w:p>
            <w:r>
              <w:rPr>
                <w:rFonts w:hint="eastAsia"/>
              </w:rPr>
              <w:t>+收件人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邮件</w:t>
            </w:r>
          </w:p>
        </w:tc>
        <w:tc>
          <w:tcPr>
            <w:tcW w:w="1659" w:type="dxa"/>
          </w:tcPr>
          <w:p>
            <w:pPr>
              <w:rPr>
                <w:rFonts w:hint="eastAsia"/>
              </w:rPr>
            </w:pPr>
            <w:r>
              <w:rPr>
                <w:rFonts w:hint="eastAsia"/>
              </w:rPr>
              <w:t>用户用于发送的邮件申请</w:t>
            </w:r>
          </w:p>
        </w:tc>
        <w:tc>
          <w:tcPr>
            <w:tcW w:w="1659" w:type="dxa"/>
          </w:tcPr>
          <w:p>
            <w:r>
              <w:rPr>
                <w:rFonts w:hint="eastAsia"/>
              </w:rPr>
              <w:t>收件人</w:t>
            </w:r>
          </w:p>
          <w:p>
            <w:r>
              <w:rPr>
                <w:rFonts w:hint="eastAsia"/>
              </w:rPr>
              <w:t>+标题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历史评价</w:t>
            </w:r>
          </w:p>
        </w:tc>
        <w:tc>
          <w:tcPr>
            <w:tcW w:w="1659" w:type="dxa"/>
          </w:tcPr>
          <w:p>
            <w:pPr>
              <w:rPr>
                <w:rFonts w:hint="eastAsia"/>
              </w:rPr>
            </w:pPr>
            <w:r>
              <w:rPr>
                <w:rFonts w:hint="eastAsia"/>
              </w:rPr>
              <w:t>该用户的历史评价</w:t>
            </w:r>
          </w:p>
        </w:tc>
        <w:tc>
          <w:tcPr>
            <w:tcW w:w="1659" w:type="dxa"/>
          </w:tcPr>
          <w:p>
            <w:r>
              <w:rPr>
                <w:rFonts w:hint="eastAsia"/>
              </w:rPr>
              <w:t>参与案例统计图</w:t>
            </w:r>
          </w:p>
          <w:p>
            <w:r>
              <w:rPr>
                <w:rFonts w:hint="eastAsia"/>
              </w:rPr>
              <w:t>+项目编号</w:t>
            </w:r>
          </w:p>
          <w:p>
            <w:r>
              <w:rPr>
                <w:rFonts w:hint="eastAsia"/>
              </w:rPr>
              <w:t>+项目名称</w:t>
            </w:r>
          </w:p>
          <w:p>
            <w:r>
              <w:rPr>
                <w:rFonts w:hint="eastAsia"/>
              </w:rPr>
              <w:t>+项目得分</w:t>
            </w:r>
          </w:p>
          <w:p>
            <w:pPr>
              <w:rPr>
                <w:rFonts w:hint="eastAsia"/>
              </w:rPr>
            </w:pPr>
            <w:r>
              <w:rPr>
                <w:rFonts w:hint="eastAsia"/>
              </w:rPr>
              <w:t>+评价详情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评价详情</w:t>
            </w:r>
          </w:p>
        </w:tc>
        <w:tc>
          <w:tcPr>
            <w:tcW w:w="1659" w:type="dxa"/>
          </w:tcPr>
          <w:p>
            <w:pPr>
              <w:rPr>
                <w:rFonts w:hint="eastAsia"/>
              </w:rPr>
            </w:pPr>
            <w:r>
              <w:rPr>
                <w:rFonts w:hint="eastAsia"/>
              </w:rPr>
              <w:t>该用户的评价详情</w:t>
            </w:r>
          </w:p>
        </w:tc>
        <w:tc>
          <w:tcPr>
            <w:tcW w:w="1659" w:type="dxa"/>
          </w:tcPr>
          <w:p>
            <w:pPr>
              <w:rPr>
                <w:rFonts w:hint="eastAsia"/>
              </w:rPr>
            </w:pPr>
            <w:r>
              <w:rPr>
                <w:rFonts w:hint="eastAsia"/>
              </w:rPr>
              <w:t>学习情况统计图</w:t>
            </w:r>
          </w:p>
        </w:tc>
        <w:tc>
          <w:tcPr>
            <w:tcW w:w="1659" w:type="dxa"/>
          </w:tcPr>
          <w:p/>
        </w:tc>
        <w:tc>
          <w:tcPr>
            <w:tcW w:w="1660" w:type="dxa"/>
          </w:tcPr>
          <w:p/>
        </w:tc>
      </w:tr>
    </w:tbl>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现拥有的案例的概览</w:t>
            </w:r>
          </w:p>
        </w:tc>
        <w:tc>
          <w:tcPr>
            <w:tcW w:w="1659" w:type="dxa"/>
          </w:tcPr>
          <w:p>
            <w:r>
              <w:rPr>
                <w:rFonts w:hint="eastAsia"/>
              </w:rPr>
              <w:t>案例名称</w:t>
            </w:r>
          </w:p>
          <w:p>
            <w:r>
              <w:rPr>
                <w:rFonts w:hint="eastAsia"/>
              </w:rPr>
              <w:t>+已有项目数</w:t>
            </w:r>
          </w:p>
          <w:p>
            <w:r>
              <w:rPr>
                <w:rFonts w:hint="eastAsia"/>
              </w:rPr>
              <w:t>+发布状态</w:t>
            </w:r>
          </w:p>
          <w:p>
            <w:r>
              <w:rPr>
                <w:rFonts w:hint="eastAsia"/>
              </w:rPr>
              <w:t>+开始项目数</w:t>
            </w:r>
          </w:p>
          <w:p>
            <w:r>
              <w:rPr>
                <w:rFonts w:hint="eastAsia"/>
              </w:rPr>
              <w:t>+玩家数</w:t>
            </w:r>
          </w:p>
          <w:p>
            <w:pPr>
              <w:rPr>
                <w:rFonts w:hint="eastAsia"/>
              </w:rPr>
            </w:pPr>
            <w:r>
              <w:rPr>
                <w:rFonts w:hint="eastAsia"/>
              </w:rPr>
              <w:t>+完成项目数</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案例信息</w:t>
            </w:r>
          </w:p>
        </w:tc>
        <w:tc>
          <w:tcPr>
            <w:tcW w:w="1659" w:type="dxa"/>
          </w:tcPr>
          <w:p>
            <w:pPr>
              <w:rPr>
                <w:rFonts w:hint="eastAsia"/>
              </w:rPr>
            </w:pPr>
            <w:r>
              <w:rPr>
                <w:rFonts w:hint="eastAsia"/>
              </w:rPr>
              <w:t>案例信息</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案例角色</w:t>
            </w:r>
          </w:p>
        </w:tc>
        <w:tc>
          <w:tcPr>
            <w:tcW w:w="1659" w:type="dxa"/>
          </w:tcPr>
          <w:p>
            <w:pPr>
              <w:rPr>
                <w:rFonts w:hint="eastAsia"/>
              </w:rPr>
            </w:pPr>
            <w:r>
              <w:rPr>
                <w:rFonts w:hint="eastAsia"/>
              </w:rPr>
              <w:t>案例角色</w:t>
            </w:r>
          </w:p>
        </w:tc>
        <w:tc>
          <w:tcPr>
            <w:tcW w:w="1659" w:type="dxa"/>
          </w:tcPr>
          <w:p>
            <w:r>
              <w:rPr>
                <w:rFonts w:hint="eastAsia"/>
              </w:rPr>
              <w:t>角色名</w:t>
            </w:r>
          </w:p>
          <w:p>
            <w:pPr>
              <w:rPr>
                <w:rFonts w:hint="eastAsia"/>
              </w:rPr>
            </w:pPr>
            <w:r>
              <w:rPr>
                <w:rFonts w:hint="eastAsia"/>
              </w:rPr>
              <w:t>+角色类型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任务名</w:t>
            </w:r>
          </w:p>
          <w:p>
            <w:r>
              <w:rPr>
                <w:rFonts w:hint="eastAsia"/>
              </w:rPr>
              <w:t>+任务描述</w:t>
            </w:r>
          </w:p>
          <w:p>
            <w:r>
              <w:rPr>
                <w:rFonts w:hint="eastAsia"/>
              </w:rPr>
              <w:t>+里程碑</w:t>
            </w:r>
          </w:p>
          <w:p>
            <w:r>
              <w:rPr>
                <w:rFonts w:hint="eastAsia"/>
              </w:rPr>
              <w:t>+预期工期</w:t>
            </w:r>
          </w:p>
          <w:p>
            <w:r>
              <w:rPr>
                <w:rFonts w:hint="eastAsia"/>
              </w:rPr>
              <w:t>+前置任务</w:t>
            </w:r>
          </w:p>
          <w:p>
            <w:r>
              <w:rPr>
                <w:rFonts w:hint="eastAsia"/>
              </w:rPr>
              <w:t>+</w:t>
            </w:r>
            <w:r>
              <w:t>WBS</w:t>
            </w:r>
          </w:p>
          <w:p>
            <w:pPr>
              <w:rPr>
                <w:rFonts w:hint="eastAsia"/>
              </w:rPr>
            </w:pPr>
            <w:r>
              <w:rPr>
                <w:rFonts w:hint="eastAsia"/>
              </w:rPr>
              <w:t>+负责人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案例模拟</w:t>
            </w:r>
          </w:p>
        </w:tc>
        <w:tc>
          <w:tcPr>
            <w:tcW w:w="1659" w:type="dxa"/>
          </w:tcPr>
          <w:p>
            <w:pPr>
              <w:rPr>
                <w:rFonts w:hint="eastAsia"/>
              </w:rPr>
            </w:pPr>
            <w:r>
              <w:rPr>
                <w:rFonts w:hint="eastAsia"/>
              </w:rPr>
              <w:t>案例模拟</w:t>
            </w:r>
          </w:p>
        </w:tc>
        <w:tc>
          <w:tcPr>
            <w:tcW w:w="1659" w:type="dxa"/>
          </w:tcPr>
          <w:p>
            <w:r>
              <w:rPr>
                <w:rFonts w:hint="eastAsia"/>
              </w:rPr>
              <w:t>项目名称</w:t>
            </w:r>
          </w:p>
          <w:p>
            <w:r>
              <w:rPr>
                <w:rFonts w:hint="eastAsia"/>
              </w:rPr>
              <w:t>+项目状态</w:t>
            </w:r>
          </w:p>
          <w:p>
            <w:r>
              <w:rPr>
                <w:rFonts w:hint="eastAsia"/>
              </w:rPr>
              <w:t>+创建时间</w:t>
            </w:r>
          </w:p>
          <w:p>
            <w:pPr>
              <w:rPr>
                <w:rFonts w:hint="eastAsia"/>
              </w:rPr>
            </w:pPr>
            <w:r>
              <w:rPr>
                <w:rFonts w:hint="eastAsia"/>
              </w:rPr>
              <w:t>+项目进度</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案例版本</w:t>
            </w:r>
          </w:p>
        </w:tc>
        <w:tc>
          <w:tcPr>
            <w:tcW w:w="1659" w:type="dxa"/>
          </w:tcPr>
          <w:p>
            <w:pPr>
              <w:rPr>
                <w:rFonts w:hint="eastAsia"/>
              </w:rPr>
            </w:pPr>
            <w:r>
              <w:rPr>
                <w:rFonts w:hint="eastAsia"/>
              </w:rPr>
              <w:t>案例版本</w:t>
            </w:r>
          </w:p>
        </w:tc>
        <w:tc>
          <w:tcPr>
            <w:tcW w:w="1659" w:type="dxa"/>
          </w:tcPr>
          <w:p>
            <w:r>
              <w:rPr>
                <w:rFonts w:hint="eastAsia"/>
              </w:rPr>
              <w:t>版本号</w:t>
            </w:r>
          </w:p>
          <w:p>
            <w:r>
              <w:rPr>
                <w:rFonts w:hint="eastAsia"/>
              </w:rPr>
              <w:t>+版本状态</w:t>
            </w:r>
          </w:p>
          <w:p>
            <w:pPr>
              <w:rPr>
                <w:rFonts w:hint="eastAsia"/>
              </w:rPr>
            </w:pPr>
            <w:r>
              <w:rPr>
                <w:rFonts w:hint="eastAsia"/>
              </w:rPr>
              <w:t>+发布时间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案例新建申请</w:t>
            </w:r>
          </w:p>
        </w:tc>
        <w:tc>
          <w:tcPr>
            <w:tcW w:w="1659" w:type="dxa"/>
          </w:tcPr>
          <w:p>
            <w:pPr>
              <w:rPr>
                <w:rFonts w:hint="eastAsia"/>
              </w:rPr>
            </w:pPr>
            <w:r>
              <w:rPr>
                <w:rFonts w:hint="eastAsia"/>
              </w:rPr>
              <w:t>案例新建申请</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实例概览</w:t>
            </w:r>
          </w:p>
        </w:tc>
        <w:tc>
          <w:tcPr>
            <w:tcW w:w="1659" w:type="dxa"/>
          </w:tcPr>
          <w:p>
            <w:pPr>
              <w:rPr>
                <w:rFonts w:hint="eastAsia"/>
              </w:rPr>
            </w:pPr>
            <w:r>
              <w:rPr>
                <w:rFonts w:hint="eastAsia"/>
              </w:rPr>
              <w:t>实例概览</w:t>
            </w:r>
          </w:p>
        </w:tc>
        <w:tc>
          <w:tcPr>
            <w:tcW w:w="1659" w:type="dxa"/>
          </w:tcPr>
          <w:p>
            <w:pPr>
              <w:rPr>
                <w:rFonts w:hint="eastAsia"/>
              </w:rPr>
            </w:pPr>
            <w:r>
              <w:rPr>
                <w:rFonts w:hint="eastAsia"/>
              </w:rPr>
              <w:t>父案例名</w:t>
            </w:r>
          </w:p>
          <w:p>
            <w:r>
              <w:rPr>
                <w:rFonts w:hint="eastAsia"/>
              </w:rPr>
              <w:t>+项目名称</w:t>
            </w:r>
          </w:p>
          <w:p>
            <w:r>
              <w:rPr>
                <w:rFonts w:hint="eastAsia"/>
              </w:rPr>
              <w:t>+创建时间</w:t>
            </w:r>
          </w:p>
          <w:p>
            <w:r>
              <w:rPr>
                <w:rFonts w:hint="eastAsia"/>
              </w:rPr>
              <w:t>+项目进度</w:t>
            </w:r>
          </w:p>
          <w:p>
            <w:pPr>
              <w:rPr>
                <w:rFonts w:hint="eastAsia"/>
              </w:rPr>
            </w:pPr>
            <w:r>
              <w:rPr>
                <w:rFonts w:hint="eastAsia"/>
              </w:rPr>
              <w:t>+项目状态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案例申请概览</w:t>
            </w:r>
          </w:p>
        </w:tc>
        <w:tc>
          <w:tcPr>
            <w:tcW w:w="1659" w:type="dxa"/>
          </w:tcPr>
          <w:p>
            <w:pPr>
              <w:rPr>
                <w:rFonts w:hint="eastAsia"/>
              </w:rPr>
            </w:pPr>
            <w:r>
              <w:rPr>
                <w:rFonts w:hint="eastAsia"/>
              </w:rPr>
              <w:t>案例申请概览</w:t>
            </w:r>
          </w:p>
        </w:tc>
        <w:tc>
          <w:tcPr>
            <w:tcW w:w="1659" w:type="dxa"/>
          </w:tcPr>
          <w:p>
            <w:r>
              <w:rPr>
                <w:rFonts w:hint="eastAsia"/>
              </w:rPr>
              <w:t>案例名称</w:t>
            </w:r>
          </w:p>
          <w:p>
            <w:r>
              <w:rPr>
                <w:rFonts w:hint="eastAsia"/>
              </w:rPr>
              <w:t>+版本号</w:t>
            </w:r>
          </w:p>
          <w:p>
            <w:r>
              <w:rPr>
                <w:rFonts w:hint="eastAsia"/>
              </w:rPr>
              <w:t>+状态</w:t>
            </w:r>
          </w:p>
          <w:p>
            <w:pPr>
              <w:rPr>
                <w:rFonts w:hint="eastAsia"/>
              </w:rPr>
            </w:pPr>
            <w:r>
              <w:rPr>
                <w:rFonts w:hint="eastAsia"/>
              </w:rPr>
              <w:t>+申请时间</w:t>
            </w:r>
          </w:p>
        </w:tc>
        <w:tc>
          <w:tcPr>
            <w:tcW w:w="1659" w:type="dxa"/>
          </w:tcPr>
          <w:p>
            <w:pPr>
              <w:rPr>
                <w:rFonts w:hint="eastAsia"/>
              </w:rPr>
            </w:pPr>
          </w:p>
        </w:tc>
        <w:tc>
          <w:tcPr>
            <w:tcW w:w="1660" w:type="dxa"/>
          </w:tcPr>
          <w:p>
            <w:pPr>
              <w:rPr>
                <w:rFonts w:hint="eastAsia"/>
              </w:rPr>
            </w:pPr>
          </w:p>
        </w:tc>
      </w:tr>
    </w:tbl>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用户概览</w:t>
            </w:r>
          </w:p>
        </w:tc>
        <w:tc>
          <w:tcPr>
            <w:tcW w:w="1659" w:type="dxa"/>
          </w:tcPr>
          <w:p>
            <w:pPr>
              <w:rPr>
                <w:rFonts w:hint="eastAsia"/>
              </w:rPr>
            </w:pPr>
            <w:r>
              <w:rPr>
                <w:rFonts w:hint="eastAsia"/>
              </w:rPr>
              <w:t>用户概览</w:t>
            </w:r>
          </w:p>
        </w:tc>
        <w:tc>
          <w:tcPr>
            <w:tcW w:w="1659" w:type="dxa"/>
          </w:tcPr>
          <w:p>
            <w:r>
              <w:rPr>
                <w:rFonts w:hint="eastAsia"/>
              </w:rPr>
              <w:t>用户类别</w:t>
            </w:r>
          </w:p>
          <w:p>
            <w:pPr>
              <w:rPr>
                <w:rFonts w:hint="eastAsia"/>
              </w:rPr>
            </w:pPr>
            <w:r>
              <w:rPr>
                <w:rFonts w:hint="eastAsia"/>
              </w:rPr>
              <w:t>+用户数量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案例类别</w:t>
            </w:r>
          </w:p>
          <w:p>
            <w:pPr>
              <w:rPr>
                <w:rFonts w:hint="eastAsia"/>
              </w:rPr>
            </w:pPr>
            <w:r>
              <w:rPr>
                <w:rFonts w:hint="eastAsia"/>
              </w:rPr>
              <w:t>+案例数量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项目概览</w:t>
            </w:r>
          </w:p>
        </w:tc>
        <w:tc>
          <w:tcPr>
            <w:tcW w:w="1659" w:type="dxa"/>
          </w:tcPr>
          <w:p>
            <w:pPr>
              <w:rPr>
                <w:rFonts w:hint="eastAsia"/>
              </w:rPr>
            </w:pPr>
            <w:r>
              <w:rPr>
                <w:rFonts w:hint="eastAsia"/>
              </w:rPr>
              <w:t>项目概览</w:t>
            </w:r>
          </w:p>
        </w:tc>
        <w:tc>
          <w:tcPr>
            <w:tcW w:w="1659" w:type="dxa"/>
          </w:tcPr>
          <w:p>
            <w:r>
              <w:rPr>
                <w:rFonts w:hint="eastAsia"/>
              </w:rPr>
              <w:t>项目类别</w:t>
            </w:r>
          </w:p>
          <w:p>
            <w:pPr>
              <w:rPr>
                <w:rFonts w:hint="eastAsia"/>
              </w:rPr>
            </w:pPr>
            <w:r>
              <w:rPr>
                <w:rFonts w:hint="eastAsia"/>
              </w:rPr>
              <w:t>+项目数量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用户总数</w:t>
            </w:r>
          </w:p>
        </w:tc>
        <w:tc>
          <w:tcPr>
            <w:tcW w:w="1659" w:type="dxa"/>
          </w:tcPr>
          <w:p>
            <w:pPr>
              <w:rPr>
                <w:rFonts w:hint="eastAsia"/>
              </w:rPr>
            </w:pPr>
            <w:r>
              <w:rPr>
                <w:rFonts w:hint="eastAsia"/>
              </w:rPr>
              <w:t>用户总数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案例总数</w:t>
            </w:r>
          </w:p>
        </w:tc>
        <w:tc>
          <w:tcPr>
            <w:tcW w:w="1659" w:type="dxa"/>
          </w:tcPr>
          <w:p>
            <w:pPr>
              <w:rPr>
                <w:rFonts w:hint="eastAsia"/>
              </w:rPr>
            </w:pPr>
            <w:r>
              <w:rPr>
                <w:rFonts w:hint="eastAsia"/>
              </w:rPr>
              <w:t>案例总数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项目总数</w:t>
            </w:r>
          </w:p>
        </w:tc>
        <w:tc>
          <w:tcPr>
            <w:tcW w:w="1659" w:type="dxa"/>
          </w:tcPr>
          <w:p>
            <w:pPr>
              <w:rPr>
                <w:rFonts w:hint="eastAsia"/>
              </w:rPr>
            </w:pPr>
            <w:r>
              <w:rPr>
                <w:rFonts w:hint="eastAsia"/>
              </w:rPr>
              <w:t>项目总数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案例查询申请</w:t>
            </w:r>
          </w:p>
        </w:tc>
        <w:tc>
          <w:tcPr>
            <w:tcW w:w="1659" w:type="dxa"/>
          </w:tcPr>
          <w:p>
            <w:r>
              <w:rPr>
                <w:rFonts w:hint="eastAsia"/>
              </w:rPr>
              <w:t>案例类型</w:t>
            </w:r>
          </w:p>
          <w:p>
            <w:r>
              <w:rPr>
                <w:rFonts w:hint="eastAsia"/>
              </w:rPr>
              <w:t>+状态</w:t>
            </w:r>
          </w:p>
          <w:p>
            <w:r>
              <w:rPr>
                <w:rFonts w:hint="eastAsia"/>
              </w:rPr>
              <w:t>+上传开始日期</w:t>
            </w:r>
          </w:p>
          <w:p>
            <w:pPr>
              <w:rPr>
                <w:rFonts w:hint="eastAsia"/>
              </w:rPr>
            </w:pPr>
            <w:r>
              <w:rPr>
                <w:rFonts w:hint="eastAsia"/>
              </w:rPr>
              <w:t>+上传截止日期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w:t>
            </w:r>
          </w:p>
        </w:tc>
        <w:tc>
          <w:tcPr>
            <w:tcW w:w="1659" w:type="dxa"/>
          </w:tcPr>
          <w:p>
            <w:pPr>
              <w:rPr>
                <w:rFonts w:hint="eastAsia"/>
              </w:rPr>
            </w:pPr>
            <w:r>
              <w:rPr>
                <w:rFonts w:hint="eastAsia"/>
              </w:rPr>
              <w:t>案例</w:t>
            </w:r>
          </w:p>
        </w:tc>
        <w:tc>
          <w:tcPr>
            <w:tcW w:w="1659" w:type="dxa"/>
          </w:tcPr>
          <w:p>
            <w:r>
              <w:rPr>
                <w:rFonts w:hint="eastAsia"/>
              </w:rPr>
              <w:t>案例名称</w:t>
            </w:r>
          </w:p>
          <w:p>
            <w:r>
              <w:rPr>
                <w:rFonts w:hint="eastAsia"/>
              </w:rPr>
              <w:t>+用户名称</w:t>
            </w:r>
          </w:p>
          <w:p>
            <w:r>
              <w:rPr>
                <w:rFonts w:hint="eastAsia"/>
              </w:rPr>
              <w:t>+状态</w:t>
            </w:r>
          </w:p>
          <w:p>
            <w:r>
              <w:rPr>
                <w:rFonts w:hint="eastAsia"/>
              </w:rPr>
              <w:t>+案例类型</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w:t>
            </w:r>
          </w:p>
        </w:tc>
        <w:tc>
          <w:tcPr>
            <w:tcW w:w="1659" w:type="dxa"/>
          </w:tcPr>
          <w:p>
            <w:pPr>
              <w:rPr>
                <w:rFonts w:hint="eastAsia"/>
              </w:rPr>
            </w:pPr>
            <w:r>
              <w:rPr>
                <w:rFonts w:hint="eastAsia"/>
              </w:rPr>
              <w:t>项目</w:t>
            </w:r>
          </w:p>
        </w:tc>
        <w:tc>
          <w:tcPr>
            <w:tcW w:w="1659" w:type="dxa"/>
          </w:tcPr>
          <w:p>
            <w:r>
              <w:rPr>
                <w:rFonts w:hint="eastAsia"/>
              </w:rPr>
              <w:t>项目名称</w:t>
            </w:r>
          </w:p>
          <w:p>
            <w:r>
              <w:rPr>
                <w:rFonts w:hint="eastAsia"/>
              </w:rPr>
              <w:t>+用户名称</w:t>
            </w:r>
          </w:p>
          <w:p>
            <w:r>
              <w:rPr>
                <w:rFonts w:hint="eastAsia"/>
              </w:rPr>
              <w:t>+状态</w:t>
            </w:r>
          </w:p>
          <w:p>
            <w:r>
              <w:rPr>
                <w:rFonts w:hint="eastAsia"/>
              </w:rPr>
              <w:t>+案例名称</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w:t>
            </w:r>
          </w:p>
        </w:tc>
        <w:tc>
          <w:tcPr>
            <w:tcW w:w="1659" w:type="dxa"/>
          </w:tcPr>
          <w:p>
            <w:pPr>
              <w:rPr>
                <w:rFonts w:hint="eastAsia"/>
              </w:rPr>
            </w:pPr>
            <w:r>
              <w:rPr>
                <w:rFonts w:hint="eastAsia"/>
              </w:rPr>
              <w:t>帖子</w:t>
            </w:r>
          </w:p>
        </w:tc>
        <w:tc>
          <w:tcPr>
            <w:tcW w:w="1659" w:type="dxa"/>
          </w:tcPr>
          <w:p>
            <w:r>
              <w:rPr>
                <w:rFonts w:hint="eastAsia"/>
              </w:rPr>
              <w:t>标题</w:t>
            </w:r>
          </w:p>
          <w:p>
            <w:r>
              <w:rPr>
                <w:rFonts w:hint="eastAsia"/>
              </w:rPr>
              <w:t>+发件人</w:t>
            </w:r>
          </w:p>
          <w:p>
            <w:r>
              <w:rPr>
                <w:rFonts w:hint="eastAsia"/>
              </w:rPr>
              <w:t>+收件人</w:t>
            </w:r>
          </w:p>
          <w:p>
            <w:r>
              <w:rPr>
                <w:rFonts w:hint="eastAsia"/>
              </w:rPr>
              <w:t>+发信时间</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逻辑角色</w:t>
            </w:r>
          </w:p>
        </w:tc>
        <w:tc>
          <w:tcPr>
            <w:tcW w:w="1659" w:type="dxa"/>
          </w:tcPr>
          <w:p>
            <w:pPr>
              <w:rPr>
                <w:rFonts w:hint="eastAsia"/>
              </w:rPr>
            </w:pPr>
            <w:r>
              <w:rPr>
                <w:rFonts w:hint="eastAsia"/>
              </w:rPr>
              <w:t>逻辑角色</w:t>
            </w:r>
          </w:p>
        </w:tc>
        <w:tc>
          <w:tcPr>
            <w:tcW w:w="1659" w:type="dxa"/>
          </w:tcPr>
          <w:p>
            <w:r>
              <w:rPr>
                <w:rFonts w:hint="eastAsia"/>
              </w:rPr>
              <w:t>案例角色</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任务编号</w:t>
            </w:r>
          </w:p>
          <w:p>
            <w:r>
              <w:rPr>
                <w:rFonts w:hint="eastAsia"/>
              </w:rPr>
              <w:t>+任务名称</w:t>
            </w:r>
          </w:p>
          <w:p>
            <w:r>
              <w:rPr>
                <w:rFonts w:hint="eastAsia"/>
              </w:rPr>
              <w:t>+开始时间</w:t>
            </w:r>
          </w:p>
          <w:p>
            <w:r>
              <w:rPr>
                <w:rFonts w:hint="eastAsia"/>
              </w:rPr>
              <w:t>+结束时间</w:t>
            </w:r>
          </w:p>
          <w:p>
            <w:r>
              <w:rPr>
                <w:rFonts w:hint="eastAsia"/>
              </w:rPr>
              <w:t>+预计时间</w:t>
            </w:r>
          </w:p>
          <w:p>
            <w:r>
              <w:rPr>
                <w:rFonts w:hint="eastAsia"/>
              </w:rPr>
              <w:t>+前置任务</w:t>
            </w:r>
          </w:p>
          <w:p>
            <w:pPr>
              <w:rPr>
                <w:rFonts w:hint="eastAsia"/>
              </w:rPr>
            </w:pPr>
            <w:r>
              <w:rPr>
                <w:rFonts w:hint="eastAsia"/>
              </w:rPr>
              <w:t>+案例角色</w:t>
            </w:r>
          </w:p>
          <w:p>
            <w:pPr>
              <w:rPr>
                <w:rFonts w:hint="eastAsia"/>
              </w:rPr>
            </w:pPr>
            <w:r>
              <w:rPr>
                <w:rFonts w:hint="eastAsia"/>
              </w:rPr>
              <w:t>+里程碑</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项目基本信息</w:t>
            </w:r>
          </w:p>
        </w:tc>
        <w:tc>
          <w:tcPr>
            <w:tcW w:w="1659" w:type="dxa"/>
          </w:tcPr>
          <w:p>
            <w:pPr>
              <w:rPr>
                <w:rFonts w:hint="eastAsia"/>
              </w:rPr>
            </w:pPr>
            <w:r>
              <w:rPr>
                <w:rFonts w:hint="eastAsia"/>
              </w:rPr>
              <w:t>项目基本信息</w:t>
            </w:r>
          </w:p>
        </w:tc>
        <w:tc>
          <w:tcPr>
            <w:tcW w:w="1659" w:type="dxa"/>
          </w:tcPr>
          <w:p>
            <w:r>
              <w:rPr>
                <w:rFonts w:hint="eastAsia"/>
              </w:rPr>
              <w:t>项目名称</w:t>
            </w:r>
          </w:p>
          <w:p>
            <w:r>
              <w:rPr>
                <w:rFonts w:hint="eastAsia"/>
              </w:rPr>
              <w:t>+创建时间</w:t>
            </w:r>
          </w:p>
          <w:p>
            <w:r>
              <w:rPr>
                <w:rFonts w:hint="eastAsia"/>
              </w:rPr>
              <w:t>+用户名称</w:t>
            </w:r>
          </w:p>
          <w:p>
            <w:r>
              <w:rPr>
                <w:rFonts w:hint="eastAsia"/>
              </w:rPr>
              <w:t>+文档数</w:t>
            </w:r>
          </w:p>
          <w:p>
            <w:r>
              <w:rPr>
                <w:rFonts w:hint="eastAsia"/>
              </w:rPr>
              <w:t>+参与数</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项目消息</w:t>
            </w:r>
          </w:p>
        </w:tc>
        <w:tc>
          <w:tcPr>
            <w:tcW w:w="1659" w:type="dxa"/>
          </w:tcPr>
          <w:p>
            <w:pPr>
              <w:rPr>
                <w:rFonts w:hint="eastAsia"/>
              </w:rPr>
            </w:pPr>
            <w:r>
              <w:rPr>
                <w:rFonts w:hint="eastAsia"/>
              </w:rPr>
              <w:t>项目消息</w:t>
            </w:r>
          </w:p>
        </w:tc>
        <w:tc>
          <w:tcPr>
            <w:tcW w:w="1659" w:type="dxa"/>
          </w:tcPr>
          <w:p>
            <w:r>
              <w:rPr>
                <w:rFonts w:hint="eastAsia"/>
              </w:rPr>
              <w:t>最新消息</w:t>
            </w:r>
          </w:p>
          <w:p>
            <w:r>
              <w:rPr>
                <w:rFonts w:hint="eastAsia"/>
              </w:rPr>
              <w:t>+发送时间</w:t>
            </w:r>
          </w:p>
          <w:p>
            <w:pPr>
              <w:rPr>
                <w:rFonts w:hint="eastAsia"/>
              </w:rPr>
            </w:pPr>
            <w:r>
              <w:rPr>
                <w:rFonts w:hint="eastAsia"/>
              </w:rPr>
              <w:t>+发送人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组员信息</w:t>
            </w:r>
          </w:p>
        </w:tc>
        <w:tc>
          <w:tcPr>
            <w:tcW w:w="1659" w:type="dxa"/>
          </w:tcPr>
          <w:p>
            <w:pPr>
              <w:rPr>
                <w:rFonts w:hint="eastAsia"/>
              </w:rPr>
            </w:pPr>
            <w:r>
              <w:rPr>
                <w:rFonts w:hint="eastAsia"/>
              </w:rPr>
              <w:t>组员信息</w:t>
            </w:r>
          </w:p>
        </w:tc>
        <w:tc>
          <w:tcPr>
            <w:tcW w:w="1659" w:type="dxa"/>
          </w:tcPr>
          <w:p>
            <w:r>
              <w:rPr>
                <w:rFonts w:hint="eastAsia"/>
              </w:rPr>
              <w:t>队员信息</w:t>
            </w:r>
          </w:p>
          <w:p>
            <w:r>
              <w:rPr>
                <w:rFonts w:hint="eastAsia"/>
              </w:rPr>
              <w:t>+职责</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w:t>
            </w:r>
          </w:p>
        </w:tc>
        <w:tc>
          <w:tcPr>
            <w:tcW w:w="1659" w:type="dxa"/>
          </w:tcPr>
          <w:p>
            <w:pPr>
              <w:rPr>
                <w:rFonts w:hint="eastAsia"/>
              </w:rPr>
            </w:pPr>
            <w:r>
              <w:rPr>
                <w:rFonts w:hint="eastAsia"/>
              </w:rPr>
              <w:t>用户信息</w:t>
            </w:r>
          </w:p>
        </w:tc>
        <w:tc>
          <w:tcPr>
            <w:tcW w:w="1659" w:type="dxa"/>
          </w:tcPr>
          <w:p>
            <w:r>
              <w:rPr>
                <w:rFonts w:hint="eastAsia"/>
              </w:rPr>
              <w:t>用户编号</w:t>
            </w:r>
          </w:p>
          <w:p>
            <w:r>
              <w:rPr>
                <w:rFonts w:hint="eastAsia"/>
              </w:rPr>
              <w:t>+用户名称</w:t>
            </w:r>
          </w:p>
          <w:p>
            <w:r>
              <w:rPr>
                <w:rFonts w:hint="eastAsia"/>
              </w:rPr>
              <w:t>+用户邮箱</w:t>
            </w:r>
          </w:p>
          <w:p>
            <w:r>
              <w:rPr>
                <w:rFonts w:hint="eastAsia"/>
              </w:rPr>
              <w:t>+注册时间</w:t>
            </w:r>
          </w:p>
          <w:p>
            <w:r>
              <w:rPr>
                <w:rFonts w:hint="eastAsia"/>
              </w:rPr>
              <w:t>+用户类型</w:t>
            </w:r>
          </w:p>
          <w:p>
            <w:pPr>
              <w:rPr>
                <w:rFonts w:hint="eastAsia"/>
              </w:rPr>
            </w:pPr>
            <w:r>
              <w:rPr>
                <w:rFonts w:hint="eastAsia"/>
              </w:rPr>
              <w:t>+用户状态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bookmarkStart w:id="806" w:name="_Hlk533253192"/>
            <w:r>
              <w:rPr>
                <w:rFonts w:hint="eastAsia"/>
              </w:rPr>
              <w:t>用户查询查询申请</w:t>
            </w:r>
          </w:p>
        </w:tc>
        <w:tc>
          <w:tcPr>
            <w:tcW w:w="1659" w:type="dxa"/>
          </w:tcPr>
          <w:p>
            <w:pPr>
              <w:rPr>
                <w:rFonts w:hint="eastAsia"/>
              </w:rPr>
            </w:pPr>
            <w:r>
              <w:rPr>
                <w:rFonts w:hint="eastAsia"/>
              </w:rPr>
              <w:t>用户查询申请</w:t>
            </w:r>
          </w:p>
        </w:tc>
        <w:tc>
          <w:tcPr>
            <w:tcW w:w="1659" w:type="dxa"/>
          </w:tcPr>
          <w:p>
            <w:r>
              <w:rPr>
                <w:rFonts w:hint="eastAsia"/>
              </w:rPr>
              <w:t>用户类型</w:t>
            </w:r>
          </w:p>
          <w:p>
            <w:r>
              <w:rPr>
                <w:rFonts w:hint="eastAsia"/>
              </w:rPr>
              <w:t>+状态</w:t>
            </w:r>
          </w:p>
          <w:p>
            <w:r>
              <w:rPr>
                <w:rFonts w:hint="eastAsia"/>
              </w:rPr>
              <w:t>+查询申请</w:t>
            </w:r>
            <w:r>
              <w:t xml:space="preserve"> </w:t>
            </w:r>
          </w:p>
          <w:p>
            <w:pPr>
              <w:rPr>
                <w:rFonts w:hint="eastAsia"/>
              </w:rPr>
            </w:pPr>
          </w:p>
        </w:tc>
        <w:tc>
          <w:tcPr>
            <w:tcW w:w="1659" w:type="dxa"/>
          </w:tcPr>
          <w:p>
            <w:pPr>
              <w:rPr>
                <w:rFonts w:hint="eastAsia"/>
              </w:rPr>
            </w:pPr>
          </w:p>
        </w:tc>
        <w:tc>
          <w:tcPr>
            <w:tcW w:w="1660" w:type="dxa"/>
          </w:tcPr>
          <w:p>
            <w:pPr>
              <w:rPr>
                <w:rFonts w:hint="eastAsia"/>
              </w:rPr>
            </w:pPr>
          </w:p>
        </w:tc>
      </w:tr>
      <w:bookmarkEnd w:id="80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新增用户申请</w:t>
            </w:r>
          </w:p>
        </w:tc>
        <w:tc>
          <w:tcPr>
            <w:tcW w:w="1659" w:type="dxa"/>
          </w:tcPr>
          <w:p>
            <w:pPr>
              <w:rPr>
                <w:rFonts w:hint="eastAsia"/>
              </w:rPr>
            </w:pPr>
            <w:r>
              <w:rPr>
                <w:rFonts w:hint="eastAsia"/>
              </w:rPr>
              <w:t>新增用户申请</w:t>
            </w:r>
          </w:p>
        </w:tc>
        <w:tc>
          <w:tcPr>
            <w:tcW w:w="1659" w:type="dxa"/>
          </w:tcPr>
          <w:p>
            <w:r>
              <w:rPr>
                <w:rFonts w:hint="eastAsia"/>
              </w:rPr>
              <w:t>用户注册</w:t>
            </w:r>
          </w:p>
          <w:p>
            <w:pPr>
              <w:rPr>
                <w:rFonts w:hint="eastAsia"/>
              </w:rPr>
            </w:pPr>
            <w:r>
              <w:rPr>
                <w:rFonts w:hint="eastAsia"/>
              </w:rPr>
              <w:t>+用户类别</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用户信息修改申请</w:t>
            </w:r>
          </w:p>
        </w:tc>
        <w:tc>
          <w:tcPr>
            <w:tcW w:w="1659" w:type="dxa"/>
          </w:tcPr>
          <w:p>
            <w:pPr>
              <w:rPr>
                <w:rFonts w:hint="eastAsia"/>
              </w:rPr>
            </w:pPr>
            <w:r>
              <w:rPr>
                <w:rFonts w:hint="eastAsia"/>
              </w:rPr>
              <w:t>用户信息修改申请</w:t>
            </w:r>
          </w:p>
        </w:tc>
        <w:tc>
          <w:tcPr>
            <w:tcW w:w="1659" w:type="dxa"/>
          </w:tcPr>
          <w:p>
            <w:r>
              <w:rPr>
                <w:rFonts w:hint="eastAsia"/>
              </w:rPr>
              <w:t>用户名称</w:t>
            </w:r>
          </w:p>
          <w:p>
            <w:r>
              <w:rPr>
                <w:rFonts w:hint="eastAsia"/>
              </w:rPr>
              <w:t>+用户密码</w:t>
            </w:r>
          </w:p>
          <w:p>
            <w:r>
              <w:rPr>
                <w:rFonts w:hint="eastAsia"/>
              </w:rPr>
              <w:t>+邮箱</w:t>
            </w:r>
          </w:p>
          <w:p>
            <w:r>
              <w:rPr>
                <w:rFonts w:hint="eastAsia"/>
              </w:rPr>
              <w:t>+用户类别</w:t>
            </w:r>
          </w:p>
          <w:p>
            <w:r>
              <w:rPr>
                <w:rFonts w:hint="eastAsia"/>
              </w:rPr>
              <w:t>+真实姓名</w:t>
            </w:r>
          </w:p>
          <w:p>
            <w:r>
              <w:rPr>
                <w:rFonts w:hint="eastAsia"/>
              </w:rPr>
              <w:t>+身份证</w:t>
            </w:r>
          </w:p>
          <w:p>
            <w:r>
              <w:rPr>
                <w:rFonts w:hint="eastAsia"/>
              </w:rPr>
              <w:t>+状态</w:t>
            </w:r>
          </w:p>
          <w:p>
            <w:r>
              <w:rPr>
                <w:rFonts w:hint="eastAsia"/>
              </w:rPr>
              <w:t>+冻结时间</w:t>
            </w:r>
          </w:p>
          <w:p>
            <w:pPr>
              <w:rPr>
                <w:rFonts w:hint="eastAsia"/>
              </w:rPr>
            </w:pPr>
            <w:r>
              <w:rPr>
                <w:rFonts w:hint="eastAsia"/>
              </w:rPr>
              <w:t>+冻结理由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地址申请</w:t>
            </w:r>
          </w:p>
        </w:tc>
        <w:tc>
          <w:tcPr>
            <w:tcW w:w="1659" w:type="dxa"/>
          </w:tcPr>
          <w:p>
            <w:pPr>
              <w:rPr>
                <w:rFonts w:hint="eastAsia"/>
              </w:rPr>
            </w:pPr>
            <w:r>
              <w:rPr>
                <w:rFonts w:hint="eastAsia"/>
              </w:rPr>
              <w:t>封禁I</w:t>
            </w:r>
            <w:r>
              <w:t>P</w:t>
            </w:r>
            <w:r>
              <w:rPr>
                <w:rFonts w:hint="eastAsia"/>
              </w:rPr>
              <w:t>地址申请</w:t>
            </w:r>
          </w:p>
        </w:tc>
        <w:tc>
          <w:tcPr>
            <w:tcW w:w="1659" w:type="dxa"/>
          </w:tcPr>
          <w:p>
            <w:r>
              <w:rPr>
                <w:rFonts w:hint="eastAsia"/>
              </w:rPr>
              <w:t>I</w:t>
            </w:r>
            <w:r>
              <w:t>P</w:t>
            </w:r>
            <w:r>
              <w:rPr>
                <w:rFonts w:hint="eastAsia"/>
              </w:rPr>
              <w:t>地址</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概览</w:t>
            </w:r>
          </w:p>
        </w:tc>
        <w:tc>
          <w:tcPr>
            <w:tcW w:w="1659" w:type="dxa"/>
          </w:tcPr>
          <w:p>
            <w:pPr>
              <w:rPr>
                <w:rFonts w:hint="eastAsia"/>
              </w:rPr>
            </w:pPr>
            <w:r>
              <w:rPr>
                <w:rFonts w:hint="eastAsia"/>
              </w:rPr>
              <w:t>封禁I</w:t>
            </w:r>
            <w:r>
              <w:t>P</w:t>
            </w:r>
            <w:r>
              <w:rPr>
                <w:rFonts w:hint="eastAsia"/>
              </w:rPr>
              <w:t>概览</w:t>
            </w:r>
          </w:p>
        </w:tc>
        <w:tc>
          <w:tcPr>
            <w:tcW w:w="1659" w:type="dxa"/>
          </w:tcPr>
          <w:p>
            <w:r>
              <w:rPr>
                <w:rFonts w:hint="eastAsia"/>
              </w:rPr>
              <w:t>封禁I</w:t>
            </w:r>
            <w:r>
              <w:t>P</w:t>
            </w:r>
            <w:r>
              <w:rPr>
                <w:rFonts w:hint="eastAsia"/>
              </w:rPr>
              <w:t>地址申请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查询申请</w:t>
            </w:r>
          </w:p>
        </w:tc>
        <w:tc>
          <w:tcPr>
            <w:tcW w:w="1659" w:type="dxa"/>
          </w:tcPr>
          <w:p>
            <w:r>
              <w:rPr>
                <w:rFonts w:hint="eastAsia"/>
              </w:rPr>
              <w:t>开始日期</w:t>
            </w:r>
          </w:p>
          <w:p>
            <w:pPr>
              <w:rPr>
                <w:rFonts w:hint="eastAsia"/>
              </w:rPr>
            </w:pPr>
            <w:r>
              <w:rPr>
                <w:rFonts w:hint="eastAsia"/>
              </w:rPr>
              <w:t>+截止日期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封禁用户名申请</w:t>
            </w:r>
          </w:p>
        </w:tc>
        <w:tc>
          <w:tcPr>
            <w:tcW w:w="1659" w:type="dxa"/>
          </w:tcPr>
          <w:p>
            <w:pPr>
              <w:rPr>
                <w:rFonts w:hint="eastAsia"/>
              </w:rPr>
            </w:pPr>
            <w:r>
              <w:rPr>
                <w:rFonts w:hint="eastAsia"/>
              </w:rPr>
              <w:t>封禁用户名申请</w:t>
            </w:r>
          </w:p>
        </w:tc>
        <w:tc>
          <w:tcPr>
            <w:tcW w:w="1659" w:type="dxa"/>
          </w:tcPr>
          <w:p>
            <w:pPr>
              <w:rPr>
                <w:rFonts w:hint="eastAsia"/>
              </w:rPr>
            </w:pPr>
            <w:r>
              <w:rPr>
                <w:rFonts w:hint="eastAsia"/>
              </w:rPr>
              <w:t>用户名称</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封禁用户名概览</w:t>
            </w:r>
          </w:p>
        </w:tc>
        <w:tc>
          <w:tcPr>
            <w:tcW w:w="1659" w:type="dxa"/>
          </w:tcPr>
          <w:p>
            <w:pPr>
              <w:rPr>
                <w:rFonts w:hint="eastAsia"/>
              </w:rPr>
            </w:pPr>
            <w:r>
              <w:rPr>
                <w:rFonts w:hint="eastAsia"/>
              </w:rPr>
              <w:t>封禁用户名概览</w:t>
            </w:r>
          </w:p>
        </w:tc>
        <w:tc>
          <w:tcPr>
            <w:tcW w:w="1659" w:type="dxa"/>
          </w:tcPr>
          <w:p>
            <w:r>
              <w:rPr>
                <w:rFonts w:hint="eastAsia"/>
              </w:rPr>
              <w:t>封禁用户名申请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w:t>
            </w:r>
          </w:p>
        </w:tc>
        <w:tc>
          <w:tcPr>
            <w:tcW w:w="1659" w:type="dxa"/>
          </w:tcPr>
          <w:p>
            <w:pPr>
              <w:rPr>
                <w:rFonts w:hint="eastAsia"/>
              </w:rPr>
            </w:pPr>
            <w:r>
              <w:rPr>
                <w:rFonts w:hint="eastAsia"/>
              </w:rPr>
              <w:t>用户日志</w:t>
            </w:r>
          </w:p>
        </w:tc>
        <w:tc>
          <w:tcPr>
            <w:tcW w:w="1659" w:type="dxa"/>
          </w:tcPr>
          <w:p>
            <w:r>
              <w:rPr>
                <w:rFonts w:hint="eastAsia"/>
              </w:rPr>
              <w:t>用户名称</w:t>
            </w:r>
          </w:p>
          <w:p>
            <w:r>
              <w:rPr>
                <w:rFonts w:hint="eastAsia"/>
              </w:rPr>
              <w:t>+I</w:t>
            </w:r>
            <w:r>
              <w:t>P</w:t>
            </w:r>
            <w:r>
              <w:rPr>
                <w:rFonts w:hint="eastAsia"/>
              </w:rPr>
              <w:t>地址</w:t>
            </w:r>
          </w:p>
          <w:p>
            <w:r>
              <w:rPr>
                <w:rFonts w:hint="eastAsia"/>
              </w:rPr>
              <w:t>+操作时间</w:t>
            </w:r>
          </w:p>
          <w:p>
            <w:r>
              <w:rPr>
                <w:rFonts w:hint="eastAsia"/>
              </w:rPr>
              <w:t>+操作</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用户日志查询申请</w:t>
            </w:r>
          </w:p>
        </w:tc>
        <w:tc>
          <w:tcPr>
            <w:tcW w:w="1659" w:type="dxa"/>
          </w:tcPr>
          <w:p>
            <w:pPr>
              <w:rPr>
                <w:rFonts w:hint="eastAsia"/>
              </w:rPr>
            </w:pPr>
            <w:r>
              <w:rPr>
                <w:rFonts w:hint="eastAsia"/>
              </w:rPr>
              <w:t>用户日志查询申请</w:t>
            </w:r>
          </w:p>
        </w:tc>
        <w:tc>
          <w:tcPr>
            <w:tcW w:w="1659" w:type="dxa"/>
          </w:tcPr>
          <w:p>
            <w:r>
              <w:rPr>
                <w:rFonts w:hint="eastAsia"/>
              </w:rPr>
              <w:t>状态</w:t>
            </w:r>
          </w:p>
          <w:p>
            <w:pPr>
              <w:rPr>
                <w:rFonts w:hint="eastAsia"/>
              </w:rPr>
            </w:pPr>
            <w:r>
              <w:rPr>
                <w:rFonts w:hint="eastAsia"/>
              </w:rPr>
              <w:t>+查询申请</w:t>
            </w:r>
            <w:r>
              <w:t xml:space="preserve"> </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日志文档</w:t>
            </w:r>
          </w:p>
        </w:tc>
        <w:tc>
          <w:tcPr>
            <w:tcW w:w="1659" w:type="dxa"/>
          </w:tcPr>
          <w:p>
            <w:pPr>
              <w:rPr>
                <w:rFonts w:hint="eastAsia"/>
              </w:rPr>
            </w:pPr>
            <w:r>
              <w:rPr>
                <w:rFonts w:hint="eastAsia"/>
              </w:rPr>
              <w:t>日志文档</w:t>
            </w:r>
          </w:p>
        </w:tc>
        <w:tc>
          <w:tcPr>
            <w:tcW w:w="1659" w:type="dxa"/>
          </w:tcPr>
          <w:p>
            <w:r>
              <w:rPr>
                <w:rFonts w:hint="eastAsia"/>
              </w:rPr>
              <w:t>日志文档名</w:t>
            </w:r>
          </w:p>
          <w:p>
            <w:r>
              <w:rPr>
                <w:rFonts w:hint="eastAsia"/>
              </w:rPr>
              <w:t>+文件大小</w:t>
            </w:r>
          </w:p>
          <w:p>
            <w:pPr>
              <w:rPr>
                <w:rFonts w:hint="eastAsia"/>
              </w:rPr>
            </w:pPr>
            <w:r>
              <w:rPr>
                <w:rFonts w:hint="eastAsia"/>
              </w:rPr>
              <w:t>+生成时间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系统错误日志</w:t>
            </w:r>
          </w:p>
        </w:tc>
        <w:tc>
          <w:tcPr>
            <w:tcW w:w="1659" w:type="dxa"/>
          </w:tcPr>
          <w:p>
            <w:pPr>
              <w:rPr>
                <w:rFonts w:hint="eastAsia"/>
              </w:rPr>
            </w:pPr>
            <w:r>
              <w:rPr>
                <w:rFonts w:hint="eastAsia"/>
              </w:rPr>
              <w:t>系统错误日志</w:t>
            </w:r>
          </w:p>
        </w:tc>
        <w:tc>
          <w:tcPr>
            <w:tcW w:w="1659" w:type="dxa"/>
          </w:tcPr>
          <w:p>
            <w:r>
              <w:rPr>
                <w:rFonts w:hint="eastAsia"/>
              </w:rPr>
              <w:t>用户名称</w:t>
            </w:r>
          </w:p>
          <w:p>
            <w:r>
              <w:rPr>
                <w:rFonts w:hint="eastAsia"/>
              </w:rPr>
              <w:t>+</w:t>
            </w:r>
            <w:r>
              <w:t>IP</w:t>
            </w:r>
            <w:r>
              <w:rPr>
                <w:rFonts w:hint="eastAsia"/>
              </w:rPr>
              <w:t>地址</w:t>
            </w:r>
          </w:p>
          <w:p>
            <w:r>
              <w:rPr>
                <w:rFonts w:hint="eastAsia"/>
              </w:rPr>
              <w:t>+操作时间</w:t>
            </w:r>
          </w:p>
          <w:p>
            <w:r>
              <w:rPr>
                <w:rFonts w:hint="eastAsia"/>
              </w:rPr>
              <w:t>+错误原因</w:t>
            </w:r>
          </w:p>
          <w:p>
            <w:pPr>
              <w:rPr>
                <w:rFonts w:hint="eastAsia"/>
              </w:rPr>
            </w:pPr>
            <w:r>
              <w:rPr>
                <w:rFonts w:hint="eastAsia"/>
              </w:rPr>
              <w:t>+用户类型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数据库备份申请</w:t>
            </w:r>
          </w:p>
        </w:tc>
        <w:tc>
          <w:tcPr>
            <w:tcW w:w="1659" w:type="dxa"/>
          </w:tcPr>
          <w:p>
            <w:pPr>
              <w:rPr>
                <w:rFonts w:hint="eastAsia"/>
              </w:rPr>
            </w:pPr>
            <w:r>
              <w:rPr>
                <w:rFonts w:hint="eastAsia"/>
              </w:rPr>
              <w:t>数据库备份申请</w:t>
            </w:r>
          </w:p>
        </w:tc>
        <w:tc>
          <w:tcPr>
            <w:tcW w:w="1659" w:type="dxa"/>
          </w:tcPr>
          <w:p>
            <w:r>
              <w:rPr>
                <w:rFonts w:hint="eastAsia"/>
              </w:rPr>
              <w:t>备份名</w:t>
            </w:r>
          </w:p>
          <w:p>
            <w:r>
              <w:rPr>
                <w:rFonts w:hint="eastAsia"/>
              </w:rPr>
              <w:t>+备份类型</w:t>
            </w:r>
          </w:p>
          <w:p>
            <w:r>
              <w:rPr>
                <w:rFonts w:hint="eastAsia"/>
              </w:rPr>
              <w:t>+文件类型</w:t>
            </w:r>
          </w:p>
          <w:p>
            <w:r>
              <w:rPr>
                <w:rFonts w:hint="eastAsia"/>
              </w:rPr>
              <w:t>+自动备份时间间隔</w:t>
            </w:r>
          </w:p>
          <w:p>
            <w:r>
              <w:rPr>
                <w:rFonts w:hint="eastAsia"/>
              </w:rPr>
              <w:t>+手动备份标题</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数据库恢复</w:t>
            </w:r>
          </w:p>
        </w:tc>
        <w:tc>
          <w:tcPr>
            <w:tcW w:w="1659" w:type="dxa"/>
          </w:tcPr>
          <w:p>
            <w:pPr>
              <w:rPr>
                <w:rFonts w:hint="eastAsia"/>
              </w:rPr>
            </w:pPr>
            <w:r>
              <w:rPr>
                <w:rFonts w:hint="eastAsia"/>
              </w:rPr>
              <w:t>数据库恢复</w:t>
            </w:r>
          </w:p>
        </w:tc>
        <w:tc>
          <w:tcPr>
            <w:tcW w:w="1659" w:type="dxa"/>
          </w:tcPr>
          <w:p>
            <w:r>
              <w:rPr>
                <w:rFonts w:hint="eastAsia"/>
              </w:rPr>
              <w:t>备份名</w:t>
            </w:r>
          </w:p>
          <w:p>
            <w:r>
              <w:rPr>
                <w:rFonts w:hint="eastAsia"/>
              </w:rPr>
              <w:t>+备份类型</w:t>
            </w:r>
          </w:p>
          <w:p>
            <w:r>
              <w:rPr>
                <w:rFonts w:hint="eastAsia"/>
              </w:rPr>
              <w:t>+备份时间</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bl>
    <w:p/>
    <w:p>
      <w:pPr>
        <w:rPr>
          <w:rFonts w:hint="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案例子项目概览</w:t>
            </w:r>
          </w:p>
        </w:tc>
        <w:tc>
          <w:tcPr>
            <w:tcW w:w="1659" w:type="dxa"/>
          </w:tcPr>
          <w:p>
            <w:pPr>
              <w:rPr>
                <w:rFonts w:hint="eastAsia"/>
              </w:rPr>
            </w:pPr>
            <w:r>
              <w:rPr>
                <w:rFonts w:hint="eastAsia"/>
              </w:rPr>
              <w:t>案例子项目概览</w:t>
            </w:r>
          </w:p>
        </w:tc>
        <w:tc>
          <w:tcPr>
            <w:tcW w:w="1659" w:type="dxa"/>
          </w:tcPr>
          <w:p>
            <w:r>
              <w:rPr>
                <w:rFonts w:hint="eastAsia"/>
              </w:rPr>
              <w:t>项目名称</w:t>
            </w:r>
          </w:p>
          <w:p>
            <w:r>
              <w:rPr>
                <w:rFonts w:hint="eastAsia"/>
              </w:rPr>
              <w:t>+用户名称</w:t>
            </w:r>
          </w:p>
          <w:p>
            <w:r>
              <w:rPr>
                <w:rFonts w:hint="eastAsia"/>
              </w:rPr>
              <w:t>+角色数</w:t>
            </w:r>
          </w:p>
          <w:p>
            <w:r>
              <w:rPr>
                <w:rFonts w:hint="eastAsia"/>
              </w:rPr>
              <w:t>+项目完成度</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bl>
    <w:p>
      <w:pPr>
        <w:rPr>
          <w:rFonts w:hint="eastAsia"/>
        </w:rPr>
      </w:pPr>
    </w:p>
    <w:p>
      <w:pPr>
        <w:pStyle w:val="4"/>
        <w:rPr>
          <w:rFonts w:hint="eastAsia"/>
          <w:lang w:val="en-US" w:eastAsia="zh-CN"/>
        </w:rPr>
      </w:pPr>
      <w:bookmarkStart w:id="807" w:name="_Toc1048"/>
      <w:r>
        <w:rPr>
          <w:rFonts w:hint="eastAsia"/>
          <w:lang w:val="en-US" w:eastAsia="zh-CN"/>
        </w:rPr>
        <w:t>7.1.2数据字典</w:t>
      </w:r>
      <w:bookmarkEnd w:id="807"/>
    </w:p>
    <w:tbl>
      <w:tblPr>
        <w:tblStyle w:val="32"/>
        <w:tblW w:w="55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40"/>
        <w:gridCol w:w="656"/>
        <w:gridCol w:w="479"/>
        <w:gridCol w:w="2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唯一地标识用户的关键域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唯一地标识实例的关键域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用户在实例中的角色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用户接受实例，进入实例的时间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唯一地标识用户的关键域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用户的名字或昵称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用户自定义的密码信息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用户类型（分别为管理员，学生，教师，案例拥有者）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用户性别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用户注册时间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用户的爱好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用户个人签名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用户qq号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用户msn账号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用户的个人首页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用户未读信息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用户在本系统中完成的实例数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用户在本系统中正在进行的实例数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用户在本系统的在线时长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用户在本系统中的积分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用户在本系统中的账号状态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用户在本系统的注册邮箱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唯一地标识用户的关键域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唯一地标识实例的关键域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唯一地标识实例角色的关键域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表示状态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用户申请进入实例时间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PM处理是否进入时间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唯一地标识案例的关键域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唯一地标识任务的关键域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案例任务名称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案例任务的描述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该任务是否有后置任务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该任务是否为里程碑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该任务是否为关键任务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该任务持续时间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该任务早开始时间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该任务早结束时间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该任务晚开始时间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该任务晚结束时间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该任务在wbs的目录位置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唯一地标识session的关键域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Session最后的访问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Session数据内容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唯一地标识案例的关键域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角色人员的类型（如开发人员，设计人员）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项目中的具体职位（如PM）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对案例中角色职位的描述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唯一地标识案例的关键域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唯一标识资源的编号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唯一地标识案例的关键域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唯一地标识子案例的关键域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唯一标识父案例的编号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唯一地标识文件的关键域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下载文件时间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现在文件的用户编号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唯一地标识文件的关键域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文件所对应的案例的名称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上传文件的用户ID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上传ID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文件的保存路径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对文件的描述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下载文件的次数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唯一地标识案例的关键域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案例中所用到的文件名称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唯一地新提交的关键域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标准文件的id标识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文件保存的路径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取消提交的原因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取消提交的建议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新提交任务的时间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结束提交的时间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提交任务者id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上传提交的人在实例中的角色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唯一地实例的关键域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任务的标识id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datatime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发布时间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发布消息的角色id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实例的最新消息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标题内容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发送的内容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timestamp</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文件id发送的时间点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发送内容是否被阅读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实例的唯一id标识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bottom"/>
          </w:tcPr>
          <w:p>
            <w:pPr>
              <w:rPr>
                <w:rFonts w:hint="eastAsia"/>
                <w:lang w:val="en-US" w:eastAsia="zh-CN"/>
              </w:rPr>
            </w:pPr>
            <w:r>
              <w:rPr>
                <w:rFonts w:hint="eastAsia"/>
                <w:lang w:val="en-US" w:eastAsia="zh-CN"/>
              </w:rPr>
              <w:t>外码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实例对应的案例标题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创建实例者id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创建实例的时间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实例开始时间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实例任务结束时间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实例进度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实例评价的类型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实例评价的状态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实例的最后任务id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实例的唯一id标识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任务的唯一标识id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datatime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实例任务的开始时间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datatime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实例任务的结束时间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取消实例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参考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实例的建议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实例的唯一id标识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角色的唯一标识id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实例参与者id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tinyint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int(32)</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唯一标识封禁邮箱对象的关键域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被封禁的邮箱地址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封禁原因或备注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int(32)</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唯一标识封禁ip地址的关键域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varchar(32)</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被封禁的ip地址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封禁原因或备注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int(32)</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唯一标识封禁用户名的关键域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被封禁的用户名称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封禁原因或备注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唯一标识回复对象的关键域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回复的帖子的id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封禁原因或备注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回复用户的id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回复发表的时间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唯一标识帖子对象的关键域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唯一标识帖子对象的关监狱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封禁原因或备注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回复用户的id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回复发表的时间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帖子对应的案例的id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帖子被点击的次数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帖子的回复数量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唯一标识案例对象的关键域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案例的描述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案例拥有者的id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案例版本编号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案例创建的时间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上传案例的管理员id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上传的时间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案例开启状态0表示关闭，1表示开启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案例现有实例数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案例最大限制实例数0表示不限制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正在进行的实例数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已经完成的实例数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案例类型0表示自己学习用1表示教学用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最大的玩家（角色）数量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唯一标识聊天记录的关键域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聊天记录对应实例的id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聊天记录的发送时间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聊天记录的发送人的id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聊天记录的内容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唯一标识评论的关键域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评论的内容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评论用户的id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评论的案例的id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评论的实例的id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评论发表时间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text</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表一表示个人评价信息的关键域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评价所属实例id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评价所属任务id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任务开始时间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案例定义的要求完成的工期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在每一个milestone阶段，每个人文档超时的时间的累积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有效工作天数，每天累积超过30分钟为一个有效天数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任务通过审核时的审核次数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上传下载文件数量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上传文件被下载次数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提问或回复不同主题次数，即参与主题次数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学习态度自评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专业能力自评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沟通能力自评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协作能力自评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取得成绩自评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组织能力自评（pm有）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决策能力自评（pm有）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自评总分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自我评价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学习展望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学习态度pm评价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专业能力pm评价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沟通能力pm评价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写作能力pm评价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文档通过时间pm评价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文档通过效率pm评价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文档正确度pm评价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文档创新情况pm评价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文档风格pm评价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pm评价总分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pm总体评价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指导老师对个人评价中的学习态度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 xml:space="preserve"> 指导老师对个人评价中的上传下载数量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指导老师对个人评价中的上传下载数量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指导老师对个人评价中的bbs讨论次数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指导老师对个人评价中的bbs讨论质量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指导老师对个人评价中的总体得分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指导老师对个人评价中的总体评价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唯一标识组员互评信息的关键域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评价所属实例id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评价所属任务id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被评价用户id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评价的用户id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被评价者是项目经理则有此项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被评价者是项目经理则有此项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被评价者对评价者的帮助得分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被评价者的总体得分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评价者对被评价者评价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唯一标识小组评价信息的关键域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评价所属实例id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评价所属任务id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学员上传下载次数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上传的文档被下载次数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BBS回帖大于10的主体数量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传上下载数量的得分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FFFFFF"/>
            <w:vAlign w:val="center"/>
          </w:tcPr>
          <w:p>
            <w:pPr>
              <w:rPr>
                <w:rFonts w:hint="eastAsia"/>
                <w:lang w:val="en-US" w:eastAsia="zh-CN"/>
              </w:rPr>
            </w:pPr>
            <w:r>
              <w:rPr>
                <w:rFonts w:hint="eastAsia"/>
                <w:lang w:val="en-US" w:eastAsia="zh-CN"/>
              </w:rPr>
              <w:t>上传下载质量的得分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bbs讨论次数的得分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bbs讨论质量的得分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所有文档提交时间得分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创新情况得分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正确情况得分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文档风格得分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总分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6"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描述性评价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唯一标识输入的关键域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输入的文件编号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输入的文件内容（名字）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唯一标识任务确认的关键域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负责人的编号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是否确认任务1表示是0表示否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唯一标识输入的关键域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案例编号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任务编号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输入的文件编号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输入的文件内容（名字）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申请者id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实例编号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角色编号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datetime</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bottom w:val="single" w:color="000000" w:sz="12" w:space="0"/>
              <w:right w:val="single" w:color="000000" w:sz="12"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用户能否有创建实例的权限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用户能否有使用bbs的权限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用户能否有申请角色的权限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用户能否有上传案例的权限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数据库保存的路径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数据库备份名称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数据库备份时间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数据库备份的文件类型（zip，text，gzip）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数据库备份分类型（完整，仅数据，进结构）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数据库备份的唯一编号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数据的恢复时间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唯一地标识角色的关键域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varchar(32)</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该用户的登录IP地址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该用户登录的时间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该用户的操作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该用户的操作的操作是否成功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该用户的操作的操作类型（管理员，教师，案例拥有者，学生）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语言包存储路径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varchar(32)</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语言包名称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语言包描述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语言包的状态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允许系统发送email，如果禁用,系统将不会发送任何email.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varchar(32)</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可以使用系统发送email而不显示用户的email地址.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date</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在PHP中用于发送email的函数.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这将使用在任何需要指定联络方式的场合, 例如系统消息,技术联络等等.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将在系统发送的email后附加这段文字.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决定了用户是否可以在注册后立刻浏览论坛, 还是必须进行确认. 也可以禁止新用户注册.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最大用户名长度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最小用户名长度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最大密码长度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最小密码长度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不同的用户可以使用相同的email注册.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Cookie作用域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Cookie名称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Cookie路径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Cookie安全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服务器url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服务协议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服务器端口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域名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主码</w:t>
            </w: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唯一地标识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是否自动登陆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自动登陆时限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强制密码转换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最大尝试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shd w:val="clear" w:color="auto" w:fill="auto"/>
            <w:vAlign w:val="bottom"/>
          </w:tcPr>
          <w:p>
            <w:pPr>
              <w:rPr>
                <w:rFonts w:hint="eastAsia"/>
                <w:lang w:val="en-US" w:eastAsia="zh-CN"/>
              </w:rPr>
            </w:pPr>
          </w:p>
        </w:tc>
        <w:tc>
          <w:tcPr>
            <w:tcW w:w="656" w:type="dxa"/>
            <w:shd w:val="clear" w:color="auto" w:fill="auto"/>
            <w:vAlign w:val="bottom"/>
          </w:tcPr>
          <w:p>
            <w:pPr>
              <w:rPr>
                <w:rFonts w:hint="eastAsia"/>
                <w:lang w:val="en-US" w:eastAsia="zh-CN"/>
              </w:rPr>
            </w:pPr>
          </w:p>
        </w:tc>
        <w:tc>
          <w:tcPr>
            <w:tcW w:w="479" w:type="dxa"/>
            <w:shd w:val="clear" w:color="auto" w:fill="auto"/>
            <w:vAlign w:val="bottom"/>
          </w:tcPr>
          <w:p>
            <w:pPr>
              <w:rPr>
                <w:rFonts w:hint="eastAsia"/>
                <w:lang w:val="en-US" w:eastAsia="zh-CN"/>
              </w:rPr>
            </w:pPr>
          </w:p>
        </w:tc>
        <w:tc>
          <w:tcPr>
            <w:tcW w:w="2929" w:type="dxa"/>
            <w:shd w:val="clear" w:color="auto" w:fill="auto"/>
            <w:vAlign w:val="bottom"/>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类型</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是否能为空</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键型</w:t>
            </w: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主键</w:t>
            </w: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唯一标识输入的关键域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外键</w:t>
            </w: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用户编号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收件人邮箱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邮箱标题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邮件正文内容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int(11)</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添加的附件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440"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varchar(255)</w:t>
            </w:r>
          </w:p>
        </w:tc>
        <w:tc>
          <w:tcPr>
            <w:tcW w:w="656"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否</w:t>
            </w:r>
          </w:p>
        </w:tc>
        <w:tc>
          <w:tcPr>
            <w:tcW w:w="47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p>
        </w:tc>
        <w:tc>
          <w:tcPr>
            <w:tcW w:w="2929" w:type="dxa"/>
            <w:tcBorders>
              <w:top w:val="single" w:color="000000" w:sz="12" w:space="0"/>
              <w:left w:val="single" w:color="000000" w:sz="12" w:space="0"/>
              <w:bottom w:val="single" w:color="000000" w:sz="12" w:space="0"/>
              <w:right w:val="single" w:color="000000" w:sz="12" w:space="0"/>
            </w:tcBorders>
            <w:shd w:val="clear" w:color="auto" w:fill="auto"/>
            <w:vAlign w:val="center"/>
          </w:tcPr>
          <w:p>
            <w:pPr>
              <w:rPr>
                <w:rFonts w:hint="eastAsia"/>
                <w:lang w:val="en-US" w:eastAsia="zh-CN"/>
              </w:rPr>
            </w:pPr>
            <w:r>
              <w:rPr>
                <w:rFonts w:hint="eastAsia"/>
                <w:lang w:val="en-US" w:eastAsia="zh-CN"/>
              </w:rPr>
              <w:t>提示信息</w:t>
            </w:r>
          </w:p>
        </w:tc>
      </w:tr>
    </w:tbl>
    <w:p>
      <w:pPr>
        <w:rPr>
          <w:rFonts w:hint="eastAsia"/>
          <w:lang w:val="en-US" w:eastAsia="zh-CN"/>
        </w:rPr>
      </w:pPr>
    </w:p>
    <w:p>
      <w:pPr>
        <w:widowControl/>
        <w:jc w:val="left"/>
      </w:pPr>
    </w:p>
    <w:p>
      <w:pPr>
        <w:pStyle w:val="3"/>
        <w:numPr>
          <w:ilvl w:val="1"/>
          <w:numId w:val="5"/>
        </w:numPr>
      </w:pPr>
      <w:bookmarkStart w:id="808" w:name="_Toc32131"/>
      <w:bookmarkStart w:id="809" w:name="_Toc22568"/>
      <w:r>
        <w:t>E-R图</w:t>
      </w:r>
      <w:bookmarkEnd w:id="808"/>
      <w:bookmarkEnd w:id="809"/>
    </w:p>
    <w:p/>
    <w:p>
      <w:pPr>
        <w:rPr>
          <w:rFonts w:hint="eastAsia" w:eastAsia="宋体"/>
          <w:lang w:val="en-US" w:eastAsia="zh-CN"/>
        </w:rPr>
      </w:pPr>
      <w:r>
        <w:rPr>
          <w:rFonts w:hint="eastAsia"/>
          <w:lang w:val="en-US" w:eastAsia="zh-CN"/>
        </w:rPr>
        <w:t>To Be Determined</w:t>
      </w:r>
    </w:p>
    <w:p/>
    <w:p/>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QrVgWAgAAFw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cEK1YFgIAABcEAAAOAAAAAAAA&#10;AAEAIAAAAB8BAABkcnMvZTJvRG9jLnhtbFBLBQYAAAAABgAGAFkBAACnBQAAAAA=&#10;">
              <v:fill on="f" focussize="0,0"/>
              <v:stroke on="f" weight="0.5pt"/>
              <v:imagedata o:title=""/>
              <o:lock v:ext="edit" aspectratio="f"/>
              <v:textbox inset="0mm,0mm,0mm,0mm" style="mso-fit-shape-to-text:t;">
                <w:txbxContent>
                  <w:p>
                    <w:pPr>
                      <w:pStyle w:val="1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esM8QW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k3fUKKZwpJO37+dfvw6/fxKohIQtdbP4Lmx8A3dW9Nh1YPeQxkn&#10;7yqn4o2ZCOwA+3gBWHSB8Bg0nUynOUwctuGB/NljuHU+vBNGkSgU1GGDCVh2WPvQuw4usZo2q0bK&#10;tEWpSVvQ66v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3rDPEFgIAABcEAAAOAAAAAAAA&#10;AAEAIAAAAB8BAABkcnMvZTJvRG9jLnhtbFBLBQYAAAAABgAGAFkBAACnBQAAAAA=&#10;">
              <v:fill on="f" focussize="0,0"/>
              <v:stroke on="f" weight="0.5pt"/>
              <v:imagedata o:title=""/>
              <o:lock v:ext="edit" aspectratio="f"/>
              <v:textbox inset="0mm,0mm,0mm,0mm" style="mso-fit-shape-to-text:t;">
                <w:txbxContent>
                  <w:p>
                    <w:pPr>
                      <w:pStyle w:val="1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FILENAME \* Caps \* MERGEFORMAT </w:instrText>
    </w:r>
    <w:r>
      <w:fldChar w:fldCharType="separate"/>
    </w:r>
    <w:r>
      <w:fldChar w:fldCharType="begin"/>
    </w:r>
    <w:r>
      <w:instrText xml:space="preserve"> FILENAME \* MERGEFORMAT </w:instrText>
    </w:r>
    <w:r>
      <w:fldChar w:fldCharType="separate"/>
    </w:r>
    <w:r>
      <w:t>PRD2018-G04-软件需求规格说明(SRS</w:t>
    </w:r>
    <w:r>
      <w:rPr>
        <w:rFonts w:hint="eastAsia"/>
        <w:lang w:val="en-US" w:eastAsia="zh-CN"/>
      </w:rPr>
      <w:t>)</w:t>
    </w:r>
    <w:r>
      <w:fldChar w:fldCharType="end"/>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0DA7D1"/>
    <w:multiLevelType w:val="singleLevel"/>
    <w:tmpl w:val="A40DA7D1"/>
    <w:lvl w:ilvl="0" w:tentative="0">
      <w:start w:val="1"/>
      <w:numFmt w:val="decimal"/>
      <w:lvlText w:val="%1."/>
      <w:lvlJc w:val="left"/>
      <w:pPr>
        <w:tabs>
          <w:tab w:val="left" w:pos="312"/>
        </w:tabs>
      </w:pPr>
    </w:lvl>
  </w:abstractNum>
  <w:abstractNum w:abstractNumId="1">
    <w:nsid w:val="A7C1CDB8"/>
    <w:multiLevelType w:val="singleLevel"/>
    <w:tmpl w:val="A7C1CDB8"/>
    <w:lvl w:ilvl="0" w:tentative="0">
      <w:start w:val="1"/>
      <w:numFmt w:val="decimal"/>
      <w:suff w:val="nothing"/>
      <w:lvlText w:val="%1、"/>
      <w:lvlJc w:val="left"/>
    </w:lvl>
  </w:abstractNum>
  <w:abstractNum w:abstractNumId="2">
    <w:nsid w:val="B61DA20A"/>
    <w:multiLevelType w:val="singleLevel"/>
    <w:tmpl w:val="B61DA20A"/>
    <w:lvl w:ilvl="0" w:tentative="0">
      <w:start w:val="1"/>
      <w:numFmt w:val="decimal"/>
      <w:lvlText w:val="%1."/>
      <w:lvlJc w:val="left"/>
      <w:pPr>
        <w:tabs>
          <w:tab w:val="left" w:pos="312"/>
        </w:tabs>
      </w:pPr>
    </w:lvl>
  </w:abstractNum>
  <w:abstractNum w:abstractNumId="3">
    <w:nsid w:val="C8830B56"/>
    <w:multiLevelType w:val="singleLevel"/>
    <w:tmpl w:val="C8830B56"/>
    <w:lvl w:ilvl="0" w:tentative="0">
      <w:start w:val="1"/>
      <w:numFmt w:val="decimal"/>
      <w:lvlText w:val="%1."/>
      <w:lvlJc w:val="left"/>
      <w:pPr>
        <w:tabs>
          <w:tab w:val="left" w:pos="312"/>
        </w:tabs>
      </w:pPr>
    </w:lvl>
  </w:abstractNum>
  <w:abstractNum w:abstractNumId="4">
    <w:nsid w:val="D8FDA035"/>
    <w:multiLevelType w:val="singleLevel"/>
    <w:tmpl w:val="D8FDA035"/>
    <w:lvl w:ilvl="0" w:tentative="0">
      <w:start w:val="1"/>
      <w:numFmt w:val="decimal"/>
      <w:lvlText w:val="%1."/>
      <w:lvlJc w:val="left"/>
      <w:pPr>
        <w:tabs>
          <w:tab w:val="left" w:pos="312"/>
        </w:tabs>
      </w:pPr>
    </w:lvl>
  </w:abstractNum>
  <w:abstractNum w:abstractNumId="5">
    <w:nsid w:val="DEED3256"/>
    <w:multiLevelType w:val="singleLevel"/>
    <w:tmpl w:val="DEED3256"/>
    <w:lvl w:ilvl="0" w:tentative="0">
      <w:start w:val="1"/>
      <w:numFmt w:val="decimal"/>
      <w:lvlText w:val="%1."/>
      <w:lvlJc w:val="left"/>
      <w:pPr>
        <w:tabs>
          <w:tab w:val="left" w:pos="312"/>
        </w:tabs>
      </w:pPr>
    </w:lvl>
  </w:abstractNum>
  <w:abstractNum w:abstractNumId="6">
    <w:nsid w:val="07B77B14"/>
    <w:multiLevelType w:val="singleLevel"/>
    <w:tmpl w:val="07B77B14"/>
    <w:lvl w:ilvl="0" w:tentative="0">
      <w:start w:val="1"/>
      <w:numFmt w:val="decimal"/>
      <w:lvlText w:val="%1."/>
      <w:lvlJc w:val="left"/>
      <w:pPr>
        <w:tabs>
          <w:tab w:val="left" w:pos="312"/>
        </w:tabs>
      </w:pPr>
    </w:lvl>
  </w:abstractNum>
  <w:abstractNum w:abstractNumId="7">
    <w:nsid w:val="0D760969"/>
    <w:multiLevelType w:val="multilevel"/>
    <w:tmpl w:val="0D7609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12000D8"/>
    <w:multiLevelType w:val="multilevel"/>
    <w:tmpl w:val="212000D8"/>
    <w:lvl w:ilvl="0" w:tentative="0">
      <w:start w:val="1"/>
      <w:numFmt w:val="decimal"/>
      <w:lvlText w:val="%1."/>
      <w:lvlJc w:val="left"/>
      <w:pPr>
        <w:ind w:left="360" w:hanging="360"/>
      </w:pPr>
      <w:rPr>
        <w:rFonts w:hint="default"/>
        <w:color w:val="000000" w:themeColor="text1"/>
        <w14:textFill>
          <w14:solidFill>
            <w14:schemeClr w14:val="tx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B36AF77"/>
    <w:multiLevelType w:val="singleLevel"/>
    <w:tmpl w:val="2B36AF77"/>
    <w:lvl w:ilvl="0" w:tentative="0">
      <w:start w:val="1"/>
      <w:numFmt w:val="decimal"/>
      <w:lvlText w:val="%1."/>
      <w:lvlJc w:val="left"/>
      <w:pPr>
        <w:tabs>
          <w:tab w:val="left" w:pos="312"/>
        </w:tabs>
      </w:pPr>
    </w:lvl>
  </w:abstractNum>
  <w:abstractNum w:abstractNumId="10">
    <w:nsid w:val="2C2463ED"/>
    <w:multiLevelType w:val="singleLevel"/>
    <w:tmpl w:val="2C2463ED"/>
    <w:lvl w:ilvl="0" w:tentative="0">
      <w:start w:val="4"/>
      <w:numFmt w:val="decimal"/>
      <w:lvlText w:val="[%1]"/>
      <w:lvlJc w:val="left"/>
      <w:pPr>
        <w:tabs>
          <w:tab w:val="left" w:pos="312"/>
        </w:tabs>
      </w:pPr>
    </w:lvl>
  </w:abstractNum>
  <w:abstractNum w:abstractNumId="11">
    <w:nsid w:val="34D641F5"/>
    <w:multiLevelType w:val="multilevel"/>
    <w:tmpl w:val="34D641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E696826"/>
    <w:multiLevelType w:val="multilevel"/>
    <w:tmpl w:val="4E696826"/>
    <w:lvl w:ilvl="0" w:tentative="0">
      <w:start w:val="1"/>
      <w:numFmt w:val="decimal"/>
      <w:lvlText w:val="%1"/>
      <w:lvlJc w:val="left"/>
      <w:pPr>
        <w:ind w:left="425" w:hanging="425"/>
      </w:pPr>
      <w:rPr>
        <w:rFonts w:hint="eastAsia"/>
      </w:rPr>
    </w:lvl>
    <w:lvl w:ilvl="1" w:tentative="0">
      <w:start w:val="1"/>
      <w:numFmt w:val="decimal"/>
      <w:lvlText w:val="%1.%2"/>
      <w:lvlJc w:val="left"/>
      <w:pPr>
        <w:ind w:left="425" w:hanging="425"/>
      </w:pPr>
      <w:rPr>
        <w:rFonts w:hint="eastAsia"/>
      </w:rPr>
    </w:lvl>
    <w:lvl w:ilvl="2" w:tentative="0">
      <w:start w:val="1"/>
      <w:numFmt w:val="decimal"/>
      <w:lvlText w:val="%1.%2.%3"/>
      <w:lvlJc w:val="left"/>
      <w:pPr>
        <w:ind w:left="425" w:hanging="425"/>
      </w:pPr>
      <w:rPr>
        <w:rFonts w:hint="default" w:asciiTheme="majorHAnsi" w:hAnsiTheme="majorHAnsi"/>
      </w:rPr>
    </w:lvl>
    <w:lvl w:ilvl="3" w:tentative="0">
      <w:start w:val="1"/>
      <w:numFmt w:val="decimal"/>
      <w:lvlText w:val="%1.%2.%3.%4"/>
      <w:lvlJc w:val="left"/>
      <w:pPr>
        <w:ind w:left="425" w:hanging="425"/>
      </w:pPr>
      <w:rPr>
        <w:rFonts w:hint="eastAsia"/>
        <w:b w:val="0"/>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4">
    <w:nsid w:val="59E2302B"/>
    <w:multiLevelType w:val="singleLevel"/>
    <w:tmpl w:val="59E2302B"/>
    <w:lvl w:ilvl="0" w:tentative="0">
      <w:start w:val="1"/>
      <w:numFmt w:val="decimal"/>
      <w:lvlText w:val="%1."/>
      <w:lvlJc w:val="left"/>
      <w:pPr>
        <w:ind w:left="425" w:hanging="425"/>
      </w:pPr>
    </w:lvl>
  </w:abstractNum>
  <w:abstractNum w:abstractNumId="15">
    <w:nsid w:val="59E23AD2"/>
    <w:multiLevelType w:val="singleLevel"/>
    <w:tmpl w:val="59E23AD2"/>
    <w:lvl w:ilvl="0" w:tentative="0">
      <w:start w:val="1"/>
      <w:numFmt w:val="decimal"/>
      <w:lvlText w:val="%1."/>
      <w:lvlJc w:val="left"/>
      <w:pPr>
        <w:ind w:left="425" w:hanging="425"/>
      </w:pPr>
    </w:lvl>
  </w:abstractNum>
  <w:abstractNum w:abstractNumId="16">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7">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8">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9">
    <w:nsid w:val="63447FC2"/>
    <w:multiLevelType w:val="singleLevel"/>
    <w:tmpl w:val="63447FC2"/>
    <w:lvl w:ilvl="0" w:tentative="0">
      <w:start w:val="1"/>
      <w:numFmt w:val="decimal"/>
      <w:lvlText w:val="%1."/>
      <w:lvlJc w:val="left"/>
      <w:pPr>
        <w:tabs>
          <w:tab w:val="left" w:pos="312"/>
        </w:tabs>
      </w:pPr>
    </w:lvl>
  </w:abstractNum>
  <w:num w:numId="1">
    <w:abstractNumId w:val="12"/>
  </w:num>
  <w:num w:numId="2">
    <w:abstractNumId w:val="14"/>
  </w:num>
  <w:num w:numId="3">
    <w:abstractNumId w:val="15"/>
  </w:num>
  <w:num w:numId="4">
    <w:abstractNumId w:val="10"/>
  </w:num>
  <w:num w:numId="5">
    <w:abstractNumId w:val="13"/>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0"/>
  </w:num>
  <w:num w:numId="11">
    <w:abstractNumId w:val="3"/>
  </w:num>
  <w:num w:numId="12">
    <w:abstractNumId w:val="11"/>
  </w:num>
  <w:num w:numId="13">
    <w:abstractNumId w:val="8"/>
  </w:num>
  <w:num w:numId="14">
    <w:abstractNumId w:val="7"/>
  </w:num>
  <w:num w:numId="15">
    <w:abstractNumId w:val="6"/>
  </w:num>
  <w:num w:numId="16">
    <w:abstractNumId w:val="19"/>
  </w:num>
  <w:num w:numId="17">
    <w:abstractNumId w:val="4"/>
  </w:num>
  <w:num w:numId="18">
    <w:abstractNumId w:val="5"/>
  </w:num>
  <w:num w:numId="19">
    <w:abstractNumId w:val="2"/>
  </w:num>
  <w:num w:numId="20">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ounger_Zhou">
    <w15:presenceInfo w15:providerId="WPS Office" w15:userId="38393465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41B8C"/>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439E"/>
    <w:rsid w:val="00F81F3A"/>
    <w:rsid w:val="00F8262F"/>
    <w:rsid w:val="00F82ACE"/>
    <w:rsid w:val="00F837DF"/>
    <w:rsid w:val="00F97F5D"/>
    <w:rsid w:val="00FA3BE0"/>
    <w:rsid w:val="00FB0EBB"/>
    <w:rsid w:val="00FC4423"/>
    <w:rsid w:val="00FC4960"/>
    <w:rsid w:val="00FD0D69"/>
    <w:rsid w:val="00FD0DE3"/>
    <w:rsid w:val="00FD71FD"/>
    <w:rsid w:val="00FE3065"/>
    <w:rsid w:val="00FE37A6"/>
    <w:rsid w:val="00FE4FB3"/>
    <w:rsid w:val="00FF2B44"/>
    <w:rsid w:val="00FF3F79"/>
    <w:rsid w:val="00FF6C8E"/>
    <w:rsid w:val="00FF6F10"/>
    <w:rsid w:val="0123531F"/>
    <w:rsid w:val="021D3908"/>
    <w:rsid w:val="023F02F7"/>
    <w:rsid w:val="029E0440"/>
    <w:rsid w:val="02C97E2C"/>
    <w:rsid w:val="02E9283F"/>
    <w:rsid w:val="035C4579"/>
    <w:rsid w:val="03CD074D"/>
    <w:rsid w:val="040378BD"/>
    <w:rsid w:val="05200CFD"/>
    <w:rsid w:val="059C4564"/>
    <w:rsid w:val="07104025"/>
    <w:rsid w:val="075A05DE"/>
    <w:rsid w:val="076A651D"/>
    <w:rsid w:val="0787096B"/>
    <w:rsid w:val="08C72ECA"/>
    <w:rsid w:val="0B15099B"/>
    <w:rsid w:val="0BB956C4"/>
    <w:rsid w:val="0C5403C5"/>
    <w:rsid w:val="0CBC4CF0"/>
    <w:rsid w:val="0D11660A"/>
    <w:rsid w:val="0D5135EE"/>
    <w:rsid w:val="0E125CE9"/>
    <w:rsid w:val="0FC302D8"/>
    <w:rsid w:val="11067D15"/>
    <w:rsid w:val="11712C1E"/>
    <w:rsid w:val="11FF3E08"/>
    <w:rsid w:val="12B9539F"/>
    <w:rsid w:val="1386184B"/>
    <w:rsid w:val="143F1909"/>
    <w:rsid w:val="146C1B24"/>
    <w:rsid w:val="156377AF"/>
    <w:rsid w:val="15E45B45"/>
    <w:rsid w:val="169612B3"/>
    <w:rsid w:val="16E27CFA"/>
    <w:rsid w:val="17223398"/>
    <w:rsid w:val="178D0C02"/>
    <w:rsid w:val="18521BF8"/>
    <w:rsid w:val="18547D5A"/>
    <w:rsid w:val="19A1165F"/>
    <w:rsid w:val="1A305448"/>
    <w:rsid w:val="1B8D5EF6"/>
    <w:rsid w:val="1D7D6F73"/>
    <w:rsid w:val="1D8415DB"/>
    <w:rsid w:val="1D972DAF"/>
    <w:rsid w:val="1E2F2BC5"/>
    <w:rsid w:val="1F081596"/>
    <w:rsid w:val="20213C3A"/>
    <w:rsid w:val="20800D77"/>
    <w:rsid w:val="218B227A"/>
    <w:rsid w:val="235170F5"/>
    <w:rsid w:val="24ED357E"/>
    <w:rsid w:val="252024CB"/>
    <w:rsid w:val="252276F9"/>
    <w:rsid w:val="25ED4AFF"/>
    <w:rsid w:val="26430E95"/>
    <w:rsid w:val="26950E58"/>
    <w:rsid w:val="276B7602"/>
    <w:rsid w:val="29632DDF"/>
    <w:rsid w:val="2B970F0C"/>
    <w:rsid w:val="2CF900EF"/>
    <w:rsid w:val="2D196AEA"/>
    <w:rsid w:val="2D8B1E95"/>
    <w:rsid w:val="2DA26752"/>
    <w:rsid w:val="2DD61085"/>
    <w:rsid w:val="2EF03762"/>
    <w:rsid w:val="2F43483C"/>
    <w:rsid w:val="2F8F2013"/>
    <w:rsid w:val="2F9A54EB"/>
    <w:rsid w:val="30380AE0"/>
    <w:rsid w:val="3064288A"/>
    <w:rsid w:val="30A55B2C"/>
    <w:rsid w:val="317639B8"/>
    <w:rsid w:val="3332334D"/>
    <w:rsid w:val="33E41999"/>
    <w:rsid w:val="34740687"/>
    <w:rsid w:val="347618A7"/>
    <w:rsid w:val="34AD13DA"/>
    <w:rsid w:val="34C131D4"/>
    <w:rsid w:val="35694D70"/>
    <w:rsid w:val="35841CC3"/>
    <w:rsid w:val="35B0554D"/>
    <w:rsid w:val="35FA725E"/>
    <w:rsid w:val="37A50251"/>
    <w:rsid w:val="37AA1508"/>
    <w:rsid w:val="3AB15B86"/>
    <w:rsid w:val="3BC22BD0"/>
    <w:rsid w:val="3C601DBE"/>
    <w:rsid w:val="3D8C5B61"/>
    <w:rsid w:val="3DB37A7A"/>
    <w:rsid w:val="3ECE6719"/>
    <w:rsid w:val="3F8A23C5"/>
    <w:rsid w:val="402E46B1"/>
    <w:rsid w:val="406770A5"/>
    <w:rsid w:val="40770ACA"/>
    <w:rsid w:val="41362A2C"/>
    <w:rsid w:val="41D5665F"/>
    <w:rsid w:val="42662A78"/>
    <w:rsid w:val="434D0C06"/>
    <w:rsid w:val="43687310"/>
    <w:rsid w:val="43902FA3"/>
    <w:rsid w:val="443313A1"/>
    <w:rsid w:val="44F02DA2"/>
    <w:rsid w:val="45A76919"/>
    <w:rsid w:val="460977BE"/>
    <w:rsid w:val="46E8098D"/>
    <w:rsid w:val="47B80478"/>
    <w:rsid w:val="484E6B25"/>
    <w:rsid w:val="4A8A6038"/>
    <w:rsid w:val="4AC74CE7"/>
    <w:rsid w:val="4E362E32"/>
    <w:rsid w:val="4E7C0469"/>
    <w:rsid w:val="4F207B10"/>
    <w:rsid w:val="4F682353"/>
    <w:rsid w:val="4FB16DD7"/>
    <w:rsid w:val="50F07EF0"/>
    <w:rsid w:val="52BA2F74"/>
    <w:rsid w:val="533524F8"/>
    <w:rsid w:val="54077ACB"/>
    <w:rsid w:val="54C04A3E"/>
    <w:rsid w:val="551929AC"/>
    <w:rsid w:val="558E050C"/>
    <w:rsid w:val="559115B8"/>
    <w:rsid w:val="55E720F1"/>
    <w:rsid w:val="563E5A4D"/>
    <w:rsid w:val="56843081"/>
    <w:rsid w:val="56A6224C"/>
    <w:rsid w:val="5748625A"/>
    <w:rsid w:val="57AD6224"/>
    <w:rsid w:val="57DE6181"/>
    <w:rsid w:val="59D02069"/>
    <w:rsid w:val="5A0737BF"/>
    <w:rsid w:val="5CB92480"/>
    <w:rsid w:val="5F877914"/>
    <w:rsid w:val="5FA20474"/>
    <w:rsid w:val="5FBA6F53"/>
    <w:rsid w:val="5FFA5BEC"/>
    <w:rsid w:val="61E210A3"/>
    <w:rsid w:val="61F6176E"/>
    <w:rsid w:val="621928AA"/>
    <w:rsid w:val="626F04B7"/>
    <w:rsid w:val="63C96577"/>
    <w:rsid w:val="648A3B47"/>
    <w:rsid w:val="65E5792F"/>
    <w:rsid w:val="660B26FB"/>
    <w:rsid w:val="671C0C25"/>
    <w:rsid w:val="67FD79DB"/>
    <w:rsid w:val="69124E3C"/>
    <w:rsid w:val="69691418"/>
    <w:rsid w:val="696D5638"/>
    <w:rsid w:val="69E8001A"/>
    <w:rsid w:val="6A305E74"/>
    <w:rsid w:val="6B8365C1"/>
    <w:rsid w:val="6C06295B"/>
    <w:rsid w:val="6C3929D0"/>
    <w:rsid w:val="6C946FEE"/>
    <w:rsid w:val="6CA01FBF"/>
    <w:rsid w:val="6D2B5055"/>
    <w:rsid w:val="6DEA3322"/>
    <w:rsid w:val="6E2D223D"/>
    <w:rsid w:val="6E6910AC"/>
    <w:rsid w:val="6EC110F7"/>
    <w:rsid w:val="6F1B4794"/>
    <w:rsid w:val="6F781BFC"/>
    <w:rsid w:val="70591850"/>
    <w:rsid w:val="706D09D0"/>
    <w:rsid w:val="713B695A"/>
    <w:rsid w:val="72BA441D"/>
    <w:rsid w:val="731C5DEB"/>
    <w:rsid w:val="755108B3"/>
    <w:rsid w:val="75B957A3"/>
    <w:rsid w:val="76637A64"/>
    <w:rsid w:val="76774AC8"/>
    <w:rsid w:val="768F58E0"/>
    <w:rsid w:val="78ED4D08"/>
    <w:rsid w:val="78F06DAA"/>
    <w:rsid w:val="78F53668"/>
    <w:rsid w:val="79403E50"/>
    <w:rsid w:val="794050C1"/>
    <w:rsid w:val="79751D4F"/>
    <w:rsid w:val="7BF0709D"/>
    <w:rsid w:val="7BF72E0F"/>
    <w:rsid w:val="7C0F3306"/>
    <w:rsid w:val="7E747167"/>
    <w:rsid w:val="7E7E179F"/>
    <w:rsid w:val="7F352562"/>
    <w:rsid w:val="7F824E44"/>
    <w:rsid w:val="7FBB4472"/>
    <w:rsid w:val="7FE92DDF"/>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7"/>
    <w:qFormat/>
    <w:uiPriority w:val="0"/>
    <w:pPr>
      <w:outlineLvl w:val="3"/>
    </w:pPr>
    <w:rPr>
      <w:rFonts w:eastAsiaTheme="majorEastAsia"/>
      <w:sz w:val="21"/>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70"/>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1"/>
    <w:unhideWhenUsed/>
    <w:qFormat/>
    <w:uiPriority w:val="9"/>
    <w:pPr>
      <w:keepNext/>
      <w:keepLines/>
      <w:spacing w:before="240" w:after="64" w:line="320" w:lineRule="auto"/>
      <w:outlineLvl w:val="6"/>
    </w:pPr>
    <w:rPr>
      <w:b/>
      <w:bCs/>
      <w:sz w:val="24"/>
    </w:rPr>
  </w:style>
  <w:style w:type="paragraph" w:styleId="9">
    <w:name w:val="heading 8"/>
    <w:basedOn w:val="1"/>
    <w:next w:val="1"/>
    <w:unhideWhenUsed/>
    <w:qFormat/>
    <w:uiPriority w:val="9"/>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unhideWhenUsed/>
    <w:qFormat/>
    <w:uiPriority w:val="9"/>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29">
    <w:name w:val="Default Paragraph Font"/>
    <w:semiHidden/>
    <w:unhideWhenUsed/>
    <w:uiPriority w:val="1"/>
  </w:style>
  <w:style w:type="table" w:default="1" w:styleId="32">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uiPriority w:val="39"/>
    <w:pPr>
      <w:ind w:left="2520" w:leftChars="1200"/>
    </w:pPr>
    <w:rPr>
      <w:rFonts w:asciiTheme="minorHAnsi" w:hAnsiTheme="minorHAnsi" w:eastAsiaTheme="minorEastAsia" w:cstheme="minorBidi"/>
      <w:szCs w:val="22"/>
    </w:rPr>
  </w:style>
  <w:style w:type="paragraph" w:styleId="12">
    <w:name w:val="Body Text First Indent"/>
    <w:basedOn w:val="1"/>
    <w:link w:val="41"/>
    <w:unhideWhenUsed/>
    <w:uiPriority w:val="99"/>
    <w:pPr>
      <w:ind w:firstLine="498" w:firstLineChars="200"/>
    </w:pPr>
    <w:rPr>
      <w:sz w:val="24"/>
      <w:szCs w:val="20"/>
    </w:rPr>
  </w:style>
  <w:style w:type="paragraph" w:styleId="13">
    <w:name w:val="caption"/>
    <w:basedOn w:val="1"/>
    <w:next w:val="1"/>
    <w:unhideWhenUsed/>
    <w:qFormat/>
    <w:uiPriority w:val="35"/>
    <w:rPr>
      <w:rFonts w:eastAsia="黑体" w:asciiTheme="majorHAnsi" w:hAnsiTheme="majorHAnsi" w:cstheme="majorBidi"/>
      <w:sz w:val="20"/>
      <w:szCs w:val="20"/>
    </w:rPr>
  </w:style>
  <w:style w:type="paragraph" w:styleId="14">
    <w:name w:val="Body Text"/>
    <w:basedOn w:val="1"/>
    <w:link w:val="40"/>
    <w:semiHidden/>
    <w:unhideWhenUsed/>
    <w:qFormat/>
    <w:uiPriority w:val="99"/>
    <w:pPr>
      <w:spacing w:after="120"/>
    </w:pPr>
  </w:style>
  <w:style w:type="paragraph" w:styleId="15">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8">
    <w:name w:val="Balloon Text"/>
    <w:basedOn w:val="1"/>
    <w:link w:val="47"/>
    <w:unhideWhenUsed/>
    <w:qFormat/>
    <w:uiPriority w:val="99"/>
    <w:rPr>
      <w:rFonts w:asciiTheme="minorHAnsi" w:hAnsiTheme="minorHAnsi" w:eastAsiaTheme="minorEastAsia" w:cstheme="minorBidi"/>
      <w:sz w:val="18"/>
      <w:szCs w:val="18"/>
    </w:rPr>
  </w:style>
  <w:style w:type="paragraph" w:styleId="19">
    <w:name w:val="footer"/>
    <w:basedOn w:val="1"/>
    <w:link w:val="46"/>
    <w:unhideWhenUsed/>
    <w:qFormat/>
    <w:uiPriority w:val="99"/>
    <w:pPr>
      <w:tabs>
        <w:tab w:val="center" w:pos="4153"/>
        <w:tab w:val="right" w:pos="8306"/>
      </w:tabs>
      <w:snapToGrid w:val="0"/>
      <w:jc w:val="left"/>
    </w:pPr>
    <w:rPr>
      <w:sz w:val="18"/>
      <w:szCs w:val="18"/>
    </w:rPr>
  </w:style>
  <w:style w:type="paragraph" w:styleId="20">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pPr>
      <w:tabs>
        <w:tab w:val="right" w:leader="dot" w:pos="8222"/>
      </w:tabs>
      <w:spacing w:before="120"/>
    </w:pPr>
    <w:rPr>
      <w:sz w:val="28"/>
      <w:szCs w:val="20"/>
    </w:rPr>
  </w:style>
  <w:style w:type="paragraph" w:styleId="22">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3">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4">
    <w:name w:val="table of figures"/>
    <w:basedOn w:val="1"/>
    <w:next w:val="1"/>
    <w:unhideWhenUsed/>
    <w:qFormat/>
    <w:uiPriority w:val="99"/>
    <w:pPr>
      <w:ind w:left="200" w:leftChars="200" w:hanging="200" w:hangingChars="200"/>
    </w:pPr>
  </w:style>
  <w:style w:type="paragraph" w:styleId="25">
    <w:name w:val="toc 2"/>
    <w:basedOn w:val="1"/>
    <w:next w:val="1"/>
    <w:unhideWhenUsed/>
    <w:qFormat/>
    <w:uiPriority w:val="39"/>
    <w:pPr>
      <w:ind w:left="420" w:leftChars="200"/>
    </w:pPr>
  </w:style>
  <w:style w:type="paragraph" w:styleId="26">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7">
    <w:name w:val="index 1"/>
    <w:basedOn w:val="1"/>
    <w:next w:val="1"/>
    <w:semiHidden/>
    <w:unhideWhenUsed/>
    <w:qFormat/>
    <w:uiPriority w:val="99"/>
  </w:style>
  <w:style w:type="paragraph" w:styleId="28">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30">
    <w:name w:val="FollowedHyperlink"/>
    <w:basedOn w:val="29"/>
    <w:semiHidden/>
    <w:unhideWhenUsed/>
    <w:qFormat/>
    <w:uiPriority w:val="99"/>
    <w:rPr>
      <w:color w:val="954F72" w:themeColor="followedHyperlink"/>
      <w:u w:val="single"/>
      <w14:textFill>
        <w14:solidFill>
          <w14:schemeClr w14:val="folHlink"/>
        </w14:solidFill>
      </w14:textFill>
    </w:rPr>
  </w:style>
  <w:style w:type="character" w:styleId="31">
    <w:name w:val="Hyperlink"/>
    <w:basedOn w:val="29"/>
    <w:unhideWhenUsed/>
    <w:qFormat/>
    <w:uiPriority w:val="99"/>
    <w:rPr>
      <w:color w:val="0563C1" w:themeColor="hyperlink"/>
      <w:u w:val="single"/>
      <w14:textFill>
        <w14:solidFill>
          <w14:schemeClr w14:val="hlink"/>
        </w14:solidFill>
      </w14:textFill>
    </w:rPr>
  </w:style>
  <w:style w:type="table" w:styleId="33">
    <w:name w:val="Table Grid"/>
    <w:basedOn w:val="32"/>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4">
    <w:name w:val="标题 1 字符"/>
    <w:basedOn w:val="29"/>
    <w:link w:val="2"/>
    <w:qFormat/>
    <w:uiPriority w:val="9"/>
    <w:rPr>
      <w:rFonts w:ascii="Times New Roman" w:hAnsi="Times New Roman" w:eastAsia="宋体" w:cs="Times New Roman"/>
      <w:b/>
      <w:bCs/>
      <w:kern w:val="44"/>
      <w:sz w:val="44"/>
      <w:szCs w:val="44"/>
    </w:rPr>
  </w:style>
  <w:style w:type="character" w:customStyle="1" w:styleId="35">
    <w:name w:val="标题 2 字符"/>
    <w:basedOn w:val="29"/>
    <w:link w:val="3"/>
    <w:qFormat/>
    <w:uiPriority w:val="9"/>
    <w:rPr>
      <w:rFonts w:asciiTheme="majorHAnsi" w:hAnsiTheme="majorHAnsi" w:eastAsiaTheme="majorEastAsia" w:cstheme="majorBidi"/>
      <w:b/>
      <w:bCs/>
      <w:sz w:val="32"/>
      <w:szCs w:val="32"/>
    </w:rPr>
  </w:style>
  <w:style w:type="character" w:customStyle="1" w:styleId="36">
    <w:name w:val="标题 3 字符"/>
    <w:basedOn w:val="29"/>
    <w:link w:val="4"/>
    <w:qFormat/>
    <w:uiPriority w:val="0"/>
    <w:rPr>
      <w:b/>
      <w:sz w:val="28"/>
    </w:rPr>
  </w:style>
  <w:style w:type="character" w:customStyle="1" w:styleId="37">
    <w:name w:val="标题 4 字符"/>
    <w:basedOn w:val="29"/>
    <w:link w:val="5"/>
    <w:qFormat/>
    <w:uiPriority w:val="0"/>
    <w:rPr>
      <w:rFonts w:eastAsiaTheme="majorEastAsia"/>
      <w:b/>
    </w:rPr>
  </w:style>
  <w:style w:type="character" w:customStyle="1" w:styleId="38">
    <w:name w:val="标题 5 字符"/>
    <w:basedOn w:val="29"/>
    <w:link w:val="6"/>
    <w:qFormat/>
    <w:uiPriority w:val="9"/>
    <w:rPr>
      <w:rFonts w:ascii="Times New Roman" w:hAnsi="Times New Roman" w:eastAsia="宋体" w:cs="Times New Roman"/>
      <w:b/>
      <w:bCs/>
      <w:sz w:val="28"/>
      <w:szCs w:val="28"/>
    </w:rPr>
  </w:style>
  <w:style w:type="character" w:customStyle="1" w:styleId="39">
    <w:name w:val="标题 字符"/>
    <w:basedOn w:val="29"/>
    <w:link w:val="28"/>
    <w:qFormat/>
    <w:uiPriority w:val="10"/>
    <w:rPr>
      <w:rFonts w:eastAsia="宋体" w:asciiTheme="majorHAnsi" w:hAnsiTheme="majorHAnsi" w:cstheme="majorBidi"/>
      <w:b/>
      <w:bCs/>
      <w:sz w:val="32"/>
      <w:szCs w:val="32"/>
    </w:rPr>
  </w:style>
  <w:style w:type="character" w:customStyle="1" w:styleId="40">
    <w:name w:val="正文文本 字符"/>
    <w:basedOn w:val="29"/>
    <w:link w:val="14"/>
    <w:semiHidden/>
    <w:qFormat/>
    <w:uiPriority w:val="99"/>
    <w:rPr>
      <w:rFonts w:ascii="Times New Roman" w:hAnsi="Times New Roman" w:eastAsia="宋体" w:cs="Times New Roman"/>
      <w:szCs w:val="24"/>
    </w:rPr>
  </w:style>
  <w:style w:type="character" w:customStyle="1" w:styleId="41">
    <w:name w:val="正文文本首行缩进 字符"/>
    <w:basedOn w:val="40"/>
    <w:link w:val="12"/>
    <w:qFormat/>
    <w:uiPriority w:val="99"/>
    <w:rPr>
      <w:rFonts w:ascii="Times New Roman" w:hAnsi="Times New Roman" w:eastAsia="宋体" w:cs="Times New Roman"/>
      <w:sz w:val="24"/>
      <w:szCs w:val="20"/>
    </w:rPr>
  </w:style>
  <w:style w:type="paragraph" w:customStyle="1" w:styleId="42">
    <w:name w:val="TOC Heading"/>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3">
    <w:name w:val="封面小二标题"/>
    <w:basedOn w:val="1"/>
    <w:qFormat/>
    <w:uiPriority w:val="0"/>
    <w:pPr>
      <w:spacing w:line="400" w:lineRule="atLeast"/>
      <w:jc w:val="center"/>
    </w:pPr>
    <w:rPr>
      <w:rFonts w:ascii="宋体" w:hAnsi="宋体" w:cs="宋体"/>
      <w:b/>
      <w:bCs/>
      <w:sz w:val="44"/>
      <w:szCs w:val="20"/>
    </w:rPr>
  </w:style>
  <w:style w:type="paragraph" w:styleId="44">
    <w:name w:val="List Paragraph"/>
    <w:basedOn w:val="1"/>
    <w:qFormat/>
    <w:uiPriority w:val="34"/>
    <w:pPr>
      <w:ind w:firstLine="420" w:firstLineChars="200"/>
    </w:pPr>
  </w:style>
  <w:style w:type="character" w:customStyle="1" w:styleId="45">
    <w:name w:val="页眉 字符"/>
    <w:basedOn w:val="29"/>
    <w:link w:val="20"/>
    <w:qFormat/>
    <w:uiPriority w:val="99"/>
    <w:rPr>
      <w:rFonts w:ascii="Times New Roman" w:hAnsi="Times New Roman" w:eastAsia="宋体" w:cs="Times New Roman"/>
      <w:sz w:val="18"/>
      <w:szCs w:val="18"/>
    </w:rPr>
  </w:style>
  <w:style w:type="character" w:customStyle="1" w:styleId="46">
    <w:name w:val="页脚 字符"/>
    <w:basedOn w:val="29"/>
    <w:link w:val="19"/>
    <w:qFormat/>
    <w:uiPriority w:val="99"/>
    <w:rPr>
      <w:rFonts w:ascii="Times New Roman" w:hAnsi="Times New Roman" w:eastAsia="宋体" w:cs="Times New Roman"/>
      <w:sz w:val="18"/>
      <w:szCs w:val="18"/>
    </w:rPr>
  </w:style>
  <w:style w:type="character" w:customStyle="1" w:styleId="47">
    <w:name w:val="批注框文本 字符"/>
    <w:basedOn w:val="29"/>
    <w:link w:val="18"/>
    <w:semiHidden/>
    <w:qFormat/>
    <w:uiPriority w:val="99"/>
    <w:rPr>
      <w:sz w:val="18"/>
      <w:szCs w:val="18"/>
    </w:rPr>
  </w:style>
  <w:style w:type="paragraph" w:styleId="48">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9">
    <w:name w:val="网格型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2"/>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3"/>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1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3">
    <w:name w:val="网格型2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4">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5">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6">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7">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8">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9">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6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1">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2">
    <w:name w:val="网格型4"/>
    <w:basedOn w:val="32"/>
    <w:qFormat/>
    <w:uiPriority w:val="39"/>
    <w:rPr>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3">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4">
    <w:name w:val="封面"/>
    <w:basedOn w:val="1"/>
    <w:qFormat/>
    <w:uiPriority w:val="0"/>
    <w:pPr>
      <w:adjustRightInd w:val="0"/>
      <w:spacing w:line="360" w:lineRule="atLeast"/>
      <w:jc w:val="right"/>
    </w:pPr>
    <w:rPr>
      <w:rFonts w:ascii="Symbol" w:hAnsi="Symbol"/>
      <w:kern w:val="0"/>
      <w:sz w:val="24"/>
      <w:szCs w:val="20"/>
    </w:rPr>
  </w:style>
  <w:style w:type="paragraph" w:customStyle="1" w:styleId="65">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6">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67">
    <w:name w:val="xl72"/>
    <w:basedOn w:val="1"/>
    <w:qFormat/>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8">
    <w:name w:val="xl73"/>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9">
    <w:name w:val="xl7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70">
    <w:name w:val="标题 6 字符"/>
    <w:basedOn w:val="29"/>
    <w:link w:val="7"/>
    <w:qFormat/>
    <w:uiPriority w:val="9"/>
    <w:rPr>
      <w:rFonts w:asciiTheme="majorHAnsi" w:hAnsiTheme="majorHAnsi" w:eastAsiaTheme="majorEastAsia" w:cstheme="majorBidi"/>
      <w:b/>
      <w:bCs/>
      <w:sz w:val="24"/>
      <w:szCs w:val="24"/>
    </w:rPr>
  </w:style>
  <w:style w:type="character" w:customStyle="1" w:styleId="71">
    <w:name w:val="标题 7 字符"/>
    <w:basedOn w:val="29"/>
    <w:link w:val="8"/>
    <w:qFormat/>
    <w:uiPriority w:val="9"/>
    <w:rPr>
      <w:rFonts w:ascii="Times New Roman" w:hAnsi="Times New Roman" w:eastAsia="宋体" w:cs="Times New Roman"/>
      <w:b/>
      <w:bCs/>
      <w:sz w:val="24"/>
      <w:szCs w:val="24"/>
    </w:rPr>
  </w:style>
  <w:style w:type="paragraph" w:customStyle="1" w:styleId="72">
    <w:name w:val="xl75"/>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3">
    <w:name w:val="xl7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4">
    <w:name w:val="_Style 24"/>
    <w:basedOn w:val="1"/>
    <w:next w:val="1"/>
    <w:unhideWhenUsed/>
    <w:qFormat/>
    <w:uiPriority w:val="39"/>
    <w:pPr>
      <w:ind w:left="3360" w:leftChars="1600"/>
    </w:pPr>
    <w:rPr>
      <w:rFonts w:ascii="Calibri" w:hAnsi="Calibri"/>
      <w:szCs w:val="22"/>
    </w:rPr>
  </w:style>
  <w:style w:type="character" w:customStyle="1" w:styleId="75">
    <w:name w:val="Unresolved Mention"/>
    <w:basedOn w:val="29"/>
    <w:semiHidden/>
    <w:unhideWhenUsed/>
    <w:qFormat/>
    <w:uiPriority w:val="99"/>
    <w:rPr>
      <w:color w:val="605E5C"/>
      <w:shd w:val="clear" w:color="auto" w:fill="E1DFDD"/>
    </w:rPr>
  </w:style>
  <w:style w:type="character" w:customStyle="1" w:styleId="76">
    <w:name w:val="font31"/>
    <w:basedOn w:val="29"/>
    <w:qFormat/>
    <w:uiPriority w:val="0"/>
    <w:rPr>
      <w:rFonts w:hint="default" w:ascii="Calibri" w:hAnsi="Calibri" w:cs="Calibri"/>
      <w:color w:val="000000"/>
      <w:sz w:val="21"/>
      <w:szCs w:val="21"/>
      <w:u w:val="none"/>
    </w:rPr>
  </w:style>
  <w:style w:type="character" w:customStyle="1" w:styleId="77">
    <w:name w:val="font01"/>
    <w:basedOn w:val="29"/>
    <w:qFormat/>
    <w:uiPriority w:val="0"/>
    <w:rPr>
      <w:rFonts w:hint="eastAsia" w:ascii="宋体" w:hAnsi="宋体" w:eastAsia="宋体" w:cs="宋体"/>
      <w:color w:val="000000"/>
      <w:sz w:val="21"/>
      <w:szCs w:val="21"/>
      <w:u w:val="none"/>
    </w:rPr>
  </w:style>
  <w:style w:type="character" w:customStyle="1" w:styleId="78">
    <w:name w:val="font21"/>
    <w:basedOn w:val="29"/>
    <w:qFormat/>
    <w:uiPriority w:val="0"/>
    <w:rPr>
      <w:rFonts w:hint="default" w:ascii="Calibri" w:hAnsi="Calibri" w:cs="Calibri"/>
      <w:color w:val="000000"/>
      <w:sz w:val="21"/>
      <w:szCs w:val="21"/>
      <w:u w:val="none"/>
    </w:rPr>
  </w:style>
  <w:style w:type="character" w:customStyle="1" w:styleId="79">
    <w:name w:val="font41"/>
    <w:basedOn w:val="2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2" Type="http://schemas.microsoft.com/office/2011/relationships/people" Target="people.xml"/><Relationship Id="rId421" Type="http://schemas.openxmlformats.org/officeDocument/2006/relationships/fontTable" Target="fontTable.xml"/><Relationship Id="rId420" Type="http://schemas.openxmlformats.org/officeDocument/2006/relationships/customXml" Target="../customXml/item2.xml"/><Relationship Id="rId42" Type="http://schemas.openxmlformats.org/officeDocument/2006/relationships/image" Target="media/image36.png"/><Relationship Id="rId419" Type="http://schemas.openxmlformats.org/officeDocument/2006/relationships/numbering" Target="numbering.xml"/><Relationship Id="rId418" Type="http://schemas.openxmlformats.org/officeDocument/2006/relationships/customXml" Target="../customXml/item1.xml"/><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footer" Target="footer1.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C8B304-99DE-48D5-9828-41F9F23BFD1E}">
  <ds:schemaRefs/>
</ds:datastoreItem>
</file>

<file path=docProps/app.xml><?xml version="1.0" encoding="utf-8"?>
<Properties xmlns="http://schemas.openxmlformats.org/officeDocument/2006/extended-properties" xmlns:vt="http://schemas.openxmlformats.org/officeDocument/2006/docPropsVTypes">
  <Template>Normal</Template>
  <Pages>21</Pages>
  <Words>12602</Words>
  <Characters>71834</Characters>
  <Lines>598</Lines>
  <Paragraphs>168</Paragraphs>
  <TotalTime>2</TotalTime>
  <ScaleCrop>false</ScaleCrop>
  <LinksUpToDate>false</LinksUpToDate>
  <CharactersWithSpaces>84268</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mr.liu</cp:lastModifiedBy>
  <dcterms:modified xsi:type="dcterms:W3CDTF">2019-01-01T21:21:54Z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