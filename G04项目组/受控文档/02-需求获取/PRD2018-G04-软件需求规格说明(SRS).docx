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4"/>
        <w:widowControl/>
        <w:wordWrap w:val="0"/>
        <w:autoSpaceDE w:val="0"/>
        <w:autoSpaceDN w:val="0"/>
        <w:ind w:right="964"/>
        <w:jc w:val="both"/>
        <w:textAlignment w:val="bottom"/>
        <w:rPr>
          <w:rFonts w:ascii="黑体" w:hAnsi="Arial" w:eastAsia="黑体"/>
          <w:b/>
        </w:rPr>
      </w:pPr>
      <w:bookmarkStart w:id="0" w:name="_Toc434859023"/>
    </w:p>
    <w:p>
      <w:pPr>
        <w:widowControl/>
        <w:wordWrap w:val="0"/>
        <w:autoSpaceDE w:val="0"/>
        <w:autoSpaceDN w:val="0"/>
        <w:adjustRightInd w:val="0"/>
        <w:spacing w:line="360" w:lineRule="atLeast"/>
        <w:ind w:firstLine="422"/>
        <w:jc w:val="right"/>
        <w:textAlignment w:val="bottom"/>
        <w:rPr>
          <w:rFonts w:ascii="宋体" w:hAnsi="宋体"/>
          <w:kern w:val="0"/>
          <w:sz w:val="24"/>
          <w:szCs w:val="20"/>
          <w:u w:val="single"/>
        </w:rPr>
      </w:pPr>
      <w:r>
        <w:rPr>
          <w:rFonts w:hint="eastAsia" w:ascii="宋体" w:hAnsi="宋体"/>
          <w:b/>
          <w:kern w:val="0"/>
          <w:sz w:val="24"/>
          <w:szCs w:val="20"/>
        </w:rPr>
        <w:t>编号：</w:t>
      </w:r>
      <w:r>
        <w:rPr>
          <w:rFonts w:hint="eastAsia" w:ascii="宋体" w:hAnsi="宋体"/>
          <w:kern w:val="0"/>
          <w:sz w:val="24"/>
          <w:szCs w:val="20"/>
          <w:u w:val="single"/>
        </w:rPr>
        <w:t xml:space="preserve"> PRD/G04-0.1.0-2019-</w:t>
      </w:r>
      <w:r>
        <w:rPr>
          <w:rFonts w:hint="eastAsia" w:ascii="宋体" w:hAnsi="宋体"/>
          <w:kern w:val="0"/>
          <w:sz w:val="24"/>
          <w:szCs w:val="20"/>
          <w:u w:val="single"/>
          <w:lang w:val="en-US" w:eastAsia="zh-CN"/>
        </w:rPr>
        <w:t>1</w:t>
      </w:r>
      <w:r>
        <w:rPr>
          <w:rFonts w:hint="eastAsia"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 xml:space="preserve">  </w:t>
      </w:r>
    </w:p>
    <w:p>
      <w:pPr>
        <w:widowControl/>
        <w:autoSpaceDE w:val="0"/>
        <w:autoSpaceDN w:val="0"/>
        <w:adjustRightInd w:val="0"/>
        <w:spacing w:line="360" w:lineRule="atLeast"/>
        <w:ind w:firstLine="422"/>
        <w:jc w:val="right"/>
        <w:textAlignment w:val="bottom"/>
        <w:rPr>
          <w:rFonts w:ascii="宋体" w:hAnsi="宋体"/>
          <w:b/>
          <w:kern w:val="0"/>
          <w:sz w:val="24"/>
          <w:szCs w:val="20"/>
        </w:rPr>
      </w:pPr>
      <w:r>
        <w:rPr>
          <w:rFonts w:hint="eastAsia" w:ascii="宋体" w:hAnsi="宋体"/>
          <w:b/>
          <w:kern w:val="0"/>
          <w:sz w:val="24"/>
          <w:szCs w:val="20"/>
        </w:rPr>
        <w:t>版本：</w:t>
      </w:r>
      <w:r>
        <w:rPr>
          <w:rFonts w:hint="eastAsia" w:ascii="宋体" w:hAnsi="宋体"/>
          <w:kern w:val="0"/>
          <w:sz w:val="24"/>
          <w:szCs w:val="20"/>
          <w:u w:val="single"/>
        </w:rPr>
        <w:t>__</w:t>
      </w:r>
      <w:r>
        <w:rPr>
          <w:rFonts w:ascii="宋体" w:hAnsi="宋体"/>
          <w:kern w:val="0"/>
          <w:sz w:val="24"/>
          <w:szCs w:val="20"/>
          <w:u w:val="single"/>
        </w:rPr>
        <w:t xml:space="preserve">       </w:t>
      </w:r>
      <w:r>
        <w:rPr>
          <w:rFonts w:hint="eastAsia" w:ascii="宋体" w:hAnsi="宋体"/>
          <w:kern w:val="0"/>
          <w:sz w:val="24"/>
          <w:szCs w:val="20"/>
          <w:u w:val="single"/>
        </w:rPr>
        <w:t>_</w:t>
      </w:r>
      <w:r>
        <w:rPr>
          <w:rFonts w:ascii="宋体" w:hAnsi="宋体"/>
          <w:kern w:val="0"/>
          <w:sz w:val="24"/>
          <w:szCs w:val="20"/>
          <w:u w:val="single"/>
        </w:rPr>
        <w:t xml:space="preserve"> </w:t>
      </w:r>
      <w:r>
        <w:rPr>
          <w:rFonts w:hint="eastAsia" w:ascii="宋体" w:hAnsi="宋体"/>
          <w:kern w:val="0"/>
          <w:sz w:val="24"/>
          <w:szCs w:val="20"/>
          <w:u w:val="single"/>
        </w:rPr>
        <w:t>_</w:t>
      </w:r>
      <w:r>
        <w:rPr>
          <w:rFonts w:hint="eastAsia" w:ascii="宋体" w:hAnsi="宋体"/>
          <w:kern w:val="0"/>
          <w:sz w:val="24"/>
          <w:szCs w:val="20"/>
          <w:u w:val="single"/>
          <w:lang w:val="en-US" w:eastAsia="zh-CN"/>
        </w:rPr>
        <w:t>1</w:t>
      </w:r>
      <w:bookmarkStart w:id="1636" w:name="_GoBack"/>
      <w:bookmarkEnd w:id="1636"/>
      <w:r>
        <w:rPr>
          <w:rFonts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w:t>
      </w:r>
      <w:r>
        <w:rPr>
          <w:rFonts w:hint="eastAsia" w:ascii="宋体" w:hAnsi="宋体"/>
          <w:kern w:val="0"/>
          <w:sz w:val="24"/>
          <w:szCs w:val="20"/>
          <w:u w:val="single"/>
          <w:lang w:val="en-US" w:eastAsia="zh-CN"/>
        </w:rPr>
        <w:t>0</w:t>
      </w:r>
      <w:r>
        <w:rPr>
          <w:rFonts w:ascii="宋体" w:hAnsi="宋体"/>
          <w:kern w:val="0"/>
          <w:sz w:val="24"/>
          <w:szCs w:val="20"/>
          <w:u w:val="single"/>
        </w:rPr>
        <w:t xml:space="preserve"> </w:t>
      </w:r>
      <w:r>
        <w:rPr>
          <w:rFonts w:hint="eastAsia" w:ascii="宋体" w:hAnsi="宋体"/>
          <w:kern w:val="0"/>
          <w:sz w:val="24"/>
          <w:szCs w:val="20"/>
          <w:u w:val="single"/>
        </w:rPr>
        <w:t>_______</w:t>
      </w:r>
      <w:r>
        <w:rPr>
          <w:rFonts w:ascii="宋体" w:hAnsi="宋体"/>
          <w:kern w:val="0"/>
          <w:sz w:val="24"/>
          <w:szCs w:val="20"/>
          <w:u w:val="single"/>
        </w:rPr>
        <w:t xml:space="preserve"> </w:t>
      </w:r>
      <w:r>
        <w:rPr>
          <w:rFonts w:hint="eastAsia" w:ascii="宋体" w:hAnsi="宋体"/>
          <w:kern w:val="0"/>
          <w:sz w:val="24"/>
          <w:szCs w:val="20"/>
          <w:u w:val="single"/>
        </w:rPr>
        <w:t>_</w:t>
      </w:r>
    </w:p>
    <w:p>
      <w:pPr>
        <w:widowControl/>
        <w:autoSpaceDE w:val="0"/>
        <w:autoSpaceDN w:val="0"/>
        <w:textAlignment w:val="bottom"/>
        <w:rPr>
          <w:rFonts w:ascii="宋体" w:hAnsi="宋体"/>
          <w:b/>
          <w:sz w:val="36"/>
        </w:rPr>
      </w:pPr>
    </w:p>
    <w:p>
      <w:pPr>
        <w:widowControl/>
        <w:autoSpaceDE w:val="0"/>
        <w:autoSpaceDN w:val="0"/>
        <w:ind w:left="2"/>
        <w:textAlignment w:val="bottom"/>
        <w:rPr>
          <w:rFonts w:ascii="宋体" w:hAnsi="宋体"/>
          <w:b/>
          <w:sz w:val="72"/>
          <w:szCs w:val="72"/>
        </w:rPr>
      </w:pPr>
      <w:r>
        <w:rPr>
          <w:rFonts w:hint="eastAsia" w:ascii="宋体" w:hAnsi="宋体"/>
          <w:b/>
          <w:sz w:val="72"/>
          <w:szCs w:val="72"/>
        </w:rPr>
        <w:drawing>
          <wp:anchor distT="0" distB="0" distL="114935" distR="114935" simplePos="0" relativeHeight="251661312" behindDoc="1" locked="0" layoutInCell="1" allowOverlap="1">
            <wp:simplePos x="0" y="0"/>
            <wp:positionH relativeFrom="column">
              <wp:posOffset>590550</wp:posOffset>
            </wp:positionH>
            <wp:positionV relativeFrom="paragraph">
              <wp:posOffset>271780</wp:posOffset>
            </wp:positionV>
            <wp:extent cx="1819910" cy="2428240"/>
            <wp:effectExtent l="0" t="0" r="0" b="0"/>
            <wp:wrapNone/>
            <wp:docPr id="2" name="图片 2" descr="QQ图片201810221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图片20181022153750"/>
                    <pic:cNvPicPr>
                      <a:picLocks noChangeAspect="1"/>
                    </pic:cNvPicPr>
                  </pic:nvPicPr>
                  <pic:blipFill>
                    <a:blip r:embed="rId7"/>
                    <a:stretch>
                      <a:fillRect/>
                    </a:stretch>
                  </pic:blipFill>
                  <pic:spPr>
                    <a:xfrm>
                      <a:off x="0" y="0"/>
                      <a:ext cx="1819910" cy="2428240"/>
                    </a:xfrm>
                    <a:prstGeom prst="rect">
                      <a:avLst/>
                    </a:prstGeom>
                  </pic:spPr>
                </pic:pic>
              </a:graphicData>
            </a:graphic>
          </wp:anchor>
        </w:drawing>
      </w:r>
      <w:r>
        <w:rPr>
          <w:rFonts w:hint="eastAsia" w:ascii="宋体" w:hAnsi="宋体"/>
          <w:b/>
          <w:sz w:val="72"/>
          <w:szCs w:val="72"/>
        </w:rPr>
        <w:t>基于项目的案例教学</w:t>
      </w:r>
      <w:bookmarkStart w:id="1" w:name="_Toc235938096"/>
      <w:bookmarkStart w:id="2" w:name="_Toc235845842"/>
      <w:r>
        <w:rPr>
          <w:rFonts w:hint="eastAsia" w:ascii="宋体" w:hAnsi="宋体"/>
          <w:b/>
          <w:sz w:val="72"/>
          <w:szCs w:val="72"/>
        </w:rPr>
        <w:t>系统</w:t>
      </w:r>
    </w:p>
    <w:p>
      <w:pPr>
        <w:widowControl/>
        <w:autoSpaceDE w:val="0"/>
        <w:autoSpaceDN w:val="0"/>
        <w:ind w:left="2" w:firstLine="843" w:firstLineChars="100"/>
        <w:textAlignment w:val="bottom"/>
        <w:rPr>
          <w:rFonts w:ascii="宋体" w:hAnsi="宋体"/>
          <w:b/>
          <w:sz w:val="84"/>
          <w:szCs w:val="84"/>
        </w:rPr>
      </w:pPr>
    </w:p>
    <w:bookmarkEnd w:id="1"/>
    <w:bookmarkEnd w:id="2"/>
    <w:p>
      <w:pPr>
        <w:widowControl/>
        <w:autoSpaceDE w:val="0"/>
        <w:autoSpaceDN w:val="0"/>
        <w:ind w:left="482" w:firstLine="3132" w:firstLineChars="600"/>
        <w:jc w:val="left"/>
        <w:textAlignment w:val="bottom"/>
        <w:rPr>
          <w:rFonts w:ascii="宋体" w:hAnsi="宋体"/>
          <w:b/>
          <w:sz w:val="52"/>
          <w:szCs w:val="52"/>
        </w:rPr>
      </w:pPr>
      <w:r>
        <w:rPr>
          <w:rFonts w:hint="eastAsia" w:ascii="宋体" w:hAnsi="宋体"/>
          <w:b/>
          <w:sz w:val="52"/>
          <w:szCs w:val="52"/>
        </w:rPr>
        <w:t>软</w:t>
      </w:r>
    </w:p>
    <w:p>
      <w:pPr>
        <w:widowControl/>
        <w:autoSpaceDE w:val="0"/>
        <w:autoSpaceDN w:val="0"/>
        <w:ind w:left="3194" w:firstLine="420"/>
        <w:jc w:val="left"/>
        <w:textAlignment w:val="bottom"/>
        <w:rPr>
          <w:rFonts w:ascii="宋体" w:hAnsi="宋体"/>
          <w:b/>
          <w:sz w:val="52"/>
          <w:szCs w:val="52"/>
        </w:rPr>
      </w:pPr>
      <w:r>
        <w:rPr>
          <w:rFonts w:ascii="宋体" w:hAnsi="宋体"/>
          <w:b/>
          <w:sz w:val="52"/>
          <w:szCs w:val="52"/>
        </w:rPr>
        <w:t>件</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需</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求</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规</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格</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说</w:t>
      </w:r>
    </w:p>
    <w:p>
      <w:pPr>
        <w:widowControl/>
        <w:autoSpaceDE w:val="0"/>
        <w:autoSpaceDN w:val="0"/>
        <w:ind w:left="3194" w:firstLine="420"/>
        <w:jc w:val="left"/>
        <w:textAlignment w:val="bottom"/>
        <w:rPr>
          <w:rFonts w:ascii="宋体" w:hAnsi="宋体"/>
          <w:b/>
          <w:sz w:val="52"/>
          <w:szCs w:val="52"/>
        </w:rPr>
      </w:pPr>
      <w:r>
        <w:rPr>
          <w:rFonts w:hint="eastAsia" w:ascii="宋体" w:hAnsi="宋体"/>
          <w:b/>
          <w:sz w:val="52"/>
          <w:szCs w:val="52"/>
        </w:rPr>
        <w:t>明</w:t>
      </w:r>
    </w:p>
    <w:p>
      <w:pPr>
        <w:widowControl/>
        <w:autoSpaceDE w:val="0"/>
        <w:autoSpaceDN w:val="0"/>
        <w:textAlignment w:val="bottom"/>
        <w:rPr>
          <w:rFonts w:ascii="Symbol" w:hAnsi="Symbol"/>
          <w:b/>
          <w:sz w:val="30"/>
        </w:rPr>
      </w:pPr>
    </w:p>
    <w:p>
      <w:pPr>
        <w:widowControl/>
        <w:autoSpaceDE w:val="0"/>
        <w:autoSpaceDN w:val="0"/>
        <w:textAlignment w:val="bottom"/>
        <w:rPr>
          <w:rFonts w:ascii="Symbol" w:hAnsi="Symbol"/>
          <w:b/>
          <w:sz w:val="30"/>
        </w:rPr>
      </w:pPr>
    </w:p>
    <w:p>
      <w:pPr>
        <w:widowControl/>
        <w:autoSpaceDE w:val="0"/>
        <w:autoSpaceDN w:val="0"/>
        <w:ind w:firstLine="643"/>
        <w:jc w:val="center"/>
        <w:textAlignment w:val="bottom"/>
        <w:rPr>
          <w:rFonts w:ascii="宋体" w:hAnsi="宋体"/>
          <w:b/>
          <w:sz w:val="32"/>
        </w:rPr>
      </w:pPr>
      <w:r>
        <w:rPr>
          <w:rFonts w:ascii="宋体" w:hAnsi="宋体"/>
          <w:b/>
          <w:sz w:val="32"/>
        </w:rPr>
        <w:t>委托单位杨枨老师，侯宏仑老师</w:t>
      </w:r>
    </w:p>
    <w:p>
      <w:pPr>
        <w:widowControl/>
        <w:autoSpaceDE w:val="0"/>
        <w:autoSpaceDN w:val="0"/>
        <w:ind w:firstLine="643"/>
        <w:jc w:val="center"/>
        <w:textAlignment w:val="bottom"/>
        <w:rPr>
          <w:rFonts w:ascii="宋体" w:hAnsi="宋体"/>
          <w:b/>
          <w:sz w:val="32"/>
        </w:rPr>
      </w:pPr>
      <w:r>
        <w:rPr>
          <w:rFonts w:ascii="宋体" w:hAnsi="宋体"/>
          <w:b/>
          <w:sz w:val="32"/>
        </w:rPr>
        <w:t>承办单位PRD2018-</w:t>
      </w:r>
      <w:r>
        <w:rPr>
          <w:rFonts w:hint="eastAsia" w:ascii="宋体" w:hAnsi="宋体"/>
          <w:b/>
          <w:sz w:val="32"/>
        </w:rPr>
        <w:t>G04小组</w:t>
      </w:r>
    </w:p>
    <w:bookmarkEnd w:id="0"/>
    <w:p>
      <w:pPr>
        <w:jc w:val="center"/>
        <w:rPr>
          <w:b/>
          <w:sz w:val="30"/>
          <w:szCs w:val="30"/>
        </w:rPr>
      </w:pPr>
      <w:r>
        <w:rPr>
          <w:rFonts w:hint="eastAsia"/>
          <w:b/>
          <w:sz w:val="30"/>
          <w:szCs w:val="30"/>
        </w:rPr>
        <w:t>修订历史记录</w:t>
      </w:r>
    </w:p>
    <w:tbl>
      <w:tblPr>
        <w:tblStyle w:val="32"/>
        <w:tblW w:w="8183"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2293"/>
        <w:gridCol w:w="2044"/>
        <w:gridCol w:w="1686"/>
        <w:gridCol w:w="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b/>
                <w:szCs w:val="21"/>
              </w:rPr>
            </w:pPr>
            <w:r>
              <w:rPr>
                <w:rFonts w:hint="eastAsia"/>
                <w:b/>
                <w:szCs w:val="21"/>
              </w:rPr>
              <w:t>日期</w:t>
            </w:r>
          </w:p>
        </w:tc>
        <w:tc>
          <w:tcPr>
            <w:tcW w:w="2293" w:type="dxa"/>
            <w:shd w:val="clear" w:color="auto" w:fill="auto"/>
          </w:tcPr>
          <w:p>
            <w:pPr>
              <w:jc w:val="center"/>
              <w:rPr>
                <w:b/>
                <w:szCs w:val="21"/>
              </w:rPr>
            </w:pPr>
            <w:r>
              <w:rPr>
                <w:rFonts w:hint="eastAsia"/>
                <w:b/>
                <w:szCs w:val="21"/>
              </w:rPr>
              <w:t>版本</w:t>
            </w:r>
          </w:p>
        </w:tc>
        <w:tc>
          <w:tcPr>
            <w:tcW w:w="2044" w:type="dxa"/>
            <w:shd w:val="clear" w:color="auto" w:fill="auto"/>
          </w:tcPr>
          <w:p>
            <w:pPr>
              <w:jc w:val="center"/>
              <w:rPr>
                <w:b/>
                <w:szCs w:val="21"/>
              </w:rPr>
            </w:pPr>
            <w:r>
              <w:rPr>
                <w:rFonts w:hint="eastAsia"/>
                <w:b/>
                <w:szCs w:val="21"/>
              </w:rPr>
              <w:t>说明</w:t>
            </w:r>
          </w:p>
        </w:tc>
        <w:tc>
          <w:tcPr>
            <w:tcW w:w="1686" w:type="dxa"/>
            <w:shd w:val="clear" w:color="auto" w:fill="auto"/>
          </w:tcPr>
          <w:p>
            <w:pPr>
              <w:jc w:val="center"/>
              <w:rPr>
                <w:b/>
                <w:szCs w:val="21"/>
              </w:rPr>
            </w:pPr>
            <w:r>
              <w:rPr>
                <w:rFonts w:hint="eastAsia"/>
                <w:b/>
                <w:szCs w:val="21"/>
              </w:rPr>
              <w:t>作者</w:t>
            </w:r>
          </w:p>
        </w:tc>
        <w:tc>
          <w:tcPr>
            <w:tcW w:w="945" w:type="dxa"/>
            <w:shd w:val="clear" w:color="auto" w:fill="auto"/>
          </w:tcPr>
          <w:p>
            <w:pPr>
              <w:jc w:val="center"/>
              <w:rPr>
                <w:b/>
                <w:szCs w:val="21"/>
              </w:rPr>
            </w:pPr>
            <w:r>
              <w:rPr>
                <w:rFonts w:hint="eastAsia"/>
                <w:b/>
                <w:szCs w:val="21"/>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2018/12/23</w:t>
            </w:r>
          </w:p>
        </w:tc>
        <w:tc>
          <w:tcPr>
            <w:tcW w:w="2293" w:type="dxa"/>
            <w:shd w:val="clear" w:color="auto" w:fill="auto"/>
          </w:tcPr>
          <w:p>
            <w:pPr>
              <w:jc w:val="center"/>
              <w:rPr>
                <w:szCs w:val="21"/>
              </w:rPr>
            </w:pPr>
            <w:r>
              <w:rPr>
                <w:rFonts w:hint="eastAsia"/>
                <w:szCs w:val="21"/>
              </w:rPr>
              <w:t>0.1.0</w:t>
            </w:r>
          </w:p>
        </w:tc>
        <w:tc>
          <w:tcPr>
            <w:tcW w:w="2044" w:type="dxa"/>
            <w:shd w:val="clear" w:color="auto" w:fill="auto"/>
          </w:tcPr>
          <w:p>
            <w:pPr>
              <w:jc w:val="center"/>
              <w:rPr>
                <w:szCs w:val="21"/>
              </w:rPr>
            </w:pPr>
            <w:r>
              <w:rPr>
                <w:rFonts w:hint="eastAsia"/>
                <w:szCs w:val="21"/>
              </w:rPr>
              <w:t>SRS起草</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2018/12/25</w:t>
            </w:r>
          </w:p>
        </w:tc>
        <w:tc>
          <w:tcPr>
            <w:tcW w:w="2293" w:type="dxa"/>
            <w:shd w:val="clear" w:color="auto" w:fill="auto"/>
          </w:tcPr>
          <w:p>
            <w:pPr>
              <w:jc w:val="center"/>
              <w:rPr>
                <w:szCs w:val="21"/>
              </w:rPr>
            </w:pPr>
            <w:r>
              <w:rPr>
                <w:rFonts w:hint="eastAsia"/>
                <w:szCs w:val="21"/>
              </w:rPr>
              <w:t>0.1.1</w:t>
            </w:r>
          </w:p>
        </w:tc>
        <w:tc>
          <w:tcPr>
            <w:tcW w:w="2044" w:type="dxa"/>
            <w:shd w:val="clear" w:color="auto" w:fill="auto"/>
          </w:tcPr>
          <w:p>
            <w:pPr>
              <w:jc w:val="center"/>
              <w:rPr>
                <w:szCs w:val="21"/>
              </w:rPr>
            </w:pPr>
            <w:r>
              <w:rPr>
                <w:rFonts w:hint="eastAsia"/>
                <w:szCs w:val="21"/>
              </w:rPr>
              <w:t>SRS修改参考资料、增添数据字典、修改性能需求</w:t>
            </w:r>
          </w:p>
        </w:tc>
        <w:tc>
          <w:tcPr>
            <w:tcW w:w="1686" w:type="dxa"/>
            <w:shd w:val="clear" w:color="auto" w:fill="auto"/>
          </w:tcPr>
          <w:p>
            <w:pPr>
              <w:jc w:val="center"/>
              <w:rPr>
                <w:szCs w:val="21"/>
              </w:rPr>
            </w:pPr>
            <w:r>
              <w:rPr>
                <w:rFonts w:hint="eastAsia"/>
                <w:szCs w:val="21"/>
              </w:rPr>
              <w:t>刘乐威</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2018/12/28</w:t>
            </w:r>
          </w:p>
        </w:tc>
        <w:tc>
          <w:tcPr>
            <w:tcW w:w="2293" w:type="dxa"/>
            <w:shd w:val="clear" w:color="auto" w:fill="auto"/>
          </w:tcPr>
          <w:p>
            <w:pPr>
              <w:jc w:val="center"/>
              <w:rPr>
                <w:szCs w:val="21"/>
              </w:rPr>
            </w:pPr>
            <w:r>
              <w:rPr>
                <w:rFonts w:hint="eastAsia"/>
                <w:szCs w:val="21"/>
              </w:rPr>
              <w:t>0.2.0</w:t>
            </w:r>
          </w:p>
        </w:tc>
        <w:tc>
          <w:tcPr>
            <w:tcW w:w="2044" w:type="dxa"/>
            <w:shd w:val="clear" w:color="auto" w:fill="auto"/>
          </w:tcPr>
          <w:p>
            <w:pPr>
              <w:jc w:val="center"/>
              <w:rPr>
                <w:szCs w:val="21"/>
              </w:rPr>
            </w:pPr>
            <w:r>
              <w:rPr>
                <w:rFonts w:hint="eastAsia"/>
                <w:szCs w:val="21"/>
              </w:rPr>
              <w:t>SRS修改用例</w:t>
            </w:r>
          </w:p>
        </w:tc>
        <w:tc>
          <w:tcPr>
            <w:tcW w:w="1686" w:type="dxa"/>
            <w:shd w:val="clear" w:color="auto" w:fill="auto"/>
          </w:tcPr>
          <w:p>
            <w:pPr>
              <w:jc w:val="center"/>
              <w:rPr>
                <w:szCs w:val="21"/>
              </w:rPr>
            </w:pPr>
            <w:r>
              <w:rPr>
                <w:rFonts w:hint="eastAsia"/>
                <w:szCs w:val="21"/>
              </w:rPr>
              <w:t>刘乐威、冯一鸣、王飞钢、周德阳</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2018/12/31</w:t>
            </w:r>
          </w:p>
        </w:tc>
        <w:tc>
          <w:tcPr>
            <w:tcW w:w="2293" w:type="dxa"/>
            <w:shd w:val="clear" w:color="auto" w:fill="auto"/>
          </w:tcPr>
          <w:p>
            <w:pPr>
              <w:jc w:val="center"/>
              <w:rPr>
                <w:szCs w:val="21"/>
              </w:rPr>
            </w:pPr>
            <w:r>
              <w:rPr>
                <w:rFonts w:hint="eastAsia"/>
                <w:szCs w:val="21"/>
              </w:rPr>
              <w:t>0.2.1</w:t>
            </w:r>
          </w:p>
        </w:tc>
        <w:tc>
          <w:tcPr>
            <w:tcW w:w="2044" w:type="dxa"/>
            <w:shd w:val="clear" w:color="auto" w:fill="auto"/>
          </w:tcPr>
          <w:p>
            <w:pPr>
              <w:jc w:val="center"/>
              <w:rPr>
                <w:szCs w:val="21"/>
              </w:rPr>
            </w:pPr>
            <w:r>
              <w:rPr>
                <w:rFonts w:hint="eastAsia"/>
                <w:szCs w:val="21"/>
              </w:rPr>
              <w:t>SRS修改用例</w:t>
            </w:r>
          </w:p>
        </w:tc>
        <w:tc>
          <w:tcPr>
            <w:tcW w:w="1686" w:type="dxa"/>
            <w:shd w:val="clear" w:color="auto" w:fill="auto"/>
          </w:tcPr>
          <w:p>
            <w:pPr>
              <w:jc w:val="center"/>
              <w:rPr>
                <w:szCs w:val="21"/>
              </w:rPr>
            </w:pPr>
            <w:r>
              <w:rPr>
                <w:rFonts w:hint="eastAsia"/>
                <w:szCs w:val="21"/>
              </w:rPr>
              <w:t>刘乐威、冯一鸣、王飞钢、周德阳</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szCs w:val="21"/>
              </w:rPr>
            </w:pPr>
            <w:r>
              <w:rPr>
                <w:rFonts w:hint="eastAsia"/>
                <w:szCs w:val="21"/>
              </w:rPr>
              <w:t>2019/1/5</w:t>
            </w:r>
          </w:p>
        </w:tc>
        <w:tc>
          <w:tcPr>
            <w:tcW w:w="2293" w:type="dxa"/>
            <w:shd w:val="clear" w:color="auto" w:fill="auto"/>
          </w:tcPr>
          <w:p>
            <w:pPr>
              <w:jc w:val="center"/>
              <w:rPr>
                <w:szCs w:val="21"/>
              </w:rPr>
            </w:pPr>
            <w:r>
              <w:rPr>
                <w:rFonts w:hint="eastAsia"/>
                <w:szCs w:val="21"/>
              </w:rPr>
              <w:t>0.2.2</w:t>
            </w:r>
          </w:p>
        </w:tc>
        <w:tc>
          <w:tcPr>
            <w:tcW w:w="2044" w:type="dxa"/>
            <w:shd w:val="clear" w:color="auto" w:fill="auto"/>
          </w:tcPr>
          <w:p>
            <w:pPr>
              <w:jc w:val="center"/>
              <w:rPr>
                <w:szCs w:val="21"/>
              </w:rPr>
            </w:pPr>
            <w:r>
              <w:rPr>
                <w:rFonts w:hint="eastAsia"/>
                <w:szCs w:val="21"/>
              </w:rPr>
              <w:t>修改业务级数字字典、增加E-R图、增加时序图</w:t>
            </w:r>
          </w:p>
        </w:tc>
        <w:tc>
          <w:tcPr>
            <w:tcW w:w="1686" w:type="dxa"/>
            <w:shd w:val="clear" w:color="auto" w:fill="auto"/>
          </w:tcPr>
          <w:p>
            <w:pPr>
              <w:jc w:val="center"/>
              <w:rPr>
                <w:szCs w:val="21"/>
              </w:rPr>
            </w:pPr>
            <w:r>
              <w:rPr>
                <w:rFonts w:hint="eastAsia"/>
                <w:szCs w:val="21"/>
              </w:rPr>
              <w:t>刘乐威、周德阳、冯一鸣</w:t>
            </w:r>
          </w:p>
        </w:tc>
        <w:tc>
          <w:tcPr>
            <w:tcW w:w="945" w:type="dxa"/>
            <w:shd w:val="clear" w:color="auto" w:fill="auto"/>
          </w:tcPr>
          <w:p>
            <w:pPr>
              <w:jc w:val="center"/>
              <w:rPr>
                <w:szCs w:val="21"/>
              </w:rPr>
            </w:pPr>
            <w:r>
              <w:rPr>
                <w:rFonts w:hint="eastAsia"/>
                <w:szCs w:val="21"/>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eastAsia="宋体"/>
                <w:szCs w:val="21"/>
                <w:lang w:val="en-US" w:eastAsia="zh-CN"/>
              </w:rPr>
            </w:pPr>
            <w:r>
              <w:rPr>
                <w:rFonts w:hint="eastAsia"/>
                <w:szCs w:val="21"/>
                <w:lang w:val="en-US" w:eastAsia="zh-CN"/>
              </w:rPr>
              <w:t>2019/1/9</w:t>
            </w:r>
          </w:p>
        </w:tc>
        <w:tc>
          <w:tcPr>
            <w:tcW w:w="2293" w:type="dxa"/>
            <w:shd w:val="clear" w:color="auto" w:fill="auto"/>
          </w:tcPr>
          <w:p>
            <w:pPr>
              <w:jc w:val="center"/>
              <w:rPr>
                <w:rFonts w:hint="eastAsia" w:eastAsia="宋体"/>
                <w:szCs w:val="21"/>
                <w:lang w:val="en-US" w:eastAsia="zh-CN"/>
              </w:rPr>
            </w:pPr>
            <w:r>
              <w:rPr>
                <w:rFonts w:hint="eastAsia"/>
                <w:szCs w:val="21"/>
                <w:lang w:val="en-US" w:eastAsia="zh-CN"/>
              </w:rPr>
              <w:t>0.2.3</w:t>
            </w:r>
          </w:p>
        </w:tc>
        <w:tc>
          <w:tcPr>
            <w:tcW w:w="2044" w:type="dxa"/>
            <w:shd w:val="clear" w:color="auto" w:fill="auto"/>
          </w:tcPr>
          <w:p>
            <w:pPr>
              <w:jc w:val="center"/>
              <w:rPr>
                <w:rFonts w:hint="eastAsia" w:eastAsia="宋体"/>
                <w:szCs w:val="21"/>
                <w:lang w:val="en-US" w:eastAsia="zh-CN"/>
              </w:rPr>
            </w:pPr>
            <w:r>
              <w:rPr>
                <w:rFonts w:hint="eastAsia"/>
                <w:szCs w:val="21"/>
                <w:lang w:val="en-US" w:eastAsia="zh-CN"/>
              </w:rPr>
              <w:t>添加用例优先级、修改非功能需求</w:t>
            </w:r>
          </w:p>
        </w:tc>
        <w:tc>
          <w:tcPr>
            <w:tcW w:w="1686" w:type="dxa"/>
            <w:shd w:val="clear" w:color="auto" w:fill="auto"/>
          </w:tcPr>
          <w:p>
            <w:pPr>
              <w:jc w:val="center"/>
              <w:rPr>
                <w:rFonts w:hint="eastAsia" w:eastAsia="宋体"/>
                <w:szCs w:val="21"/>
                <w:lang w:val="en-US" w:eastAsia="zh-CN"/>
              </w:rPr>
            </w:pPr>
            <w:r>
              <w:rPr>
                <w:rFonts w:hint="eastAsia"/>
                <w:szCs w:val="21"/>
                <w:lang w:val="en-US" w:eastAsia="zh-CN"/>
              </w:rPr>
              <w:t>刘乐威、冯一鸣、周德阳、王飞钢</w:t>
            </w:r>
          </w:p>
        </w:tc>
        <w:tc>
          <w:tcPr>
            <w:tcW w:w="945" w:type="dxa"/>
            <w:shd w:val="clear" w:color="auto" w:fill="auto"/>
          </w:tcPr>
          <w:p>
            <w:pPr>
              <w:jc w:val="center"/>
              <w:rPr>
                <w:rFonts w:hint="eastAsia" w:eastAsia="宋体"/>
                <w:szCs w:val="21"/>
                <w:lang w:val="en-US" w:eastAsia="zh-CN"/>
              </w:rPr>
            </w:pPr>
            <w:r>
              <w:rPr>
                <w:rFonts w:hint="eastAsia"/>
                <w:szCs w:val="21"/>
                <w:lang w:val="en-US" w:eastAsia="zh-CN"/>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tcPr>
          <w:p>
            <w:pPr>
              <w:jc w:val="center"/>
              <w:rPr>
                <w:rFonts w:hint="eastAsia"/>
                <w:szCs w:val="21"/>
                <w:lang w:val="en-US" w:eastAsia="zh-CN"/>
              </w:rPr>
            </w:pPr>
            <w:r>
              <w:rPr>
                <w:rFonts w:hint="eastAsia"/>
                <w:szCs w:val="21"/>
                <w:lang w:val="en-US" w:eastAsia="zh-CN"/>
              </w:rPr>
              <w:t>2019/1/12</w:t>
            </w:r>
          </w:p>
        </w:tc>
        <w:tc>
          <w:tcPr>
            <w:tcW w:w="2293" w:type="dxa"/>
            <w:shd w:val="clear" w:color="auto" w:fill="auto"/>
          </w:tcPr>
          <w:p>
            <w:pPr>
              <w:jc w:val="center"/>
              <w:rPr>
                <w:rFonts w:hint="eastAsia"/>
                <w:szCs w:val="21"/>
                <w:lang w:val="en-US" w:eastAsia="zh-CN"/>
              </w:rPr>
            </w:pPr>
            <w:r>
              <w:rPr>
                <w:rFonts w:hint="eastAsia"/>
                <w:szCs w:val="21"/>
                <w:lang w:val="en-US" w:eastAsia="zh-CN"/>
              </w:rPr>
              <w:t>0.2.4</w:t>
            </w:r>
          </w:p>
        </w:tc>
        <w:tc>
          <w:tcPr>
            <w:tcW w:w="2044" w:type="dxa"/>
            <w:shd w:val="clear" w:color="auto" w:fill="auto"/>
          </w:tcPr>
          <w:p>
            <w:pPr>
              <w:jc w:val="center"/>
              <w:rPr>
                <w:rFonts w:hint="eastAsia"/>
                <w:szCs w:val="21"/>
                <w:lang w:val="en-US" w:eastAsia="zh-CN"/>
              </w:rPr>
            </w:pPr>
            <w:r>
              <w:rPr>
                <w:rFonts w:hint="eastAsia"/>
                <w:szCs w:val="21"/>
                <w:lang w:val="en-US" w:eastAsia="zh-CN"/>
              </w:rPr>
              <w:t>更新打分表、修改用例表格式、数据字典、增加用例截图目录、修改用例图</w:t>
            </w:r>
          </w:p>
        </w:tc>
        <w:tc>
          <w:tcPr>
            <w:tcW w:w="1686" w:type="dxa"/>
            <w:shd w:val="clear" w:color="auto" w:fill="auto"/>
          </w:tcPr>
          <w:p>
            <w:pPr>
              <w:jc w:val="center"/>
              <w:rPr>
                <w:rFonts w:hint="eastAsia"/>
                <w:szCs w:val="21"/>
                <w:lang w:val="en-US" w:eastAsia="zh-CN"/>
              </w:rPr>
            </w:pPr>
            <w:r>
              <w:rPr>
                <w:rFonts w:hint="eastAsia"/>
                <w:szCs w:val="21"/>
                <w:lang w:val="en-US" w:eastAsia="zh-CN"/>
              </w:rPr>
              <w:t>刘乐威、冯一鸣、周德阳、王飞钢</w:t>
            </w:r>
          </w:p>
        </w:tc>
        <w:tc>
          <w:tcPr>
            <w:tcW w:w="945" w:type="dxa"/>
            <w:shd w:val="clear" w:color="auto" w:fill="auto"/>
          </w:tcPr>
          <w:p>
            <w:pPr>
              <w:jc w:val="center"/>
              <w:rPr>
                <w:rFonts w:hint="eastAsia"/>
                <w:szCs w:val="21"/>
                <w:lang w:val="en-US" w:eastAsia="zh-CN"/>
              </w:rPr>
            </w:pPr>
            <w:r>
              <w:rPr>
                <w:rFonts w:hint="eastAsia"/>
                <w:szCs w:val="21"/>
                <w:lang w:val="en-US" w:eastAsia="zh-CN"/>
              </w:rPr>
              <w:t>郦哲聪（PM）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auto"/>
            <w:vAlign w:val="top"/>
          </w:tcPr>
          <w:p>
            <w:pPr>
              <w:jc w:val="center"/>
              <w:rPr>
                <w:rFonts w:hint="eastAsia"/>
                <w:szCs w:val="21"/>
                <w:lang w:val="en-US" w:eastAsia="zh-CN"/>
              </w:rPr>
            </w:pPr>
            <w:r>
              <w:rPr>
                <w:rFonts w:hint="eastAsia"/>
                <w:szCs w:val="21"/>
                <w:lang w:val="en-US" w:eastAsia="zh-CN"/>
              </w:rPr>
              <w:t>2019/1/15</w:t>
            </w:r>
          </w:p>
        </w:tc>
        <w:tc>
          <w:tcPr>
            <w:tcW w:w="2293" w:type="dxa"/>
            <w:shd w:val="clear" w:color="auto" w:fill="auto"/>
            <w:vAlign w:val="top"/>
          </w:tcPr>
          <w:p>
            <w:pPr>
              <w:jc w:val="center"/>
              <w:rPr>
                <w:rFonts w:hint="eastAsia"/>
                <w:szCs w:val="21"/>
                <w:lang w:val="en-US" w:eastAsia="zh-CN"/>
              </w:rPr>
            </w:pPr>
            <w:r>
              <w:rPr>
                <w:rFonts w:hint="eastAsia"/>
                <w:szCs w:val="21"/>
                <w:lang w:val="en-US" w:eastAsia="zh-CN"/>
              </w:rPr>
              <w:t>1.0.0</w:t>
            </w:r>
          </w:p>
        </w:tc>
        <w:tc>
          <w:tcPr>
            <w:tcW w:w="2044" w:type="dxa"/>
            <w:shd w:val="clear" w:color="auto" w:fill="auto"/>
          </w:tcPr>
          <w:p>
            <w:pPr>
              <w:jc w:val="center"/>
              <w:rPr>
                <w:rFonts w:hint="eastAsia"/>
                <w:szCs w:val="21"/>
                <w:lang w:val="en-US" w:eastAsia="zh-CN"/>
              </w:rPr>
            </w:pPr>
            <w:r>
              <w:rPr>
                <w:rFonts w:hint="eastAsia"/>
                <w:szCs w:val="21"/>
                <w:lang w:val="en-US" w:eastAsia="zh-CN"/>
              </w:rPr>
              <w:t>更新用例图，对话框图和场景</w:t>
            </w:r>
          </w:p>
        </w:tc>
        <w:tc>
          <w:tcPr>
            <w:tcW w:w="1686" w:type="dxa"/>
            <w:shd w:val="clear" w:color="auto" w:fill="auto"/>
          </w:tcPr>
          <w:p>
            <w:pPr>
              <w:jc w:val="center"/>
              <w:rPr>
                <w:rFonts w:hint="eastAsia"/>
                <w:szCs w:val="21"/>
                <w:lang w:val="en-US" w:eastAsia="zh-CN"/>
              </w:rPr>
            </w:pPr>
            <w:r>
              <w:rPr>
                <w:rFonts w:hint="eastAsia"/>
                <w:szCs w:val="21"/>
                <w:lang w:val="en-US" w:eastAsia="zh-CN"/>
              </w:rPr>
              <w:t>刘乐威、郦哲聪、周德阳、王飞钢</w:t>
            </w:r>
          </w:p>
        </w:tc>
        <w:tc>
          <w:tcPr>
            <w:tcW w:w="945" w:type="dxa"/>
            <w:shd w:val="clear" w:color="auto" w:fill="auto"/>
          </w:tcPr>
          <w:p>
            <w:pPr>
              <w:jc w:val="center"/>
              <w:rPr>
                <w:rFonts w:hint="eastAsia"/>
                <w:szCs w:val="21"/>
                <w:lang w:val="en-US" w:eastAsia="zh-CN"/>
              </w:rPr>
            </w:pPr>
            <w:r>
              <w:rPr>
                <w:rFonts w:hint="eastAsia"/>
                <w:szCs w:val="21"/>
                <w:lang w:val="en-US" w:eastAsia="zh-CN"/>
              </w:rPr>
              <w:t>郦哲聪（PM）</w:t>
            </w:r>
          </w:p>
        </w:tc>
      </w:tr>
    </w:tbl>
    <w:p/>
    <w:p>
      <w:pPr>
        <w:spacing w:before="0" w:beforeLines="0" w:after="0" w:afterLines="0" w:line="240" w:lineRule="auto"/>
        <w:ind w:left="0" w:leftChars="0" w:right="0" w:rightChars="0" w:firstLine="0" w:firstLineChars="0"/>
        <w:jc w:val="center"/>
        <w:rPr>
          <w:rFonts w:ascii="宋体" w:hAnsi="宋体"/>
        </w:rPr>
        <w:sectPr>
          <w:headerReference r:id="rId3"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p>
    <w:sdt>
      <w:sdtPr>
        <w:rPr>
          <w:rFonts w:ascii="宋体" w:hAnsi="宋体"/>
        </w:rPr>
        <w:id w:val="147472113"/>
        <w:docPartObj>
          <w:docPartGallery w:val="Table of Contents"/>
          <w:docPartUnique/>
        </w:docPartObj>
      </w:sdtPr>
      <w:sdtEndPr>
        <w:rPr>
          <w:rFonts w:ascii="宋体" w:hAnsi="宋体"/>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1"/>
            <w:tabs>
              <w:tab w:val="right" w:leader="dot" w:pos="8306"/>
              <w:tab w:val="clear" w:pos="8222"/>
            </w:tabs>
          </w:pPr>
          <w:r>
            <w:fldChar w:fldCharType="begin"/>
          </w:r>
          <w:r>
            <w:instrText xml:space="preserve">TOC \o "1-4" \h \u </w:instrText>
          </w:r>
          <w:r>
            <w:fldChar w:fldCharType="separate"/>
          </w:r>
          <w:r>
            <w:fldChar w:fldCharType="begin"/>
          </w:r>
          <w:r>
            <w:instrText xml:space="preserve"> HYPERLINK \l _Toc27607 </w:instrText>
          </w:r>
          <w:r>
            <w:fldChar w:fldCharType="separate"/>
          </w:r>
          <w:r>
            <w:rPr>
              <w:rFonts w:hint="eastAsia"/>
            </w:rPr>
            <w:t xml:space="preserve">1 </w:t>
          </w:r>
          <w:r>
            <w:t>引言</w:t>
          </w:r>
          <w:r>
            <w:tab/>
          </w:r>
          <w:r>
            <w:fldChar w:fldCharType="begin"/>
          </w:r>
          <w:r>
            <w:instrText xml:space="preserve"> PAGEREF _Toc27607 </w:instrText>
          </w:r>
          <w:r>
            <w:fldChar w:fldCharType="separate"/>
          </w:r>
          <w:r>
            <w:t>1</w:t>
          </w:r>
          <w:r>
            <w:fldChar w:fldCharType="end"/>
          </w:r>
          <w:r>
            <w:fldChar w:fldCharType="end"/>
          </w:r>
        </w:p>
        <w:p>
          <w:pPr>
            <w:pStyle w:val="25"/>
            <w:tabs>
              <w:tab w:val="right" w:leader="dot" w:pos="8306"/>
            </w:tabs>
          </w:pPr>
          <w:r>
            <w:fldChar w:fldCharType="begin"/>
          </w:r>
          <w:r>
            <w:instrText xml:space="preserve"> HYPERLINK \l _Toc30517 </w:instrText>
          </w:r>
          <w:r>
            <w:fldChar w:fldCharType="separate"/>
          </w:r>
          <w:r>
            <w:rPr>
              <w:rFonts w:hint="eastAsia"/>
            </w:rPr>
            <w:t>1.1</w:t>
          </w:r>
          <w:r>
            <w:t xml:space="preserve"> </w:t>
          </w:r>
          <w:r>
            <w:rPr>
              <w:rFonts w:hint="eastAsia"/>
            </w:rPr>
            <w:t>目标</w:t>
          </w:r>
          <w:r>
            <w:tab/>
          </w:r>
          <w:r>
            <w:fldChar w:fldCharType="begin"/>
          </w:r>
          <w:r>
            <w:instrText xml:space="preserve"> PAGEREF _Toc30517 </w:instrText>
          </w:r>
          <w:r>
            <w:fldChar w:fldCharType="separate"/>
          </w:r>
          <w:r>
            <w:t>1</w:t>
          </w:r>
          <w:r>
            <w:fldChar w:fldCharType="end"/>
          </w:r>
          <w:r>
            <w:fldChar w:fldCharType="end"/>
          </w:r>
        </w:p>
        <w:p>
          <w:pPr>
            <w:pStyle w:val="25"/>
            <w:tabs>
              <w:tab w:val="right" w:leader="dot" w:pos="8306"/>
            </w:tabs>
          </w:pPr>
          <w:r>
            <w:fldChar w:fldCharType="begin"/>
          </w:r>
          <w:r>
            <w:instrText xml:space="preserve"> HYPERLINK \l _Toc24848 </w:instrText>
          </w:r>
          <w:r>
            <w:fldChar w:fldCharType="separate"/>
          </w:r>
          <w:r>
            <w:rPr>
              <w:rFonts w:hint="eastAsia"/>
            </w:rPr>
            <w:t>1</w:t>
          </w:r>
          <w:r>
            <w:t xml:space="preserve">.2 </w:t>
          </w:r>
          <w:r>
            <w:rPr>
              <w:rFonts w:hint="eastAsia"/>
            </w:rPr>
            <w:t>文档约定</w:t>
          </w:r>
          <w:r>
            <w:tab/>
          </w:r>
          <w:r>
            <w:fldChar w:fldCharType="begin"/>
          </w:r>
          <w:r>
            <w:instrText xml:space="preserve"> PAGEREF _Toc24848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_Toc19084 </w:instrText>
          </w:r>
          <w:r>
            <w:fldChar w:fldCharType="separate"/>
          </w:r>
          <w:r>
            <w:rPr>
              <w:rFonts w:hint="eastAsia"/>
            </w:rPr>
            <w:t>1</w:t>
          </w:r>
          <w:r>
            <w:t>.2.1</w:t>
          </w:r>
          <w:r>
            <w:rPr>
              <w:rFonts w:hint="eastAsia"/>
            </w:rPr>
            <w:t>文档文件标识</w:t>
          </w:r>
          <w:r>
            <w:tab/>
          </w:r>
          <w:r>
            <w:fldChar w:fldCharType="begin"/>
          </w:r>
          <w:r>
            <w:instrText xml:space="preserve"> PAGEREF _Toc19084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_Toc30751 </w:instrText>
          </w:r>
          <w:r>
            <w:fldChar w:fldCharType="separate"/>
          </w:r>
          <w:r>
            <w:rPr>
              <w:rFonts w:hint="eastAsia"/>
            </w:rPr>
            <w:t>1.2.2排版约定</w:t>
          </w:r>
          <w:r>
            <w:tab/>
          </w:r>
          <w:r>
            <w:fldChar w:fldCharType="begin"/>
          </w:r>
          <w:r>
            <w:instrText xml:space="preserve"> PAGEREF _Toc30751 </w:instrText>
          </w:r>
          <w:r>
            <w:fldChar w:fldCharType="separate"/>
          </w:r>
          <w:r>
            <w:t>3</w:t>
          </w:r>
          <w:r>
            <w:fldChar w:fldCharType="end"/>
          </w:r>
          <w:r>
            <w:fldChar w:fldCharType="end"/>
          </w:r>
        </w:p>
        <w:p>
          <w:pPr>
            <w:pStyle w:val="16"/>
            <w:tabs>
              <w:tab w:val="right" w:leader="dot" w:pos="8306"/>
            </w:tabs>
          </w:pPr>
          <w:r>
            <w:fldChar w:fldCharType="begin"/>
          </w:r>
          <w:r>
            <w:instrText xml:space="preserve"> HYPERLINK \l _Toc21445 </w:instrText>
          </w:r>
          <w:r>
            <w:fldChar w:fldCharType="separate"/>
          </w:r>
          <w:r>
            <w:rPr>
              <w:rFonts w:hint="eastAsia"/>
            </w:rPr>
            <w:t>1.2.3</w:t>
          </w:r>
          <w:r>
            <w:t>图表题注</w:t>
          </w:r>
          <w:r>
            <w:tab/>
          </w:r>
          <w:r>
            <w:fldChar w:fldCharType="begin"/>
          </w:r>
          <w:r>
            <w:instrText xml:space="preserve"> PAGEREF _Toc21445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_Toc27751 </w:instrText>
          </w:r>
          <w:r>
            <w:fldChar w:fldCharType="separate"/>
          </w:r>
          <w:r>
            <w:rPr>
              <w:rFonts w:hint="eastAsia"/>
            </w:rPr>
            <w:t>1.3</w:t>
          </w:r>
          <w:r>
            <w:t xml:space="preserve"> </w:t>
          </w:r>
          <w:r>
            <w:rPr>
              <w:rFonts w:hint="eastAsia"/>
            </w:rPr>
            <w:t>文档概述</w:t>
          </w:r>
          <w:r>
            <w:tab/>
          </w:r>
          <w:r>
            <w:fldChar w:fldCharType="begin"/>
          </w:r>
          <w:r>
            <w:instrText xml:space="preserve"> PAGEREF _Toc27751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_Toc21937 </w:instrText>
          </w:r>
          <w:r>
            <w:fldChar w:fldCharType="separate"/>
          </w:r>
          <w:r>
            <w:rPr>
              <w:rFonts w:hint="eastAsia"/>
            </w:rPr>
            <w:t>1.4 读者对象和阅读建议</w:t>
          </w:r>
          <w:r>
            <w:tab/>
          </w:r>
          <w:r>
            <w:fldChar w:fldCharType="begin"/>
          </w:r>
          <w:r>
            <w:instrText xml:space="preserve"> PAGEREF _Toc21937 </w:instrText>
          </w:r>
          <w:r>
            <w:fldChar w:fldCharType="separate"/>
          </w:r>
          <w:r>
            <w:t>4</w:t>
          </w:r>
          <w:r>
            <w:fldChar w:fldCharType="end"/>
          </w:r>
          <w:r>
            <w:fldChar w:fldCharType="end"/>
          </w:r>
        </w:p>
        <w:p>
          <w:pPr>
            <w:pStyle w:val="16"/>
            <w:tabs>
              <w:tab w:val="right" w:leader="dot" w:pos="8306"/>
            </w:tabs>
          </w:pPr>
          <w:r>
            <w:fldChar w:fldCharType="begin"/>
          </w:r>
          <w:r>
            <w:instrText xml:space="preserve"> HYPERLINK \l _Toc7790 </w:instrText>
          </w:r>
          <w:r>
            <w:fldChar w:fldCharType="separate"/>
          </w:r>
          <w:r>
            <w:rPr>
              <w:rFonts w:hint="eastAsia"/>
            </w:rPr>
            <w:t>1.4.1阅读建议列表</w:t>
          </w:r>
          <w:r>
            <w:tab/>
          </w:r>
          <w:r>
            <w:fldChar w:fldCharType="begin"/>
          </w:r>
          <w:r>
            <w:instrText xml:space="preserve"> PAGEREF _Toc7790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_Toc7127 </w:instrText>
          </w:r>
          <w:r>
            <w:fldChar w:fldCharType="separate"/>
          </w:r>
          <w:r>
            <w:rPr>
              <w:rFonts w:hint="eastAsia"/>
            </w:rPr>
            <w:t>1.5</w:t>
          </w:r>
          <w:r>
            <w:t xml:space="preserve"> </w:t>
          </w:r>
          <w:r>
            <w:rPr>
              <w:rFonts w:hint="eastAsia"/>
            </w:rPr>
            <w:t>命名规则</w:t>
          </w:r>
          <w:r>
            <w:tab/>
          </w:r>
          <w:r>
            <w:fldChar w:fldCharType="begin"/>
          </w:r>
          <w:r>
            <w:instrText xml:space="preserve"> PAGEREF _Toc7127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_Toc11373 </w:instrText>
          </w:r>
          <w:r>
            <w:fldChar w:fldCharType="separate"/>
          </w:r>
          <w:r>
            <w:rPr>
              <w:rFonts w:hint="eastAsia"/>
            </w:rPr>
            <w:t>1.6 项目范围</w:t>
          </w:r>
          <w:r>
            <w:tab/>
          </w:r>
          <w:r>
            <w:fldChar w:fldCharType="begin"/>
          </w:r>
          <w:r>
            <w:instrText xml:space="preserve"> PAGEREF _Toc11373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_Toc28973 </w:instrText>
          </w:r>
          <w:r>
            <w:fldChar w:fldCharType="separate"/>
          </w:r>
          <w:r>
            <w:rPr>
              <w:rFonts w:hint="eastAsia"/>
            </w:rPr>
            <w:t>1.6.1上下文图</w:t>
          </w:r>
          <w:r>
            <w:tab/>
          </w:r>
          <w:r>
            <w:fldChar w:fldCharType="begin"/>
          </w:r>
          <w:r>
            <w:instrText xml:space="preserve"> PAGEREF _Toc28973 </w:instrText>
          </w:r>
          <w:r>
            <w:fldChar w:fldCharType="separate"/>
          </w:r>
          <w:r>
            <w:t>6</w:t>
          </w:r>
          <w:r>
            <w:fldChar w:fldCharType="end"/>
          </w:r>
          <w:r>
            <w:fldChar w:fldCharType="end"/>
          </w:r>
        </w:p>
        <w:p>
          <w:pPr>
            <w:pStyle w:val="25"/>
            <w:tabs>
              <w:tab w:val="right" w:leader="dot" w:pos="8306"/>
            </w:tabs>
          </w:pPr>
          <w:r>
            <w:fldChar w:fldCharType="begin"/>
          </w:r>
          <w:r>
            <w:instrText xml:space="preserve"> HYPERLINK \l _Toc19607 </w:instrText>
          </w:r>
          <w:r>
            <w:fldChar w:fldCharType="separate"/>
          </w:r>
          <w:r>
            <w:rPr>
              <w:rFonts w:hint="eastAsia"/>
            </w:rPr>
            <w:t>1.7 参考资料</w:t>
          </w:r>
          <w:r>
            <w:tab/>
          </w:r>
          <w:r>
            <w:fldChar w:fldCharType="begin"/>
          </w:r>
          <w:r>
            <w:instrText xml:space="preserve"> PAGEREF _Toc19607 </w:instrText>
          </w:r>
          <w:r>
            <w:fldChar w:fldCharType="separate"/>
          </w:r>
          <w:r>
            <w:t>6</w:t>
          </w:r>
          <w:r>
            <w:fldChar w:fldCharType="end"/>
          </w:r>
          <w:r>
            <w:fldChar w:fldCharType="end"/>
          </w:r>
        </w:p>
        <w:p>
          <w:pPr>
            <w:pStyle w:val="21"/>
            <w:tabs>
              <w:tab w:val="right" w:leader="dot" w:pos="8306"/>
              <w:tab w:val="clear" w:pos="8222"/>
            </w:tabs>
          </w:pPr>
          <w:r>
            <w:fldChar w:fldCharType="begin"/>
          </w:r>
          <w:r>
            <w:instrText xml:space="preserve"> HYPERLINK \l _Toc21958 </w:instrText>
          </w:r>
          <w:r>
            <w:fldChar w:fldCharType="separate"/>
          </w:r>
          <w:r>
            <w:rPr>
              <w:rFonts w:hint="eastAsia"/>
            </w:rPr>
            <w:t>2总体描述</w:t>
          </w:r>
          <w:r>
            <w:tab/>
          </w:r>
          <w:r>
            <w:fldChar w:fldCharType="begin"/>
          </w:r>
          <w:r>
            <w:instrText xml:space="preserve"> PAGEREF _Toc21958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_Toc24223 </w:instrText>
          </w:r>
          <w:r>
            <w:fldChar w:fldCharType="separate"/>
          </w:r>
          <w:r>
            <w:rPr>
              <w:rFonts w:hint="eastAsia"/>
            </w:rPr>
            <w:t>2.</w:t>
          </w:r>
          <w:r>
            <w:rPr>
              <w:rFonts w:hint="eastAsia"/>
              <w:lang w:val="en-US" w:eastAsia="zh-CN"/>
            </w:rPr>
            <w:t>1</w:t>
          </w:r>
          <w:r>
            <w:rPr>
              <w:rFonts w:hint="eastAsia"/>
            </w:rPr>
            <w:t xml:space="preserve"> 产品视角</w:t>
          </w:r>
          <w:r>
            <w:tab/>
          </w:r>
          <w:r>
            <w:fldChar w:fldCharType="begin"/>
          </w:r>
          <w:r>
            <w:instrText xml:space="preserve"> PAGEREF _Toc24223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_Toc13009 </w:instrText>
          </w:r>
          <w:r>
            <w:fldChar w:fldCharType="separate"/>
          </w:r>
          <w:r>
            <w:rPr>
              <w:rFonts w:hint="eastAsia"/>
            </w:rPr>
            <w:t>2.2 产品特性</w:t>
          </w:r>
          <w:r>
            <w:tab/>
          </w:r>
          <w:r>
            <w:fldChar w:fldCharType="begin"/>
          </w:r>
          <w:r>
            <w:instrText xml:space="preserve"> PAGEREF _Toc13009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_Toc5683 </w:instrText>
          </w:r>
          <w:r>
            <w:fldChar w:fldCharType="separate"/>
          </w:r>
          <w:r>
            <w:rPr>
              <w:rFonts w:hint="eastAsia"/>
            </w:rPr>
            <w:t>2.</w:t>
          </w:r>
          <w:r>
            <w:rPr>
              <w:rFonts w:hint="eastAsia"/>
              <w:lang w:val="en-US" w:eastAsia="zh-CN"/>
            </w:rPr>
            <w:t>3 用户类及其特征</w:t>
          </w:r>
          <w:r>
            <w:tab/>
          </w:r>
          <w:r>
            <w:fldChar w:fldCharType="begin"/>
          </w:r>
          <w:r>
            <w:instrText xml:space="preserve"> PAGEREF _Toc5683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_Toc1941 </w:instrText>
          </w:r>
          <w:r>
            <w:fldChar w:fldCharType="separate"/>
          </w:r>
          <w:r>
            <w:rPr>
              <w:rFonts w:hint="eastAsia"/>
            </w:rPr>
            <w:t>2.</w:t>
          </w:r>
          <w:r>
            <w:rPr>
              <w:rFonts w:hint="eastAsia"/>
              <w:lang w:val="en-US" w:eastAsia="zh-CN"/>
            </w:rPr>
            <w:t>4</w:t>
          </w:r>
          <w:r>
            <w:rPr>
              <w:rFonts w:hint="eastAsia"/>
            </w:rPr>
            <w:t>运行环境</w:t>
          </w:r>
          <w:r>
            <w:tab/>
          </w:r>
          <w:r>
            <w:fldChar w:fldCharType="begin"/>
          </w:r>
          <w:r>
            <w:instrText xml:space="preserve"> PAGEREF _Toc1941 </w:instrText>
          </w:r>
          <w:r>
            <w:fldChar w:fldCharType="separate"/>
          </w:r>
          <w:r>
            <w:t>8</w:t>
          </w:r>
          <w:r>
            <w:fldChar w:fldCharType="end"/>
          </w:r>
          <w:r>
            <w:fldChar w:fldCharType="end"/>
          </w:r>
        </w:p>
        <w:p>
          <w:pPr>
            <w:pStyle w:val="25"/>
            <w:tabs>
              <w:tab w:val="right" w:leader="dot" w:pos="8306"/>
            </w:tabs>
          </w:pPr>
          <w:r>
            <w:fldChar w:fldCharType="begin"/>
          </w:r>
          <w:r>
            <w:instrText xml:space="preserve"> HYPERLINK \l _Toc28297 </w:instrText>
          </w:r>
          <w:r>
            <w:fldChar w:fldCharType="separate"/>
          </w:r>
          <w:r>
            <w:rPr>
              <w:rFonts w:hint="eastAsia"/>
            </w:rPr>
            <w:t>2.</w:t>
          </w:r>
          <w:r>
            <w:rPr>
              <w:rFonts w:hint="eastAsia"/>
              <w:lang w:val="en-US" w:eastAsia="zh-CN"/>
            </w:rPr>
            <w:t>5</w:t>
          </w:r>
          <w:r>
            <w:rPr>
              <w:rFonts w:hint="eastAsia"/>
            </w:rPr>
            <w:t xml:space="preserve"> 设计与实现约束</w:t>
          </w:r>
          <w:r>
            <w:tab/>
          </w:r>
          <w:r>
            <w:fldChar w:fldCharType="begin"/>
          </w:r>
          <w:r>
            <w:instrText xml:space="preserve"> PAGEREF _Toc28297 </w:instrText>
          </w:r>
          <w:r>
            <w:fldChar w:fldCharType="separate"/>
          </w:r>
          <w:r>
            <w:t>9</w:t>
          </w:r>
          <w:r>
            <w:fldChar w:fldCharType="end"/>
          </w:r>
          <w:r>
            <w:fldChar w:fldCharType="end"/>
          </w:r>
        </w:p>
        <w:p>
          <w:pPr>
            <w:pStyle w:val="25"/>
            <w:tabs>
              <w:tab w:val="right" w:leader="dot" w:pos="8306"/>
            </w:tabs>
          </w:pPr>
          <w:r>
            <w:fldChar w:fldCharType="begin"/>
          </w:r>
          <w:r>
            <w:instrText xml:space="preserve"> HYPERLINK \l _Toc8018 </w:instrText>
          </w:r>
          <w:r>
            <w:fldChar w:fldCharType="separate"/>
          </w:r>
          <w:r>
            <w:rPr>
              <w:rFonts w:hint="eastAsia"/>
            </w:rPr>
            <w:t>2.</w:t>
          </w:r>
          <w:r>
            <w:rPr>
              <w:rFonts w:hint="eastAsia"/>
              <w:lang w:val="en-US" w:eastAsia="zh-CN"/>
            </w:rPr>
            <w:t>6</w:t>
          </w:r>
          <w:r>
            <w:rPr>
              <w:rFonts w:hint="eastAsia"/>
            </w:rPr>
            <w:t>假设与依赖</w:t>
          </w:r>
          <w:r>
            <w:tab/>
          </w:r>
          <w:r>
            <w:fldChar w:fldCharType="begin"/>
          </w:r>
          <w:r>
            <w:instrText xml:space="preserve"> PAGEREF _Toc8018 </w:instrText>
          </w:r>
          <w:r>
            <w:fldChar w:fldCharType="separate"/>
          </w:r>
          <w:r>
            <w:t>9</w:t>
          </w:r>
          <w:r>
            <w:fldChar w:fldCharType="end"/>
          </w:r>
          <w:r>
            <w:fldChar w:fldCharType="end"/>
          </w:r>
        </w:p>
        <w:p>
          <w:pPr>
            <w:pStyle w:val="21"/>
            <w:tabs>
              <w:tab w:val="right" w:leader="dot" w:pos="8306"/>
              <w:tab w:val="clear" w:pos="8222"/>
            </w:tabs>
          </w:pPr>
          <w:r>
            <w:fldChar w:fldCharType="begin"/>
          </w:r>
          <w:r>
            <w:instrText xml:space="preserve"> HYPERLINK \l _Toc22329 </w:instrText>
          </w:r>
          <w:r>
            <w:fldChar w:fldCharType="separate"/>
          </w:r>
          <w:r>
            <w:rPr>
              <w:rFonts w:hint="eastAsia"/>
              <w:lang w:val="en-US" w:eastAsia="zh-CN"/>
            </w:rPr>
            <w:t>3</w:t>
          </w:r>
          <w:r>
            <w:rPr>
              <w:rFonts w:hint="eastAsia"/>
            </w:rPr>
            <w:t>系统特性</w:t>
          </w:r>
          <w:r>
            <w:tab/>
          </w:r>
          <w:r>
            <w:fldChar w:fldCharType="begin"/>
          </w:r>
          <w:r>
            <w:instrText xml:space="preserve"> PAGEREF _Toc22329 </w:instrText>
          </w:r>
          <w:r>
            <w:fldChar w:fldCharType="separate"/>
          </w:r>
          <w:r>
            <w:t>10</w:t>
          </w:r>
          <w:r>
            <w:fldChar w:fldCharType="end"/>
          </w:r>
          <w:r>
            <w:fldChar w:fldCharType="end"/>
          </w:r>
        </w:p>
        <w:p>
          <w:pPr>
            <w:pStyle w:val="25"/>
            <w:tabs>
              <w:tab w:val="right" w:leader="dot" w:pos="8306"/>
            </w:tabs>
          </w:pPr>
          <w:r>
            <w:fldChar w:fldCharType="begin"/>
          </w:r>
          <w:r>
            <w:instrText xml:space="preserve"> HYPERLINK \l _Toc7985 </w:instrText>
          </w:r>
          <w:r>
            <w:fldChar w:fldCharType="separate"/>
          </w:r>
          <w:r>
            <w:rPr>
              <w:rFonts w:hint="eastAsia"/>
              <w:lang w:val="en-US" w:eastAsia="zh-CN"/>
            </w:rPr>
            <w:t>3.1</w:t>
          </w:r>
          <w:r>
            <w:rPr>
              <w:rFonts w:hint="eastAsia"/>
            </w:rPr>
            <w:t>说明和优先级</w:t>
          </w:r>
          <w:r>
            <w:tab/>
          </w:r>
          <w:r>
            <w:fldChar w:fldCharType="begin"/>
          </w:r>
          <w:r>
            <w:instrText xml:space="preserve"> PAGEREF _Toc7985 </w:instrText>
          </w:r>
          <w:r>
            <w:fldChar w:fldCharType="separate"/>
          </w:r>
          <w:r>
            <w:t>10</w:t>
          </w:r>
          <w:r>
            <w:fldChar w:fldCharType="end"/>
          </w:r>
          <w:r>
            <w:fldChar w:fldCharType="end"/>
          </w:r>
        </w:p>
        <w:p>
          <w:pPr>
            <w:pStyle w:val="16"/>
            <w:tabs>
              <w:tab w:val="right" w:leader="dot" w:pos="8306"/>
            </w:tabs>
          </w:pPr>
          <w:r>
            <w:fldChar w:fldCharType="begin"/>
          </w:r>
          <w:r>
            <w:instrText xml:space="preserve"> HYPERLINK \l _Toc19698 </w:instrText>
          </w:r>
          <w:r>
            <w:fldChar w:fldCharType="separate"/>
          </w:r>
          <w:r>
            <w:rPr>
              <w:rFonts w:hint="eastAsia"/>
              <w:lang w:val="en-US" w:eastAsia="zh-CN"/>
            </w:rPr>
            <w:t>3.1.1</w:t>
          </w:r>
          <w:r>
            <w:t>优先级矩阵</w:t>
          </w:r>
          <w:r>
            <w:tab/>
          </w:r>
          <w:r>
            <w:fldChar w:fldCharType="begin"/>
          </w:r>
          <w:r>
            <w:instrText xml:space="preserve"> PAGEREF _Toc19698 </w:instrText>
          </w:r>
          <w:r>
            <w:fldChar w:fldCharType="separate"/>
          </w:r>
          <w:r>
            <w:t>10</w:t>
          </w:r>
          <w:r>
            <w:fldChar w:fldCharType="end"/>
          </w:r>
          <w:r>
            <w:fldChar w:fldCharType="end"/>
          </w:r>
        </w:p>
        <w:p>
          <w:pPr>
            <w:pStyle w:val="25"/>
            <w:tabs>
              <w:tab w:val="right" w:leader="dot" w:pos="8306"/>
            </w:tabs>
          </w:pPr>
          <w:r>
            <w:fldChar w:fldCharType="begin"/>
          </w:r>
          <w:r>
            <w:instrText xml:space="preserve"> HYPERLINK \l _Toc29862 </w:instrText>
          </w:r>
          <w:r>
            <w:fldChar w:fldCharType="separate"/>
          </w:r>
          <w:r>
            <w:rPr>
              <w:rFonts w:hint="eastAsia"/>
              <w:lang w:val="en-US" w:eastAsia="zh-CN"/>
            </w:rPr>
            <w:t>3.2</w:t>
          </w:r>
          <w:r>
            <w:rPr>
              <w:rFonts w:hint="eastAsia"/>
            </w:rPr>
            <w:t xml:space="preserve"> 用例图</w:t>
          </w:r>
          <w:r>
            <w:tab/>
          </w:r>
          <w:r>
            <w:fldChar w:fldCharType="begin"/>
          </w:r>
          <w:r>
            <w:instrText xml:space="preserve"> PAGEREF _Toc29862 </w:instrText>
          </w:r>
          <w:r>
            <w:fldChar w:fldCharType="separate"/>
          </w:r>
          <w:r>
            <w:t>21</w:t>
          </w:r>
          <w:r>
            <w:fldChar w:fldCharType="end"/>
          </w:r>
          <w:r>
            <w:fldChar w:fldCharType="end"/>
          </w:r>
        </w:p>
        <w:p>
          <w:pPr>
            <w:pStyle w:val="16"/>
            <w:tabs>
              <w:tab w:val="right" w:leader="dot" w:pos="8306"/>
            </w:tabs>
          </w:pPr>
          <w:r>
            <w:fldChar w:fldCharType="begin"/>
          </w:r>
          <w:r>
            <w:instrText xml:space="preserve"> HYPERLINK \l _Toc12277 </w:instrText>
          </w:r>
          <w:r>
            <w:fldChar w:fldCharType="separate"/>
          </w:r>
          <w:r>
            <w:rPr>
              <w:rFonts w:hint="eastAsia"/>
            </w:rPr>
            <w:t>3.2.1顶层用例图</w:t>
          </w:r>
          <w:r>
            <w:tab/>
          </w:r>
          <w:r>
            <w:fldChar w:fldCharType="begin"/>
          </w:r>
          <w:r>
            <w:instrText xml:space="preserve"> PAGEREF _Toc12277 </w:instrText>
          </w:r>
          <w:r>
            <w:fldChar w:fldCharType="separate"/>
          </w:r>
          <w:r>
            <w:t>21</w:t>
          </w:r>
          <w:r>
            <w:fldChar w:fldCharType="end"/>
          </w:r>
          <w:r>
            <w:fldChar w:fldCharType="end"/>
          </w:r>
        </w:p>
        <w:p>
          <w:pPr>
            <w:pStyle w:val="16"/>
            <w:tabs>
              <w:tab w:val="right" w:leader="dot" w:pos="8306"/>
            </w:tabs>
          </w:pPr>
          <w:r>
            <w:fldChar w:fldCharType="begin"/>
          </w:r>
          <w:r>
            <w:instrText xml:space="preserve"> HYPERLINK \l _Toc18260 </w:instrText>
          </w:r>
          <w:r>
            <w:fldChar w:fldCharType="separate"/>
          </w:r>
          <w:r>
            <w:rPr>
              <w:rFonts w:hint="eastAsia"/>
            </w:rPr>
            <w:t>3.2.2教师用例图</w:t>
          </w:r>
          <w:r>
            <w:tab/>
          </w:r>
          <w:r>
            <w:fldChar w:fldCharType="begin"/>
          </w:r>
          <w:r>
            <w:instrText xml:space="preserve"> PAGEREF _Toc18260 </w:instrText>
          </w:r>
          <w:r>
            <w:fldChar w:fldCharType="separate"/>
          </w:r>
          <w:r>
            <w:t>21</w:t>
          </w:r>
          <w:r>
            <w:fldChar w:fldCharType="end"/>
          </w:r>
          <w:r>
            <w:fldChar w:fldCharType="end"/>
          </w:r>
        </w:p>
        <w:p>
          <w:pPr>
            <w:pStyle w:val="22"/>
            <w:tabs>
              <w:tab w:val="right" w:leader="dot" w:pos="8306"/>
            </w:tabs>
          </w:pPr>
          <w:r>
            <w:fldChar w:fldCharType="begin"/>
          </w:r>
          <w:r>
            <w:instrText xml:space="preserve"> HYPERLINK \l _Toc29617 </w:instrText>
          </w:r>
          <w:r>
            <w:fldChar w:fldCharType="separate"/>
          </w:r>
          <w:r>
            <w:rPr>
              <w:rFonts w:hint="eastAsia"/>
            </w:rPr>
            <w:t>3.2.2.1教师用例图总览</w:t>
          </w:r>
          <w:r>
            <w:tab/>
          </w:r>
          <w:r>
            <w:fldChar w:fldCharType="begin"/>
          </w:r>
          <w:r>
            <w:instrText xml:space="preserve"> PAGEREF _Toc29617 </w:instrText>
          </w:r>
          <w:r>
            <w:fldChar w:fldCharType="separate"/>
          </w:r>
          <w:r>
            <w:t>21</w:t>
          </w:r>
          <w:r>
            <w:fldChar w:fldCharType="end"/>
          </w:r>
          <w:r>
            <w:fldChar w:fldCharType="end"/>
          </w:r>
        </w:p>
        <w:p>
          <w:pPr>
            <w:pStyle w:val="22"/>
            <w:tabs>
              <w:tab w:val="right" w:leader="dot" w:pos="8306"/>
            </w:tabs>
          </w:pPr>
          <w:r>
            <w:fldChar w:fldCharType="begin"/>
          </w:r>
          <w:r>
            <w:instrText xml:space="preserve"> HYPERLINK \l _Toc16479 </w:instrText>
          </w:r>
          <w:r>
            <w:fldChar w:fldCharType="separate"/>
          </w:r>
          <w:r>
            <w:rPr>
              <w:rFonts w:hint="eastAsia"/>
            </w:rPr>
            <w:t>3.2.2.</w:t>
          </w:r>
          <w:r>
            <w:rPr>
              <w:rFonts w:hint="eastAsia"/>
              <w:lang w:val="en-US" w:eastAsia="zh-CN"/>
            </w:rPr>
            <w:t>2教师注册</w:t>
          </w:r>
          <w:r>
            <w:tab/>
          </w:r>
          <w:r>
            <w:fldChar w:fldCharType="begin"/>
          </w:r>
          <w:r>
            <w:instrText xml:space="preserve"> PAGEREF _Toc16479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_Toc10611 </w:instrText>
          </w:r>
          <w:r>
            <w:fldChar w:fldCharType="separate"/>
          </w:r>
          <w:r>
            <w:rPr>
              <w:rFonts w:hint="eastAsia"/>
            </w:rPr>
            <w:t>3.2.2.</w:t>
          </w:r>
          <w:r>
            <w:rPr>
              <w:rFonts w:hint="eastAsia"/>
              <w:lang w:val="en-US" w:eastAsia="zh-CN"/>
            </w:rPr>
            <w:t>3</w:t>
          </w:r>
          <w:r>
            <w:rPr>
              <w:rFonts w:hint="eastAsia"/>
            </w:rPr>
            <w:t>教师登录</w:t>
          </w:r>
          <w:r>
            <w:tab/>
          </w:r>
          <w:r>
            <w:fldChar w:fldCharType="begin"/>
          </w:r>
          <w:r>
            <w:instrText xml:space="preserve"> PAGEREF _Toc10611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_Toc29583 </w:instrText>
          </w:r>
          <w:r>
            <w:fldChar w:fldCharType="separate"/>
          </w:r>
          <w:r>
            <w:rPr>
              <w:rFonts w:hint="eastAsia"/>
            </w:rPr>
            <w:t>3.2.2.</w:t>
          </w:r>
          <w:r>
            <w:rPr>
              <w:rFonts w:hint="eastAsia"/>
              <w:lang w:val="en-US" w:eastAsia="zh-CN"/>
            </w:rPr>
            <w:t>4</w:t>
          </w:r>
          <w:r>
            <w:rPr>
              <w:rFonts w:hint="eastAsia"/>
            </w:rPr>
            <w:t>教师忘记密码</w:t>
          </w:r>
          <w:r>
            <w:tab/>
          </w:r>
          <w:r>
            <w:fldChar w:fldCharType="begin"/>
          </w:r>
          <w:r>
            <w:instrText xml:space="preserve"> PAGEREF _Toc29583 </w:instrText>
          </w:r>
          <w:r>
            <w:fldChar w:fldCharType="separate"/>
          </w:r>
          <w:r>
            <w:t>22</w:t>
          </w:r>
          <w:r>
            <w:fldChar w:fldCharType="end"/>
          </w:r>
          <w:r>
            <w:fldChar w:fldCharType="end"/>
          </w:r>
        </w:p>
        <w:p>
          <w:pPr>
            <w:pStyle w:val="22"/>
            <w:tabs>
              <w:tab w:val="right" w:leader="dot" w:pos="8306"/>
            </w:tabs>
          </w:pPr>
          <w:r>
            <w:fldChar w:fldCharType="begin"/>
          </w:r>
          <w:r>
            <w:instrText xml:space="preserve"> HYPERLINK \l _Toc27937 </w:instrText>
          </w:r>
          <w:r>
            <w:fldChar w:fldCharType="separate"/>
          </w:r>
          <w:r>
            <w:rPr>
              <w:rFonts w:hint="eastAsia"/>
            </w:rPr>
            <w:t>3.2.2</w:t>
          </w:r>
          <w:r>
            <w:rPr>
              <w:rFonts w:hint="eastAsia"/>
              <w:lang w:val="en-US" w:eastAsia="zh-CN"/>
            </w:rPr>
            <w:t>.5</w:t>
          </w:r>
          <w:r>
            <w:rPr>
              <w:rFonts w:hint="eastAsia"/>
            </w:rPr>
            <w:t>教师查看我的历史评价</w:t>
          </w:r>
          <w:r>
            <w:tab/>
          </w:r>
          <w:r>
            <w:fldChar w:fldCharType="begin"/>
          </w:r>
          <w:r>
            <w:instrText xml:space="preserve"> PAGEREF _Toc27937 </w:instrText>
          </w:r>
          <w:r>
            <w:fldChar w:fldCharType="separate"/>
          </w:r>
          <w:r>
            <w:t>23</w:t>
          </w:r>
          <w:r>
            <w:fldChar w:fldCharType="end"/>
          </w:r>
          <w:r>
            <w:fldChar w:fldCharType="end"/>
          </w:r>
        </w:p>
        <w:p>
          <w:pPr>
            <w:pStyle w:val="22"/>
            <w:tabs>
              <w:tab w:val="right" w:leader="dot" w:pos="8306"/>
            </w:tabs>
          </w:pPr>
          <w:r>
            <w:fldChar w:fldCharType="begin"/>
          </w:r>
          <w:r>
            <w:instrText xml:space="preserve"> HYPERLINK \l _Toc236 </w:instrText>
          </w:r>
          <w:r>
            <w:fldChar w:fldCharType="separate"/>
          </w:r>
          <w:r>
            <w:rPr>
              <w:rFonts w:hint="eastAsia"/>
            </w:rPr>
            <w:t>3.2.2.</w:t>
          </w:r>
          <w:r>
            <w:rPr>
              <w:rFonts w:hint="eastAsia"/>
              <w:lang w:val="en-US" w:eastAsia="zh-CN"/>
            </w:rPr>
            <w:t>6</w:t>
          </w:r>
          <w:r>
            <w:rPr>
              <w:rFonts w:hint="eastAsia"/>
            </w:rPr>
            <w:t>教师查看我的实例</w:t>
          </w:r>
          <w:r>
            <w:tab/>
          </w:r>
          <w:r>
            <w:fldChar w:fldCharType="begin"/>
          </w:r>
          <w:r>
            <w:instrText xml:space="preserve"> PAGEREF _Toc236 </w:instrText>
          </w:r>
          <w:r>
            <w:fldChar w:fldCharType="separate"/>
          </w:r>
          <w:r>
            <w:t>23</w:t>
          </w:r>
          <w:r>
            <w:fldChar w:fldCharType="end"/>
          </w:r>
          <w:r>
            <w:fldChar w:fldCharType="end"/>
          </w:r>
        </w:p>
        <w:p>
          <w:pPr>
            <w:pStyle w:val="22"/>
            <w:tabs>
              <w:tab w:val="right" w:leader="dot" w:pos="8306"/>
            </w:tabs>
          </w:pPr>
          <w:r>
            <w:fldChar w:fldCharType="begin"/>
          </w:r>
          <w:r>
            <w:instrText xml:space="preserve"> HYPERLINK \l _Toc27506 </w:instrText>
          </w:r>
          <w:r>
            <w:fldChar w:fldCharType="separate"/>
          </w:r>
          <w:r>
            <w:rPr>
              <w:rFonts w:hint="eastAsia"/>
            </w:rPr>
            <w:t>3.2.2.</w:t>
          </w:r>
          <w:r>
            <w:rPr>
              <w:rFonts w:hint="eastAsia"/>
              <w:lang w:val="en-US" w:eastAsia="zh-CN"/>
            </w:rPr>
            <w:t>7</w:t>
          </w:r>
          <w:r>
            <w:rPr>
              <w:rFonts w:hint="eastAsia"/>
            </w:rPr>
            <w:t>教师查看我的消息</w:t>
          </w:r>
          <w:r>
            <w:tab/>
          </w:r>
          <w:r>
            <w:fldChar w:fldCharType="begin"/>
          </w:r>
          <w:r>
            <w:instrText xml:space="preserve"> PAGEREF _Toc27506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_Toc989 </w:instrText>
          </w:r>
          <w:r>
            <w:fldChar w:fldCharType="separate"/>
          </w:r>
          <w:r>
            <w:rPr>
              <w:rFonts w:hint="eastAsia"/>
            </w:rPr>
            <w:t>3.2.2.</w:t>
          </w:r>
          <w:r>
            <w:rPr>
              <w:rFonts w:hint="eastAsia"/>
              <w:lang w:val="en-US" w:eastAsia="zh-CN"/>
            </w:rPr>
            <w:t>8</w:t>
          </w:r>
          <w:r>
            <w:rPr>
              <w:rFonts w:hint="eastAsia"/>
            </w:rPr>
            <w:t>教师上传头像</w:t>
          </w:r>
          <w:r>
            <w:tab/>
          </w:r>
          <w:r>
            <w:fldChar w:fldCharType="begin"/>
          </w:r>
          <w:r>
            <w:instrText xml:space="preserve"> PAGEREF _Toc989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_Toc5527 </w:instrText>
          </w:r>
          <w:r>
            <w:fldChar w:fldCharType="separate"/>
          </w:r>
          <w:r>
            <w:rPr>
              <w:rFonts w:hint="eastAsia"/>
            </w:rPr>
            <w:t>3.2.2.</w:t>
          </w:r>
          <w:r>
            <w:rPr>
              <w:rFonts w:hint="eastAsia"/>
              <w:lang w:val="en-US" w:eastAsia="zh-CN"/>
            </w:rPr>
            <w:t>9</w:t>
          </w:r>
          <w:r>
            <w:rPr>
              <w:rFonts w:hint="eastAsia"/>
            </w:rPr>
            <w:t>教师收发邮件</w:t>
          </w:r>
          <w:r>
            <w:tab/>
          </w:r>
          <w:r>
            <w:fldChar w:fldCharType="begin"/>
          </w:r>
          <w:r>
            <w:instrText xml:space="preserve"> PAGEREF _Toc5527 </w:instrText>
          </w:r>
          <w:r>
            <w:fldChar w:fldCharType="separate"/>
          </w:r>
          <w:r>
            <w:t>24</w:t>
          </w:r>
          <w:r>
            <w:fldChar w:fldCharType="end"/>
          </w:r>
          <w:r>
            <w:fldChar w:fldCharType="end"/>
          </w:r>
        </w:p>
        <w:p>
          <w:pPr>
            <w:pStyle w:val="22"/>
            <w:tabs>
              <w:tab w:val="right" w:leader="dot" w:pos="8306"/>
            </w:tabs>
          </w:pPr>
          <w:r>
            <w:fldChar w:fldCharType="begin"/>
          </w:r>
          <w:r>
            <w:instrText xml:space="preserve"> HYPERLINK \l _Toc26279 </w:instrText>
          </w:r>
          <w:r>
            <w:fldChar w:fldCharType="separate"/>
          </w:r>
          <w:r>
            <w:rPr>
              <w:rFonts w:hint="eastAsia"/>
            </w:rPr>
            <w:t>3.2.2.</w:t>
          </w:r>
          <w:r>
            <w:rPr>
              <w:rFonts w:hint="eastAsia"/>
              <w:lang w:val="en-US" w:eastAsia="zh-CN"/>
            </w:rPr>
            <w:t>10</w:t>
          </w:r>
          <w:r>
            <w:rPr>
              <w:rFonts w:hint="eastAsia"/>
            </w:rPr>
            <w:t>教师修改密码</w:t>
          </w:r>
          <w:r>
            <w:tab/>
          </w:r>
          <w:r>
            <w:fldChar w:fldCharType="begin"/>
          </w:r>
          <w:r>
            <w:instrText xml:space="preserve"> PAGEREF _Toc26279 </w:instrText>
          </w:r>
          <w:r>
            <w:fldChar w:fldCharType="separate"/>
          </w:r>
          <w:r>
            <w:t>25</w:t>
          </w:r>
          <w:r>
            <w:fldChar w:fldCharType="end"/>
          </w:r>
          <w:r>
            <w:fldChar w:fldCharType="end"/>
          </w:r>
        </w:p>
        <w:p>
          <w:pPr>
            <w:pStyle w:val="22"/>
            <w:tabs>
              <w:tab w:val="right" w:leader="dot" w:pos="8306"/>
            </w:tabs>
          </w:pPr>
          <w:r>
            <w:fldChar w:fldCharType="begin"/>
          </w:r>
          <w:r>
            <w:instrText xml:space="preserve"> HYPERLINK \l _Toc23347 </w:instrText>
          </w:r>
          <w:r>
            <w:fldChar w:fldCharType="separate"/>
          </w:r>
          <w:r>
            <w:rPr>
              <w:rFonts w:hint="eastAsia"/>
            </w:rPr>
            <w:t>3.2.2.</w:t>
          </w:r>
          <w:r>
            <w:rPr>
              <w:rFonts w:hint="eastAsia"/>
              <w:lang w:val="en-US" w:eastAsia="zh-CN"/>
            </w:rPr>
            <w:t>11</w:t>
          </w:r>
          <w:r>
            <w:rPr>
              <w:rFonts w:hint="eastAsia"/>
            </w:rPr>
            <w:t>教师查看甘特图</w:t>
          </w:r>
          <w:r>
            <w:tab/>
          </w:r>
          <w:r>
            <w:fldChar w:fldCharType="begin"/>
          </w:r>
          <w:r>
            <w:instrText xml:space="preserve"> PAGEREF _Toc23347 </w:instrText>
          </w:r>
          <w:r>
            <w:fldChar w:fldCharType="separate"/>
          </w:r>
          <w:r>
            <w:t>25</w:t>
          </w:r>
          <w:r>
            <w:fldChar w:fldCharType="end"/>
          </w:r>
          <w:r>
            <w:fldChar w:fldCharType="end"/>
          </w:r>
        </w:p>
        <w:p>
          <w:pPr>
            <w:pStyle w:val="22"/>
            <w:tabs>
              <w:tab w:val="right" w:leader="dot" w:pos="8306"/>
            </w:tabs>
          </w:pPr>
          <w:r>
            <w:fldChar w:fldCharType="begin"/>
          </w:r>
          <w:r>
            <w:instrText xml:space="preserve"> HYPERLINK \l _Toc5897 </w:instrText>
          </w:r>
          <w:r>
            <w:fldChar w:fldCharType="separate"/>
          </w:r>
          <w:r>
            <w:rPr>
              <w:rFonts w:hint="eastAsia"/>
            </w:rPr>
            <w:t>3.2.2.1</w:t>
          </w:r>
          <w:r>
            <w:rPr>
              <w:rFonts w:hint="eastAsia"/>
              <w:lang w:val="en-US" w:eastAsia="zh-CN"/>
            </w:rPr>
            <w:t>2</w:t>
          </w:r>
          <w:r>
            <w:rPr>
              <w:rFonts w:hint="eastAsia"/>
            </w:rPr>
            <w:t>教师查看项目文档</w:t>
          </w:r>
          <w:r>
            <w:tab/>
          </w:r>
          <w:r>
            <w:fldChar w:fldCharType="begin"/>
          </w:r>
          <w:r>
            <w:instrText xml:space="preserve"> PAGEREF _Toc5897 </w:instrText>
          </w:r>
          <w:r>
            <w:fldChar w:fldCharType="separate"/>
          </w:r>
          <w:r>
            <w:t>26</w:t>
          </w:r>
          <w:r>
            <w:fldChar w:fldCharType="end"/>
          </w:r>
          <w:r>
            <w:fldChar w:fldCharType="end"/>
          </w:r>
        </w:p>
        <w:p>
          <w:pPr>
            <w:pStyle w:val="22"/>
            <w:tabs>
              <w:tab w:val="right" w:leader="dot" w:pos="8306"/>
            </w:tabs>
          </w:pPr>
          <w:r>
            <w:fldChar w:fldCharType="begin"/>
          </w:r>
          <w:r>
            <w:instrText xml:space="preserve"> HYPERLINK \l _Toc25863 </w:instrText>
          </w:r>
          <w:r>
            <w:fldChar w:fldCharType="separate"/>
          </w:r>
          <w:r>
            <w:rPr>
              <w:rFonts w:hint="eastAsia"/>
            </w:rPr>
            <w:t>3.2.2.1</w:t>
          </w:r>
          <w:r>
            <w:rPr>
              <w:rFonts w:hint="eastAsia"/>
              <w:lang w:val="en-US" w:eastAsia="zh-CN"/>
            </w:rPr>
            <w:t>3</w:t>
          </w:r>
          <w:r>
            <w:rPr>
              <w:rFonts w:hint="eastAsia"/>
            </w:rPr>
            <w:t>教师查看项目最新消息</w:t>
          </w:r>
          <w:r>
            <w:tab/>
          </w:r>
          <w:r>
            <w:fldChar w:fldCharType="begin"/>
          </w:r>
          <w:r>
            <w:instrText xml:space="preserve"> PAGEREF _Toc25863 </w:instrText>
          </w:r>
          <w:r>
            <w:fldChar w:fldCharType="separate"/>
          </w:r>
          <w:r>
            <w:t>26</w:t>
          </w:r>
          <w:r>
            <w:fldChar w:fldCharType="end"/>
          </w:r>
          <w:r>
            <w:fldChar w:fldCharType="end"/>
          </w:r>
        </w:p>
        <w:p>
          <w:pPr>
            <w:pStyle w:val="22"/>
            <w:tabs>
              <w:tab w:val="right" w:leader="dot" w:pos="8306"/>
            </w:tabs>
          </w:pPr>
          <w:r>
            <w:fldChar w:fldCharType="begin"/>
          </w:r>
          <w:r>
            <w:instrText xml:space="preserve"> HYPERLINK \l _Toc19645 </w:instrText>
          </w:r>
          <w:r>
            <w:fldChar w:fldCharType="separate"/>
          </w:r>
          <w:r>
            <w:rPr>
              <w:rFonts w:hint="eastAsia"/>
            </w:rPr>
            <w:t>3.2.2.</w:t>
          </w:r>
          <w:r>
            <w:rPr>
              <w:rFonts w:hint="eastAsia"/>
              <w:lang w:val="en-US" w:eastAsia="zh-CN"/>
            </w:rPr>
            <w:t>14教师查看评价信息</w:t>
          </w:r>
          <w:r>
            <w:tab/>
          </w:r>
          <w:r>
            <w:fldChar w:fldCharType="begin"/>
          </w:r>
          <w:r>
            <w:instrText xml:space="preserve"> PAGEREF _Toc19645 </w:instrText>
          </w:r>
          <w:r>
            <w:fldChar w:fldCharType="separate"/>
          </w:r>
          <w:r>
            <w:t>27</w:t>
          </w:r>
          <w:r>
            <w:fldChar w:fldCharType="end"/>
          </w:r>
          <w:r>
            <w:fldChar w:fldCharType="end"/>
          </w:r>
        </w:p>
        <w:p>
          <w:pPr>
            <w:pStyle w:val="22"/>
            <w:tabs>
              <w:tab w:val="right" w:leader="dot" w:pos="8306"/>
            </w:tabs>
          </w:pPr>
          <w:r>
            <w:fldChar w:fldCharType="begin"/>
          </w:r>
          <w:r>
            <w:instrText xml:space="preserve"> HYPERLINK \l _Toc24057 </w:instrText>
          </w:r>
          <w:r>
            <w:fldChar w:fldCharType="separate"/>
          </w:r>
          <w:r>
            <w:rPr>
              <w:rFonts w:hint="eastAsia"/>
            </w:rPr>
            <w:t>3.2.2.</w:t>
          </w:r>
          <w:r>
            <w:rPr>
              <w:rFonts w:hint="eastAsia"/>
              <w:lang w:val="en-US" w:eastAsia="zh-CN"/>
            </w:rPr>
            <w:t>15教师查看项目资料</w:t>
          </w:r>
          <w:r>
            <w:tab/>
          </w:r>
          <w:r>
            <w:fldChar w:fldCharType="begin"/>
          </w:r>
          <w:r>
            <w:instrText xml:space="preserve"> PAGEREF _Toc24057 </w:instrText>
          </w:r>
          <w:r>
            <w:fldChar w:fldCharType="separate"/>
          </w:r>
          <w:r>
            <w:t>27</w:t>
          </w:r>
          <w:r>
            <w:fldChar w:fldCharType="end"/>
          </w:r>
          <w:r>
            <w:fldChar w:fldCharType="end"/>
          </w:r>
        </w:p>
        <w:p>
          <w:pPr>
            <w:pStyle w:val="22"/>
            <w:tabs>
              <w:tab w:val="right" w:leader="dot" w:pos="8306"/>
            </w:tabs>
          </w:pPr>
          <w:r>
            <w:fldChar w:fldCharType="begin"/>
          </w:r>
          <w:r>
            <w:instrText xml:space="preserve"> HYPERLINK \l _Toc22748 </w:instrText>
          </w:r>
          <w:r>
            <w:fldChar w:fldCharType="separate"/>
          </w:r>
          <w:r>
            <w:rPr>
              <w:rFonts w:hint="eastAsia"/>
            </w:rPr>
            <w:t>3.2.2.1</w:t>
          </w:r>
          <w:r>
            <w:rPr>
              <w:rFonts w:hint="eastAsia"/>
              <w:lang w:val="en-US" w:eastAsia="zh-CN"/>
            </w:rPr>
            <w:t>6</w:t>
          </w:r>
          <w:r>
            <w:rPr>
              <w:rFonts w:hint="eastAsia"/>
            </w:rPr>
            <w:t>教师即时通讯</w:t>
          </w:r>
          <w:r>
            <w:tab/>
          </w:r>
          <w:r>
            <w:fldChar w:fldCharType="begin"/>
          </w:r>
          <w:r>
            <w:instrText xml:space="preserve"> PAGEREF _Toc22748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_Toc1377 </w:instrText>
          </w:r>
          <w:r>
            <w:fldChar w:fldCharType="separate"/>
          </w:r>
          <w:r>
            <w:rPr>
              <w:rFonts w:hint="eastAsia"/>
            </w:rPr>
            <w:t>3.2.2.1</w:t>
          </w:r>
          <w:r>
            <w:rPr>
              <w:rFonts w:hint="eastAsia"/>
              <w:lang w:val="en-US" w:eastAsia="zh-CN"/>
            </w:rPr>
            <w:t>7</w:t>
          </w:r>
          <w:r>
            <w:rPr>
              <w:rFonts w:hint="eastAsia"/>
            </w:rPr>
            <w:t>教师上传</w:t>
          </w:r>
          <w:r>
            <w:rPr>
              <w:rFonts w:hint="eastAsia"/>
              <w:lang w:val="en-US" w:eastAsia="zh-CN"/>
            </w:rPr>
            <w:t>项目</w:t>
          </w:r>
          <w:r>
            <w:rPr>
              <w:rFonts w:hint="eastAsia"/>
            </w:rPr>
            <w:t>资料</w:t>
          </w:r>
          <w:r>
            <w:tab/>
          </w:r>
          <w:r>
            <w:fldChar w:fldCharType="begin"/>
          </w:r>
          <w:r>
            <w:instrText xml:space="preserve"> PAGEREF _Toc1377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_Toc28020 </w:instrText>
          </w:r>
          <w:r>
            <w:fldChar w:fldCharType="separate"/>
          </w:r>
          <w:r>
            <w:rPr>
              <w:rFonts w:hint="eastAsia"/>
            </w:rPr>
            <w:t>3.2.2.1</w:t>
          </w:r>
          <w:r>
            <w:rPr>
              <w:rFonts w:hint="eastAsia"/>
              <w:lang w:val="en-US" w:eastAsia="zh-CN"/>
            </w:rPr>
            <w:t>8</w:t>
          </w:r>
          <w:r>
            <w:rPr>
              <w:rFonts w:hint="eastAsia"/>
            </w:rPr>
            <w:t>教师提供</w:t>
          </w:r>
          <w:r>
            <w:rPr>
              <w:rFonts w:hint="eastAsia"/>
              <w:lang w:val="en-US" w:eastAsia="zh-CN"/>
            </w:rPr>
            <w:t>建议</w:t>
          </w:r>
          <w:r>
            <w:tab/>
          </w:r>
          <w:r>
            <w:fldChar w:fldCharType="begin"/>
          </w:r>
          <w:r>
            <w:instrText xml:space="preserve"> PAGEREF _Toc28020 </w:instrText>
          </w:r>
          <w:r>
            <w:fldChar w:fldCharType="separate"/>
          </w:r>
          <w:r>
            <w:t>28</w:t>
          </w:r>
          <w:r>
            <w:fldChar w:fldCharType="end"/>
          </w:r>
          <w:r>
            <w:fldChar w:fldCharType="end"/>
          </w:r>
        </w:p>
        <w:p>
          <w:pPr>
            <w:pStyle w:val="22"/>
            <w:tabs>
              <w:tab w:val="right" w:leader="dot" w:pos="8306"/>
            </w:tabs>
          </w:pPr>
          <w:r>
            <w:fldChar w:fldCharType="begin"/>
          </w:r>
          <w:r>
            <w:instrText xml:space="preserve"> HYPERLINK \l _Toc23751 </w:instrText>
          </w:r>
          <w:r>
            <w:fldChar w:fldCharType="separate"/>
          </w:r>
          <w:r>
            <w:rPr>
              <w:rFonts w:hint="eastAsia"/>
            </w:rPr>
            <w:t>3.2.2.1</w:t>
          </w:r>
          <w:r>
            <w:rPr>
              <w:rFonts w:hint="eastAsia"/>
              <w:lang w:val="en-US" w:eastAsia="zh-CN"/>
            </w:rPr>
            <w:t>9</w:t>
          </w:r>
          <w:r>
            <w:rPr>
              <w:rFonts w:hint="eastAsia"/>
            </w:rPr>
            <w:t>教师下载</w:t>
          </w:r>
          <w:r>
            <w:rPr>
              <w:rFonts w:hint="eastAsia"/>
              <w:lang w:val="en-US" w:eastAsia="zh-CN"/>
            </w:rPr>
            <w:t>项目</w:t>
          </w:r>
          <w:r>
            <w:rPr>
              <w:rFonts w:hint="eastAsia"/>
            </w:rPr>
            <w:t>文档</w:t>
          </w:r>
          <w:r>
            <w:tab/>
          </w:r>
          <w:r>
            <w:fldChar w:fldCharType="begin"/>
          </w:r>
          <w:r>
            <w:instrText xml:space="preserve"> PAGEREF _Toc23751 </w:instrText>
          </w:r>
          <w:r>
            <w:fldChar w:fldCharType="separate"/>
          </w:r>
          <w:r>
            <w:t>29</w:t>
          </w:r>
          <w:r>
            <w:fldChar w:fldCharType="end"/>
          </w:r>
          <w:r>
            <w:fldChar w:fldCharType="end"/>
          </w:r>
        </w:p>
        <w:p>
          <w:pPr>
            <w:pStyle w:val="22"/>
            <w:tabs>
              <w:tab w:val="right" w:leader="dot" w:pos="8306"/>
            </w:tabs>
          </w:pPr>
          <w:r>
            <w:fldChar w:fldCharType="begin"/>
          </w:r>
          <w:r>
            <w:instrText xml:space="preserve"> HYPERLINK \l _Toc1753 </w:instrText>
          </w:r>
          <w:r>
            <w:fldChar w:fldCharType="separate"/>
          </w:r>
          <w:r>
            <w:rPr>
              <w:rFonts w:hint="eastAsia"/>
            </w:rPr>
            <w:t>3.2.2.</w:t>
          </w:r>
          <w:r>
            <w:rPr>
              <w:rFonts w:hint="eastAsia"/>
              <w:lang w:val="en-US" w:eastAsia="zh-CN"/>
            </w:rPr>
            <w:t>20教师下载评价标准</w:t>
          </w:r>
          <w:r>
            <w:tab/>
          </w:r>
          <w:r>
            <w:fldChar w:fldCharType="begin"/>
          </w:r>
          <w:r>
            <w:instrText xml:space="preserve"> PAGEREF _Toc1753 </w:instrText>
          </w:r>
          <w:r>
            <w:fldChar w:fldCharType="separate"/>
          </w:r>
          <w:r>
            <w:t>29</w:t>
          </w:r>
          <w:r>
            <w:fldChar w:fldCharType="end"/>
          </w:r>
          <w:r>
            <w:fldChar w:fldCharType="end"/>
          </w:r>
        </w:p>
        <w:p>
          <w:pPr>
            <w:pStyle w:val="22"/>
            <w:tabs>
              <w:tab w:val="right" w:leader="dot" w:pos="8306"/>
            </w:tabs>
          </w:pPr>
          <w:r>
            <w:fldChar w:fldCharType="begin"/>
          </w:r>
          <w:r>
            <w:instrText xml:space="preserve"> HYPERLINK \l _Toc5233 </w:instrText>
          </w:r>
          <w:r>
            <w:fldChar w:fldCharType="separate"/>
          </w:r>
          <w:r>
            <w:rPr>
              <w:rFonts w:hint="eastAsia"/>
            </w:rPr>
            <w:t>3.2.2.</w:t>
          </w:r>
          <w:r>
            <w:rPr>
              <w:rFonts w:hint="eastAsia"/>
              <w:lang w:val="en-US" w:eastAsia="zh-CN"/>
            </w:rPr>
            <w:t>21教师下载项目资料</w:t>
          </w:r>
          <w:r>
            <w:tab/>
          </w:r>
          <w:r>
            <w:fldChar w:fldCharType="begin"/>
          </w:r>
          <w:r>
            <w:instrText xml:space="preserve"> PAGEREF _Toc5233 </w:instrText>
          </w:r>
          <w:r>
            <w:fldChar w:fldCharType="separate"/>
          </w:r>
          <w:r>
            <w:t>30</w:t>
          </w:r>
          <w:r>
            <w:fldChar w:fldCharType="end"/>
          </w:r>
          <w:r>
            <w:fldChar w:fldCharType="end"/>
          </w:r>
        </w:p>
        <w:p>
          <w:pPr>
            <w:pStyle w:val="22"/>
            <w:tabs>
              <w:tab w:val="right" w:leader="dot" w:pos="8306"/>
            </w:tabs>
          </w:pPr>
          <w:r>
            <w:fldChar w:fldCharType="begin"/>
          </w:r>
          <w:r>
            <w:instrText xml:space="preserve"> HYPERLINK \l _Toc11382 </w:instrText>
          </w:r>
          <w:r>
            <w:fldChar w:fldCharType="separate"/>
          </w:r>
          <w:r>
            <w:rPr>
              <w:rFonts w:hint="eastAsia"/>
            </w:rPr>
            <w:t>3.2.2.</w:t>
          </w:r>
          <w:r>
            <w:rPr>
              <w:rFonts w:hint="eastAsia"/>
              <w:lang w:val="en-US" w:eastAsia="zh-CN"/>
            </w:rPr>
            <w:t>22</w:t>
          </w:r>
          <w:r>
            <w:rPr>
              <w:rFonts w:hint="eastAsia"/>
            </w:rPr>
            <w:t>教师项目管理</w:t>
          </w:r>
          <w:r>
            <w:tab/>
          </w:r>
          <w:r>
            <w:fldChar w:fldCharType="begin"/>
          </w:r>
          <w:r>
            <w:instrText xml:space="preserve"> PAGEREF _Toc11382 </w:instrText>
          </w:r>
          <w:r>
            <w:fldChar w:fldCharType="separate"/>
          </w:r>
          <w:r>
            <w:t>30</w:t>
          </w:r>
          <w:r>
            <w:fldChar w:fldCharType="end"/>
          </w:r>
          <w:r>
            <w:fldChar w:fldCharType="end"/>
          </w:r>
        </w:p>
        <w:p>
          <w:pPr>
            <w:pStyle w:val="22"/>
            <w:tabs>
              <w:tab w:val="right" w:leader="dot" w:pos="8306"/>
            </w:tabs>
          </w:pPr>
          <w:r>
            <w:fldChar w:fldCharType="begin"/>
          </w:r>
          <w:r>
            <w:instrText xml:space="preserve"> HYPERLINK \l _Toc13676 </w:instrText>
          </w:r>
          <w:r>
            <w:fldChar w:fldCharType="separate"/>
          </w:r>
          <w:r>
            <w:rPr>
              <w:rFonts w:hint="eastAsia"/>
            </w:rPr>
            <w:t>3.2.2.</w:t>
          </w:r>
          <w:r>
            <w:rPr>
              <w:rFonts w:hint="eastAsia"/>
              <w:lang w:val="en-US" w:eastAsia="zh-CN"/>
            </w:rPr>
            <w:t>23教师浏览案例</w:t>
          </w:r>
          <w:r>
            <w:tab/>
          </w:r>
          <w:r>
            <w:fldChar w:fldCharType="begin"/>
          </w:r>
          <w:r>
            <w:instrText xml:space="preserve"> PAGEREF _Toc13676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_Toc11562 </w:instrText>
          </w:r>
          <w:r>
            <w:fldChar w:fldCharType="separate"/>
          </w:r>
          <w:r>
            <w:rPr>
              <w:rFonts w:hint="eastAsia"/>
            </w:rPr>
            <w:t>3.2.2.</w:t>
          </w:r>
          <w:r>
            <w:rPr>
              <w:rFonts w:hint="eastAsia"/>
              <w:lang w:val="en-US" w:eastAsia="zh-CN"/>
            </w:rPr>
            <w:t>24教师创建新实例</w:t>
          </w:r>
          <w:r>
            <w:tab/>
          </w:r>
          <w:r>
            <w:fldChar w:fldCharType="begin"/>
          </w:r>
          <w:r>
            <w:instrText xml:space="preserve"> PAGEREF _Toc11562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_Toc15620 </w:instrText>
          </w:r>
          <w:r>
            <w:fldChar w:fldCharType="separate"/>
          </w:r>
          <w:r>
            <w:rPr>
              <w:rFonts w:hint="eastAsia"/>
            </w:rPr>
            <w:t>3.2.2.</w:t>
          </w:r>
          <w:r>
            <w:rPr>
              <w:rFonts w:hint="eastAsia"/>
              <w:lang w:val="en-US" w:eastAsia="zh-CN"/>
            </w:rPr>
            <w:t>25教师查看评价标准</w:t>
          </w:r>
          <w:r>
            <w:tab/>
          </w:r>
          <w:r>
            <w:fldChar w:fldCharType="begin"/>
          </w:r>
          <w:r>
            <w:instrText xml:space="preserve"> PAGEREF _Toc15620 </w:instrText>
          </w:r>
          <w:r>
            <w:fldChar w:fldCharType="separate"/>
          </w:r>
          <w:r>
            <w:t>31</w:t>
          </w:r>
          <w:r>
            <w:fldChar w:fldCharType="end"/>
          </w:r>
          <w:r>
            <w:fldChar w:fldCharType="end"/>
          </w:r>
        </w:p>
        <w:p>
          <w:pPr>
            <w:pStyle w:val="22"/>
            <w:tabs>
              <w:tab w:val="right" w:leader="dot" w:pos="8306"/>
            </w:tabs>
          </w:pPr>
          <w:r>
            <w:fldChar w:fldCharType="begin"/>
          </w:r>
          <w:r>
            <w:instrText xml:space="preserve"> HYPERLINK \l _Toc23404 </w:instrText>
          </w:r>
          <w:r>
            <w:fldChar w:fldCharType="separate"/>
          </w:r>
          <w:r>
            <w:rPr>
              <w:rFonts w:hint="eastAsia"/>
            </w:rPr>
            <w:t>3.2.2.</w:t>
          </w:r>
          <w:r>
            <w:rPr>
              <w:rFonts w:hint="eastAsia"/>
              <w:lang w:val="en-US" w:eastAsia="zh-CN"/>
            </w:rPr>
            <w:t>26教师对小组成员评价</w:t>
          </w:r>
          <w:r>
            <w:tab/>
          </w:r>
          <w:r>
            <w:fldChar w:fldCharType="begin"/>
          </w:r>
          <w:r>
            <w:instrText xml:space="preserve"> PAGEREF _Toc23404 </w:instrText>
          </w:r>
          <w:r>
            <w:fldChar w:fldCharType="separate"/>
          </w:r>
          <w:r>
            <w:t>32</w:t>
          </w:r>
          <w:r>
            <w:fldChar w:fldCharType="end"/>
          </w:r>
          <w:r>
            <w:fldChar w:fldCharType="end"/>
          </w:r>
        </w:p>
        <w:p>
          <w:pPr>
            <w:pStyle w:val="22"/>
            <w:tabs>
              <w:tab w:val="right" w:leader="dot" w:pos="8306"/>
            </w:tabs>
          </w:pPr>
          <w:r>
            <w:fldChar w:fldCharType="begin"/>
          </w:r>
          <w:r>
            <w:instrText xml:space="preserve"> HYPERLINK \l _Toc15549 </w:instrText>
          </w:r>
          <w:r>
            <w:fldChar w:fldCharType="separate"/>
          </w:r>
          <w:r>
            <w:rPr>
              <w:rFonts w:hint="eastAsia"/>
            </w:rPr>
            <w:t>3.2.2.</w:t>
          </w:r>
          <w:r>
            <w:rPr>
              <w:rFonts w:hint="eastAsia"/>
              <w:lang w:val="en-US" w:eastAsia="zh-CN"/>
            </w:rPr>
            <w:t>27教师对小组评价</w:t>
          </w:r>
          <w:r>
            <w:tab/>
          </w:r>
          <w:r>
            <w:fldChar w:fldCharType="begin"/>
          </w:r>
          <w:r>
            <w:instrText xml:space="preserve"> PAGEREF _Toc15549 </w:instrText>
          </w:r>
          <w:r>
            <w:fldChar w:fldCharType="separate"/>
          </w:r>
          <w:r>
            <w:t>32</w:t>
          </w:r>
          <w:r>
            <w:fldChar w:fldCharType="end"/>
          </w:r>
          <w:r>
            <w:fldChar w:fldCharType="end"/>
          </w:r>
        </w:p>
        <w:p>
          <w:pPr>
            <w:pStyle w:val="22"/>
            <w:tabs>
              <w:tab w:val="right" w:leader="dot" w:pos="8306"/>
            </w:tabs>
          </w:pPr>
          <w:r>
            <w:fldChar w:fldCharType="begin"/>
          </w:r>
          <w:r>
            <w:instrText xml:space="preserve"> HYPERLINK \l _Toc12249 </w:instrText>
          </w:r>
          <w:r>
            <w:fldChar w:fldCharType="separate"/>
          </w:r>
          <w:r>
            <w:rPr>
              <w:rFonts w:hint="eastAsia"/>
            </w:rPr>
            <w:t>3.2.2.</w:t>
          </w:r>
          <w:r>
            <w:rPr>
              <w:rFonts w:hint="eastAsia"/>
              <w:lang w:val="en-US" w:eastAsia="zh-CN"/>
            </w:rPr>
            <w:t>28教师申请角色</w:t>
          </w:r>
          <w:r>
            <w:tab/>
          </w:r>
          <w:r>
            <w:fldChar w:fldCharType="begin"/>
          </w:r>
          <w:r>
            <w:instrText xml:space="preserve"> PAGEREF _Toc12249 </w:instrText>
          </w:r>
          <w:r>
            <w:fldChar w:fldCharType="separate"/>
          </w:r>
          <w:r>
            <w:t>33</w:t>
          </w:r>
          <w:r>
            <w:fldChar w:fldCharType="end"/>
          </w:r>
          <w:r>
            <w:fldChar w:fldCharType="end"/>
          </w:r>
        </w:p>
        <w:p>
          <w:pPr>
            <w:pStyle w:val="22"/>
            <w:tabs>
              <w:tab w:val="right" w:leader="dot" w:pos="8306"/>
            </w:tabs>
          </w:pPr>
          <w:r>
            <w:fldChar w:fldCharType="begin"/>
          </w:r>
          <w:r>
            <w:instrText xml:space="preserve"> HYPERLINK \l _Toc27468 </w:instrText>
          </w:r>
          <w:r>
            <w:fldChar w:fldCharType="separate"/>
          </w:r>
          <w:r>
            <w:rPr>
              <w:rFonts w:hint="eastAsia"/>
            </w:rPr>
            <w:t>3.2.2.</w:t>
          </w:r>
          <w:r>
            <w:rPr>
              <w:rFonts w:hint="eastAsia"/>
              <w:lang w:val="en-US" w:eastAsia="zh-CN"/>
            </w:rPr>
            <w:t>29</w:t>
          </w:r>
          <w:r>
            <w:rPr>
              <w:rFonts w:hint="eastAsia"/>
            </w:rPr>
            <w:t xml:space="preserve"> </w:t>
          </w:r>
          <w:r>
            <w:rPr>
              <w:rFonts w:hint="eastAsia"/>
              <w:lang w:val="en-US" w:eastAsia="zh-CN"/>
            </w:rPr>
            <w:t>bbs踩</w:t>
          </w:r>
          <w:r>
            <w:tab/>
          </w:r>
          <w:r>
            <w:fldChar w:fldCharType="begin"/>
          </w:r>
          <w:r>
            <w:instrText xml:space="preserve"> PAGEREF _Toc27468 </w:instrText>
          </w:r>
          <w:r>
            <w:fldChar w:fldCharType="separate"/>
          </w:r>
          <w:r>
            <w:t>33</w:t>
          </w:r>
          <w:r>
            <w:fldChar w:fldCharType="end"/>
          </w:r>
          <w:r>
            <w:fldChar w:fldCharType="end"/>
          </w:r>
        </w:p>
        <w:p>
          <w:pPr>
            <w:pStyle w:val="22"/>
            <w:tabs>
              <w:tab w:val="right" w:leader="dot" w:pos="8306"/>
            </w:tabs>
          </w:pPr>
          <w:r>
            <w:fldChar w:fldCharType="begin"/>
          </w:r>
          <w:r>
            <w:instrText xml:space="preserve"> HYPERLINK \l _Toc11471 </w:instrText>
          </w:r>
          <w:r>
            <w:fldChar w:fldCharType="separate"/>
          </w:r>
          <w:r>
            <w:rPr>
              <w:rFonts w:hint="eastAsia"/>
            </w:rPr>
            <w:t>3.2.2.</w:t>
          </w:r>
          <w:r>
            <w:rPr>
              <w:rFonts w:hint="eastAsia"/>
              <w:lang w:val="en-US" w:eastAsia="zh-CN"/>
            </w:rPr>
            <w:t>30 bbs点赞</w:t>
          </w:r>
          <w:r>
            <w:tab/>
          </w:r>
          <w:r>
            <w:fldChar w:fldCharType="begin"/>
          </w:r>
          <w:r>
            <w:instrText xml:space="preserve"> PAGEREF _Toc11471 </w:instrText>
          </w:r>
          <w:r>
            <w:fldChar w:fldCharType="separate"/>
          </w:r>
          <w:r>
            <w:t>34</w:t>
          </w:r>
          <w:r>
            <w:fldChar w:fldCharType="end"/>
          </w:r>
          <w:r>
            <w:fldChar w:fldCharType="end"/>
          </w:r>
        </w:p>
        <w:p>
          <w:pPr>
            <w:pStyle w:val="22"/>
            <w:tabs>
              <w:tab w:val="right" w:leader="dot" w:pos="8306"/>
            </w:tabs>
          </w:pPr>
          <w:r>
            <w:fldChar w:fldCharType="begin"/>
          </w:r>
          <w:r>
            <w:instrText xml:space="preserve"> HYPERLINK \l _Toc13858 </w:instrText>
          </w:r>
          <w:r>
            <w:fldChar w:fldCharType="separate"/>
          </w:r>
          <w:r>
            <w:rPr>
              <w:rFonts w:hint="eastAsia"/>
            </w:rPr>
            <w:t>3.2.2.</w:t>
          </w:r>
          <w:r>
            <w:rPr>
              <w:rFonts w:hint="eastAsia"/>
              <w:lang w:val="en-US" w:eastAsia="zh-CN"/>
            </w:rPr>
            <w:t>31</w:t>
          </w:r>
          <w:r>
            <w:rPr>
              <w:rFonts w:hint="eastAsia"/>
            </w:rPr>
            <w:t xml:space="preserve"> </w:t>
          </w:r>
          <w:r>
            <w:rPr>
              <w:rFonts w:hint="eastAsia"/>
              <w:lang w:val="en-US" w:eastAsia="zh-CN"/>
            </w:rPr>
            <w:t>bbs发帖</w:t>
          </w:r>
          <w:r>
            <w:tab/>
          </w:r>
          <w:r>
            <w:fldChar w:fldCharType="begin"/>
          </w:r>
          <w:r>
            <w:instrText xml:space="preserve"> PAGEREF _Toc13858 </w:instrText>
          </w:r>
          <w:r>
            <w:fldChar w:fldCharType="separate"/>
          </w:r>
          <w:r>
            <w:t>34</w:t>
          </w:r>
          <w:r>
            <w:fldChar w:fldCharType="end"/>
          </w:r>
          <w:r>
            <w:fldChar w:fldCharType="end"/>
          </w:r>
        </w:p>
        <w:p>
          <w:pPr>
            <w:pStyle w:val="22"/>
            <w:tabs>
              <w:tab w:val="right" w:leader="dot" w:pos="8306"/>
            </w:tabs>
          </w:pPr>
          <w:r>
            <w:fldChar w:fldCharType="begin"/>
          </w:r>
          <w:r>
            <w:instrText xml:space="preserve"> HYPERLINK \l _Toc29763 </w:instrText>
          </w:r>
          <w:r>
            <w:fldChar w:fldCharType="separate"/>
          </w:r>
          <w:r>
            <w:rPr>
              <w:rFonts w:hint="eastAsia"/>
            </w:rPr>
            <w:t>3.2.2.</w:t>
          </w:r>
          <w:r>
            <w:rPr>
              <w:rFonts w:hint="eastAsia"/>
              <w:lang w:val="en-US" w:eastAsia="zh-CN"/>
            </w:rPr>
            <w:t>32</w:t>
          </w:r>
          <w:r>
            <w:rPr>
              <w:rFonts w:hint="eastAsia"/>
            </w:rPr>
            <w:t xml:space="preserve"> </w:t>
          </w:r>
          <w:r>
            <w:rPr>
              <w:rFonts w:hint="eastAsia"/>
              <w:lang w:val="en-US" w:eastAsia="zh-CN"/>
            </w:rPr>
            <w:t>bbs回复</w:t>
          </w:r>
          <w:r>
            <w:tab/>
          </w:r>
          <w:r>
            <w:fldChar w:fldCharType="begin"/>
          </w:r>
          <w:r>
            <w:instrText xml:space="preserve"> PAGEREF _Toc29763 </w:instrText>
          </w:r>
          <w:r>
            <w:fldChar w:fldCharType="separate"/>
          </w:r>
          <w:r>
            <w:t>35</w:t>
          </w:r>
          <w:r>
            <w:fldChar w:fldCharType="end"/>
          </w:r>
          <w:r>
            <w:fldChar w:fldCharType="end"/>
          </w:r>
        </w:p>
        <w:p>
          <w:pPr>
            <w:pStyle w:val="22"/>
            <w:tabs>
              <w:tab w:val="right" w:leader="dot" w:pos="8306"/>
            </w:tabs>
          </w:pPr>
          <w:r>
            <w:fldChar w:fldCharType="begin"/>
          </w:r>
          <w:r>
            <w:instrText xml:space="preserve"> HYPERLINK \l _Toc8325 </w:instrText>
          </w:r>
          <w:r>
            <w:fldChar w:fldCharType="separate"/>
          </w:r>
          <w:r>
            <w:rPr>
              <w:rFonts w:hint="eastAsia"/>
            </w:rPr>
            <w:t>3.2.2.</w:t>
          </w:r>
          <w:r>
            <w:rPr>
              <w:rFonts w:hint="eastAsia"/>
              <w:lang w:val="en-US" w:eastAsia="zh-CN"/>
            </w:rPr>
            <w:t>33</w:t>
          </w:r>
          <w:r>
            <w:rPr>
              <w:rFonts w:hint="eastAsia"/>
            </w:rPr>
            <w:t xml:space="preserve"> </w:t>
          </w:r>
          <w:r>
            <w:rPr>
              <w:rFonts w:hint="eastAsia"/>
              <w:lang w:val="en-US" w:eastAsia="zh-CN"/>
            </w:rPr>
            <w:t>bbs删除</w:t>
          </w:r>
          <w:r>
            <w:tab/>
          </w:r>
          <w:r>
            <w:fldChar w:fldCharType="begin"/>
          </w:r>
          <w:r>
            <w:instrText xml:space="preserve"> PAGEREF _Toc8325 </w:instrText>
          </w:r>
          <w:r>
            <w:fldChar w:fldCharType="separate"/>
          </w:r>
          <w:r>
            <w:t>35</w:t>
          </w:r>
          <w:r>
            <w:fldChar w:fldCharType="end"/>
          </w:r>
          <w:r>
            <w:fldChar w:fldCharType="end"/>
          </w:r>
        </w:p>
        <w:p>
          <w:pPr>
            <w:pStyle w:val="16"/>
            <w:tabs>
              <w:tab w:val="right" w:leader="dot" w:pos="8306"/>
            </w:tabs>
          </w:pPr>
          <w:r>
            <w:fldChar w:fldCharType="begin"/>
          </w:r>
          <w:r>
            <w:instrText xml:space="preserve"> HYPERLINK \l _Toc18683 </w:instrText>
          </w:r>
          <w:r>
            <w:fldChar w:fldCharType="separate"/>
          </w:r>
          <w:r>
            <w:rPr>
              <w:rFonts w:hint="eastAsia"/>
            </w:rPr>
            <w:t>3.2.3管理员用例图</w:t>
          </w:r>
          <w:r>
            <w:tab/>
          </w:r>
          <w:r>
            <w:fldChar w:fldCharType="begin"/>
          </w:r>
          <w:r>
            <w:instrText xml:space="preserve"> PAGEREF _Toc18683 </w:instrText>
          </w:r>
          <w:r>
            <w:fldChar w:fldCharType="separate"/>
          </w:r>
          <w:r>
            <w:t>36</w:t>
          </w:r>
          <w:r>
            <w:fldChar w:fldCharType="end"/>
          </w:r>
          <w:r>
            <w:fldChar w:fldCharType="end"/>
          </w:r>
        </w:p>
        <w:p>
          <w:pPr>
            <w:pStyle w:val="22"/>
            <w:tabs>
              <w:tab w:val="right" w:leader="dot" w:pos="8306"/>
            </w:tabs>
          </w:pPr>
          <w:r>
            <w:fldChar w:fldCharType="begin"/>
          </w:r>
          <w:r>
            <w:instrText xml:space="preserve"> HYPERLINK \l _Toc25684 </w:instrText>
          </w:r>
          <w:r>
            <w:fldChar w:fldCharType="separate"/>
          </w:r>
          <w:r>
            <w:rPr>
              <w:rFonts w:hint="eastAsia"/>
            </w:rPr>
            <w:t>3.2.3.1管理员</w:t>
          </w:r>
          <w:r>
            <w:rPr>
              <w:rFonts w:hint="eastAsia"/>
              <w:lang w:eastAsia="zh-CN"/>
            </w:rPr>
            <w:t>登录</w:t>
          </w:r>
          <w:r>
            <w:tab/>
          </w:r>
          <w:r>
            <w:fldChar w:fldCharType="begin"/>
          </w:r>
          <w:r>
            <w:instrText xml:space="preserve"> PAGEREF _Toc25684 </w:instrText>
          </w:r>
          <w:r>
            <w:fldChar w:fldCharType="separate"/>
          </w:r>
          <w:r>
            <w:t>36</w:t>
          </w:r>
          <w:r>
            <w:fldChar w:fldCharType="end"/>
          </w:r>
          <w:r>
            <w:fldChar w:fldCharType="end"/>
          </w:r>
        </w:p>
        <w:p>
          <w:pPr>
            <w:pStyle w:val="22"/>
            <w:tabs>
              <w:tab w:val="right" w:leader="dot" w:pos="8306"/>
            </w:tabs>
          </w:pPr>
          <w:r>
            <w:fldChar w:fldCharType="begin"/>
          </w:r>
          <w:r>
            <w:instrText xml:space="preserve"> HYPERLINK \l _Toc16074 </w:instrText>
          </w:r>
          <w:r>
            <w:fldChar w:fldCharType="separate"/>
          </w:r>
          <w:r>
            <w:rPr>
              <w:rFonts w:hint="eastAsia"/>
            </w:rPr>
            <w:t>3.2.3.2管理员浏览网站概要</w:t>
          </w:r>
          <w:r>
            <w:tab/>
          </w:r>
          <w:r>
            <w:fldChar w:fldCharType="begin"/>
          </w:r>
          <w:r>
            <w:instrText xml:space="preserve"> PAGEREF _Toc16074 </w:instrText>
          </w:r>
          <w:r>
            <w:fldChar w:fldCharType="separate"/>
          </w:r>
          <w:r>
            <w:t>37</w:t>
          </w:r>
          <w:r>
            <w:fldChar w:fldCharType="end"/>
          </w:r>
          <w:r>
            <w:fldChar w:fldCharType="end"/>
          </w:r>
        </w:p>
        <w:p>
          <w:pPr>
            <w:pStyle w:val="22"/>
            <w:tabs>
              <w:tab w:val="right" w:leader="dot" w:pos="8306"/>
            </w:tabs>
          </w:pPr>
          <w:r>
            <w:fldChar w:fldCharType="begin"/>
          </w:r>
          <w:r>
            <w:instrText xml:space="preserve"> HYPERLINK \l _Toc10713 </w:instrText>
          </w:r>
          <w:r>
            <w:fldChar w:fldCharType="separate"/>
          </w:r>
          <w:r>
            <w:rPr>
              <w:rFonts w:hint="eastAsia"/>
            </w:rPr>
            <w:t>3.2.3.3管理员查询用户</w:t>
          </w:r>
          <w:r>
            <w:tab/>
          </w:r>
          <w:r>
            <w:fldChar w:fldCharType="begin"/>
          </w:r>
          <w:r>
            <w:instrText xml:space="preserve"> PAGEREF _Toc10713 </w:instrText>
          </w:r>
          <w:r>
            <w:fldChar w:fldCharType="separate"/>
          </w:r>
          <w:r>
            <w:t>37</w:t>
          </w:r>
          <w:r>
            <w:fldChar w:fldCharType="end"/>
          </w:r>
          <w:r>
            <w:fldChar w:fldCharType="end"/>
          </w:r>
        </w:p>
        <w:p>
          <w:pPr>
            <w:pStyle w:val="22"/>
            <w:tabs>
              <w:tab w:val="right" w:leader="dot" w:pos="8306"/>
            </w:tabs>
          </w:pPr>
          <w:r>
            <w:fldChar w:fldCharType="begin"/>
          </w:r>
          <w:r>
            <w:instrText xml:space="preserve"> HYPERLINK \l _Toc14726 </w:instrText>
          </w:r>
          <w:r>
            <w:fldChar w:fldCharType="separate"/>
          </w:r>
          <w:r>
            <w:rPr>
              <w:rFonts w:hint="eastAsia"/>
            </w:rPr>
            <w:t>3.2.3.4管理员删除用户</w:t>
          </w:r>
          <w:r>
            <w:tab/>
          </w:r>
          <w:r>
            <w:fldChar w:fldCharType="begin"/>
          </w:r>
          <w:r>
            <w:instrText xml:space="preserve"> PAGEREF _Toc14726 </w:instrText>
          </w:r>
          <w:r>
            <w:fldChar w:fldCharType="separate"/>
          </w:r>
          <w:r>
            <w:t>37</w:t>
          </w:r>
          <w:r>
            <w:fldChar w:fldCharType="end"/>
          </w:r>
          <w:r>
            <w:fldChar w:fldCharType="end"/>
          </w:r>
        </w:p>
        <w:p>
          <w:pPr>
            <w:pStyle w:val="22"/>
            <w:tabs>
              <w:tab w:val="right" w:leader="dot" w:pos="8306"/>
            </w:tabs>
          </w:pPr>
          <w:r>
            <w:fldChar w:fldCharType="begin"/>
          </w:r>
          <w:r>
            <w:instrText xml:space="preserve"> HYPERLINK \l _Toc5988 </w:instrText>
          </w:r>
          <w:r>
            <w:fldChar w:fldCharType="separate"/>
          </w:r>
          <w:r>
            <w:rPr>
              <w:rFonts w:hint="eastAsia"/>
            </w:rPr>
            <w:t>3.2.3.5管理员修改用户信息</w:t>
          </w:r>
          <w:r>
            <w:tab/>
          </w:r>
          <w:r>
            <w:fldChar w:fldCharType="begin"/>
          </w:r>
          <w:r>
            <w:instrText xml:space="preserve"> PAGEREF _Toc5988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_Toc6347 </w:instrText>
          </w:r>
          <w:r>
            <w:fldChar w:fldCharType="separate"/>
          </w:r>
          <w:r>
            <w:rPr>
              <w:rFonts w:hint="eastAsia"/>
            </w:rPr>
            <w:t>3.2.3.6管理员新增用户</w:t>
          </w:r>
          <w:r>
            <w:tab/>
          </w:r>
          <w:r>
            <w:fldChar w:fldCharType="begin"/>
          </w:r>
          <w:r>
            <w:instrText xml:space="preserve"> PAGEREF _Toc6347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_Toc16001 </w:instrText>
          </w:r>
          <w:r>
            <w:fldChar w:fldCharType="separate"/>
          </w:r>
          <w:r>
            <w:rPr>
              <w:rFonts w:hint="eastAsia"/>
            </w:rPr>
            <w:t>3.2.3.7管理员封禁IP地址</w:t>
          </w:r>
          <w:r>
            <w:tab/>
          </w:r>
          <w:r>
            <w:fldChar w:fldCharType="begin"/>
          </w:r>
          <w:r>
            <w:instrText xml:space="preserve"> PAGEREF _Toc16001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_Toc7887 </w:instrText>
          </w:r>
          <w:r>
            <w:fldChar w:fldCharType="separate"/>
          </w:r>
          <w:r>
            <w:rPr>
              <w:rFonts w:hint="eastAsia"/>
            </w:rPr>
            <w:t>3.2.3.8管理员解封IP地址</w:t>
          </w:r>
          <w:r>
            <w:tab/>
          </w:r>
          <w:r>
            <w:fldChar w:fldCharType="begin"/>
          </w:r>
          <w:r>
            <w:instrText xml:space="preserve"> PAGEREF _Toc7887 </w:instrText>
          </w:r>
          <w:r>
            <w:fldChar w:fldCharType="separate"/>
          </w:r>
          <w:r>
            <w:t>38</w:t>
          </w:r>
          <w:r>
            <w:fldChar w:fldCharType="end"/>
          </w:r>
          <w:r>
            <w:fldChar w:fldCharType="end"/>
          </w:r>
        </w:p>
        <w:p>
          <w:pPr>
            <w:pStyle w:val="22"/>
            <w:tabs>
              <w:tab w:val="right" w:leader="dot" w:pos="8306"/>
            </w:tabs>
          </w:pPr>
          <w:r>
            <w:fldChar w:fldCharType="begin"/>
          </w:r>
          <w:r>
            <w:instrText xml:space="preserve"> HYPERLINK \l _Toc23552 </w:instrText>
          </w:r>
          <w:r>
            <w:fldChar w:fldCharType="separate"/>
          </w:r>
          <w:r>
            <w:rPr>
              <w:rFonts w:hint="eastAsia"/>
            </w:rPr>
            <w:t>3.2.3.9管理员封禁注册的用户名</w:t>
          </w:r>
          <w:r>
            <w:tab/>
          </w:r>
          <w:r>
            <w:fldChar w:fldCharType="begin"/>
          </w:r>
          <w:r>
            <w:instrText xml:space="preserve"> PAGEREF _Toc23552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_Toc21200 </w:instrText>
          </w:r>
          <w:r>
            <w:fldChar w:fldCharType="separate"/>
          </w:r>
          <w:r>
            <w:rPr>
              <w:rFonts w:hint="eastAsia"/>
            </w:rPr>
            <w:t>3.2.3.10管理员冻结用户</w:t>
          </w:r>
          <w:r>
            <w:tab/>
          </w:r>
          <w:r>
            <w:fldChar w:fldCharType="begin"/>
          </w:r>
          <w:r>
            <w:instrText xml:space="preserve"> PAGEREF _Toc21200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_Toc18734 </w:instrText>
          </w:r>
          <w:r>
            <w:fldChar w:fldCharType="separate"/>
          </w:r>
          <w:r>
            <w:rPr>
              <w:rFonts w:hint="eastAsia"/>
            </w:rPr>
            <w:t>3.2.3.11管理员解冻用户</w:t>
          </w:r>
          <w:r>
            <w:tab/>
          </w:r>
          <w:r>
            <w:fldChar w:fldCharType="begin"/>
          </w:r>
          <w:r>
            <w:instrText xml:space="preserve"> PAGEREF _Toc18734 </w:instrText>
          </w:r>
          <w:r>
            <w:fldChar w:fldCharType="separate"/>
          </w:r>
          <w:r>
            <w:t>39</w:t>
          </w:r>
          <w:r>
            <w:fldChar w:fldCharType="end"/>
          </w:r>
          <w:r>
            <w:fldChar w:fldCharType="end"/>
          </w:r>
        </w:p>
        <w:p>
          <w:pPr>
            <w:pStyle w:val="22"/>
            <w:tabs>
              <w:tab w:val="right" w:leader="dot" w:pos="8306"/>
            </w:tabs>
          </w:pPr>
          <w:r>
            <w:fldChar w:fldCharType="begin"/>
          </w:r>
          <w:r>
            <w:instrText xml:space="preserve"> HYPERLINK \l _Toc25562 </w:instrText>
          </w:r>
          <w:r>
            <w:fldChar w:fldCharType="separate"/>
          </w:r>
          <w:r>
            <w:rPr>
              <w:rFonts w:hint="eastAsia"/>
            </w:rPr>
            <w:t>3.2.3.12管理员查看用户信息</w:t>
          </w:r>
          <w:r>
            <w:tab/>
          </w:r>
          <w:r>
            <w:fldChar w:fldCharType="begin"/>
          </w:r>
          <w:r>
            <w:instrText xml:space="preserve"> PAGEREF _Toc25562 </w:instrText>
          </w:r>
          <w:r>
            <w:fldChar w:fldCharType="separate"/>
          </w:r>
          <w:r>
            <w:t>40</w:t>
          </w:r>
          <w:r>
            <w:fldChar w:fldCharType="end"/>
          </w:r>
          <w:r>
            <w:fldChar w:fldCharType="end"/>
          </w:r>
        </w:p>
        <w:p>
          <w:pPr>
            <w:pStyle w:val="22"/>
            <w:tabs>
              <w:tab w:val="right" w:leader="dot" w:pos="8306"/>
            </w:tabs>
          </w:pPr>
          <w:r>
            <w:fldChar w:fldCharType="begin"/>
          </w:r>
          <w:r>
            <w:instrText xml:space="preserve"> HYPERLINK \l _Toc12274 </w:instrText>
          </w:r>
          <w:r>
            <w:fldChar w:fldCharType="separate"/>
          </w:r>
          <w:r>
            <w:rPr>
              <w:rFonts w:hint="eastAsia"/>
            </w:rPr>
            <w:t>3.2.3.13管理员重置密码</w:t>
          </w:r>
          <w:r>
            <w:tab/>
          </w:r>
          <w:r>
            <w:fldChar w:fldCharType="begin"/>
          </w:r>
          <w:r>
            <w:instrText xml:space="preserve"> PAGEREF _Toc12274 </w:instrText>
          </w:r>
          <w:r>
            <w:fldChar w:fldCharType="separate"/>
          </w:r>
          <w:r>
            <w:t>40</w:t>
          </w:r>
          <w:r>
            <w:fldChar w:fldCharType="end"/>
          </w:r>
          <w:r>
            <w:fldChar w:fldCharType="end"/>
          </w:r>
        </w:p>
        <w:p>
          <w:pPr>
            <w:pStyle w:val="22"/>
            <w:tabs>
              <w:tab w:val="right" w:leader="dot" w:pos="8306"/>
            </w:tabs>
          </w:pPr>
          <w:r>
            <w:fldChar w:fldCharType="begin"/>
          </w:r>
          <w:r>
            <w:instrText xml:space="preserve"> HYPERLINK \l _Toc30470 </w:instrText>
          </w:r>
          <w:r>
            <w:fldChar w:fldCharType="separate"/>
          </w:r>
          <w:r>
            <w:rPr>
              <w:rFonts w:hint="eastAsia"/>
            </w:rPr>
            <w:t>3.2.3.14管理员解封注册用户名</w:t>
          </w:r>
          <w:r>
            <w:tab/>
          </w:r>
          <w:r>
            <w:fldChar w:fldCharType="begin"/>
          </w:r>
          <w:r>
            <w:instrText xml:space="preserve"> PAGEREF _Toc30470 </w:instrText>
          </w:r>
          <w:r>
            <w:fldChar w:fldCharType="separate"/>
          </w:r>
          <w:r>
            <w:t>40</w:t>
          </w:r>
          <w:r>
            <w:fldChar w:fldCharType="end"/>
          </w:r>
          <w:r>
            <w:fldChar w:fldCharType="end"/>
          </w:r>
        </w:p>
        <w:p>
          <w:pPr>
            <w:pStyle w:val="22"/>
            <w:tabs>
              <w:tab w:val="right" w:leader="dot" w:pos="8306"/>
            </w:tabs>
          </w:pPr>
          <w:r>
            <w:fldChar w:fldCharType="begin"/>
          </w:r>
          <w:r>
            <w:instrText xml:space="preserve"> HYPERLINK \l _Toc24743 </w:instrText>
          </w:r>
          <w:r>
            <w:fldChar w:fldCharType="separate"/>
          </w:r>
          <w:r>
            <w:rPr>
              <w:rFonts w:hint="eastAsia"/>
            </w:rPr>
            <w:t>3.2.3.15管理员查询封禁的IP地址</w:t>
          </w:r>
          <w:r>
            <w:tab/>
          </w:r>
          <w:r>
            <w:fldChar w:fldCharType="begin"/>
          </w:r>
          <w:r>
            <w:instrText xml:space="preserve"> PAGEREF _Toc24743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_Toc25691 </w:instrText>
          </w:r>
          <w:r>
            <w:fldChar w:fldCharType="separate"/>
          </w:r>
          <w:r>
            <w:rPr>
              <w:rFonts w:hint="eastAsia"/>
            </w:rPr>
            <w:t>3.2.3.16管理员查询封禁的注册用户名</w:t>
          </w:r>
          <w:r>
            <w:tab/>
          </w:r>
          <w:r>
            <w:fldChar w:fldCharType="begin"/>
          </w:r>
          <w:r>
            <w:instrText xml:space="preserve"> PAGEREF _Toc25691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_Toc24553 </w:instrText>
          </w:r>
          <w:r>
            <w:fldChar w:fldCharType="separate"/>
          </w:r>
          <w:r>
            <w:rPr>
              <w:rFonts w:hint="eastAsia"/>
            </w:rPr>
            <w:t>3.2.3.17管理员查询冻结的用户</w:t>
          </w:r>
          <w:r>
            <w:tab/>
          </w:r>
          <w:r>
            <w:fldChar w:fldCharType="begin"/>
          </w:r>
          <w:r>
            <w:instrText xml:space="preserve"> PAGEREF _Toc24553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_Toc16369 </w:instrText>
          </w:r>
          <w:r>
            <w:fldChar w:fldCharType="separate"/>
          </w:r>
          <w:r>
            <w:rPr>
              <w:rFonts w:hint="eastAsia"/>
            </w:rPr>
            <w:t>3.2.3.18管理员查找案例</w:t>
          </w:r>
          <w:r>
            <w:tab/>
          </w:r>
          <w:r>
            <w:fldChar w:fldCharType="begin"/>
          </w:r>
          <w:r>
            <w:instrText xml:space="preserve"> PAGEREF _Toc16369 </w:instrText>
          </w:r>
          <w:r>
            <w:fldChar w:fldCharType="separate"/>
          </w:r>
          <w:r>
            <w:t>41</w:t>
          </w:r>
          <w:r>
            <w:fldChar w:fldCharType="end"/>
          </w:r>
          <w:r>
            <w:fldChar w:fldCharType="end"/>
          </w:r>
        </w:p>
        <w:p>
          <w:pPr>
            <w:pStyle w:val="22"/>
            <w:tabs>
              <w:tab w:val="right" w:leader="dot" w:pos="8306"/>
            </w:tabs>
          </w:pPr>
          <w:r>
            <w:fldChar w:fldCharType="begin"/>
          </w:r>
          <w:r>
            <w:instrText xml:space="preserve"> HYPERLINK \l _Toc13235 </w:instrText>
          </w:r>
          <w:r>
            <w:fldChar w:fldCharType="separate"/>
          </w:r>
          <w:r>
            <w:rPr>
              <w:rFonts w:hint="eastAsia"/>
            </w:rPr>
            <w:t>3.2.3.19管理员删除案例</w:t>
          </w:r>
          <w:r>
            <w:tab/>
          </w:r>
          <w:r>
            <w:fldChar w:fldCharType="begin"/>
          </w:r>
          <w:r>
            <w:instrText xml:space="preserve"> PAGEREF _Toc13235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_Toc14608 </w:instrText>
          </w:r>
          <w:r>
            <w:fldChar w:fldCharType="separate"/>
          </w:r>
          <w:r>
            <w:rPr>
              <w:rFonts w:hint="eastAsia"/>
            </w:rPr>
            <w:t>3.2.3.20管理员查看案例信息</w:t>
          </w:r>
          <w:r>
            <w:tab/>
          </w:r>
          <w:r>
            <w:fldChar w:fldCharType="begin"/>
          </w:r>
          <w:r>
            <w:instrText xml:space="preserve"> PAGEREF _Toc14608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_Toc29308 </w:instrText>
          </w:r>
          <w:r>
            <w:fldChar w:fldCharType="separate"/>
          </w:r>
          <w:r>
            <w:rPr>
              <w:rFonts w:hint="eastAsia"/>
            </w:rPr>
            <w:t>3.2.3.21管理员恢复案例</w:t>
          </w:r>
          <w:r>
            <w:tab/>
          </w:r>
          <w:r>
            <w:fldChar w:fldCharType="begin"/>
          </w:r>
          <w:r>
            <w:instrText xml:space="preserve"> PAGEREF _Toc29308 </w:instrText>
          </w:r>
          <w:r>
            <w:fldChar w:fldCharType="separate"/>
          </w:r>
          <w:r>
            <w:t>42</w:t>
          </w:r>
          <w:r>
            <w:fldChar w:fldCharType="end"/>
          </w:r>
          <w:r>
            <w:fldChar w:fldCharType="end"/>
          </w:r>
        </w:p>
        <w:p>
          <w:pPr>
            <w:pStyle w:val="22"/>
            <w:tabs>
              <w:tab w:val="right" w:leader="dot" w:pos="8306"/>
            </w:tabs>
          </w:pPr>
          <w:r>
            <w:fldChar w:fldCharType="begin"/>
          </w:r>
          <w:r>
            <w:instrText xml:space="preserve"> HYPERLINK \l _Toc26462 </w:instrText>
          </w:r>
          <w:r>
            <w:fldChar w:fldCharType="separate"/>
          </w:r>
          <w:r>
            <w:rPr>
              <w:rFonts w:hint="eastAsia"/>
            </w:rPr>
            <w:t>3.2.3.22管理员冻结案例</w:t>
          </w:r>
          <w:r>
            <w:tab/>
          </w:r>
          <w:r>
            <w:fldChar w:fldCharType="begin"/>
          </w:r>
          <w:r>
            <w:instrText xml:space="preserve"> PAGEREF _Toc26462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_Toc27705 </w:instrText>
          </w:r>
          <w:r>
            <w:fldChar w:fldCharType="separate"/>
          </w:r>
          <w:r>
            <w:rPr>
              <w:rFonts w:hint="eastAsia"/>
            </w:rPr>
            <w:t>3.2.3.23管理员审核案例</w:t>
          </w:r>
          <w:r>
            <w:tab/>
          </w:r>
          <w:r>
            <w:fldChar w:fldCharType="begin"/>
          </w:r>
          <w:r>
            <w:instrText xml:space="preserve"> PAGEREF _Toc27705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_Toc7764 </w:instrText>
          </w:r>
          <w:r>
            <w:fldChar w:fldCharType="separate"/>
          </w:r>
          <w:r>
            <w:rPr>
              <w:rFonts w:hint="eastAsia"/>
            </w:rPr>
            <w:t>3.2.3.24管理员查找项目</w:t>
          </w:r>
          <w:r>
            <w:tab/>
          </w:r>
          <w:r>
            <w:fldChar w:fldCharType="begin"/>
          </w:r>
          <w:r>
            <w:instrText xml:space="preserve"> PAGEREF _Toc7764 </w:instrText>
          </w:r>
          <w:r>
            <w:fldChar w:fldCharType="separate"/>
          </w:r>
          <w:r>
            <w:t>43</w:t>
          </w:r>
          <w:r>
            <w:fldChar w:fldCharType="end"/>
          </w:r>
          <w:r>
            <w:fldChar w:fldCharType="end"/>
          </w:r>
        </w:p>
        <w:p>
          <w:pPr>
            <w:pStyle w:val="22"/>
            <w:tabs>
              <w:tab w:val="right" w:leader="dot" w:pos="8306"/>
            </w:tabs>
          </w:pPr>
          <w:r>
            <w:fldChar w:fldCharType="begin"/>
          </w:r>
          <w:r>
            <w:instrText xml:space="preserve"> HYPERLINK \l _Toc17516 </w:instrText>
          </w:r>
          <w:r>
            <w:fldChar w:fldCharType="separate"/>
          </w:r>
          <w:r>
            <w:rPr>
              <w:rFonts w:hint="eastAsia"/>
            </w:rPr>
            <w:t>3.2.3.25管理员删除项目</w:t>
          </w:r>
          <w:r>
            <w:tab/>
          </w:r>
          <w:r>
            <w:fldChar w:fldCharType="begin"/>
          </w:r>
          <w:r>
            <w:instrText xml:space="preserve"> PAGEREF _Toc17516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_Toc24985 </w:instrText>
          </w:r>
          <w:r>
            <w:fldChar w:fldCharType="separate"/>
          </w:r>
          <w:r>
            <w:rPr>
              <w:rFonts w:hint="eastAsia"/>
            </w:rPr>
            <w:t>3.2.3.26管理员查找日志文件</w:t>
          </w:r>
          <w:r>
            <w:tab/>
          </w:r>
          <w:r>
            <w:fldChar w:fldCharType="begin"/>
          </w:r>
          <w:r>
            <w:instrText xml:space="preserve"> PAGEREF _Toc24985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_Toc19878 </w:instrText>
          </w:r>
          <w:r>
            <w:fldChar w:fldCharType="separate"/>
          </w:r>
          <w:r>
            <w:rPr>
              <w:rFonts w:hint="eastAsia"/>
            </w:rPr>
            <w:t>3.2.3.27管理员下载日志文件</w:t>
          </w:r>
          <w:r>
            <w:tab/>
          </w:r>
          <w:r>
            <w:fldChar w:fldCharType="begin"/>
          </w:r>
          <w:r>
            <w:instrText xml:space="preserve"> PAGEREF _Toc19878 </w:instrText>
          </w:r>
          <w:r>
            <w:fldChar w:fldCharType="separate"/>
          </w:r>
          <w:r>
            <w:t>44</w:t>
          </w:r>
          <w:r>
            <w:fldChar w:fldCharType="end"/>
          </w:r>
          <w:r>
            <w:fldChar w:fldCharType="end"/>
          </w:r>
        </w:p>
        <w:p>
          <w:pPr>
            <w:pStyle w:val="22"/>
            <w:tabs>
              <w:tab w:val="right" w:leader="dot" w:pos="8306"/>
            </w:tabs>
          </w:pPr>
          <w:r>
            <w:fldChar w:fldCharType="begin"/>
          </w:r>
          <w:r>
            <w:instrText xml:space="preserve"> HYPERLINK \l _Toc10482 </w:instrText>
          </w:r>
          <w:r>
            <w:fldChar w:fldCharType="separate"/>
          </w:r>
          <w:r>
            <w:rPr>
              <w:rFonts w:hint="eastAsia"/>
            </w:rPr>
            <w:t>3.2.3.28管理员删除日志文件</w:t>
          </w:r>
          <w:r>
            <w:tab/>
          </w:r>
          <w:r>
            <w:fldChar w:fldCharType="begin"/>
          </w:r>
          <w:r>
            <w:instrText xml:space="preserve"> PAGEREF _Toc10482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_Toc14889 </w:instrText>
          </w:r>
          <w:r>
            <w:fldChar w:fldCharType="separate"/>
          </w:r>
          <w:r>
            <w:rPr>
              <w:rFonts w:hint="eastAsia"/>
            </w:rPr>
            <w:t>3.2.3.29管理员上传日志文件</w:t>
          </w:r>
          <w:r>
            <w:tab/>
          </w:r>
          <w:r>
            <w:fldChar w:fldCharType="begin"/>
          </w:r>
          <w:r>
            <w:instrText xml:space="preserve"> PAGEREF _Toc14889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_Toc22753 </w:instrText>
          </w:r>
          <w:r>
            <w:fldChar w:fldCharType="separate"/>
          </w:r>
          <w:r>
            <w:rPr>
              <w:rFonts w:hint="eastAsia"/>
            </w:rPr>
            <w:t>3.2.3.30管理员查找用户日志记录</w:t>
          </w:r>
          <w:r>
            <w:tab/>
          </w:r>
          <w:r>
            <w:fldChar w:fldCharType="begin"/>
          </w:r>
          <w:r>
            <w:instrText xml:space="preserve"> PAGEREF _Toc22753 </w:instrText>
          </w:r>
          <w:r>
            <w:fldChar w:fldCharType="separate"/>
          </w:r>
          <w:r>
            <w:t>45</w:t>
          </w:r>
          <w:r>
            <w:fldChar w:fldCharType="end"/>
          </w:r>
          <w:r>
            <w:fldChar w:fldCharType="end"/>
          </w:r>
        </w:p>
        <w:p>
          <w:pPr>
            <w:pStyle w:val="22"/>
            <w:tabs>
              <w:tab w:val="right" w:leader="dot" w:pos="8306"/>
            </w:tabs>
          </w:pPr>
          <w:r>
            <w:fldChar w:fldCharType="begin"/>
          </w:r>
          <w:r>
            <w:instrText xml:space="preserve"> HYPERLINK \l _Toc4751 </w:instrText>
          </w:r>
          <w:r>
            <w:fldChar w:fldCharType="separate"/>
          </w:r>
          <w:r>
            <w:rPr>
              <w:rFonts w:hint="eastAsia"/>
            </w:rPr>
            <w:t>3.2.3.31管理员删除用户日志记录</w:t>
          </w:r>
          <w:r>
            <w:tab/>
          </w:r>
          <w:r>
            <w:fldChar w:fldCharType="begin"/>
          </w:r>
          <w:r>
            <w:instrText xml:space="preserve"> PAGEREF _Toc4751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_Toc15671 </w:instrText>
          </w:r>
          <w:r>
            <w:fldChar w:fldCharType="separate"/>
          </w:r>
          <w:r>
            <w:rPr>
              <w:rFonts w:hint="eastAsia"/>
            </w:rPr>
            <w:t>3.2.3.32管理员查找系统错误日志记录</w:t>
          </w:r>
          <w:r>
            <w:tab/>
          </w:r>
          <w:r>
            <w:fldChar w:fldCharType="begin"/>
          </w:r>
          <w:r>
            <w:instrText xml:space="preserve"> PAGEREF _Toc15671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_Toc10904 </w:instrText>
          </w:r>
          <w:r>
            <w:fldChar w:fldCharType="separate"/>
          </w:r>
          <w:r>
            <w:rPr>
              <w:rFonts w:hint="eastAsia"/>
            </w:rPr>
            <w:t>3.2.3.33管理员删除系统错误日志记录</w:t>
          </w:r>
          <w:r>
            <w:tab/>
          </w:r>
          <w:r>
            <w:fldChar w:fldCharType="begin"/>
          </w:r>
          <w:r>
            <w:instrText xml:space="preserve"> PAGEREF _Toc10904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_Toc32025 </w:instrText>
          </w:r>
          <w:r>
            <w:fldChar w:fldCharType="separate"/>
          </w:r>
          <w:r>
            <w:rPr>
              <w:rFonts w:hint="eastAsia"/>
            </w:rPr>
            <w:t>3.2.3.34管理员数据库备份</w:t>
          </w:r>
          <w:r>
            <w:tab/>
          </w:r>
          <w:r>
            <w:fldChar w:fldCharType="begin"/>
          </w:r>
          <w:r>
            <w:instrText xml:space="preserve"> PAGEREF _Toc32025 </w:instrText>
          </w:r>
          <w:r>
            <w:fldChar w:fldCharType="separate"/>
          </w:r>
          <w:r>
            <w:t>46</w:t>
          </w:r>
          <w:r>
            <w:fldChar w:fldCharType="end"/>
          </w:r>
          <w:r>
            <w:fldChar w:fldCharType="end"/>
          </w:r>
        </w:p>
        <w:p>
          <w:pPr>
            <w:pStyle w:val="22"/>
            <w:tabs>
              <w:tab w:val="right" w:leader="dot" w:pos="8306"/>
            </w:tabs>
          </w:pPr>
          <w:r>
            <w:fldChar w:fldCharType="begin"/>
          </w:r>
          <w:r>
            <w:instrText xml:space="preserve"> HYPERLINK \l _Toc19864 </w:instrText>
          </w:r>
          <w:r>
            <w:fldChar w:fldCharType="separate"/>
          </w:r>
          <w:r>
            <w:rPr>
              <w:rFonts w:hint="eastAsia"/>
            </w:rPr>
            <w:t>3.2.3.35管理员数据库恢复</w:t>
          </w:r>
          <w:r>
            <w:tab/>
          </w:r>
          <w:r>
            <w:fldChar w:fldCharType="begin"/>
          </w:r>
          <w:r>
            <w:instrText xml:space="preserve"> PAGEREF _Toc19864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_Toc31819 </w:instrText>
          </w:r>
          <w:r>
            <w:fldChar w:fldCharType="separate"/>
          </w:r>
          <w:r>
            <w:rPr>
              <w:rFonts w:hint="eastAsia"/>
            </w:rPr>
            <w:t>3.2.3.36管理员网站底部信息修改</w:t>
          </w:r>
          <w:r>
            <w:tab/>
          </w:r>
          <w:r>
            <w:fldChar w:fldCharType="begin"/>
          </w:r>
          <w:r>
            <w:instrText xml:space="preserve"> PAGEREF _Toc31819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_Toc26388 </w:instrText>
          </w:r>
          <w:r>
            <w:fldChar w:fldCharType="separate"/>
          </w:r>
          <w:r>
            <w:rPr>
              <w:rFonts w:hint="eastAsia"/>
            </w:rPr>
            <w:t>3.2.3.37管理员查找数据库备份</w:t>
          </w:r>
          <w:r>
            <w:tab/>
          </w:r>
          <w:r>
            <w:fldChar w:fldCharType="begin"/>
          </w:r>
          <w:r>
            <w:instrText xml:space="preserve"> PAGEREF _Toc26388 </w:instrText>
          </w:r>
          <w:r>
            <w:fldChar w:fldCharType="separate"/>
          </w:r>
          <w:r>
            <w:t>47</w:t>
          </w:r>
          <w:r>
            <w:fldChar w:fldCharType="end"/>
          </w:r>
          <w:r>
            <w:fldChar w:fldCharType="end"/>
          </w:r>
        </w:p>
        <w:p>
          <w:pPr>
            <w:pStyle w:val="22"/>
            <w:tabs>
              <w:tab w:val="right" w:leader="dot" w:pos="8306"/>
            </w:tabs>
          </w:pPr>
          <w:r>
            <w:fldChar w:fldCharType="begin"/>
          </w:r>
          <w:r>
            <w:instrText xml:space="preserve"> HYPERLINK \l _Toc31680 </w:instrText>
          </w:r>
          <w:r>
            <w:fldChar w:fldCharType="separate"/>
          </w:r>
          <w:r>
            <w:rPr>
              <w:rFonts w:hint="eastAsia"/>
            </w:rPr>
            <w:t>3.2.3.38管理员删除数据库备份</w:t>
          </w:r>
          <w:r>
            <w:tab/>
          </w:r>
          <w:r>
            <w:fldChar w:fldCharType="begin"/>
          </w:r>
          <w:r>
            <w:instrText xml:space="preserve"> PAGEREF _Toc31680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_Toc20884 </w:instrText>
          </w:r>
          <w:r>
            <w:fldChar w:fldCharType="separate"/>
          </w:r>
          <w:r>
            <w:rPr>
              <w:rFonts w:hint="eastAsia"/>
            </w:rPr>
            <w:t>3.2.3.39管理员查找帖子</w:t>
          </w:r>
          <w:r>
            <w:tab/>
          </w:r>
          <w:r>
            <w:fldChar w:fldCharType="begin"/>
          </w:r>
          <w:r>
            <w:instrText xml:space="preserve"> PAGEREF _Toc20884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_Toc7105 </w:instrText>
          </w:r>
          <w:r>
            <w:fldChar w:fldCharType="separate"/>
          </w:r>
          <w:r>
            <w:rPr>
              <w:rFonts w:hint="eastAsia"/>
            </w:rPr>
            <w:t>3.2.3.40管理员删除帖子</w:t>
          </w:r>
          <w:r>
            <w:tab/>
          </w:r>
          <w:r>
            <w:fldChar w:fldCharType="begin"/>
          </w:r>
          <w:r>
            <w:instrText xml:space="preserve"> PAGEREF _Toc7105 </w:instrText>
          </w:r>
          <w:r>
            <w:fldChar w:fldCharType="separate"/>
          </w:r>
          <w:r>
            <w:t>48</w:t>
          </w:r>
          <w:r>
            <w:fldChar w:fldCharType="end"/>
          </w:r>
          <w:r>
            <w:fldChar w:fldCharType="end"/>
          </w:r>
        </w:p>
        <w:p>
          <w:pPr>
            <w:pStyle w:val="22"/>
            <w:tabs>
              <w:tab w:val="right" w:leader="dot" w:pos="8306"/>
            </w:tabs>
          </w:pPr>
          <w:r>
            <w:fldChar w:fldCharType="begin"/>
          </w:r>
          <w:r>
            <w:instrText xml:space="preserve"> HYPERLINK \l _Toc1203 </w:instrText>
          </w:r>
          <w:r>
            <w:fldChar w:fldCharType="separate"/>
          </w:r>
          <w:r>
            <w:rPr>
              <w:rFonts w:hint="eastAsia"/>
            </w:rPr>
            <w:t>3.2.3.41管理员查看帖子</w:t>
          </w:r>
          <w:r>
            <w:tab/>
          </w:r>
          <w:r>
            <w:fldChar w:fldCharType="begin"/>
          </w:r>
          <w:r>
            <w:instrText xml:space="preserve"> PAGEREF _Toc1203 </w:instrText>
          </w:r>
          <w:r>
            <w:fldChar w:fldCharType="separate"/>
          </w:r>
          <w:r>
            <w:t>49</w:t>
          </w:r>
          <w:r>
            <w:fldChar w:fldCharType="end"/>
          </w:r>
          <w:r>
            <w:fldChar w:fldCharType="end"/>
          </w:r>
        </w:p>
        <w:p>
          <w:pPr>
            <w:pStyle w:val="22"/>
            <w:tabs>
              <w:tab w:val="right" w:leader="dot" w:pos="8306"/>
            </w:tabs>
          </w:pPr>
          <w:r>
            <w:fldChar w:fldCharType="begin"/>
          </w:r>
          <w:r>
            <w:instrText xml:space="preserve"> HYPERLINK \l _Toc13347 </w:instrText>
          </w:r>
          <w:r>
            <w:fldChar w:fldCharType="separate"/>
          </w:r>
          <w:r>
            <w:rPr>
              <w:rFonts w:hint="eastAsia"/>
            </w:rPr>
            <w:t>3.2.3.42管理员查看回复</w:t>
          </w:r>
          <w:r>
            <w:tab/>
          </w:r>
          <w:r>
            <w:fldChar w:fldCharType="begin"/>
          </w:r>
          <w:r>
            <w:instrText xml:space="preserve"> PAGEREF _Toc13347 </w:instrText>
          </w:r>
          <w:r>
            <w:fldChar w:fldCharType="separate"/>
          </w:r>
          <w:r>
            <w:t>49</w:t>
          </w:r>
          <w:r>
            <w:fldChar w:fldCharType="end"/>
          </w:r>
          <w:r>
            <w:fldChar w:fldCharType="end"/>
          </w:r>
        </w:p>
        <w:p>
          <w:pPr>
            <w:pStyle w:val="22"/>
            <w:tabs>
              <w:tab w:val="right" w:leader="dot" w:pos="8306"/>
            </w:tabs>
          </w:pPr>
          <w:r>
            <w:fldChar w:fldCharType="begin"/>
          </w:r>
          <w:r>
            <w:instrText xml:space="preserve"> HYPERLINK \l _Toc25837 </w:instrText>
          </w:r>
          <w:r>
            <w:fldChar w:fldCharType="separate"/>
          </w:r>
          <w:r>
            <w:rPr>
              <w:rFonts w:hint="eastAsia"/>
            </w:rPr>
            <w:t>3.2.3.43管理员删除回复</w:t>
          </w:r>
          <w:r>
            <w:tab/>
          </w:r>
          <w:r>
            <w:fldChar w:fldCharType="begin"/>
          </w:r>
          <w:r>
            <w:instrText xml:space="preserve"> PAGEREF _Toc25837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_Toc19146 </w:instrText>
          </w:r>
          <w:r>
            <w:fldChar w:fldCharType="separate"/>
          </w:r>
          <w:r>
            <w:rPr>
              <w:rFonts w:hint="eastAsia"/>
            </w:rPr>
            <w:t>3.2.3.44管理员置顶帖子</w:t>
          </w:r>
          <w:r>
            <w:tab/>
          </w:r>
          <w:r>
            <w:fldChar w:fldCharType="begin"/>
          </w:r>
          <w:r>
            <w:instrText xml:space="preserve"> PAGEREF _Toc19146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_Toc31697 </w:instrText>
          </w:r>
          <w:r>
            <w:fldChar w:fldCharType="separate"/>
          </w:r>
          <w:r>
            <w:rPr>
              <w:rFonts w:hint="eastAsia"/>
            </w:rPr>
            <w:t>3.2.3.45管理员加精帖子</w:t>
          </w:r>
          <w:r>
            <w:tab/>
          </w:r>
          <w:r>
            <w:fldChar w:fldCharType="begin"/>
          </w:r>
          <w:r>
            <w:instrText xml:space="preserve"> PAGEREF _Toc31697 </w:instrText>
          </w:r>
          <w:r>
            <w:fldChar w:fldCharType="separate"/>
          </w:r>
          <w:r>
            <w:t>50</w:t>
          </w:r>
          <w:r>
            <w:fldChar w:fldCharType="end"/>
          </w:r>
          <w:r>
            <w:fldChar w:fldCharType="end"/>
          </w:r>
        </w:p>
        <w:p>
          <w:pPr>
            <w:pStyle w:val="22"/>
            <w:tabs>
              <w:tab w:val="right" w:leader="dot" w:pos="8306"/>
            </w:tabs>
          </w:pPr>
          <w:r>
            <w:fldChar w:fldCharType="begin"/>
          </w:r>
          <w:r>
            <w:instrText xml:space="preserve"> HYPERLINK \l _Toc3444 </w:instrText>
          </w:r>
          <w:r>
            <w:fldChar w:fldCharType="separate"/>
          </w:r>
          <w:r>
            <w:rPr>
              <w:rFonts w:hint="eastAsia"/>
            </w:rPr>
            <w:t>3.2.3.46管理员bbs回复</w:t>
          </w:r>
          <w:r>
            <w:tab/>
          </w:r>
          <w:r>
            <w:fldChar w:fldCharType="begin"/>
          </w:r>
          <w:r>
            <w:instrText xml:space="preserve"> PAGEREF _Toc3444 </w:instrText>
          </w:r>
          <w:r>
            <w:fldChar w:fldCharType="separate"/>
          </w:r>
          <w:r>
            <w:t>51</w:t>
          </w:r>
          <w:r>
            <w:fldChar w:fldCharType="end"/>
          </w:r>
          <w:r>
            <w:fldChar w:fldCharType="end"/>
          </w:r>
        </w:p>
        <w:p>
          <w:pPr>
            <w:pStyle w:val="22"/>
            <w:tabs>
              <w:tab w:val="right" w:leader="dot" w:pos="8306"/>
            </w:tabs>
          </w:pPr>
          <w:r>
            <w:fldChar w:fldCharType="begin"/>
          </w:r>
          <w:r>
            <w:instrText xml:space="preserve"> HYPERLINK \l _Toc27315 </w:instrText>
          </w:r>
          <w:r>
            <w:fldChar w:fldCharType="separate"/>
          </w:r>
          <w:r>
            <w:rPr>
              <w:rFonts w:hint="eastAsia"/>
            </w:rPr>
            <w:t>3.2.3.47管理员bbs点赞</w:t>
          </w:r>
          <w:r>
            <w:tab/>
          </w:r>
          <w:r>
            <w:fldChar w:fldCharType="begin"/>
          </w:r>
          <w:r>
            <w:instrText xml:space="preserve"> PAGEREF _Toc27315 </w:instrText>
          </w:r>
          <w:r>
            <w:fldChar w:fldCharType="separate"/>
          </w:r>
          <w:r>
            <w:t>51</w:t>
          </w:r>
          <w:r>
            <w:fldChar w:fldCharType="end"/>
          </w:r>
          <w:r>
            <w:fldChar w:fldCharType="end"/>
          </w:r>
        </w:p>
        <w:p>
          <w:pPr>
            <w:pStyle w:val="22"/>
            <w:tabs>
              <w:tab w:val="right" w:leader="dot" w:pos="8306"/>
            </w:tabs>
          </w:pPr>
          <w:r>
            <w:fldChar w:fldCharType="begin"/>
          </w:r>
          <w:r>
            <w:instrText xml:space="preserve"> HYPERLINK \l _Toc1872 </w:instrText>
          </w:r>
          <w:r>
            <w:fldChar w:fldCharType="separate"/>
          </w:r>
          <w:r>
            <w:rPr>
              <w:rFonts w:hint="eastAsia"/>
            </w:rPr>
            <w:t>3.2.3.48管理员bbs踩</w:t>
          </w:r>
          <w:r>
            <w:tab/>
          </w:r>
          <w:r>
            <w:fldChar w:fldCharType="begin"/>
          </w:r>
          <w:r>
            <w:instrText xml:space="preserve"> PAGEREF _Toc1872 </w:instrText>
          </w:r>
          <w:r>
            <w:fldChar w:fldCharType="separate"/>
          </w:r>
          <w:r>
            <w:t>51</w:t>
          </w:r>
          <w:r>
            <w:fldChar w:fldCharType="end"/>
          </w:r>
          <w:r>
            <w:fldChar w:fldCharType="end"/>
          </w:r>
        </w:p>
        <w:p>
          <w:pPr>
            <w:pStyle w:val="16"/>
            <w:tabs>
              <w:tab w:val="right" w:leader="dot" w:pos="8306"/>
            </w:tabs>
          </w:pPr>
          <w:r>
            <w:fldChar w:fldCharType="begin"/>
          </w:r>
          <w:r>
            <w:instrText xml:space="preserve"> HYPERLINK \l _Toc14432 </w:instrText>
          </w:r>
          <w:r>
            <w:fldChar w:fldCharType="separate"/>
          </w:r>
          <w:r>
            <w:rPr>
              <w:rFonts w:hint="eastAsia"/>
            </w:rPr>
            <w:t>3.2.4案例拥有者用例图</w:t>
          </w:r>
          <w:r>
            <w:tab/>
          </w:r>
          <w:r>
            <w:fldChar w:fldCharType="begin"/>
          </w:r>
          <w:r>
            <w:instrText xml:space="preserve"> PAGEREF _Toc14432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_Toc25770 </w:instrText>
          </w:r>
          <w:r>
            <w:fldChar w:fldCharType="separate"/>
          </w:r>
          <w:r>
            <w:rPr>
              <w:rFonts w:hint="eastAsia"/>
            </w:rPr>
            <w:t>3.2.4.1案例拥有者用例图总览</w:t>
          </w:r>
          <w:r>
            <w:tab/>
          </w:r>
          <w:r>
            <w:fldChar w:fldCharType="begin"/>
          </w:r>
          <w:r>
            <w:instrText xml:space="preserve"> PAGEREF _Toc25770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_Toc25805 </w:instrText>
          </w:r>
          <w:r>
            <w:fldChar w:fldCharType="separate"/>
          </w:r>
          <w:r>
            <w:rPr>
              <w:rFonts w:hint="eastAsia"/>
            </w:rPr>
            <w:t>3.2.4.</w:t>
          </w:r>
          <w:r>
            <w:rPr>
              <w:rFonts w:hint="eastAsia"/>
              <w:lang w:val="en-US" w:eastAsia="zh-CN"/>
            </w:rPr>
            <w:t>2</w:t>
          </w:r>
          <w:r>
            <w:rPr>
              <w:rFonts w:hint="eastAsia"/>
            </w:rPr>
            <w:t xml:space="preserve"> 案例拥有者</w:t>
          </w:r>
          <w:r>
            <w:rPr>
              <w:rFonts w:hint="eastAsia"/>
              <w:lang w:eastAsia="zh-CN"/>
            </w:rPr>
            <w:t>登录</w:t>
          </w:r>
          <w:r>
            <w:tab/>
          </w:r>
          <w:r>
            <w:fldChar w:fldCharType="begin"/>
          </w:r>
          <w:r>
            <w:instrText xml:space="preserve"> PAGEREF _Toc25805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_Toc19214 </w:instrText>
          </w:r>
          <w:r>
            <w:fldChar w:fldCharType="separate"/>
          </w:r>
          <w:r>
            <w:rPr>
              <w:rFonts w:hint="eastAsia"/>
            </w:rPr>
            <w:t>3.2.4.</w:t>
          </w:r>
          <w:r>
            <w:rPr>
              <w:rFonts w:hint="eastAsia"/>
              <w:lang w:val="en-US" w:eastAsia="zh-CN"/>
            </w:rPr>
            <w:t>3</w:t>
          </w:r>
          <w:r>
            <w:rPr>
              <w:rFonts w:hint="eastAsia"/>
            </w:rPr>
            <w:t xml:space="preserve"> 案例拥有者案例库管理</w:t>
          </w:r>
          <w:r>
            <w:tab/>
          </w:r>
          <w:r>
            <w:fldChar w:fldCharType="begin"/>
          </w:r>
          <w:r>
            <w:instrText xml:space="preserve"> PAGEREF _Toc19214 </w:instrText>
          </w:r>
          <w:r>
            <w:fldChar w:fldCharType="separate"/>
          </w:r>
          <w:r>
            <w:t>52</w:t>
          </w:r>
          <w:r>
            <w:fldChar w:fldCharType="end"/>
          </w:r>
          <w:r>
            <w:fldChar w:fldCharType="end"/>
          </w:r>
        </w:p>
        <w:p>
          <w:pPr>
            <w:pStyle w:val="22"/>
            <w:tabs>
              <w:tab w:val="right" w:leader="dot" w:pos="8306"/>
            </w:tabs>
          </w:pPr>
          <w:r>
            <w:fldChar w:fldCharType="begin"/>
          </w:r>
          <w:r>
            <w:instrText xml:space="preserve"> HYPERLINK \l _Toc17210 </w:instrText>
          </w:r>
          <w:r>
            <w:fldChar w:fldCharType="separate"/>
          </w:r>
          <w:r>
            <w:rPr>
              <w:rFonts w:hint="eastAsia"/>
            </w:rPr>
            <w:t>3.2.4.</w:t>
          </w:r>
          <w:r>
            <w:rPr>
              <w:rFonts w:hint="eastAsia"/>
              <w:lang w:val="en-US" w:eastAsia="zh-CN"/>
            </w:rPr>
            <w:t>4</w:t>
          </w:r>
          <w:r>
            <w:rPr>
              <w:rFonts w:hint="eastAsia"/>
            </w:rPr>
            <w:t xml:space="preserve"> 案例拥有者</w:t>
          </w:r>
          <w:r>
            <w:rPr>
              <w:rFonts w:hint="eastAsia"/>
              <w:lang w:val="en-US" w:eastAsia="zh-CN"/>
            </w:rPr>
            <w:t>浏览现有案例</w:t>
          </w:r>
          <w:r>
            <w:tab/>
          </w:r>
          <w:r>
            <w:fldChar w:fldCharType="begin"/>
          </w:r>
          <w:r>
            <w:instrText xml:space="preserve"> PAGEREF _Toc17210 </w:instrText>
          </w:r>
          <w:r>
            <w:fldChar w:fldCharType="separate"/>
          </w:r>
          <w:r>
            <w:t>53</w:t>
          </w:r>
          <w:r>
            <w:fldChar w:fldCharType="end"/>
          </w:r>
          <w:r>
            <w:fldChar w:fldCharType="end"/>
          </w:r>
        </w:p>
        <w:p>
          <w:pPr>
            <w:pStyle w:val="22"/>
            <w:tabs>
              <w:tab w:val="right" w:leader="dot" w:pos="8306"/>
            </w:tabs>
          </w:pPr>
          <w:r>
            <w:fldChar w:fldCharType="begin"/>
          </w:r>
          <w:r>
            <w:instrText xml:space="preserve"> HYPERLINK \l _Toc16069 </w:instrText>
          </w:r>
          <w:r>
            <w:fldChar w:fldCharType="separate"/>
          </w:r>
          <w:r>
            <w:rPr>
              <w:rFonts w:hint="eastAsia"/>
            </w:rPr>
            <w:t>3.2.4.</w:t>
          </w:r>
          <w:r>
            <w:rPr>
              <w:rFonts w:hint="eastAsia"/>
              <w:lang w:val="en-US" w:eastAsia="zh-CN"/>
            </w:rPr>
            <w:t>5</w:t>
          </w:r>
          <w:r>
            <w:rPr>
              <w:rFonts w:hint="eastAsia"/>
            </w:rPr>
            <w:t xml:space="preserve"> 案例拥有者</w:t>
          </w:r>
          <w:r>
            <w:rPr>
              <w:rFonts w:hint="eastAsia"/>
              <w:lang w:val="en-US" w:eastAsia="zh-CN"/>
            </w:rPr>
            <w:t>删除案例</w:t>
          </w:r>
          <w:r>
            <w:tab/>
          </w:r>
          <w:r>
            <w:fldChar w:fldCharType="begin"/>
          </w:r>
          <w:r>
            <w:instrText xml:space="preserve"> PAGEREF _Toc16069 </w:instrText>
          </w:r>
          <w:r>
            <w:fldChar w:fldCharType="separate"/>
          </w:r>
          <w:r>
            <w:t>53</w:t>
          </w:r>
          <w:r>
            <w:fldChar w:fldCharType="end"/>
          </w:r>
          <w:r>
            <w:fldChar w:fldCharType="end"/>
          </w:r>
        </w:p>
        <w:p>
          <w:pPr>
            <w:pStyle w:val="22"/>
            <w:tabs>
              <w:tab w:val="right" w:leader="dot" w:pos="8306"/>
            </w:tabs>
          </w:pPr>
          <w:r>
            <w:fldChar w:fldCharType="begin"/>
          </w:r>
          <w:r>
            <w:instrText xml:space="preserve"> HYPERLINK \l _Toc26778 </w:instrText>
          </w:r>
          <w:r>
            <w:fldChar w:fldCharType="separate"/>
          </w:r>
          <w:r>
            <w:rPr>
              <w:rFonts w:hint="eastAsia"/>
            </w:rPr>
            <w:t>3.2.4.</w:t>
          </w:r>
          <w:r>
            <w:rPr>
              <w:rFonts w:hint="eastAsia"/>
              <w:lang w:val="en-US" w:eastAsia="zh-CN"/>
            </w:rPr>
            <w:t>6</w:t>
          </w:r>
          <w:r>
            <w:rPr>
              <w:rFonts w:hint="eastAsia"/>
            </w:rPr>
            <w:t xml:space="preserve"> 案例拥有者</w:t>
          </w:r>
          <w:r>
            <w:rPr>
              <w:rFonts w:hint="eastAsia"/>
              <w:lang w:val="en-US" w:eastAsia="zh-CN"/>
            </w:rPr>
            <w:t>新建案例</w:t>
          </w:r>
          <w:r>
            <w:tab/>
          </w:r>
          <w:r>
            <w:fldChar w:fldCharType="begin"/>
          </w:r>
          <w:r>
            <w:instrText xml:space="preserve"> PAGEREF _Toc26778 </w:instrText>
          </w:r>
          <w:r>
            <w:fldChar w:fldCharType="separate"/>
          </w:r>
          <w:r>
            <w:t>53</w:t>
          </w:r>
          <w:r>
            <w:fldChar w:fldCharType="end"/>
          </w:r>
          <w:r>
            <w:fldChar w:fldCharType="end"/>
          </w:r>
        </w:p>
        <w:p>
          <w:pPr>
            <w:pStyle w:val="22"/>
            <w:tabs>
              <w:tab w:val="right" w:leader="dot" w:pos="8306"/>
            </w:tabs>
          </w:pPr>
          <w:r>
            <w:fldChar w:fldCharType="begin"/>
          </w:r>
          <w:r>
            <w:instrText xml:space="preserve"> HYPERLINK \l _Toc10365 </w:instrText>
          </w:r>
          <w:r>
            <w:fldChar w:fldCharType="separate"/>
          </w:r>
          <w:r>
            <w:rPr>
              <w:rFonts w:hint="eastAsia"/>
            </w:rPr>
            <w:t>3.2.4.</w:t>
          </w:r>
          <w:r>
            <w:rPr>
              <w:rFonts w:hint="eastAsia"/>
              <w:lang w:val="en-US" w:eastAsia="zh-CN"/>
            </w:rPr>
            <w:t>7</w:t>
          </w:r>
          <w:r>
            <w:rPr>
              <w:rFonts w:hint="eastAsia"/>
            </w:rPr>
            <w:t xml:space="preserve"> 案例拥有者</w:t>
          </w:r>
          <w:r>
            <w:rPr>
              <w:rFonts w:hint="eastAsia"/>
              <w:lang w:val="en-US" w:eastAsia="zh-CN"/>
            </w:rPr>
            <w:t>修改案例信息</w:t>
          </w:r>
          <w:r>
            <w:tab/>
          </w:r>
          <w:r>
            <w:fldChar w:fldCharType="begin"/>
          </w:r>
          <w:r>
            <w:instrText xml:space="preserve"> PAGEREF _Toc10365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_Toc21213 </w:instrText>
          </w:r>
          <w:r>
            <w:fldChar w:fldCharType="separate"/>
          </w:r>
          <w:r>
            <w:rPr>
              <w:rFonts w:hint="eastAsia"/>
            </w:rPr>
            <w:t>3.2.4.</w:t>
          </w:r>
          <w:r>
            <w:rPr>
              <w:rFonts w:hint="eastAsia"/>
              <w:lang w:val="en-US" w:eastAsia="zh-CN"/>
            </w:rPr>
            <w:t>8</w:t>
          </w:r>
          <w:r>
            <w:rPr>
              <w:rFonts w:hint="eastAsia"/>
            </w:rPr>
            <w:t xml:space="preserve"> 案例拥有者</w:t>
          </w:r>
          <w:r>
            <w:rPr>
              <w:rFonts w:hint="eastAsia"/>
              <w:lang w:val="en-US" w:eastAsia="zh-CN"/>
            </w:rPr>
            <w:t>新增角色</w:t>
          </w:r>
          <w:r>
            <w:tab/>
          </w:r>
          <w:r>
            <w:fldChar w:fldCharType="begin"/>
          </w:r>
          <w:r>
            <w:instrText xml:space="preserve"> PAGEREF _Toc21213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_Toc28436 </w:instrText>
          </w:r>
          <w:r>
            <w:fldChar w:fldCharType="separate"/>
          </w:r>
          <w:r>
            <w:rPr>
              <w:rFonts w:hint="eastAsia"/>
            </w:rPr>
            <w:t>3.2.4.</w:t>
          </w:r>
          <w:r>
            <w:rPr>
              <w:rFonts w:hint="eastAsia"/>
              <w:lang w:val="en-US" w:eastAsia="zh-CN"/>
            </w:rPr>
            <w:t>9</w:t>
          </w:r>
          <w:r>
            <w:rPr>
              <w:rFonts w:hint="eastAsia"/>
            </w:rPr>
            <w:t xml:space="preserve"> 案例拥有者</w:t>
          </w:r>
          <w:r>
            <w:rPr>
              <w:rFonts w:hint="eastAsia"/>
              <w:lang w:val="en-US" w:eastAsia="zh-CN"/>
            </w:rPr>
            <w:t>修改角色信息</w:t>
          </w:r>
          <w:r>
            <w:tab/>
          </w:r>
          <w:r>
            <w:fldChar w:fldCharType="begin"/>
          </w:r>
          <w:r>
            <w:instrText xml:space="preserve"> PAGEREF _Toc28436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_Toc31764 </w:instrText>
          </w:r>
          <w:r>
            <w:fldChar w:fldCharType="separate"/>
          </w:r>
          <w:r>
            <w:rPr>
              <w:rFonts w:hint="eastAsia"/>
            </w:rPr>
            <w:t>3.2.4.</w:t>
          </w:r>
          <w:r>
            <w:rPr>
              <w:rFonts w:hint="eastAsia"/>
              <w:lang w:val="en-US" w:eastAsia="zh-CN"/>
            </w:rPr>
            <w:t>10</w:t>
          </w:r>
          <w:r>
            <w:rPr>
              <w:rFonts w:hint="eastAsia"/>
            </w:rPr>
            <w:t xml:space="preserve"> 案例拥有者</w:t>
          </w:r>
          <w:r>
            <w:rPr>
              <w:rFonts w:hint="eastAsia"/>
              <w:lang w:val="en-US" w:eastAsia="zh-CN"/>
            </w:rPr>
            <w:t>删除角色</w:t>
          </w:r>
          <w:r>
            <w:tab/>
          </w:r>
          <w:r>
            <w:fldChar w:fldCharType="begin"/>
          </w:r>
          <w:r>
            <w:instrText xml:space="preserve"> PAGEREF _Toc31764 </w:instrText>
          </w:r>
          <w:r>
            <w:fldChar w:fldCharType="separate"/>
          </w:r>
          <w:r>
            <w:t>54</w:t>
          </w:r>
          <w:r>
            <w:fldChar w:fldCharType="end"/>
          </w:r>
          <w:r>
            <w:fldChar w:fldCharType="end"/>
          </w:r>
        </w:p>
        <w:p>
          <w:pPr>
            <w:pStyle w:val="22"/>
            <w:tabs>
              <w:tab w:val="right" w:leader="dot" w:pos="8306"/>
            </w:tabs>
          </w:pPr>
          <w:r>
            <w:fldChar w:fldCharType="begin"/>
          </w:r>
          <w:r>
            <w:instrText xml:space="preserve"> HYPERLINK \l _Toc6969 </w:instrText>
          </w:r>
          <w:r>
            <w:fldChar w:fldCharType="separate"/>
          </w:r>
          <w:r>
            <w:rPr>
              <w:rFonts w:hint="eastAsia"/>
            </w:rPr>
            <w:t>3.2.4.</w:t>
          </w:r>
          <w:r>
            <w:rPr>
              <w:rFonts w:hint="eastAsia"/>
              <w:lang w:val="en-US" w:eastAsia="zh-CN"/>
            </w:rPr>
            <w:t>11</w:t>
          </w:r>
          <w:r>
            <w:rPr>
              <w:rFonts w:hint="eastAsia"/>
            </w:rPr>
            <w:t>案例拥有者</w:t>
          </w:r>
          <w:r>
            <w:rPr>
              <w:rFonts w:hint="eastAsia"/>
              <w:lang w:val="en-US" w:eastAsia="zh-CN"/>
            </w:rPr>
            <w:t>新增任务</w:t>
          </w:r>
          <w:r>
            <w:tab/>
          </w:r>
          <w:r>
            <w:fldChar w:fldCharType="begin"/>
          </w:r>
          <w:r>
            <w:instrText xml:space="preserve"> PAGEREF _Toc6969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_Toc8649 </w:instrText>
          </w:r>
          <w:r>
            <w:fldChar w:fldCharType="separate"/>
          </w:r>
          <w:r>
            <w:rPr>
              <w:rFonts w:hint="eastAsia"/>
            </w:rPr>
            <w:t>3.2.4.</w:t>
          </w:r>
          <w:r>
            <w:rPr>
              <w:rFonts w:hint="eastAsia"/>
              <w:lang w:val="en-US" w:eastAsia="zh-CN"/>
            </w:rPr>
            <w:t>12</w:t>
          </w:r>
          <w:r>
            <w:rPr>
              <w:rFonts w:hint="eastAsia"/>
            </w:rPr>
            <w:t xml:space="preserve"> 案例拥有者</w:t>
          </w:r>
          <w:r>
            <w:rPr>
              <w:rFonts w:hint="eastAsia"/>
              <w:lang w:val="en-US" w:eastAsia="zh-CN"/>
            </w:rPr>
            <w:t>修改任务</w:t>
          </w:r>
          <w:r>
            <w:tab/>
          </w:r>
          <w:r>
            <w:fldChar w:fldCharType="begin"/>
          </w:r>
          <w:r>
            <w:instrText xml:space="preserve"> PAGEREF _Toc8649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_Toc24035 </w:instrText>
          </w:r>
          <w:r>
            <w:fldChar w:fldCharType="separate"/>
          </w:r>
          <w:r>
            <w:rPr>
              <w:rFonts w:hint="eastAsia"/>
            </w:rPr>
            <w:t>3.2.4.</w:t>
          </w:r>
          <w:r>
            <w:rPr>
              <w:rFonts w:hint="eastAsia"/>
              <w:lang w:val="en-US" w:eastAsia="zh-CN"/>
            </w:rPr>
            <w:t>13</w:t>
          </w:r>
          <w:r>
            <w:rPr>
              <w:rFonts w:hint="eastAsia"/>
            </w:rPr>
            <w:t>案例拥有者</w:t>
          </w:r>
          <w:r>
            <w:rPr>
              <w:rFonts w:hint="eastAsia"/>
              <w:lang w:val="en-US" w:eastAsia="zh-CN"/>
            </w:rPr>
            <w:t>删除任务</w:t>
          </w:r>
          <w:r>
            <w:tab/>
          </w:r>
          <w:r>
            <w:fldChar w:fldCharType="begin"/>
          </w:r>
          <w:r>
            <w:instrText xml:space="preserve"> PAGEREF _Toc24035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_Toc27173 </w:instrText>
          </w:r>
          <w:r>
            <w:fldChar w:fldCharType="separate"/>
          </w:r>
          <w:r>
            <w:rPr>
              <w:rFonts w:hint="eastAsia"/>
            </w:rPr>
            <w:t>3.2.4.</w:t>
          </w:r>
          <w:r>
            <w:rPr>
              <w:rFonts w:hint="eastAsia"/>
              <w:lang w:val="en-US" w:eastAsia="zh-CN"/>
            </w:rPr>
            <w:t>14</w:t>
          </w:r>
          <w:r>
            <w:rPr>
              <w:rFonts w:hint="eastAsia"/>
            </w:rPr>
            <w:t xml:space="preserve"> 案例拥有者</w:t>
          </w:r>
          <w:r>
            <w:rPr>
              <w:rFonts w:hint="eastAsia"/>
              <w:lang w:val="en-US" w:eastAsia="zh-CN"/>
            </w:rPr>
            <w:t>浏览查看甘特图</w:t>
          </w:r>
          <w:r>
            <w:tab/>
          </w:r>
          <w:r>
            <w:fldChar w:fldCharType="begin"/>
          </w:r>
          <w:r>
            <w:instrText xml:space="preserve"> PAGEREF _Toc27173 </w:instrText>
          </w:r>
          <w:r>
            <w:fldChar w:fldCharType="separate"/>
          </w:r>
          <w:r>
            <w:t>55</w:t>
          </w:r>
          <w:r>
            <w:fldChar w:fldCharType="end"/>
          </w:r>
          <w:r>
            <w:fldChar w:fldCharType="end"/>
          </w:r>
        </w:p>
        <w:p>
          <w:pPr>
            <w:pStyle w:val="22"/>
            <w:tabs>
              <w:tab w:val="right" w:leader="dot" w:pos="8306"/>
            </w:tabs>
          </w:pPr>
          <w:r>
            <w:fldChar w:fldCharType="begin"/>
          </w:r>
          <w:r>
            <w:instrText xml:space="preserve"> HYPERLINK \l _Toc13283 </w:instrText>
          </w:r>
          <w:r>
            <w:fldChar w:fldCharType="separate"/>
          </w:r>
          <w:r>
            <w:rPr>
              <w:rFonts w:hint="eastAsia"/>
            </w:rPr>
            <w:t>3.2.4.</w:t>
          </w:r>
          <w:r>
            <w:rPr>
              <w:rFonts w:hint="eastAsia"/>
              <w:lang w:val="en-US" w:eastAsia="zh-CN"/>
            </w:rPr>
            <w:t>15</w:t>
          </w:r>
          <w:r>
            <w:rPr>
              <w:rFonts w:hint="eastAsia"/>
            </w:rPr>
            <w:t xml:space="preserve"> 案例拥有者</w:t>
          </w:r>
          <w:r>
            <w:rPr>
              <w:rFonts w:hint="eastAsia"/>
              <w:lang w:val="en-US" w:eastAsia="zh-CN"/>
            </w:rPr>
            <w:t>查看当前模拟案例</w:t>
          </w:r>
          <w:r>
            <w:tab/>
          </w:r>
          <w:r>
            <w:fldChar w:fldCharType="begin"/>
          </w:r>
          <w:r>
            <w:instrText xml:space="preserve"> PAGEREF _Toc13283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_Toc14985 </w:instrText>
          </w:r>
          <w:r>
            <w:fldChar w:fldCharType="separate"/>
          </w:r>
          <w:r>
            <w:rPr>
              <w:rFonts w:hint="eastAsia"/>
            </w:rPr>
            <w:t>3.2.4.</w:t>
          </w:r>
          <w:r>
            <w:rPr>
              <w:rFonts w:hint="eastAsia"/>
              <w:lang w:val="en-US" w:eastAsia="zh-CN"/>
            </w:rPr>
            <w:t>16</w:t>
          </w:r>
          <w:r>
            <w:rPr>
              <w:rFonts w:hint="eastAsia"/>
            </w:rPr>
            <w:t xml:space="preserve"> 案例拥有者</w:t>
          </w:r>
          <w:r>
            <w:rPr>
              <w:rFonts w:hint="eastAsia"/>
              <w:lang w:val="en-US" w:eastAsia="zh-CN"/>
            </w:rPr>
            <w:t>模拟新建案例</w:t>
          </w:r>
          <w:r>
            <w:tab/>
          </w:r>
          <w:r>
            <w:fldChar w:fldCharType="begin"/>
          </w:r>
          <w:r>
            <w:instrText xml:space="preserve"> PAGEREF _Toc14985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_Toc11429 </w:instrText>
          </w:r>
          <w:r>
            <w:fldChar w:fldCharType="separate"/>
          </w:r>
          <w:r>
            <w:rPr>
              <w:rFonts w:hint="eastAsia"/>
            </w:rPr>
            <w:t>3.2.4.</w:t>
          </w:r>
          <w:r>
            <w:rPr>
              <w:rFonts w:hint="eastAsia"/>
              <w:lang w:val="en-US" w:eastAsia="zh-CN"/>
            </w:rPr>
            <w:t>17</w:t>
          </w:r>
          <w:r>
            <w:rPr>
              <w:rFonts w:hint="eastAsia"/>
            </w:rPr>
            <w:t xml:space="preserve"> 案例拥有者</w:t>
          </w:r>
          <w:r>
            <w:rPr>
              <w:rFonts w:hint="eastAsia"/>
              <w:lang w:val="en-US" w:eastAsia="zh-CN"/>
            </w:rPr>
            <w:t>删除模拟案例</w:t>
          </w:r>
          <w:r>
            <w:tab/>
          </w:r>
          <w:r>
            <w:fldChar w:fldCharType="begin"/>
          </w:r>
          <w:r>
            <w:instrText xml:space="preserve"> PAGEREF _Toc11429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_Toc28438 </w:instrText>
          </w:r>
          <w:r>
            <w:fldChar w:fldCharType="separate"/>
          </w:r>
          <w:r>
            <w:rPr>
              <w:rFonts w:hint="eastAsia"/>
            </w:rPr>
            <w:t>3.2.4.</w:t>
          </w:r>
          <w:r>
            <w:rPr>
              <w:rFonts w:hint="eastAsia"/>
              <w:lang w:val="en-US" w:eastAsia="zh-CN"/>
            </w:rPr>
            <w:t>18</w:t>
          </w:r>
          <w:r>
            <w:rPr>
              <w:rFonts w:hint="eastAsia"/>
            </w:rPr>
            <w:t xml:space="preserve"> 案例拥有者</w:t>
          </w:r>
          <w:r>
            <w:rPr>
              <w:rFonts w:hint="eastAsia"/>
              <w:lang w:val="en-US" w:eastAsia="zh-CN"/>
            </w:rPr>
            <w:t>保存新版本</w:t>
          </w:r>
          <w:r>
            <w:tab/>
          </w:r>
          <w:r>
            <w:fldChar w:fldCharType="begin"/>
          </w:r>
          <w:r>
            <w:instrText xml:space="preserve"> PAGEREF _Toc28438 </w:instrText>
          </w:r>
          <w:r>
            <w:fldChar w:fldCharType="separate"/>
          </w:r>
          <w:r>
            <w:t>56</w:t>
          </w:r>
          <w:r>
            <w:fldChar w:fldCharType="end"/>
          </w:r>
          <w:r>
            <w:fldChar w:fldCharType="end"/>
          </w:r>
        </w:p>
        <w:p>
          <w:pPr>
            <w:pStyle w:val="22"/>
            <w:tabs>
              <w:tab w:val="right" w:leader="dot" w:pos="8306"/>
            </w:tabs>
          </w:pPr>
          <w:r>
            <w:fldChar w:fldCharType="begin"/>
          </w:r>
          <w:r>
            <w:instrText xml:space="preserve"> HYPERLINK \l _Toc7330 </w:instrText>
          </w:r>
          <w:r>
            <w:fldChar w:fldCharType="separate"/>
          </w:r>
          <w:r>
            <w:rPr>
              <w:rFonts w:hint="eastAsia"/>
            </w:rPr>
            <w:t>3.2.4.</w:t>
          </w:r>
          <w:r>
            <w:rPr>
              <w:rFonts w:hint="eastAsia"/>
              <w:lang w:val="en-US" w:eastAsia="zh-CN"/>
            </w:rPr>
            <w:t>19</w:t>
          </w:r>
          <w:r>
            <w:rPr>
              <w:rFonts w:hint="eastAsia"/>
            </w:rPr>
            <w:t xml:space="preserve"> 案例拥有者</w:t>
          </w:r>
          <w:r>
            <w:rPr>
              <w:rFonts w:hint="eastAsia"/>
              <w:lang w:val="en-US" w:eastAsia="zh-CN"/>
            </w:rPr>
            <w:t>版本回滚</w:t>
          </w:r>
          <w:r>
            <w:tab/>
          </w:r>
          <w:r>
            <w:fldChar w:fldCharType="begin"/>
          </w:r>
          <w:r>
            <w:instrText xml:space="preserve"> PAGEREF _Toc7330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_Toc14292 </w:instrText>
          </w:r>
          <w:r>
            <w:fldChar w:fldCharType="separate"/>
          </w:r>
          <w:r>
            <w:rPr>
              <w:rFonts w:hint="eastAsia"/>
            </w:rPr>
            <w:t>3.2.4.</w:t>
          </w:r>
          <w:r>
            <w:rPr>
              <w:rFonts w:hint="eastAsia"/>
              <w:lang w:val="en-US" w:eastAsia="zh-CN"/>
            </w:rPr>
            <w:t>20</w:t>
          </w:r>
          <w:r>
            <w:rPr>
              <w:rFonts w:hint="eastAsia"/>
            </w:rPr>
            <w:t xml:space="preserve"> 案例拥有者</w:t>
          </w:r>
          <w:r>
            <w:rPr>
              <w:rFonts w:hint="eastAsia"/>
              <w:lang w:val="en-US" w:eastAsia="zh-CN"/>
            </w:rPr>
            <w:t>申请发布案例</w:t>
          </w:r>
          <w:r>
            <w:tab/>
          </w:r>
          <w:r>
            <w:fldChar w:fldCharType="begin"/>
          </w:r>
          <w:r>
            <w:instrText xml:space="preserve"> PAGEREF _Toc14292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_Toc13164 </w:instrText>
          </w:r>
          <w:r>
            <w:fldChar w:fldCharType="separate"/>
          </w:r>
          <w:r>
            <w:rPr>
              <w:rFonts w:hint="eastAsia"/>
            </w:rPr>
            <w:t>3.2.4.</w:t>
          </w:r>
          <w:r>
            <w:rPr>
              <w:rFonts w:hint="eastAsia"/>
              <w:lang w:val="en-US" w:eastAsia="zh-CN"/>
            </w:rPr>
            <w:t>21</w:t>
          </w:r>
          <w:r>
            <w:rPr>
              <w:rFonts w:hint="eastAsia"/>
            </w:rPr>
            <w:t xml:space="preserve"> 案例拥有者</w:t>
          </w:r>
          <w:r>
            <w:rPr>
              <w:rFonts w:hint="eastAsia"/>
              <w:lang w:val="en-US" w:eastAsia="zh-CN"/>
            </w:rPr>
            <w:t>查看现有项目</w:t>
          </w:r>
          <w:r>
            <w:tab/>
          </w:r>
          <w:r>
            <w:fldChar w:fldCharType="begin"/>
          </w:r>
          <w:r>
            <w:instrText xml:space="preserve"> PAGEREF _Toc13164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_Toc28429 </w:instrText>
          </w:r>
          <w:r>
            <w:fldChar w:fldCharType="separate"/>
          </w:r>
          <w:r>
            <w:rPr>
              <w:rFonts w:hint="eastAsia"/>
            </w:rPr>
            <w:t>3.2.4.</w:t>
          </w:r>
          <w:r>
            <w:rPr>
              <w:rFonts w:hint="eastAsia"/>
              <w:lang w:val="en-US" w:eastAsia="zh-CN"/>
            </w:rPr>
            <w:t>22</w:t>
          </w:r>
          <w:r>
            <w:rPr>
              <w:rFonts w:hint="eastAsia"/>
            </w:rPr>
            <w:t xml:space="preserve"> 案例拥有者</w:t>
          </w:r>
          <w:r>
            <w:rPr>
              <w:rFonts w:hint="eastAsia"/>
              <w:lang w:val="en-US" w:eastAsia="zh-CN"/>
            </w:rPr>
            <w:t>管理项目</w:t>
          </w:r>
          <w:r>
            <w:tab/>
          </w:r>
          <w:r>
            <w:fldChar w:fldCharType="begin"/>
          </w:r>
          <w:r>
            <w:instrText xml:space="preserve"> PAGEREF _Toc28429 </w:instrText>
          </w:r>
          <w:r>
            <w:fldChar w:fldCharType="separate"/>
          </w:r>
          <w:r>
            <w:t>57</w:t>
          </w:r>
          <w:r>
            <w:fldChar w:fldCharType="end"/>
          </w:r>
          <w:r>
            <w:fldChar w:fldCharType="end"/>
          </w:r>
        </w:p>
        <w:p>
          <w:pPr>
            <w:pStyle w:val="22"/>
            <w:tabs>
              <w:tab w:val="right" w:leader="dot" w:pos="8306"/>
            </w:tabs>
          </w:pPr>
          <w:r>
            <w:fldChar w:fldCharType="begin"/>
          </w:r>
          <w:r>
            <w:instrText xml:space="preserve"> HYPERLINK \l _Toc12059 </w:instrText>
          </w:r>
          <w:r>
            <w:fldChar w:fldCharType="separate"/>
          </w:r>
          <w:r>
            <w:rPr>
              <w:rFonts w:hint="eastAsia"/>
            </w:rPr>
            <w:t>3.2.4.</w:t>
          </w:r>
          <w:r>
            <w:rPr>
              <w:rFonts w:hint="eastAsia"/>
              <w:lang w:val="en-US" w:eastAsia="zh-CN"/>
            </w:rPr>
            <w:t>23</w:t>
          </w:r>
          <w:r>
            <w:rPr>
              <w:rFonts w:hint="eastAsia"/>
            </w:rPr>
            <w:t xml:space="preserve"> 案例拥有者</w:t>
          </w:r>
          <w:r>
            <w:rPr>
              <w:rFonts w:hint="eastAsia"/>
              <w:lang w:val="en-US" w:eastAsia="zh-CN"/>
            </w:rPr>
            <w:t>查询申请案例信息</w:t>
          </w:r>
          <w:r>
            <w:tab/>
          </w:r>
          <w:r>
            <w:fldChar w:fldCharType="begin"/>
          </w:r>
          <w:r>
            <w:instrText xml:space="preserve"> PAGEREF _Toc12059 </w:instrText>
          </w:r>
          <w:r>
            <w:fldChar w:fldCharType="separate"/>
          </w:r>
          <w:r>
            <w:t>58</w:t>
          </w:r>
          <w:r>
            <w:fldChar w:fldCharType="end"/>
          </w:r>
          <w:r>
            <w:fldChar w:fldCharType="end"/>
          </w:r>
        </w:p>
        <w:p>
          <w:pPr>
            <w:pStyle w:val="22"/>
            <w:tabs>
              <w:tab w:val="right" w:leader="dot" w:pos="8306"/>
            </w:tabs>
          </w:pPr>
          <w:r>
            <w:fldChar w:fldCharType="begin"/>
          </w:r>
          <w:r>
            <w:instrText xml:space="preserve"> HYPERLINK \l _Toc23433 </w:instrText>
          </w:r>
          <w:r>
            <w:fldChar w:fldCharType="separate"/>
          </w:r>
          <w:r>
            <w:rPr>
              <w:rFonts w:hint="eastAsia"/>
            </w:rPr>
            <w:t>3.2.4.</w:t>
          </w:r>
          <w:r>
            <w:rPr>
              <w:rFonts w:hint="eastAsia"/>
              <w:lang w:val="en-US" w:eastAsia="zh-CN"/>
            </w:rPr>
            <w:t>24</w:t>
          </w:r>
          <w:r>
            <w:rPr>
              <w:rFonts w:hint="eastAsia"/>
            </w:rPr>
            <w:t xml:space="preserve"> 案例拥有者</w:t>
          </w:r>
          <w:r>
            <w:rPr>
              <w:rFonts w:hint="eastAsia"/>
              <w:lang w:val="en-US" w:eastAsia="zh-CN"/>
            </w:rPr>
            <w:t>取消正在申请的案例</w:t>
          </w:r>
          <w:r>
            <w:tab/>
          </w:r>
          <w:r>
            <w:fldChar w:fldCharType="begin"/>
          </w:r>
          <w:r>
            <w:instrText xml:space="preserve"> PAGEREF _Toc23433 </w:instrText>
          </w:r>
          <w:r>
            <w:fldChar w:fldCharType="separate"/>
          </w:r>
          <w:r>
            <w:t>58</w:t>
          </w:r>
          <w:r>
            <w:fldChar w:fldCharType="end"/>
          </w:r>
          <w:r>
            <w:fldChar w:fldCharType="end"/>
          </w:r>
        </w:p>
        <w:p>
          <w:pPr>
            <w:pStyle w:val="16"/>
            <w:tabs>
              <w:tab w:val="right" w:leader="dot" w:pos="8306"/>
            </w:tabs>
          </w:pPr>
          <w:r>
            <w:fldChar w:fldCharType="begin"/>
          </w:r>
          <w:r>
            <w:instrText xml:space="preserve"> HYPERLINK \l _Toc39 </w:instrText>
          </w:r>
          <w:r>
            <w:fldChar w:fldCharType="separate"/>
          </w:r>
          <w:r>
            <w:rPr>
              <w:rFonts w:hint="eastAsia"/>
            </w:rPr>
            <w:t>3.2.5学生用例图</w:t>
          </w:r>
          <w:r>
            <w:tab/>
          </w:r>
          <w:r>
            <w:fldChar w:fldCharType="begin"/>
          </w:r>
          <w:r>
            <w:instrText xml:space="preserve"> PAGEREF _Toc39 </w:instrText>
          </w:r>
          <w:r>
            <w:fldChar w:fldCharType="separate"/>
          </w:r>
          <w:r>
            <w:t>59</w:t>
          </w:r>
          <w:r>
            <w:fldChar w:fldCharType="end"/>
          </w:r>
          <w:r>
            <w:fldChar w:fldCharType="end"/>
          </w:r>
        </w:p>
        <w:p>
          <w:pPr>
            <w:pStyle w:val="22"/>
            <w:tabs>
              <w:tab w:val="right" w:leader="dot" w:pos="8306"/>
            </w:tabs>
          </w:pPr>
          <w:r>
            <w:fldChar w:fldCharType="begin"/>
          </w:r>
          <w:r>
            <w:instrText xml:space="preserve"> HYPERLINK \l _Toc1416 </w:instrText>
          </w:r>
          <w:r>
            <w:fldChar w:fldCharType="separate"/>
          </w:r>
          <w:r>
            <w:rPr>
              <w:rFonts w:hint="eastAsia"/>
            </w:rPr>
            <w:t>3.2.5.1学生用例图总览</w:t>
          </w:r>
          <w:r>
            <w:tab/>
          </w:r>
          <w:r>
            <w:fldChar w:fldCharType="begin"/>
          </w:r>
          <w:r>
            <w:instrText xml:space="preserve"> PAGEREF _Toc1416 </w:instrText>
          </w:r>
          <w:r>
            <w:fldChar w:fldCharType="separate"/>
          </w:r>
          <w:r>
            <w:t>59</w:t>
          </w:r>
          <w:r>
            <w:fldChar w:fldCharType="end"/>
          </w:r>
          <w:r>
            <w:fldChar w:fldCharType="end"/>
          </w:r>
        </w:p>
        <w:p>
          <w:pPr>
            <w:pStyle w:val="22"/>
            <w:tabs>
              <w:tab w:val="right" w:leader="dot" w:pos="8306"/>
            </w:tabs>
          </w:pPr>
          <w:r>
            <w:fldChar w:fldCharType="begin"/>
          </w:r>
          <w:r>
            <w:instrText xml:space="preserve"> HYPERLINK \l _Toc2280 </w:instrText>
          </w:r>
          <w:r>
            <w:fldChar w:fldCharType="separate"/>
          </w:r>
          <w:r>
            <w:rPr>
              <w:rFonts w:hint="eastAsia"/>
            </w:rPr>
            <w:t>3.2.5.2学生登录板块总览</w:t>
          </w:r>
          <w:r>
            <w:tab/>
          </w:r>
          <w:r>
            <w:fldChar w:fldCharType="begin"/>
          </w:r>
          <w:r>
            <w:instrText xml:space="preserve"> PAGEREF _Toc2280 </w:instrText>
          </w:r>
          <w:r>
            <w:fldChar w:fldCharType="separate"/>
          </w:r>
          <w:r>
            <w:t>59</w:t>
          </w:r>
          <w:r>
            <w:fldChar w:fldCharType="end"/>
          </w:r>
          <w:r>
            <w:fldChar w:fldCharType="end"/>
          </w:r>
        </w:p>
        <w:p>
          <w:pPr>
            <w:pStyle w:val="22"/>
            <w:tabs>
              <w:tab w:val="right" w:leader="dot" w:pos="8306"/>
            </w:tabs>
          </w:pPr>
          <w:r>
            <w:fldChar w:fldCharType="begin"/>
          </w:r>
          <w:r>
            <w:instrText xml:space="preserve"> HYPERLINK \l _Toc15533 </w:instrText>
          </w:r>
          <w:r>
            <w:fldChar w:fldCharType="separate"/>
          </w:r>
          <w:r>
            <w:rPr>
              <w:rFonts w:hint="eastAsia"/>
            </w:rPr>
            <w:t>3.2.5.3学生个人中心管理总览</w:t>
          </w:r>
          <w:r>
            <w:tab/>
          </w:r>
          <w:r>
            <w:fldChar w:fldCharType="begin"/>
          </w:r>
          <w:r>
            <w:instrText xml:space="preserve"> PAGEREF _Toc15533 </w:instrText>
          </w:r>
          <w:r>
            <w:fldChar w:fldCharType="separate"/>
          </w:r>
          <w:r>
            <w:t>60</w:t>
          </w:r>
          <w:r>
            <w:fldChar w:fldCharType="end"/>
          </w:r>
          <w:r>
            <w:fldChar w:fldCharType="end"/>
          </w:r>
        </w:p>
        <w:p>
          <w:pPr>
            <w:pStyle w:val="22"/>
            <w:tabs>
              <w:tab w:val="right" w:leader="dot" w:pos="8306"/>
            </w:tabs>
          </w:pPr>
          <w:r>
            <w:fldChar w:fldCharType="begin"/>
          </w:r>
          <w:r>
            <w:instrText xml:space="preserve"> HYPERLINK \l _Toc15966 </w:instrText>
          </w:r>
          <w:r>
            <w:fldChar w:fldCharType="separate"/>
          </w:r>
          <w:r>
            <w:rPr>
              <w:rFonts w:hint="eastAsia"/>
            </w:rPr>
            <w:t>3.2.5.4学生项目管理模块总览</w:t>
          </w:r>
          <w:r>
            <w:tab/>
          </w:r>
          <w:r>
            <w:fldChar w:fldCharType="begin"/>
          </w:r>
          <w:r>
            <w:instrText xml:space="preserve"> PAGEREF _Toc15966 </w:instrText>
          </w:r>
          <w:r>
            <w:fldChar w:fldCharType="separate"/>
          </w:r>
          <w:r>
            <w:t>60</w:t>
          </w:r>
          <w:r>
            <w:fldChar w:fldCharType="end"/>
          </w:r>
          <w:r>
            <w:fldChar w:fldCharType="end"/>
          </w:r>
        </w:p>
        <w:p>
          <w:pPr>
            <w:pStyle w:val="22"/>
            <w:tabs>
              <w:tab w:val="right" w:leader="dot" w:pos="8306"/>
            </w:tabs>
          </w:pPr>
          <w:r>
            <w:fldChar w:fldCharType="begin"/>
          </w:r>
          <w:r>
            <w:instrText xml:space="preserve"> HYPERLINK \l _Toc7744 </w:instrText>
          </w:r>
          <w:r>
            <w:fldChar w:fldCharType="separate"/>
          </w:r>
          <w:r>
            <w:rPr>
              <w:rFonts w:hint="eastAsia"/>
              <w:lang w:val="en-US" w:eastAsia="zh-CN"/>
            </w:rPr>
            <w:t>3.2.5.5</w:t>
          </w:r>
          <w:r>
            <w:rPr>
              <w:rFonts w:hint="eastAsia"/>
            </w:rPr>
            <w:t>学生</w:t>
          </w:r>
          <w:r>
            <w:rPr>
              <w:rFonts w:hint="eastAsia"/>
              <w:lang w:eastAsia="zh-CN"/>
            </w:rPr>
            <w:t>登录</w:t>
          </w:r>
          <w:r>
            <w:tab/>
          </w:r>
          <w:r>
            <w:fldChar w:fldCharType="begin"/>
          </w:r>
          <w:r>
            <w:instrText xml:space="preserve"> PAGEREF _Toc7744 </w:instrText>
          </w:r>
          <w:r>
            <w:fldChar w:fldCharType="separate"/>
          </w:r>
          <w:r>
            <w:t>61</w:t>
          </w:r>
          <w:r>
            <w:fldChar w:fldCharType="end"/>
          </w:r>
          <w:r>
            <w:fldChar w:fldCharType="end"/>
          </w:r>
        </w:p>
        <w:p>
          <w:pPr>
            <w:pStyle w:val="22"/>
            <w:tabs>
              <w:tab w:val="right" w:leader="dot" w:pos="8306"/>
            </w:tabs>
          </w:pPr>
          <w:r>
            <w:fldChar w:fldCharType="begin"/>
          </w:r>
          <w:r>
            <w:instrText xml:space="preserve"> HYPERLINK \l _Toc23531 </w:instrText>
          </w:r>
          <w:r>
            <w:fldChar w:fldCharType="separate"/>
          </w:r>
          <w:r>
            <w:rPr>
              <w:rFonts w:hint="eastAsia"/>
              <w:highlight w:val="lightGray"/>
            </w:rPr>
            <w:t>3.2.5.6</w:t>
          </w:r>
          <w:r>
            <w:rPr>
              <w:rFonts w:hint="eastAsia"/>
            </w:rPr>
            <w:t>学生注册</w:t>
          </w:r>
          <w:r>
            <w:tab/>
          </w:r>
          <w:r>
            <w:fldChar w:fldCharType="begin"/>
          </w:r>
          <w:r>
            <w:instrText xml:space="preserve"> PAGEREF _Toc23531 </w:instrText>
          </w:r>
          <w:r>
            <w:fldChar w:fldCharType="separate"/>
          </w:r>
          <w:r>
            <w:t>61</w:t>
          </w:r>
          <w:r>
            <w:fldChar w:fldCharType="end"/>
          </w:r>
          <w:r>
            <w:fldChar w:fldCharType="end"/>
          </w:r>
        </w:p>
        <w:p>
          <w:pPr>
            <w:pStyle w:val="22"/>
            <w:tabs>
              <w:tab w:val="right" w:leader="dot" w:pos="8306"/>
            </w:tabs>
          </w:pPr>
          <w:r>
            <w:fldChar w:fldCharType="begin"/>
          </w:r>
          <w:r>
            <w:instrText xml:space="preserve"> HYPERLINK \l _Toc9832 </w:instrText>
          </w:r>
          <w:r>
            <w:fldChar w:fldCharType="separate"/>
          </w:r>
          <w:r>
            <w:rPr>
              <w:rFonts w:hint="eastAsia"/>
            </w:rPr>
            <w:t>3.2.5.7学生忘记密码</w:t>
          </w:r>
          <w:r>
            <w:tab/>
          </w:r>
          <w:r>
            <w:fldChar w:fldCharType="begin"/>
          </w:r>
          <w:r>
            <w:instrText xml:space="preserve"> PAGEREF _Toc9832 </w:instrText>
          </w:r>
          <w:r>
            <w:fldChar w:fldCharType="separate"/>
          </w:r>
          <w:r>
            <w:t>62</w:t>
          </w:r>
          <w:r>
            <w:fldChar w:fldCharType="end"/>
          </w:r>
          <w:r>
            <w:fldChar w:fldCharType="end"/>
          </w:r>
        </w:p>
        <w:p>
          <w:pPr>
            <w:pStyle w:val="22"/>
            <w:tabs>
              <w:tab w:val="right" w:leader="dot" w:pos="8306"/>
            </w:tabs>
          </w:pPr>
          <w:r>
            <w:fldChar w:fldCharType="begin"/>
          </w:r>
          <w:r>
            <w:instrText xml:space="preserve"> HYPERLINK \l _Toc10787 </w:instrText>
          </w:r>
          <w:r>
            <w:fldChar w:fldCharType="separate"/>
          </w:r>
          <w:r>
            <w:rPr>
              <w:rFonts w:hint="eastAsia"/>
            </w:rPr>
            <w:t>3.2.5.8学生项目管理</w:t>
          </w:r>
          <w:r>
            <w:tab/>
          </w:r>
          <w:r>
            <w:fldChar w:fldCharType="begin"/>
          </w:r>
          <w:r>
            <w:instrText xml:space="preserve"> PAGEREF _Toc10787 </w:instrText>
          </w:r>
          <w:r>
            <w:fldChar w:fldCharType="separate"/>
          </w:r>
          <w:r>
            <w:t>62</w:t>
          </w:r>
          <w:r>
            <w:fldChar w:fldCharType="end"/>
          </w:r>
          <w:r>
            <w:fldChar w:fldCharType="end"/>
          </w:r>
        </w:p>
        <w:p>
          <w:pPr>
            <w:pStyle w:val="22"/>
            <w:tabs>
              <w:tab w:val="right" w:leader="dot" w:pos="8306"/>
            </w:tabs>
          </w:pPr>
          <w:r>
            <w:fldChar w:fldCharType="begin"/>
          </w:r>
          <w:r>
            <w:instrText xml:space="preserve"> HYPERLINK \l _Toc27728 </w:instrText>
          </w:r>
          <w:r>
            <w:fldChar w:fldCharType="separate"/>
          </w:r>
          <w:r>
            <w:rPr>
              <w:rFonts w:hint="eastAsia"/>
            </w:rPr>
            <w:t>3.2.5.9学生创建新项目</w:t>
          </w:r>
          <w:r>
            <w:tab/>
          </w:r>
          <w:r>
            <w:fldChar w:fldCharType="begin"/>
          </w:r>
          <w:r>
            <w:instrText xml:space="preserve"> PAGEREF _Toc27728 </w:instrText>
          </w:r>
          <w:r>
            <w:fldChar w:fldCharType="separate"/>
          </w:r>
          <w:r>
            <w:t>63</w:t>
          </w:r>
          <w:r>
            <w:fldChar w:fldCharType="end"/>
          </w:r>
          <w:r>
            <w:fldChar w:fldCharType="end"/>
          </w:r>
        </w:p>
        <w:p>
          <w:pPr>
            <w:pStyle w:val="22"/>
            <w:tabs>
              <w:tab w:val="right" w:leader="dot" w:pos="8306"/>
            </w:tabs>
          </w:pPr>
          <w:r>
            <w:fldChar w:fldCharType="begin"/>
          </w:r>
          <w:r>
            <w:instrText xml:space="preserve"> HYPERLINK \l _Toc6370 </w:instrText>
          </w:r>
          <w:r>
            <w:fldChar w:fldCharType="separate"/>
          </w:r>
          <w:r>
            <w:rPr>
              <w:rFonts w:hint="eastAsia"/>
            </w:rPr>
            <w:t>3.2.5.10案例详情</w:t>
          </w:r>
          <w:r>
            <w:tab/>
          </w:r>
          <w:r>
            <w:fldChar w:fldCharType="begin"/>
          </w:r>
          <w:r>
            <w:instrText xml:space="preserve"> PAGEREF _Toc6370 </w:instrText>
          </w:r>
          <w:r>
            <w:fldChar w:fldCharType="separate"/>
          </w:r>
          <w:r>
            <w:t>63</w:t>
          </w:r>
          <w:r>
            <w:fldChar w:fldCharType="end"/>
          </w:r>
          <w:r>
            <w:fldChar w:fldCharType="end"/>
          </w:r>
        </w:p>
        <w:p>
          <w:pPr>
            <w:pStyle w:val="22"/>
            <w:tabs>
              <w:tab w:val="right" w:leader="dot" w:pos="8306"/>
            </w:tabs>
          </w:pPr>
          <w:r>
            <w:fldChar w:fldCharType="begin"/>
          </w:r>
          <w:r>
            <w:instrText xml:space="preserve"> HYPERLINK \l _Toc26704 </w:instrText>
          </w:r>
          <w:r>
            <w:fldChar w:fldCharType="separate"/>
          </w:r>
          <w:r>
            <w:rPr>
              <w:rFonts w:hint="eastAsia"/>
            </w:rPr>
            <w:t>3.2.5.11学生组员管理</w:t>
          </w:r>
          <w:r>
            <w:tab/>
          </w:r>
          <w:r>
            <w:fldChar w:fldCharType="begin"/>
          </w:r>
          <w:r>
            <w:instrText xml:space="preserve"> PAGEREF _Toc26704 </w:instrText>
          </w:r>
          <w:r>
            <w:fldChar w:fldCharType="separate"/>
          </w:r>
          <w:r>
            <w:t>64</w:t>
          </w:r>
          <w:r>
            <w:fldChar w:fldCharType="end"/>
          </w:r>
          <w:r>
            <w:fldChar w:fldCharType="end"/>
          </w:r>
        </w:p>
        <w:p>
          <w:pPr>
            <w:pStyle w:val="22"/>
            <w:tabs>
              <w:tab w:val="right" w:leader="dot" w:pos="8306"/>
            </w:tabs>
          </w:pPr>
          <w:r>
            <w:fldChar w:fldCharType="begin"/>
          </w:r>
          <w:r>
            <w:instrText xml:space="preserve"> HYPERLINK \l _Toc12101 </w:instrText>
          </w:r>
          <w:r>
            <w:fldChar w:fldCharType="separate"/>
          </w:r>
          <w:r>
            <w:rPr>
              <w:rFonts w:hint="eastAsia"/>
            </w:rPr>
            <w:t>3.2.5.12学生最新消息</w:t>
          </w:r>
          <w:r>
            <w:tab/>
          </w:r>
          <w:r>
            <w:fldChar w:fldCharType="begin"/>
          </w:r>
          <w:r>
            <w:instrText xml:space="preserve"> PAGEREF _Toc12101 </w:instrText>
          </w:r>
          <w:r>
            <w:fldChar w:fldCharType="separate"/>
          </w:r>
          <w:r>
            <w:t>64</w:t>
          </w:r>
          <w:r>
            <w:fldChar w:fldCharType="end"/>
          </w:r>
          <w:r>
            <w:fldChar w:fldCharType="end"/>
          </w:r>
        </w:p>
        <w:p>
          <w:pPr>
            <w:pStyle w:val="22"/>
            <w:tabs>
              <w:tab w:val="right" w:leader="dot" w:pos="8306"/>
            </w:tabs>
          </w:pPr>
          <w:r>
            <w:fldChar w:fldCharType="begin"/>
          </w:r>
          <w:r>
            <w:instrText xml:space="preserve"> HYPERLINK \l _Toc23704 </w:instrText>
          </w:r>
          <w:r>
            <w:fldChar w:fldCharType="separate"/>
          </w:r>
          <w:r>
            <w:rPr>
              <w:rFonts w:hint="eastAsia"/>
            </w:rPr>
            <w:t>3.2.5.13学生查看项目任务</w:t>
          </w:r>
          <w:r>
            <w:tab/>
          </w:r>
          <w:r>
            <w:fldChar w:fldCharType="begin"/>
          </w:r>
          <w:r>
            <w:instrText xml:space="preserve"> PAGEREF _Toc23704 </w:instrText>
          </w:r>
          <w:r>
            <w:fldChar w:fldCharType="separate"/>
          </w:r>
          <w:r>
            <w:t>65</w:t>
          </w:r>
          <w:r>
            <w:fldChar w:fldCharType="end"/>
          </w:r>
          <w:r>
            <w:fldChar w:fldCharType="end"/>
          </w:r>
        </w:p>
        <w:p>
          <w:pPr>
            <w:pStyle w:val="22"/>
            <w:tabs>
              <w:tab w:val="right" w:leader="dot" w:pos="8306"/>
            </w:tabs>
          </w:pPr>
          <w:r>
            <w:fldChar w:fldCharType="begin"/>
          </w:r>
          <w:r>
            <w:instrText xml:space="preserve"> HYPERLINK \l _Toc10299 </w:instrText>
          </w:r>
          <w:r>
            <w:fldChar w:fldCharType="separate"/>
          </w:r>
          <w:r>
            <w:rPr>
              <w:rFonts w:hint="eastAsia"/>
            </w:rPr>
            <w:t>3.2.5.14学生查看任务甘特图</w:t>
          </w:r>
          <w:r>
            <w:tab/>
          </w:r>
          <w:r>
            <w:fldChar w:fldCharType="begin"/>
          </w:r>
          <w:r>
            <w:instrText xml:space="preserve"> PAGEREF _Toc10299 </w:instrText>
          </w:r>
          <w:r>
            <w:fldChar w:fldCharType="separate"/>
          </w:r>
          <w:r>
            <w:t>65</w:t>
          </w:r>
          <w:r>
            <w:fldChar w:fldCharType="end"/>
          </w:r>
          <w:r>
            <w:fldChar w:fldCharType="end"/>
          </w:r>
        </w:p>
        <w:p>
          <w:pPr>
            <w:pStyle w:val="22"/>
            <w:tabs>
              <w:tab w:val="right" w:leader="dot" w:pos="8306"/>
            </w:tabs>
          </w:pPr>
          <w:r>
            <w:fldChar w:fldCharType="begin"/>
          </w:r>
          <w:r>
            <w:instrText xml:space="preserve"> HYPERLINK \l _Toc31723 </w:instrText>
          </w:r>
          <w:r>
            <w:fldChar w:fldCharType="separate"/>
          </w:r>
          <w:r>
            <w:rPr>
              <w:rFonts w:hint="eastAsia"/>
            </w:rPr>
            <w:t>3.2.5.15查看项目资料</w:t>
          </w:r>
          <w:r>
            <w:tab/>
          </w:r>
          <w:r>
            <w:fldChar w:fldCharType="begin"/>
          </w:r>
          <w:r>
            <w:instrText xml:space="preserve"> PAGEREF _Toc31723 </w:instrText>
          </w:r>
          <w:r>
            <w:fldChar w:fldCharType="separate"/>
          </w:r>
          <w:r>
            <w:t>66</w:t>
          </w:r>
          <w:r>
            <w:fldChar w:fldCharType="end"/>
          </w:r>
          <w:r>
            <w:fldChar w:fldCharType="end"/>
          </w:r>
        </w:p>
        <w:p>
          <w:pPr>
            <w:pStyle w:val="22"/>
            <w:tabs>
              <w:tab w:val="right" w:leader="dot" w:pos="8306"/>
            </w:tabs>
          </w:pPr>
          <w:r>
            <w:fldChar w:fldCharType="begin"/>
          </w:r>
          <w:r>
            <w:instrText xml:space="preserve"> HYPERLINK \l _Toc2246 </w:instrText>
          </w:r>
          <w:r>
            <w:fldChar w:fldCharType="separate"/>
          </w:r>
          <w:r>
            <w:rPr>
              <w:rFonts w:hint="eastAsia"/>
            </w:rPr>
            <w:t>3.2.5.16学生查看项目文档</w:t>
          </w:r>
          <w:r>
            <w:tab/>
          </w:r>
          <w:r>
            <w:fldChar w:fldCharType="begin"/>
          </w:r>
          <w:r>
            <w:instrText xml:space="preserve"> PAGEREF _Toc2246 </w:instrText>
          </w:r>
          <w:r>
            <w:fldChar w:fldCharType="separate"/>
          </w:r>
          <w:r>
            <w:t>66</w:t>
          </w:r>
          <w:r>
            <w:fldChar w:fldCharType="end"/>
          </w:r>
          <w:r>
            <w:fldChar w:fldCharType="end"/>
          </w:r>
        </w:p>
        <w:p>
          <w:pPr>
            <w:pStyle w:val="22"/>
            <w:tabs>
              <w:tab w:val="right" w:leader="dot" w:pos="8306"/>
            </w:tabs>
          </w:pPr>
          <w:r>
            <w:fldChar w:fldCharType="begin"/>
          </w:r>
          <w:r>
            <w:instrText xml:space="preserve"> HYPERLINK \l _Toc1892 </w:instrText>
          </w:r>
          <w:r>
            <w:fldChar w:fldCharType="separate"/>
          </w:r>
          <w:r>
            <w:rPr>
              <w:rFonts w:hint="eastAsia"/>
            </w:rPr>
            <w:t>3.2.5.17学生上传资料</w:t>
          </w:r>
          <w:r>
            <w:tab/>
          </w:r>
          <w:r>
            <w:fldChar w:fldCharType="begin"/>
          </w:r>
          <w:r>
            <w:instrText xml:space="preserve"> PAGEREF _Toc1892 </w:instrText>
          </w:r>
          <w:r>
            <w:fldChar w:fldCharType="separate"/>
          </w:r>
          <w:r>
            <w:t>67</w:t>
          </w:r>
          <w:r>
            <w:fldChar w:fldCharType="end"/>
          </w:r>
          <w:r>
            <w:fldChar w:fldCharType="end"/>
          </w:r>
        </w:p>
        <w:p>
          <w:pPr>
            <w:pStyle w:val="22"/>
            <w:tabs>
              <w:tab w:val="right" w:leader="dot" w:pos="8306"/>
            </w:tabs>
          </w:pPr>
          <w:r>
            <w:fldChar w:fldCharType="begin"/>
          </w:r>
          <w:r>
            <w:instrText xml:space="preserve"> HYPERLINK \l _Toc9513 </w:instrText>
          </w:r>
          <w:r>
            <w:fldChar w:fldCharType="separate"/>
          </w:r>
          <w:r>
            <w:rPr>
              <w:rFonts w:hint="eastAsia"/>
            </w:rPr>
            <w:t>3.2.5.18查看评价信息</w:t>
          </w:r>
          <w:r>
            <w:tab/>
          </w:r>
          <w:r>
            <w:fldChar w:fldCharType="begin"/>
          </w:r>
          <w:r>
            <w:instrText xml:space="preserve"> PAGEREF _Toc9513 </w:instrText>
          </w:r>
          <w:r>
            <w:fldChar w:fldCharType="separate"/>
          </w:r>
          <w:r>
            <w:t>67</w:t>
          </w:r>
          <w:r>
            <w:fldChar w:fldCharType="end"/>
          </w:r>
          <w:r>
            <w:fldChar w:fldCharType="end"/>
          </w:r>
        </w:p>
        <w:p>
          <w:pPr>
            <w:pStyle w:val="22"/>
            <w:tabs>
              <w:tab w:val="right" w:leader="dot" w:pos="8306"/>
            </w:tabs>
          </w:pPr>
          <w:r>
            <w:fldChar w:fldCharType="begin"/>
          </w:r>
          <w:r>
            <w:instrText xml:space="preserve"> HYPERLINK \l _Toc9070 </w:instrText>
          </w:r>
          <w:r>
            <w:fldChar w:fldCharType="separate"/>
          </w:r>
          <w:r>
            <w:rPr>
              <w:rFonts w:hint="eastAsia"/>
            </w:rPr>
            <w:t>3.2.5.19学生参与评价</w:t>
          </w:r>
          <w:r>
            <w:tab/>
          </w:r>
          <w:r>
            <w:fldChar w:fldCharType="begin"/>
          </w:r>
          <w:r>
            <w:instrText xml:space="preserve"> PAGEREF _Toc9070 </w:instrText>
          </w:r>
          <w:r>
            <w:fldChar w:fldCharType="separate"/>
          </w:r>
          <w:r>
            <w:t>68</w:t>
          </w:r>
          <w:r>
            <w:fldChar w:fldCharType="end"/>
          </w:r>
          <w:r>
            <w:fldChar w:fldCharType="end"/>
          </w:r>
        </w:p>
        <w:p>
          <w:pPr>
            <w:pStyle w:val="22"/>
            <w:tabs>
              <w:tab w:val="right" w:leader="dot" w:pos="8306"/>
            </w:tabs>
          </w:pPr>
          <w:r>
            <w:fldChar w:fldCharType="begin"/>
          </w:r>
          <w:r>
            <w:instrText xml:space="preserve"> HYPERLINK \l _Toc29839 </w:instrText>
          </w:r>
          <w:r>
            <w:fldChar w:fldCharType="separate"/>
          </w:r>
          <w:r>
            <w:rPr>
              <w:rFonts w:hint="eastAsia"/>
            </w:rPr>
            <w:t>3.2.5.20学生查看我的项目</w:t>
          </w:r>
          <w:r>
            <w:tab/>
          </w:r>
          <w:r>
            <w:fldChar w:fldCharType="begin"/>
          </w:r>
          <w:r>
            <w:instrText xml:space="preserve"> PAGEREF _Toc29839 </w:instrText>
          </w:r>
          <w:r>
            <w:fldChar w:fldCharType="separate"/>
          </w:r>
          <w:r>
            <w:t>68</w:t>
          </w:r>
          <w:r>
            <w:fldChar w:fldCharType="end"/>
          </w:r>
          <w:r>
            <w:fldChar w:fldCharType="end"/>
          </w:r>
        </w:p>
        <w:p>
          <w:pPr>
            <w:pStyle w:val="22"/>
            <w:tabs>
              <w:tab w:val="right" w:leader="dot" w:pos="8306"/>
            </w:tabs>
          </w:pPr>
          <w:r>
            <w:fldChar w:fldCharType="begin"/>
          </w:r>
          <w:r>
            <w:instrText xml:space="preserve"> HYPERLINK \l _Toc25929 </w:instrText>
          </w:r>
          <w:r>
            <w:fldChar w:fldCharType="separate"/>
          </w:r>
          <w:r>
            <w:rPr>
              <w:rFonts w:hint="eastAsia"/>
            </w:rPr>
            <w:t>3.2.5.21学生修改密码</w:t>
          </w:r>
          <w:r>
            <w:tab/>
          </w:r>
          <w:r>
            <w:fldChar w:fldCharType="begin"/>
          </w:r>
          <w:r>
            <w:instrText xml:space="preserve"> PAGEREF _Toc25929 </w:instrText>
          </w:r>
          <w:r>
            <w:fldChar w:fldCharType="separate"/>
          </w:r>
          <w:r>
            <w:t>69</w:t>
          </w:r>
          <w:r>
            <w:fldChar w:fldCharType="end"/>
          </w:r>
          <w:r>
            <w:fldChar w:fldCharType="end"/>
          </w:r>
        </w:p>
        <w:p>
          <w:pPr>
            <w:pStyle w:val="22"/>
            <w:tabs>
              <w:tab w:val="right" w:leader="dot" w:pos="8306"/>
            </w:tabs>
          </w:pPr>
          <w:r>
            <w:fldChar w:fldCharType="begin"/>
          </w:r>
          <w:r>
            <w:instrText xml:space="preserve"> HYPERLINK \l _Toc20215 </w:instrText>
          </w:r>
          <w:r>
            <w:fldChar w:fldCharType="separate"/>
          </w:r>
          <w:r>
            <w:rPr>
              <w:rFonts w:hint="eastAsia"/>
            </w:rPr>
            <w:t>3.2.5.22学生更换头像</w:t>
          </w:r>
          <w:r>
            <w:tab/>
          </w:r>
          <w:r>
            <w:fldChar w:fldCharType="begin"/>
          </w:r>
          <w:r>
            <w:instrText xml:space="preserve"> PAGEREF _Toc20215 </w:instrText>
          </w:r>
          <w:r>
            <w:fldChar w:fldCharType="separate"/>
          </w:r>
          <w:r>
            <w:t>69</w:t>
          </w:r>
          <w:r>
            <w:fldChar w:fldCharType="end"/>
          </w:r>
          <w:r>
            <w:fldChar w:fldCharType="end"/>
          </w:r>
        </w:p>
        <w:p>
          <w:pPr>
            <w:pStyle w:val="22"/>
            <w:tabs>
              <w:tab w:val="right" w:leader="dot" w:pos="8306"/>
            </w:tabs>
          </w:pPr>
          <w:r>
            <w:fldChar w:fldCharType="begin"/>
          </w:r>
          <w:r>
            <w:instrText xml:space="preserve"> HYPERLINK \l _Toc26059 </w:instrText>
          </w:r>
          <w:r>
            <w:fldChar w:fldCharType="separate"/>
          </w:r>
          <w:r>
            <w:rPr>
              <w:rFonts w:hint="eastAsia"/>
            </w:rPr>
            <w:t>3.2.5.23学生我的信箱</w:t>
          </w:r>
          <w:r>
            <w:tab/>
          </w:r>
          <w:r>
            <w:fldChar w:fldCharType="begin"/>
          </w:r>
          <w:r>
            <w:instrText xml:space="preserve"> PAGEREF _Toc26059 </w:instrText>
          </w:r>
          <w:r>
            <w:fldChar w:fldCharType="separate"/>
          </w:r>
          <w:r>
            <w:t>70</w:t>
          </w:r>
          <w:r>
            <w:fldChar w:fldCharType="end"/>
          </w:r>
          <w:r>
            <w:fldChar w:fldCharType="end"/>
          </w:r>
        </w:p>
        <w:p>
          <w:pPr>
            <w:pStyle w:val="22"/>
            <w:tabs>
              <w:tab w:val="right" w:leader="dot" w:pos="8306"/>
            </w:tabs>
          </w:pPr>
          <w:r>
            <w:fldChar w:fldCharType="begin"/>
          </w:r>
          <w:r>
            <w:instrText xml:space="preserve"> HYPERLINK \l _Toc20323 </w:instrText>
          </w:r>
          <w:r>
            <w:fldChar w:fldCharType="separate"/>
          </w:r>
          <w:r>
            <w:rPr>
              <w:rFonts w:hint="eastAsia"/>
            </w:rPr>
            <w:t>3.2.5.24学生修改联系方式</w:t>
          </w:r>
          <w:r>
            <w:tab/>
          </w:r>
          <w:r>
            <w:fldChar w:fldCharType="begin"/>
          </w:r>
          <w:r>
            <w:instrText xml:space="preserve"> PAGEREF _Toc20323 </w:instrText>
          </w:r>
          <w:r>
            <w:fldChar w:fldCharType="separate"/>
          </w:r>
          <w:r>
            <w:t>70</w:t>
          </w:r>
          <w:r>
            <w:fldChar w:fldCharType="end"/>
          </w:r>
          <w:r>
            <w:fldChar w:fldCharType="end"/>
          </w:r>
        </w:p>
        <w:p>
          <w:pPr>
            <w:pStyle w:val="22"/>
            <w:tabs>
              <w:tab w:val="right" w:leader="dot" w:pos="8306"/>
            </w:tabs>
          </w:pPr>
          <w:r>
            <w:fldChar w:fldCharType="begin"/>
          </w:r>
          <w:r>
            <w:instrText xml:space="preserve"> HYPERLINK \l _Toc19280 </w:instrText>
          </w:r>
          <w:r>
            <w:fldChar w:fldCharType="separate"/>
          </w:r>
          <w:r>
            <w:rPr>
              <w:rFonts w:hint="eastAsia"/>
            </w:rPr>
            <w:t>3.2.5.25学生浏览案例</w:t>
          </w:r>
          <w:r>
            <w:tab/>
          </w:r>
          <w:r>
            <w:fldChar w:fldCharType="begin"/>
          </w:r>
          <w:r>
            <w:instrText xml:space="preserve"> PAGEREF _Toc19280 </w:instrText>
          </w:r>
          <w:r>
            <w:fldChar w:fldCharType="separate"/>
          </w:r>
          <w:r>
            <w:t>71</w:t>
          </w:r>
          <w:r>
            <w:fldChar w:fldCharType="end"/>
          </w:r>
          <w:r>
            <w:fldChar w:fldCharType="end"/>
          </w:r>
        </w:p>
        <w:p>
          <w:pPr>
            <w:pStyle w:val="22"/>
            <w:tabs>
              <w:tab w:val="right" w:leader="dot" w:pos="8306"/>
            </w:tabs>
          </w:pPr>
          <w:r>
            <w:fldChar w:fldCharType="begin"/>
          </w:r>
          <w:r>
            <w:instrText xml:space="preserve"> HYPERLINK \l _Toc9373 </w:instrText>
          </w:r>
          <w:r>
            <w:fldChar w:fldCharType="separate"/>
          </w:r>
          <w:r>
            <w:rPr>
              <w:rFonts w:hint="eastAsia"/>
            </w:rPr>
            <w:t>3.2.5.26学生bbs点赞</w:t>
          </w:r>
          <w:r>
            <w:tab/>
          </w:r>
          <w:r>
            <w:fldChar w:fldCharType="begin"/>
          </w:r>
          <w:r>
            <w:instrText xml:space="preserve"> PAGEREF _Toc9373 </w:instrText>
          </w:r>
          <w:r>
            <w:fldChar w:fldCharType="separate"/>
          </w:r>
          <w:r>
            <w:t>71</w:t>
          </w:r>
          <w:r>
            <w:fldChar w:fldCharType="end"/>
          </w:r>
          <w:r>
            <w:fldChar w:fldCharType="end"/>
          </w:r>
        </w:p>
        <w:p>
          <w:pPr>
            <w:pStyle w:val="22"/>
            <w:tabs>
              <w:tab w:val="right" w:leader="dot" w:pos="8306"/>
            </w:tabs>
          </w:pPr>
          <w:r>
            <w:fldChar w:fldCharType="begin"/>
          </w:r>
          <w:r>
            <w:instrText xml:space="preserve"> HYPERLINK \l _Toc3051 </w:instrText>
          </w:r>
          <w:r>
            <w:fldChar w:fldCharType="separate"/>
          </w:r>
          <w:r>
            <w:rPr>
              <w:rFonts w:hint="eastAsia"/>
            </w:rPr>
            <w:t>3.2.5.27学生bbs踩</w:t>
          </w:r>
          <w:r>
            <w:tab/>
          </w:r>
          <w:r>
            <w:fldChar w:fldCharType="begin"/>
          </w:r>
          <w:r>
            <w:instrText xml:space="preserve"> PAGEREF _Toc3051 </w:instrText>
          </w:r>
          <w:r>
            <w:fldChar w:fldCharType="separate"/>
          </w:r>
          <w:r>
            <w:t>71</w:t>
          </w:r>
          <w:r>
            <w:fldChar w:fldCharType="end"/>
          </w:r>
          <w:r>
            <w:fldChar w:fldCharType="end"/>
          </w:r>
        </w:p>
        <w:p>
          <w:pPr>
            <w:pStyle w:val="22"/>
            <w:tabs>
              <w:tab w:val="right" w:leader="dot" w:pos="8306"/>
            </w:tabs>
          </w:pPr>
          <w:r>
            <w:fldChar w:fldCharType="begin"/>
          </w:r>
          <w:r>
            <w:instrText xml:space="preserve"> HYPERLINK \l _Toc11538 </w:instrText>
          </w:r>
          <w:r>
            <w:fldChar w:fldCharType="separate"/>
          </w:r>
          <w:r>
            <w:rPr>
              <w:rFonts w:hint="eastAsia"/>
            </w:rPr>
            <w:t>3.2.5.28学生bbs回复</w:t>
          </w:r>
          <w:r>
            <w:tab/>
          </w:r>
          <w:r>
            <w:fldChar w:fldCharType="begin"/>
          </w:r>
          <w:r>
            <w:instrText xml:space="preserve"> PAGEREF _Toc11538 </w:instrText>
          </w:r>
          <w:r>
            <w:fldChar w:fldCharType="separate"/>
          </w:r>
          <w:r>
            <w:t>72</w:t>
          </w:r>
          <w:r>
            <w:fldChar w:fldCharType="end"/>
          </w:r>
          <w:r>
            <w:fldChar w:fldCharType="end"/>
          </w:r>
        </w:p>
        <w:p>
          <w:pPr>
            <w:pStyle w:val="22"/>
            <w:tabs>
              <w:tab w:val="right" w:leader="dot" w:pos="8306"/>
            </w:tabs>
          </w:pPr>
          <w:r>
            <w:fldChar w:fldCharType="begin"/>
          </w:r>
          <w:r>
            <w:instrText xml:space="preserve"> HYPERLINK \l _Toc29271 </w:instrText>
          </w:r>
          <w:r>
            <w:fldChar w:fldCharType="separate"/>
          </w:r>
          <w:r>
            <w:rPr>
              <w:rFonts w:hint="eastAsia"/>
            </w:rPr>
            <w:t>3.2.5.29学生bbs删除</w:t>
          </w:r>
          <w:r>
            <w:tab/>
          </w:r>
          <w:r>
            <w:fldChar w:fldCharType="begin"/>
          </w:r>
          <w:r>
            <w:instrText xml:space="preserve"> PAGEREF _Toc29271 </w:instrText>
          </w:r>
          <w:r>
            <w:fldChar w:fldCharType="separate"/>
          </w:r>
          <w:r>
            <w:t>72</w:t>
          </w:r>
          <w:r>
            <w:fldChar w:fldCharType="end"/>
          </w:r>
          <w:r>
            <w:fldChar w:fldCharType="end"/>
          </w:r>
        </w:p>
        <w:p>
          <w:pPr>
            <w:pStyle w:val="22"/>
            <w:tabs>
              <w:tab w:val="right" w:leader="dot" w:pos="8306"/>
            </w:tabs>
          </w:pPr>
          <w:r>
            <w:fldChar w:fldCharType="begin"/>
          </w:r>
          <w:r>
            <w:instrText xml:space="preserve"> HYPERLINK \l _Toc24209 </w:instrText>
          </w:r>
          <w:r>
            <w:fldChar w:fldCharType="separate"/>
          </w:r>
          <w:r>
            <w:rPr>
              <w:rFonts w:hint="eastAsia"/>
            </w:rPr>
            <w:t>3.2.5.30学生bbs发帖</w:t>
          </w:r>
          <w:r>
            <w:tab/>
          </w:r>
          <w:r>
            <w:fldChar w:fldCharType="begin"/>
          </w:r>
          <w:r>
            <w:instrText xml:space="preserve"> PAGEREF _Toc24209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_Toc824 </w:instrText>
          </w:r>
          <w:r>
            <w:fldChar w:fldCharType="separate"/>
          </w:r>
          <w:r>
            <w:rPr>
              <w:rFonts w:hint="eastAsia"/>
            </w:rPr>
            <w:t>3.2.5.31 即时通讯</w:t>
          </w:r>
          <w:r>
            <w:tab/>
          </w:r>
          <w:r>
            <w:fldChar w:fldCharType="begin"/>
          </w:r>
          <w:r>
            <w:instrText xml:space="preserve"> PAGEREF _Toc824 </w:instrText>
          </w:r>
          <w:r>
            <w:fldChar w:fldCharType="separate"/>
          </w:r>
          <w:r>
            <w:t>73</w:t>
          </w:r>
          <w:r>
            <w:fldChar w:fldCharType="end"/>
          </w:r>
          <w:r>
            <w:fldChar w:fldCharType="end"/>
          </w:r>
        </w:p>
        <w:p>
          <w:pPr>
            <w:pStyle w:val="22"/>
            <w:tabs>
              <w:tab w:val="right" w:leader="dot" w:pos="8306"/>
            </w:tabs>
          </w:pPr>
          <w:r>
            <w:fldChar w:fldCharType="begin"/>
          </w:r>
          <w:r>
            <w:instrText xml:space="preserve"> HYPERLINK \l _Toc16623 </w:instrText>
          </w:r>
          <w:r>
            <w:fldChar w:fldCharType="separate"/>
          </w:r>
          <w:r>
            <w:rPr>
              <w:rFonts w:hint="eastAsia"/>
            </w:rPr>
            <w:t>3.2.5.32学生查看评价标准</w:t>
          </w:r>
          <w:r>
            <w:tab/>
          </w:r>
          <w:r>
            <w:fldChar w:fldCharType="begin"/>
          </w:r>
          <w:r>
            <w:instrText xml:space="preserve"> PAGEREF _Toc16623 </w:instrText>
          </w:r>
          <w:r>
            <w:fldChar w:fldCharType="separate"/>
          </w:r>
          <w:r>
            <w:t>74</w:t>
          </w:r>
          <w:r>
            <w:fldChar w:fldCharType="end"/>
          </w:r>
          <w:r>
            <w:fldChar w:fldCharType="end"/>
          </w:r>
        </w:p>
        <w:p>
          <w:pPr>
            <w:pStyle w:val="22"/>
            <w:tabs>
              <w:tab w:val="right" w:leader="dot" w:pos="8306"/>
            </w:tabs>
          </w:pPr>
          <w:r>
            <w:fldChar w:fldCharType="begin"/>
          </w:r>
          <w:r>
            <w:instrText xml:space="preserve"> HYPERLINK \l _Toc3507 </w:instrText>
          </w:r>
          <w:r>
            <w:fldChar w:fldCharType="separate"/>
          </w:r>
          <w:r>
            <w:rPr>
              <w:rFonts w:hint="eastAsia"/>
            </w:rPr>
            <w:t>3.2.5.33 浏览个人信息</w:t>
          </w:r>
          <w:r>
            <w:tab/>
          </w:r>
          <w:r>
            <w:fldChar w:fldCharType="begin"/>
          </w:r>
          <w:r>
            <w:instrText xml:space="preserve"> PAGEREF _Toc3507 </w:instrText>
          </w:r>
          <w:r>
            <w:fldChar w:fldCharType="separate"/>
          </w:r>
          <w:r>
            <w:t>74</w:t>
          </w:r>
          <w:r>
            <w:fldChar w:fldCharType="end"/>
          </w:r>
          <w:r>
            <w:fldChar w:fldCharType="end"/>
          </w:r>
        </w:p>
        <w:p>
          <w:pPr>
            <w:pStyle w:val="22"/>
            <w:tabs>
              <w:tab w:val="right" w:leader="dot" w:pos="8306"/>
            </w:tabs>
          </w:pPr>
          <w:r>
            <w:fldChar w:fldCharType="begin"/>
          </w:r>
          <w:r>
            <w:instrText xml:space="preserve"> HYPERLINK \l _Toc15071 </w:instrText>
          </w:r>
          <w:r>
            <w:fldChar w:fldCharType="separate"/>
          </w:r>
          <w:r>
            <w:rPr>
              <w:rFonts w:hint="eastAsia"/>
            </w:rPr>
            <w:t>3.2.5.34 下载评价标准</w:t>
          </w:r>
          <w:r>
            <w:tab/>
          </w:r>
          <w:r>
            <w:fldChar w:fldCharType="begin"/>
          </w:r>
          <w:r>
            <w:instrText xml:space="preserve"> PAGEREF _Toc15071 </w:instrText>
          </w:r>
          <w:r>
            <w:fldChar w:fldCharType="separate"/>
          </w:r>
          <w:r>
            <w:t>75</w:t>
          </w:r>
          <w:r>
            <w:fldChar w:fldCharType="end"/>
          </w:r>
          <w:r>
            <w:fldChar w:fldCharType="end"/>
          </w:r>
        </w:p>
        <w:p>
          <w:pPr>
            <w:pStyle w:val="21"/>
            <w:tabs>
              <w:tab w:val="right" w:leader="dot" w:pos="8306"/>
              <w:tab w:val="clear" w:pos="8222"/>
            </w:tabs>
          </w:pPr>
          <w:r>
            <w:fldChar w:fldCharType="begin"/>
          </w:r>
          <w:r>
            <w:instrText xml:space="preserve"> HYPERLINK \l _Toc18783 </w:instrText>
          </w:r>
          <w:r>
            <w:fldChar w:fldCharType="separate"/>
          </w:r>
          <w:r>
            <w:rPr>
              <w:rFonts w:hint="eastAsia"/>
              <w:lang w:val="en-US" w:eastAsia="zh-CN"/>
            </w:rPr>
            <w:t>4</w:t>
          </w:r>
          <w:r>
            <w:t>对话框图</w:t>
          </w:r>
          <w:r>
            <w:rPr>
              <w:rFonts w:hint="eastAsia"/>
            </w:rPr>
            <w:t>、</w:t>
          </w:r>
          <w:r>
            <w:t>界面原型以及用例说明</w:t>
          </w:r>
          <w:r>
            <w:tab/>
          </w:r>
          <w:r>
            <w:fldChar w:fldCharType="begin"/>
          </w:r>
          <w:r>
            <w:instrText xml:space="preserve"> PAGEREF _Toc18783 </w:instrText>
          </w:r>
          <w:r>
            <w:fldChar w:fldCharType="separate"/>
          </w:r>
          <w:r>
            <w:t>75</w:t>
          </w:r>
          <w:r>
            <w:fldChar w:fldCharType="end"/>
          </w:r>
          <w:r>
            <w:fldChar w:fldCharType="end"/>
          </w:r>
        </w:p>
        <w:p>
          <w:pPr>
            <w:pStyle w:val="25"/>
            <w:tabs>
              <w:tab w:val="right" w:leader="dot" w:pos="8306"/>
            </w:tabs>
          </w:pPr>
          <w:r>
            <w:fldChar w:fldCharType="begin"/>
          </w:r>
          <w:r>
            <w:instrText xml:space="preserve"> HYPERLINK \l _Toc10883 </w:instrText>
          </w:r>
          <w:r>
            <w:fldChar w:fldCharType="separate"/>
          </w:r>
          <w:r>
            <w:rPr>
              <w:rFonts w:hint="eastAsia"/>
              <w:lang w:val="en-US" w:eastAsia="zh-CN"/>
            </w:rPr>
            <w:t>4.1</w:t>
          </w:r>
          <w:r>
            <w:rPr>
              <w:rFonts w:hint="eastAsia"/>
            </w:rPr>
            <w:t>案例拥有者功能需求</w:t>
          </w:r>
          <w:r>
            <w:tab/>
          </w:r>
          <w:r>
            <w:fldChar w:fldCharType="begin"/>
          </w:r>
          <w:r>
            <w:instrText xml:space="preserve"> PAGEREF _Toc10883 </w:instrText>
          </w:r>
          <w:r>
            <w:fldChar w:fldCharType="separate"/>
          </w:r>
          <w:r>
            <w:t>75</w:t>
          </w:r>
          <w:r>
            <w:fldChar w:fldCharType="end"/>
          </w:r>
          <w:r>
            <w:fldChar w:fldCharType="end"/>
          </w:r>
        </w:p>
        <w:p>
          <w:pPr>
            <w:pStyle w:val="16"/>
            <w:tabs>
              <w:tab w:val="right" w:leader="dot" w:pos="8306"/>
            </w:tabs>
          </w:pPr>
          <w:r>
            <w:fldChar w:fldCharType="begin"/>
          </w:r>
          <w:r>
            <w:instrText xml:space="preserve"> HYPERLINK \l _Toc13594 </w:instrText>
          </w:r>
          <w:r>
            <w:fldChar w:fldCharType="separate"/>
          </w:r>
          <w:r>
            <w:rPr>
              <w:rFonts w:hint="eastAsia"/>
            </w:rPr>
            <w:t>4.1.1案例拥有者</w:t>
          </w:r>
          <w:r>
            <w:rPr>
              <w:rFonts w:hint="eastAsia"/>
              <w:lang w:eastAsia="zh-CN"/>
            </w:rPr>
            <w:t>登录</w:t>
          </w:r>
          <w:r>
            <w:tab/>
          </w:r>
          <w:r>
            <w:fldChar w:fldCharType="begin"/>
          </w:r>
          <w:r>
            <w:instrText xml:space="preserve"> PAGEREF _Toc13594 </w:instrText>
          </w:r>
          <w:r>
            <w:fldChar w:fldCharType="separate"/>
          </w:r>
          <w:r>
            <w:t>75</w:t>
          </w:r>
          <w:r>
            <w:fldChar w:fldCharType="end"/>
          </w:r>
          <w:r>
            <w:fldChar w:fldCharType="end"/>
          </w:r>
        </w:p>
        <w:p>
          <w:pPr>
            <w:pStyle w:val="22"/>
            <w:tabs>
              <w:tab w:val="right" w:leader="dot" w:pos="8306"/>
            </w:tabs>
          </w:pPr>
          <w:r>
            <w:fldChar w:fldCharType="begin"/>
          </w:r>
          <w:r>
            <w:instrText xml:space="preserve"> HYPERLINK \l _Toc20348 </w:instrText>
          </w:r>
          <w:r>
            <w:fldChar w:fldCharType="separate"/>
          </w:r>
          <w:r>
            <w:rPr>
              <w:rFonts w:hint="eastAsia"/>
              <w:lang w:val="en-US" w:eastAsia="zh-CN"/>
            </w:rPr>
            <w:t>4.1.1.1</w:t>
          </w:r>
          <w:r>
            <w:rPr>
              <w:rFonts w:hint="eastAsia"/>
              <w:lang w:eastAsia="zh-CN"/>
            </w:rPr>
            <w:t>登录</w:t>
          </w:r>
          <w:r>
            <w:rPr>
              <w:rFonts w:hint="eastAsia"/>
            </w:rPr>
            <w:t>界面/</w:t>
          </w:r>
          <w:r>
            <w:rPr>
              <w:rFonts w:hint="eastAsia"/>
              <w:lang w:eastAsia="zh-CN"/>
            </w:rPr>
            <w:t>登录</w:t>
          </w:r>
          <w:r>
            <w:rPr>
              <w:rFonts w:hint="eastAsia"/>
            </w:rPr>
            <w:t>按钮</w:t>
          </w:r>
          <w:r>
            <w:tab/>
          </w:r>
          <w:r>
            <w:fldChar w:fldCharType="begin"/>
          </w:r>
          <w:r>
            <w:instrText xml:space="preserve"> PAGEREF _Toc20348 </w:instrText>
          </w:r>
          <w:r>
            <w:fldChar w:fldCharType="separate"/>
          </w:r>
          <w:r>
            <w:t>76</w:t>
          </w:r>
          <w:r>
            <w:fldChar w:fldCharType="end"/>
          </w:r>
          <w:r>
            <w:fldChar w:fldCharType="end"/>
          </w:r>
        </w:p>
        <w:p>
          <w:pPr>
            <w:pStyle w:val="22"/>
            <w:tabs>
              <w:tab w:val="right" w:leader="dot" w:pos="8306"/>
            </w:tabs>
          </w:pPr>
          <w:r>
            <w:fldChar w:fldCharType="begin"/>
          </w:r>
          <w:r>
            <w:instrText xml:space="preserve"> HYPERLINK \l _Toc17748 </w:instrText>
          </w:r>
          <w:r>
            <w:fldChar w:fldCharType="separate"/>
          </w:r>
          <w:r>
            <w:rPr>
              <w:rFonts w:hint="eastAsia"/>
              <w:lang w:val="en-US" w:eastAsia="zh-CN"/>
            </w:rPr>
            <w:t>4.1.1.2</w:t>
          </w:r>
          <w:r>
            <w:rPr>
              <w:rFonts w:hint="eastAsia"/>
            </w:rPr>
            <w:t>我的案例界面</w:t>
          </w:r>
          <w:r>
            <w:tab/>
          </w:r>
          <w:r>
            <w:fldChar w:fldCharType="begin"/>
          </w:r>
          <w:r>
            <w:instrText xml:space="preserve"> PAGEREF _Toc17748 </w:instrText>
          </w:r>
          <w:r>
            <w:fldChar w:fldCharType="separate"/>
          </w:r>
          <w:r>
            <w:t>76</w:t>
          </w:r>
          <w:r>
            <w:fldChar w:fldCharType="end"/>
          </w:r>
          <w:r>
            <w:fldChar w:fldCharType="end"/>
          </w:r>
        </w:p>
        <w:p>
          <w:pPr>
            <w:pStyle w:val="22"/>
            <w:tabs>
              <w:tab w:val="right" w:leader="dot" w:pos="8306"/>
            </w:tabs>
          </w:pPr>
          <w:r>
            <w:fldChar w:fldCharType="begin"/>
          </w:r>
          <w:r>
            <w:instrText xml:space="preserve"> HYPERLINK \l _Toc31363 </w:instrText>
          </w:r>
          <w:r>
            <w:fldChar w:fldCharType="separate"/>
          </w:r>
          <w:r>
            <w:rPr>
              <w:rFonts w:hint="eastAsia"/>
              <w:lang w:val="en-US" w:eastAsia="zh-CN"/>
            </w:rPr>
            <w:t>4.1.1.3</w:t>
          </w:r>
          <w:r>
            <w:rPr>
              <w:rFonts w:hint="eastAsia"/>
            </w:rPr>
            <w:t>系统提示信息</w:t>
          </w:r>
          <w:r>
            <w:tab/>
          </w:r>
          <w:r>
            <w:fldChar w:fldCharType="begin"/>
          </w:r>
          <w:r>
            <w:instrText xml:space="preserve"> PAGEREF _Toc31363 </w:instrText>
          </w:r>
          <w:r>
            <w:fldChar w:fldCharType="separate"/>
          </w:r>
          <w:r>
            <w:t>77</w:t>
          </w:r>
          <w:r>
            <w:fldChar w:fldCharType="end"/>
          </w:r>
          <w:r>
            <w:fldChar w:fldCharType="end"/>
          </w:r>
        </w:p>
        <w:p>
          <w:pPr>
            <w:pStyle w:val="22"/>
            <w:tabs>
              <w:tab w:val="right" w:leader="dot" w:pos="8306"/>
            </w:tabs>
          </w:pPr>
          <w:r>
            <w:fldChar w:fldCharType="begin"/>
          </w:r>
          <w:r>
            <w:instrText xml:space="preserve"> HYPERLINK \l _Toc9665 </w:instrText>
          </w:r>
          <w:r>
            <w:fldChar w:fldCharType="separate"/>
          </w:r>
          <w:r>
            <w:rPr>
              <w:rFonts w:hint="eastAsia"/>
              <w:lang w:val="en-US" w:eastAsia="zh-CN"/>
            </w:rPr>
            <w:t xml:space="preserve">4.1.1.4 </w:t>
          </w:r>
          <w:r>
            <w:rPr>
              <w:rFonts w:hint="eastAsia"/>
            </w:rPr>
            <w:t>系统提示信息</w:t>
          </w:r>
          <w:r>
            <w:tab/>
          </w:r>
          <w:r>
            <w:fldChar w:fldCharType="begin"/>
          </w:r>
          <w:r>
            <w:instrText xml:space="preserve"> PAGEREF _Toc9665 </w:instrText>
          </w:r>
          <w:r>
            <w:fldChar w:fldCharType="separate"/>
          </w:r>
          <w:r>
            <w:t>77</w:t>
          </w:r>
          <w:r>
            <w:fldChar w:fldCharType="end"/>
          </w:r>
          <w:r>
            <w:fldChar w:fldCharType="end"/>
          </w:r>
        </w:p>
        <w:p>
          <w:pPr>
            <w:pStyle w:val="22"/>
            <w:tabs>
              <w:tab w:val="right" w:leader="dot" w:pos="8306"/>
            </w:tabs>
          </w:pPr>
          <w:r>
            <w:fldChar w:fldCharType="begin"/>
          </w:r>
          <w:r>
            <w:instrText xml:space="preserve"> HYPERLINK \l _Toc22231 </w:instrText>
          </w:r>
          <w:r>
            <w:fldChar w:fldCharType="separate"/>
          </w:r>
          <w:r>
            <w:rPr>
              <w:rFonts w:hint="eastAsia"/>
              <w:lang w:val="en-US" w:eastAsia="zh-CN"/>
            </w:rPr>
            <w:t>4.1.1.5</w:t>
          </w:r>
          <w:r>
            <w:rPr>
              <w:rFonts w:hint="eastAsia"/>
            </w:rPr>
            <w:t>对话框图</w:t>
          </w:r>
          <w:r>
            <w:tab/>
          </w:r>
          <w:r>
            <w:fldChar w:fldCharType="begin"/>
          </w:r>
          <w:r>
            <w:instrText xml:space="preserve"> PAGEREF _Toc22231 </w:instrText>
          </w:r>
          <w:r>
            <w:fldChar w:fldCharType="separate"/>
          </w:r>
          <w:r>
            <w:t>78</w:t>
          </w:r>
          <w:r>
            <w:fldChar w:fldCharType="end"/>
          </w:r>
          <w:r>
            <w:fldChar w:fldCharType="end"/>
          </w:r>
        </w:p>
        <w:p>
          <w:pPr>
            <w:pStyle w:val="16"/>
            <w:tabs>
              <w:tab w:val="right" w:leader="dot" w:pos="8306"/>
            </w:tabs>
          </w:pPr>
          <w:r>
            <w:fldChar w:fldCharType="begin"/>
          </w:r>
          <w:r>
            <w:instrText xml:space="preserve"> HYPERLINK \l _Toc12694 </w:instrText>
          </w:r>
          <w:r>
            <w:fldChar w:fldCharType="separate"/>
          </w:r>
          <w:r>
            <w:rPr>
              <w:rFonts w:hint="eastAsia"/>
            </w:rPr>
            <w:t>4.1.2案例拥有者浏览现有案例</w:t>
          </w:r>
          <w:r>
            <w:tab/>
          </w:r>
          <w:r>
            <w:fldChar w:fldCharType="begin"/>
          </w:r>
          <w:r>
            <w:instrText xml:space="preserve"> PAGEREF _Toc12694 </w:instrText>
          </w:r>
          <w:r>
            <w:fldChar w:fldCharType="separate"/>
          </w:r>
          <w:r>
            <w:t>78</w:t>
          </w:r>
          <w:r>
            <w:fldChar w:fldCharType="end"/>
          </w:r>
          <w:r>
            <w:fldChar w:fldCharType="end"/>
          </w:r>
        </w:p>
        <w:p>
          <w:pPr>
            <w:pStyle w:val="22"/>
            <w:tabs>
              <w:tab w:val="right" w:leader="dot" w:pos="8306"/>
            </w:tabs>
          </w:pPr>
          <w:r>
            <w:fldChar w:fldCharType="begin"/>
          </w:r>
          <w:r>
            <w:instrText xml:space="preserve"> HYPERLINK \l _Toc1024 </w:instrText>
          </w:r>
          <w:r>
            <w:fldChar w:fldCharType="separate"/>
          </w:r>
          <w:r>
            <w:rPr>
              <w:rFonts w:hint="eastAsia"/>
              <w:lang w:val="en-US" w:eastAsia="zh-CN"/>
            </w:rPr>
            <w:t>4.1.2.1</w:t>
          </w:r>
          <w:r>
            <w:rPr>
              <w:rFonts w:hint="eastAsia"/>
            </w:rPr>
            <w:t>我的案例界面/我的案例按钮</w:t>
          </w:r>
          <w:r>
            <w:tab/>
          </w:r>
          <w:r>
            <w:fldChar w:fldCharType="begin"/>
          </w:r>
          <w:r>
            <w:instrText xml:space="preserve"> PAGEREF _Toc1024 </w:instrText>
          </w:r>
          <w:r>
            <w:fldChar w:fldCharType="separate"/>
          </w:r>
          <w:r>
            <w:t>79</w:t>
          </w:r>
          <w:r>
            <w:fldChar w:fldCharType="end"/>
          </w:r>
          <w:r>
            <w:fldChar w:fldCharType="end"/>
          </w:r>
        </w:p>
        <w:p>
          <w:pPr>
            <w:pStyle w:val="22"/>
            <w:tabs>
              <w:tab w:val="right" w:leader="dot" w:pos="8306"/>
            </w:tabs>
          </w:pPr>
          <w:r>
            <w:fldChar w:fldCharType="begin"/>
          </w:r>
          <w:r>
            <w:instrText xml:space="preserve"> HYPERLINK \l _Toc7873 </w:instrText>
          </w:r>
          <w:r>
            <w:fldChar w:fldCharType="separate"/>
          </w:r>
          <w:r>
            <w:rPr>
              <w:rFonts w:hint="eastAsia"/>
              <w:lang w:val="en-US" w:eastAsia="zh-CN"/>
            </w:rPr>
            <w:t>4.1.2.2</w:t>
          </w:r>
          <w:r>
            <w:rPr>
              <w:rFonts w:hint="eastAsia"/>
            </w:rPr>
            <w:t>对话框图</w:t>
          </w:r>
          <w:r>
            <w:tab/>
          </w:r>
          <w:r>
            <w:fldChar w:fldCharType="begin"/>
          </w:r>
          <w:r>
            <w:instrText xml:space="preserve"> PAGEREF _Toc7873 </w:instrText>
          </w:r>
          <w:r>
            <w:fldChar w:fldCharType="separate"/>
          </w:r>
          <w:r>
            <w:t>79</w:t>
          </w:r>
          <w:r>
            <w:fldChar w:fldCharType="end"/>
          </w:r>
          <w:r>
            <w:fldChar w:fldCharType="end"/>
          </w:r>
        </w:p>
        <w:p>
          <w:pPr>
            <w:pStyle w:val="16"/>
            <w:tabs>
              <w:tab w:val="right" w:leader="dot" w:pos="8306"/>
            </w:tabs>
          </w:pPr>
          <w:r>
            <w:fldChar w:fldCharType="begin"/>
          </w:r>
          <w:r>
            <w:instrText xml:space="preserve"> HYPERLINK \l _Toc10930 </w:instrText>
          </w:r>
          <w:r>
            <w:fldChar w:fldCharType="separate"/>
          </w:r>
          <w:r>
            <w:rPr>
              <w:rFonts w:hint="eastAsia"/>
            </w:rPr>
            <w:t>4.1.3案例拥有者新建案例</w:t>
          </w:r>
          <w:r>
            <w:tab/>
          </w:r>
          <w:r>
            <w:fldChar w:fldCharType="begin"/>
          </w:r>
          <w:r>
            <w:instrText xml:space="preserve"> PAGEREF _Toc10930 </w:instrText>
          </w:r>
          <w:r>
            <w:fldChar w:fldCharType="separate"/>
          </w:r>
          <w:r>
            <w:t>80</w:t>
          </w:r>
          <w:r>
            <w:fldChar w:fldCharType="end"/>
          </w:r>
          <w:r>
            <w:fldChar w:fldCharType="end"/>
          </w:r>
        </w:p>
        <w:p>
          <w:pPr>
            <w:pStyle w:val="22"/>
            <w:tabs>
              <w:tab w:val="right" w:leader="dot" w:pos="8306"/>
            </w:tabs>
          </w:pPr>
          <w:r>
            <w:fldChar w:fldCharType="begin"/>
          </w:r>
          <w:r>
            <w:instrText xml:space="preserve"> HYPERLINK \l _Toc31668 </w:instrText>
          </w:r>
          <w:r>
            <w:fldChar w:fldCharType="separate"/>
          </w:r>
          <w:r>
            <w:rPr>
              <w:rFonts w:hint="eastAsia"/>
              <w:lang w:val="en-US" w:eastAsia="zh-CN"/>
            </w:rPr>
            <w:t>4.1.3.1</w:t>
          </w:r>
          <w:r>
            <w:rPr>
              <w:rFonts w:hint="eastAsia"/>
            </w:rPr>
            <w:t>我的案例界面/新建按钮</w:t>
          </w:r>
          <w:r>
            <w:tab/>
          </w:r>
          <w:r>
            <w:fldChar w:fldCharType="begin"/>
          </w:r>
          <w:r>
            <w:instrText xml:space="preserve"> PAGEREF _Toc31668 </w:instrText>
          </w:r>
          <w:r>
            <w:fldChar w:fldCharType="separate"/>
          </w:r>
          <w:r>
            <w:t>80</w:t>
          </w:r>
          <w:r>
            <w:fldChar w:fldCharType="end"/>
          </w:r>
          <w:r>
            <w:fldChar w:fldCharType="end"/>
          </w:r>
        </w:p>
        <w:p>
          <w:pPr>
            <w:pStyle w:val="22"/>
            <w:tabs>
              <w:tab w:val="right" w:leader="dot" w:pos="8306"/>
            </w:tabs>
          </w:pPr>
          <w:r>
            <w:fldChar w:fldCharType="begin"/>
          </w:r>
          <w:r>
            <w:instrText xml:space="preserve"> HYPERLINK \l _Toc19934 </w:instrText>
          </w:r>
          <w:r>
            <w:fldChar w:fldCharType="separate"/>
          </w:r>
          <w:r>
            <w:rPr>
              <w:rFonts w:hint="eastAsia"/>
              <w:lang w:val="en-US" w:eastAsia="zh-CN"/>
            </w:rPr>
            <w:t>4.1.3.2</w:t>
          </w:r>
          <w:r>
            <w:rPr>
              <w:rFonts w:hint="eastAsia"/>
            </w:rPr>
            <w:t>新建案例界面/创建按钮</w:t>
          </w:r>
          <w:r>
            <w:tab/>
          </w:r>
          <w:r>
            <w:fldChar w:fldCharType="begin"/>
          </w:r>
          <w:r>
            <w:instrText xml:space="preserve"> PAGEREF _Toc19934 </w:instrText>
          </w:r>
          <w:r>
            <w:fldChar w:fldCharType="separate"/>
          </w:r>
          <w:r>
            <w:t>81</w:t>
          </w:r>
          <w:r>
            <w:fldChar w:fldCharType="end"/>
          </w:r>
          <w:r>
            <w:fldChar w:fldCharType="end"/>
          </w:r>
        </w:p>
        <w:p>
          <w:pPr>
            <w:pStyle w:val="22"/>
            <w:tabs>
              <w:tab w:val="right" w:leader="dot" w:pos="8306"/>
            </w:tabs>
          </w:pPr>
          <w:r>
            <w:fldChar w:fldCharType="begin"/>
          </w:r>
          <w:r>
            <w:instrText xml:space="preserve"> HYPERLINK \l _Toc23743 </w:instrText>
          </w:r>
          <w:r>
            <w:fldChar w:fldCharType="separate"/>
          </w:r>
          <w:r>
            <w:rPr>
              <w:rFonts w:hint="eastAsia"/>
              <w:lang w:val="en-US" w:eastAsia="zh-CN"/>
            </w:rPr>
            <w:t>4.1.3.3</w:t>
          </w:r>
          <w:r>
            <w:rPr>
              <w:rFonts w:hint="eastAsia"/>
            </w:rPr>
            <w:t>编辑案例界面</w:t>
          </w:r>
          <w:r>
            <w:tab/>
          </w:r>
          <w:r>
            <w:fldChar w:fldCharType="begin"/>
          </w:r>
          <w:r>
            <w:instrText xml:space="preserve"> PAGEREF _Toc23743 </w:instrText>
          </w:r>
          <w:r>
            <w:fldChar w:fldCharType="separate"/>
          </w:r>
          <w:r>
            <w:t>81</w:t>
          </w:r>
          <w:r>
            <w:fldChar w:fldCharType="end"/>
          </w:r>
          <w:r>
            <w:fldChar w:fldCharType="end"/>
          </w:r>
        </w:p>
        <w:p>
          <w:pPr>
            <w:pStyle w:val="22"/>
            <w:tabs>
              <w:tab w:val="right" w:leader="dot" w:pos="8306"/>
            </w:tabs>
          </w:pPr>
          <w:r>
            <w:fldChar w:fldCharType="begin"/>
          </w:r>
          <w:r>
            <w:instrText xml:space="preserve"> HYPERLINK \l _Toc24880 </w:instrText>
          </w:r>
          <w:r>
            <w:fldChar w:fldCharType="separate"/>
          </w:r>
          <w:r>
            <w:rPr>
              <w:rFonts w:hint="eastAsia"/>
              <w:lang w:val="en-US" w:eastAsia="zh-CN"/>
            </w:rPr>
            <w:t>4.1.3.4</w:t>
          </w:r>
          <w:r>
            <w:rPr>
              <w:rFonts w:hint="eastAsia"/>
            </w:rPr>
            <w:t>案例名称不能为空提示界面</w:t>
          </w:r>
          <w:r>
            <w:tab/>
          </w:r>
          <w:r>
            <w:fldChar w:fldCharType="begin"/>
          </w:r>
          <w:r>
            <w:instrText xml:space="preserve"> PAGEREF _Toc24880 </w:instrText>
          </w:r>
          <w:r>
            <w:fldChar w:fldCharType="separate"/>
          </w:r>
          <w:r>
            <w:t>82</w:t>
          </w:r>
          <w:r>
            <w:fldChar w:fldCharType="end"/>
          </w:r>
          <w:r>
            <w:fldChar w:fldCharType="end"/>
          </w:r>
        </w:p>
        <w:p>
          <w:pPr>
            <w:pStyle w:val="22"/>
            <w:tabs>
              <w:tab w:val="right" w:leader="dot" w:pos="8306"/>
            </w:tabs>
          </w:pPr>
          <w:r>
            <w:fldChar w:fldCharType="begin"/>
          </w:r>
          <w:r>
            <w:instrText xml:space="preserve"> HYPERLINK \l _Toc15632 </w:instrText>
          </w:r>
          <w:r>
            <w:fldChar w:fldCharType="separate"/>
          </w:r>
          <w:r>
            <w:rPr>
              <w:rFonts w:hint="eastAsia"/>
              <w:lang w:val="en-US" w:eastAsia="zh-CN"/>
            </w:rPr>
            <w:t>4.1.3.5</w:t>
          </w:r>
          <w:r>
            <w:rPr>
              <w:rFonts w:hint="eastAsia"/>
            </w:rPr>
            <w:t>对话框图</w:t>
          </w:r>
          <w:r>
            <w:tab/>
          </w:r>
          <w:r>
            <w:fldChar w:fldCharType="begin"/>
          </w:r>
          <w:r>
            <w:instrText xml:space="preserve"> PAGEREF _Toc15632 </w:instrText>
          </w:r>
          <w:r>
            <w:fldChar w:fldCharType="separate"/>
          </w:r>
          <w:r>
            <w:t>82</w:t>
          </w:r>
          <w:r>
            <w:fldChar w:fldCharType="end"/>
          </w:r>
          <w:r>
            <w:fldChar w:fldCharType="end"/>
          </w:r>
        </w:p>
        <w:p>
          <w:pPr>
            <w:pStyle w:val="16"/>
            <w:tabs>
              <w:tab w:val="right" w:leader="dot" w:pos="8306"/>
            </w:tabs>
          </w:pPr>
          <w:r>
            <w:fldChar w:fldCharType="begin"/>
          </w:r>
          <w:r>
            <w:instrText xml:space="preserve"> HYPERLINK \l _Toc14471 </w:instrText>
          </w:r>
          <w:r>
            <w:fldChar w:fldCharType="separate"/>
          </w:r>
          <w:r>
            <w:rPr>
              <w:rFonts w:hint="eastAsia"/>
            </w:rPr>
            <w:t>4.1.4案例拥有者删除案例</w:t>
          </w:r>
          <w:r>
            <w:tab/>
          </w:r>
          <w:r>
            <w:fldChar w:fldCharType="begin"/>
          </w:r>
          <w:r>
            <w:instrText xml:space="preserve"> PAGEREF _Toc14471 </w:instrText>
          </w:r>
          <w:r>
            <w:fldChar w:fldCharType="separate"/>
          </w:r>
          <w:r>
            <w:t>82</w:t>
          </w:r>
          <w:r>
            <w:fldChar w:fldCharType="end"/>
          </w:r>
          <w:r>
            <w:fldChar w:fldCharType="end"/>
          </w:r>
        </w:p>
        <w:p>
          <w:pPr>
            <w:pStyle w:val="22"/>
            <w:tabs>
              <w:tab w:val="right" w:leader="dot" w:pos="8306"/>
            </w:tabs>
          </w:pPr>
          <w:r>
            <w:fldChar w:fldCharType="begin"/>
          </w:r>
          <w:r>
            <w:instrText xml:space="preserve"> HYPERLINK \l _Toc30924 </w:instrText>
          </w:r>
          <w:r>
            <w:fldChar w:fldCharType="separate"/>
          </w:r>
          <w:r>
            <w:rPr>
              <w:rFonts w:hint="eastAsia"/>
              <w:lang w:val="en-US" w:eastAsia="zh-CN"/>
            </w:rPr>
            <w:t>4.1.4.1</w:t>
          </w:r>
          <w:r>
            <w:rPr>
              <w:rFonts w:hint="eastAsia"/>
            </w:rPr>
            <w:t>我的案例界面/删除按钮</w:t>
          </w:r>
          <w:r>
            <w:tab/>
          </w:r>
          <w:r>
            <w:fldChar w:fldCharType="begin"/>
          </w:r>
          <w:r>
            <w:instrText xml:space="preserve"> PAGEREF _Toc30924 </w:instrText>
          </w:r>
          <w:r>
            <w:fldChar w:fldCharType="separate"/>
          </w:r>
          <w:r>
            <w:t>83</w:t>
          </w:r>
          <w:r>
            <w:fldChar w:fldCharType="end"/>
          </w:r>
          <w:r>
            <w:fldChar w:fldCharType="end"/>
          </w:r>
        </w:p>
        <w:p>
          <w:pPr>
            <w:pStyle w:val="22"/>
            <w:tabs>
              <w:tab w:val="right" w:leader="dot" w:pos="8306"/>
            </w:tabs>
          </w:pPr>
          <w:r>
            <w:fldChar w:fldCharType="begin"/>
          </w:r>
          <w:r>
            <w:instrText xml:space="preserve"> HYPERLINK \l _Toc16431 </w:instrText>
          </w:r>
          <w:r>
            <w:fldChar w:fldCharType="separate"/>
          </w:r>
          <w:r>
            <w:rPr>
              <w:rFonts w:hint="eastAsia"/>
              <w:lang w:val="en-US" w:eastAsia="zh-CN"/>
            </w:rPr>
            <w:t>4.1.4.2</w:t>
          </w:r>
          <w:r>
            <w:rPr>
              <w:rFonts w:hint="eastAsia"/>
            </w:rPr>
            <w:t>提示界面</w:t>
          </w:r>
          <w:r>
            <w:tab/>
          </w:r>
          <w:r>
            <w:fldChar w:fldCharType="begin"/>
          </w:r>
          <w:r>
            <w:instrText xml:space="preserve"> PAGEREF _Toc16431 </w:instrText>
          </w:r>
          <w:r>
            <w:fldChar w:fldCharType="separate"/>
          </w:r>
          <w:r>
            <w:t>84</w:t>
          </w:r>
          <w:r>
            <w:fldChar w:fldCharType="end"/>
          </w:r>
          <w:r>
            <w:fldChar w:fldCharType="end"/>
          </w:r>
        </w:p>
        <w:p>
          <w:pPr>
            <w:pStyle w:val="22"/>
            <w:tabs>
              <w:tab w:val="right" w:leader="dot" w:pos="8306"/>
            </w:tabs>
          </w:pPr>
          <w:r>
            <w:fldChar w:fldCharType="begin"/>
          </w:r>
          <w:r>
            <w:instrText xml:space="preserve"> HYPERLINK \l _Toc12515 </w:instrText>
          </w:r>
          <w:r>
            <w:fldChar w:fldCharType="separate"/>
          </w:r>
          <w:r>
            <w:rPr>
              <w:rFonts w:hint="eastAsia"/>
              <w:lang w:val="en-US" w:eastAsia="zh-CN"/>
            </w:rPr>
            <w:t>4.1.4.3</w:t>
          </w:r>
          <w:r>
            <w:rPr>
              <w:rFonts w:hint="eastAsia"/>
            </w:rPr>
            <w:t>对话框图</w:t>
          </w:r>
          <w:r>
            <w:tab/>
          </w:r>
          <w:r>
            <w:fldChar w:fldCharType="begin"/>
          </w:r>
          <w:r>
            <w:instrText xml:space="preserve"> PAGEREF _Toc12515 </w:instrText>
          </w:r>
          <w:r>
            <w:fldChar w:fldCharType="separate"/>
          </w:r>
          <w:r>
            <w:t>84</w:t>
          </w:r>
          <w:r>
            <w:fldChar w:fldCharType="end"/>
          </w:r>
          <w:r>
            <w:fldChar w:fldCharType="end"/>
          </w:r>
        </w:p>
        <w:p>
          <w:pPr>
            <w:pStyle w:val="16"/>
            <w:tabs>
              <w:tab w:val="right" w:leader="dot" w:pos="8306"/>
            </w:tabs>
          </w:pPr>
          <w:r>
            <w:fldChar w:fldCharType="begin"/>
          </w:r>
          <w:r>
            <w:instrText xml:space="preserve"> HYPERLINK \l _Toc11232 </w:instrText>
          </w:r>
          <w:r>
            <w:fldChar w:fldCharType="separate"/>
          </w:r>
          <w:r>
            <w:rPr>
              <w:rFonts w:hint="eastAsia"/>
            </w:rPr>
            <w:t>4.1.5案例拥有者修改案例信息</w:t>
          </w:r>
          <w:r>
            <w:tab/>
          </w:r>
          <w:r>
            <w:fldChar w:fldCharType="begin"/>
          </w:r>
          <w:r>
            <w:instrText xml:space="preserve"> PAGEREF _Toc11232 </w:instrText>
          </w:r>
          <w:r>
            <w:fldChar w:fldCharType="separate"/>
          </w:r>
          <w:r>
            <w:t>84</w:t>
          </w:r>
          <w:r>
            <w:fldChar w:fldCharType="end"/>
          </w:r>
          <w:r>
            <w:fldChar w:fldCharType="end"/>
          </w:r>
        </w:p>
        <w:p>
          <w:pPr>
            <w:pStyle w:val="22"/>
            <w:tabs>
              <w:tab w:val="right" w:leader="dot" w:pos="8306"/>
            </w:tabs>
          </w:pPr>
          <w:r>
            <w:fldChar w:fldCharType="begin"/>
          </w:r>
          <w:r>
            <w:instrText xml:space="preserve"> HYPERLINK \l _Toc11914 </w:instrText>
          </w:r>
          <w:r>
            <w:fldChar w:fldCharType="separate"/>
          </w:r>
          <w:r>
            <w:rPr>
              <w:rFonts w:hint="eastAsia"/>
              <w:lang w:val="en-US" w:eastAsia="zh-CN"/>
            </w:rPr>
            <w:t>4.1.5.1</w:t>
          </w:r>
          <w:r>
            <w:rPr>
              <w:rFonts w:hint="eastAsia"/>
            </w:rPr>
            <w:t>我的案例界面</w:t>
          </w:r>
          <w:r>
            <w:tab/>
          </w:r>
          <w:r>
            <w:fldChar w:fldCharType="begin"/>
          </w:r>
          <w:r>
            <w:instrText xml:space="preserve"> PAGEREF _Toc11914 </w:instrText>
          </w:r>
          <w:r>
            <w:fldChar w:fldCharType="separate"/>
          </w:r>
          <w:r>
            <w:t>85</w:t>
          </w:r>
          <w:r>
            <w:fldChar w:fldCharType="end"/>
          </w:r>
          <w:r>
            <w:fldChar w:fldCharType="end"/>
          </w:r>
        </w:p>
        <w:p>
          <w:pPr>
            <w:pStyle w:val="22"/>
            <w:tabs>
              <w:tab w:val="right" w:leader="dot" w:pos="8306"/>
            </w:tabs>
          </w:pPr>
          <w:r>
            <w:fldChar w:fldCharType="begin"/>
          </w:r>
          <w:r>
            <w:instrText xml:space="preserve"> HYPERLINK \l _Toc31447 </w:instrText>
          </w:r>
          <w:r>
            <w:fldChar w:fldCharType="separate"/>
          </w:r>
          <w:r>
            <w:rPr>
              <w:rFonts w:hint="eastAsia"/>
              <w:lang w:val="en-US" w:eastAsia="zh-CN"/>
            </w:rPr>
            <w:t>4.1.5.2</w:t>
          </w:r>
          <w:r>
            <w:rPr>
              <w:rFonts w:hint="eastAsia"/>
            </w:rPr>
            <w:t>编辑案例界面/案例信息按钮/重命名按钮/修改按钮</w:t>
          </w:r>
          <w:r>
            <w:tab/>
          </w:r>
          <w:r>
            <w:fldChar w:fldCharType="begin"/>
          </w:r>
          <w:r>
            <w:instrText xml:space="preserve"> PAGEREF _Toc31447 </w:instrText>
          </w:r>
          <w:r>
            <w:fldChar w:fldCharType="separate"/>
          </w:r>
          <w:r>
            <w:t>85</w:t>
          </w:r>
          <w:r>
            <w:fldChar w:fldCharType="end"/>
          </w:r>
          <w:r>
            <w:fldChar w:fldCharType="end"/>
          </w:r>
        </w:p>
        <w:p>
          <w:pPr>
            <w:pStyle w:val="22"/>
            <w:tabs>
              <w:tab w:val="right" w:leader="dot" w:pos="8306"/>
            </w:tabs>
          </w:pPr>
          <w:r>
            <w:fldChar w:fldCharType="begin"/>
          </w:r>
          <w:r>
            <w:instrText xml:space="preserve"> HYPERLINK \l _Toc19329 </w:instrText>
          </w:r>
          <w:r>
            <w:fldChar w:fldCharType="separate"/>
          </w:r>
          <w:r>
            <w:rPr>
              <w:rFonts w:hint="eastAsia"/>
              <w:lang w:val="en-US" w:eastAsia="zh-CN"/>
            </w:rPr>
            <w:t>4.1.5.3</w:t>
          </w:r>
          <w:r>
            <w:rPr>
              <w:rFonts w:hint="eastAsia"/>
            </w:rPr>
            <w:t>重命名成功提示界面</w:t>
          </w:r>
          <w:r>
            <w:tab/>
          </w:r>
          <w:r>
            <w:fldChar w:fldCharType="begin"/>
          </w:r>
          <w:r>
            <w:instrText xml:space="preserve"> PAGEREF _Toc19329 </w:instrText>
          </w:r>
          <w:r>
            <w:fldChar w:fldCharType="separate"/>
          </w:r>
          <w:r>
            <w:t>86</w:t>
          </w:r>
          <w:r>
            <w:fldChar w:fldCharType="end"/>
          </w:r>
          <w:r>
            <w:fldChar w:fldCharType="end"/>
          </w:r>
        </w:p>
        <w:p>
          <w:pPr>
            <w:pStyle w:val="22"/>
            <w:tabs>
              <w:tab w:val="right" w:leader="dot" w:pos="8306"/>
            </w:tabs>
          </w:pPr>
          <w:r>
            <w:fldChar w:fldCharType="begin"/>
          </w:r>
          <w:r>
            <w:instrText xml:space="preserve"> HYPERLINK \l _Toc24957 </w:instrText>
          </w:r>
          <w:r>
            <w:fldChar w:fldCharType="separate"/>
          </w:r>
          <w:r>
            <w:rPr>
              <w:rFonts w:hint="eastAsia"/>
              <w:lang w:val="en-US" w:eastAsia="zh-CN"/>
            </w:rPr>
            <w:t>4.1.5.4</w:t>
          </w:r>
          <w:r>
            <w:rPr>
              <w:rFonts w:hint="eastAsia"/>
            </w:rPr>
            <w:t>案例名称不能为空提示界面</w:t>
          </w:r>
          <w:r>
            <w:tab/>
          </w:r>
          <w:r>
            <w:fldChar w:fldCharType="begin"/>
          </w:r>
          <w:r>
            <w:instrText xml:space="preserve"> PAGEREF _Toc24957 </w:instrText>
          </w:r>
          <w:r>
            <w:fldChar w:fldCharType="separate"/>
          </w:r>
          <w:r>
            <w:t>86</w:t>
          </w:r>
          <w:r>
            <w:fldChar w:fldCharType="end"/>
          </w:r>
          <w:r>
            <w:fldChar w:fldCharType="end"/>
          </w:r>
        </w:p>
        <w:p>
          <w:pPr>
            <w:pStyle w:val="22"/>
            <w:tabs>
              <w:tab w:val="right" w:leader="dot" w:pos="8306"/>
            </w:tabs>
          </w:pPr>
          <w:r>
            <w:fldChar w:fldCharType="begin"/>
          </w:r>
          <w:r>
            <w:instrText xml:space="preserve"> HYPERLINK \l _Toc19856 </w:instrText>
          </w:r>
          <w:r>
            <w:fldChar w:fldCharType="separate"/>
          </w:r>
          <w:r>
            <w:rPr>
              <w:rFonts w:hint="eastAsia"/>
              <w:lang w:val="en-US" w:eastAsia="zh-CN"/>
            </w:rPr>
            <w:t>4.1.5.5</w:t>
          </w:r>
          <w:r>
            <w:rPr>
              <w:rFonts w:hint="eastAsia"/>
            </w:rPr>
            <w:t>对话框图</w:t>
          </w:r>
          <w:r>
            <w:tab/>
          </w:r>
          <w:r>
            <w:fldChar w:fldCharType="begin"/>
          </w:r>
          <w:r>
            <w:instrText xml:space="preserve"> PAGEREF _Toc19856 </w:instrText>
          </w:r>
          <w:r>
            <w:fldChar w:fldCharType="separate"/>
          </w:r>
          <w:r>
            <w:t>86</w:t>
          </w:r>
          <w:r>
            <w:fldChar w:fldCharType="end"/>
          </w:r>
          <w:r>
            <w:fldChar w:fldCharType="end"/>
          </w:r>
        </w:p>
        <w:p>
          <w:pPr>
            <w:pStyle w:val="16"/>
            <w:tabs>
              <w:tab w:val="right" w:leader="dot" w:pos="8306"/>
            </w:tabs>
          </w:pPr>
          <w:r>
            <w:fldChar w:fldCharType="begin"/>
          </w:r>
          <w:r>
            <w:instrText xml:space="preserve"> HYPERLINK \l _Toc28019 </w:instrText>
          </w:r>
          <w:r>
            <w:fldChar w:fldCharType="separate"/>
          </w:r>
          <w:r>
            <w:rPr>
              <w:rFonts w:hint="eastAsia"/>
            </w:rPr>
            <w:t>4.1.6案例拥有者新增角色</w:t>
          </w:r>
          <w:r>
            <w:tab/>
          </w:r>
          <w:r>
            <w:fldChar w:fldCharType="begin"/>
          </w:r>
          <w:r>
            <w:instrText xml:space="preserve"> PAGEREF _Toc28019 </w:instrText>
          </w:r>
          <w:r>
            <w:fldChar w:fldCharType="separate"/>
          </w:r>
          <w:r>
            <w:t>86</w:t>
          </w:r>
          <w:r>
            <w:fldChar w:fldCharType="end"/>
          </w:r>
          <w:r>
            <w:fldChar w:fldCharType="end"/>
          </w:r>
        </w:p>
        <w:p>
          <w:pPr>
            <w:pStyle w:val="22"/>
            <w:tabs>
              <w:tab w:val="right" w:leader="dot" w:pos="8306"/>
            </w:tabs>
          </w:pPr>
          <w:r>
            <w:fldChar w:fldCharType="begin"/>
          </w:r>
          <w:r>
            <w:instrText xml:space="preserve"> HYPERLINK \l _Toc22239 </w:instrText>
          </w:r>
          <w:r>
            <w:fldChar w:fldCharType="separate"/>
          </w:r>
          <w:r>
            <w:rPr>
              <w:rFonts w:hint="eastAsia"/>
              <w:lang w:val="en-US" w:eastAsia="zh-CN"/>
            </w:rPr>
            <w:t>4.1.6.1</w:t>
          </w:r>
          <w:r>
            <w:rPr>
              <w:rFonts w:hint="eastAsia"/>
            </w:rPr>
            <w:t>我的案例界面</w:t>
          </w:r>
          <w:r>
            <w:rPr>
              <w:rFonts w:hint="eastAsia" w:eastAsiaTheme="majorEastAsia"/>
              <w:lang w:val="en-US" w:eastAsia="zh-CN"/>
            </w:rPr>
            <w:t>/管理按钮</w:t>
          </w:r>
          <w:r>
            <w:tab/>
          </w:r>
          <w:r>
            <w:fldChar w:fldCharType="begin"/>
          </w:r>
          <w:r>
            <w:instrText xml:space="preserve"> PAGEREF _Toc22239 </w:instrText>
          </w:r>
          <w:r>
            <w:fldChar w:fldCharType="separate"/>
          </w:r>
          <w:r>
            <w:t>87</w:t>
          </w:r>
          <w:r>
            <w:fldChar w:fldCharType="end"/>
          </w:r>
          <w:r>
            <w:fldChar w:fldCharType="end"/>
          </w:r>
        </w:p>
        <w:p>
          <w:pPr>
            <w:pStyle w:val="22"/>
            <w:tabs>
              <w:tab w:val="right" w:leader="dot" w:pos="8306"/>
            </w:tabs>
          </w:pPr>
          <w:r>
            <w:fldChar w:fldCharType="begin"/>
          </w:r>
          <w:r>
            <w:instrText xml:space="preserve"> HYPERLINK \l _Toc7953 </w:instrText>
          </w:r>
          <w:r>
            <w:fldChar w:fldCharType="separate"/>
          </w:r>
          <w:r>
            <w:rPr>
              <w:rFonts w:hint="eastAsia"/>
              <w:lang w:val="en-US" w:eastAsia="zh-CN"/>
            </w:rPr>
            <w:t>4.1.6.2</w:t>
          </w:r>
          <w:r>
            <w:rPr>
              <w:rFonts w:hint="eastAsia"/>
            </w:rPr>
            <w:t>案例编辑界面/角色管理按钮/新增角色按钮</w:t>
          </w:r>
          <w:r>
            <w:tab/>
          </w:r>
          <w:r>
            <w:fldChar w:fldCharType="begin"/>
          </w:r>
          <w:r>
            <w:instrText xml:space="preserve"> PAGEREF _Toc7953 </w:instrText>
          </w:r>
          <w:r>
            <w:fldChar w:fldCharType="separate"/>
          </w:r>
          <w:r>
            <w:t>88</w:t>
          </w:r>
          <w:r>
            <w:fldChar w:fldCharType="end"/>
          </w:r>
          <w:r>
            <w:fldChar w:fldCharType="end"/>
          </w:r>
        </w:p>
        <w:p>
          <w:pPr>
            <w:pStyle w:val="22"/>
            <w:tabs>
              <w:tab w:val="right" w:leader="dot" w:pos="8306"/>
            </w:tabs>
          </w:pPr>
          <w:r>
            <w:fldChar w:fldCharType="begin"/>
          </w:r>
          <w:r>
            <w:instrText xml:space="preserve"> HYPERLINK \l _Toc23056 </w:instrText>
          </w:r>
          <w:r>
            <w:fldChar w:fldCharType="separate"/>
          </w:r>
          <w:r>
            <w:rPr>
              <w:rFonts w:hint="eastAsia"/>
              <w:lang w:val="en-US" w:eastAsia="zh-CN"/>
            </w:rPr>
            <w:t>4.1.6.3</w:t>
          </w:r>
          <w:r>
            <w:rPr>
              <w:rFonts w:hint="eastAsia"/>
            </w:rPr>
            <w:t>角色名不能为空提示界面</w:t>
          </w:r>
          <w:r>
            <w:tab/>
          </w:r>
          <w:r>
            <w:fldChar w:fldCharType="begin"/>
          </w:r>
          <w:r>
            <w:instrText xml:space="preserve"> PAGEREF _Toc23056 </w:instrText>
          </w:r>
          <w:r>
            <w:fldChar w:fldCharType="separate"/>
          </w:r>
          <w:r>
            <w:t>88</w:t>
          </w:r>
          <w:r>
            <w:fldChar w:fldCharType="end"/>
          </w:r>
          <w:r>
            <w:fldChar w:fldCharType="end"/>
          </w:r>
        </w:p>
        <w:p>
          <w:pPr>
            <w:pStyle w:val="22"/>
            <w:tabs>
              <w:tab w:val="right" w:leader="dot" w:pos="8306"/>
            </w:tabs>
          </w:pPr>
          <w:r>
            <w:fldChar w:fldCharType="begin"/>
          </w:r>
          <w:r>
            <w:instrText xml:space="preserve"> HYPERLINK \l _Toc19328 </w:instrText>
          </w:r>
          <w:r>
            <w:fldChar w:fldCharType="separate"/>
          </w:r>
          <w:r>
            <w:rPr>
              <w:rFonts w:hint="eastAsia"/>
              <w:lang w:val="en-US" w:eastAsia="zh-CN"/>
            </w:rPr>
            <w:t>4.1.6.4</w:t>
          </w:r>
          <w:r>
            <w:rPr>
              <w:rFonts w:hint="eastAsia"/>
            </w:rPr>
            <w:t>角色保存成功提示界面</w:t>
          </w:r>
          <w:r>
            <w:tab/>
          </w:r>
          <w:r>
            <w:fldChar w:fldCharType="begin"/>
          </w:r>
          <w:r>
            <w:instrText xml:space="preserve"> PAGEREF _Toc19328 </w:instrText>
          </w:r>
          <w:r>
            <w:fldChar w:fldCharType="separate"/>
          </w:r>
          <w:r>
            <w:t>88</w:t>
          </w:r>
          <w:r>
            <w:fldChar w:fldCharType="end"/>
          </w:r>
          <w:r>
            <w:fldChar w:fldCharType="end"/>
          </w:r>
        </w:p>
        <w:p>
          <w:pPr>
            <w:pStyle w:val="22"/>
            <w:tabs>
              <w:tab w:val="right" w:leader="dot" w:pos="8306"/>
            </w:tabs>
          </w:pPr>
          <w:r>
            <w:fldChar w:fldCharType="begin"/>
          </w:r>
          <w:r>
            <w:instrText xml:space="preserve"> HYPERLINK \l _Toc14418 </w:instrText>
          </w:r>
          <w:r>
            <w:fldChar w:fldCharType="separate"/>
          </w:r>
          <w:r>
            <w:rPr>
              <w:rFonts w:hint="eastAsia"/>
              <w:lang w:val="en-US" w:eastAsia="zh-CN"/>
            </w:rPr>
            <w:t>4.1.6.5</w:t>
          </w:r>
          <w:r>
            <w:rPr>
              <w:rFonts w:hint="eastAsia"/>
            </w:rPr>
            <w:t>对话框</w:t>
          </w:r>
          <w:r>
            <w:tab/>
          </w:r>
          <w:r>
            <w:fldChar w:fldCharType="begin"/>
          </w:r>
          <w:r>
            <w:instrText xml:space="preserve"> PAGEREF _Toc14418 </w:instrText>
          </w:r>
          <w:r>
            <w:fldChar w:fldCharType="separate"/>
          </w:r>
          <w:r>
            <w:t>88</w:t>
          </w:r>
          <w:r>
            <w:fldChar w:fldCharType="end"/>
          </w:r>
          <w:r>
            <w:fldChar w:fldCharType="end"/>
          </w:r>
        </w:p>
        <w:p>
          <w:pPr>
            <w:pStyle w:val="16"/>
            <w:tabs>
              <w:tab w:val="right" w:leader="dot" w:pos="8306"/>
            </w:tabs>
          </w:pPr>
          <w:r>
            <w:fldChar w:fldCharType="begin"/>
          </w:r>
          <w:r>
            <w:instrText xml:space="preserve"> HYPERLINK \l _Toc29992 </w:instrText>
          </w:r>
          <w:r>
            <w:fldChar w:fldCharType="separate"/>
          </w:r>
          <w:r>
            <w:rPr>
              <w:rFonts w:hint="eastAsia"/>
            </w:rPr>
            <w:t>4.1.7案例拥有者修改角色信息</w:t>
          </w:r>
          <w:r>
            <w:tab/>
          </w:r>
          <w:r>
            <w:fldChar w:fldCharType="begin"/>
          </w:r>
          <w:r>
            <w:instrText xml:space="preserve"> PAGEREF _Toc29992 </w:instrText>
          </w:r>
          <w:r>
            <w:fldChar w:fldCharType="separate"/>
          </w:r>
          <w:r>
            <w:t>89</w:t>
          </w:r>
          <w:r>
            <w:fldChar w:fldCharType="end"/>
          </w:r>
          <w:r>
            <w:fldChar w:fldCharType="end"/>
          </w:r>
        </w:p>
        <w:p>
          <w:pPr>
            <w:pStyle w:val="22"/>
            <w:tabs>
              <w:tab w:val="right" w:leader="dot" w:pos="8306"/>
            </w:tabs>
          </w:pPr>
          <w:r>
            <w:fldChar w:fldCharType="begin"/>
          </w:r>
          <w:r>
            <w:instrText xml:space="preserve"> HYPERLINK \l _Toc8375 </w:instrText>
          </w:r>
          <w:r>
            <w:fldChar w:fldCharType="separate"/>
          </w:r>
          <w:r>
            <w:rPr>
              <w:rFonts w:hint="eastAsia"/>
              <w:lang w:val="en-US" w:eastAsia="zh-CN"/>
            </w:rPr>
            <w:t>4.1.7.1</w:t>
          </w:r>
          <w:r>
            <w:rPr>
              <w:rFonts w:hint="eastAsia"/>
            </w:rPr>
            <w:t>我的案例界面</w:t>
          </w:r>
          <w:r>
            <w:tab/>
          </w:r>
          <w:r>
            <w:fldChar w:fldCharType="begin"/>
          </w:r>
          <w:r>
            <w:instrText xml:space="preserve"> PAGEREF _Toc8375 </w:instrText>
          </w:r>
          <w:r>
            <w:fldChar w:fldCharType="separate"/>
          </w:r>
          <w:r>
            <w:t>90</w:t>
          </w:r>
          <w:r>
            <w:fldChar w:fldCharType="end"/>
          </w:r>
          <w:r>
            <w:fldChar w:fldCharType="end"/>
          </w:r>
        </w:p>
        <w:p>
          <w:pPr>
            <w:pStyle w:val="22"/>
            <w:tabs>
              <w:tab w:val="right" w:leader="dot" w:pos="8306"/>
            </w:tabs>
          </w:pPr>
          <w:r>
            <w:fldChar w:fldCharType="begin"/>
          </w:r>
          <w:r>
            <w:instrText xml:space="preserve"> HYPERLINK \l _Toc29700 </w:instrText>
          </w:r>
          <w:r>
            <w:fldChar w:fldCharType="separate"/>
          </w:r>
          <w:r>
            <w:rPr>
              <w:rFonts w:hint="eastAsia"/>
              <w:lang w:val="en-US" w:eastAsia="zh-CN"/>
            </w:rPr>
            <w:t>4.1.7.2</w:t>
          </w:r>
          <w:r>
            <w:rPr>
              <w:rFonts w:hint="eastAsia"/>
            </w:rPr>
            <w:t>案例编辑界面/角色管理按钮/修改角色按钮</w:t>
          </w:r>
          <w:r>
            <w:tab/>
          </w:r>
          <w:r>
            <w:fldChar w:fldCharType="begin"/>
          </w:r>
          <w:r>
            <w:instrText xml:space="preserve"> PAGEREF _Toc29700 </w:instrText>
          </w:r>
          <w:r>
            <w:fldChar w:fldCharType="separate"/>
          </w:r>
          <w:r>
            <w:t>91</w:t>
          </w:r>
          <w:r>
            <w:fldChar w:fldCharType="end"/>
          </w:r>
          <w:r>
            <w:fldChar w:fldCharType="end"/>
          </w:r>
        </w:p>
        <w:p>
          <w:pPr>
            <w:pStyle w:val="22"/>
            <w:tabs>
              <w:tab w:val="right" w:leader="dot" w:pos="8306"/>
            </w:tabs>
          </w:pPr>
          <w:r>
            <w:fldChar w:fldCharType="begin"/>
          </w:r>
          <w:r>
            <w:instrText xml:space="preserve"> HYPERLINK \l _Toc17305 </w:instrText>
          </w:r>
          <w:r>
            <w:fldChar w:fldCharType="separate"/>
          </w:r>
          <w:r>
            <w:rPr>
              <w:rFonts w:hint="eastAsia"/>
              <w:lang w:val="en-US" w:eastAsia="zh-CN"/>
            </w:rPr>
            <w:t>4.1.7.3</w:t>
          </w:r>
          <w:r>
            <w:rPr>
              <w:rFonts w:hint="eastAsia"/>
            </w:rPr>
            <w:t>角色名不能为空提示界面</w:t>
          </w:r>
          <w:r>
            <w:tab/>
          </w:r>
          <w:r>
            <w:fldChar w:fldCharType="begin"/>
          </w:r>
          <w:r>
            <w:instrText xml:space="preserve"> PAGEREF _Toc17305 </w:instrText>
          </w:r>
          <w:r>
            <w:fldChar w:fldCharType="separate"/>
          </w:r>
          <w:r>
            <w:t>91</w:t>
          </w:r>
          <w:r>
            <w:fldChar w:fldCharType="end"/>
          </w:r>
          <w:r>
            <w:fldChar w:fldCharType="end"/>
          </w:r>
        </w:p>
        <w:p>
          <w:pPr>
            <w:pStyle w:val="22"/>
            <w:tabs>
              <w:tab w:val="right" w:leader="dot" w:pos="8306"/>
            </w:tabs>
          </w:pPr>
          <w:r>
            <w:fldChar w:fldCharType="begin"/>
          </w:r>
          <w:r>
            <w:instrText xml:space="preserve"> HYPERLINK \l _Toc22040 </w:instrText>
          </w:r>
          <w:r>
            <w:fldChar w:fldCharType="separate"/>
          </w:r>
          <w:r>
            <w:rPr>
              <w:rFonts w:hint="eastAsia"/>
              <w:lang w:val="en-US" w:eastAsia="zh-CN"/>
            </w:rPr>
            <w:t>4.1.7.4</w:t>
          </w:r>
          <w:r>
            <w:rPr>
              <w:rFonts w:hint="eastAsia"/>
            </w:rPr>
            <w:t>角色修改成功提示界面</w:t>
          </w:r>
          <w:r>
            <w:tab/>
          </w:r>
          <w:r>
            <w:fldChar w:fldCharType="begin"/>
          </w:r>
          <w:r>
            <w:instrText xml:space="preserve"> PAGEREF _Toc22040 </w:instrText>
          </w:r>
          <w:r>
            <w:fldChar w:fldCharType="separate"/>
          </w:r>
          <w:r>
            <w:t>91</w:t>
          </w:r>
          <w:r>
            <w:fldChar w:fldCharType="end"/>
          </w:r>
          <w:r>
            <w:fldChar w:fldCharType="end"/>
          </w:r>
        </w:p>
        <w:p>
          <w:pPr>
            <w:pStyle w:val="22"/>
            <w:tabs>
              <w:tab w:val="right" w:leader="dot" w:pos="8306"/>
            </w:tabs>
          </w:pPr>
          <w:r>
            <w:fldChar w:fldCharType="begin"/>
          </w:r>
          <w:r>
            <w:instrText xml:space="preserve"> HYPERLINK \l _Toc16853 </w:instrText>
          </w:r>
          <w:r>
            <w:fldChar w:fldCharType="separate"/>
          </w:r>
          <w:r>
            <w:rPr>
              <w:rFonts w:hint="eastAsia"/>
              <w:lang w:val="en-US" w:eastAsia="zh-CN"/>
            </w:rPr>
            <w:t>4.1.7.5</w:t>
          </w:r>
          <w:r>
            <w:rPr>
              <w:rFonts w:hint="eastAsia"/>
            </w:rPr>
            <w:t>对话框</w:t>
          </w:r>
          <w:r>
            <w:tab/>
          </w:r>
          <w:r>
            <w:fldChar w:fldCharType="begin"/>
          </w:r>
          <w:r>
            <w:instrText xml:space="preserve"> PAGEREF _Toc16853 </w:instrText>
          </w:r>
          <w:r>
            <w:fldChar w:fldCharType="separate"/>
          </w:r>
          <w:r>
            <w:t>91</w:t>
          </w:r>
          <w:r>
            <w:fldChar w:fldCharType="end"/>
          </w:r>
          <w:r>
            <w:fldChar w:fldCharType="end"/>
          </w:r>
        </w:p>
        <w:p>
          <w:pPr>
            <w:pStyle w:val="16"/>
            <w:tabs>
              <w:tab w:val="right" w:leader="dot" w:pos="8306"/>
            </w:tabs>
          </w:pPr>
          <w:r>
            <w:fldChar w:fldCharType="begin"/>
          </w:r>
          <w:r>
            <w:instrText xml:space="preserve"> HYPERLINK \l _Toc24610 </w:instrText>
          </w:r>
          <w:r>
            <w:fldChar w:fldCharType="separate"/>
          </w:r>
          <w:r>
            <w:rPr>
              <w:rFonts w:hint="eastAsia"/>
            </w:rPr>
            <w:t>4.1.8案例拥有者删除角色</w:t>
          </w:r>
          <w:r>
            <w:tab/>
          </w:r>
          <w:r>
            <w:fldChar w:fldCharType="begin"/>
          </w:r>
          <w:r>
            <w:instrText xml:space="preserve"> PAGEREF _Toc24610 </w:instrText>
          </w:r>
          <w:r>
            <w:fldChar w:fldCharType="separate"/>
          </w:r>
          <w:r>
            <w:t>92</w:t>
          </w:r>
          <w:r>
            <w:fldChar w:fldCharType="end"/>
          </w:r>
          <w:r>
            <w:fldChar w:fldCharType="end"/>
          </w:r>
        </w:p>
        <w:p>
          <w:pPr>
            <w:pStyle w:val="22"/>
            <w:tabs>
              <w:tab w:val="right" w:leader="dot" w:pos="8306"/>
            </w:tabs>
          </w:pPr>
          <w:r>
            <w:fldChar w:fldCharType="begin"/>
          </w:r>
          <w:r>
            <w:instrText xml:space="preserve"> HYPERLINK \l _Toc16158 </w:instrText>
          </w:r>
          <w:r>
            <w:fldChar w:fldCharType="separate"/>
          </w:r>
          <w:r>
            <w:rPr>
              <w:rFonts w:hint="eastAsia"/>
              <w:lang w:val="en-US" w:eastAsia="zh-CN"/>
            </w:rPr>
            <w:t>4.1.8.1</w:t>
          </w:r>
          <w:r>
            <w:rPr>
              <w:rFonts w:hint="eastAsia"/>
            </w:rPr>
            <w:t>我的案例界面</w:t>
          </w:r>
          <w:r>
            <w:tab/>
          </w:r>
          <w:r>
            <w:fldChar w:fldCharType="begin"/>
          </w:r>
          <w:r>
            <w:instrText xml:space="preserve"> PAGEREF _Toc16158 </w:instrText>
          </w:r>
          <w:r>
            <w:fldChar w:fldCharType="separate"/>
          </w:r>
          <w:r>
            <w:t>92</w:t>
          </w:r>
          <w:r>
            <w:fldChar w:fldCharType="end"/>
          </w:r>
          <w:r>
            <w:fldChar w:fldCharType="end"/>
          </w:r>
        </w:p>
        <w:p>
          <w:pPr>
            <w:pStyle w:val="22"/>
            <w:tabs>
              <w:tab w:val="right" w:leader="dot" w:pos="8306"/>
            </w:tabs>
          </w:pPr>
          <w:r>
            <w:fldChar w:fldCharType="begin"/>
          </w:r>
          <w:r>
            <w:instrText xml:space="preserve"> HYPERLINK \l _Toc6452 </w:instrText>
          </w:r>
          <w:r>
            <w:fldChar w:fldCharType="separate"/>
          </w:r>
          <w:r>
            <w:rPr>
              <w:rFonts w:hint="eastAsia"/>
              <w:lang w:val="en-US" w:eastAsia="zh-CN"/>
            </w:rPr>
            <w:t>4.1.8.2</w:t>
          </w:r>
          <w:r>
            <w:rPr>
              <w:rFonts w:hint="eastAsia"/>
            </w:rPr>
            <w:t>案例编辑界面/角色管理按钮/删除按钮</w:t>
          </w:r>
          <w:r>
            <w:tab/>
          </w:r>
          <w:r>
            <w:fldChar w:fldCharType="begin"/>
          </w:r>
          <w:r>
            <w:instrText xml:space="preserve"> PAGEREF _Toc6452 </w:instrText>
          </w:r>
          <w:r>
            <w:fldChar w:fldCharType="separate"/>
          </w:r>
          <w:r>
            <w:t>93</w:t>
          </w:r>
          <w:r>
            <w:fldChar w:fldCharType="end"/>
          </w:r>
          <w:r>
            <w:fldChar w:fldCharType="end"/>
          </w:r>
        </w:p>
        <w:p>
          <w:pPr>
            <w:pStyle w:val="22"/>
            <w:tabs>
              <w:tab w:val="right" w:leader="dot" w:pos="8306"/>
            </w:tabs>
          </w:pPr>
          <w:r>
            <w:fldChar w:fldCharType="begin"/>
          </w:r>
          <w:r>
            <w:instrText xml:space="preserve"> HYPERLINK \l _Toc30654 </w:instrText>
          </w:r>
          <w:r>
            <w:fldChar w:fldCharType="separate"/>
          </w:r>
          <w:r>
            <w:rPr>
              <w:rFonts w:hint="eastAsia"/>
              <w:lang w:val="en-US" w:eastAsia="zh-CN"/>
            </w:rPr>
            <w:t>4.1.8.3</w:t>
          </w:r>
          <w:r>
            <w:rPr>
              <w:rFonts w:hint="eastAsia"/>
            </w:rPr>
            <w:t>提示界面</w:t>
          </w:r>
          <w:r>
            <w:tab/>
          </w:r>
          <w:r>
            <w:fldChar w:fldCharType="begin"/>
          </w:r>
          <w:r>
            <w:instrText xml:space="preserve"> PAGEREF _Toc30654 </w:instrText>
          </w:r>
          <w:r>
            <w:fldChar w:fldCharType="separate"/>
          </w:r>
          <w:r>
            <w:t>93</w:t>
          </w:r>
          <w:r>
            <w:fldChar w:fldCharType="end"/>
          </w:r>
          <w:r>
            <w:fldChar w:fldCharType="end"/>
          </w:r>
        </w:p>
        <w:p>
          <w:pPr>
            <w:pStyle w:val="22"/>
            <w:tabs>
              <w:tab w:val="right" w:leader="dot" w:pos="8306"/>
            </w:tabs>
          </w:pPr>
          <w:r>
            <w:fldChar w:fldCharType="begin"/>
          </w:r>
          <w:r>
            <w:instrText xml:space="preserve"> HYPERLINK \l _Toc24554 </w:instrText>
          </w:r>
          <w:r>
            <w:fldChar w:fldCharType="separate"/>
          </w:r>
          <w:r>
            <w:rPr>
              <w:rFonts w:hint="eastAsia"/>
              <w:lang w:val="en-US" w:eastAsia="zh-CN"/>
            </w:rPr>
            <w:t>4.1.8.4</w:t>
          </w:r>
          <w:r>
            <w:rPr>
              <w:rFonts w:hint="eastAsia"/>
            </w:rPr>
            <w:t>对话框图</w:t>
          </w:r>
          <w:r>
            <w:tab/>
          </w:r>
          <w:r>
            <w:fldChar w:fldCharType="begin"/>
          </w:r>
          <w:r>
            <w:instrText xml:space="preserve"> PAGEREF _Toc24554 </w:instrText>
          </w:r>
          <w:r>
            <w:fldChar w:fldCharType="separate"/>
          </w:r>
          <w:r>
            <w:t>93</w:t>
          </w:r>
          <w:r>
            <w:fldChar w:fldCharType="end"/>
          </w:r>
          <w:r>
            <w:fldChar w:fldCharType="end"/>
          </w:r>
        </w:p>
        <w:p>
          <w:pPr>
            <w:pStyle w:val="16"/>
            <w:tabs>
              <w:tab w:val="right" w:leader="dot" w:pos="8306"/>
            </w:tabs>
          </w:pPr>
          <w:r>
            <w:fldChar w:fldCharType="begin"/>
          </w:r>
          <w:r>
            <w:instrText xml:space="preserve"> HYPERLINK \l _Toc32121 </w:instrText>
          </w:r>
          <w:r>
            <w:fldChar w:fldCharType="separate"/>
          </w:r>
          <w:r>
            <w:rPr>
              <w:rFonts w:hint="eastAsia"/>
            </w:rPr>
            <w:t>4.1.9案例拥有者新增任务</w:t>
          </w:r>
          <w:r>
            <w:tab/>
          </w:r>
          <w:r>
            <w:fldChar w:fldCharType="begin"/>
          </w:r>
          <w:r>
            <w:instrText xml:space="preserve"> PAGEREF _Toc32121 </w:instrText>
          </w:r>
          <w:r>
            <w:fldChar w:fldCharType="separate"/>
          </w:r>
          <w:r>
            <w:t>94</w:t>
          </w:r>
          <w:r>
            <w:fldChar w:fldCharType="end"/>
          </w:r>
          <w:r>
            <w:fldChar w:fldCharType="end"/>
          </w:r>
        </w:p>
        <w:p>
          <w:pPr>
            <w:pStyle w:val="22"/>
            <w:tabs>
              <w:tab w:val="right" w:leader="dot" w:pos="8306"/>
            </w:tabs>
          </w:pPr>
          <w:r>
            <w:fldChar w:fldCharType="begin"/>
          </w:r>
          <w:r>
            <w:instrText xml:space="preserve"> HYPERLINK \l _Toc15940 </w:instrText>
          </w:r>
          <w:r>
            <w:fldChar w:fldCharType="separate"/>
          </w:r>
          <w:r>
            <w:rPr>
              <w:rFonts w:hint="eastAsia"/>
              <w:lang w:val="en-US" w:eastAsia="zh-CN"/>
            </w:rPr>
            <w:t>4.1.9.1</w:t>
          </w:r>
          <w:r>
            <w:rPr>
              <w:rFonts w:hint="eastAsia"/>
            </w:rPr>
            <w:t>我的案例界面</w:t>
          </w:r>
          <w:r>
            <w:tab/>
          </w:r>
          <w:r>
            <w:fldChar w:fldCharType="begin"/>
          </w:r>
          <w:r>
            <w:instrText xml:space="preserve"> PAGEREF _Toc15940 </w:instrText>
          </w:r>
          <w:r>
            <w:fldChar w:fldCharType="separate"/>
          </w:r>
          <w:r>
            <w:t>95</w:t>
          </w:r>
          <w:r>
            <w:fldChar w:fldCharType="end"/>
          </w:r>
          <w:r>
            <w:fldChar w:fldCharType="end"/>
          </w:r>
        </w:p>
        <w:p>
          <w:pPr>
            <w:pStyle w:val="22"/>
            <w:tabs>
              <w:tab w:val="right" w:leader="dot" w:pos="8306"/>
            </w:tabs>
          </w:pPr>
          <w:r>
            <w:fldChar w:fldCharType="begin"/>
          </w:r>
          <w:r>
            <w:instrText xml:space="preserve"> HYPERLINK \l _Toc7280 </w:instrText>
          </w:r>
          <w:r>
            <w:fldChar w:fldCharType="separate"/>
          </w:r>
          <w:r>
            <w:rPr>
              <w:rFonts w:hint="eastAsia"/>
              <w:lang w:val="en-US" w:eastAsia="zh-CN"/>
            </w:rPr>
            <w:t>4.1.9.2</w:t>
          </w:r>
          <w:r>
            <w:rPr>
              <w:rFonts w:hint="eastAsia"/>
            </w:rPr>
            <w:t>编辑案例界面/任务管理界面/新增任务按钮</w:t>
          </w:r>
          <w:r>
            <w:tab/>
          </w:r>
          <w:r>
            <w:fldChar w:fldCharType="begin"/>
          </w:r>
          <w:r>
            <w:instrText xml:space="preserve"> PAGEREF _Toc7280 </w:instrText>
          </w:r>
          <w:r>
            <w:fldChar w:fldCharType="separate"/>
          </w:r>
          <w:r>
            <w:t>95</w:t>
          </w:r>
          <w:r>
            <w:fldChar w:fldCharType="end"/>
          </w:r>
          <w:r>
            <w:fldChar w:fldCharType="end"/>
          </w:r>
        </w:p>
        <w:p>
          <w:pPr>
            <w:pStyle w:val="22"/>
            <w:tabs>
              <w:tab w:val="right" w:leader="dot" w:pos="8306"/>
            </w:tabs>
          </w:pPr>
          <w:r>
            <w:fldChar w:fldCharType="begin"/>
          </w:r>
          <w:r>
            <w:instrText xml:space="preserve"> HYPERLINK \l _Toc6518 </w:instrText>
          </w:r>
          <w:r>
            <w:fldChar w:fldCharType="separate"/>
          </w:r>
          <w:r>
            <w:rPr>
              <w:rFonts w:hint="eastAsia"/>
              <w:lang w:val="en-US" w:eastAsia="zh-CN"/>
            </w:rPr>
            <w:t>4.1.9.3</w:t>
          </w:r>
          <w:r>
            <w:rPr>
              <w:rFonts w:hint="eastAsia"/>
            </w:rPr>
            <w:t>任务新增分界面/保存按钮/取消按钮</w:t>
          </w:r>
          <w:r>
            <w:tab/>
          </w:r>
          <w:r>
            <w:fldChar w:fldCharType="begin"/>
          </w:r>
          <w:r>
            <w:instrText xml:space="preserve"> PAGEREF _Toc6518 </w:instrText>
          </w:r>
          <w:r>
            <w:fldChar w:fldCharType="separate"/>
          </w:r>
          <w:r>
            <w:t>96</w:t>
          </w:r>
          <w:r>
            <w:fldChar w:fldCharType="end"/>
          </w:r>
          <w:r>
            <w:fldChar w:fldCharType="end"/>
          </w:r>
        </w:p>
        <w:p>
          <w:pPr>
            <w:pStyle w:val="22"/>
            <w:tabs>
              <w:tab w:val="right" w:leader="dot" w:pos="8306"/>
            </w:tabs>
          </w:pPr>
          <w:r>
            <w:fldChar w:fldCharType="begin"/>
          </w:r>
          <w:r>
            <w:instrText xml:space="preserve"> HYPERLINK \l _Toc12342 </w:instrText>
          </w:r>
          <w:r>
            <w:fldChar w:fldCharType="separate"/>
          </w:r>
          <w:r>
            <w:rPr>
              <w:rFonts w:hint="eastAsia"/>
              <w:lang w:val="en-US" w:eastAsia="zh-CN"/>
            </w:rPr>
            <w:t>4.1.9.4</w:t>
          </w:r>
          <w:r>
            <w:rPr>
              <w:rFonts w:hint="eastAsia"/>
            </w:rPr>
            <w:t>任务名称不能为空提示界面</w:t>
          </w:r>
          <w:r>
            <w:tab/>
          </w:r>
          <w:r>
            <w:fldChar w:fldCharType="begin"/>
          </w:r>
          <w:r>
            <w:instrText xml:space="preserve"> PAGEREF _Toc12342 </w:instrText>
          </w:r>
          <w:r>
            <w:fldChar w:fldCharType="separate"/>
          </w:r>
          <w:r>
            <w:t>96</w:t>
          </w:r>
          <w:r>
            <w:fldChar w:fldCharType="end"/>
          </w:r>
          <w:r>
            <w:fldChar w:fldCharType="end"/>
          </w:r>
        </w:p>
        <w:p>
          <w:pPr>
            <w:pStyle w:val="22"/>
            <w:tabs>
              <w:tab w:val="right" w:leader="dot" w:pos="8306"/>
            </w:tabs>
          </w:pPr>
          <w:r>
            <w:fldChar w:fldCharType="begin"/>
          </w:r>
          <w:r>
            <w:instrText xml:space="preserve"> HYPERLINK \l _Toc1330 </w:instrText>
          </w:r>
          <w:r>
            <w:fldChar w:fldCharType="separate"/>
          </w:r>
          <w:r>
            <w:rPr>
              <w:rFonts w:hint="eastAsia"/>
              <w:lang w:val="en-US" w:eastAsia="zh-CN"/>
            </w:rPr>
            <w:t>4.1.9.5</w:t>
          </w:r>
          <w:r>
            <w:rPr>
              <w:rFonts w:hint="eastAsia"/>
            </w:rPr>
            <w:t>预计工期不能为空提示界面</w:t>
          </w:r>
          <w:r>
            <w:tab/>
          </w:r>
          <w:r>
            <w:fldChar w:fldCharType="begin"/>
          </w:r>
          <w:r>
            <w:instrText xml:space="preserve"> PAGEREF _Toc1330 </w:instrText>
          </w:r>
          <w:r>
            <w:fldChar w:fldCharType="separate"/>
          </w:r>
          <w:r>
            <w:t>96</w:t>
          </w:r>
          <w:r>
            <w:fldChar w:fldCharType="end"/>
          </w:r>
          <w:r>
            <w:fldChar w:fldCharType="end"/>
          </w:r>
        </w:p>
        <w:p>
          <w:pPr>
            <w:pStyle w:val="22"/>
            <w:tabs>
              <w:tab w:val="right" w:leader="dot" w:pos="8306"/>
            </w:tabs>
          </w:pPr>
          <w:r>
            <w:fldChar w:fldCharType="begin"/>
          </w:r>
          <w:r>
            <w:instrText xml:space="preserve"> HYPERLINK \l _Toc12918 </w:instrText>
          </w:r>
          <w:r>
            <w:fldChar w:fldCharType="separate"/>
          </w:r>
          <w:r>
            <w:rPr>
              <w:rFonts w:hint="eastAsia"/>
              <w:lang w:val="en-US" w:eastAsia="zh-CN"/>
            </w:rPr>
            <w:t>4.1.9.6</w:t>
          </w:r>
          <w:r>
            <w:rPr>
              <w:rFonts w:hint="eastAsia"/>
            </w:rPr>
            <w:t>WBS不能为空界面</w:t>
          </w:r>
          <w:r>
            <w:tab/>
          </w:r>
          <w:r>
            <w:fldChar w:fldCharType="begin"/>
          </w:r>
          <w:r>
            <w:instrText xml:space="preserve"> PAGEREF _Toc12918 </w:instrText>
          </w:r>
          <w:r>
            <w:fldChar w:fldCharType="separate"/>
          </w:r>
          <w:r>
            <w:t>97</w:t>
          </w:r>
          <w:r>
            <w:fldChar w:fldCharType="end"/>
          </w:r>
          <w:r>
            <w:fldChar w:fldCharType="end"/>
          </w:r>
        </w:p>
        <w:p>
          <w:pPr>
            <w:pStyle w:val="22"/>
            <w:tabs>
              <w:tab w:val="right" w:leader="dot" w:pos="8306"/>
            </w:tabs>
          </w:pPr>
          <w:r>
            <w:fldChar w:fldCharType="begin"/>
          </w:r>
          <w:r>
            <w:instrText xml:space="preserve"> HYPERLINK \l _Toc32306 </w:instrText>
          </w:r>
          <w:r>
            <w:fldChar w:fldCharType="separate"/>
          </w:r>
          <w:r>
            <w:rPr>
              <w:rFonts w:hint="eastAsia"/>
              <w:lang w:val="en-US" w:eastAsia="zh-CN"/>
            </w:rPr>
            <w:t>4.1.9.7</w:t>
          </w:r>
          <w:r>
            <w:rPr>
              <w:rFonts w:hint="eastAsia"/>
            </w:rPr>
            <w:t>负责人不能为空界面</w:t>
          </w:r>
          <w:r>
            <w:tab/>
          </w:r>
          <w:r>
            <w:fldChar w:fldCharType="begin"/>
          </w:r>
          <w:r>
            <w:instrText xml:space="preserve"> PAGEREF _Toc32306 </w:instrText>
          </w:r>
          <w:r>
            <w:fldChar w:fldCharType="separate"/>
          </w:r>
          <w:r>
            <w:t>97</w:t>
          </w:r>
          <w:r>
            <w:fldChar w:fldCharType="end"/>
          </w:r>
          <w:r>
            <w:fldChar w:fldCharType="end"/>
          </w:r>
        </w:p>
        <w:p>
          <w:pPr>
            <w:pStyle w:val="22"/>
            <w:tabs>
              <w:tab w:val="right" w:leader="dot" w:pos="8306"/>
            </w:tabs>
          </w:pPr>
          <w:r>
            <w:fldChar w:fldCharType="begin"/>
          </w:r>
          <w:r>
            <w:instrText xml:space="preserve"> HYPERLINK \l _Toc22488 </w:instrText>
          </w:r>
          <w:r>
            <w:fldChar w:fldCharType="separate"/>
          </w:r>
          <w:r>
            <w:rPr>
              <w:rFonts w:hint="eastAsia"/>
              <w:lang w:val="en-US" w:eastAsia="zh-CN"/>
            </w:rPr>
            <w:t>4.1.9.8</w:t>
          </w:r>
          <w:r>
            <w:rPr>
              <w:rFonts w:hint="eastAsia"/>
            </w:rPr>
            <w:t>保存成功界面</w:t>
          </w:r>
          <w:r>
            <w:tab/>
          </w:r>
          <w:r>
            <w:fldChar w:fldCharType="begin"/>
          </w:r>
          <w:r>
            <w:instrText xml:space="preserve"> PAGEREF _Toc22488 </w:instrText>
          </w:r>
          <w:r>
            <w:fldChar w:fldCharType="separate"/>
          </w:r>
          <w:r>
            <w:t>97</w:t>
          </w:r>
          <w:r>
            <w:fldChar w:fldCharType="end"/>
          </w:r>
          <w:r>
            <w:fldChar w:fldCharType="end"/>
          </w:r>
        </w:p>
        <w:p>
          <w:pPr>
            <w:pStyle w:val="22"/>
            <w:tabs>
              <w:tab w:val="right" w:leader="dot" w:pos="8306"/>
            </w:tabs>
          </w:pPr>
          <w:r>
            <w:fldChar w:fldCharType="begin"/>
          </w:r>
          <w:r>
            <w:instrText xml:space="preserve"> HYPERLINK \l _Toc11782 </w:instrText>
          </w:r>
          <w:r>
            <w:fldChar w:fldCharType="separate"/>
          </w:r>
          <w:r>
            <w:rPr>
              <w:rFonts w:hint="eastAsia"/>
              <w:lang w:val="en-US" w:eastAsia="zh-CN"/>
            </w:rPr>
            <w:t>4.1.9.9</w:t>
          </w:r>
          <w:r>
            <w:rPr>
              <w:rFonts w:hint="eastAsia"/>
            </w:rPr>
            <w:t>对话框图</w:t>
          </w:r>
          <w:r>
            <w:tab/>
          </w:r>
          <w:r>
            <w:fldChar w:fldCharType="begin"/>
          </w:r>
          <w:r>
            <w:instrText xml:space="preserve"> PAGEREF _Toc11782 </w:instrText>
          </w:r>
          <w:r>
            <w:fldChar w:fldCharType="separate"/>
          </w:r>
          <w:r>
            <w:t>97</w:t>
          </w:r>
          <w:r>
            <w:fldChar w:fldCharType="end"/>
          </w:r>
          <w:r>
            <w:fldChar w:fldCharType="end"/>
          </w:r>
        </w:p>
        <w:p>
          <w:pPr>
            <w:pStyle w:val="16"/>
            <w:tabs>
              <w:tab w:val="right" w:leader="dot" w:pos="8306"/>
            </w:tabs>
          </w:pPr>
          <w:r>
            <w:fldChar w:fldCharType="begin"/>
          </w:r>
          <w:r>
            <w:instrText xml:space="preserve"> HYPERLINK \l _Toc29964 </w:instrText>
          </w:r>
          <w:r>
            <w:fldChar w:fldCharType="separate"/>
          </w:r>
          <w:r>
            <w:rPr>
              <w:rFonts w:hint="eastAsia"/>
            </w:rPr>
            <w:t>4.1.10案例拥有者修改任务</w:t>
          </w:r>
          <w:r>
            <w:tab/>
          </w:r>
          <w:r>
            <w:fldChar w:fldCharType="begin"/>
          </w:r>
          <w:r>
            <w:instrText xml:space="preserve"> PAGEREF _Toc29964 </w:instrText>
          </w:r>
          <w:r>
            <w:fldChar w:fldCharType="separate"/>
          </w:r>
          <w:r>
            <w:t>98</w:t>
          </w:r>
          <w:r>
            <w:fldChar w:fldCharType="end"/>
          </w:r>
          <w:r>
            <w:fldChar w:fldCharType="end"/>
          </w:r>
        </w:p>
        <w:p>
          <w:pPr>
            <w:pStyle w:val="22"/>
            <w:tabs>
              <w:tab w:val="right" w:leader="dot" w:pos="8306"/>
            </w:tabs>
          </w:pPr>
          <w:r>
            <w:fldChar w:fldCharType="begin"/>
          </w:r>
          <w:r>
            <w:instrText xml:space="preserve"> HYPERLINK \l _Toc10875 </w:instrText>
          </w:r>
          <w:r>
            <w:fldChar w:fldCharType="separate"/>
          </w:r>
          <w:r>
            <w:rPr>
              <w:rFonts w:hint="eastAsia"/>
              <w:lang w:val="en-US" w:eastAsia="zh-CN"/>
            </w:rPr>
            <w:t>4.1.10.1</w:t>
          </w:r>
          <w:r>
            <w:rPr>
              <w:rFonts w:hint="eastAsia"/>
            </w:rPr>
            <w:t>我的案例界面</w:t>
          </w:r>
          <w:r>
            <w:tab/>
          </w:r>
          <w:r>
            <w:fldChar w:fldCharType="begin"/>
          </w:r>
          <w:r>
            <w:instrText xml:space="preserve"> PAGEREF _Toc10875 </w:instrText>
          </w:r>
          <w:r>
            <w:fldChar w:fldCharType="separate"/>
          </w:r>
          <w:r>
            <w:t>98</w:t>
          </w:r>
          <w:r>
            <w:fldChar w:fldCharType="end"/>
          </w:r>
          <w:r>
            <w:fldChar w:fldCharType="end"/>
          </w:r>
        </w:p>
        <w:p>
          <w:pPr>
            <w:pStyle w:val="22"/>
            <w:tabs>
              <w:tab w:val="right" w:leader="dot" w:pos="8306"/>
            </w:tabs>
          </w:pPr>
          <w:r>
            <w:fldChar w:fldCharType="begin"/>
          </w:r>
          <w:r>
            <w:instrText xml:space="preserve"> HYPERLINK \l _Toc29981 </w:instrText>
          </w:r>
          <w:r>
            <w:fldChar w:fldCharType="separate"/>
          </w:r>
          <w:r>
            <w:rPr>
              <w:rFonts w:hint="eastAsia"/>
              <w:lang w:val="en-US" w:eastAsia="zh-CN"/>
            </w:rPr>
            <w:t>4.1.10.2</w:t>
          </w:r>
          <w:r>
            <w:rPr>
              <w:rFonts w:hint="eastAsia"/>
            </w:rPr>
            <w:t>编辑案例界面/任务管理界面/编辑按钮</w:t>
          </w:r>
          <w:r>
            <w:tab/>
          </w:r>
          <w:r>
            <w:fldChar w:fldCharType="begin"/>
          </w:r>
          <w:r>
            <w:instrText xml:space="preserve"> PAGEREF _Toc29981 </w:instrText>
          </w:r>
          <w:r>
            <w:fldChar w:fldCharType="separate"/>
          </w:r>
          <w:r>
            <w:t>99</w:t>
          </w:r>
          <w:r>
            <w:fldChar w:fldCharType="end"/>
          </w:r>
          <w:r>
            <w:fldChar w:fldCharType="end"/>
          </w:r>
        </w:p>
        <w:p>
          <w:pPr>
            <w:pStyle w:val="22"/>
            <w:tabs>
              <w:tab w:val="right" w:leader="dot" w:pos="8306"/>
            </w:tabs>
          </w:pPr>
          <w:r>
            <w:fldChar w:fldCharType="begin"/>
          </w:r>
          <w:r>
            <w:instrText xml:space="preserve"> HYPERLINK \l _Toc29972 </w:instrText>
          </w:r>
          <w:r>
            <w:fldChar w:fldCharType="separate"/>
          </w:r>
          <w:r>
            <w:rPr>
              <w:rFonts w:hint="eastAsia"/>
              <w:lang w:val="en-US" w:eastAsia="zh-CN"/>
            </w:rPr>
            <w:t>4.1.10.3</w:t>
          </w:r>
          <w:r>
            <w:rPr>
              <w:rFonts w:hint="eastAsia"/>
            </w:rPr>
            <w:t>任务新增分界面/保存按钮/取消按钮</w:t>
          </w:r>
          <w:r>
            <w:tab/>
          </w:r>
          <w:r>
            <w:fldChar w:fldCharType="begin"/>
          </w:r>
          <w:r>
            <w:instrText xml:space="preserve"> PAGEREF _Toc29972 </w:instrText>
          </w:r>
          <w:r>
            <w:fldChar w:fldCharType="separate"/>
          </w:r>
          <w:r>
            <w:t>99</w:t>
          </w:r>
          <w:r>
            <w:fldChar w:fldCharType="end"/>
          </w:r>
          <w:r>
            <w:fldChar w:fldCharType="end"/>
          </w:r>
        </w:p>
        <w:p>
          <w:pPr>
            <w:pStyle w:val="22"/>
            <w:tabs>
              <w:tab w:val="right" w:leader="dot" w:pos="8306"/>
            </w:tabs>
          </w:pPr>
          <w:r>
            <w:fldChar w:fldCharType="begin"/>
          </w:r>
          <w:r>
            <w:instrText xml:space="preserve"> HYPERLINK \l _Toc13187 </w:instrText>
          </w:r>
          <w:r>
            <w:fldChar w:fldCharType="separate"/>
          </w:r>
          <w:r>
            <w:rPr>
              <w:rFonts w:hint="eastAsia"/>
              <w:lang w:val="en-US" w:eastAsia="zh-CN"/>
            </w:rPr>
            <w:t>4.1.10.4</w:t>
          </w:r>
          <w:r>
            <w:rPr>
              <w:rFonts w:hint="eastAsia"/>
            </w:rPr>
            <w:t>任务名称不能为空提示界面</w:t>
          </w:r>
          <w:r>
            <w:tab/>
          </w:r>
          <w:r>
            <w:fldChar w:fldCharType="begin"/>
          </w:r>
          <w:r>
            <w:instrText xml:space="preserve"> PAGEREF _Toc13187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_Toc25452 </w:instrText>
          </w:r>
          <w:r>
            <w:fldChar w:fldCharType="separate"/>
          </w:r>
          <w:r>
            <w:rPr>
              <w:rFonts w:hint="eastAsia"/>
              <w:lang w:val="en-US" w:eastAsia="zh-CN"/>
            </w:rPr>
            <w:t>4.1.10.5</w:t>
          </w:r>
          <w:r>
            <w:rPr>
              <w:rFonts w:hint="eastAsia"/>
            </w:rPr>
            <w:t>预计工期不能为空提示界面</w:t>
          </w:r>
          <w:r>
            <w:tab/>
          </w:r>
          <w:r>
            <w:fldChar w:fldCharType="begin"/>
          </w:r>
          <w:r>
            <w:instrText xml:space="preserve"> PAGEREF _Toc25452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_Toc24452 </w:instrText>
          </w:r>
          <w:r>
            <w:fldChar w:fldCharType="separate"/>
          </w:r>
          <w:r>
            <w:rPr>
              <w:rFonts w:hint="eastAsia"/>
              <w:lang w:val="en-US" w:eastAsia="zh-CN"/>
            </w:rPr>
            <w:t xml:space="preserve">4.1.10.6 </w:t>
          </w:r>
          <w:r>
            <w:rPr>
              <w:rFonts w:hint="eastAsia"/>
            </w:rPr>
            <w:t>WBS不能为空界面</w:t>
          </w:r>
          <w:r>
            <w:tab/>
          </w:r>
          <w:r>
            <w:fldChar w:fldCharType="begin"/>
          </w:r>
          <w:r>
            <w:instrText xml:space="preserve"> PAGEREF _Toc24452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_Toc8052 </w:instrText>
          </w:r>
          <w:r>
            <w:fldChar w:fldCharType="separate"/>
          </w:r>
          <w:r>
            <w:rPr>
              <w:rFonts w:hint="eastAsia"/>
              <w:lang w:val="en-US" w:eastAsia="zh-CN"/>
            </w:rPr>
            <w:t>4.1.10.7</w:t>
          </w:r>
          <w:r>
            <w:rPr>
              <w:rFonts w:hint="eastAsia"/>
            </w:rPr>
            <w:t>负责人不能为空界面</w:t>
          </w:r>
          <w:r>
            <w:tab/>
          </w:r>
          <w:r>
            <w:fldChar w:fldCharType="begin"/>
          </w:r>
          <w:r>
            <w:instrText xml:space="preserve"> PAGEREF _Toc8052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_Toc31719 </w:instrText>
          </w:r>
          <w:r>
            <w:fldChar w:fldCharType="separate"/>
          </w:r>
          <w:r>
            <w:rPr>
              <w:rFonts w:hint="eastAsia"/>
              <w:lang w:val="en-US" w:eastAsia="zh-CN"/>
            </w:rPr>
            <w:t>4.1.10.8</w:t>
          </w:r>
          <w:r>
            <w:rPr>
              <w:rFonts w:hint="eastAsia"/>
            </w:rPr>
            <w:t>保存成功界面</w:t>
          </w:r>
          <w:r>
            <w:tab/>
          </w:r>
          <w:r>
            <w:fldChar w:fldCharType="begin"/>
          </w:r>
          <w:r>
            <w:instrText xml:space="preserve"> PAGEREF _Toc31719 </w:instrText>
          </w:r>
          <w:r>
            <w:fldChar w:fldCharType="separate"/>
          </w:r>
          <w:r>
            <w:t>100</w:t>
          </w:r>
          <w:r>
            <w:fldChar w:fldCharType="end"/>
          </w:r>
          <w:r>
            <w:fldChar w:fldCharType="end"/>
          </w:r>
        </w:p>
        <w:p>
          <w:pPr>
            <w:pStyle w:val="22"/>
            <w:tabs>
              <w:tab w:val="right" w:leader="dot" w:pos="8306"/>
            </w:tabs>
          </w:pPr>
          <w:r>
            <w:fldChar w:fldCharType="begin"/>
          </w:r>
          <w:r>
            <w:instrText xml:space="preserve"> HYPERLINK \l _Toc9972 </w:instrText>
          </w:r>
          <w:r>
            <w:fldChar w:fldCharType="separate"/>
          </w:r>
          <w:r>
            <w:rPr>
              <w:rFonts w:hint="eastAsia"/>
              <w:lang w:val="en-US" w:eastAsia="zh-CN"/>
            </w:rPr>
            <w:t>4.1.10.9</w:t>
          </w:r>
          <w:r>
            <w:rPr>
              <w:rFonts w:hint="eastAsia"/>
            </w:rPr>
            <w:t>对话框图</w:t>
          </w:r>
          <w:r>
            <w:tab/>
          </w:r>
          <w:r>
            <w:fldChar w:fldCharType="begin"/>
          </w:r>
          <w:r>
            <w:instrText xml:space="preserve"> PAGEREF _Toc9972 </w:instrText>
          </w:r>
          <w:r>
            <w:fldChar w:fldCharType="separate"/>
          </w:r>
          <w:r>
            <w:t>101</w:t>
          </w:r>
          <w:r>
            <w:fldChar w:fldCharType="end"/>
          </w:r>
          <w:r>
            <w:fldChar w:fldCharType="end"/>
          </w:r>
        </w:p>
        <w:p>
          <w:pPr>
            <w:pStyle w:val="16"/>
            <w:tabs>
              <w:tab w:val="right" w:leader="dot" w:pos="8306"/>
            </w:tabs>
          </w:pPr>
          <w:r>
            <w:fldChar w:fldCharType="begin"/>
          </w:r>
          <w:r>
            <w:instrText xml:space="preserve"> HYPERLINK \l _Toc25869 </w:instrText>
          </w:r>
          <w:r>
            <w:fldChar w:fldCharType="separate"/>
          </w:r>
          <w:r>
            <w:rPr>
              <w:rFonts w:hint="eastAsia"/>
            </w:rPr>
            <w:t>4.1.11案例拥有者删除任务</w:t>
          </w:r>
          <w:r>
            <w:tab/>
          </w:r>
          <w:r>
            <w:fldChar w:fldCharType="begin"/>
          </w:r>
          <w:r>
            <w:instrText xml:space="preserve"> PAGEREF _Toc25869 </w:instrText>
          </w:r>
          <w:r>
            <w:fldChar w:fldCharType="separate"/>
          </w:r>
          <w:r>
            <w:t>101</w:t>
          </w:r>
          <w:r>
            <w:fldChar w:fldCharType="end"/>
          </w:r>
          <w:r>
            <w:fldChar w:fldCharType="end"/>
          </w:r>
        </w:p>
        <w:p>
          <w:pPr>
            <w:pStyle w:val="22"/>
            <w:tabs>
              <w:tab w:val="right" w:leader="dot" w:pos="8306"/>
            </w:tabs>
          </w:pPr>
          <w:r>
            <w:fldChar w:fldCharType="begin"/>
          </w:r>
          <w:r>
            <w:instrText xml:space="preserve"> HYPERLINK \l _Toc11187 </w:instrText>
          </w:r>
          <w:r>
            <w:fldChar w:fldCharType="separate"/>
          </w:r>
          <w:r>
            <w:rPr>
              <w:rFonts w:hint="eastAsia"/>
              <w:lang w:val="en-US" w:eastAsia="zh-CN"/>
            </w:rPr>
            <w:t>4.1.11.1</w:t>
          </w:r>
          <w:r>
            <w:rPr>
              <w:rFonts w:hint="eastAsia"/>
            </w:rPr>
            <w:t>我的案例界面</w:t>
          </w:r>
          <w:r>
            <w:rPr>
              <w:rFonts w:hint="eastAsia" w:eastAsiaTheme="majorEastAsia"/>
              <w:lang w:val="en-US" w:eastAsia="zh-CN"/>
            </w:rPr>
            <w:t>/管理按钮</w:t>
          </w:r>
          <w:r>
            <w:tab/>
          </w:r>
          <w:r>
            <w:fldChar w:fldCharType="begin"/>
          </w:r>
          <w:r>
            <w:instrText xml:space="preserve"> PAGEREF _Toc11187 </w:instrText>
          </w:r>
          <w:r>
            <w:fldChar w:fldCharType="separate"/>
          </w:r>
          <w:r>
            <w:t>102</w:t>
          </w:r>
          <w:r>
            <w:fldChar w:fldCharType="end"/>
          </w:r>
          <w:r>
            <w:fldChar w:fldCharType="end"/>
          </w:r>
        </w:p>
        <w:p>
          <w:pPr>
            <w:pStyle w:val="22"/>
            <w:tabs>
              <w:tab w:val="right" w:leader="dot" w:pos="8306"/>
            </w:tabs>
          </w:pPr>
          <w:r>
            <w:fldChar w:fldCharType="begin"/>
          </w:r>
          <w:r>
            <w:instrText xml:space="preserve"> HYPERLINK \l _Toc22752 </w:instrText>
          </w:r>
          <w:r>
            <w:fldChar w:fldCharType="separate"/>
          </w:r>
          <w:r>
            <w:rPr>
              <w:rFonts w:hint="eastAsia"/>
              <w:lang w:val="en-US" w:eastAsia="zh-CN"/>
            </w:rPr>
            <w:t>4.1.11.2</w:t>
          </w:r>
          <w:r>
            <w:rPr>
              <w:rFonts w:hint="eastAsia"/>
            </w:rPr>
            <w:t>编辑案例界面/任务管理界面/删除按钮</w:t>
          </w:r>
          <w:r>
            <w:tab/>
          </w:r>
          <w:r>
            <w:fldChar w:fldCharType="begin"/>
          </w:r>
          <w:r>
            <w:instrText xml:space="preserve"> PAGEREF _Toc22752 </w:instrText>
          </w:r>
          <w:r>
            <w:fldChar w:fldCharType="separate"/>
          </w:r>
          <w:r>
            <w:t>102</w:t>
          </w:r>
          <w:r>
            <w:fldChar w:fldCharType="end"/>
          </w:r>
          <w:r>
            <w:fldChar w:fldCharType="end"/>
          </w:r>
        </w:p>
        <w:p>
          <w:pPr>
            <w:pStyle w:val="22"/>
            <w:tabs>
              <w:tab w:val="right" w:leader="dot" w:pos="8306"/>
            </w:tabs>
          </w:pPr>
          <w:r>
            <w:fldChar w:fldCharType="begin"/>
          </w:r>
          <w:r>
            <w:instrText xml:space="preserve"> HYPERLINK \l _Toc556 </w:instrText>
          </w:r>
          <w:r>
            <w:fldChar w:fldCharType="separate"/>
          </w:r>
          <w:r>
            <w:rPr>
              <w:rFonts w:hint="eastAsia"/>
              <w:lang w:val="en-US" w:eastAsia="zh-CN"/>
            </w:rPr>
            <w:t>4.1.11.3</w:t>
          </w:r>
          <w:r>
            <w:rPr>
              <w:rFonts w:hint="eastAsia"/>
            </w:rPr>
            <w:t>提示界面</w:t>
          </w:r>
          <w:r>
            <w:tab/>
          </w:r>
          <w:r>
            <w:fldChar w:fldCharType="begin"/>
          </w:r>
          <w:r>
            <w:instrText xml:space="preserve"> PAGEREF _Toc556 </w:instrText>
          </w:r>
          <w:r>
            <w:fldChar w:fldCharType="separate"/>
          </w:r>
          <w:r>
            <w:t>103</w:t>
          </w:r>
          <w:r>
            <w:fldChar w:fldCharType="end"/>
          </w:r>
          <w:r>
            <w:fldChar w:fldCharType="end"/>
          </w:r>
        </w:p>
        <w:p>
          <w:pPr>
            <w:pStyle w:val="22"/>
            <w:tabs>
              <w:tab w:val="right" w:leader="dot" w:pos="8306"/>
            </w:tabs>
          </w:pPr>
          <w:r>
            <w:fldChar w:fldCharType="begin"/>
          </w:r>
          <w:r>
            <w:instrText xml:space="preserve"> HYPERLINK \l _Toc5952 </w:instrText>
          </w:r>
          <w:r>
            <w:fldChar w:fldCharType="separate"/>
          </w:r>
          <w:r>
            <w:rPr>
              <w:rFonts w:hint="eastAsia"/>
              <w:lang w:val="en-US" w:eastAsia="zh-CN"/>
            </w:rPr>
            <w:t>4.1.11.4</w:t>
          </w:r>
          <w:r>
            <w:rPr>
              <w:rFonts w:hint="eastAsia"/>
            </w:rPr>
            <w:t>对话框图</w:t>
          </w:r>
          <w:r>
            <w:tab/>
          </w:r>
          <w:r>
            <w:fldChar w:fldCharType="begin"/>
          </w:r>
          <w:r>
            <w:instrText xml:space="preserve"> PAGEREF _Toc5952 </w:instrText>
          </w:r>
          <w:r>
            <w:fldChar w:fldCharType="separate"/>
          </w:r>
          <w:r>
            <w:t>103</w:t>
          </w:r>
          <w:r>
            <w:fldChar w:fldCharType="end"/>
          </w:r>
          <w:r>
            <w:fldChar w:fldCharType="end"/>
          </w:r>
        </w:p>
        <w:p>
          <w:pPr>
            <w:pStyle w:val="16"/>
            <w:tabs>
              <w:tab w:val="right" w:leader="dot" w:pos="8306"/>
            </w:tabs>
          </w:pPr>
          <w:r>
            <w:fldChar w:fldCharType="begin"/>
          </w:r>
          <w:r>
            <w:instrText xml:space="preserve"> HYPERLINK \l _Toc31432 </w:instrText>
          </w:r>
          <w:r>
            <w:fldChar w:fldCharType="separate"/>
          </w:r>
          <w:r>
            <w:rPr>
              <w:rFonts w:hint="eastAsia"/>
            </w:rPr>
            <w:t>4.1.12案例拥有者查看甘特图</w:t>
          </w:r>
          <w:r>
            <w:tab/>
          </w:r>
          <w:r>
            <w:fldChar w:fldCharType="begin"/>
          </w:r>
          <w:r>
            <w:instrText xml:space="preserve"> PAGEREF _Toc31432 </w:instrText>
          </w:r>
          <w:r>
            <w:fldChar w:fldCharType="separate"/>
          </w:r>
          <w:r>
            <w:t>103</w:t>
          </w:r>
          <w:r>
            <w:fldChar w:fldCharType="end"/>
          </w:r>
          <w:r>
            <w:fldChar w:fldCharType="end"/>
          </w:r>
        </w:p>
        <w:p>
          <w:pPr>
            <w:pStyle w:val="22"/>
            <w:tabs>
              <w:tab w:val="right" w:leader="dot" w:pos="8306"/>
            </w:tabs>
          </w:pPr>
          <w:r>
            <w:fldChar w:fldCharType="begin"/>
          </w:r>
          <w:r>
            <w:instrText xml:space="preserve"> HYPERLINK \l _Toc9942 </w:instrText>
          </w:r>
          <w:r>
            <w:fldChar w:fldCharType="separate"/>
          </w:r>
          <w:r>
            <w:rPr>
              <w:rFonts w:hint="eastAsia"/>
              <w:lang w:val="en-US" w:eastAsia="zh-CN"/>
            </w:rPr>
            <w:t>4.1.12.1</w:t>
          </w:r>
          <w:r>
            <w:rPr>
              <w:rFonts w:hint="eastAsia"/>
            </w:rPr>
            <w:t>我的案例界面</w:t>
          </w:r>
          <w:r>
            <w:tab/>
          </w:r>
          <w:r>
            <w:fldChar w:fldCharType="begin"/>
          </w:r>
          <w:r>
            <w:instrText xml:space="preserve"> PAGEREF _Toc9942 </w:instrText>
          </w:r>
          <w:r>
            <w:fldChar w:fldCharType="separate"/>
          </w:r>
          <w:r>
            <w:t>104</w:t>
          </w:r>
          <w:r>
            <w:fldChar w:fldCharType="end"/>
          </w:r>
          <w:r>
            <w:fldChar w:fldCharType="end"/>
          </w:r>
        </w:p>
        <w:p>
          <w:pPr>
            <w:pStyle w:val="22"/>
            <w:tabs>
              <w:tab w:val="right" w:leader="dot" w:pos="8306"/>
            </w:tabs>
          </w:pPr>
          <w:r>
            <w:fldChar w:fldCharType="begin"/>
          </w:r>
          <w:r>
            <w:instrText xml:space="preserve"> HYPERLINK \l _Toc8680 </w:instrText>
          </w:r>
          <w:r>
            <w:fldChar w:fldCharType="separate"/>
          </w:r>
          <w:r>
            <w:rPr>
              <w:rFonts w:hint="eastAsia"/>
              <w:lang w:val="en-US" w:eastAsia="zh-CN"/>
            </w:rPr>
            <w:t>4.1.12.2</w:t>
          </w:r>
          <w:r>
            <w:rPr>
              <w:rFonts w:hint="eastAsia"/>
            </w:rPr>
            <w:t>编辑案例界面/任务管理界面/查看甘特图按钮</w:t>
          </w:r>
          <w:r>
            <w:tab/>
          </w:r>
          <w:r>
            <w:fldChar w:fldCharType="begin"/>
          </w:r>
          <w:r>
            <w:instrText xml:space="preserve"> PAGEREF _Toc8680 </w:instrText>
          </w:r>
          <w:r>
            <w:fldChar w:fldCharType="separate"/>
          </w:r>
          <w:r>
            <w:t>104</w:t>
          </w:r>
          <w:r>
            <w:fldChar w:fldCharType="end"/>
          </w:r>
          <w:r>
            <w:fldChar w:fldCharType="end"/>
          </w:r>
        </w:p>
        <w:p>
          <w:pPr>
            <w:pStyle w:val="22"/>
            <w:tabs>
              <w:tab w:val="right" w:leader="dot" w:pos="8306"/>
            </w:tabs>
          </w:pPr>
          <w:r>
            <w:fldChar w:fldCharType="begin"/>
          </w:r>
          <w:r>
            <w:instrText xml:space="preserve"> HYPERLINK \l _Toc26992 </w:instrText>
          </w:r>
          <w:r>
            <w:fldChar w:fldCharType="separate"/>
          </w:r>
          <w:r>
            <w:rPr>
              <w:rFonts w:hint="eastAsia"/>
              <w:lang w:val="en-US" w:eastAsia="zh-CN"/>
            </w:rPr>
            <w:t>4.1.12.3</w:t>
          </w:r>
          <w:r>
            <w:rPr>
              <w:rFonts w:hint="eastAsia"/>
            </w:rPr>
            <w:t>甘特图界面</w:t>
          </w:r>
          <w:r>
            <w:tab/>
          </w:r>
          <w:r>
            <w:fldChar w:fldCharType="begin"/>
          </w:r>
          <w:r>
            <w:instrText xml:space="preserve"> PAGEREF _Toc26992 </w:instrText>
          </w:r>
          <w:r>
            <w:fldChar w:fldCharType="separate"/>
          </w:r>
          <w:r>
            <w:t>105</w:t>
          </w:r>
          <w:r>
            <w:fldChar w:fldCharType="end"/>
          </w:r>
          <w:r>
            <w:fldChar w:fldCharType="end"/>
          </w:r>
        </w:p>
        <w:p>
          <w:pPr>
            <w:pStyle w:val="22"/>
            <w:tabs>
              <w:tab w:val="right" w:leader="dot" w:pos="8306"/>
            </w:tabs>
          </w:pPr>
          <w:r>
            <w:fldChar w:fldCharType="begin"/>
          </w:r>
          <w:r>
            <w:instrText xml:space="preserve"> HYPERLINK \l _Toc1354 </w:instrText>
          </w:r>
          <w:r>
            <w:fldChar w:fldCharType="separate"/>
          </w:r>
          <w:r>
            <w:rPr>
              <w:rFonts w:hint="eastAsia"/>
              <w:lang w:val="en-US" w:eastAsia="zh-CN"/>
            </w:rPr>
            <w:t>4.1.12.4</w:t>
          </w:r>
          <w:r>
            <w:rPr>
              <w:rFonts w:hint="eastAsia"/>
            </w:rPr>
            <w:t>对话框图</w:t>
          </w:r>
          <w:r>
            <w:tab/>
          </w:r>
          <w:r>
            <w:fldChar w:fldCharType="begin"/>
          </w:r>
          <w:r>
            <w:instrText xml:space="preserve"> PAGEREF _Toc1354 </w:instrText>
          </w:r>
          <w:r>
            <w:fldChar w:fldCharType="separate"/>
          </w:r>
          <w:r>
            <w:t>105</w:t>
          </w:r>
          <w:r>
            <w:fldChar w:fldCharType="end"/>
          </w:r>
          <w:r>
            <w:fldChar w:fldCharType="end"/>
          </w:r>
        </w:p>
        <w:p>
          <w:pPr>
            <w:pStyle w:val="16"/>
            <w:tabs>
              <w:tab w:val="right" w:leader="dot" w:pos="8306"/>
            </w:tabs>
          </w:pPr>
          <w:r>
            <w:fldChar w:fldCharType="begin"/>
          </w:r>
          <w:r>
            <w:instrText xml:space="preserve"> HYPERLINK \l _Toc17496 </w:instrText>
          </w:r>
          <w:r>
            <w:fldChar w:fldCharType="separate"/>
          </w:r>
          <w:r>
            <w:rPr>
              <w:rFonts w:hint="eastAsia"/>
            </w:rPr>
            <w:t>4.1.13案例拥有者查看当前的模拟案例</w:t>
          </w:r>
          <w:r>
            <w:tab/>
          </w:r>
          <w:r>
            <w:fldChar w:fldCharType="begin"/>
          </w:r>
          <w:r>
            <w:instrText xml:space="preserve"> PAGEREF _Toc17496 </w:instrText>
          </w:r>
          <w:r>
            <w:fldChar w:fldCharType="separate"/>
          </w:r>
          <w:r>
            <w:t>106</w:t>
          </w:r>
          <w:r>
            <w:fldChar w:fldCharType="end"/>
          </w:r>
          <w:r>
            <w:fldChar w:fldCharType="end"/>
          </w:r>
        </w:p>
        <w:p>
          <w:pPr>
            <w:pStyle w:val="22"/>
            <w:tabs>
              <w:tab w:val="right" w:leader="dot" w:pos="8306"/>
            </w:tabs>
          </w:pPr>
          <w:r>
            <w:fldChar w:fldCharType="begin"/>
          </w:r>
          <w:r>
            <w:instrText xml:space="preserve"> HYPERLINK \l _Toc20877 </w:instrText>
          </w:r>
          <w:r>
            <w:fldChar w:fldCharType="separate"/>
          </w:r>
          <w:r>
            <w:rPr>
              <w:rFonts w:hint="eastAsia"/>
              <w:lang w:val="en-US" w:eastAsia="zh-CN"/>
            </w:rPr>
            <w:t>4.1.13.1</w:t>
          </w:r>
          <w:r>
            <w:rPr>
              <w:rFonts w:hint="eastAsia"/>
            </w:rPr>
            <w:t>我的案例界面</w:t>
          </w:r>
          <w:r>
            <w:tab/>
          </w:r>
          <w:r>
            <w:fldChar w:fldCharType="begin"/>
          </w:r>
          <w:r>
            <w:instrText xml:space="preserve"> PAGEREF _Toc20877 </w:instrText>
          </w:r>
          <w:r>
            <w:fldChar w:fldCharType="separate"/>
          </w:r>
          <w:r>
            <w:t>106</w:t>
          </w:r>
          <w:r>
            <w:fldChar w:fldCharType="end"/>
          </w:r>
          <w:r>
            <w:fldChar w:fldCharType="end"/>
          </w:r>
        </w:p>
        <w:p>
          <w:pPr>
            <w:pStyle w:val="22"/>
            <w:tabs>
              <w:tab w:val="right" w:leader="dot" w:pos="8306"/>
            </w:tabs>
          </w:pPr>
          <w:r>
            <w:fldChar w:fldCharType="begin"/>
          </w:r>
          <w:r>
            <w:instrText xml:space="preserve"> HYPERLINK \l _Toc1089 </w:instrText>
          </w:r>
          <w:r>
            <w:fldChar w:fldCharType="separate"/>
          </w:r>
          <w:r>
            <w:rPr>
              <w:rFonts w:hint="eastAsia"/>
              <w:lang w:val="en-US" w:eastAsia="zh-CN"/>
            </w:rPr>
            <w:t>4.1.13.2</w:t>
          </w:r>
          <w:r>
            <w:rPr>
              <w:rFonts w:hint="eastAsia"/>
            </w:rPr>
            <w:t>编辑案例界面/项目模拟按钮</w:t>
          </w:r>
          <w:r>
            <w:tab/>
          </w:r>
          <w:r>
            <w:fldChar w:fldCharType="begin"/>
          </w:r>
          <w:r>
            <w:instrText xml:space="preserve"> PAGEREF _Toc1089 </w:instrText>
          </w:r>
          <w:r>
            <w:fldChar w:fldCharType="separate"/>
          </w:r>
          <w:r>
            <w:t>107</w:t>
          </w:r>
          <w:r>
            <w:fldChar w:fldCharType="end"/>
          </w:r>
          <w:r>
            <w:fldChar w:fldCharType="end"/>
          </w:r>
        </w:p>
        <w:p>
          <w:pPr>
            <w:pStyle w:val="22"/>
            <w:tabs>
              <w:tab w:val="right" w:leader="dot" w:pos="8306"/>
            </w:tabs>
          </w:pPr>
          <w:r>
            <w:fldChar w:fldCharType="begin"/>
          </w:r>
          <w:r>
            <w:instrText xml:space="preserve"> HYPERLINK \l _Toc28896 </w:instrText>
          </w:r>
          <w:r>
            <w:fldChar w:fldCharType="separate"/>
          </w:r>
          <w:r>
            <w:rPr>
              <w:rFonts w:hint="eastAsia"/>
              <w:lang w:val="en-US" w:eastAsia="zh-CN"/>
            </w:rPr>
            <w:t>4.1.13.3</w:t>
          </w:r>
          <w:r>
            <w:rPr>
              <w:rFonts w:hint="eastAsia"/>
            </w:rPr>
            <w:t>对话框图</w:t>
          </w:r>
          <w:r>
            <w:tab/>
          </w:r>
          <w:r>
            <w:fldChar w:fldCharType="begin"/>
          </w:r>
          <w:r>
            <w:instrText xml:space="preserve"> PAGEREF _Toc28896 </w:instrText>
          </w:r>
          <w:r>
            <w:fldChar w:fldCharType="separate"/>
          </w:r>
          <w:r>
            <w:t>107</w:t>
          </w:r>
          <w:r>
            <w:fldChar w:fldCharType="end"/>
          </w:r>
          <w:r>
            <w:fldChar w:fldCharType="end"/>
          </w:r>
        </w:p>
        <w:p>
          <w:pPr>
            <w:pStyle w:val="16"/>
            <w:tabs>
              <w:tab w:val="right" w:leader="dot" w:pos="8306"/>
            </w:tabs>
          </w:pPr>
          <w:r>
            <w:fldChar w:fldCharType="begin"/>
          </w:r>
          <w:r>
            <w:instrText xml:space="preserve"> HYPERLINK \l _Toc8639 </w:instrText>
          </w:r>
          <w:r>
            <w:fldChar w:fldCharType="separate"/>
          </w:r>
          <w:r>
            <w:rPr>
              <w:rFonts w:hint="eastAsia"/>
            </w:rPr>
            <w:t>4.1.14案例拥有者模拟新建案例</w:t>
          </w:r>
          <w:r>
            <w:tab/>
          </w:r>
          <w:r>
            <w:fldChar w:fldCharType="begin"/>
          </w:r>
          <w:r>
            <w:instrText xml:space="preserve"> PAGEREF _Toc8639 </w:instrText>
          </w:r>
          <w:r>
            <w:fldChar w:fldCharType="separate"/>
          </w:r>
          <w:r>
            <w:t>108</w:t>
          </w:r>
          <w:r>
            <w:fldChar w:fldCharType="end"/>
          </w:r>
          <w:r>
            <w:fldChar w:fldCharType="end"/>
          </w:r>
        </w:p>
        <w:p>
          <w:pPr>
            <w:pStyle w:val="22"/>
            <w:tabs>
              <w:tab w:val="right" w:leader="dot" w:pos="8306"/>
            </w:tabs>
          </w:pPr>
          <w:r>
            <w:fldChar w:fldCharType="begin"/>
          </w:r>
          <w:r>
            <w:instrText xml:space="preserve"> HYPERLINK \l _Toc23586 </w:instrText>
          </w:r>
          <w:r>
            <w:fldChar w:fldCharType="separate"/>
          </w:r>
          <w:r>
            <w:rPr>
              <w:rFonts w:hint="eastAsia"/>
              <w:lang w:val="en-US" w:eastAsia="zh-CN"/>
            </w:rPr>
            <w:t>4.1.14.1</w:t>
          </w:r>
          <w:r>
            <w:rPr>
              <w:rFonts w:hint="eastAsia"/>
            </w:rPr>
            <w:t>我的案例界面</w:t>
          </w:r>
          <w:r>
            <w:tab/>
          </w:r>
          <w:r>
            <w:fldChar w:fldCharType="begin"/>
          </w:r>
          <w:r>
            <w:instrText xml:space="preserve"> PAGEREF _Toc23586 </w:instrText>
          </w:r>
          <w:r>
            <w:fldChar w:fldCharType="separate"/>
          </w:r>
          <w:r>
            <w:t>108</w:t>
          </w:r>
          <w:r>
            <w:fldChar w:fldCharType="end"/>
          </w:r>
          <w:r>
            <w:fldChar w:fldCharType="end"/>
          </w:r>
        </w:p>
        <w:p>
          <w:pPr>
            <w:pStyle w:val="22"/>
            <w:tabs>
              <w:tab w:val="right" w:leader="dot" w:pos="8306"/>
            </w:tabs>
          </w:pPr>
          <w:r>
            <w:fldChar w:fldCharType="begin"/>
          </w:r>
          <w:r>
            <w:instrText xml:space="preserve"> HYPERLINK \l _Toc29288 </w:instrText>
          </w:r>
          <w:r>
            <w:fldChar w:fldCharType="separate"/>
          </w:r>
          <w:r>
            <w:rPr>
              <w:rFonts w:hint="eastAsia"/>
              <w:lang w:val="en-US" w:eastAsia="zh-CN"/>
            </w:rPr>
            <w:t>4.1.14.2</w:t>
          </w:r>
          <w:r>
            <w:rPr>
              <w:rFonts w:hint="eastAsia"/>
            </w:rPr>
            <w:t>编辑案例界面/项目模拟按钮/新建项目按钮</w:t>
          </w:r>
          <w:r>
            <w:tab/>
          </w:r>
          <w:r>
            <w:fldChar w:fldCharType="begin"/>
          </w:r>
          <w:r>
            <w:instrText xml:space="preserve"> PAGEREF _Toc29288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_Toc6648 </w:instrText>
          </w:r>
          <w:r>
            <w:fldChar w:fldCharType="separate"/>
          </w:r>
          <w:r>
            <w:rPr>
              <w:rFonts w:hint="eastAsia"/>
              <w:lang w:val="en-US" w:eastAsia="zh-CN"/>
            </w:rPr>
            <w:t>4.1.14.3</w:t>
          </w:r>
          <w:r>
            <w:rPr>
              <w:rFonts w:hint="eastAsia"/>
            </w:rPr>
            <w:t>项目名为空提示界面</w:t>
          </w:r>
          <w:r>
            <w:tab/>
          </w:r>
          <w:r>
            <w:fldChar w:fldCharType="begin"/>
          </w:r>
          <w:r>
            <w:instrText xml:space="preserve"> PAGEREF _Toc6648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_Toc29710 </w:instrText>
          </w:r>
          <w:r>
            <w:fldChar w:fldCharType="separate"/>
          </w:r>
          <w:r>
            <w:rPr>
              <w:rFonts w:hint="eastAsia"/>
              <w:lang w:val="en-US" w:eastAsia="zh-CN"/>
            </w:rPr>
            <w:t>4.1.14.4</w:t>
          </w:r>
          <w:r>
            <w:rPr>
              <w:rFonts w:hint="eastAsia"/>
            </w:rPr>
            <w:t>项目名重名提示界面</w:t>
          </w:r>
          <w:r>
            <w:tab/>
          </w:r>
          <w:r>
            <w:fldChar w:fldCharType="begin"/>
          </w:r>
          <w:r>
            <w:instrText xml:space="preserve"> PAGEREF _Toc29710 </w:instrText>
          </w:r>
          <w:r>
            <w:fldChar w:fldCharType="separate"/>
          </w:r>
          <w:r>
            <w:t>109</w:t>
          </w:r>
          <w:r>
            <w:fldChar w:fldCharType="end"/>
          </w:r>
          <w:r>
            <w:fldChar w:fldCharType="end"/>
          </w:r>
        </w:p>
        <w:p>
          <w:pPr>
            <w:pStyle w:val="22"/>
            <w:tabs>
              <w:tab w:val="right" w:leader="dot" w:pos="8306"/>
            </w:tabs>
          </w:pPr>
          <w:r>
            <w:fldChar w:fldCharType="begin"/>
          </w:r>
          <w:r>
            <w:instrText xml:space="preserve"> HYPERLINK \l _Toc937 </w:instrText>
          </w:r>
          <w:r>
            <w:fldChar w:fldCharType="separate"/>
          </w:r>
          <w:r>
            <w:rPr>
              <w:rFonts w:hint="eastAsia"/>
              <w:lang w:val="en-US" w:eastAsia="zh-CN"/>
            </w:rPr>
            <w:t>4.1.14.5</w:t>
          </w:r>
          <w:r>
            <w:rPr>
              <w:rFonts w:hint="eastAsia"/>
            </w:rPr>
            <w:t>实例详情界面</w:t>
          </w:r>
          <w:r>
            <w:tab/>
          </w:r>
          <w:r>
            <w:fldChar w:fldCharType="begin"/>
          </w:r>
          <w:r>
            <w:instrText xml:space="preserve"> PAGEREF _Toc937 </w:instrText>
          </w:r>
          <w:r>
            <w:fldChar w:fldCharType="separate"/>
          </w:r>
          <w:r>
            <w:t>110</w:t>
          </w:r>
          <w:r>
            <w:fldChar w:fldCharType="end"/>
          </w:r>
          <w:r>
            <w:fldChar w:fldCharType="end"/>
          </w:r>
        </w:p>
        <w:p>
          <w:pPr>
            <w:pStyle w:val="22"/>
            <w:tabs>
              <w:tab w:val="right" w:leader="dot" w:pos="8306"/>
            </w:tabs>
          </w:pPr>
          <w:r>
            <w:fldChar w:fldCharType="begin"/>
          </w:r>
          <w:r>
            <w:instrText xml:space="preserve"> HYPERLINK \l _Toc2738 </w:instrText>
          </w:r>
          <w:r>
            <w:fldChar w:fldCharType="separate"/>
          </w:r>
          <w:r>
            <w:rPr>
              <w:rFonts w:hint="eastAsia"/>
              <w:lang w:val="en-US" w:eastAsia="zh-CN"/>
            </w:rPr>
            <w:t>4.1.14.6</w:t>
          </w:r>
          <w:r>
            <w:rPr>
              <w:rFonts w:hint="eastAsia"/>
            </w:rPr>
            <w:t>对话框图</w:t>
          </w:r>
          <w:r>
            <w:tab/>
          </w:r>
          <w:r>
            <w:fldChar w:fldCharType="begin"/>
          </w:r>
          <w:r>
            <w:instrText xml:space="preserve"> PAGEREF _Toc2738 </w:instrText>
          </w:r>
          <w:r>
            <w:fldChar w:fldCharType="separate"/>
          </w:r>
          <w:r>
            <w:t>110</w:t>
          </w:r>
          <w:r>
            <w:fldChar w:fldCharType="end"/>
          </w:r>
          <w:r>
            <w:fldChar w:fldCharType="end"/>
          </w:r>
        </w:p>
        <w:p>
          <w:pPr>
            <w:pStyle w:val="22"/>
            <w:tabs>
              <w:tab w:val="right" w:leader="dot" w:pos="8306"/>
            </w:tabs>
          </w:pPr>
          <w:r>
            <w:fldChar w:fldCharType="begin"/>
          </w:r>
          <w:r>
            <w:instrText xml:space="preserve"> HYPERLINK \l _Toc26044 </w:instrText>
          </w:r>
          <w:r>
            <w:fldChar w:fldCharType="separate"/>
          </w:r>
          <w:r>
            <w:rPr>
              <w:rFonts w:hint="eastAsia"/>
              <w:lang w:val="en-US" w:eastAsia="zh-CN"/>
            </w:rPr>
            <w:t>4.1.14.7时序</w:t>
          </w:r>
          <w:r>
            <w:rPr>
              <w:rFonts w:hint="eastAsia"/>
            </w:rPr>
            <w:t>图</w:t>
          </w:r>
          <w:r>
            <w:tab/>
          </w:r>
          <w:r>
            <w:fldChar w:fldCharType="begin"/>
          </w:r>
          <w:r>
            <w:instrText xml:space="preserve"> PAGEREF _Toc26044 </w:instrText>
          </w:r>
          <w:r>
            <w:fldChar w:fldCharType="separate"/>
          </w:r>
          <w:r>
            <w:t>111</w:t>
          </w:r>
          <w:r>
            <w:fldChar w:fldCharType="end"/>
          </w:r>
          <w:r>
            <w:fldChar w:fldCharType="end"/>
          </w:r>
        </w:p>
        <w:p>
          <w:pPr>
            <w:pStyle w:val="16"/>
            <w:tabs>
              <w:tab w:val="right" w:leader="dot" w:pos="8306"/>
            </w:tabs>
          </w:pPr>
          <w:r>
            <w:fldChar w:fldCharType="begin"/>
          </w:r>
          <w:r>
            <w:instrText xml:space="preserve"> HYPERLINK \l _Toc3869 </w:instrText>
          </w:r>
          <w:r>
            <w:fldChar w:fldCharType="separate"/>
          </w:r>
          <w:r>
            <w:rPr>
              <w:rFonts w:hint="eastAsia"/>
            </w:rPr>
            <w:t>4.1.15案例拥有者删除模拟案例</w:t>
          </w:r>
          <w:r>
            <w:tab/>
          </w:r>
          <w:r>
            <w:fldChar w:fldCharType="begin"/>
          </w:r>
          <w:r>
            <w:instrText xml:space="preserve"> PAGEREF _Toc3869 </w:instrText>
          </w:r>
          <w:r>
            <w:fldChar w:fldCharType="separate"/>
          </w:r>
          <w:r>
            <w:t>111</w:t>
          </w:r>
          <w:r>
            <w:fldChar w:fldCharType="end"/>
          </w:r>
          <w:r>
            <w:fldChar w:fldCharType="end"/>
          </w:r>
        </w:p>
        <w:p>
          <w:pPr>
            <w:pStyle w:val="22"/>
            <w:tabs>
              <w:tab w:val="right" w:leader="dot" w:pos="8306"/>
            </w:tabs>
          </w:pPr>
          <w:r>
            <w:fldChar w:fldCharType="begin"/>
          </w:r>
          <w:r>
            <w:instrText xml:space="preserve"> HYPERLINK \l _Toc687 </w:instrText>
          </w:r>
          <w:r>
            <w:fldChar w:fldCharType="separate"/>
          </w:r>
          <w:r>
            <w:rPr>
              <w:rFonts w:hint="eastAsia"/>
              <w:lang w:val="en-US" w:eastAsia="zh-CN"/>
            </w:rPr>
            <w:t>4.1.15.1</w:t>
          </w:r>
          <w:r>
            <w:rPr>
              <w:rFonts w:hint="eastAsia"/>
            </w:rPr>
            <w:t>我的案例界面</w:t>
          </w:r>
          <w:r>
            <w:tab/>
          </w:r>
          <w:r>
            <w:fldChar w:fldCharType="begin"/>
          </w:r>
          <w:r>
            <w:instrText xml:space="preserve"> PAGEREF _Toc687 </w:instrText>
          </w:r>
          <w:r>
            <w:fldChar w:fldCharType="separate"/>
          </w:r>
          <w:r>
            <w:t>112</w:t>
          </w:r>
          <w:r>
            <w:fldChar w:fldCharType="end"/>
          </w:r>
          <w:r>
            <w:fldChar w:fldCharType="end"/>
          </w:r>
        </w:p>
        <w:p>
          <w:pPr>
            <w:pStyle w:val="22"/>
            <w:tabs>
              <w:tab w:val="right" w:leader="dot" w:pos="8306"/>
            </w:tabs>
          </w:pPr>
          <w:r>
            <w:fldChar w:fldCharType="begin"/>
          </w:r>
          <w:r>
            <w:instrText xml:space="preserve"> HYPERLINK \l _Toc15176 </w:instrText>
          </w:r>
          <w:r>
            <w:fldChar w:fldCharType="separate"/>
          </w:r>
          <w:r>
            <w:rPr>
              <w:rFonts w:hint="eastAsia"/>
              <w:lang w:val="en-US" w:eastAsia="zh-CN"/>
            </w:rPr>
            <w:t>4.1.15.2</w:t>
          </w:r>
          <w:r>
            <w:rPr>
              <w:rFonts w:hint="eastAsia"/>
            </w:rPr>
            <w:t>编辑案例界面/项目模拟按钮/删除按钮</w:t>
          </w:r>
          <w:r>
            <w:tab/>
          </w:r>
          <w:r>
            <w:fldChar w:fldCharType="begin"/>
          </w:r>
          <w:r>
            <w:instrText xml:space="preserve"> PAGEREF _Toc15176 </w:instrText>
          </w:r>
          <w:r>
            <w:fldChar w:fldCharType="separate"/>
          </w:r>
          <w:r>
            <w:t>112</w:t>
          </w:r>
          <w:r>
            <w:fldChar w:fldCharType="end"/>
          </w:r>
          <w:r>
            <w:fldChar w:fldCharType="end"/>
          </w:r>
        </w:p>
        <w:p>
          <w:pPr>
            <w:pStyle w:val="22"/>
            <w:tabs>
              <w:tab w:val="right" w:leader="dot" w:pos="8306"/>
            </w:tabs>
          </w:pPr>
          <w:r>
            <w:fldChar w:fldCharType="begin"/>
          </w:r>
          <w:r>
            <w:instrText xml:space="preserve"> HYPERLINK \l _Toc28737 </w:instrText>
          </w:r>
          <w:r>
            <w:fldChar w:fldCharType="separate"/>
          </w:r>
          <w:r>
            <w:rPr>
              <w:rFonts w:hint="eastAsia"/>
              <w:lang w:val="en-US" w:eastAsia="zh-CN"/>
            </w:rPr>
            <w:t>4.1.15.3</w:t>
          </w:r>
          <w:r>
            <w:rPr>
              <w:rFonts w:hint="eastAsia"/>
            </w:rPr>
            <w:t>提示界面</w:t>
          </w:r>
          <w:r>
            <w:tab/>
          </w:r>
          <w:r>
            <w:fldChar w:fldCharType="begin"/>
          </w:r>
          <w:r>
            <w:instrText xml:space="preserve"> PAGEREF _Toc28737 </w:instrText>
          </w:r>
          <w:r>
            <w:fldChar w:fldCharType="separate"/>
          </w:r>
          <w:r>
            <w:t>113</w:t>
          </w:r>
          <w:r>
            <w:fldChar w:fldCharType="end"/>
          </w:r>
          <w:r>
            <w:fldChar w:fldCharType="end"/>
          </w:r>
        </w:p>
        <w:p>
          <w:pPr>
            <w:pStyle w:val="22"/>
            <w:tabs>
              <w:tab w:val="right" w:leader="dot" w:pos="8306"/>
            </w:tabs>
          </w:pPr>
          <w:r>
            <w:fldChar w:fldCharType="begin"/>
          </w:r>
          <w:r>
            <w:instrText xml:space="preserve"> HYPERLINK \l _Toc10999 </w:instrText>
          </w:r>
          <w:r>
            <w:fldChar w:fldCharType="separate"/>
          </w:r>
          <w:r>
            <w:rPr>
              <w:rFonts w:hint="eastAsia"/>
              <w:lang w:val="en-US" w:eastAsia="zh-CN"/>
            </w:rPr>
            <w:t>4.1.15.4</w:t>
          </w:r>
          <w:r>
            <w:rPr>
              <w:rFonts w:hint="eastAsia"/>
            </w:rPr>
            <w:t>对话框图</w:t>
          </w:r>
          <w:r>
            <w:tab/>
          </w:r>
          <w:r>
            <w:fldChar w:fldCharType="begin"/>
          </w:r>
          <w:r>
            <w:instrText xml:space="preserve"> PAGEREF _Toc10999 </w:instrText>
          </w:r>
          <w:r>
            <w:fldChar w:fldCharType="separate"/>
          </w:r>
          <w:r>
            <w:t>113</w:t>
          </w:r>
          <w:r>
            <w:fldChar w:fldCharType="end"/>
          </w:r>
          <w:r>
            <w:fldChar w:fldCharType="end"/>
          </w:r>
        </w:p>
        <w:p>
          <w:pPr>
            <w:pStyle w:val="22"/>
            <w:tabs>
              <w:tab w:val="right" w:leader="dot" w:pos="8306"/>
            </w:tabs>
          </w:pPr>
          <w:r>
            <w:fldChar w:fldCharType="begin"/>
          </w:r>
          <w:r>
            <w:instrText xml:space="preserve"> HYPERLINK \l _Toc19490 </w:instrText>
          </w:r>
          <w:r>
            <w:fldChar w:fldCharType="separate"/>
          </w:r>
          <w:r>
            <w:rPr>
              <w:rFonts w:hint="eastAsia"/>
              <w:lang w:val="en-US" w:eastAsia="zh-CN"/>
            </w:rPr>
            <w:t>4.1.15.5时序</w:t>
          </w:r>
          <w:r>
            <w:rPr>
              <w:rFonts w:hint="eastAsia"/>
            </w:rPr>
            <w:t>图</w:t>
          </w:r>
          <w:r>
            <w:tab/>
          </w:r>
          <w:r>
            <w:fldChar w:fldCharType="begin"/>
          </w:r>
          <w:r>
            <w:instrText xml:space="preserve"> PAGEREF _Toc19490 </w:instrText>
          </w:r>
          <w:r>
            <w:fldChar w:fldCharType="separate"/>
          </w:r>
          <w:r>
            <w:t>113</w:t>
          </w:r>
          <w:r>
            <w:fldChar w:fldCharType="end"/>
          </w:r>
          <w:r>
            <w:fldChar w:fldCharType="end"/>
          </w:r>
        </w:p>
        <w:p>
          <w:pPr>
            <w:pStyle w:val="16"/>
            <w:tabs>
              <w:tab w:val="right" w:leader="dot" w:pos="8306"/>
            </w:tabs>
          </w:pPr>
          <w:r>
            <w:fldChar w:fldCharType="begin"/>
          </w:r>
          <w:r>
            <w:instrText xml:space="preserve"> HYPERLINK \l _Toc6705 </w:instrText>
          </w:r>
          <w:r>
            <w:fldChar w:fldCharType="separate"/>
          </w:r>
          <w:r>
            <w:rPr>
              <w:rFonts w:hint="eastAsia"/>
            </w:rPr>
            <w:t>4.1.16案例拥有者保存新版本</w:t>
          </w:r>
          <w:r>
            <w:tab/>
          </w:r>
          <w:r>
            <w:fldChar w:fldCharType="begin"/>
          </w:r>
          <w:r>
            <w:instrText xml:space="preserve"> PAGEREF _Toc6705 </w:instrText>
          </w:r>
          <w:r>
            <w:fldChar w:fldCharType="separate"/>
          </w:r>
          <w:r>
            <w:t>114</w:t>
          </w:r>
          <w:r>
            <w:fldChar w:fldCharType="end"/>
          </w:r>
          <w:r>
            <w:fldChar w:fldCharType="end"/>
          </w:r>
        </w:p>
        <w:p>
          <w:pPr>
            <w:pStyle w:val="22"/>
            <w:tabs>
              <w:tab w:val="right" w:leader="dot" w:pos="8306"/>
            </w:tabs>
          </w:pPr>
          <w:r>
            <w:fldChar w:fldCharType="begin"/>
          </w:r>
          <w:r>
            <w:instrText xml:space="preserve"> HYPERLINK \l _Toc27394 </w:instrText>
          </w:r>
          <w:r>
            <w:fldChar w:fldCharType="separate"/>
          </w:r>
          <w:r>
            <w:rPr>
              <w:rFonts w:hint="eastAsia"/>
              <w:lang w:val="en-US" w:eastAsia="zh-CN"/>
            </w:rPr>
            <w:t>4.1.16.1</w:t>
          </w:r>
          <w:r>
            <w:rPr>
              <w:rFonts w:hint="eastAsia"/>
            </w:rPr>
            <w:t>我的案例界面</w:t>
          </w:r>
          <w:r>
            <w:tab/>
          </w:r>
          <w:r>
            <w:fldChar w:fldCharType="begin"/>
          </w:r>
          <w:r>
            <w:instrText xml:space="preserve"> PAGEREF _Toc27394 </w:instrText>
          </w:r>
          <w:r>
            <w:fldChar w:fldCharType="separate"/>
          </w:r>
          <w:r>
            <w:t>114</w:t>
          </w:r>
          <w:r>
            <w:fldChar w:fldCharType="end"/>
          </w:r>
          <w:r>
            <w:fldChar w:fldCharType="end"/>
          </w:r>
        </w:p>
        <w:p>
          <w:pPr>
            <w:pStyle w:val="22"/>
            <w:tabs>
              <w:tab w:val="right" w:leader="dot" w:pos="8306"/>
            </w:tabs>
          </w:pPr>
          <w:r>
            <w:fldChar w:fldCharType="begin"/>
          </w:r>
          <w:r>
            <w:instrText xml:space="preserve"> HYPERLINK \l _Toc6272 </w:instrText>
          </w:r>
          <w:r>
            <w:fldChar w:fldCharType="separate"/>
          </w:r>
          <w:r>
            <w:rPr>
              <w:rFonts w:hint="eastAsia"/>
              <w:lang w:val="en-US" w:eastAsia="zh-CN"/>
            </w:rPr>
            <w:t>4.1.16.2</w:t>
          </w:r>
          <w:r>
            <w:rPr>
              <w:rFonts w:hint="eastAsia"/>
            </w:rPr>
            <w:t>编辑案例界面/版本管理按钮/保存新版本按钮</w:t>
          </w:r>
          <w:r>
            <w:tab/>
          </w:r>
          <w:r>
            <w:fldChar w:fldCharType="begin"/>
          </w:r>
          <w:r>
            <w:instrText xml:space="preserve"> PAGEREF _Toc6272 </w:instrText>
          </w:r>
          <w:r>
            <w:fldChar w:fldCharType="separate"/>
          </w:r>
          <w:r>
            <w:t>115</w:t>
          </w:r>
          <w:r>
            <w:fldChar w:fldCharType="end"/>
          </w:r>
          <w:r>
            <w:fldChar w:fldCharType="end"/>
          </w:r>
        </w:p>
        <w:p>
          <w:pPr>
            <w:pStyle w:val="22"/>
            <w:tabs>
              <w:tab w:val="right" w:leader="dot" w:pos="8306"/>
            </w:tabs>
          </w:pPr>
          <w:r>
            <w:fldChar w:fldCharType="begin"/>
          </w:r>
          <w:r>
            <w:instrText xml:space="preserve"> HYPERLINK \l _Toc32099 </w:instrText>
          </w:r>
          <w:r>
            <w:fldChar w:fldCharType="separate"/>
          </w:r>
          <w:r>
            <w:rPr>
              <w:rFonts w:hint="eastAsia"/>
              <w:lang w:val="en-US" w:eastAsia="zh-CN"/>
            </w:rPr>
            <w:t>4.1.16.3</w:t>
          </w:r>
          <w:r>
            <w:rPr>
              <w:rFonts w:hint="eastAsia"/>
            </w:rPr>
            <w:t>保存新版本成功界面</w:t>
          </w:r>
          <w:r>
            <w:tab/>
          </w:r>
          <w:r>
            <w:fldChar w:fldCharType="begin"/>
          </w:r>
          <w:r>
            <w:instrText xml:space="preserve"> PAGEREF _Toc32099 </w:instrText>
          </w:r>
          <w:r>
            <w:fldChar w:fldCharType="separate"/>
          </w:r>
          <w:r>
            <w:t>115</w:t>
          </w:r>
          <w:r>
            <w:fldChar w:fldCharType="end"/>
          </w:r>
          <w:r>
            <w:fldChar w:fldCharType="end"/>
          </w:r>
        </w:p>
        <w:p>
          <w:pPr>
            <w:pStyle w:val="22"/>
            <w:tabs>
              <w:tab w:val="right" w:leader="dot" w:pos="8306"/>
            </w:tabs>
          </w:pPr>
          <w:r>
            <w:fldChar w:fldCharType="begin"/>
          </w:r>
          <w:r>
            <w:instrText xml:space="preserve"> HYPERLINK \l _Toc24344 </w:instrText>
          </w:r>
          <w:r>
            <w:fldChar w:fldCharType="separate"/>
          </w:r>
          <w:r>
            <w:rPr>
              <w:rFonts w:hint="eastAsia"/>
              <w:lang w:val="en-US" w:eastAsia="zh-CN"/>
            </w:rPr>
            <w:t>4.1.16.4</w:t>
          </w:r>
          <w:r>
            <w:rPr>
              <w:rFonts w:hint="eastAsia"/>
            </w:rPr>
            <w:t>对话框图</w:t>
          </w:r>
          <w:r>
            <w:tab/>
          </w:r>
          <w:r>
            <w:fldChar w:fldCharType="begin"/>
          </w:r>
          <w:r>
            <w:instrText xml:space="preserve"> PAGEREF _Toc24344 </w:instrText>
          </w:r>
          <w:r>
            <w:fldChar w:fldCharType="separate"/>
          </w:r>
          <w:r>
            <w:t>115</w:t>
          </w:r>
          <w:r>
            <w:fldChar w:fldCharType="end"/>
          </w:r>
          <w:r>
            <w:fldChar w:fldCharType="end"/>
          </w:r>
        </w:p>
        <w:p>
          <w:pPr>
            <w:pStyle w:val="16"/>
            <w:tabs>
              <w:tab w:val="right" w:leader="dot" w:pos="8306"/>
            </w:tabs>
          </w:pPr>
          <w:r>
            <w:fldChar w:fldCharType="begin"/>
          </w:r>
          <w:r>
            <w:instrText xml:space="preserve"> HYPERLINK \l _Toc16270 </w:instrText>
          </w:r>
          <w:r>
            <w:fldChar w:fldCharType="separate"/>
          </w:r>
          <w:r>
            <w:rPr>
              <w:rFonts w:hint="eastAsia"/>
            </w:rPr>
            <w:t>4.1.17案例拥有者版本回滚</w:t>
          </w:r>
          <w:r>
            <w:tab/>
          </w:r>
          <w:r>
            <w:fldChar w:fldCharType="begin"/>
          </w:r>
          <w:r>
            <w:instrText xml:space="preserve"> PAGEREF _Toc16270 </w:instrText>
          </w:r>
          <w:r>
            <w:fldChar w:fldCharType="separate"/>
          </w:r>
          <w:r>
            <w:t>116</w:t>
          </w:r>
          <w:r>
            <w:fldChar w:fldCharType="end"/>
          </w:r>
          <w:r>
            <w:fldChar w:fldCharType="end"/>
          </w:r>
        </w:p>
        <w:p>
          <w:pPr>
            <w:pStyle w:val="22"/>
            <w:tabs>
              <w:tab w:val="right" w:leader="dot" w:pos="8306"/>
            </w:tabs>
          </w:pPr>
          <w:r>
            <w:fldChar w:fldCharType="begin"/>
          </w:r>
          <w:r>
            <w:instrText xml:space="preserve"> HYPERLINK \l _Toc13980 </w:instrText>
          </w:r>
          <w:r>
            <w:fldChar w:fldCharType="separate"/>
          </w:r>
          <w:r>
            <w:rPr>
              <w:rFonts w:hint="eastAsia"/>
              <w:lang w:val="en-US" w:eastAsia="zh-CN"/>
            </w:rPr>
            <w:t>4.1.17.1</w:t>
          </w:r>
          <w:r>
            <w:rPr>
              <w:rFonts w:hint="eastAsia"/>
            </w:rPr>
            <w:t>我的案例界面</w:t>
          </w:r>
          <w:r>
            <w:tab/>
          </w:r>
          <w:r>
            <w:fldChar w:fldCharType="begin"/>
          </w:r>
          <w:r>
            <w:instrText xml:space="preserve"> PAGEREF _Toc13980 </w:instrText>
          </w:r>
          <w:r>
            <w:fldChar w:fldCharType="separate"/>
          </w:r>
          <w:r>
            <w:t>116</w:t>
          </w:r>
          <w:r>
            <w:fldChar w:fldCharType="end"/>
          </w:r>
          <w:r>
            <w:fldChar w:fldCharType="end"/>
          </w:r>
        </w:p>
        <w:p>
          <w:pPr>
            <w:pStyle w:val="22"/>
            <w:tabs>
              <w:tab w:val="right" w:leader="dot" w:pos="8306"/>
            </w:tabs>
          </w:pPr>
          <w:r>
            <w:fldChar w:fldCharType="begin"/>
          </w:r>
          <w:r>
            <w:instrText xml:space="preserve"> HYPERLINK \l _Toc10832 </w:instrText>
          </w:r>
          <w:r>
            <w:fldChar w:fldCharType="separate"/>
          </w:r>
          <w:r>
            <w:rPr>
              <w:rFonts w:hint="eastAsia"/>
              <w:lang w:val="en-US" w:eastAsia="zh-CN"/>
            </w:rPr>
            <w:t>4.1.17.2</w:t>
          </w:r>
          <w:r>
            <w:rPr>
              <w:rFonts w:hint="eastAsia"/>
            </w:rPr>
            <w:t>编辑案例界面/版本管理按钮/版本回滚按钮</w:t>
          </w:r>
          <w:r>
            <w:tab/>
          </w:r>
          <w:r>
            <w:fldChar w:fldCharType="begin"/>
          </w:r>
          <w:r>
            <w:instrText xml:space="preserve"> PAGEREF _Toc10832 </w:instrText>
          </w:r>
          <w:r>
            <w:fldChar w:fldCharType="separate"/>
          </w:r>
          <w:r>
            <w:t>117</w:t>
          </w:r>
          <w:r>
            <w:fldChar w:fldCharType="end"/>
          </w:r>
          <w:r>
            <w:fldChar w:fldCharType="end"/>
          </w:r>
        </w:p>
        <w:p>
          <w:pPr>
            <w:pStyle w:val="22"/>
            <w:tabs>
              <w:tab w:val="right" w:leader="dot" w:pos="8306"/>
            </w:tabs>
          </w:pPr>
          <w:r>
            <w:fldChar w:fldCharType="begin"/>
          </w:r>
          <w:r>
            <w:instrText xml:space="preserve"> HYPERLINK \l _Toc19069 </w:instrText>
          </w:r>
          <w:r>
            <w:fldChar w:fldCharType="separate"/>
          </w:r>
          <w:r>
            <w:rPr>
              <w:rFonts w:hint="eastAsia"/>
              <w:lang w:val="en-US" w:eastAsia="zh-CN"/>
            </w:rPr>
            <w:t>4.1.17.3</w:t>
          </w:r>
          <w:r>
            <w:rPr>
              <w:rFonts w:hint="eastAsia"/>
            </w:rPr>
            <w:t>版本回滚成功提示界面</w:t>
          </w:r>
          <w:r>
            <w:tab/>
          </w:r>
          <w:r>
            <w:fldChar w:fldCharType="begin"/>
          </w:r>
          <w:r>
            <w:instrText xml:space="preserve"> PAGEREF _Toc19069 </w:instrText>
          </w:r>
          <w:r>
            <w:fldChar w:fldCharType="separate"/>
          </w:r>
          <w:r>
            <w:t>117</w:t>
          </w:r>
          <w:r>
            <w:fldChar w:fldCharType="end"/>
          </w:r>
          <w:r>
            <w:fldChar w:fldCharType="end"/>
          </w:r>
        </w:p>
        <w:p>
          <w:pPr>
            <w:pStyle w:val="22"/>
            <w:tabs>
              <w:tab w:val="right" w:leader="dot" w:pos="8306"/>
            </w:tabs>
          </w:pPr>
          <w:r>
            <w:fldChar w:fldCharType="begin"/>
          </w:r>
          <w:r>
            <w:instrText xml:space="preserve"> HYPERLINK \l _Toc20234 </w:instrText>
          </w:r>
          <w:r>
            <w:fldChar w:fldCharType="separate"/>
          </w:r>
          <w:r>
            <w:rPr>
              <w:rFonts w:hint="eastAsia"/>
              <w:lang w:val="en-US" w:eastAsia="zh-CN"/>
            </w:rPr>
            <w:t>4.1.17.4</w:t>
          </w:r>
          <w:r>
            <w:rPr>
              <w:rFonts w:hint="eastAsia"/>
            </w:rPr>
            <w:t>对话框图</w:t>
          </w:r>
          <w:r>
            <w:tab/>
          </w:r>
          <w:r>
            <w:fldChar w:fldCharType="begin"/>
          </w:r>
          <w:r>
            <w:instrText xml:space="preserve"> PAGEREF _Toc20234 </w:instrText>
          </w:r>
          <w:r>
            <w:fldChar w:fldCharType="separate"/>
          </w:r>
          <w:r>
            <w:t>117</w:t>
          </w:r>
          <w:r>
            <w:fldChar w:fldCharType="end"/>
          </w:r>
          <w:r>
            <w:fldChar w:fldCharType="end"/>
          </w:r>
        </w:p>
        <w:p>
          <w:pPr>
            <w:pStyle w:val="16"/>
            <w:tabs>
              <w:tab w:val="right" w:leader="dot" w:pos="8306"/>
            </w:tabs>
          </w:pPr>
          <w:r>
            <w:fldChar w:fldCharType="begin"/>
          </w:r>
          <w:r>
            <w:instrText xml:space="preserve"> HYPERLINK \l _Toc19796 </w:instrText>
          </w:r>
          <w:r>
            <w:fldChar w:fldCharType="separate"/>
          </w:r>
          <w:r>
            <w:rPr>
              <w:rFonts w:hint="eastAsia"/>
            </w:rPr>
            <w:t>4.1.18案例拥有者申请发布案例</w:t>
          </w:r>
          <w:r>
            <w:tab/>
          </w:r>
          <w:r>
            <w:fldChar w:fldCharType="begin"/>
          </w:r>
          <w:r>
            <w:instrText xml:space="preserve"> PAGEREF _Toc19796 </w:instrText>
          </w:r>
          <w:r>
            <w:fldChar w:fldCharType="separate"/>
          </w:r>
          <w:r>
            <w:t>118</w:t>
          </w:r>
          <w:r>
            <w:fldChar w:fldCharType="end"/>
          </w:r>
          <w:r>
            <w:fldChar w:fldCharType="end"/>
          </w:r>
        </w:p>
        <w:p>
          <w:pPr>
            <w:pStyle w:val="22"/>
            <w:tabs>
              <w:tab w:val="right" w:leader="dot" w:pos="8306"/>
            </w:tabs>
          </w:pPr>
          <w:r>
            <w:fldChar w:fldCharType="begin"/>
          </w:r>
          <w:r>
            <w:instrText xml:space="preserve"> HYPERLINK \l _Toc15637 </w:instrText>
          </w:r>
          <w:r>
            <w:fldChar w:fldCharType="separate"/>
          </w:r>
          <w:r>
            <w:rPr>
              <w:rFonts w:hint="eastAsia"/>
              <w:lang w:val="en-US" w:eastAsia="zh-CN"/>
            </w:rPr>
            <w:t>4.1.18.1</w:t>
          </w:r>
          <w:r>
            <w:rPr>
              <w:rFonts w:hint="eastAsia"/>
            </w:rPr>
            <w:t>我的案例界面</w:t>
          </w:r>
          <w:r>
            <w:tab/>
          </w:r>
          <w:r>
            <w:fldChar w:fldCharType="begin"/>
          </w:r>
          <w:r>
            <w:instrText xml:space="preserve"> PAGEREF _Toc15637 </w:instrText>
          </w:r>
          <w:r>
            <w:fldChar w:fldCharType="separate"/>
          </w:r>
          <w:r>
            <w:t>118</w:t>
          </w:r>
          <w:r>
            <w:fldChar w:fldCharType="end"/>
          </w:r>
          <w:r>
            <w:fldChar w:fldCharType="end"/>
          </w:r>
        </w:p>
        <w:p>
          <w:pPr>
            <w:pStyle w:val="22"/>
            <w:tabs>
              <w:tab w:val="right" w:leader="dot" w:pos="8306"/>
            </w:tabs>
          </w:pPr>
          <w:r>
            <w:fldChar w:fldCharType="begin"/>
          </w:r>
          <w:r>
            <w:instrText xml:space="preserve"> HYPERLINK \l _Toc17064 </w:instrText>
          </w:r>
          <w:r>
            <w:fldChar w:fldCharType="separate"/>
          </w:r>
          <w:r>
            <w:rPr>
              <w:rFonts w:hint="eastAsia"/>
              <w:lang w:val="en-US" w:eastAsia="zh-CN"/>
            </w:rPr>
            <w:t>4.1.18.2</w:t>
          </w:r>
          <w:r>
            <w:rPr>
              <w:rFonts w:hint="eastAsia"/>
            </w:rPr>
            <w:t>编辑案例界面/版本管理按钮/申请发布按钮</w:t>
          </w:r>
          <w:r>
            <w:tab/>
          </w:r>
          <w:r>
            <w:fldChar w:fldCharType="begin"/>
          </w:r>
          <w:r>
            <w:instrText xml:space="preserve"> PAGEREF _Toc17064 </w:instrText>
          </w:r>
          <w:r>
            <w:fldChar w:fldCharType="separate"/>
          </w:r>
          <w:r>
            <w:t>119</w:t>
          </w:r>
          <w:r>
            <w:fldChar w:fldCharType="end"/>
          </w:r>
          <w:r>
            <w:fldChar w:fldCharType="end"/>
          </w:r>
        </w:p>
        <w:p>
          <w:pPr>
            <w:pStyle w:val="22"/>
            <w:tabs>
              <w:tab w:val="right" w:leader="dot" w:pos="8306"/>
            </w:tabs>
          </w:pPr>
          <w:r>
            <w:fldChar w:fldCharType="begin"/>
          </w:r>
          <w:r>
            <w:instrText xml:space="preserve"> HYPERLINK \l _Toc13655 </w:instrText>
          </w:r>
          <w:r>
            <w:fldChar w:fldCharType="separate"/>
          </w:r>
          <w:r>
            <w:rPr>
              <w:rFonts w:hint="eastAsia"/>
              <w:lang w:val="en-US" w:eastAsia="zh-CN"/>
            </w:rPr>
            <w:t>4.1.18.3</w:t>
          </w:r>
          <w:r>
            <w:rPr>
              <w:rFonts w:hint="eastAsia"/>
            </w:rPr>
            <w:t>系统提示界面</w:t>
          </w:r>
          <w:r>
            <w:tab/>
          </w:r>
          <w:r>
            <w:fldChar w:fldCharType="begin"/>
          </w:r>
          <w:r>
            <w:instrText xml:space="preserve"> PAGEREF _Toc13655 </w:instrText>
          </w:r>
          <w:r>
            <w:fldChar w:fldCharType="separate"/>
          </w:r>
          <w:r>
            <w:t>119</w:t>
          </w:r>
          <w:r>
            <w:fldChar w:fldCharType="end"/>
          </w:r>
          <w:r>
            <w:fldChar w:fldCharType="end"/>
          </w:r>
        </w:p>
        <w:p>
          <w:pPr>
            <w:pStyle w:val="22"/>
            <w:tabs>
              <w:tab w:val="right" w:leader="dot" w:pos="8306"/>
            </w:tabs>
          </w:pPr>
          <w:r>
            <w:fldChar w:fldCharType="begin"/>
          </w:r>
          <w:r>
            <w:instrText xml:space="preserve"> HYPERLINK \l _Toc3392 </w:instrText>
          </w:r>
          <w:r>
            <w:fldChar w:fldCharType="separate"/>
          </w:r>
          <w:r>
            <w:rPr>
              <w:rFonts w:hint="eastAsia"/>
              <w:lang w:val="en-US" w:eastAsia="zh-CN"/>
            </w:rPr>
            <w:t>4.1.18.4</w:t>
          </w:r>
          <w:r>
            <w:rPr>
              <w:rFonts w:hint="eastAsia"/>
            </w:rPr>
            <w:t>对话框图</w:t>
          </w:r>
          <w:r>
            <w:tab/>
          </w:r>
          <w:r>
            <w:fldChar w:fldCharType="begin"/>
          </w:r>
          <w:r>
            <w:instrText xml:space="preserve"> PAGEREF _Toc3392 </w:instrText>
          </w:r>
          <w:r>
            <w:fldChar w:fldCharType="separate"/>
          </w:r>
          <w:r>
            <w:t>120</w:t>
          </w:r>
          <w:r>
            <w:fldChar w:fldCharType="end"/>
          </w:r>
          <w:r>
            <w:fldChar w:fldCharType="end"/>
          </w:r>
        </w:p>
        <w:p>
          <w:pPr>
            <w:pStyle w:val="16"/>
            <w:tabs>
              <w:tab w:val="right" w:leader="dot" w:pos="8306"/>
            </w:tabs>
          </w:pPr>
          <w:r>
            <w:fldChar w:fldCharType="begin"/>
          </w:r>
          <w:r>
            <w:instrText xml:space="preserve"> HYPERLINK \l _Toc1813 </w:instrText>
          </w:r>
          <w:r>
            <w:fldChar w:fldCharType="separate"/>
          </w:r>
          <w:r>
            <w:rPr>
              <w:rFonts w:hint="eastAsia"/>
            </w:rPr>
            <w:t>4.1.19案例拥有者查询现有实例</w:t>
          </w:r>
          <w:r>
            <w:tab/>
          </w:r>
          <w:r>
            <w:fldChar w:fldCharType="begin"/>
          </w:r>
          <w:r>
            <w:instrText xml:space="preserve"> PAGEREF _Toc1813 </w:instrText>
          </w:r>
          <w:r>
            <w:fldChar w:fldCharType="separate"/>
          </w:r>
          <w:r>
            <w:t>120</w:t>
          </w:r>
          <w:r>
            <w:fldChar w:fldCharType="end"/>
          </w:r>
          <w:r>
            <w:fldChar w:fldCharType="end"/>
          </w:r>
        </w:p>
        <w:p>
          <w:pPr>
            <w:pStyle w:val="22"/>
            <w:tabs>
              <w:tab w:val="right" w:leader="dot" w:pos="8306"/>
            </w:tabs>
          </w:pPr>
          <w:r>
            <w:fldChar w:fldCharType="begin"/>
          </w:r>
          <w:r>
            <w:instrText xml:space="preserve"> HYPERLINK \l _Toc8346 </w:instrText>
          </w:r>
          <w:r>
            <w:fldChar w:fldCharType="separate"/>
          </w:r>
          <w:r>
            <w:rPr>
              <w:rFonts w:hint="eastAsia"/>
              <w:lang w:val="en-US" w:eastAsia="zh-CN"/>
            </w:rPr>
            <w:t>4.1.19.1</w:t>
          </w:r>
          <w:r>
            <w:rPr>
              <w:rFonts w:hint="eastAsia"/>
            </w:rPr>
            <w:t>我的项目界面</w:t>
          </w:r>
          <w:r>
            <w:tab/>
          </w:r>
          <w:r>
            <w:fldChar w:fldCharType="begin"/>
          </w:r>
          <w:r>
            <w:instrText xml:space="preserve"> PAGEREF _Toc8346 </w:instrText>
          </w:r>
          <w:r>
            <w:fldChar w:fldCharType="separate"/>
          </w:r>
          <w:r>
            <w:t>121</w:t>
          </w:r>
          <w:r>
            <w:fldChar w:fldCharType="end"/>
          </w:r>
          <w:r>
            <w:fldChar w:fldCharType="end"/>
          </w:r>
        </w:p>
        <w:p>
          <w:pPr>
            <w:pStyle w:val="22"/>
            <w:tabs>
              <w:tab w:val="right" w:leader="dot" w:pos="8306"/>
            </w:tabs>
          </w:pPr>
          <w:r>
            <w:fldChar w:fldCharType="begin"/>
          </w:r>
          <w:r>
            <w:instrText xml:space="preserve"> HYPERLINK \l _Toc23539 </w:instrText>
          </w:r>
          <w:r>
            <w:fldChar w:fldCharType="separate"/>
          </w:r>
          <w:r>
            <w:rPr>
              <w:rFonts w:hint="eastAsia"/>
              <w:lang w:val="en-US" w:eastAsia="zh-CN"/>
            </w:rPr>
            <w:t>4.1.19.2</w:t>
          </w:r>
          <w:r>
            <w:rPr>
              <w:rFonts w:hint="eastAsia"/>
            </w:rPr>
            <w:t>对话框图</w:t>
          </w:r>
          <w:r>
            <w:tab/>
          </w:r>
          <w:r>
            <w:fldChar w:fldCharType="begin"/>
          </w:r>
          <w:r>
            <w:instrText xml:space="preserve"> PAGEREF _Toc23539 </w:instrText>
          </w:r>
          <w:r>
            <w:fldChar w:fldCharType="separate"/>
          </w:r>
          <w:r>
            <w:t>121</w:t>
          </w:r>
          <w:r>
            <w:fldChar w:fldCharType="end"/>
          </w:r>
          <w:r>
            <w:fldChar w:fldCharType="end"/>
          </w:r>
        </w:p>
        <w:p>
          <w:pPr>
            <w:pStyle w:val="16"/>
            <w:tabs>
              <w:tab w:val="right" w:leader="dot" w:pos="8306"/>
            </w:tabs>
          </w:pPr>
          <w:r>
            <w:fldChar w:fldCharType="begin"/>
          </w:r>
          <w:r>
            <w:instrText xml:space="preserve"> HYPERLINK \l _Toc31580 </w:instrText>
          </w:r>
          <w:r>
            <w:fldChar w:fldCharType="separate"/>
          </w:r>
          <w:r>
            <w:rPr>
              <w:rFonts w:hint="eastAsia"/>
            </w:rPr>
            <w:t>4.1.20案例拥有者管理实例</w:t>
          </w:r>
          <w:r>
            <w:tab/>
          </w:r>
          <w:r>
            <w:fldChar w:fldCharType="begin"/>
          </w:r>
          <w:r>
            <w:instrText xml:space="preserve"> PAGEREF _Toc31580 </w:instrText>
          </w:r>
          <w:r>
            <w:fldChar w:fldCharType="separate"/>
          </w:r>
          <w:r>
            <w:t>122</w:t>
          </w:r>
          <w:r>
            <w:fldChar w:fldCharType="end"/>
          </w:r>
          <w:r>
            <w:fldChar w:fldCharType="end"/>
          </w:r>
        </w:p>
        <w:p>
          <w:pPr>
            <w:pStyle w:val="22"/>
            <w:tabs>
              <w:tab w:val="right" w:leader="dot" w:pos="8306"/>
            </w:tabs>
          </w:pPr>
          <w:r>
            <w:fldChar w:fldCharType="begin"/>
          </w:r>
          <w:r>
            <w:instrText xml:space="preserve"> HYPERLINK \l _Toc11567 </w:instrText>
          </w:r>
          <w:r>
            <w:fldChar w:fldCharType="separate"/>
          </w:r>
          <w:r>
            <w:rPr>
              <w:rFonts w:hint="eastAsia"/>
              <w:lang w:val="en-US" w:eastAsia="zh-CN"/>
            </w:rPr>
            <w:t>4.1.20.1</w:t>
          </w:r>
          <w:r>
            <w:rPr>
              <w:rFonts w:hint="eastAsia"/>
            </w:rPr>
            <w:t>我的项目界面/项目名称按钮</w:t>
          </w:r>
          <w:r>
            <w:tab/>
          </w:r>
          <w:r>
            <w:fldChar w:fldCharType="begin"/>
          </w:r>
          <w:r>
            <w:instrText xml:space="preserve"> PAGEREF _Toc11567 </w:instrText>
          </w:r>
          <w:r>
            <w:fldChar w:fldCharType="separate"/>
          </w:r>
          <w:r>
            <w:t>122</w:t>
          </w:r>
          <w:r>
            <w:fldChar w:fldCharType="end"/>
          </w:r>
          <w:r>
            <w:fldChar w:fldCharType="end"/>
          </w:r>
        </w:p>
        <w:p>
          <w:pPr>
            <w:pStyle w:val="22"/>
            <w:tabs>
              <w:tab w:val="right" w:leader="dot" w:pos="8306"/>
            </w:tabs>
          </w:pPr>
          <w:r>
            <w:fldChar w:fldCharType="begin"/>
          </w:r>
          <w:r>
            <w:instrText xml:space="preserve"> HYPERLINK \l _Toc6721 </w:instrText>
          </w:r>
          <w:r>
            <w:fldChar w:fldCharType="separate"/>
          </w:r>
          <w:r>
            <w:rPr>
              <w:rFonts w:hint="eastAsia"/>
              <w:lang w:val="en-US" w:eastAsia="zh-CN"/>
            </w:rPr>
            <w:t>4.1.20.2</w:t>
          </w:r>
          <w:r>
            <w:rPr>
              <w:rFonts w:hint="eastAsia"/>
            </w:rPr>
            <w:t>实例详情</w:t>
          </w:r>
          <w:r>
            <w:tab/>
          </w:r>
          <w:r>
            <w:fldChar w:fldCharType="begin"/>
          </w:r>
          <w:r>
            <w:instrText xml:space="preserve"> PAGEREF _Toc6721 </w:instrText>
          </w:r>
          <w:r>
            <w:fldChar w:fldCharType="separate"/>
          </w:r>
          <w:r>
            <w:t>123</w:t>
          </w:r>
          <w:r>
            <w:fldChar w:fldCharType="end"/>
          </w:r>
          <w:r>
            <w:fldChar w:fldCharType="end"/>
          </w:r>
        </w:p>
        <w:p>
          <w:pPr>
            <w:pStyle w:val="22"/>
            <w:tabs>
              <w:tab w:val="right" w:leader="dot" w:pos="8306"/>
            </w:tabs>
          </w:pPr>
          <w:r>
            <w:fldChar w:fldCharType="begin"/>
          </w:r>
          <w:r>
            <w:instrText xml:space="preserve"> HYPERLINK \l _Toc29534 </w:instrText>
          </w:r>
          <w:r>
            <w:fldChar w:fldCharType="separate"/>
          </w:r>
          <w:r>
            <w:rPr>
              <w:rFonts w:hint="eastAsia"/>
              <w:lang w:val="en-US" w:eastAsia="zh-CN"/>
            </w:rPr>
            <w:t>4.1.20.3</w:t>
          </w:r>
          <w:r>
            <w:rPr>
              <w:rFonts w:hint="eastAsia"/>
            </w:rPr>
            <w:t>对话框图</w:t>
          </w:r>
          <w:r>
            <w:tab/>
          </w:r>
          <w:r>
            <w:fldChar w:fldCharType="begin"/>
          </w:r>
          <w:r>
            <w:instrText xml:space="preserve"> PAGEREF _Toc29534 </w:instrText>
          </w:r>
          <w:r>
            <w:fldChar w:fldCharType="separate"/>
          </w:r>
          <w:r>
            <w:t>124</w:t>
          </w:r>
          <w:r>
            <w:fldChar w:fldCharType="end"/>
          </w:r>
          <w:r>
            <w:fldChar w:fldCharType="end"/>
          </w:r>
        </w:p>
        <w:p>
          <w:pPr>
            <w:pStyle w:val="16"/>
            <w:tabs>
              <w:tab w:val="right" w:leader="dot" w:pos="8306"/>
            </w:tabs>
          </w:pPr>
          <w:r>
            <w:fldChar w:fldCharType="begin"/>
          </w:r>
          <w:r>
            <w:instrText xml:space="preserve"> HYPERLINK \l _Toc20283 </w:instrText>
          </w:r>
          <w:r>
            <w:fldChar w:fldCharType="separate"/>
          </w:r>
          <w:r>
            <w:rPr>
              <w:rFonts w:hint="eastAsia"/>
            </w:rPr>
            <w:t>4.1.21案例拥有者查询申请案例信息</w:t>
          </w:r>
          <w:r>
            <w:tab/>
          </w:r>
          <w:r>
            <w:fldChar w:fldCharType="begin"/>
          </w:r>
          <w:r>
            <w:instrText xml:space="preserve"> PAGEREF _Toc20283 </w:instrText>
          </w:r>
          <w:r>
            <w:fldChar w:fldCharType="separate"/>
          </w:r>
          <w:r>
            <w:t>124</w:t>
          </w:r>
          <w:r>
            <w:fldChar w:fldCharType="end"/>
          </w:r>
          <w:r>
            <w:fldChar w:fldCharType="end"/>
          </w:r>
        </w:p>
        <w:p>
          <w:pPr>
            <w:pStyle w:val="22"/>
            <w:tabs>
              <w:tab w:val="right" w:leader="dot" w:pos="8306"/>
            </w:tabs>
          </w:pPr>
          <w:r>
            <w:fldChar w:fldCharType="begin"/>
          </w:r>
          <w:r>
            <w:instrText xml:space="preserve"> HYPERLINK \l _Toc28026 </w:instrText>
          </w:r>
          <w:r>
            <w:fldChar w:fldCharType="separate"/>
          </w:r>
          <w:r>
            <w:rPr>
              <w:rFonts w:hint="eastAsia"/>
              <w:lang w:val="en-US" w:eastAsia="zh-CN"/>
            </w:rPr>
            <w:t>4.1.21.1</w:t>
          </w:r>
          <w:r>
            <w:rPr>
              <w:rFonts w:hint="eastAsia"/>
            </w:rPr>
            <w:t>申请列表界面</w:t>
          </w:r>
          <w:r>
            <w:tab/>
          </w:r>
          <w:r>
            <w:fldChar w:fldCharType="begin"/>
          </w:r>
          <w:r>
            <w:instrText xml:space="preserve"> PAGEREF _Toc28026 </w:instrText>
          </w:r>
          <w:r>
            <w:fldChar w:fldCharType="separate"/>
          </w:r>
          <w:r>
            <w:t>125</w:t>
          </w:r>
          <w:r>
            <w:fldChar w:fldCharType="end"/>
          </w:r>
          <w:r>
            <w:fldChar w:fldCharType="end"/>
          </w:r>
        </w:p>
        <w:p>
          <w:pPr>
            <w:pStyle w:val="22"/>
            <w:tabs>
              <w:tab w:val="right" w:leader="dot" w:pos="8306"/>
            </w:tabs>
          </w:pPr>
          <w:r>
            <w:fldChar w:fldCharType="begin"/>
          </w:r>
          <w:r>
            <w:instrText xml:space="preserve"> HYPERLINK \l _Toc1769 </w:instrText>
          </w:r>
          <w:r>
            <w:fldChar w:fldCharType="separate"/>
          </w:r>
          <w:r>
            <w:rPr>
              <w:rFonts w:hint="eastAsia"/>
              <w:lang w:val="en-US" w:eastAsia="zh-CN"/>
            </w:rPr>
            <w:t>4.1.21.2</w:t>
          </w:r>
          <w:r>
            <w:rPr>
              <w:rFonts w:hint="eastAsia"/>
            </w:rPr>
            <w:t>查询</w:t>
          </w:r>
          <w:r>
            <w:tab/>
          </w:r>
          <w:r>
            <w:fldChar w:fldCharType="begin"/>
          </w:r>
          <w:r>
            <w:instrText xml:space="preserve"> PAGEREF _Toc1769 </w:instrText>
          </w:r>
          <w:r>
            <w:fldChar w:fldCharType="separate"/>
          </w:r>
          <w:r>
            <w:t>125</w:t>
          </w:r>
          <w:r>
            <w:fldChar w:fldCharType="end"/>
          </w:r>
          <w:r>
            <w:fldChar w:fldCharType="end"/>
          </w:r>
        </w:p>
        <w:p>
          <w:pPr>
            <w:pStyle w:val="22"/>
            <w:tabs>
              <w:tab w:val="right" w:leader="dot" w:pos="8306"/>
            </w:tabs>
          </w:pPr>
          <w:r>
            <w:fldChar w:fldCharType="begin"/>
          </w:r>
          <w:r>
            <w:instrText xml:space="preserve"> HYPERLINK \l _Toc262 </w:instrText>
          </w:r>
          <w:r>
            <w:fldChar w:fldCharType="separate"/>
          </w:r>
          <w:r>
            <w:rPr>
              <w:rFonts w:hint="eastAsia"/>
              <w:lang w:val="en-US" w:eastAsia="zh-CN"/>
            </w:rPr>
            <w:t>4.1.21.3</w:t>
          </w:r>
          <w:r>
            <w:rPr>
              <w:rFonts w:hint="eastAsia"/>
            </w:rPr>
            <w:t>对话框图</w:t>
          </w:r>
          <w:r>
            <w:tab/>
          </w:r>
          <w:r>
            <w:fldChar w:fldCharType="begin"/>
          </w:r>
          <w:r>
            <w:instrText xml:space="preserve"> PAGEREF _Toc262 </w:instrText>
          </w:r>
          <w:r>
            <w:fldChar w:fldCharType="separate"/>
          </w:r>
          <w:r>
            <w:t>125</w:t>
          </w:r>
          <w:r>
            <w:fldChar w:fldCharType="end"/>
          </w:r>
          <w:r>
            <w:fldChar w:fldCharType="end"/>
          </w:r>
        </w:p>
        <w:p>
          <w:pPr>
            <w:pStyle w:val="16"/>
            <w:tabs>
              <w:tab w:val="right" w:leader="dot" w:pos="8306"/>
            </w:tabs>
          </w:pPr>
          <w:r>
            <w:fldChar w:fldCharType="begin"/>
          </w:r>
          <w:r>
            <w:instrText xml:space="preserve"> HYPERLINK \l _Toc5787 </w:instrText>
          </w:r>
          <w:r>
            <w:fldChar w:fldCharType="separate"/>
          </w:r>
          <w:r>
            <w:rPr>
              <w:rFonts w:hint="eastAsia"/>
            </w:rPr>
            <w:t>4.1.22案例拥有者取消正在申请的案例</w:t>
          </w:r>
          <w:r>
            <w:tab/>
          </w:r>
          <w:r>
            <w:fldChar w:fldCharType="begin"/>
          </w:r>
          <w:r>
            <w:instrText xml:space="preserve"> PAGEREF _Toc5787 </w:instrText>
          </w:r>
          <w:r>
            <w:fldChar w:fldCharType="separate"/>
          </w:r>
          <w:r>
            <w:t>126</w:t>
          </w:r>
          <w:r>
            <w:fldChar w:fldCharType="end"/>
          </w:r>
          <w:r>
            <w:fldChar w:fldCharType="end"/>
          </w:r>
        </w:p>
        <w:p>
          <w:pPr>
            <w:pStyle w:val="22"/>
            <w:tabs>
              <w:tab w:val="right" w:leader="dot" w:pos="8306"/>
            </w:tabs>
          </w:pPr>
          <w:r>
            <w:fldChar w:fldCharType="begin"/>
          </w:r>
          <w:r>
            <w:instrText xml:space="preserve"> HYPERLINK \l _Toc1161 </w:instrText>
          </w:r>
          <w:r>
            <w:fldChar w:fldCharType="separate"/>
          </w:r>
          <w:r>
            <w:rPr>
              <w:rFonts w:hint="eastAsia"/>
              <w:lang w:val="en-US" w:eastAsia="zh-CN"/>
            </w:rPr>
            <w:t>4.1.22.1</w:t>
          </w:r>
          <w:r>
            <w:rPr>
              <w:rFonts w:hint="eastAsia"/>
            </w:rPr>
            <w:t>申请列表界面/取消申请按钮</w:t>
          </w:r>
          <w:r>
            <w:tab/>
          </w:r>
          <w:r>
            <w:fldChar w:fldCharType="begin"/>
          </w:r>
          <w:r>
            <w:instrText xml:space="preserve"> PAGEREF _Toc1161 </w:instrText>
          </w:r>
          <w:r>
            <w:fldChar w:fldCharType="separate"/>
          </w:r>
          <w:r>
            <w:t>126</w:t>
          </w:r>
          <w:r>
            <w:fldChar w:fldCharType="end"/>
          </w:r>
          <w:r>
            <w:fldChar w:fldCharType="end"/>
          </w:r>
        </w:p>
        <w:p>
          <w:pPr>
            <w:pStyle w:val="22"/>
            <w:tabs>
              <w:tab w:val="right" w:leader="dot" w:pos="8306"/>
            </w:tabs>
          </w:pPr>
          <w:r>
            <w:fldChar w:fldCharType="begin"/>
          </w:r>
          <w:r>
            <w:instrText xml:space="preserve"> HYPERLINK \l _Toc16236 </w:instrText>
          </w:r>
          <w:r>
            <w:fldChar w:fldCharType="separate"/>
          </w:r>
          <w:r>
            <w:rPr>
              <w:rFonts w:hint="eastAsia"/>
              <w:lang w:val="en-US" w:eastAsia="zh-CN"/>
            </w:rPr>
            <w:t>4.1.22.2</w:t>
          </w:r>
          <w:r>
            <w:rPr>
              <w:rFonts w:hint="eastAsia"/>
            </w:rPr>
            <w:t>对话框图</w:t>
          </w:r>
          <w:r>
            <w:tab/>
          </w:r>
          <w:r>
            <w:fldChar w:fldCharType="begin"/>
          </w:r>
          <w:r>
            <w:instrText xml:space="preserve"> PAGEREF _Toc16236 </w:instrText>
          </w:r>
          <w:r>
            <w:fldChar w:fldCharType="separate"/>
          </w:r>
          <w:r>
            <w:t>127</w:t>
          </w:r>
          <w:r>
            <w:fldChar w:fldCharType="end"/>
          </w:r>
          <w:r>
            <w:fldChar w:fldCharType="end"/>
          </w:r>
        </w:p>
        <w:p>
          <w:pPr>
            <w:pStyle w:val="25"/>
            <w:tabs>
              <w:tab w:val="right" w:leader="dot" w:pos="8306"/>
            </w:tabs>
          </w:pPr>
          <w:r>
            <w:fldChar w:fldCharType="begin"/>
          </w:r>
          <w:r>
            <w:instrText xml:space="preserve"> HYPERLINK \l _Toc3763 </w:instrText>
          </w:r>
          <w:r>
            <w:fldChar w:fldCharType="separate"/>
          </w:r>
          <w:r>
            <w:rPr>
              <w:rFonts w:hint="eastAsia"/>
            </w:rPr>
            <w:t>4.2学生功能需求</w:t>
          </w:r>
          <w:r>
            <w:tab/>
          </w:r>
          <w:r>
            <w:fldChar w:fldCharType="begin"/>
          </w:r>
          <w:r>
            <w:instrText xml:space="preserve"> PAGEREF _Toc3763 </w:instrText>
          </w:r>
          <w:r>
            <w:fldChar w:fldCharType="separate"/>
          </w:r>
          <w:r>
            <w:t>127</w:t>
          </w:r>
          <w:r>
            <w:fldChar w:fldCharType="end"/>
          </w:r>
          <w:r>
            <w:fldChar w:fldCharType="end"/>
          </w:r>
        </w:p>
        <w:p>
          <w:pPr>
            <w:pStyle w:val="16"/>
            <w:tabs>
              <w:tab w:val="right" w:leader="dot" w:pos="8306"/>
            </w:tabs>
          </w:pPr>
          <w:r>
            <w:fldChar w:fldCharType="begin"/>
          </w:r>
          <w:r>
            <w:instrText xml:space="preserve"> HYPERLINK \l _Toc14141 </w:instrText>
          </w:r>
          <w:r>
            <w:fldChar w:fldCharType="separate"/>
          </w:r>
          <w:r>
            <w:rPr>
              <w:rFonts w:hint="eastAsia"/>
            </w:rPr>
            <w:t>4.2.1学生</w:t>
          </w:r>
          <w:r>
            <w:rPr>
              <w:rFonts w:hint="eastAsia"/>
              <w:lang w:eastAsia="zh-CN"/>
            </w:rPr>
            <w:t>登录</w:t>
          </w:r>
          <w:r>
            <w:tab/>
          </w:r>
          <w:r>
            <w:fldChar w:fldCharType="begin"/>
          </w:r>
          <w:r>
            <w:instrText xml:space="preserve"> PAGEREF _Toc14141 </w:instrText>
          </w:r>
          <w:r>
            <w:fldChar w:fldCharType="separate"/>
          </w:r>
          <w:r>
            <w:t>127</w:t>
          </w:r>
          <w:r>
            <w:fldChar w:fldCharType="end"/>
          </w:r>
          <w:r>
            <w:fldChar w:fldCharType="end"/>
          </w:r>
        </w:p>
        <w:p>
          <w:pPr>
            <w:pStyle w:val="22"/>
            <w:tabs>
              <w:tab w:val="right" w:leader="dot" w:pos="8306"/>
            </w:tabs>
          </w:pPr>
          <w:r>
            <w:fldChar w:fldCharType="begin"/>
          </w:r>
          <w:r>
            <w:instrText xml:space="preserve"> HYPERLINK \l _Toc30701 </w:instrText>
          </w:r>
          <w:r>
            <w:fldChar w:fldCharType="separate"/>
          </w:r>
          <w:r>
            <w:rPr>
              <w:rFonts w:hint="eastAsia"/>
              <w:lang w:val="en-US" w:eastAsia="zh-CN"/>
            </w:rPr>
            <w:t>4.2.1.1对话框图</w:t>
          </w:r>
          <w:r>
            <w:tab/>
          </w:r>
          <w:r>
            <w:fldChar w:fldCharType="begin"/>
          </w:r>
          <w:r>
            <w:instrText xml:space="preserve"> PAGEREF _Toc30701 </w:instrText>
          </w:r>
          <w:r>
            <w:fldChar w:fldCharType="separate"/>
          </w:r>
          <w:r>
            <w:t>128</w:t>
          </w:r>
          <w:r>
            <w:fldChar w:fldCharType="end"/>
          </w:r>
          <w:r>
            <w:fldChar w:fldCharType="end"/>
          </w:r>
        </w:p>
        <w:p>
          <w:pPr>
            <w:pStyle w:val="22"/>
            <w:tabs>
              <w:tab w:val="right" w:leader="dot" w:pos="8306"/>
            </w:tabs>
          </w:pPr>
          <w:r>
            <w:fldChar w:fldCharType="begin"/>
          </w:r>
          <w:r>
            <w:instrText xml:space="preserve"> HYPERLINK \l _Toc20130 </w:instrText>
          </w:r>
          <w:r>
            <w:fldChar w:fldCharType="separate"/>
          </w:r>
          <w:r>
            <w:rPr>
              <w:rFonts w:hint="eastAsia"/>
              <w:lang w:val="en-US" w:eastAsia="zh-CN"/>
            </w:rPr>
            <w:t>4.2.1.2</w:t>
          </w:r>
          <w:r>
            <w:rPr>
              <w:rFonts w:hint="eastAsia" w:eastAsiaTheme="majorEastAsia"/>
              <w:lang w:eastAsia="zh-CN"/>
            </w:rPr>
            <w:t>登录</w:t>
          </w:r>
          <w:r>
            <w:rPr>
              <w:rFonts w:hint="eastAsia"/>
            </w:rPr>
            <w:t>界面</w:t>
          </w:r>
          <w:r>
            <w:rPr>
              <w:rFonts w:hint="eastAsia" w:eastAsiaTheme="majorEastAsia"/>
              <w:lang w:val="en-US" w:eastAsia="zh-CN"/>
            </w:rPr>
            <w:t>/登录按钮</w:t>
          </w:r>
          <w:r>
            <w:tab/>
          </w:r>
          <w:r>
            <w:fldChar w:fldCharType="begin"/>
          </w:r>
          <w:r>
            <w:instrText xml:space="preserve"> PAGEREF _Toc20130 </w:instrText>
          </w:r>
          <w:r>
            <w:fldChar w:fldCharType="separate"/>
          </w:r>
          <w:r>
            <w:t>128</w:t>
          </w:r>
          <w:r>
            <w:fldChar w:fldCharType="end"/>
          </w:r>
          <w:r>
            <w:fldChar w:fldCharType="end"/>
          </w:r>
        </w:p>
        <w:p>
          <w:pPr>
            <w:pStyle w:val="22"/>
            <w:tabs>
              <w:tab w:val="right" w:leader="dot" w:pos="8306"/>
            </w:tabs>
          </w:pPr>
          <w:r>
            <w:fldChar w:fldCharType="begin"/>
          </w:r>
          <w:r>
            <w:instrText xml:space="preserve"> HYPERLINK \l _Toc26914 </w:instrText>
          </w:r>
          <w:r>
            <w:fldChar w:fldCharType="separate"/>
          </w:r>
          <w:r>
            <w:rPr>
              <w:rFonts w:hint="eastAsia"/>
              <w:lang w:val="en-US" w:eastAsia="zh-CN"/>
            </w:rPr>
            <w:t>4.2.1.3</w:t>
          </w:r>
          <w:r>
            <w:rPr>
              <w:rFonts w:hint="eastAsia"/>
            </w:rPr>
            <w:t>主界面</w:t>
          </w:r>
          <w:r>
            <w:tab/>
          </w:r>
          <w:r>
            <w:fldChar w:fldCharType="begin"/>
          </w:r>
          <w:r>
            <w:instrText xml:space="preserve"> PAGEREF _Toc26914 </w:instrText>
          </w:r>
          <w:r>
            <w:fldChar w:fldCharType="separate"/>
          </w:r>
          <w:r>
            <w:t>129</w:t>
          </w:r>
          <w:r>
            <w:fldChar w:fldCharType="end"/>
          </w:r>
          <w:r>
            <w:fldChar w:fldCharType="end"/>
          </w:r>
        </w:p>
        <w:p>
          <w:pPr>
            <w:pStyle w:val="22"/>
            <w:tabs>
              <w:tab w:val="right" w:leader="dot" w:pos="8306"/>
            </w:tabs>
          </w:pPr>
          <w:r>
            <w:fldChar w:fldCharType="begin"/>
          </w:r>
          <w:r>
            <w:instrText xml:space="preserve"> HYPERLINK \l _Toc17140 </w:instrText>
          </w:r>
          <w:r>
            <w:fldChar w:fldCharType="separate"/>
          </w:r>
          <w:r>
            <w:rPr>
              <w:rFonts w:hint="eastAsia"/>
              <w:lang w:val="en-US" w:eastAsia="zh-CN"/>
            </w:rPr>
            <w:t>4.2.1.4</w:t>
          </w:r>
          <w:r>
            <w:rPr>
              <w:rFonts w:hint="eastAsia"/>
            </w:rPr>
            <w:t>异常界面</w:t>
          </w:r>
          <w:r>
            <w:tab/>
          </w:r>
          <w:r>
            <w:fldChar w:fldCharType="begin"/>
          </w:r>
          <w:r>
            <w:instrText xml:space="preserve"> PAGEREF _Toc17140 </w:instrText>
          </w:r>
          <w:r>
            <w:fldChar w:fldCharType="separate"/>
          </w:r>
          <w:r>
            <w:t>129</w:t>
          </w:r>
          <w:r>
            <w:fldChar w:fldCharType="end"/>
          </w:r>
          <w:r>
            <w:fldChar w:fldCharType="end"/>
          </w:r>
        </w:p>
        <w:p>
          <w:pPr>
            <w:pStyle w:val="22"/>
            <w:tabs>
              <w:tab w:val="right" w:leader="dot" w:pos="8306"/>
            </w:tabs>
          </w:pPr>
          <w:r>
            <w:fldChar w:fldCharType="begin"/>
          </w:r>
          <w:r>
            <w:instrText xml:space="preserve"> HYPERLINK \l _Toc27132 </w:instrText>
          </w:r>
          <w:r>
            <w:fldChar w:fldCharType="separate"/>
          </w:r>
          <w:r>
            <w:rPr>
              <w:rFonts w:hint="eastAsia"/>
              <w:lang w:val="en-US" w:eastAsia="zh-CN"/>
            </w:rPr>
            <w:t>4.2.1.5</w:t>
          </w:r>
          <w:r>
            <w:rPr>
              <w:rFonts w:hint="eastAsia"/>
            </w:rPr>
            <w:t>网站管理首页</w:t>
          </w:r>
          <w:r>
            <w:tab/>
          </w:r>
          <w:r>
            <w:fldChar w:fldCharType="begin"/>
          </w:r>
          <w:r>
            <w:instrText xml:space="preserve"> PAGEREF _Toc27132 </w:instrText>
          </w:r>
          <w:r>
            <w:fldChar w:fldCharType="separate"/>
          </w:r>
          <w:r>
            <w:t>131</w:t>
          </w:r>
          <w:r>
            <w:fldChar w:fldCharType="end"/>
          </w:r>
          <w:r>
            <w:fldChar w:fldCharType="end"/>
          </w:r>
        </w:p>
        <w:p>
          <w:pPr>
            <w:pStyle w:val="16"/>
            <w:tabs>
              <w:tab w:val="right" w:leader="dot" w:pos="8306"/>
            </w:tabs>
          </w:pPr>
          <w:r>
            <w:fldChar w:fldCharType="begin"/>
          </w:r>
          <w:r>
            <w:instrText xml:space="preserve"> HYPERLINK \l _Toc1567 </w:instrText>
          </w:r>
          <w:r>
            <w:fldChar w:fldCharType="separate"/>
          </w:r>
          <w:r>
            <w:rPr>
              <w:rFonts w:hint="eastAsia"/>
            </w:rPr>
            <w:t>4.2.2学生注册</w:t>
          </w:r>
          <w:r>
            <w:tab/>
          </w:r>
          <w:r>
            <w:fldChar w:fldCharType="begin"/>
          </w:r>
          <w:r>
            <w:instrText xml:space="preserve"> PAGEREF _Toc1567 </w:instrText>
          </w:r>
          <w:r>
            <w:fldChar w:fldCharType="separate"/>
          </w:r>
          <w:r>
            <w:t>131</w:t>
          </w:r>
          <w:r>
            <w:fldChar w:fldCharType="end"/>
          </w:r>
          <w:r>
            <w:fldChar w:fldCharType="end"/>
          </w:r>
        </w:p>
        <w:p>
          <w:pPr>
            <w:pStyle w:val="22"/>
            <w:tabs>
              <w:tab w:val="right" w:leader="dot" w:pos="8306"/>
            </w:tabs>
          </w:pPr>
          <w:r>
            <w:fldChar w:fldCharType="begin"/>
          </w:r>
          <w:r>
            <w:instrText xml:space="preserve"> HYPERLINK \l _Toc12784 </w:instrText>
          </w:r>
          <w:r>
            <w:fldChar w:fldCharType="separate"/>
          </w:r>
          <w:r>
            <w:rPr>
              <w:rFonts w:hint="eastAsia"/>
              <w:lang w:val="en-US" w:eastAsia="zh-CN"/>
            </w:rPr>
            <w:t>4.2.2.1对话框图</w:t>
          </w:r>
          <w:r>
            <w:tab/>
          </w:r>
          <w:r>
            <w:fldChar w:fldCharType="begin"/>
          </w:r>
          <w:r>
            <w:instrText xml:space="preserve"> PAGEREF _Toc12784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_Toc20987 </w:instrText>
          </w:r>
          <w:r>
            <w:fldChar w:fldCharType="separate"/>
          </w:r>
          <w:r>
            <w:rPr>
              <w:rFonts w:hint="eastAsia"/>
              <w:lang w:val="en-US" w:eastAsia="zh-CN"/>
            </w:rPr>
            <w:t>4.2.2.2</w:t>
          </w:r>
          <w:r>
            <w:rPr>
              <w:rFonts w:hint="eastAsia" w:eastAsiaTheme="majorEastAsia"/>
              <w:lang w:eastAsia="zh-CN"/>
            </w:rPr>
            <w:t>登录</w:t>
          </w:r>
          <w:r>
            <w:rPr>
              <w:rFonts w:hint="eastAsia"/>
            </w:rPr>
            <w:t>页面</w:t>
          </w:r>
          <w:r>
            <w:tab/>
          </w:r>
          <w:r>
            <w:fldChar w:fldCharType="begin"/>
          </w:r>
          <w:r>
            <w:instrText xml:space="preserve"> PAGEREF _Toc20987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_Toc23249 </w:instrText>
          </w:r>
          <w:r>
            <w:fldChar w:fldCharType="separate"/>
          </w:r>
          <w:r>
            <w:rPr>
              <w:rFonts w:hint="eastAsia"/>
              <w:lang w:val="en-US" w:eastAsia="zh-CN"/>
            </w:rPr>
            <w:t>4.2.2.3</w:t>
          </w:r>
          <w:r>
            <w:rPr>
              <w:rFonts w:hint="eastAsia"/>
            </w:rPr>
            <w:t>立即注册</w:t>
          </w:r>
          <w:r>
            <w:tab/>
          </w:r>
          <w:r>
            <w:fldChar w:fldCharType="begin"/>
          </w:r>
          <w:r>
            <w:instrText xml:space="preserve"> PAGEREF _Toc23249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_Toc19230 </w:instrText>
          </w:r>
          <w:r>
            <w:fldChar w:fldCharType="separate"/>
          </w:r>
          <w:r>
            <w:rPr>
              <w:rFonts w:hint="eastAsia"/>
              <w:lang w:val="en-US" w:eastAsia="zh-CN"/>
            </w:rPr>
            <w:t>4.2.2.4</w:t>
          </w:r>
          <w:r>
            <w:rPr>
              <w:rFonts w:hint="eastAsia"/>
            </w:rPr>
            <w:t>注册信息填写界面</w:t>
          </w:r>
          <w:r>
            <w:tab/>
          </w:r>
          <w:r>
            <w:fldChar w:fldCharType="begin"/>
          </w:r>
          <w:r>
            <w:instrText xml:space="preserve"> PAGEREF _Toc19230 </w:instrText>
          </w:r>
          <w:r>
            <w:fldChar w:fldCharType="separate"/>
          </w:r>
          <w:r>
            <w:t>133</w:t>
          </w:r>
          <w:r>
            <w:fldChar w:fldCharType="end"/>
          </w:r>
          <w:r>
            <w:fldChar w:fldCharType="end"/>
          </w:r>
        </w:p>
        <w:p>
          <w:pPr>
            <w:pStyle w:val="22"/>
            <w:tabs>
              <w:tab w:val="right" w:leader="dot" w:pos="8306"/>
            </w:tabs>
          </w:pPr>
          <w:r>
            <w:fldChar w:fldCharType="begin"/>
          </w:r>
          <w:r>
            <w:instrText xml:space="preserve"> HYPERLINK \l _Toc18619 </w:instrText>
          </w:r>
          <w:r>
            <w:fldChar w:fldCharType="separate"/>
          </w:r>
          <w:r>
            <w:rPr>
              <w:rFonts w:hint="eastAsia"/>
              <w:lang w:val="en-US" w:eastAsia="zh-CN"/>
            </w:rPr>
            <w:t>4.2.2.5</w:t>
          </w:r>
          <w:r>
            <w:rPr>
              <w:rFonts w:hint="eastAsia"/>
              <w:lang w:eastAsia="zh-CN"/>
            </w:rPr>
            <w:t>登录</w:t>
          </w:r>
          <w:r>
            <w:rPr>
              <w:rFonts w:hint="eastAsia"/>
            </w:rPr>
            <w:t>界面</w:t>
          </w:r>
          <w:r>
            <w:tab/>
          </w:r>
          <w:r>
            <w:fldChar w:fldCharType="begin"/>
          </w:r>
          <w:r>
            <w:instrText xml:space="preserve"> PAGEREF _Toc18619 </w:instrText>
          </w:r>
          <w:r>
            <w:fldChar w:fldCharType="separate"/>
          </w:r>
          <w:r>
            <w:t>134</w:t>
          </w:r>
          <w:r>
            <w:fldChar w:fldCharType="end"/>
          </w:r>
          <w:r>
            <w:fldChar w:fldCharType="end"/>
          </w:r>
        </w:p>
        <w:p>
          <w:pPr>
            <w:pStyle w:val="22"/>
            <w:tabs>
              <w:tab w:val="right" w:leader="dot" w:pos="8306"/>
            </w:tabs>
          </w:pPr>
          <w:r>
            <w:fldChar w:fldCharType="begin"/>
          </w:r>
          <w:r>
            <w:instrText xml:space="preserve"> HYPERLINK \l _Toc22411 </w:instrText>
          </w:r>
          <w:r>
            <w:fldChar w:fldCharType="separate"/>
          </w:r>
          <w:r>
            <w:rPr>
              <w:rFonts w:hint="eastAsia"/>
              <w:lang w:val="en-US" w:eastAsia="zh-CN"/>
            </w:rPr>
            <w:t>4.2.2.6</w:t>
          </w:r>
          <w:r>
            <w:rPr>
              <w:rFonts w:hint="eastAsia"/>
            </w:rPr>
            <w:t>异常</w:t>
          </w:r>
          <w:r>
            <w:tab/>
          </w:r>
          <w:r>
            <w:fldChar w:fldCharType="begin"/>
          </w:r>
          <w:r>
            <w:instrText xml:space="preserve"> PAGEREF _Toc22411 </w:instrText>
          </w:r>
          <w:r>
            <w:fldChar w:fldCharType="separate"/>
          </w:r>
          <w:r>
            <w:t>134</w:t>
          </w:r>
          <w:r>
            <w:fldChar w:fldCharType="end"/>
          </w:r>
          <w:r>
            <w:fldChar w:fldCharType="end"/>
          </w:r>
        </w:p>
        <w:p>
          <w:pPr>
            <w:pStyle w:val="16"/>
            <w:tabs>
              <w:tab w:val="right" w:leader="dot" w:pos="8306"/>
            </w:tabs>
          </w:pPr>
          <w:r>
            <w:fldChar w:fldCharType="begin"/>
          </w:r>
          <w:r>
            <w:instrText xml:space="preserve"> HYPERLINK \l _Toc31380 </w:instrText>
          </w:r>
          <w:r>
            <w:fldChar w:fldCharType="separate"/>
          </w:r>
          <w:r>
            <w:rPr>
              <w:rFonts w:hint="eastAsia"/>
            </w:rPr>
            <w:t>4.2.3学生忘记密码</w:t>
          </w:r>
          <w:r>
            <w:tab/>
          </w:r>
          <w:r>
            <w:fldChar w:fldCharType="begin"/>
          </w:r>
          <w:r>
            <w:instrText xml:space="preserve"> PAGEREF _Toc31380 </w:instrText>
          </w:r>
          <w:r>
            <w:fldChar w:fldCharType="separate"/>
          </w:r>
          <w:r>
            <w:t>135</w:t>
          </w:r>
          <w:r>
            <w:fldChar w:fldCharType="end"/>
          </w:r>
          <w:r>
            <w:fldChar w:fldCharType="end"/>
          </w:r>
        </w:p>
        <w:p>
          <w:pPr>
            <w:pStyle w:val="22"/>
            <w:tabs>
              <w:tab w:val="right" w:leader="dot" w:pos="8306"/>
            </w:tabs>
          </w:pPr>
          <w:r>
            <w:fldChar w:fldCharType="begin"/>
          </w:r>
          <w:r>
            <w:instrText xml:space="preserve"> HYPERLINK \l _Toc12216 </w:instrText>
          </w:r>
          <w:r>
            <w:fldChar w:fldCharType="separate"/>
          </w:r>
          <w:r>
            <w:rPr>
              <w:rFonts w:hint="eastAsia"/>
              <w:lang w:val="en-US" w:eastAsia="zh-CN"/>
            </w:rPr>
            <w:t>4.2.3.1对话框图</w:t>
          </w:r>
          <w:r>
            <w:tab/>
          </w:r>
          <w:r>
            <w:fldChar w:fldCharType="begin"/>
          </w:r>
          <w:r>
            <w:instrText xml:space="preserve"> PAGEREF _Toc12216 </w:instrText>
          </w:r>
          <w:r>
            <w:fldChar w:fldCharType="separate"/>
          </w:r>
          <w:r>
            <w:t>136</w:t>
          </w:r>
          <w:r>
            <w:fldChar w:fldCharType="end"/>
          </w:r>
          <w:r>
            <w:fldChar w:fldCharType="end"/>
          </w:r>
        </w:p>
        <w:p>
          <w:pPr>
            <w:pStyle w:val="22"/>
            <w:tabs>
              <w:tab w:val="right" w:leader="dot" w:pos="8306"/>
            </w:tabs>
          </w:pPr>
          <w:r>
            <w:fldChar w:fldCharType="begin"/>
          </w:r>
          <w:r>
            <w:instrText xml:space="preserve"> HYPERLINK \l _Toc20355 </w:instrText>
          </w:r>
          <w:r>
            <w:fldChar w:fldCharType="separate"/>
          </w:r>
          <w:r>
            <w:rPr>
              <w:rFonts w:hint="eastAsia"/>
              <w:lang w:val="en-US" w:eastAsia="zh-CN"/>
            </w:rPr>
            <w:t>4.2.3.2</w:t>
          </w:r>
          <w:r>
            <w:rPr>
              <w:rFonts w:hint="eastAsia" w:eastAsiaTheme="majorEastAsia"/>
              <w:lang w:eastAsia="zh-CN"/>
            </w:rPr>
            <w:t>登录</w:t>
          </w:r>
          <w:r>
            <w:rPr>
              <w:rFonts w:hint="eastAsia"/>
            </w:rPr>
            <w:t>页面</w:t>
          </w:r>
          <w:r>
            <w:tab/>
          </w:r>
          <w:r>
            <w:fldChar w:fldCharType="begin"/>
          </w:r>
          <w:r>
            <w:instrText xml:space="preserve"> PAGEREF _Toc20355 </w:instrText>
          </w:r>
          <w:r>
            <w:fldChar w:fldCharType="separate"/>
          </w:r>
          <w:r>
            <w:t>136</w:t>
          </w:r>
          <w:r>
            <w:fldChar w:fldCharType="end"/>
          </w:r>
          <w:r>
            <w:fldChar w:fldCharType="end"/>
          </w:r>
        </w:p>
        <w:p>
          <w:pPr>
            <w:pStyle w:val="22"/>
            <w:tabs>
              <w:tab w:val="right" w:leader="dot" w:pos="8306"/>
            </w:tabs>
          </w:pPr>
          <w:r>
            <w:fldChar w:fldCharType="begin"/>
          </w:r>
          <w:r>
            <w:instrText xml:space="preserve"> HYPERLINK \l _Toc9389 </w:instrText>
          </w:r>
          <w:r>
            <w:fldChar w:fldCharType="separate"/>
          </w:r>
          <w:r>
            <w:rPr>
              <w:rFonts w:hint="eastAsia"/>
              <w:lang w:val="en-US" w:eastAsia="zh-CN"/>
            </w:rPr>
            <w:t>4.2.3.3</w:t>
          </w:r>
          <w:r>
            <w:rPr>
              <w:rFonts w:hint="eastAsia"/>
            </w:rPr>
            <w:t>点击忘记密码</w:t>
          </w:r>
          <w:r>
            <w:tab/>
          </w:r>
          <w:r>
            <w:fldChar w:fldCharType="begin"/>
          </w:r>
          <w:r>
            <w:instrText xml:space="preserve"> PAGEREF _Toc9389 </w:instrText>
          </w:r>
          <w:r>
            <w:fldChar w:fldCharType="separate"/>
          </w:r>
          <w:r>
            <w:t>137</w:t>
          </w:r>
          <w:r>
            <w:fldChar w:fldCharType="end"/>
          </w:r>
          <w:r>
            <w:fldChar w:fldCharType="end"/>
          </w:r>
        </w:p>
        <w:p>
          <w:pPr>
            <w:pStyle w:val="22"/>
            <w:tabs>
              <w:tab w:val="right" w:leader="dot" w:pos="8306"/>
            </w:tabs>
          </w:pPr>
          <w:r>
            <w:fldChar w:fldCharType="begin"/>
          </w:r>
          <w:r>
            <w:instrText xml:space="preserve"> HYPERLINK \l _Toc28924 </w:instrText>
          </w:r>
          <w:r>
            <w:fldChar w:fldCharType="separate"/>
          </w:r>
          <w:r>
            <w:rPr>
              <w:rFonts w:hint="eastAsia"/>
              <w:lang w:val="en-US" w:eastAsia="zh-CN"/>
            </w:rPr>
            <w:t>4.2.3.4</w:t>
          </w:r>
          <w:r>
            <w:rPr>
              <w:rFonts w:hint="eastAsia"/>
            </w:rPr>
            <w:t>重置密码界面</w:t>
          </w:r>
          <w:r>
            <w:tab/>
          </w:r>
          <w:r>
            <w:fldChar w:fldCharType="begin"/>
          </w:r>
          <w:r>
            <w:instrText xml:space="preserve"> PAGEREF _Toc28924 </w:instrText>
          </w:r>
          <w:r>
            <w:fldChar w:fldCharType="separate"/>
          </w:r>
          <w:r>
            <w:t>137</w:t>
          </w:r>
          <w:r>
            <w:fldChar w:fldCharType="end"/>
          </w:r>
          <w:r>
            <w:fldChar w:fldCharType="end"/>
          </w:r>
        </w:p>
        <w:p>
          <w:pPr>
            <w:pStyle w:val="22"/>
            <w:tabs>
              <w:tab w:val="right" w:leader="dot" w:pos="8306"/>
            </w:tabs>
          </w:pPr>
          <w:r>
            <w:fldChar w:fldCharType="begin"/>
          </w:r>
          <w:r>
            <w:instrText xml:space="preserve"> HYPERLINK \l _Toc11354 </w:instrText>
          </w:r>
          <w:r>
            <w:fldChar w:fldCharType="separate"/>
          </w:r>
          <w:r>
            <w:rPr>
              <w:rFonts w:hint="eastAsia"/>
              <w:lang w:val="en-US" w:eastAsia="zh-CN"/>
            </w:rPr>
            <w:t>4.2.3.5</w:t>
          </w:r>
          <w:r>
            <w:rPr>
              <w:rFonts w:hint="eastAsia" w:eastAsiaTheme="majorEastAsia"/>
              <w:lang w:eastAsia="zh-CN"/>
            </w:rPr>
            <w:t>登录</w:t>
          </w:r>
          <w:r>
            <w:rPr>
              <w:rFonts w:hint="eastAsia"/>
            </w:rPr>
            <w:t>界面</w:t>
          </w:r>
          <w:r>
            <w:tab/>
          </w:r>
          <w:r>
            <w:fldChar w:fldCharType="begin"/>
          </w:r>
          <w:r>
            <w:instrText xml:space="preserve"> PAGEREF _Toc11354 </w:instrText>
          </w:r>
          <w:r>
            <w:fldChar w:fldCharType="separate"/>
          </w:r>
          <w:r>
            <w:t>137</w:t>
          </w:r>
          <w:r>
            <w:fldChar w:fldCharType="end"/>
          </w:r>
          <w:r>
            <w:fldChar w:fldCharType="end"/>
          </w:r>
        </w:p>
        <w:p>
          <w:pPr>
            <w:pStyle w:val="22"/>
            <w:tabs>
              <w:tab w:val="right" w:leader="dot" w:pos="8306"/>
            </w:tabs>
          </w:pPr>
          <w:r>
            <w:fldChar w:fldCharType="begin"/>
          </w:r>
          <w:r>
            <w:instrText xml:space="preserve"> HYPERLINK \l _Toc20054 </w:instrText>
          </w:r>
          <w:r>
            <w:fldChar w:fldCharType="separate"/>
          </w:r>
          <w:r>
            <w:rPr>
              <w:rFonts w:hint="eastAsia"/>
              <w:lang w:val="en-US" w:eastAsia="zh-CN"/>
            </w:rPr>
            <w:t>4.2.3.5</w:t>
          </w:r>
          <w:r>
            <w:rPr>
              <w:rFonts w:hint="eastAsia"/>
            </w:rPr>
            <w:t>异常</w:t>
          </w:r>
          <w:r>
            <w:tab/>
          </w:r>
          <w:r>
            <w:fldChar w:fldCharType="begin"/>
          </w:r>
          <w:r>
            <w:instrText xml:space="preserve"> PAGEREF _Toc20054 </w:instrText>
          </w:r>
          <w:r>
            <w:fldChar w:fldCharType="separate"/>
          </w:r>
          <w:r>
            <w:t>138</w:t>
          </w:r>
          <w:r>
            <w:fldChar w:fldCharType="end"/>
          </w:r>
          <w:r>
            <w:fldChar w:fldCharType="end"/>
          </w:r>
        </w:p>
        <w:p>
          <w:pPr>
            <w:pStyle w:val="16"/>
            <w:tabs>
              <w:tab w:val="right" w:leader="dot" w:pos="8306"/>
            </w:tabs>
          </w:pPr>
          <w:r>
            <w:fldChar w:fldCharType="begin"/>
          </w:r>
          <w:r>
            <w:instrText xml:space="preserve"> HYPERLINK \l _Toc3406 </w:instrText>
          </w:r>
          <w:r>
            <w:fldChar w:fldCharType="separate"/>
          </w:r>
          <w:r>
            <w:rPr>
              <w:rFonts w:hint="eastAsia"/>
            </w:rPr>
            <w:t>4.2.4学生项目管理</w:t>
          </w:r>
          <w:r>
            <w:tab/>
          </w:r>
          <w:r>
            <w:fldChar w:fldCharType="begin"/>
          </w:r>
          <w:r>
            <w:instrText xml:space="preserve"> PAGEREF _Toc3406 </w:instrText>
          </w:r>
          <w:r>
            <w:fldChar w:fldCharType="separate"/>
          </w:r>
          <w:r>
            <w:t>138</w:t>
          </w:r>
          <w:r>
            <w:fldChar w:fldCharType="end"/>
          </w:r>
          <w:r>
            <w:fldChar w:fldCharType="end"/>
          </w:r>
        </w:p>
        <w:p>
          <w:pPr>
            <w:pStyle w:val="22"/>
            <w:tabs>
              <w:tab w:val="right" w:leader="dot" w:pos="8306"/>
            </w:tabs>
          </w:pPr>
          <w:r>
            <w:fldChar w:fldCharType="begin"/>
          </w:r>
          <w:r>
            <w:instrText xml:space="preserve"> HYPERLINK \l _Toc15889 </w:instrText>
          </w:r>
          <w:r>
            <w:fldChar w:fldCharType="separate"/>
          </w:r>
          <w:r>
            <w:rPr>
              <w:rFonts w:hint="eastAsia"/>
              <w:lang w:val="en-US" w:eastAsia="zh-CN"/>
            </w:rPr>
            <w:t>4.2.4.1</w:t>
          </w:r>
          <w:r>
            <w:rPr>
              <w:rFonts w:hint="eastAsia"/>
            </w:rPr>
            <w:t>对话框图</w:t>
          </w:r>
          <w:r>
            <w:tab/>
          </w:r>
          <w:r>
            <w:fldChar w:fldCharType="begin"/>
          </w:r>
          <w:r>
            <w:instrText xml:space="preserve"> PAGEREF _Toc15889 </w:instrText>
          </w:r>
          <w:r>
            <w:fldChar w:fldCharType="separate"/>
          </w:r>
          <w:r>
            <w:t>139</w:t>
          </w:r>
          <w:r>
            <w:fldChar w:fldCharType="end"/>
          </w:r>
          <w:r>
            <w:fldChar w:fldCharType="end"/>
          </w:r>
        </w:p>
        <w:p>
          <w:pPr>
            <w:pStyle w:val="22"/>
            <w:tabs>
              <w:tab w:val="right" w:leader="dot" w:pos="8306"/>
            </w:tabs>
          </w:pPr>
          <w:r>
            <w:fldChar w:fldCharType="begin"/>
          </w:r>
          <w:r>
            <w:instrText xml:space="preserve"> HYPERLINK \l _Toc3445 </w:instrText>
          </w:r>
          <w:r>
            <w:fldChar w:fldCharType="separate"/>
          </w:r>
          <w:r>
            <w:rPr>
              <w:rFonts w:hint="eastAsia"/>
              <w:lang w:val="en-US" w:eastAsia="zh-CN"/>
            </w:rPr>
            <w:t>4.2.4.2</w:t>
          </w:r>
          <w:r>
            <w:rPr>
              <w:rFonts w:hint="eastAsia"/>
            </w:rPr>
            <w:t>开始项目的时序图</w:t>
          </w:r>
          <w:r>
            <w:tab/>
          </w:r>
          <w:r>
            <w:fldChar w:fldCharType="begin"/>
          </w:r>
          <w:r>
            <w:instrText xml:space="preserve"> PAGEREF _Toc3445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_Toc14892 </w:instrText>
          </w:r>
          <w:r>
            <w:fldChar w:fldCharType="separate"/>
          </w:r>
          <w:r>
            <w:rPr>
              <w:rFonts w:hint="eastAsia"/>
              <w:lang w:val="en-US" w:eastAsia="zh-CN"/>
            </w:rPr>
            <w:t>4.2.4.</w:t>
          </w:r>
          <w:r>
            <w:rPr>
              <w:rFonts w:hint="eastAsia"/>
            </w:rPr>
            <w:t>3时序图</w:t>
          </w:r>
          <w:r>
            <w:tab/>
          </w:r>
          <w:r>
            <w:fldChar w:fldCharType="begin"/>
          </w:r>
          <w:r>
            <w:instrText xml:space="preserve"> PAGEREF _Toc14892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_Toc25489 </w:instrText>
          </w:r>
          <w:r>
            <w:fldChar w:fldCharType="separate"/>
          </w:r>
          <w:r>
            <w:rPr>
              <w:rFonts w:hint="eastAsia"/>
              <w:lang w:val="en-US" w:eastAsia="zh-CN"/>
            </w:rPr>
            <w:t>4.2.4.4</w:t>
          </w:r>
          <w:r>
            <w:rPr>
              <w:rFonts w:hint="eastAsia"/>
            </w:rPr>
            <w:t>我的项目按钮</w:t>
          </w:r>
          <w:r>
            <w:tab/>
          </w:r>
          <w:r>
            <w:fldChar w:fldCharType="begin"/>
          </w:r>
          <w:r>
            <w:instrText xml:space="preserve"> PAGEREF _Toc25489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_Toc6199 </w:instrText>
          </w:r>
          <w:r>
            <w:fldChar w:fldCharType="separate"/>
          </w:r>
          <w:r>
            <w:rPr>
              <w:rFonts w:hint="eastAsia"/>
              <w:lang w:val="en-US" w:eastAsia="zh-CN"/>
            </w:rPr>
            <w:t>4.2.4.5</w:t>
          </w:r>
          <w:r>
            <w:rPr>
              <w:rFonts w:hint="eastAsia"/>
            </w:rPr>
            <w:t>项目列表界面</w:t>
          </w:r>
          <w:r>
            <w:tab/>
          </w:r>
          <w:r>
            <w:fldChar w:fldCharType="begin"/>
          </w:r>
          <w:r>
            <w:instrText xml:space="preserve"> PAGEREF _Toc6199 </w:instrText>
          </w:r>
          <w:r>
            <w:fldChar w:fldCharType="separate"/>
          </w:r>
          <w:r>
            <w:t>140</w:t>
          </w:r>
          <w:r>
            <w:fldChar w:fldCharType="end"/>
          </w:r>
          <w:r>
            <w:fldChar w:fldCharType="end"/>
          </w:r>
        </w:p>
        <w:p>
          <w:pPr>
            <w:pStyle w:val="22"/>
            <w:tabs>
              <w:tab w:val="right" w:leader="dot" w:pos="8306"/>
            </w:tabs>
          </w:pPr>
          <w:r>
            <w:fldChar w:fldCharType="begin"/>
          </w:r>
          <w:r>
            <w:instrText xml:space="preserve"> HYPERLINK \l _Toc26999 </w:instrText>
          </w:r>
          <w:r>
            <w:fldChar w:fldCharType="separate"/>
          </w:r>
          <w:r>
            <w:rPr>
              <w:rFonts w:hint="eastAsia"/>
              <w:lang w:val="en-US" w:eastAsia="zh-CN"/>
            </w:rPr>
            <w:t>4.2.4.6</w:t>
          </w:r>
          <w:r>
            <w:rPr>
              <w:rFonts w:hint="eastAsia"/>
            </w:rPr>
            <w:t>项目管理按钮</w:t>
          </w:r>
          <w:r>
            <w:tab/>
          </w:r>
          <w:r>
            <w:fldChar w:fldCharType="begin"/>
          </w:r>
          <w:r>
            <w:instrText xml:space="preserve"> PAGEREF _Toc26999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_Toc15721 </w:instrText>
          </w:r>
          <w:r>
            <w:fldChar w:fldCharType="separate"/>
          </w:r>
          <w:r>
            <w:rPr>
              <w:rFonts w:hint="eastAsia"/>
              <w:lang w:val="en-US" w:eastAsia="zh-CN"/>
            </w:rPr>
            <w:t>4.2.4.7</w:t>
          </w:r>
          <w:r>
            <w:rPr>
              <w:rFonts w:hint="eastAsia"/>
            </w:rPr>
            <w:t>项目管理界面</w:t>
          </w:r>
          <w:r>
            <w:tab/>
          </w:r>
          <w:r>
            <w:fldChar w:fldCharType="begin"/>
          </w:r>
          <w:r>
            <w:instrText xml:space="preserve"> PAGEREF _Toc15721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_Toc27496 </w:instrText>
          </w:r>
          <w:r>
            <w:fldChar w:fldCharType="separate"/>
          </w:r>
          <w:r>
            <w:rPr>
              <w:rFonts w:hint="eastAsia"/>
              <w:lang w:val="en-US" w:eastAsia="zh-CN"/>
            </w:rPr>
            <w:t>4.2.4.8</w:t>
          </w:r>
          <w:r>
            <w:rPr>
              <w:rFonts w:hint="eastAsia"/>
            </w:rPr>
            <w:t>项目开始按钮</w:t>
          </w:r>
          <w:r>
            <w:tab/>
          </w:r>
          <w:r>
            <w:fldChar w:fldCharType="begin"/>
          </w:r>
          <w:r>
            <w:instrText xml:space="preserve"> PAGEREF _Toc27496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_Toc13051 </w:instrText>
          </w:r>
          <w:r>
            <w:fldChar w:fldCharType="separate"/>
          </w:r>
          <w:r>
            <w:rPr>
              <w:rFonts w:hint="eastAsia"/>
              <w:lang w:val="en-US" w:eastAsia="zh-CN"/>
            </w:rPr>
            <w:t>4.2.4.9</w:t>
          </w:r>
          <w:r>
            <w:rPr>
              <w:rFonts w:hint="eastAsia"/>
            </w:rPr>
            <w:t>选择开始或暂停</w:t>
          </w:r>
          <w:r>
            <w:tab/>
          </w:r>
          <w:r>
            <w:fldChar w:fldCharType="begin"/>
          </w:r>
          <w:r>
            <w:instrText xml:space="preserve"> PAGEREF _Toc13051 </w:instrText>
          </w:r>
          <w:r>
            <w:fldChar w:fldCharType="separate"/>
          </w:r>
          <w:r>
            <w:t>141</w:t>
          </w:r>
          <w:r>
            <w:fldChar w:fldCharType="end"/>
          </w:r>
          <w:r>
            <w:fldChar w:fldCharType="end"/>
          </w:r>
        </w:p>
        <w:p>
          <w:pPr>
            <w:pStyle w:val="16"/>
            <w:tabs>
              <w:tab w:val="right" w:leader="dot" w:pos="8306"/>
            </w:tabs>
          </w:pPr>
          <w:r>
            <w:fldChar w:fldCharType="begin"/>
          </w:r>
          <w:r>
            <w:instrText xml:space="preserve"> HYPERLINK \l _Toc14438 </w:instrText>
          </w:r>
          <w:r>
            <w:fldChar w:fldCharType="separate"/>
          </w:r>
          <w:r>
            <w:rPr>
              <w:rFonts w:hint="eastAsia"/>
            </w:rPr>
            <w:t>4.2.5创建新项目</w:t>
          </w:r>
          <w:r>
            <w:tab/>
          </w:r>
          <w:r>
            <w:fldChar w:fldCharType="begin"/>
          </w:r>
          <w:r>
            <w:instrText xml:space="preserve"> PAGEREF _Toc14438 </w:instrText>
          </w:r>
          <w:r>
            <w:fldChar w:fldCharType="separate"/>
          </w:r>
          <w:r>
            <w:t>141</w:t>
          </w:r>
          <w:r>
            <w:fldChar w:fldCharType="end"/>
          </w:r>
          <w:r>
            <w:fldChar w:fldCharType="end"/>
          </w:r>
        </w:p>
        <w:p>
          <w:pPr>
            <w:pStyle w:val="22"/>
            <w:tabs>
              <w:tab w:val="right" w:leader="dot" w:pos="8306"/>
            </w:tabs>
          </w:pPr>
          <w:r>
            <w:fldChar w:fldCharType="begin"/>
          </w:r>
          <w:r>
            <w:instrText xml:space="preserve"> HYPERLINK \l _Toc24001 </w:instrText>
          </w:r>
          <w:r>
            <w:fldChar w:fldCharType="separate"/>
          </w:r>
          <w:r>
            <w:rPr>
              <w:rFonts w:hint="eastAsia"/>
              <w:lang w:val="en-US" w:eastAsia="zh-CN"/>
            </w:rPr>
            <w:t>4.2.5.1对话框图</w:t>
          </w:r>
          <w:r>
            <w:tab/>
          </w:r>
          <w:r>
            <w:fldChar w:fldCharType="begin"/>
          </w:r>
          <w:r>
            <w:instrText xml:space="preserve"> PAGEREF _Toc24001 </w:instrText>
          </w:r>
          <w:r>
            <w:fldChar w:fldCharType="separate"/>
          </w:r>
          <w:r>
            <w:t>142</w:t>
          </w:r>
          <w:r>
            <w:fldChar w:fldCharType="end"/>
          </w:r>
          <w:r>
            <w:fldChar w:fldCharType="end"/>
          </w:r>
        </w:p>
        <w:p>
          <w:pPr>
            <w:pStyle w:val="22"/>
            <w:tabs>
              <w:tab w:val="right" w:leader="dot" w:pos="8306"/>
            </w:tabs>
          </w:pPr>
          <w:r>
            <w:fldChar w:fldCharType="begin"/>
          </w:r>
          <w:r>
            <w:instrText xml:space="preserve"> HYPERLINK \l _Toc15164 </w:instrText>
          </w:r>
          <w:r>
            <w:fldChar w:fldCharType="separate"/>
          </w:r>
          <w:r>
            <w:rPr>
              <w:rFonts w:hint="eastAsia"/>
              <w:lang w:val="en-US" w:eastAsia="zh-CN"/>
            </w:rPr>
            <w:t>4.2.5.2</w:t>
          </w:r>
          <w:r>
            <w:rPr>
              <w:rFonts w:hint="eastAsia"/>
            </w:rPr>
            <w:t>点击案例库</w:t>
          </w:r>
          <w:r>
            <w:tab/>
          </w:r>
          <w:r>
            <w:fldChar w:fldCharType="begin"/>
          </w:r>
          <w:r>
            <w:instrText xml:space="preserve"> PAGEREF _Toc15164 </w:instrText>
          </w:r>
          <w:r>
            <w:fldChar w:fldCharType="separate"/>
          </w:r>
          <w:r>
            <w:t>142</w:t>
          </w:r>
          <w:r>
            <w:fldChar w:fldCharType="end"/>
          </w:r>
          <w:r>
            <w:fldChar w:fldCharType="end"/>
          </w:r>
        </w:p>
        <w:p>
          <w:pPr>
            <w:pStyle w:val="22"/>
            <w:tabs>
              <w:tab w:val="right" w:leader="dot" w:pos="8306"/>
            </w:tabs>
          </w:pPr>
          <w:r>
            <w:fldChar w:fldCharType="begin"/>
          </w:r>
          <w:r>
            <w:instrText xml:space="preserve"> HYPERLINK \l _Toc15127 </w:instrText>
          </w:r>
          <w:r>
            <w:fldChar w:fldCharType="separate"/>
          </w:r>
          <w:r>
            <w:rPr>
              <w:rFonts w:hint="eastAsia"/>
              <w:lang w:val="en-US" w:eastAsia="zh-CN"/>
            </w:rPr>
            <w:t>4.2.5.3</w:t>
          </w:r>
          <w:r>
            <w:rPr>
              <w:rFonts w:hint="eastAsia"/>
            </w:rPr>
            <w:t>点击案例查看详情</w:t>
          </w:r>
          <w:r>
            <w:tab/>
          </w:r>
          <w:r>
            <w:fldChar w:fldCharType="begin"/>
          </w:r>
          <w:r>
            <w:instrText xml:space="preserve"> PAGEREF _Toc15127 </w:instrText>
          </w:r>
          <w:r>
            <w:fldChar w:fldCharType="separate"/>
          </w:r>
          <w:r>
            <w:t>143</w:t>
          </w:r>
          <w:r>
            <w:fldChar w:fldCharType="end"/>
          </w:r>
          <w:r>
            <w:fldChar w:fldCharType="end"/>
          </w:r>
        </w:p>
        <w:p>
          <w:pPr>
            <w:pStyle w:val="22"/>
            <w:tabs>
              <w:tab w:val="right" w:leader="dot" w:pos="8306"/>
            </w:tabs>
          </w:pPr>
          <w:r>
            <w:fldChar w:fldCharType="begin"/>
          </w:r>
          <w:r>
            <w:instrText xml:space="preserve"> HYPERLINK \l _Toc12239 </w:instrText>
          </w:r>
          <w:r>
            <w:fldChar w:fldCharType="separate"/>
          </w:r>
          <w:r>
            <w:rPr>
              <w:rFonts w:hint="eastAsia"/>
              <w:lang w:val="en-US" w:eastAsia="zh-CN"/>
            </w:rPr>
            <w:t>4.2.5.4</w:t>
          </w:r>
          <w:r>
            <w:rPr>
              <w:rFonts w:hint="eastAsia"/>
            </w:rPr>
            <w:t>创建新项目</w:t>
          </w:r>
          <w:r>
            <w:tab/>
          </w:r>
          <w:r>
            <w:fldChar w:fldCharType="begin"/>
          </w:r>
          <w:r>
            <w:instrText xml:space="preserve"> PAGEREF _Toc12239 </w:instrText>
          </w:r>
          <w:r>
            <w:fldChar w:fldCharType="separate"/>
          </w:r>
          <w:r>
            <w:t>143</w:t>
          </w:r>
          <w:r>
            <w:fldChar w:fldCharType="end"/>
          </w:r>
          <w:r>
            <w:fldChar w:fldCharType="end"/>
          </w:r>
        </w:p>
        <w:p>
          <w:pPr>
            <w:pStyle w:val="22"/>
            <w:tabs>
              <w:tab w:val="right" w:leader="dot" w:pos="8306"/>
            </w:tabs>
          </w:pPr>
          <w:r>
            <w:fldChar w:fldCharType="begin"/>
          </w:r>
          <w:r>
            <w:instrText xml:space="preserve"> HYPERLINK \l _Toc32064 </w:instrText>
          </w:r>
          <w:r>
            <w:fldChar w:fldCharType="separate"/>
          </w:r>
          <w:r>
            <w:rPr>
              <w:rFonts w:hint="eastAsia"/>
              <w:lang w:val="en-US" w:eastAsia="zh-CN"/>
            </w:rPr>
            <w:t>4.2.5.5</w:t>
          </w:r>
          <w:r>
            <w:rPr>
              <w:rFonts w:hint="eastAsia"/>
            </w:rPr>
            <w:t>项目界面</w:t>
          </w:r>
          <w:r>
            <w:tab/>
          </w:r>
          <w:r>
            <w:fldChar w:fldCharType="begin"/>
          </w:r>
          <w:r>
            <w:instrText xml:space="preserve"> PAGEREF _Toc32064 </w:instrText>
          </w:r>
          <w:r>
            <w:fldChar w:fldCharType="separate"/>
          </w:r>
          <w:r>
            <w:t>143</w:t>
          </w:r>
          <w:r>
            <w:fldChar w:fldCharType="end"/>
          </w:r>
          <w:r>
            <w:fldChar w:fldCharType="end"/>
          </w:r>
        </w:p>
        <w:p>
          <w:pPr>
            <w:pStyle w:val="16"/>
            <w:tabs>
              <w:tab w:val="right" w:leader="dot" w:pos="8306"/>
            </w:tabs>
          </w:pPr>
          <w:r>
            <w:fldChar w:fldCharType="begin"/>
          </w:r>
          <w:r>
            <w:instrText xml:space="preserve"> HYPERLINK \l _Toc14544 </w:instrText>
          </w:r>
          <w:r>
            <w:fldChar w:fldCharType="separate"/>
          </w:r>
          <w:r>
            <w:rPr>
              <w:rFonts w:hint="eastAsia"/>
            </w:rPr>
            <w:t>4.2.6 案例详情</w:t>
          </w:r>
          <w:r>
            <w:tab/>
          </w:r>
          <w:r>
            <w:fldChar w:fldCharType="begin"/>
          </w:r>
          <w:r>
            <w:instrText xml:space="preserve"> PAGEREF _Toc14544 </w:instrText>
          </w:r>
          <w:r>
            <w:fldChar w:fldCharType="separate"/>
          </w:r>
          <w:r>
            <w:t>143</w:t>
          </w:r>
          <w:r>
            <w:fldChar w:fldCharType="end"/>
          </w:r>
          <w:r>
            <w:fldChar w:fldCharType="end"/>
          </w:r>
        </w:p>
        <w:p>
          <w:pPr>
            <w:pStyle w:val="22"/>
            <w:tabs>
              <w:tab w:val="right" w:leader="dot" w:pos="8306"/>
            </w:tabs>
          </w:pPr>
          <w:r>
            <w:fldChar w:fldCharType="begin"/>
          </w:r>
          <w:r>
            <w:instrText xml:space="preserve"> HYPERLINK \l _Toc26217 </w:instrText>
          </w:r>
          <w:r>
            <w:fldChar w:fldCharType="separate"/>
          </w:r>
          <w:r>
            <w:rPr>
              <w:rFonts w:hint="eastAsia"/>
              <w:lang w:val="en-US" w:eastAsia="zh-CN"/>
            </w:rPr>
            <w:t>4.2.6.1对话框图</w:t>
          </w:r>
          <w:r>
            <w:tab/>
          </w:r>
          <w:r>
            <w:fldChar w:fldCharType="begin"/>
          </w:r>
          <w:r>
            <w:instrText xml:space="preserve"> PAGEREF _Toc26217 </w:instrText>
          </w:r>
          <w:r>
            <w:fldChar w:fldCharType="separate"/>
          </w:r>
          <w:r>
            <w:t>144</w:t>
          </w:r>
          <w:r>
            <w:fldChar w:fldCharType="end"/>
          </w:r>
          <w:r>
            <w:fldChar w:fldCharType="end"/>
          </w:r>
        </w:p>
        <w:p>
          <w:pPr>
            <w:pStyle w:val="22"/>
            <w:tabs>
              <w:tab w:val="right" w:leader="dot" w:pos="8306"/>
            </w:tabs>
          </w:pPr>
          <w:r>
            <w:fldChar w:fldCharType="begin"/>
          </w:r>
          <w:r>
            <w:instrText xml:space="preserve"> HYPERLINK \l _Toc6386 </w:instrText>
          </w:r>
          <w:r>
            <w:fldChar w:fldCharType="separate"/>
          </w:r>
          <w:r>
            <w:rPr>
              <w:rFonts w:hint="eastAsia"/>
              <w:lang w:val="en-US" w:eastAsia="zh-CN"/>
            </w:rPr>
            <w:t>4.2.6.2</w:t>
          </w:r>
          <w:r>
            <w:rPr>
              <w:rFonts w:hint="eastAsia"/>
            </w:rPr>
            <w:t>案例库按钮</w:t>
          </w:r>
          <w:r>
            <w:tab/>
          </w:r>
          <w:r>
            <w:fldChar w:fldCharType="begin"/>
          </w:r>
          <w:r>
            <w:instrText xml:space="preserve"> PAGEREF _Toc6386 </w:instrText>
          </w:r>
          <w:r>
            <w:fldChar w:fldCharType="separate"/>
          </w:r>
          <w:r>
            <w:t>144</w:t>
          </w:r>
          <w:r>
            <w:fldChar w:fldCharType="end"/>
          </w:r>
          <w:r>
            <w:fldChar w:fldCharType="end"/>
          </w:r>
        </w:p>
        <w:p>
          <w:pPr>
            <w:pStyle w:val="22"/>
            <w:tabs>
              <w:tab w:val="right" w:leader="dot" w:pos="8306"/>
            </w:tabs>
          </w:pPr>
          <w:r>
            <w:fldChar w:fldCharType="begin"/>
          </w:r>
          <w:r>
            <w:instrText xml:space="preserve"> HYPERLINK \l _Toc31436 </w:instrText>
          </w:r>
          <w:r>
            <w:fldChar w:fldCharType="separate"/>
          </w:r>
          <w:r>
            <w:rPr>
              <w:rFonts w:hint="eastAsia"/>
              <w:lang w:val="en-US" w:eastAsia="zh-CN"/>
            </w:rPr>
            <w:t>4.2.6.3</w:t>
          </w:r>
          <w:r>
            <w:rPr>
              <w:rFonts w:hint="eastAsia"/>
            </w:rPr>
            <w:t>案例列表界面</w:t>
          </w:r>
          <w:r>
            <w:tab/>
          </w:r>
          <w:r>
            <w:fldChar w:fldCharType="begin"/>
          </w:r>
          <w:r>
            <w:instrText xml:space="preserve"> PAGEREF _Toc31436 </w:instrText>
          </w:r>
          <w:r>
            <w:fldChar w:fldCharType="separate"/>
          </w:r>
          <w:r>
            <w:t>144</w:t>
          </w:r>
          <w:r>
            <w:fldChar w:fldCharType="end"/>
          </w:r>
          <w:r>
            <w:fldChar w:fldCharType="end"/>
          </w:r>
        </w:p>
        <w:p>
          <w:pPr>
            <w:pStyle w:val="22"/>
            <w:tabs>
              <w:tab w:val="right" w:leader="dot" w:pos="8306"/>
            </w:tabs>
          </w:pPr>
          <w:r>
            <w:fldChar w:fldCharType="begin"/>
          </w:r>
          <w:r>
            <w:instrText xml:space="preserve"> HYPERLINK \l _Toc9875 </w:instrText>
          </w:r>
          <w:r>
            <w:fldChar w:fldCharType="separate"/>
          </w:r>
          <w:r>
            <w:rPr>
              <w:rFonts w:hint="eastAsia"/>
              <w:lang w:val="en-US" w:eastAsia="zh-CN"/>
            </w:rPr>
            <w:t>4.2.6.4</w:t>
          </w:r>
          <w:r>
            <w:rPr>
              <w:rFonts w:hint="eastAsia"/>
            </w:rPr>
            <w:t>案例详情界面按钮</w:t>
          </w:r>
          <w:r>
            <w:tab/>
          </w:r>
          <w:r>
            <w:fldChar w:fldCharType="begin"/>
          </w:r>
          <w:r>
            <w:instrText xml:space="preserve"> PAGEREF _Toc9875 </w:instrText>
          </w:r>
          <w:r>
            <w:fldChar w:fldCharType="separate"/>
          </w:r>
          <w:r>
            <w:t>145</w:t>
          </w:r>
          <w:r>
            <w:fldChar w:fldCharType="end"/>
          </w:r>
          <w:r>
            <w:fldChar w:fldCharType="end"/>
          </w:r>
        </w:p>
        <w:p>
          <w:pPr>
            <w:pStyle w:val="22"/>
            <w:tabs>
              <w:tab w:val="right" w:leader="dot" w:pos="8306"/>
            </w:tabs>
          </w:pPr>
          <w:r>
            <w:fldChar w:fldCharType="begin"/>
          </w:r>
          <w:r>
            <w:instrText xml:space="preserve"> HYPERLINK \l _Toc13871 </w:instrText>
          </w:r>
          <w:r>
            <w:fldChar w:fldCharType="separate"/>
          </w:r>
          <w:r>
            <w:rPr>
              <w:rFonts w:hint="eastAsia"/>
              <w:lang w:val="en-US" w:eastAsia="zh-CN"/>
            </w:rPr>
            <w:t>4.2.6.5</w:t>
          </w:r>
          <w:r>
            <w:rPr>
              <w:rFonts w:hint="eastAsia"/>
            </w:rPr>
            <w:t>案例详情界面</w:t>
          </w:r>
          <w:r>
            <w:tab/>
          </w:r>
          <w:r>
            <w:fldChar w:fldCharType="begin"/>
          </w:r>
          <w:r>
            <w:instrText xml:space="preserve"> PAGEREF _Toc13871 </w:instrText>
          </w:r>
          <w:r>
            <w:fldChar w:fldCharType="separate"/>
          </w:r>
          <w:r>
            <w:t>146</w:t>
          </w:r>
          <w:r>
            <w:fldChar w:fldCharType="end"/>
          </w:r>
          <w:r>
            <w:fldChar w:fldCharType="end"/>
          </w:r>
        </w:p>
        <w:p>
          <w:pPr>
            <w:pStyle w:val="16"/>
            <w:tabs>
              <w:tab w:val="right" w:leader="dot" w:pos="8306"/>
            </w:tabs>
          </w:pPr>
          <w:r>
            <w:fldChar w:fldCharType="begin"/>
          </w:r>
          <w:r>
            <w:instrText xml:space="preserve"> HYPERLINK \l _Toc31160 </w:instrText>
          </w:r>
          <w:r>
            <w:fldChar w:fldCharType="separate"/>
          </w:r>
          <w:r>
            <w:rPr>
              <w:rFonts w:hint="eastAsia"/>
            </w:rPr>
            <w:t>4.2.7学生组员管理</w:t>
          </w:r>
          <w:r>
            <w:tab/>
          </w:r>
          <w:r>
            <w:fldChar w:fldCharType="begin"/>
          </w:r>
          <w:r>
            <w:instrText xml:space="preserve"> PAGEREF _Toc31160 </w:instrText>
          </w:r>
          <w:r>
            <w:fldChar w:fldCharType="separate"/>
          </w:r>
          <w:r>
            <w:t>146</w:t>
          </w:r>
          <w:r>
            <w:fldChar w:fldCharType="end"/>
          </w:r>
          <w:r>
            <w:fldChar w:fldCharType="end"/>
          </w:r>
        </w:p>
        <w:p>
          <w:pPr>
            <w:pStyle w:val="22"/>
            <w:tabs>
              <w:tab w:val="right" w:leader="dot" w:pos="8306"/>
            </w:tabs>
          </w:pPr>
          <w:r>
            <w:fldChar w:fldCharType="begin"/>
          </w:r>
          <w:r>
            <w:instrText xml:space="preserve"> HYPERLINK \l _Toc5749 </w:instrText>
          </w:r>
          <w:r>
            <w:fldChar w:fldCharType="separate"/>
          </w:r>
          <w:r>
            <w:rPr>
              <w:rFonts w:hint="eastAsia"/>
              <w:lang w:val="en-US" w:eastAsia="zh-CN"/>
            </w:rPr>
            <w:t>4.2.7.1对话框图</w:t>
          </w:r>
          <w:r>
            <w:tab/>
          </w:r>
          <w:r>
            <w:fldChar w:fldCharType="begin"/>
          </w:r>
          <w:r>
            <w:instrText xml:space="preserve"> PAGEREF _Toc5749 </w:instrText>
          </w:r>
          <w:r>
            <w:fldChar w:fldCharType="separate"/>
          </w:r>
          <w:r>
            <w:t>147</w:t>
          </w:r>
          <w:r>
            <w:fldChar w:fldCharType="end"/>
          </w:r>
          <w:r>
            <w:fldChar w:fldCharType="end"/>
          </w:r>
        </w:p>
        <w:p>
          <w:pPr>
            <w:pStyle w:val="22"/>
            <w:tabs>
              <w:tab w:val="right" w:leader="dot" w:pos="8306"/>
            </w:tabs>
          </w:pPr>
          <w:r>
            <w:fldChar w:fldCharType="begin"/>
          </w:r>
          <w:r>
            <w:instrText xml:space="preserve"> HYPERLINK \l _Toc3809 </w:instrText>
          </w:r>
          <w:r>
            <w:fldChar w:fldCharType="separate"/>
          </w:r>
          <w:r>
            <w:rPr>
              <w:rFonts w:hint="eastAsia"/>
              <w:lang w:val="en-US" w:eastAsia="zh-CN"/>
            </w:rPr>
            <w:t>4.2.7.2</w:t>
          </w:r>
          <w:r>
            <w:rPr>
              <w:rFonts w:hint="eastAsia"/>
            </w:rPr>
            <w:t>我的项目按钮</w:t>
          </w:r>
          <w:r>
            <w:tab/>
          </w:r>
          <w:r>
            <w:fldChar w:fldCharType="begin"/>
          </w:r>
          <w:r>
            <w:instrText xml:space="preserve"> PAGEREF _Toc3809 </w:instrText>
          </w:r>
          <w:r>
            <w:fldChar w:fldCharType="separate"/>
          </w:r>
          <w:r>
            <w:t>147</w:t>
          </w:r>
          <w:r>
            <w:fldChar w:fldCharType="end"/>
          </w:r>
          <w:r>
            <w:fldChar w:fldCharType="end"/>
          </w:r>
        </w:p>
        <w:p>
          <w:pPr>
            <w:pStyle w:val="22"/>
            <w:tabs>
              <w:tab w:val="right" w:leader="dot" w:pos="8306"/>
            </w:tabs>
          </w:pPr>
          <w:r>
            <w:fldChar w:fldCharType="begin"/>
          </w:r>
          <w:r>
            <w:instrText xml:space="preserve"> HYPERLINK \l _Toc27556 </w:instrText>
          </w:r>
          <w:r>
            <w:fldChar w:fldCharType="separate"/>
          </w:r>
          <w:r>
            <w:rPr>
              <w:rFonts w:hint="eastAsia"/>
              <w:lang w:val="en-US" w:eastAsia="zh-CN"/>
            </w:rPr>
            <w:t>4.2.7.3</w:t>
          </w:r>
          <w:r>
            <w:rPr>
              <w:rFonts w:hint="eastAsia"/>
            </w:rPr>
            <w:t>项目列表界面</w:t>
          </w:r>
          <w:r>
            <w:tab/>
          </w:r>
          <w:r>
            <w:fldChar w:fldCharType="begin"/>
          </w:r>
          <w:r>
            <w:instrText xml:space="preserve"> PAGEREF _Toc27556 </w:instrText>
          </w:r>
          <w:r>
            <w:fldChar w:fldCharType="separate"/>
          </w:r>
          <w:r>
            <w:t>147</w:t>
          </w:r>
          <w:r>
            <w:fldChar w:fldCharType="end"/>
          </w:r>
          <w:r>
            <w:fldChar w:fldCharType="end"/>
          </w:r>
        </w:p>
        <w:p>
          <w:pPr>
            <w:pStyle w:val="22"/>
            <w:tabs>
              <w:tab w:val="right" w:leader="dot" w:pos="8306"/>
            </w:tabs>
          </w:pPr>
          <w:r>
            <w:fldChar w:fldCharType="begin"/>
          </w:r>
          <w:r>
            <w:instrText xml:space="preserve"> HYPERLINK \l _Toc11644 </w:instrText>
          </w:r>
          <w:r>
            <w:fldChar w:fldCharType="separate"/>
          </w:r>
          <w:r>
            <w:rPr>
              <w:rFonts w:hint="eastAsia"/>
              <w:lang w:val="en-US" w:eastAsia="zh-CN"/>
            </w:rPr>
            <w:t>4.2.7.4</w:t>
          </w:r>
          <w:r>
            <w:rPr>
              <w:rFonts w:hint="eastAsia"/>
            </w:rPr>
            <w:t>项目管理按钮</w:t>
          </w:r>
          <w:r>
            <w:tab/>
          </w:r>
          <w:r>
            <w:fldChar w:fldCharType="begin"/>
          </w:r>
          <w:r>
            <w:instrText xml:space="preserve"> PAGEREF _Toc11644 </w:instrText>
          </w:r>
          <w:r>
            <w:fldChar w:fldCharType="separate"/>
          </w:r>
          <w:r>
            <w:t>148</w:t>
          </w:r>
          <w:r>
            <w:fldChar w:fldCharType="end"/>
          </w:r>
          <w:r>
            <w:fldChar w:fldCharType="end"/>
          </w:r>
        </w:p>
        <w:p>
          <w:pPr>
            <w:pStyle w:val="22"/>
            <w:tabs>
              <w:tab w:val="right" w:leader="dot" w:pos="8306"/>
            </w:tabs>
          </w:pPr>
          <w:r>
            <w:fldChar w:fldCharType="begin"/>
          </w:r>
          <w:r>
            <w:instrText xml:space="preserve"> HYPERLINK \l _Toc8446 </w:instrText>
          </w:r>
          <w:r>
            <w:fldChar w:fldCharType="separate"/>
          </w:r>
          <w:r>
            <w:rPr>
              <w:rFonts w:hint="eastAsia"/>
              <w:lang w:val="en-US" w:eastAsia="zh-CN"/>
            </w:rPr>
            <w:t>4.2.7.5</w:t>
          </w:r>
          <w:r>
            <w:rPr>
              <w:rFonts w:hint="eastAsia"/>
            </w:rPr>
            <w:t>根据申请列表进行角色的认同界面</w:t>
          </w:r>
          <w:r>
            <w:tab/>
          </w:r>
          <w:r>
            <w:fldChar w:fldCharType="begin"/>
          </w:r>
          <w:r>
            <w:instrText xml:space="preserve"> PAGEREF _Toc8446 </w:instrText>
          </w:r>
          <w:r>
            <w:fldChar w:fldCharType="separate"/>
          </w:r>
          <w:r>
            <w:t>148</w:t>
          </w:r>
          <w:r>
            <w:fldChar w:fldCharType="end"/>
          </w:r>
          <w:r>
            <w:fldChar w:fldCharType="end"/>
          </w:r>
        </w:p>
        <w:p>
          <w:pPr>
            <w:pStyle w:val="16"/>
            <w:tabs>
              <w:tab w:val="right" w:leader="dot" w:pos="8306"/>
            </w:tabs>
          </w:pPr>
          <w:r>
            <w:fldChar w:fldCharType="begin"/>
          </w:r>
          <w:r>
            <w:instrText xml:space="preserve"> HYPERLINK \l _Toc5896 </w:instrText>
          </w:r>
          <w:r>
            <w:fldChar w:fldCharType="separate"/>
          </w:r>
          <w:r>
            <w:rPr>
              <w:rFonts w:hint="eastAsia"/>
            </w:rPr>
            <w:t>4.2.8学生最新消息</w:t>
          </w:r>
          <w:r>
            <w:tab/>
          </w:r>
          <w:r>
            <w:fldChar w:fldCharType="begin"/>
          </w:r>
          <w:r>
            <w:instrText xml:space="preserve"> PAGEREF _Toc5896 </w:instrText>
          </w:r>
          <w:r>
            <w:fldChar w:fldCharType="separate"/>
          </w:r>
          <w:r>
            <w:t>148</w:t>
          </w:r>
          <w:r>
            <w:fldChar w:fldCharType="end"/>
          </w:r>
          <w:r>
            <w:fldChar w:fldCharType="end"/>
          </w:r>
        </w:p>
        <w:p>
          <w:pPr>
            <w:pStyle w:val="22"/>
            <w:tabs>
              <w:tab w:val="right" w:leader="dot" w:pos="8306"/>
            </w:tabs>
          </w:pPr>
          <w:r>
            <w:fldChar w:fldCharType="begin"/>
          </w:r>
          <w:r>
            <w:instrText xml:space="preserve"> HYPERLINK \l _Toc27677 </w:instrText>
          </w:r>
          <w:r>
            <w:fldChar w:fldCharType="separate"/>
          </w:r>
          <w:r>
            <w:rPr>
              <w:rFonts w:hint="eastAsia"/>
              <w:lang w:val="en-US" w:eastAsia="zh-CN"/>
            </w:rPr>
            <w:t>4.2.8.1对话框图</w:t>
          </w:r>
          <w:r>
            <w:tab/>
          </w:r>
          <w:r>
            <w:fldChar w:fldCharType="begin"/>
          </w:r>
          <w:r>
            <w:instrText xml:space="preserve"> PAGEREF _Toc27677 </w:instrText>
          </w:r>
          <w:r>
            <w:fldChar w:fldCharType="separate"/>
          </w:r>
          <w:r>
            <w:t>149</w:t>
          </w:r>
          <w:r>
            <w:fldChar w:fldCharType="end"/>
          </w:r>
          <w:r>
            <w:fldChar w:fldCharType="end"/>
          </w:r>
        </w:p>
        <w:p>
          <w:pPr>
            <w:pStyle w:val="22"/>
            <w:tabs>
              <w:tab w:val="right" w:leader="dot" w:pos="8306"/>
            </w:tabs>
          </w:pPr>
          <w:r>
            <w:fldChar w:fldCharType="begin"/>
          </w:r>
          <w:r>
            <w:instrText xml:space="preserve"> HYPERLINK \l _Toc13976 </w:instrText>
          </w:r>
          <w:r>
            <w:fldChar w:fldCharType="separate"/>
          </w:r>
          <w:r>
            <w:rPr>
              <w:rFonts w:hint="eastAsia"/>
              <w:lang w:val="en-US" w:eastAsia="zh-CN"/>
            </w:rPr>
            <w:t>4.2.8.2</w:t>
          </w:r>
          <w:r>
            <w:rPr>
              <w:rFonts w:hint="eastAsia"/>
            </w:rPr>
            <w:t>点击我的项目按钮</w:t>
          </w:r>
          <w:r>
            <w:tab/>
          </w:r>
          <w:r>
            <w:fldChar w:fldCharType="begin"/>
          </w:r>
          <w:r>
            <w:instrText xml:space="preserve"> PAGEREF _Toc13976 </w:instrText>
          </w:r>
          <w:r>
            <w:fldChar w:fldCharType="separate"/>
          </w:r>
          <w:r>
            <w:t>149</w:t>
          </w:r>
          <w:r>
            <w:fldChar w:fldCharType="end"/>
          </w:r>
          <w:r>
            <w:fldChar w:fldCharType="end"/>
          </w:r>
        </w:p>
        <w:p>
          <w:pPr>
            <w:pStyle w:val="22"/>
            <w:tabs>
              <w:tab w:val="right" w:leader="dot" w:pos="8306"/>
            </w:tabs>
          </w:pPr>
          <w:r>
            <w:fldChar w:fldCharType="begin"/>
          </w:r>
          <w:r>
            <w:instrText xml:space="preserve"> HYPERLINK \l _Toc24316 </w:instrText>
          </w:r>
          <w:r>
            <w:fldChar w:fldCharType="separate"/>
          </w:r>
          <w:r>
            <w:rPr>
              <w:rFonts w:hint="eastAsia"/>
              <w:lang w:val="en-US" w:eastAsia="zh-CN"/>
            </w:rPr>
            <w:t>4.2.8.3</w:t>
          </w:r>
          <w:r>
            <w:rPr>
              <w:rFonts w:hint="eastAsia"/>
            </w:rPr>
            <w:t>项目列表界面</w:t>
          </w:r>
          <w:r>
            <w:tab/>
          </w:r>
          <w:r>
            <w:fldChar w:fldCharType="begin"/>
          </w:r>
          <w:r>
            <w:instrText xml:space="preserve"> PAGEREF _Toc24316 </w:instrText>
          </w:r>
          <w:r>
            <w:fldChar w:fldCharType="separate"/>
          </w:r>
          <w:r>
            <w:t>149</w:t>
          </w:r>
          <w:r>
            <w:fldChar w:fldCharType="end"/>
          </w:r>
          <w:r>
            <w:fldChar w:fldCharType="end"/>
          </w:r>
        </w:p>
        <w:p>
          <w:pPr>
            <w:pStyle w:val="22"/>
            <w:tabs>
              <w:tab w:val="right" w:leader="dot" w:pos="8306"/>
            </w:tabs>
          </w:pPr>
          <w:r>
            <w:fldChar w:fldCharType="begin"/>
          </w:r>
          <w:r>
            <w:instrText xml:space="preserve"> HYPERLINK \l _Toc9793 </w:instrText>
          </w:r>
          <w:r>
            <w:fldChar w:fldCharType="separate"/>
          </w:r>
          <w:r>
            <w:rPr>
              <w:rFonts w:hint="eastAsia"/>
              <w:lang w:val="en-US" w:eastAsia="zh-CN"/>
            </w:rPr>
            <w:t>4.2.8.4</w:t>
          </w:r>
          <w:r>
            <w:rPr>
              <w:rFonts w:hint="eastAsia"/>
            </w:rPr>
            <w:t>项目总览按钮</w:t>
          </w:r>
          <w:r>
            <w:tab/>
          </w:r>
          <w:r>
            <w:fldChar w:fldCharType="begin"/>
          </w:r>
          <w:r>
            <w:instrText xml:space="preserve"> PAGEREF _Toc9793 </w:instrText>
          </w:r>
          <w:r>
            <w:fldChar w:fldCharType="separate"/>
          </w:r>
          <w:r>
            <w:t>150</w:t>
          </w:r>
          <w:r>
            <w:fldChar w:fldCharType="end"/>
          </w:r>
          <w:r>
            <w:fldChar w:fldCharType="end"/>
          </w:r>
        </w:p>
        <w:p>
          <w:pPr>
            <w:pStyle w:val="22"/>
            <w:tabs>
              <w:tab w:val="right" w:leader="dot" w:pos="8306"/>
            </w:tabs>
          </w:pPr>
          <w:r>
            <w:fldChar w:fldCharType="begin"/>
          </w:r>
          <w:r>
            <w:instrText xml:space="preserve"> HYPERLINK \l _Toc18258 </w:instrText>
          </w:r>
          <w:r>
            <w:fldChar w:fldCharType="separate"/>
          </w:r>
          <w:r>
            <w:rPr>
              <w:rFonts w:hint="eastAsia"/>
              <w:lang w:val="en-US" w:eastAsia="zh-CN"/>
            </w:rPr>
            <w:t>4.2.8.5</w:t>
          </w:r>
          <w:r>
            <w:rPr>
              <w:rFonts w:hint="eastAsia"/>
            </w:rPr>
            <w:t>案例情况界面</w:t>
          </w:r>
          <w:r>
            <w:tab/>
          </w:r>
          <w:r>
            <w:fldChar w:fldCharType="begin"/>
          </w:r>
          <w:r>
            <w:instrText xml:space="preserve"> PAGEREF _Toc18258 </w:instrText>
          </w:r>
          <w:r>
            <w:fldChar w:fldCharType="separate"/>
          </w:r>
          <w:r>
            <w:t>150</w:t>
          </w:r>
          <w:r>
            <w:fldChar w:fldCharType="end"/>
          </w:r>
          <w:r>
            <w:fldChar w:fldCharType="end"/>
          </w:r>
        </w:p>
        <w:p>
          <w:pPr>
            <w:pStyle w:val="16"/>
            <w:tabs>
              <w:tab w:val="right" w:leader="dot" w:pos="8306"/>
            </w:tabs>
          </w:pPr>
          <w:r>
            <w:fldChar w:fldCharType="begin"/>
          </w:r>
          <w:r>
            <w:instrText xml:space="preserve"> HYPERLINK \l _Toc5873 </w:instrText>
          </w:r>
          <w:r>
            <w:fldChar w:fldCharType="separate"/>
          </w:r>
          <w:r>
            <w:rPr>
              <w:rFonts w:hint="eastAsia"/>
            </w:rPr>
            <w:t>4.2.9学生查看项目任务</w:t>
          </w:r>
          <w:r>
            <w:tab/>
          </w:r>
          <w:r>
            <w:fldChar w:fldCharType="begin"/>
          </w:r>
          <w:r>
            <w:instrText xml:space="preserve"> PAGEREF _Toc5873 </w:instrText>
          </w:r>
          <w:r>
            <w:fldChar w:fldCharType="separate"/>
          </w:r>
          <w:r>
            <w:t>150</w:t>
          </w:r>
          <w:r>
            <w:fldChar w:fldCharType="end"/>
          </w:r>
          <w:r>
            <w:fldChar w:fldCharType="end"/>
          </w:r>
        </w:p>
        <w:p>
          <w:pPr>
            <w:pStyle w:val="22"/>
            <w:tabs>
              <w:tab w:val="right" w:leader="dot" w:pos="8306"/>
            </w:tabs>
          </w:pPr>
          <w:r>
            <w:fldChar w:fldCharType="begin"/>
          </w:r>
          <w:r>
            <w:instrText xml:space="preserve"> HYPERLINK \l _Toc2381 </w:instrText>
          </w:r>
          <w:r>
            <w:fldChar w:fldCharType="separate"/>
          </w:r>
          <w:r>
            <w:rPr>
              <w:rFonts w:hint="eastAsia"/>
              <w:lang w:val="en-US" w:eastAsia="zh-CN"/>
            </w:rPr>
            <w:t>4.2.9.1对话框图</w:t>
          </w:r>
          <w:r>
            <w:tab/>
          </w:r>
          <w:r>
            <w:fldChar w:fldCharType="begin"/>
          </w:r>
          <w:r>
            <w:instrText xml:space="preserve"> PAGEREF _Toc2381 </w:instrText>
          </w:r>
          <w:r>
            <w:fldChar w:fldCharType="separate"/>
          </w:r>
          <w:r>
            <w:t>151</w:t>
          </w:r>
          <w:r>
            <w:fldChar w:fldCharType="end"/>
          </w:r>
          <w:r>
            <w:fldChar w:fldCharType="end"/>
          </w:r>
        </w:p>
        <w:p>
          <w:pPr>
            <w:pStyle w:val="22"/>
            <w:tabs>
              <w:tab w:val="right" w:leader="dot" w:pos="8306"/>
            </w:tabs>
          </w:pPr>
          <w:r>
            <w:fldChar w:fldCharType="begin"/>
          </w:r>
          <w:r>
            <w:instrText xml:space="preserve"> HYPERLINK \l _Toc24960 </w:instrText>
          </w:r>
          <w:r>
            <w:fldChar w:fldCharType="separate"/>
          </w:r>
          <w:r>
            <w:rPr>
              <w:rFonts w:hint="eastAsia"/>
              <w:lang w:val="en-US" w:eastAsia="zh-CN"/>
            </w:rPr>
            <w:t>4.2.9.2</w:t>
          </w:r>
          <w:r>
            <w:rPr>
              <w:rFonts w:hint="eastAsia"/>
            </w:rPr>
            <w:t>我的项目按钮</w:t>
          </w:r>
          <w:r>
            <w:tab/>
          </w:r>
          <w:r>
            <w:fldChar w:fldCharType="begin"/>
          </w:r>
          <w:r>
            <w:instrText xml:space="preserve"> PAGEREF _Toc24960 </w:instrText>
          </w:r>
          <w:r>
            <w:fldChar w:fldCharType="separate"/>
          </w:r>
          <w:r>
            <w:t>151</w:t>
          </w:r>
          <w:r>
            <w:fldChar w:fldCharType="end"/>
          </w:r>
          <w:r>
            <w:fldChar w:fldCharType="end"/>
          </w:r>
        </w:p>
        <w:p>
          <w:pPr>
            <w:pStyle w:val="22"/>
            <w:tabs>
              <w:tab w:val="right" w:leader="dot" w:pos="8306"/>
            </w:tabs>
          </w:pPr>
          <w:r>
            <w:fldChar w:fldCharType="begin"/>
          </w:r>
          <w:r>
            <w:instrText xml:space="preserve"> HYPERLINK \l _Toc4670 </w:instrText>
          </w:r>
          <w:r>
            <w:fldChar w:fldCharType="separate"/>
          </w:r>
          <w:r>
            <w:rPr>
              <w:rFonts w:hint="eastAsia"/>
              <w:lang w:val="en-US" w:eastAsia="zh-CN"/>
            </w:rPr>
            <w:t>4.2.9.3</w:t>
          </w:r>
          <w:r>
            <w:rPr>
              <w:rFonts w:hint="eastAsia"/>
            </w:rPr>
            <w:t>项目列表界面</w:t>
          </w:r>
          <w:r>
            <w:tab/>
          </w:r>
          <w:r>
            <w:fldChar w:fldCharType="begin"/>
          </w:r>
          <w:r>
            <w:instrText xml:space="preserve"> PAGEREF _Toc4670 </w:instrText>
          </w:r>
          <w:r>
            <w:fldChar w:fldCharType="separate"/>
          </w:r>
          <w:r>
            <w:t>151</w:t>
          </w:r>
          <w:r>
            <w:fldChar w:fldCharType="end"/>
          </w:r>
          <w:r>
            <w:fldChar w:fldCharType="end"/>
          </w:r>
        </w:p>
        <w:p>
          <w:pPr>
            <w:pStyle w:val="22"/>
            <w:tabs>
              <w:tab w:val="right" w:leader="dot" w:pos="8306"/>
            </w:tabs>
          </w:pPr>
          <w:r>
            <w:fldChar w:fldCharType="begin"/>
          </w:r>
          <w:r>
            <w:instrText xml:space="preserve"> HYPERLINK \l _Toc15981 </w:instrText>
          </w:r>
          <w:r>
            <w:fldChar w:fldCharType="separate"/>
          </w:r>
          <w:r>
            <w:rPr>
              <w:rFonts w:hint="eastAsia"/>
              <w:lang w:val="en-US" w:eastAsia="zh-CN"/>
            </w:rPr>
            <w:t>4.2.9.4</w:t>
          </w:r>
          <w:r>
            <w:rPr>
              <w:rFonts w:hint="eastAsia"/>
            </w:rPr>
            <w:t>“项目任务”按钮</w:t>
          </w:r>
          <w:r>
            <w:tab/>
          </w:r>
          <w:r>
            <w:fldChar w:fldCharType="begin"/>
          </w:r>
          <w:r>
            <w:instrText xml:space="preserve"> PAGEREF _Toc15981 </w:instrText>
          </w:r>
          <w:r>
            <w:fldChar w:fldCharType="separate"/>
          </w:r>
          <w:r>
            <w:t>152</w:t>
          </w:r>
          <w:r>
            <w:fldChar w:fldCharType="end"/>
          </w:r>
          <w:r>
            <w:fldChar w:fldCharType="end"/>
          </w:r>
        </w:p>
        <w:p>
          <w:pPr>
            <w:pStyle w:val="22"/>
            <w:tabs>
              <w:tab w:val="right" w:leader="dot" w:pos="8306"/>
            </w:tabs>
          </w:pPr>
          <w:r>
            <w:fldChar w:fldCharType="begin"/>
          </w:r>
          <w:r>
            <w:instrText xml:space="preserve"> HYPERLINK \l _Toc32599 </w:instrText>
          </w:r>
          <w:r>
            <w:fldChar w:fldCharType="separate"/>
          </w:r>
          <w:r>
            <w:rPr>
              <w:rFonts w:hint="eastAsia"/>
              <w:lang w:val="en-US" w:eastAsia="zh-CN"/>
            </w:rPr>
            <w:t>4.2.9.5</w:t>
          </w:r>
          <w:r>
            <w:rPr>
              <w:rFonts w:hint="eastAsia"/>
            </w:rPr>
            <w:t>项目任务界面</w:t>
          </w:r>
          <w:r>
            <w:tab/>
          </w:r>
          <w:r>
            <w:fldChar w:fldCharType="begin"/>
          </w:r>
          <w:r>
            <w:instrText xml:space="preserve"> PAGEREF _Toc32599 </w:instrText>
          </w:r>
          <w:r>
            <w:fldChar w:fldCharType="separate"/>
          </w:r>
          <w:r>
            <w:t>152</w:t>
          </w:r>
          <w:r>
            <w:fldChar w:fldCharType="end"/>
          </w:r>
          <w:r>
            <w:fldChar w:fldCharType="end"/>
          </w:r>
        </w:p>
        <w:p>
          <w:pPr>
            <w:pStyle w:val="16"/>
            <w:tabs>
              <w:tab w:val="right" w:leader="dot" w:pos="8306"/>
            </w:tabs>
          </w:pPr>
          <w:r>
            <w:fldChar w:fldCharType="begin"/>
          </w:r>
          <w:r>
            <w:instrText xml:space="preserve"> HYPERLINK \l _Toc10790 </w:instrText>
          </w:r>
          <w:r>
            <w:fldChar w:fldCharType="separate"/>
          </w:r>
          <w:r>
            <w:rPr>
              <w:rFonts w:hint="eastAsia"/>
            </w:rPr>
            <w:t>4.2.10学生查看任务甘特图</w:t>
          </w:r>
          <w:r>
            <w:tab/>
          </w:r>
          <w:r>
            <w:fldChar w:fldCharType="begin"/>
          </w:r>
          <w:r>
            <w:instrText xml:space="preserve"> PAGEREF _Toc10790 </w:instrText>
          </w:r>
          <w:r>
            <w:fldChar w:fldCharType="separate"/>
          </w:r>
          <w:r>
            <w:t>152</w:t>
          </w:r>
          <w:r>
            <w:fldChar w:fldCharType="end"/>
          </w:r>
          <w:r>
            <w:fldChar w:fldCharType="end"/>
          </w:r>
        </w:p>
        <w:p>
          <w:pPr>
            <w:pStyle w:val="22"/>
            <w:tabs>
              <w:tab w:val="right" w:leader="dot" w:pos="8306"/>
            </w:tabs>
          </w:pPr>
          <w:r>
            <w:fldChar w:fldCharType="begin"/>
          </w:r>
          <w:r>
            <w:instrText xml:space="preserve"> HYPERLINK \l _Toc26437 </w:instrText>
          </w:r>
          <w:r>
            <w:fldChar w:fldCharType="separate"/>
          </w:r>
          <w:r>
            <w:rPr>
              <w:rFonts w:hint="eastAsia"/>
              <w:lang w:val="en-US" w:eastAsia="zh-CN"/>
            </w:rPr>
            <w:t>4.2.10.1对话框图</w:t>
          </w:r>
          <w:r>
            <w:tab/>
          </w:r>
          <w:r>
            <w:fldChar w:fldCharType="begin"/>
          </w:r>
          <w:r>
            <w:instrText xml:space="preserve"> PAGEREF _Toc26437 </w:instrText>
          </w:r>
          <w:r>
            <w:fldChar w:fldCharType="separate"/>
          </w:r>
          <w:r>
            <w:t>153</w:t>
          </w:r>
          <w:r>
            <w:fldChar w:fldCharType="end"/>
          </w:r>
          <w:r>
            <w:fldChar w:fldCharType="end"/>
          </w:r>
        </w:p>
        <w:p>
          <w:pPr>
            <w:pStyle w:val="22"/>
            <w:tabs>
              <w:tab w:val="right" w:leader="dot" w:pos="8306"/>
            </w:tabs>
          </w:pPr>
          <w:r>
            <w:fldChar w:fldCharType="begin"/>
          </w:r>
          <w:r>
            <w:instrText xml:space="preserve"> HYPERLINK \l _Toc9395 </w:instrText>
          </w:r>
          <w:r>
            <w:fldChar w:fldCharType="separate"/>
          </w:r>
          <w:r>
            <w:rPr>
              <w:rFonts w:hint="eastAsia"/>
              <w:lang w:val="en-US" w:eastAsia="zh-CN"/>
            </w:rPr>
            <w:t>4.2.10.2</w:t>
          </w:r>
          <w:r>
            <w:rPr>
              <w:rFonts w:hint="eastAsia"/>
            </w:rPr>
            <w:t>我的项目按钮</w:t>
          </w:r>
          <w:r>
            <w:tab/>
          </w:r>
          <w:r>
            <w:fldChar w:fldCharType="begin"/>
          </w:r>
          <w:r>
            <w:instrText xml:space="preserve"> PAGEREF _Toc9395 </w:instrText>
          </w:r>
          <w:r>
            <w:fldChar w:fldCharType="separate"/>
          </w:r>
          <w:r>
            <w:t>153</w:t>
          </w:r>
          <w:r>
            <w:fldChar w:fldCharType="end"/>
          </w:r>
          <w:r>
            <w:fldChar w:fldCharType="end"/>
          </w:r>
        </w:p>
        <w:p>
          <w:pPr>
            <w:pStyle w:val="22"/>
            <w:tabs>
              <w:tab w:val="right" w:leader="dot" w:pos="8306"/>
            </w:tabs>
          </w:pPr>
          <w:r>
            <w:fldChar w:fldCharType="begin"/>
          </w:r>
          <w:r>
            <w:instrText xml:space="preserve"> HYPERLINK \l _Toc17849 </w:instrText>
          </w:r>
          <w:r>
            <w:fldChar w:fldCharType="separate"/>
          </w:r>
          <w:r>
            <w:rPr>
              <w:rFonts w:hint="eastAsia"/>
              <w:lang w:val="en-US" w:eastAsia="zh-CN"/>
            </w:rPr>
            <w:t>4.2.10.3</w:t>
          </w:r>
          <w:r>
            <w:rPr>
              <w:rFonts w:hint="eastAsia"/>
            </w:rPr>
            <w:t>项目列表界面</w:t>
          </w:r>
          <w:r>
            <w:tab/>
          </w:r>
          <w:r>
            <w:fldChar w:fldCharType="begin"/>
          </w:r>
          <w:r>
            <w:instrText xml:space="preserve"> PAGEREF _Toc17849 </w:instrText>
          </w:r>
          <w:r>
            <w:fldChar w:fldCharType="separate"/>
          </w:r>
          <w:r>
            <w:t>154</w:t>
          </w:r>
          <w:r>
            <w:fldChar w:fldCharType="end"/>
          </w:r>
          <w:r>
            <w:fldChar w:fldCharType="end"/>
          </w:r>
        </w:p>
        <w:p>
          <w:pPr>
            <w:pStyle w:val="22"/>
            <w:tabs>
              <w:tab w:val="right" w:leader="dot" w:pos="8306"/>
            </w:tabs>
          </w:pPr>
          <w:r>
            <w:fldChar w:fldCharType="begin"/>
          </w:r>
          <w:r>
            <w:instrText xml:space="preserve"> HYPERLINK \l _Toc28581 </w:instrText>
          </w:r>
          <w:r>
            <w:fldChar w:fldCharType="separate"/>
          </w:r>
          <w:r>
            <w:rPr>
              <w:rFonts w:hint="eastAsia"/>
              <w:lang w:val="en-US" w:eastAsia="zh-CN"/>
            </w:rPr>
            <w:t>4.2.10.5</w:t>
          </w:r>
          <w:r>
            <w:rPr>
              <w:rFonts w:hint="eastAsia"/>
            </w:rPr>
            <w:t>甘特图界面</w:t>
          </w:r>
          <w:r>
            <w:tab/>
          </w:r>
          <w:r>
            <w:fldChar w:fldCharType="begin"/>
          </w:r>
          <w:r>
            <w:instrText xml:space="preserve"> PAGEREF _Toc28581 </w:instrText>
          </w:r>
          <w:r>
            <w:fldChar w:fldCharType="separate"/>
          </w:r>
          <w:r>
            <w:t>154</w:t>
          </w:r>
          <w:r>
            <w:fldChar w:fldCharType="end"/>
          </w:r>
          <w:r>
            <w:fldChar w:fldCharType="end"/>
          </w:r>
        </w:p>
        <w:p>
          <w:pPr>
            <w:pStyle w:val="16"/>
            <w:tabs>
              <w:tab w:val="right" w:leader="dot" w:pos="8306"/>
            </w:tabs>
          </w:pPr>
          <w:r>
            <w:fldChar w:fldCharType="begin"/>
          </w:r>
          <w:r>
            <w:instrText xml:space="preserve"> HYPERLINK \l _Toc16413 </w:instrText>
          </w:r>
          <w:r>
            <w:fldChar w:fldCharType="separate"/>
          </w:r>
          <w:r>
            <w:rPr>
              <w:rFonts w:hint="eastAsia"/>
            </w:rPr>
            <w:t>4.2.11查看项目资料</w:t>
          </w:r>
          <w:r>
            <w:tab/>
          </w:r>
          <w:r>
            <w:fldChar w:fldCharType="begin"/>
          </w:r>
          <w:r>
            <w:instrText xml:space="preserve"> PAGEREF _Toc16413 </w:instrText>
          </w:r>
          <w:r>
            <w:fldChar w:fldCharType="separate"/>
          </w:r>
          <w:r>
            <w:t>154</w:t>
          </w:r>
          <w:r>
            <w:fldChar w:fldCharType="end"/>
          </w:r>
          <w:r>
            <w:fldChar w:fldCharType="end"/>
          </w:r>
        </w:p>
        <w:p>
          <w:pPr>
            <w:pStyle w:val="22"/>
            <w:tabs>
              <w:tab w:val="right" w:leader="dot" w:pos="8306"/>
            </w:tabs>
          </w:pPr>
          <w:r>
            <w:fldChar w:fldCharType="begin"/>
          </w:r>
          <w:r>
            <w:instrText xml:space="preserve"> HYPERLINK \l _Toc29960 </w:instrText>
          </w:r>
          <w:r>
            <w:fldChar w:fldCharType="separate"/>
          </w:r>
          <w:r>
            <w:rPr>
              <w:rFonts w:hint="eastAsia"/>
              <w:lang w:val="en-US" w:eastAsia="zh-CN"/>
            </w:rPr>
            <w:t>4.2.11.1对话框图</w:t>
          </w:r>
          <w:r>
            <w:tab/>
          </w:r>
          <w:r>
            <w:fldChar w:fldCharType="begin"/>
          </w:r>
          <w:r>
            <w:instrText xml:space="preserve"> PAGEREF _Toc29960 </w:instrText>
          </w:r>
          <w:r>
            <w:fldChar w:fldCharType="separate"/>
          </w:r>
          <w:r>
            <w:t>155</w:t>
          </w:r>
          <w:r>
            <w:fldChar w:fldCharType="end"/>
          </w:r>
          <w:r>
            <w:fldChar w:fldCharType="end"/>
          </w:r>
        </w:p>
        <w:p>
          <w:pPr>
            <w:pStyle w:val="22"/>
            <w:tabs>
              <w:tab w:val="right" w:leader="dot" w:pos="8306"/>
            </w:tabs>
          </w:pPr>
          <w:r>
            <w:fldChar w:fldCharType="begin"/>
          </w:r>
          <w:r>
            <w:instrText xml:space="preserve"> HYPERLINK \l _Toc3725 </w:instrText>
          </w:r>
          <w:r>
            <w:fldChar w:fldCharType="separate"/>
          </w:r>
          <w:r>
            <w:rPr>
              <w:rFonts w:hint="eastAsia"/>
              <w:lang w:val="en-US" w:eastAsia="zh-CN"/>
            </w:rPr>
            <w:t>4.2.11.2</w:t>
          </w:r>
          <w:r>
            <w:rPr>
              <w:rFonts w:hint="eastAsia"/>
            </w:rPr>
            <w:t>我的项目按钮</w:t>
          </w:r>
          <w:r>
            <w:tab/>
          </w:r>
          <w:r>
            <w:fldChar w:fldCharType="begin"/>
          </w:r>
          <w:r>
            <w:instrText xml:space="preserve"> PAGEREF _Toc3725 </w:instrText>
          </w:r>
          <w:r>
            <w:fldChar w:fldCharType="separate"/>
          </w:r>
          <w:r>
            <w:t>155</w:t>
          </w:r>
          <w:r>
            <w:fldChar w:fldCharType="end"/>
          </w:r>
          <w:r>
            <w:fldChar w:fldCharType="end"/>
          </w:r>
        </w:p>
        <w:p>
          <w:pPr>
            <w:pStyle w:val="22"/>
            <w:tabs>
              <w:tab w:val="right" w:leader="dot" w:pos="8306"/>
            </w:tabs>
          </w:pPr>
          <w:r>
            <w:fldChar w:fldCharType="begin"/>
          </w:r>
          <w:r>
            <w:instrText xml:space="preserve"> HYPERLINK \l _Toc21544 </w:instrText>
          </w:r>
          <w:r>
            <w:fldChar w:fldCharType="separate"/>
          </w:r>
          <w:r>
            <w:rPr>
              <w:rFonts w:hint="eastAsia"/>
              <w:lang w:val="en-US" w:eastAsia="zh-CN"/>
            </w:rPr>
            <w:t>4.2.11.3</w:t>
          </w:r>
          <w:r>
            <w:rPr>
              <w:rFonts w:hint="eastAsia"/>
            </w:rPr>
            <w:t>项目列表界面</w:t>
          </w:r>
          <w:r>
            <w:tab/>
          </w:r>
          <w:r>
            <w:fldChar w:fldCharType="begin"/>
          </w:r>
          <w:r>
            <w:instrText xml:space="preserve"> PAGEREF _Toc21544 </w:instrText>
          </w:r>
          <w:r>
            <w:fldChar w:fldCharType="separate"/>
          </w:r>
          <w:r>
            <w:t>155</w:t>
          </w:r>
          <w:r>
            <w:fldChar w:fldCharType="end"/>
          </w:r>
          <w:r>
            <w:fldChar w:fldCharType="end"/>
          </w:r>
        </w:p>
        <w:p>
          <w:pPr>
            <w:pStyle w:val="22"/>
            <w:tabs>
              <w:tab w:val="right" w:leader="dot" w:pos="8306"/>
            </w:tabs>
          </w:pPr>
          <w:r>
            <w:fldChar w:fldCharType="begin"/>
          </w:r>
          <w:r>
            <w:instrText xml:space="preserve"> HYPERLINK \l _Toc20551 </w:instrText>
          </w:r>
          <w:r>
            <w:fldChar w:fldCharType="separate"/>
          </w:r>
          <w:r>
            <w:rPr>
              <w:rFonts w:hint="eastAsia"/>
              <w:lang w:val="en-US" w:eastAsia="zh-CN"/>
            </w:rPr>
            <w:t>4.2.11.4</w:t>
          </w:r>
          <w:r>
            <w:rPr>
              <w:rFonts w:hint="eastAsia"/>
            </w:rPr>
            <w:t>“项目资料”按钮</w:t>
          </w:r>
          <w:r>
            <w:tab/>
          </w:r>
          <w:r>
            <w:fldChar w:fldCharType="begin"/>
          </w:r>
          <w:r>
            <w:instrText xml:space="preserve"> PAGEREF _Toc20551 </w:instrText>
          </w:r>
          <w:r>
            <w:fldChar w:fldCharType="separate"/>
          </w:r>
          <w:r>
            <w:t>156</w:t>
          </w:r>
          <w:r>
            <w:fldChar w:fldCharType="end"/>
          </w:r>
          <w:r>
            <w:fldChar w:fldCharType="end"/>
          </w:r>
        </w:p>
        <w:p>
          <w:pPr>
            <w:pStyle w:val="22"/>
            <w:tabs>
              <w:tab w:val="right" w:leader="dot" w:pos="8306"/>
            </w:tabs>
          </w:pPr>
          <w:r>
            <w:fldChar w:fldCharType="begin"/>
          </w:r>
          <w:r>
            <w:instrText xml:space="preserve"> HYPERLINK \l _Toc10948 </w:instrText>
          </w:r>
          <w:r>
            <w:fldChar w:fldCharType="separate"/>
          </w:r>
          <w:r>
            <w:rPr>
              <w:rFonts w:hint="eastAsia"/>
              <w:lang w:val="en-US" w:eastAsia="zh-CN"/>
            </w:rPr>
            <w:t>4.2.11.5</w:t>
          </w:r>
          <w:r>
            <w:rPr>
              <w:rFonts w:hint="eastAsia"/>
            </w:rPr>
            <w:t>项目资料界面</w:t>
          </w:r>
          <w:r>
            <w:tab/>
          </w:r>
          <w:r>
            <w:fldChar w:fldCharType="begin"/>
          </w:r>
          <w:r>
            <w:instrText xml:space="preserve"> PAGEREF _Toc10948 </w:instrText>
          </w:r>
          <w:r>
            <w:fldChar w:fldCharType="separate"/>
          </w:r>
          <w:r>
            <w:t>156</w:t>
          </w:r>
          <w:r>
            <w:fldChar w:fldCharType="end"/>
          </w:r>
          <w:r>
            <w:fldChar w:fldCharType="end"/>
          </w:r>
        </w:p>
        <w:p>
          <w:pPr>
            <w:pStyle w:val="16"/>
            <w:tabs>
              <w:tab w:val="right" w:leader="dot" w:pos="8306"/>
            </w:tabs>
          </w:pPr>
          <w:r>
            <w:fldChar w:fldCharType="begin"/>
          </w:r>
          <w:r>
            <w:instrText xml:space="preserve"> HYPERLINK \l _Toc19886 </w:instrText>
          </w:r>
          <w:r>
            <w:fldChar w:fldCharType="separate"/>
          </w:r>
          <w:r>
            <w:rPr>
              <w:rFonts w:hint="eastAsia"/>
            </w:rPr>
            <w:t>4.2.12学生查看项目文档</w:t>
          </w:r>
          <w:r>
            <w:tab/>
          </w:r>
          <w:r>
            <w:fldChar w:fldCharType="begin"/>
          </w:r>
          <w:r>
            <w:instrText xml:space="preserve"> PAGEREF _Toc19886 </w:instrText>
          </w:r>
          <w:r>
            <w:fldChar w:fldCharType="separate"/>
          </w:r>
          <w:r>
            <w:t>156</w:t>
          </w:r>
          <w:r>
            <w:fldChar w:fldCharType="end"/>
          </w:r>
          <w:r>
            <w:fldChar w:fldCharType="end"/>
          </w:r>
        </w:p>
        <w:p>
          <w:pPr>
            <w:pStyle w:val="22"/>
            <w:tabs>
              <w:tab w:val="right" w:leader="dot" w:pos="8306"/>
            </w:tabs>
          </w:pPr>
          <w:r>
            <w:fldChar w:fldCharType="begin"/>
          </w:r>
          <w:r>
            <w:instrText xml:space="preserve"> HYPERLINK \l _Toc12545 </w:instrText>
          </w:r>
          <w:r>
            <w:fldChar w:fldCharType="separate"/>
          </w:r>
          <w:r>
            <w:rPr>
              <w:rFonts w:hint="eastAsia"/>
              <w:lang w:val="en-US" w:eastAsia="zh-CN"/>
            </w:rPr>
            <w:t>4.2.12.1对话框图</w:t>
          </w:r>
          <w:r>
            <w:tab/>
          </w:r>
          <w:r>
            <w:fldChar w:fldCharType="begin"/>
          </w:r>
          <w:r>
            <w:instrText xml:space="preserve"> PAGEREF _Toc12545 </w:instrText>
          </w:r>
          <w:r>
            <w:fldChar w:fldCharType="separate"/>
          </w:r>
          <w:r>
            <w:t>157</w:t>
          </w:r>
          <w:r>
            <w:fldChar w:fldCharType="end"/>
          </w:r>
          <w:r>
            <w:fldChar w:fldCharType="end"/>
          </w:r>
        </w:p>
        <w:p>
          <w:pPr>
            <w:pStyle w:val="22"/>
            <w:tabs>
              <w:tab w:val="right" w:leader="dot" w:pos="8306"/>
            </w:tabs>
          </w:pPr>
          <w:r>
            <w:fldChar w:fldCharType="begin"/>
          </w:r>
          <w:r>
            <w:instrText xml:space="preserve"> HYPERLINK \l _Toc14657 </w:instrText>
          </w:r>
          <w:r>
            <w:fldChar w:fldCharType="separate"/>
          </w:r>
          <w:r>
            <w:rPr>
              <w:rFonts w:hint="eastAsia"/>
              <w:lang w:val="en-US" w:eastAsia="zh-CN"/>
            </w:rPr>
            <w:t>4.2.12.2</w:t>
          </w:r>
          <w:r>
            <w:t>我的项目</w:t>
          </w:r>
          <w:r>
            <w:rPr>
              <w:rFonts w:hint="eastAsia"/>
            </w:rPr>
            <w:t>按钮</w:t>
          </w:r>
          <w:r>
            <w:tab/>
          </w:r>
          <w:r>
            <w:fldChar w:fldCharType="begin"/>
          </w:r>
          <w:r>
            <w:instrText xml:space="preserve"> PAGEREF _Toc14657 </w:instrText>
          </w:r>
          <w:r>
            <w:fldChar w:fldCharType="separate"/>
          </w:r>
          <w:r>
            <w:t>157</w:t>
          </w:r>
          <w:r>
            <w:fldChar w:fldCharType="end"/>
          </w:r>
          <w:r>
            <w:fldChar w:fldCharType="end"/>
          </w:r>
        </w:p>
        <w:p>
          <w:pPr>
            <w:pStyle w:val="22"/>
            <w:tabs>
              <w:tab w:val="right" w:leader="dot" w:pos="8306"/>
            </w:tabs>
          </w:pPr>
          <w:r>
            <w:fldChar w:fldCharType="begin"/>
          </w:r>
          <w:r>
            <w:instrText xml:space="preserve"> HYPERLINK \l _Toc13953 </w:instrText>
          </w:r>
          <w:r>
            <w:fldChar w:fldCharType="separate"/>
          </w:r>
          <w:r>
            <w:rPr>
              <w:rFonts w:hint="eastAsia"/>
              <w:lang w:val="en-US" w:eastAsia="zh-CN"/>
            </w:rPr>
            <w:t>4.2.12.3</w:t>
          </w:r>
          <w:r>
            <w:rPr>
              <w:rFonts w:hint="eastAsia"/>
            </w:rPr>
            <w:t>项目列表界面</w:t>
          </w:r>
          <w:r>
            <w:tab/>
          </w:r>
          <w:r>
            <w:fldChar w:fldCharType="begin"/>
          </w:r>
          <w:r>
            <w:instrText xml:space="preserve"> PAGEREF _Toc13953 </w:instrText>
          </w:r>
          <w:r>
            <w:fldChar w:fldCharType="separate"/>
          </w:r>
          <w:r>
            <w:t>157</w:t>
          </w:r>
          <w:r>
            <w:fldChar w:fldCharType="end"/>
          </w:r>
          <w:r>
            <w:fldChar w:fldCharType="end"/>
          </w:r>
        </w:p>
        <w:p>
          <w:pPr>
            <w:pStyle w:val="22"/>
            <w:tabs>
              <w:tab w:val="right" w:leader="dot" w:pos="8306"/>
            </w:tabs>
          </w:pPr>
          <w:r>
            <w:fldChar w:fldCharType="begin"/>
          </w:r>
          <w:r>
            <w:instrText xml:space="preserve"> HYPERLINK \l _Toc16725 </w:instrText>
          </w:r>
          <w:r>
            <w:fldChar w:fldCharType="separate"/>
          </w:r>
          <w:r>
            <w:rPr>
              <w:rFonts w:hint="eastAsia"/>
              <w:lang w:val="en-US" w:eastAsia="zh-CN"/>
            </w:rPr>
            <w:t>4.2.12.4</w:t>
          </w:r>
          <w:r>
            <w:rPr>
              <w:rFonts w:hint="eastAsia"/>
            </w:rPr>
            <w:t>“项目文档”按钮</w:t>
          </w:r>
          <w:r>
            <w:tab/>
          </w:r>
          <w:r>
            <w:fldChar w:fldCharType="begin"/>
          </w:r>
          <w:r>
            <w:instrText xml:space="preserve"> PAGEREF _Toc16725 </w:instrText>
          </w:r>
          <w:r>
            <w:fldChar w:fldCharType="separate"/>
          </w:r>
          <w:r>
            <w:t>158</w:t>
          </w:r>
          <w:r>
            <w:fldChar w:fldCharType="end"/>
          </w:r>
          <w:r>
            <w:fldChar w:fldCharType="end"/>
          </w:r>
        </w:p>
        <w:p>
          <w:pPr>
            <w:pStyle w:val="22"/>
            <w:tabs>
              <w:tab w:val="right" w:leader="dot" w:pos="8306"/>
            </w:tabs>
          </w:pPr>
          <w:r>
            <w:fldChar w:fldCharType="begin"/>
          </w:r>
          <w:r>
            <w:instrText xml:space="preserve"> HYPERLINK \l _Toc27171 </w:instrText>
          </w:r>
          <w:r>
            <w:fldChar w:fldCharType="separate"/>
          </w:r>
          <w:r>
            <w:rPr>
              <w:rFonts w:hint="eastAsia"/>
              <w:lang w:val="en-US" w:eastAsia="zh-CN"/>
            </w:rPr>
            <w:t>4.2.12.5</w:t>
          </w:r>
          <w:r>
            <w:t>跳转至文档界面</w:t>
          </w:r>
          <w:r>
            <w:tab/>
          </w:r>
          <w:r>
            <w:fldChar w:fldCharType="begin"/>
          </w:r>
          <w:r>
            <w:instrText xml:space="preserve"> PAGEREF _Toc27171 </w:instrText>
          </w:r>
          <w:r>
            <w:fldChar w:fldCharType="separate"/>
          </w:r>
          <w:r>
            <w:t>158</w:t>
          </w:r>
          <w:r>
            <w:fldChar w:fldCharType="end"/>
          </w:r>
          <w:r>
            <w:fldChar w:fldCharType="end"/>
          </w:r>
        </w:p>
        <w:p>
          <w:pPr>
            <w:pStyle w:val="16"/>
            <w:tabs>
              <w:tab w:val="right" w:leader="dot" w:pos="8306"/>
            </w:tabs>
          </w:pPr>
          <w:r>
            <w:fldChar w:fldCharType="begin"/>
          </w:r>
          <w:r>
            <w:instrText xml:space="preserve"> HYPERLINK \l _Toc1932 </w:instrText>
          </w:r>
          <w:r>
            <w:fldChar w:fldCharType="separate"/>
          </w:r>
          <w:r>
            <w:rPr>
              <w:rFonts w:hint="eastAsia"/>
            </w:rPr>
            <w:t>4.2.13学生上传资料</w:t>
          </w:r>
          <w:r>
            <w:tab/>
          </w:r>
          <w:r>
            <w:fldChar w:fldCharType="begin"/>
          </w:r>
          <w:r>
            <w:instrText xml:space="preserve"> PAGEREF _Toc1932 </w:instrText>
          </w:r>
          <w:r>
            <w:fldChar w:fldCharType="separate"/>
          </w:r>
          <w:r>
            <w:t>159</w:t>
          </w:r>
          <w:r>
            <w:fldChar w:fldCharType="end"/>
          </w:r>
          <w:r>
            <w:fldChar w:fldCharType="end"/>
          </w:r>
        </w:p>
        <w:p>
          <w:pPr>
            <w:pStyle w:val="22"/>
            <w:tabs>
              <w:tab w:val="right" w:leader="dot" w:pos="8306"/>
            </w:tabs>
          </w:pPr>
          <w:r>
            <w:fldChar w:fldCharType="begin"/>
          </w:r>
          <w:r>
            <w:instrText xml:space="preserve"> HYPERLINK \l _Toc19652 </w:instrText>
          </w:r>
          <w:r>
            <w:fldChar w:fldCharType="separate"/>
          </w:r>
          <w:r>
            <w:rPr>
              <w:rFonts w:hint="eastAsia"/>
              <w:lang w:val="en-US" w:eastAsia="zh-CN"/>
            </w:rPr>
            <w:t>4.2.13.1对话框图</w:t>
          </w:r>
          <w:r>
            <w:tab/>
          </w:r>
          <w:r>
            <w:fldChar w:fldCharType="begin"/>
          </w:r>
          <w:r>
            <w:instrText xml:space="preserve"> PAGEREF _Toc19652 </w:instrText>
          </w:r>
          <w:r>
            <w:fldChar w:fldCharType="separate"/>
          </w:r>
          <w:r>
            <w:t>160</w:t>
          </w:r>
          <w:r>
            <w:fldChar w:fldCharType="end"/>
          </w:r>
          <w:r>
            <w:fldChar w:fldCharType="end"/>
          </w:r>
        </w:p>
        <w:p>
          <w:pPr>
            <w:pStyle w:val="22"/>
            <w:tabs>
              <w:tab w:val="right" w:leader="dot" w:pos="8306"/>
            </w:tabs>
          </w:pPr>
          <w:r>
            <w:fldChar w:fldCharType="begin"/>
          </w:r>
          <w:r>
            <w:instrText xml:space="preserve"> HYPERLINK \l _Toc13812 </w:instrText>
          </w:r>
          <w:r>
            <w:fldChar w:fldCharType="separate"/>
          </w:r>
          <w:r>
            <w:rPr>
              <w:rFonts w:hint="eastAsia"/>
              <w:lang w:val="en-US" w:eastAsia="zh-CN"/>
            </w:rPr>
            <w:t>4.2.13.2</w:t>
          </w:r>
          <w:r>
            <w:rPr>
              <w:rFonts w:hint="eastAsia"/>
            </w:rPr>
            <w:t>选择实例点击</w:t>
          </w:r>
          <w:r>
            <w:tab/>
          </w:r>
          <w:r>
            <w:fldChar w:fldCharType="begin"/>
          </w:r>
          <w:r>
            <w:instrText xml:space="preserve"> PAGEREF _Toc13812 </w:instrText>
          </w:r>
          <w:r>
            <w:fldChar w:fldCharType="separate"/>
          </w:r>
          <w:r>
            <w:t>160</w:t>
          </w:r>
          <w:r>
            <w:fldChar w:fldCharType="end"/>
          </w:r>
          <w:r>
            <w:fldChar w:fldCharType="end"/>
          </w:r>
        </w:p>
        <w:p>
          <w:pPr>
            <w:pStyle w:val="22"/>
            <w:tabs>
              <w:tab w:val="right" w:leader="dot" w:pos="8306"/>
            </w:tabs>
          </w:pPr>
          <w:r>
            <w:fldChar w:fldCharType="begin"/>
          </w:r>
          <w:r>
            <w:instrText xml:space="preserve"> HYPERLINK \l _Toc23628 </w:instrText>
          </w:r>
          <w:r>
            <w:fldChar w:fldCharType="separate"/>
          </w:r>
          <w:r>
            <w:rPr>
              <w:rFonts w:hint="eastAsia"/>
              <w:lang w:val="en-US" w:eastAsia="zh-CN"/>
            </w:rPr>
            <w:t>4.2.13.3</w:t>
          </w:r>
          <w:r>
            <w:rPr>
              <w:rFonts w:hint="eastAsia"/>
            </w:rPr>
            <w:t>点击“项目资料”</w:t>
          </w:r>
          <w:r>
            <w:tab/>
          </w:r>
          <w:r>
            <w:fldChar w:fldCharType="begin"/>
          </w:r>
          <w:r>
            <w:instrText xml:space="preserve"> PAGEREF _Toc23628 </w:instrText>
          </w:r>
          <w:r>
            <w:fldChar w:fldCharType="separate"/>
          </w:r>
          <w:r>
            <w:t>160</w:t>
          </w:r>
          <w:r>
            <w:fldChar w:fldCharType="end"/>
          </w:r>
          <w:r>
            <w:fldChar w:fldCharType="end"/>
          </w:r>
        </w:p>
        <w:p>
          <w:pPr>
            <w:pStyle w:val="22"/>
            <w:tabs>
              <w:tab w:val="right" w:leader="dot" w:pos="8306"/>
            </w:tabs>
          </w:pPr>
          <w:r>
            <w:fldChar w:fldCharType="begin"/>
          </w:r>
          <w:r>
            <w:instrText xml:space="preserve"> HYPERLINK \l _Toc24127 </w:instrText>
          </w:r>
          <w:r>
            <w:fldChar w:fldCharType="separate"/>
          </w:r>
          <w:r>
            <w:rPr>
              <w:rFonts w:hint="eastAsia"/>
              <w:lang w:val="en-US" w:eastAsia="zh-CN"/>
            </w:rPr>
            <w:t>4.2.13.4</w:t>
          </w:r>
          <w:r>
            <w:rPr>
              <w:rFonts w:hint="eastAsia"/>
            </w:rPr>
            <w:t>点击“资料上传”</w:t>
          </w:r>
          <w:r>
            <w:tab/>
          </w:r>
          <w:r>
            <w:fldChar w:fldCharType="begin"/>
          </w:r>
          <w:r>
            <w:instrText xml:space="preserve"> PAGEREF _Toc24127 </w:instrText>
          </w:r>
          <w:r>
            <w:fldChar w:fldCharType="separate"/>
          </w:r>
          <w:r>
            <w:t>161</w:t>
          </w:r>
          <w:r>
            <w:fldChar w:fldCharType="end"/>
          </w:r>
          <w:r>
            <w:fldChar w:fldCharType="end"/>
          </w:r>
        </w:p>
        <w:p>
          <w:pPr>
            <w:pStyle w:val="16"/>
            <w:tabs>
              <w:tab w:val="right" w:leader="dot" w:pos="8306"/>
            </w:tabs>
          </w:pPr>
          <w:r>
            <w:fldChar w:fldCharType="begin"/>
          </w:r>
          <w:r>
            <w:instrText xml:space="preserve"> HYPERLINK \l _Toc26981 </w:instrText>
          </w:r>
          <w:r>
            <w:fldChar w:fldCharType="separate"/>
          </w:r>
          <w:r>
            <w:rPr>
              <w:rFonts w:hint="eastAsia"/>
            </w:rPr>
            <w:t>4.2.14查看评价信息</w:t>
          </w:r>
          <w:r>
            <w:tab/>
          </w:r>
          <w:r>
            <w:fldChar w:fldCharType="begin"/>
          </w:r>
          <w:r>
            <w:instrText xml:space="preserve"> PAGEREF _Toc26981 </w:instrText>
          </w:r>
          <w:r>
            <w:fldChar w:fldCharType="separate"/>
          </w:r>
          <w:r>
            <w:t>162</w:t>
          </w:r>
          <w:r>
            <w:fldChar w:fldCharType="end"/>
          </w:r>
          <w:r>
            <w:fldChar w:fldCharType="end"/>
          </w:r>
        </w:p>
        <w:p>
          <w:pPr>
            <w:pStyle w:val="22"/>
            <w:tabs>
              <w:tab w:val="right" w:leader="dot" w:pos="8306"/>
            </w:tabs>
          </w:pPr>
          <w:r>
            <w:fldChar w:fldCharType="begin"/>
          </w:r>
          <w:r>
            <w:instrText xml:space="preserve"> HYPERLINK \l _Toc1319 </w:instrText>
          </w:r>
          <w:r>
            <w:fldChar w:fldCharType="separate"/>
          </w:r>
          <w:r>
            <w:rPr>
              <w:rFonts w:hint="eastAsia"/>
              <w:lang w:val="en-US" w:eastAsia="zh-CN"/>
            </w:rPr>
            <w:t>4.2.14.1对话框图</w:t>
          </w:r>
          <w:r>
            <w:tab/>
          </w:r>
          <w:r>
            <w:fldChar w:fldCharType="begin"/>
          </w:r>
          <w:r>
            <w:instrText xml:space="preserve"> PAGEREF _Toc1319 </w:instrText>
          </w:r>
          <w:r>
            <w:fldChar w:fldCharType="separate"/>
          </w:r>
          <w:r>
            <w:t>163</w:t>
          </w:r>
          <w:r>
            <w:fldChar w:fldCharType="end"/>
          </w:r>
          <w:r>
            <w:fldChar w:fldCharType="end"/>
          </w:r>
        </w:p>
        <w:p>
          <w:pPr>
            <w:pStyle w:val="22"/>
            <w:tabs>
              <w:tab w:val="right" w:leader="dot" w:pos="8306"/>
            </w:tabs>
          </w:pPr>
          <w:r>
            <w:fldChar w:fldCharType="begin"/>
          </w:r>
          <w:r>
            <w:instrText xml:space="preserve"> HYPERLINK \l _Toc27056 </w:instrText>
          </w:r>
          <w:r>
            <w:fldChar w:fldCharType="separate"/>
          </w:r>
          <w:r>
            <w:rPr>
              <w:rFonts w:hint="eastAsia"/>
              <w:lang w:val="en-US" w:eastAsia="zh-CN"/>
            </w:rPr>
            <w:t>4.2.14.2</w:t>
          </w:r>
          <w:r>
            <w:rPr>
              <w:rFonts w:hint="eastAsia"/>
            </w:rPr>
            <w:t>项目列表界面</w:t>
          </w:r>
          <w:r>
            <w:tab/>
          </w:r>
          <w:r>
            <w:fldChar w:fldCharType="begin"/>
          </w:r>
          <w:r>
            <w:instrText xml:space="preserve"> PAGEREF _Toc27056 </w:instrText>
          </w:r>
          <w:r>
            <w:fldChar w:fldCharType="separate"/>
          </w:r>
          <w:r>
            <w:t>163</w:t>
          </w:r>
          <w:r>
            <w:fldChar w:fldCharType="end"/>
          </w:r>
          <w:r>
            <w:fldChar w:fldCharType="end"/>
          </w:r>
        </w:p>
        <w:p>
          <w:pPr>
            <w:pStyle w:val="22"/>
            <w:tabs>
              <w:tab w:val="right" w:leader="dot" w:pos="8306"/>
            </w:tabs>
          </w:pPr>
          <w:r>
            <w:fldChar w:fldCharType="begin"/>
          </w:r>
          <w:r>
            <w:instrText xml:space="preserve"> HYPERLINK \l _Toc1619 </w:instrText>
          </w:r>
          <w:r>
            <w:fldChar w:fldCharType="separate"/>
          </w:r>
          <w:r>
            <w:rPr>
              <w:rFonts w:hint="eastAsia"/>
              <w:lang w:val="en-US" w:eastAsia="zh-CN"/>
            </w:rPr>
            <w:t>4.2.14.3</w:t>
          </w:r>
          <w:r>
            <w:rPr>
              <w:rFonts w:hint="eastAsia"/>
            </w:rPr>
            <w:t>“项目评价”按钮</w:t>
          </w:r>
          <w:r>
            <w:tab/>
          </w:r>
          <w:r>
            <w:fldChar w:fldCharType="begin"/>
          </w:r>
          <w:r>
            <w:instrText xml:space="preserve"> PAGEREF _Toc1619 </w:instrText>
          </w:r>
          <w:r>
            <w:fldChar w:fldCharType="separate"/>
          </w:r>
          <w:r>
            <w:t>163</w:t>
          </w:r>
          <w:r>
            <w:fldChar w:fldCharType="end"/>
          </w:r>
          <w:r>
            <w:fldChar w:fldCharType="end"/>
          </w:r>
        </w:p>
        <w:p>
          <w:pPr>
            <w:pStyle w:val="22"/>
            <w:tabs>
              <w:tab w:val="right" w:leader="dot" w:pos="8306"/>
            </w:tabs>
          </w:pPr>
          <w:r>
            <w:fldChar w:fldCharType="begin"/>
          </w:r>
          <w:r>
            <w:instrText xml:space="preserve"> HYPERLINK \l _Toc15521 </w:instrText>
          </w:r>
          <w:r>
            <w:fldChar w:fldCharType="separate"/>
          </w:r>
          <w:r>
            <w:rPr>
              <w:rFonts w:hint="eastAsia"/>
              <w:lang w:val="en-US" w:eastAsia="zh-CN"/>
            </w:rPr>
            <w:t>4.2.14.3</w:t>
          </w:r>
          <w:r>
            <w:rPr>
              <w:rFonts w:hint="eastAsia"/>
            </w:rPr>
            <w:t>相关评价信息界面</w:t>
          </w:r>
          <w:r>
            <w:tab/>
          </w:r>
          <w:r>
            <w:fldChar w:fldCharType="begin"/>
          </w:r>
          <w:r>
            <w:instrText xml:space="preserve"> PAGEREF _Toc15521 </w:instrText>
          </w:r>
          <w:r>
            <w:fldChar w:fldCharType="separate"/>
          </w:r>
          <w:r>
            <w:t>163</w:t>
          </w:r>
          <w:r>
            <w:fldChar w:fldCharType="end"/>
          </w:r>
          <w:r>
            <w:fldChar w:fldCharType="end"/>
          </w:r>
        </w:p>
        <w:p>
          <w:pPr>
            <w:pStyle w:val="16"/>
            <w:tabs>
              <w:tab w:val="right" w:leader="dot" w:pos="8306"/>
            </w:tabs>
          </w:pPr>
          <w:r>
            <w:fldChar w:fldCharType="begin"/>
          </w:r>
          <w:r>
            <w:instrText xml:space="preserve"> HYPERLINK \l _Toc29765 </w:instrText>
          </w:r>
          <w:r>
            <w:fldChar w:fldCharType="separate"/>
          </w:r>
          <w:r>
            <w:rPr>
              <w:rFonts w:hint="eastAsia"/>
            </w:rPr>
            <w:t>4.2.15学生参与评价</w:t>
          </w:r>
          <w:r>
            <w:tab/>
          </w:r>
          <w:r>
            <w:fldChar w:fldCharType="begin"/>
          </w:r>
          <w:r>
            <w:instrText xml:space="preserve"> PAGEREF _Toc29765 </w:instrText>
          </w:r>
          <w:r>
            <w:fldChar w:fldCharType="separate"/>
          </w:r>
          <w:r>
            <w:t>164</w:t>
          </w:r>
          <w:r>
            <w:fldChar w:fldCharType="end"/>
          </w:r>
          <w:r>
            <w:fldChar w:fldCharType="end"/>
          </w:r>
        </w:p>
        <w:p>
          <w:pPr>
            <w:pStyle w:val="22"/>
            <w:tabs>
              <w:tab w:val="right" w:leader="dot" w:pos="8306"/>
            </w:tabs>
          </w:pPr>
          <w:r>
            <w:fldChar w:fldCharType="begin"/>
          </w:r>
          <w:r>
            <w:instrText xml:space="preserve"> HYPERLINK \l _Toc33 </w:instrText>
          </w:r>
          <w:r>
            <w:fldChar w:fldCharType="separate"/>
          </w:r>
          <w:r>
            <w:rPr>
              <w:rFonts w:hint="eastAsia"/>
              <w:lang w:val="en-US" w:eastAsia="zh-CN"/>
            </w:rPr>
            <w:t>4.2.15.1对话框图</w:t>
          </w:r>
          <w:r>
            <w:tab/>
          </w:r>
          <w:r>
            <w:fldChar w:fldCharType="begin"/>
          </w:r>
          <w:r>
            <w:instrText xml:space="preserve"> PAGEREF _Toc33 </w:instrText>
          </w:r>
          <w:r>
            <w:fldChar w:fldCharType="separate"/>
          </w:r>
          <w:r>
            <w:t>165</w:t>
          </w:r>
          <w:r>
            <w:fldChar w:fldCharType="end"/>
          </w:r>
          <w:r>
            <w:fldChar w:fldCharType="end"/>
          </w:r>
        </w:p>
        <w:p>
          <w:pPr>
            <w:pStyle w:val="22"/>
            <w:tabs>
              <w:tab w:val="right" w:leader="dot" w:pos="8306"/>
            </w:tabs>
          </w:pPr>
          <w:r>
            <w:fldChar w:fldCharType="begin"/>
          </w:r>
          <w:r>
            <w:instrText xml:space="preserve"> HYPERLINK \l _Toc15592 </w:instrText>
          </w:r>
          <w:r>
            <w:fldChar w:fldCharType="separate"/>
          </w:r>
          <w:r>
            <w:rPr>
              <w:rFonts w:hint="eastAsia"/>
              <w:lang w:val="en-US" w:eastAsia="zh-CN"/>
            </w:rPr>
            <w:t>4.2.15.2</w:t>
          </w:r>
          <w:r>
            <w:rPr>
              <w:rFonts w:hint="eastAsia"/>
            </w:rPr>
            <w:t>项目列表界面</w:t>
          </w:r>
          <w:r>
            <w:tab/>
          </w:r>
          <w:r>
            <w:fldChar w:fldCharType="begin"/>
          </w:r>
          <w:r>
            <w:instrText xml:space="preserve"> PAGEREF _Toc15592 </w:instrText>
          </w:r>
          <w:r>
            <w:fldChar w:fldCharType="separate"/>
          </w:r>
          <w:r>
            <w:t>165</w:t>
          </w:r>
          <w:r>
            <w:fldChar w:fldCharType="end"/>
          </w:r>
          <w:r>
            <w:fldChar w:fldCharType="end"/>
          </w:r>
        </w:p>
        <w:p>
          <w:pPr>
            <w:pStyle w:val="22"/>
            <w:tabs>
              <w:tab w:val="right" w:leader="dot" w:pos="8306"/>
            </w:tabs>
          </w:pPr>
          <w:r>
            <w:fldChar w:fldCharType="begin"/>
          </w:r>
          <w:r>
            <w:instrText xml:space="preserve"> HYPERLINK \l _Toc15213 </w:instrText>
          </w:r>
          <w:r>
            <w:fldChar w:fldCharType="separate"/>
          </w:r>
          <w:r>
            <w:rPr>
              <w:rFonts w:hint="eastAsia"/>
              <w:lang w:val="en-US" w:eastAsia="zh-CN"/>
            </w:rPr>
            <w:t>4.2.15.3</w:t>
          </w:r>
          <w:r>
            <w:rPr>
              <w:rFonts w:hint="eastAsia"/>
            </w:rPr>
            <w:t>点击“项目评价”</w:t>
          </w:r>
          <w:r>
            <w:tab/>
          </w:r>
          <w:r>
            <w:fldChar w:fldCharType="begin"/>
          </w:r>
          <w:r>
            <w:instrText xml:space="preserve"> PAGEREF _Toc15213 </w:instrText>
          </w:r>
          <w:r>
            <w:fldChar w:fldCharType="separate"/>
          </w:r>
          <w:r>
            <w:t>165</w:t>
          </w:r>
          <w:r>
            <w:fldChar w:fldCharType="end"/>
          </w:r>
          <w:r>
            <w:fldChar w:fldCharType="end"/>
          </w:r>
        </w:p>
        <w:p>
          <w:pPr>
            <w:pStyle w:val="22"/>
            <w:tabs>
              <w:tab w:val="right" w:leader="dot" w:pos="8306"/>
            </w:tabs>
          </w:pPr>
          <w:r>
            <w:fldChar w:fldCharType="begin"/>
          </w:r>
          <w:r>
            <w:instrText xml:space="preserve"> HYPERLINK \l _Toc24449 </w:instrText>
          </w:r>
          <w:r>
            <w:fldChar w:fldCharType="separate"/>
          </w:r>
          <w:r>
            <w:rPr>
              <w:rFonts w:hint="eastAsia"/>
              <w:lang w:val="en-US" w:eastAsia="zh-CN"/>
            </w:rPr>
            <w:t>4.2.15.4</w:t>
          </w:r>
          <w:r>
            <w:rPr>
              <w:rFonts w:hint="eastAsia"/>
            </w:rPr>
            <w:t>点击“对任务评价”</w:t>
          </w:r>
          <w:r>
            <w:tab/>
          </w:r>
          <w:r>
            <w:fldChar w:fldCharType="begin"/>
          </w:r>
          <w:r>
            <w:instrText xml:space="preserve"> PAGEREF _Toc24449 </w:instrText>
          </w:r>
          <w:r>
            <w:fldChar w:fldCharType="separate"/>
          </w:r>
          <w:r>
            <w:t>166</w:t>
          </w:r>
          <w:r>
            <w:fldChar w:fldCharType="end"/>
          </w:r>
          <w:r>
            <w:fldChar w:fldCharType="end"/>
          </w:r>
        </w:p>
        <w:p>
          <w:pPr>
            <w:pStyle w:val="22"/>
            <w:tabs>
              <w:tab w:val="right" w:leader="dot" w:pos="8306"/>
            </w:tabs>
          </w:pPr>
          <w:r>
            <w:fldChar w:fldCharType="begin"/>
          </w:r>
          <w:r>
            <w:instrText xml:space="preserve"> HYPERLINK \l _Toc6606 </w:instrText>
          </w:r>
          <w:r>
            <w:fldChar w:fldCharType="separate"/>
          </w:r>
          <w:r>
            <w:rPr>
              <w:rFonts w:hint="eastAsia"/>
              <w:lang w:val="en-US" w:eastAsia="zh-CN"/>
            </w:rPr>
            <w:t>4.2.15.5</w:t>
          </w:r>
          <w:r>
            <w:rPr>
              <w:rFonts w:hint="eastAsia"/>
            </w:rPr>
            <w:t>选择各项的评价等级，并填写综合评价</w:t>
          </w:r>
          <w:r>
            <w:tab/>
          </w:r>
          <w:r>
            <w:fldChar w:fldCharType="begin"/>
          </w:r>
          <w:r>
            <w:instrText xml:space="preserve"> PAGEREF _Toc6606 </w:instrText>
          </w:r>
          <w:r>
            <w:fldChar w:fldCharType="separate"/>
          </w:r>
          <w:r>
            <w:t>166</w:t>
          </w:r>
          <w:r>
            <w:fldChar w:fldCharType="end"/>
          </w:r>
          <w:r>
            <w:fldChar w:fldCharType="end"/>
          </w:r>
        </w:p>
        <w:p>
          <w:pPr>
            <w:pStyle w:val="16"/>
            <w:tabs>
              <w:tab w:val="right" w:leader="dot" w:pos="8306"/>
            </w:tabs>
          </w:pPr>
          <w:r>
            <w:fldChar w:fldCharType="begin"/>
          </w:r>
          <w:r>
            <w:instrText xml:space="preserve"> HYPERLINK \l _Toc9983 </w:instrText>
          </w:r>
          <w:r>
            <w:fldChar w:fldCharType="separate"/>
          </w:r>
          <w:r>
            <w:rPr>
              <w:rFonts w:hint="eastAsia"/>
            </w:rPr>
            <w:t>4.2.16学生查看我的项目</w:t>
          </w:r>
          <w:r>
            <w:tab/>
          </w:r>
          <w:r>
            <w:fldChar w:fldCharType="begin"/>
          </w:r>
          <w:r>
            <w:instrText xml:space="preserve"> PAGEREF _Toc9983 </w:instrText>
          </w:r>
          <w:r>
            <w:fldChar w:fldCharType="separate"/>
          </w:r>
          <w:r>
            <w:t>166</w:t>
          </w:r>
          <w:r>
            <w:fldChar w:fldCharType="end"/>
          </w:r>
          <w:r>
            <w:fldChar w:fldCharType="end"/>
          </w:r>
        </w:p>
        <w:p>
          <w:pPr>
            <w:pStyle w:val="22"/>
            <w:tabs>
              <w:tab w:val="right" w:leader="dot" w:pos="8306"/>
            </w:tabs>
          </w:pPr>
          <w:r>
            <w:fldChar w:fldCharType="begin"/>
          </w:r>
          <w:r>
            <w:instrText xml:space="preserve"> HYPERLINK \l _Toc31765 </w:instrText>
          </w:r>
          <w:r>
            <w:fldChar w:fldCharType="separate"/>
          </w:r>
          <w:r>
            <w:rPr>
              <w:rFonts w:hint="eastAsia"/>
              <w:lang w:val="en-US" w:eastAsia="zh-CN"/>
            </w:rPr>
            <w:t>4.2.16.1对话框图</w:t>
          </w:r>
          <w:r>
            <w:tab/>
          </w:r>
          <w:r>
            <w:fldChar w:fldCharType="begin"/>
          </w:r>
          <w:r>
            <w:instrText xml:space="preserve"> PAGEREF _Toc31765 </w:instrText>
          </w:r>
          <w:r>
            <w:fldChar w:fldCharType="separate"/>
          </w:r>
          <w:r>
            <w:t>167</w:t>
          </w:r>
          <w:r>
            <w:fldChar w:fldCharType="end"/>
          </w:r>
          <w:r>
            <w:fldChar w:fldCharType="end"/>
          </w:r>
        </w:p>
        <w:p>
          <w:pPr>
            <w:pStyle w:val="22"/>
            <w:tabs>
              <w:tab w:val="right" w:leader="dot" w:pos="8306"/>
            </w:tabs>
          </w:pPr>
          <w:r>
            <w:fldChar w:fldCharType="begin"/>
          </w:r>
          <w:r>
            <w:instrText xml:space="preserve"> HYPERLINK \l _Toc13318 </w:instrText>
          </w:r>
          <w:r>
            <w:fldChar w:fldCharType="separate"/>
          </w:r>
          <w:r>
            <w:rPr>
              <w:rFonts w:hint="eastAsia"/>
              <w:lang w:val="en-US" w:eastAsia="zh-CN"/>
            </w:rPr>
            <w:t>4.2.16.2</w:t>
          </w:r>
          <w:r>
            <w:t>我的项目</w:t>
          </w:r>
          <w:r>
            <w:rPr>
              <w:rFonts w:hint="eastAsia"/>
            </w:rPr>
            <w:t>按钮</w:t>
          </w:r>
          <w:r>
            <w:tab/>
          </w:r>
          <w:r>
            <w:fldChar w:fldCharType="begin"/>
          </w:r>
          <w:r>
            <w:instrText xml:space="preserve"> PAGEREF _Toc13318 </w:instrText>
          </w:r>
          <w:r>
            <w:fldChar w:fldCharType="separate"/>
          </w:r>
          <w:r>
            <w:t>167</w:t>
          </w:r>
          <w:r>
            <w:fldChar w:fldCharType="end"/>
          </w:r>
          <w:r>
            <w:fldChar w:fldCharType="end"/>
          </w:r>
        </w:p>
        <w:p>
          <w:pPr>
            <w:pStyle w:val="22"/>
            <w:tabs>
              <w:tab w:val="right" w:leader="dot" w:pos="8306"/>
            </w:tabs>
          </w:pPr>
          <w:r>
            <w:fldChar w:fldCharType="begin"/>
          </w:r>
          <w:r>
            <w:instrText xml:space="preserve"> HYPERLINK \l _Toc7945 </w:instrText>
          </w:r>
          <w:r>
            <w:fldChar w:fldCharType="separate"/>
          </w:r>
          <w:r>
            <w:rPr>
              <w:rFonts w:hint="eastAsia"/>
              <w:lang w:val="en-US" w:eastAsia="zh-CN"/>
            </w:rPr>
            <w:t>4.2.16.3</w:t>
          </w:r>
          <w:r>
            <w:rPr>
              <w:rFonts w:hint="eastAsia"/>
            </w:rPr>
            <w:t>项目列表界面</w:t>
          </w:r>
          <w:r>
            <w:tab/>
          </w:r>
          <w:r>
            <w:fldChar w:fldCharType="begin"/>
          </w:r>
          <w:r>
            <w:instrText xml:space="preserve"> PAGEREF _Toc7945 </w:instrText>
          </w:r>
          <w:r>
            <w:fldChar w:fldCharType="separate"/>
          </w:r>
          <w:r>
            <w:t>167</w:t>
          </w:r>
          <w:r>
            <w:fldChar w:fldCharType="end"/>
          </w:r>
          <w:r>
            <w:fldChar w:fldCharType="end"/>
          </w:r>
        </w:p>
        <w:p>
          <w:pPr>
            <w:pStyle w:val="22"/>
            <w:tabs>
              <w:tab w:val="right" w:leader="dot" w:pos="8306"/>
            </w:tabs>
          </w:pPr>
          <w:r>
            <w:fldChar w:fldCharType="begin"/>
          </w:r>
          <w:r>
            <w:instrText xml:space="preserve"> HYPERLINK \l _Toc15406 </w:instrText>
          </w:r>
          <w:r>
            <w:fldChar w:fldCharType="separate"/>
          </w:r>
          <w:r>
            <w:rPr>
              <w:rFonts w:hint="eastAsia"/>
              <w:lang w:val="en-US" w:eastAsia="zh-CN"/>
            </w:rPr>
            <w:t>4.2.16.4</w:t>
          </w:r>
          <w:r>
            <w:t>案例界面</w:t>
          </w:r>
          <w:r>
            <w:tab/>
          </w:r>
          <w:r>
            <w:fldChar w:fldCharType="begin"/>
          </w:r>
          <w:r>
            <w:instrText xml:space="preserve"> PAGEREF _Toc15406 </w:instrText>
          </w:r>
          <w:r>
            <w:fldChar w:fldCharType="separate"/>
          </w:r>
          <w:r>
            <w:t>168</w:t>
          </w:r>
          <w:r>
            <w:fldChar w:fldCharType="end"/>
          </w:r>
          <w:r>
            <w:fldChar w:fldCharType="end"/>
          </w:r>
        </w:p>
        <w:p>
          <w:pPr>
            <w:pStyle w:val="16"/>
            <w:tabs>
              <w:tab w:val="right" w:leader="dot" w:pos="8306"/>
            </w:tabs>
          </w:pPr>
          <w:r>
            <w:fldChar w:fldCharType="begin"/>
          </w:r>
          <w:r>
            <w:instrText xml:space="preserve"> HYPERLINK \l _Toc17955 </w:instrText>
          </w:r>
          <w:r>
            <w:fldChar w:fldCharType="separate"/>
          </w:r>
          <w:r>
            <w:rPr>
              <w:rFonts w:hint="eastAsia"/>
            </w:rPr>
            <w:t>4.2.17学生修改密码</w:t>
          </w:r>
          <w:r>
            <w:tab/>
          </w:r>
          <w:r>
            <w:fldChar w:fldCharType="begin"/>
          </w:r>
          <w:r>
            <w:instrText xml:space="preserve"> PAGEREF _Toc17955 </w:instrText>
          </w:r>
          <w:r>
            <w:fldChar w:fldCharType="separate"/>
          </w:r>
          <w:r>
            <w:t>168</w:t>
          </w:r>
          <w:r>
            <w:fldChar w:fldCharType="end"/>
          </w:r>
          <w:r>
            <w:fldChar w:fldCharType="end"/>
          </w:r>
        </w:p>
        <w:p>
          <w:pPr>
            <w:pStyle w:val="22"/>
            <w:tabs>
              <w:tab w:val="right" w:leader="dot" w:pos="8306"/>
            </w:tabs>
          </w:pPr>
          <w:r>
            <w:fldChar w:fldCharType="begin"/>
          </w:r>
          <w:r>
            <w:instrText xml:space="preserve"> HYPERLINK \l _Toc20550 </w:instrText>
          </w:r>
          <w:r>
            <w:fldChar w:fldCharType="separate"/>
          </w:r>
          <w:r>
            <w:rPr>
              <w:rFonts w:hint="eastAsia"/>
              <w:lang w:val="en-US" w:eastAsia="zh-CN"/>
            </w:rPr>
            <w:t>4.2.17.1对话框图</w:t>
          </w:r>
          <w:r>
            <w:tab/>
          </w:r>
          <w:r>
            <w:fldChar w:fldCharType="begin"/>
          </w:r>
          <w:r>
            <w:instrText xml:space="preserve"> PAGEREF _Toc20550 </w:instrText>
          </w:r>
          <w:r>
            <w:fldChar w:fldCharType="separate"/>
          </w:r>
          <w:r>
            <w:t>170</w:t>
          </w:r>
          <w:r>
            <w:fldChar w:fldCharType="end"/>
          </w:r>
          <w:r>
            <w:fldChar w:fldCharType="end"/>
          </w:r>
        </w:p>
        <w:p>
          <w:pPr>
            <w:pStyle w:val="22"/>
            <w:tabs>
              <w:tab w:val="right" w:leader="dot" w:pos="8306"/>
            </w:tabs>
          </w:pPr>
          <w:r>
            <w:fldChar w:fldCharType="begin"/>
          </w:r>
          <w:r>
            <w:instrText xml:space="preserve"> HYPERLINK \l _Toc5453 </w:instrText>
          </w:r>
          <w:r>
            <w:fldChar w:fldCharType="separate"/>
          </w:r>
          <w:r>
            <w:rPr>
              <w:rFonts w:hint="eastAsia"/>
              <w:lang w:val="en-US" w:eastAsia="zh-CN"/>
            </w:rPr>
            <w:t>4.2.17.2</w:t>
          </w:r>
          <w:r>
            <w:rPr>
              <w:rFonts w:hint="eastAsia"/>
            </w:rPr>
            <w:t>头像按钮</w:t>
          </w:r>
          <w:r>
            <w:tab/>
          </w:r>
          <w:r>
            <w:fldChar w:fldCharType="begin"/>
          </w:r>
          <w:r>
            <w:instrText xml:space="preserve"> PAGEREF _Toc5453 </w:instrText>
          </w:r>
          <w:r>
            <w:fldChar w:fldCharType="separate"/>
          </w:r>
          <w:r>
            <w:t>170</w:t>
          </w:r>
          <w:r>
            <w:fldChar w:fldCharType="end"/>
          </w:r>
          <w:r>
            <w:fldChar w:fldCharType="end"/>
          </w:r>
        </w:p>
        <w:p>
          <w:pPr>
            <w:pStyle w:val="22"/>
            <w:tabs>
              <w:tab w:val="right" w:leader="dot" w:pos="8306"/>
            </w:tabs>
          </w:pPr>
          <w:r>
            <w:fldChar w:fldCharType="begin"/>
          </w:r>
          <w:r>
            <w:instrText xml:space="preserve"> HYPERLINK \l _Toc18841 </w:instrText>
          </w:r>
          <w:r>
            <w:fldChar w:fldCharType="separate"/>
          </w:r>
          <w:r>
            <w:rPr>
              <w:rFonts w:hint="eastAsia"/>
              <w:lang w:val="en-US" w:eastAsia="zh-CN"/>
            </w:rPr>
            <w:t>4.2.17.3</w:t>
          </w:r>
          <w:r>
            <w:rPr>
              <w:rFonts w:hint="eastAsia"/>
            </w:rPr>
            <w:t>个人信息界面</w:t>
          </w:r>
          <w:r>
            <w:tab/>
          </w:r>
          <w:r>
            <w:fldChar w:fldCharType="begin"/>
          </w:r>
          <w:r>
            <w:instrText xml:space="preserve"> PAGEREF _Toc18841 </w:instrText>
          </w:r>
          <w:r>
            <w:fldChar w:fldCharType="separate"/>
          </w:r>
          <w:r>
            <w:t>170</w:t>
          </w:r>
          <w:r>
            <w:fldChar w:fldCharType="end"/>
          </w:r>
          <w:r>
            <w:fldChar w:fldCharType="end"/>
          </w:r>
        </w:p>
        <w:p>
          <w:pPr>
            <w:pStyle w:val="22"/>
            <w:tabs>
              <w:tab w:val="right" w:leader="dot" w:pos="8306"/>
            </w:tabs>
          </w:pPr>
          <w:r>
            <w:fldChar w:fldCharType="begin"/>
          </w:r>
          <w:r>
            <w:instrText xml:space="preserve"> HYPERLINK \l _Toc22914 </w:instrText>
          </w:r>
          <w:r>
            <w:fldChar w:fldCharType="separate"/>
          </w:r>
          <w:r>
            <w:rPr>
              <w:rFonts w:hint="eastAsia"/>
              <w:lang w:val="en-US" w:eastAsia="zh-CN"/>
            </w:rPr>
            <w:t>4.2.17.4</w:t>
          </w:r>
          <w:r>
            <w:rPr>
              <w:rFonts w:hint="eastAsia"/>
            </w:rPr>
            <w:t>“修改密码”按钮</w:t>
          </w:r>
          <w:r>
            <w:tab/>
          </w:r>
          <w:r>
            <w:fldChar w:fldCharType="begin"/>
          </w:r>
          <w:r>
            <w:instrText xml:space="preserve"> PAGEREF _Toc22914 </w:instrText>
          </w:r>
          <w:r>
            <w:fldChar w:fldCharType="separate"/>
          </w:r>
          <w:r>
            <w:t>171</w:t>
          </w:r>
          <w:r>
            <w:fldChar w:fldCharType="end"/>
          </w:r>
          <w:r>
            <w:fldChar w:fldCharType="end"/>
          </w:r>
        </w:p>
        <w:p>
          <w:pPr>
            <w:pStyle w:val="22"/>
            <w:tabs>
              <w:tab w:val="right" w:leader="dot" w:pos="8306"/>
            </w:tabs>
          </w:pPr>
          <w:r>
            <w:fldChar w:fldCharType="begin"/>
          </w:r>
          <w:r>
            <w:instrText xml:space="preserve"> HYPERLINK \l _Toc16014 </w:instrText>
          </w:r>
          <w:r>
            <w:fldChar w:fldCharType="separate"/>
          </w:r>
          <w:r>
            <w:rPr>
              <w:rFonts w:hint="eastAsia"/>
              <w:lang w:val="en-US" w:eastAsia="zh-CN"/>
            </w:rPr>
            <w:t>4.2.17.5</w:t>
          </w:r>
          <w:r>
            <w:rPr>
              <w:rFonts w:hint="eastAsia"/>
            </w:rPr>
            <w:t>修改密码界面</w:t>
          </w:r>
          <w:r>
            <w:tab/>
          </w:r>
          <w:r>
            <w:fldChar w:fldCharType="begin"/>
          </w:r>
          <w:r>
            <w:instrText xml:space="preserve"> PAGEREF _Toc16014 </w:instrText>
          </w:r>
          <w:r>
            <w:fldChar w:fldCharType="separate"/>
          </w:r>
          <w:r>
            <w:t>171</w:t>
          </w:r>
          <w:r>
            <w:fldChar w:fldCharType="end"/>
          </w:r>
          <w:r>
            <w:fldChar w:fldCharType="end"/>
          </w:r>
        </w:p>
        <w:p>
          <w:pPr>
            <w:pStyle w:val="16"/>
            <w:tabs>
              <w:tab w:val="right" w:leader="dot" w:pos="8306"/>
            </w:tabs>
          </w:pPr>
          <w:r>
            <w:fldChar w:fldCharType="begin"/>
          </w:r>
          <w:r>
            <w:instrText xml:space="preserve"> HYPERLINK \l _Toc16255 </w:instrText>
          </w:r>
          <w:r>
            <w:fldChar w:fldCharType="separate"/>
          </w:r>
          <w:r>
            <w:rPr>
              <w:rFonts w:hint="eastAsia"/>
            </w:rPr>
            <w:t>4.2.18学生更改头像</w:t>
          </w:r>
          <w:r>
            <w:tab/>
          </w:r>
          <w:r>
            <w:fldChar w:fldCharType="begin"/>
          </w:r>
          <w:r>
            <w:instrText xml:space="preserve"> PAGEREF _Toc16255 </w:instrText>
          </w:r>
          <w:r>
            <w:fldChar w:fldCharType="separate"/>
          </w:r>
          <w:r>
            <w:t>171</w:t>
          </w:r>
          <w:r>
            <w:fldChar w:fldCharType="end"/>
          </w:r>
          <w:r>
            <w:fldChar w:fldCharType="end"/>
          </w:r>
        </w:p>
        <w:p>
          <w:pPr>
            <w:pStyle w:val="22"/>
            <w:tabs>
              <w:tab w:val="right" w:leader="dot" w:pos="8306"/>
            </w:tabs>
          </w:pPr>
          <w:r>
            <w:fldChar w:fldCharType="begin"/>
          </w:r>
          <w:r>
            <w:instrText xml:space="preserve"> HYPERLINK \l _Toc8477 </w:instrText>
          </w:r>
          <w:r>
            <w:fldChar w:fldCharType="separate"/>
          </w:r>
          <w:r>
            <w:rPr>
              <w:rFonts w:hint="eastAsia"/>
              <w:lang w:val="en-US" w:eastAsia="zh-CN"/>
            </w:rPr>
            <w:t>4.2.18.1对话框图</w:t>
          </w:r>
          <w:r>
            <w:tab/>
          </w:r>
          <w:r>
            <w:fldChar w:fldCharType="begin"/>
          </w:r>
          <w:r>
            <w:instrText xml:space="preserve"> PAGEREF _Toc8477 </w:instrText>
          </w:r>
          <w:r>
            <w:fldChar w:fldCharType="separate"/>
          </w:r>
          <w:r>
            <w:t>173</w:t>
          </w:r>
          <w:r>
            <w:fldChar w:fldCharType="end"/>
          </w:r>
          <w:r>
            <w:fldChar w:fldCharType="end"/>
          </w:r>
        </w:p>
        <w:p>
          <w:pPr>
            <w:pStyle w:val="22"/>
            <w:tabs>
              <w:tab w:val="right" w:leader="dot" w:pos="8306"/>
            </w:tabs>
          </w:pPr>
          <w:r>
            <w:fldChar w:fldCharType="begin"/>
          </w:r>
          <w:r>
            <w:instrText xml:space="preserve"> HYPERLINK \l _Toc32222 </w:instrText>
          </w:r>
          <w:r>
            <w:fldChar w:fldCharType="separate"/>
          </w:r>
          <w:r>
            <w:rPr>
              <w:rFonts w:hint="eastAsia"/>
              <w:lang w:val="en-US" w:eastAsia="zh-CN"/>
            </w:rPr>
            <w:t>4.2.18.2</w:t>
          </w:r>
          <w:r>
            <w:rPr>
              <w:rFonts w:hint="eastAsia"/>
            </w:rPr>
            <w:t>头像按钮</w:t>
          </w:r>
          <w:r>
            <w:tab/>
          </w:r>
          <w:r>
            <w:fldChar w:fldCharType="begin"/>
          </w:r>
          <w:r>
            <w:instrText xml:space="preserve"> PAGEREF _Toc32222 </w:instrText>
          </w:r>
          <w:r>
            <w:fldChar w:fldCharType="separate"/>
          </w:r>
          <w:r>
            <w:t>173</w:t>
          </w:r>
          <w:r>
            <w:fldChar w:fldCharType="end"/>
          </w:r>
          <w:r>
            <w:fldChar w:fldCharType="end"/>
          </w:r>
        </w:p>
        <w:p>
          <w:pPr>
            <w:pStyle w:val="22"/>
            <w:tabs>
              <w:tab w:val="right" w:leader="dot" w:pos="8306"/>
            </w:tabs>
          </w:pPr>
          <w:r>
            <w:fldChar w:fldCharType="begin"/>
          </w:r>
          <w:r>
            <w:instrText xml:space="preserve"> HYPERLINK \l _Toc4980 </w:instrText>
          </w:r>
          <w:r>
            <w:fldChar w:fldCharType="separate"/>
          </w:r>
          <w:r>
            <w:rPr>
              <w:rFonts w:hint="eastAsia"/>
              <w:lang w:val="en-US" w:eastAsia="zh-CN"/>
            </w:rPr>
            <w:t>4.2.18.3</w:t>
          </w:r>
          <w:r>
            <w:rPr>
              <w:rFonts w:hint="eastAsia"/>
            </w:rPr>
            <w:t>个人信息界面</w:t>
          </w:r>
          <w:r>
            <w:tab/>
          </w:r>
          <w:r>
            <w:fldChar w:fldCharType="begin"/>
          </w:r>
          <w:r>
            <w:instrText xml:space="preserve"> PAGEREF _Toc4980 </w:instrText>
          </w:r>
          <w:r>
            <w:fldChar w:fldCharType="separate"/>
          </w:r>
          <w:r>
            <w:t>173</w:t>
          </w:r>
          <w:r>
            <w:fldChar w:fldCharType="end"/>
          </w:r>
          <w:r>
            <w:fldChar w:fldCharType="end"/>
          </w:r>
        </w:p>
        <w:p>
          <w:pPr>
            <w:pStyle w:val="22"/>
            <w:tabs>
              <w:tab w:val="right" w:leader="dot" w:pos="8306"/>
            </w:tabs>
          </w:pPr>
          <w:r>
            <w:fldChar w:fldCharType="begin"/>
          </w:r>
          <w:r>
            <w:instrText xml:space="preserve"> HYPERLINK \l _Toc18638 </w:instrText>
          </w:r>
          <w:r>
            <w:fldChar w:fldCharType="separate"/>
          </w:r>
          <w:r>
            <w:rPr>
              <w:rFonts w:hint="eastAsia"/>
              <w:lang w:val="en-US" w:eastAsia="zh-CN"/>
            </w:rPr>
            <w:t>4.2.18.4</w:t>
          </w:r>
          <w:r>
            <w:rPr>
              <w:rFonts w:hint="eastAsia"/>
            </w:rPr>
            <w:t>“更改头像”按钮</w:t>
          </w:r>
          <w:r>
            <w:tab/>
          </w:r>
          <w:r>
            <w:fldChar w:fldCharType="begin"/>
          </w:r>
          <w:r>
            <w:instrText xml:space="preserve"> PAGEREF _Toc18638 </w:instrText>
          </w:r>
          <w:r>
            <w:fldChar w:fldCharType="separate"/>
          </w:r>
          <w:r>
            <w:t>174</w:t>
          </w:r>
          <w:r>
            <w:fldChar w:fldCharType="end"/>
          </w:r>
          <w:r>
            <w:fldChar w:fldCharType="end"/>
          </w:r>
        </w:p>
        <w:p>
          <w:pPr>
            <w:pStyle w:val="22"/>
            <w:tabs>
              <w:tab w:val="right" w:leader="dot" w:pos="8306"/>
            </w:tabs>
          </w:pPr>
          <w:r>
            <w:fldChar w:fldCharType="begin"/>
          </w:r>
          <w:r>
            <w:instrText xml:space="preserve"> HYPERLINK \l _Toc17248 </w:instrText>
          </w:r>
          <w:r>
            <w:fldChar w:fldCharType="separate"/>
          </w:r>
          <w:r>
            <w:rPr>
              <w:rFonts w:hint="eastAsia"/>
              <w:lang w:val="en-US" w:eastAsia="zh-CN"/>
            </w:rPr>
            <w:t>4.2.18.5</w:t>
          </w:r>
          <w:r>
            <w:rPr>
              <w:rFonts w:hint="eastAsia"/>
            </w:rPr>
            <w:t>更换头像界面</w:t>
          </w:r>
          <w:r>
            <w:tab/>
          </w:r>
          <w:r>
            <w:fldChar w:fldCharType="begin"/>
          </w:r>
          <w:r>
            <w:instrText xml:space="preserve"> PAGEREF _Toc17248 </w:instrText>
          </w:r>
          <w:r>
            <w:fldChar w:fldCharType="separate"/>
          </w:r>
          <w:r>
            <w:t>174</w:t>
          </w:r>
          <w:r>
            <w:fldChar w:fldCharType="end"/>
          </w:r>
          <w:r>
            <w:fldChar w:fldCharType="end"/>
          </w:r>
        </w:p>
        <w:p>
          <w:pPr>
            <w:pStyle w:val="16"/>
            <w:tabs>
              <w:tab w:val="right" w:leader="dot" w:pos="8306"/>
            </w:tabs>
          </w:pPr>
          <w:r>
            <w:fldChar w:fldCharType="begin"/>
          </w:r>
          <w:r>
            <w:instrText xml:space="preserve"> HYPERLINK \l _Toc19705 </w:instrText>
          </w:r>
          <w:r>
            <w:fldChar w:fldCharType="separate"/>
          </w:r>
          <w:r>
            <w:rPr>
              <w:rFonts w:hint="eastAsia"/>
            </w:rPr>
            <w:t>4.2.19学生我的信箱</w:t>
          </w:r>
          <w:r>
            <w:tab/>
          </w:r>
          <w:r>
            <w:fldChar w:fldCharType="begin"/>
          </w:r>
          <w:r>
            <w:instrText xml:space="preserve"> PAGEREF _Toc19705 </w:instrText>
          </w:r>
          <w:r>
            <w:fldChar w:fldCharType="separate"/>
          </w:r>
          <w:r>
            <w:t>174</w:t>
          </w:r>
          <w:r>
            <w:fldChar w:fldCharType="end"/>
          </w:r>
          <w:r>
            <w:fldChar w:fldCharType="end"/>
          </w:r>
        </w:p>
        <w:p>
          <w:pPr>
            <w:pStyle w:val="22"/>
            <w:tabs>
              <w:tab w:val="right" w:leader="dot" w:pos="8306"/>
            </w:tabs>
          </w:pPr>
          <w:r>
            <w:fldChar w:fldCharType="begin"/>
          </w:r>
          <w:r>
            <w:instrText xml:space="preserve"> HYPERLINK \l _Toc10420 </w:instrText>
          </w:r>
          <w:r>
            <w:fldChar w:fldCharType="separate"/>
          </w:r>
          <w:r>
            <w:rPr>
              <w:rFonts w:hint="eastAsia"/>
              <w:lang w:val="en-US" w:eastAsia="zh-CN"/>
            </w:rPr>
            <w:t>4.2.19.1对话框图</w:t>
          </w:r>
          <w:r>
            <w:tab/>
          </w:r>
          <w:r>
            <w:fldChar w:fldCharType="begin"/>
          </w:r>
          <w:r>
            <w:instrText xml:space="preserve"> PAGEREF _Toc10420 </w:instrText>
          </w:r>
          <w:r>
            <w:fldChar w:fldCharType="separate"/>
          </w:r>
          <w:r>
            <w:t>176</w:t>
          </w:r>
          <w:r>
            <w:fldChar w:fldCharType="end"/>
          </w:r>
          <w:r>
            <w:fldChar w:fldCharType="end"/>
          </w:r>
        </w:p>
        <w:p>
          <w:pPr>
            <w:pStyle w:val="22"/>
            <w:tabs>
              <w:tab w:val="right" w:leader="dot" w:pos="8306"/>
            </w:tabs>
          </w:pPr>
          <w:r>
            <w:fldChar w:fldCharType="begin"/>
          </w:r>
          <w:r>
            <w:instrText xml:space="preserve"> HYPERLINK \l _Toc16036 </w:instrText>
          </w:r>
          <w:r>
            <w:fldChar w:fldCharType="separate"/>
          </w:r>
          <w:r>
            <w:rPr>
              <w:rFonts w:hint="eastAsia"/>
              <w:lang w:val="en-US" w:eastAsia="zh-CN"/>
            </w:rPr>
            <w:t>4.2.19.2</w:t>
          </w:r>
          <w:r>
            <w:rPr>
              <w:rFonts w:hint="eastAsia"/>
            </w:rPr>
            <w:t>点击头像</w:t>
          </w:r>
          <w:r>
            <w:tab/>
          </w:r>
          <w:r>
            <w:fldChar w:fldCharType="begin"/>
          </w:r>
          <w:r>
            <w:instrText xml:space="preserve"> PAGEREF _Toc16036 </w:instrText>
          </w:r>
          <w:r>
            <w:fldChar w:fldCharType="separate"/>
          </w:r>
          <w:r>
            <w:t>176</w:t>
          </w:r>
          <w:r>
            <w:fldChar w:fldCharType="end"/>
          </w:r>
          <w:r>
            <w:fldChar w:fldCharType="end"/>
          </w:r>
        </w:p>
        <w:p>
          <w:pPr>
            <w:pStyle w:val="22"/>
            <w:tabs>
              <w:tab w:val="right" w:leader="dot" w:pos="8306"/>
            </w:tabs>
          </w:pPr>
          <w:r>
            <w:fldChar w:fldCharType="begin"/>
          </w:r>
          <w:r>
            <w:instrText xml:space="preserve"> HYPERLINK \l _Toc2399 </w:instrText>
          </w:r>
          <w:r>
            <w:fldChar w:fldCharType="separate"/>
          </w:r>
          <w:r>
            <w:rPr>
              <w:rFonts w:hint="eastAsia"/>
              <w:lang w:val="en-US" w:eastAsia="zh-CN"/>
            </w:rPr>
            <w:t>4.2.19.3</w:t>
          </w:r>
          <w:r>
            <w:rPr>
              <w:rFonts w:hint="eastAsia"/>
            </w:rPr>
            <w:t>个人信息界面</w:t>
          </w:r>
          <w:r>
            <w:tab/>
          </w:r>
          <w:r>
            <w:fldChar w:fldCharType="begin"/>
          </w:r>
          <w:r>
            <w:instrText xml:space="preserve"> PAGEREF _Toc2399 </w:instrText>
          </w:r>
          <w:r>
            <w:fldChar w:fldCharType="separate"/>
          </w:r>
          <w:r>
            <w:t>176</w:t>
          </w:r>
          <w:r>
            <w:fldChar w:fldCharType="end"/>
          </w:r>
          <w:r>
            <w:fldChar w:fldCharType="end"/>
          </w:r>
        </w:p>
        <w:p>
          <w:pPr>
            <w:pStyle w:val="22"/>
            <w:tabs>
              <w:tab w:val="right" w:leader="dot" w:pos="8306"/>
            </w:tabs>
          </w:pPr>
          <w:r>
            <w:fldChar w:fldCharType="begin"/>
          </w:r>
          <w:r>
            <w:instrText xml:space="preserve"> HYPERLINK \l _Toc11192 </w:instrText>
          </w:r>
          <w:r>
            <w:fldChar w:fldCharType="separate"/>
          </w:r>
          <w:r>
            <w:rPr>
              <w:rFonts w:hint="eastAsia"/>
              <w:lang w:val="en-US" w:eastAsia="zh-CN"/>
            </w:rPr>
            <w:t>4.2.19.4</w:t>
          </w:r>
          <w:r>
            <w:rPr>
              <w:rFonts w:hint="eastAsia"/>
            </w:rPr>
            <w:t>“我的邮箱”按钮</w:t>
          </w:r>
          <w:r>
            <w:tab/>
          </w:r>
          <w:r>
            <w:fldChar w:fldCharType="begin"/>
          </w:r>
          <w:r>
            <w:instrText xml:space="preserve"> PAGEREF _Toc11192 </w:instrText>
          </w:r>
          <w:r>
            <w:fldChar w:fldCharType="separate"/>
          </w:r>
          <w:r>
            <w:t>177</w:t>
          </w:r>
          <w:r>
            <w:fldChar w:fldCharType="end"/>
          </w:r>
          <w:r>
            <w:fldChar w:fldCharType="end"/>
          </w:r>
        </w:p>
        <w:p>
          <w:pPr>
            <w:pStyle w:val="22"/>
            <w:tabs>
              <w:tab w:val="right" w:leader="dot" w:pos="8306"/>
            </w:tabs>
          </w:pPr>
          <w:r>
            <w:fldChar w:fldCharType="begin"/>
          </w:r>
          <w:r>
            <w:instrText xml:space="preserve"> HYPERLINK \l _Toc1149 </w:instrText>
          </w:r>
          <w:r>
            <w:fldChar w:fldCharType="separate"/>
          </w:r>
          <w:r>
            <w:rPr>
              <w:rFonts w:hint="eastAsia"/>
              <w:lang w:val="en-US" w:eastAsia="zh-CN"/>
            </w:rPr>
            <w:t>4.2.19.5</w:t>
          </w:r>
          <w:r>
            <w:rPr>
              <w:rFonts w:hint="eastAsia"/>
            </w:rPr>
            <w:t>我的邮箱界面</w:t>
          </w:r>
          <w:r>
            <w:tab/>
          </w:r>
          <w:r>
            <w:fldChar w:fldCharType="begin"/>
          </w:r>
          <w:r>
            <w:instrText xml:space="preserve"> PAGEREF _Toc1149 </w:instrText>
          </w:r>
          <w:r>
            <w:fldChar w:fldCharType="separate"/>
          </w:r>
          <w:r>
            <w:t>177</w:t>
          </w:r>
          <w:r>
            <w:fldChar w:fldCharType="end"/>
          </w:r>
          <w:r>
            <w:fldChar w:fldCharType="end"/>
          </w:r>
        </w:p>
        <w:p>
          <w:pPr>
            <w:pStyle w:val="22"/>
            <w:tabs>
              <w:tab w:val="right" w:leader="dot" w:pos="8306"/>
            </w:tabs>
          </w:pPr>
          <w:r>
            <w:fldChar w:fldCharType="begin"/>
          </w:r>
          <w:r>
            <w:instrText xml:space="preserve"> HYPERLINK \l _Toc9329 </w:instrText>
          </w:r>
          <w:r>
            <w:fldChar w:fldCharType="separate"/>
          </w:r>
          <w:r>
            <w:rPr>
              <w:rFonts w:hint="eastAsia"/>
              <w:lang w:val="en-US" w:eastAsia="zh-CN"/>
            </w:rPr>
            <w:t>4.2.19.6</w:t>
          </w:r>
          <w:r>
            <w:rPr>
              <w:rFonts w:hint="eastAsia"/>
            </w:rPr>
            <w:t>填写信息界面</w:t>
          </w:r>
          <w:r>
            <w:tab/>
          </w:r>
          <w:r>
            <w:fldChar w:fldCharType="begin"/>
          </w:r>
          <w:r>
            <w:instrText xml:space="preserve"> PAGEREF _Toc9329 </w:instrText>
          </w:r>
          <w:r>
            <w:fldChar w:fldCharType="separate"/>
          </w:r>
          <w:r>
            <w:t>177</w:t>
          </w:r>
          <w:r>
            <w:fldChar w:fldCharType="end"/>
          </w:r>
          <w:r>
            <w:fldChar w:fldCharType="end"/>
          </w:r>
        </w:p>
        <w:p>
          <w:pPr>
            <w:pStyle w:val="16"/>
            <w:tabs>
              <w:tab w:val="right" w:leader="dot" w:pos="8306"/>
            </w:tabs>
          </w:pPr>
          <w:r>
            <w:fldChar w:fldCharType="begin"/>
          </w:r>
          <w:r>
            <w:instrText xml:space="preserve"> HYPERLINK \l _Toc18618 </w:instrText>
          </w:r>
          <w:r>
            <w:fldChar w:fldCharType="separate"/>
          </w:r>
          <w:r>
            <w:rPr>
              <w:rFonts w:hint="eastAsia"/>
            </w:rPr>
            <w:t>4.2.20学生修改联系方式</w:t>
          </w:r>
          <w:r>
            <w:tab/>
          </w:r>
          <w:r>
            <w:fldChar w:fldCharType="begin"/>
          </w:r>
          <w:r>
            <w:instrText xml:space="preserve"> PAGEREF _Toc18618 </w:instrText>
          </w:r>
          <w:r>
            <w:fldChar w:fldCharType="separate"/>
          </w:r>
          <w:r>
            <w:t>178</w:t>
          </w:r>
          <w:r>
            <w:fldChar w:fldCharType="end"/>
          </w:r>
          <w:r>
            <w:fldChar w:fldCharType="end"/>
          </w:r>
        </w:p>
        <w:p>
          <w:pPr>
            <w:pStyle w:val="22"/>
            <w:tabs>
              <w:tab w:val="right" w:leader="dot" w:pos="8306"/>
            </w:tabs>
          </w:pPr>
          <w:r>
            <w:fldChar w:fldCharType="begin"/>
          </w:r>
          <w:r>
            <w:instrText xml:space="preserve"> HYPERLINK \l _Toc1699 </w:instrText>
          </w:r>
          <w:r>
            <w:fldChar w:fldCharType="separate"/>
          </w:r>
          <w:r>
            <w:rPr>
              <w:rFonts w:hint="eastAsia"/>
              <w:lang w:val="en-US" w:eastAsia="zh-CN"/>
            </w:rPr>
            <w:t>4.2.20.1对话框图</w:t>
          </w:r>
          <w:r>
            <w:tab/>
          </w:r>
          <w:r>
            <w:fldChar w:fldCharType="begin"/>
          </w:r>
          <w:r>
            <w:instrText xml:space="preserve"> PAGEREF _Toc1699 </w:instrText>
          </w:r>
          <w:r>
            <w:fldChar w:fldCharType="separate"/>
          </w:r>
          <w:r>
            <w:t>179</w:t>
          </w:r>
          <w:r>
            <w:fldChar w:fldCharType="end"/>
          </w:r>
          <w:r>
            <w:fldChar w:fldCharType="end"/>
          </w:r>
        </w:p>
        <w:p>
          <w:pPr>
            <w:pStyle w:val="22"/>
            <w:tabs>
              <w:tab w:val="right" w:leader="dot" w:pos="8306"/>
            </w:tabs>
          </w:pPr>
          <w:r>
            <w:fldChar w:fldCharType="begin"/>
          </w:r>
          <w:r>
            <w:instrText xml:space="preserve"> HYPERLINK \l _Toc26379 </w:instrText>
          </w:r>
          <w:r>
            <w:fldChar w:fldCharType="separate"/>
          </w:r>
          <w:r>
            <w:rPr>
              <w:rFonts w:hint="eastAsia"/>
              <w:lang w:val="en-US" w:eastAsia="zh-CN"/>
            </w:rPr>
            <w:t>4.2.20.2</w:t>
          </w:r>
          <w:r>
            <w:rPr>
              <w:rFonts w:hint="eastAsia"/>
            </w:rPr>
            <w:t>头像</w:t>
          </w:r>
          <w:r>
            <w:tab/>
          </w:r>
          <w:r>
            <w:fldChar w:fldCharType="begin"/>
          </w:r>
          <w:r>
            <w:instrText xml:space="preserve"> PAGEREF _Toc26379 </w:instrText>
          </w:r>
          <w:r>
            <w:fldChar w:fldCharType="separate"/>
          </w:r>
          <w:r>
            <w:t>179</w:t>
          </w:r>
          <w:r>
            <w:fldChar w:fldCharType="end"/>
          </w:r>
          <w:r>
            <w:fldChar w:fldCharType="end"/>
          </w:r>
        </w:p>
        <w:p>
          <w:pPr>
            <w:pStyle w:val="22"/>
            <w:tabs>
              <w:tab w:val="right" w:leader="dot" w:pos="8306"/>
            </w:tabs>
          </w:pPr>
          <w:r>
            <w:fldChar w:fldCharType="begin"/>
          </w:r>
          <w:r>
            <w:instrText xml:space="preserve"> HYPERLINK \l _Toc26646 </w:instrText>
          </w:r>
          <w:r>
            <w:fldChar w:fldCharType="separate"/>
          </w:r>
          <w:r>
            <w:rPr>
              <w:rFonts w:hint="eastAsia"/>
              <w:lang w:val="en-US" w:eastAsia="zh-CN"/>
            </w:rPr>
            <w:t>4.2.20.3</w:t>
          </w:r>
          <w:r>
            <w:rPr>
              <w:rFonts w:hint="eastAsia"/>
            </w:rPr>
            <w:t>个人信息界面</w:t>
          </w:r>
          <w:r>
            <w:tab/>
          </w:r>
          <w:r>
            <w:fldChar w:fldCharType="begin"/>
          </w:r>
          <w:r>
            <w:instrText xml:space="preserve"> PAGEREF _Toc26646 </w:instrText>
          </w:r>
          <w:r>
            <w:fldChar w:fldCharType="separate"/>
          </w:r>
          <w:r>
            <w:t>179</w:t>
          </w:r>
          <w:r>
            <w:fldChar w:fldCharType="end"/>
          </w:r>
          <w:r>
            <w:fldChar w:fldCharType="end"/>
          </w:r>
        </w:p>
        <w:p>
          <w:pPr>
            <w:pStyle w:val="22"/>
            <w:tabs>
              <w:tab w:val="right" w:leader="dot" w:pos="8306"/>
            </w:tabs>
          </w:pPr>
          <w:r>
            <w:fldChar w:fldCharType="begin"/>
          </w:r>
          <w:r>
            <w:instrText xml:space="preserve"> HYPERLINK \l _Toc16578 </w:instrText>
          </w:r>
          <w:r>
            <w:fldChar w:fldCharType="separate"/>
          </w:r>
          <w:r>
            <w:rPr>
              <w:rFonts w:hint="eastAsia"/>
              <w:lang w:val="en-US" w:eastAsia="zh-CN"/>
            </w:rPr>
            <w:t>4.2.20.5</w:t>
          </w:r>
          <w:r>
            <w:rPr>
              <w:rFonts w:hint="eastAsia"/>
            </w:rPr>
            <w:t>填写主要信息界面</w:t>
          </w:r>
          <w:r>
            <w:tab/>
          </w:r>
          <w:r>
            <w:fldChar w:fldCharType="begin"/>
          </w:r>
          <w:r>
            <w:instrText xml:space="preserve"> PAGEREF _Toc16578 </w:instrText>
          </w:r>
          <w:r>
            <w:fldChar w:fldCharType="separate"/>
          </w:r>
          <w:r>
            <w:t>180</w:t>
          </w:r>
          <w:r>
            <w:fldChar w:fldCharType="end"/>
          </w:r>
          <w:r>
            <w:fldChar w:fldCharType="end"/>
          </w:r>
        </w:p>
        <w:p>
          <w:pPr>
            <w:pStyle w:val="16"/>
            <w:tabs>
              <w:tab w:val="right" w:leader="dot" w:pos="8306"/>
            </w:tabs>
          </w:pPr>
          <w:r>
            <w:fldChar w:fldCharType="begin"/>
          </w:r>
          <w:r>
            <w:instrText xml:space="preserve"> HYPERLINK \l _Toc32279 </w:instrText>
          </w:r>
          <w:r>
            <w:fldChar w:fldCharType="separate"/>
          </w:r>
          <w:r>
            <w:rPr>
              <w:rFonts w:hint="eastAsia"/>
            </w:rPr>
            <w:t>4.2.21学生浏览案例</w:t>
          </w:r>
          <w:r>
            <w:tab/>
          </w:r>
          <w:r>
            <w:fldChar w:fldCharType="begin"/>
          </w:r>
          <w:r>
            <w:instrText xml:space="preserve"> PAGEREF _Toc32279 </w:instrText>
          </w:r>
          <w:r>
            <w:fldChar w:fldCharType="separate"/>
          </w:r>
          <w:r>
            <w:t>181</w:t>
          </w:r>
          <w:r>
            <w:fldChar w:fldCharType="end"/>
          </w:r>
          <w:r>
            <w:fldChar w:fldCharType="end"/>
          </w:r>
        </w:p>
        <w:p>
          <w:pPr>
            <w:pStyle w:val="22"/>
            <w:tabs>
              <w:tab w:val="right" w:leader="dot" w:pos="8306"/>
            </w:tabs>
          </w:pPr>
          <w:r>
            <w:fldChar w:fldCharType="begin"/>
          </w:r>
          <w:r>
            <w:instrText xml:space="preserve"> HYPERLINK \l _Toc15351 </w:instrText>
          </w:r>
          <w:r>
            <w:fldChar w:fldCharType="separate"/>
          </w:r>
          <w:r>
            <w:rPr>
              <w:rFonts w:hint="eastAsia"/>
              <w:lang w:val="en-US" w:eastAsia="zh-CN"/>
            </w:rPr>
            <w:t>4.2.21.1对话框图</w:t>
          </w:r>
          <w:r>
            <w:tab/>
          </w:r>
          <w:r>
            <w:fldChar w:fldCharType="begin"/>
          </w:r>
          <w:r>
            <w:instrText xml:space="preserve"> PAGEREF _Toc15351 </w:instrText>
          </w:r>
          <w:r>
            <w:fldChar w:fldCharType="separate"/>
          </w:r>
          <w:r>
            <w:t>181</w:t>
          </w:r>
          <w:r>
            <w:fldChar w:fldCharType="end"/>
          </w:r>
          <w:r>
            <w:fldChar w:fldCharType="end"/>
          </w:r>
        </w:p>
        <w:p>
          <w:pPr>
            <w:pStyle w:val="22"/>
            <w:tabs>
              <w:tab w:val="right" w:leader="dot" w:pos="8306"/>
            </w:tabs>
          </w:pPr>
          <w:r>
            <w:fldChar w:fldCharType="begin"/>
          </w:r>
          <w:r>
            <w:instrText xml:space="preserve"> HYPERLINK \l _Toc27055 </w:instrText>
          </w:r>
          <w:r>
            <w:fldChar w:fldCharType="separate"/>
          </w:r>
          <w:r>
            <w:rPr>
              <w:rFonts w:hint="eastAsia"/>
              <w:lang w:val="en-US" w:eastAsia="zh-CN"/>
            </w:rPr>
            <w:t>4.2.21.2</w:t>
          </w:r>
          <w:r>
            <w:rPr>
              <w:rFonts w:hint="eastAsia"/>
            </w:rPr>
            <w:t>“案例库”按钮</w:t>
          </w:r>
          <w:r>
            <w:tab/>
          </w:r>
          <w:r>
            <w:fldChar w:fldCharType="begin"/>
          </w:r>
          <w:r>
            <w:instrText xml:space="preserve"> PAGEREF _Toc27055 </w:instrText>
          </w:r>
          <w:r>
            <w:fldChar w:fldCharType="separate"/>
          </w:r>
          <w:r>
            <w:t>181</w:t>
          </w:r>
          <w:r>
            <w:fldChar w:fldCharType="end"/>
          </w:r>
          <w:r>
            <w:fldChar w:fldCharType="end"/>
          </w:r>
        </w:p>
        <w:p>
          <w:pPr>
            <w:pStyle w:val="22"/>
            <w:tabs>
              <w:tab w:val="right" w:leader="dot" w:pos="8306"/>
            </w:tabs>
          </w:pPr>
          <w:r>
            <w:fldChar w:fldCharType="begin"/>
          </w:r>
          <w:r>
            <w:instrText xml:space="preserve"> HYPERLINK \l _Toc4017 </w:instrText>
          </w:r>
          <w:r>
            <w:fldChar w:fldCharType="separate"/>
          </w:r>
          <w:r>
            <w:rPr>
              <w:rFonts w:hint="eastAsia"/>
              <w:lang w:val="en-US" w:eastAsia="zh-CN"/>
            </w:rPr>
            <w:t>4.2.21.3</w:t>
          </w:r>
          <w:r>
            <w:rPr>
              <w:rFonts w:hint="eastAsia"/>
            </w:rPr>
            <w:t>案例库列表界面</w:t>
          </w:r>
          <w:r>
            <w:tab/>
          </w:r>
          <w:r>
            <w:fldChar w:fldCharType="begin"/>
          </w:r>
          <w:r>
            <w:instrText xml:space="preserve"> PAGEREF _Toc4017 </w:instrText>
          </w:r>
          <w:r>
            <w:fldChar w:fldCharType="separate"/>
          </w:r>
          <w:r>
            <w:t>182</w:t>
          </w:r>
          <w:r>
            <w:fldChar w:fldCharType="end"/>
          </w:r>
          <w:r>
            <w:fldChar w:fldCharType="end"/>
          </w:r>
        </w:p>
        <w:p>
          <w:pPr>
            <w:pStyle w:val="22"/>
            <w:tabs>
              <w:tab w:val="right" w:leader="dot" w:pos="8306"/>
            </w:tabs>
          </w:pPr>
          <w:r>
            <w:fldChar w:fldCharType="begin"/>
          </w:r>
          <w:r>
            <w:instrText xml:space="preserve"> HYPERLINK \l _Toc8350 </w:instrText>
          </w:r>
          <w:r>
            <w:fldChar w:fldCharType="separate"/>
          </w:r>
          <w:r>
            <w:rPr>
              <w:rFonts w:hint="eastAsia"/>
              <w:lang w:val="en-US" w:eastAsia="zh-CN"/>
            </w:rPr>
            <w:t>4.2.21.4</w:t>
          </w:r>
          <w:r>
            <w:t>跳至详细案例界面</w:t>
          </w:r>
          <w:r>
            <w:tab/>
          </w:r>
          <w:r>
            <w:fldChar w:fldCharType="begin"/>
          </w:r>
          <w:r>
            <w:instrText xml:space="preserve"> PAGEREF _Toc8350 </w:instrText>
          </w:r>
          <w:r>
            <w:fldChar w:fldCharType="separate"/>
          </w:r>
          <w:r>
            <w:t>182</w:t>
          </w:r>
          <w:r>
            <w:fldChar w:fldCharType="end"/>
          </w:r>
          <w:r>
            <w:fldChar w:fldCharType="end"/>
          </w:r>
        </w:p>
        <w:p>
          <w:pPr>
            <w:pStyle w:val="16"/>
            <w:tabs>
              <w:tab w:val="right" w:leader="dot" w:pos="8306"/>
            </w:tabs>
          </w:pPr>
          <w:r>
            <w:fldChar w:fldCharType="begin"/>
          </w:r>
          <w:r>
            <w:instrText xml:space="preserve"> HYPERLINK \l _Toc29612 </w:instrText>
          </w:r>
          <w:r>
            <w:fldChar w:fldCharType="separate"/>
          </w:r>
          <w:r>
            <w:rPr>
              <w:rFonts w:hint="eastAsia"/>
            </w:rPr>
            <w:t>4.2.22学生bbs点赞</w:t>
          </w:r>
          <w:r>
            <w:tab/>
          </w:r>
          <w:r>
            <w:fldChar w:fldCharType="begin"/>
          </w:r>
          <w:r>
            <w:instrText xml:space="preserve"> PAGEREF _Toc29612 </w:instrText>
          </w:r>
          <w:r>
            <w:fldChar w:fldCharType="separate"/>
          </w:r>
          <w:r>
            <w:t>182</w:t>
          </w:r>
          <w:r>
            <w:fldChar w:fldCharType="end"/>
          </w:r>
          <w:r>
            <w:fldChar w:fldCharType="end"/>
          </w:r>
        </w:p>
        <w:p>
          <w:pPr>
            <w:pStyle w:val="22"/>
            <w:tabs>
              <w:tab w:val="right" w:leader="dot" w:pos="8306"/>
            </w:tabs>
          </w:pPr>
          <w:r>
            <w:fldChar w:fldCharType="begin"/>
          </w:r>
          <w:r>
            <w:instrText xml:space="preserve"> HYPERLINK \l _Toc31988 </w:instrText>
          </w:r>
          <w:r>
            <w:fldChar w:fldCharType="separate"/>
          </w:r>
          <w:r>
            <w:rPr>
              <w:rFonts w:hint="eastAsia"/>
              <w:lang w:val="en-US" w:eastAsia="zh-CN"/>
            </w:rPr>
            <w:t>4.2.22.1对话框图</w:t>
          </w:r>
          <w:r>
            <w:tab/>
          </w:r>
          <w:r>
            <w:fldChar w:fldCharType="begin"/>
          </w:r>
          <w:r>
            <w:instrText xml:space="preserve"> PAGEREF _Toc31988 </w:instrText>
          </w:r>
          <w:r>
            <w:fldChar w:fldCharType="separate"/>
          </w:r>
          <w:r>
            <w:t>184</w:t>
          </w:r>
          <w:r>
            <w:fldChar w:fldCharType="end"/>
          </w:r>
          <w:r>
            <w:fldChar w:fldCharType="end"/>
          </w:r>
        </w:p>
        <w:p>
          <w:pPr>
            <w:pStyle w:val="22"/>
            <w:tabs>
              <w:tab w:val="right" w:leader="dot" w:pos="8306"/>
            </w:tabs>
          </w:pPr>
          <w:r>
            <w:fldChar w:fldCharType="begin"/>
          </w:r>
          <w:r>
            <w:instrText xml:space="preserve"> HYPERLINK \l _Toc24051 </w:instrText>
          </w:r>
          <w:r>
            <w:fldChar w:fldCharType="separate"/>
          </w:r>
          <w:r>
            <w:rPr>
              <w:rFonts w:hint="eastAsia"/>
              <w:lang w:val="en-US" w:eastAsia="zh-CN"/>
            </w:rPr>
            <w:t>4.2.22.2</w:t>
          </w:r>
          <w:r>
            <w:rPr>
              <w:rFonts w:hint="eastAsia"/>
            </w:rPr>
            <w:t>“项目列表”按钮</w:t>
          </w:r>
          <w:r>
            <w:tab/>
          </w:r>
          <w:r>
            <w:fldChar w:fldCharType="begin"/>
          </w:r>
          <w:r>
            <w:instrText xml:space="preserve"> PAGEREF _Toc24051 </w:instrText>
          </w:r>
          <w:r>
            <w:fldChar w:fldCharType="separate"/>
          </w:r>
          <w:r>
            <w:t>184</w:t>
          </w:r>
          <w:r>
            <w:fldChar w:fldCharType="end"/>
          </w:r>
          <w:r>
            <w:fldChar w:fldCharType="end"/>
          </w:r>
        </w:p>
        <w:p>
          <w:pPr>
            <w:pStyle w:val="22"/>
            <w:tabs>
              <w:tab w:val="right" w:leader="dot" w:pos="8306"/>
            </w:tabs>
          </w:pPr>
          <w:r>
            <w:fldChar w:fldCharType="begin"/>
          </w:r>
          <w:r>
            <w:instrText xml:space="preserve"> HYPERLINK \l _Toc30691 </w:instrText>
          </w:r>
          <w:r>
            <w:fldChar w:fldCharType="separate"/>
          </w:r>
          <w:r>
            <w:rPr>
              <w:rFonts w:hint="eastAsia"/>
              <w:lang w:val="en-US" w:eastAsia="zh-CN"/>
            </w:rPr>
            <w:t>4.2.22.3</w:t>
          </w:r>
          <w:r>
            <w:rPr>
              <w:rFonts w:hint="eastAsia"/>
            </w:rPr>
            <w:t>项目列表界面</w:t>
          </w:r>
          <w:r>
            <w:tab/>
          </w:r>
          <w:r>
            <w:fldChar w:fldCharType="begin"/>
          </w:r>
          <w:r>
            <w:instrText xml:space="preserve"> PAGEREF _Toc30691 </w:instrText>
          </w:r>
          <w:r>
            <w:fldChar w:fldCharType="separate"/>
          </w:r>
          <w:r>
            <w:t>184</w:t>
          </w:r>
          <w:r>
            <w:fldChar w:fldCharType="end"/>
          </w:r>
          <w:r>
            <w:fldChar w:fldCharType="end"/>
          </w:r>
        </w:p>
        <w:p>
          <w:pPr>
            <w:pStyle w:val="22"/>
            <w:tabs>
              <w:tab w:val="right" w:leader="dot" w:pos="8306"/>
            </w:tabs>
          </w:pPr>
          <w:r>
            <w:fldChar w:fldCharType="begin"/>
          </w:r>
          <w:r>
            <w:instrText xml:space="preserve"> HYPERLINK \l _Toc6394 </w:instrText>
          </w:r>
          <w:r>
            <w:fldChar w:fldCharType="separate"/>
          </w:r>
          <w:r>
            <w:rPr>
              <w:rFonts w:hint="eastAsia"/>
              <w:lang w:val="en-US" w:eastAsia="zh-CN"/>
            </w:rPr>
            <w:t>4.2.22.4</w:t>
          </w:r>
          <w:r>
            <w:rPr>
              <w:rFonts w:hint="eastAsia"/>
            </w:rPr>
            <w:t>案例讨论区按钮</w:t>
          </w:r>
          <w:r>
            <w:tab/>
          </w:r>
          <w:r>
            <w:fldChar w:fldCharType="begin"/>
          </w:r>
          <w:r>
            <w:instrText xml:space="preserve"> PAGEREF _Toc6394 </w:instrText>
          </w:r>
          <w:r>
            <w:fldChar w:fldCharType="separate"/>
          </w:r>
          <w:r>
            <w:t>185</w:t>
          </w:r>
          <w:r>
            <w:fldChar w:fldCharType="end"/>
          </w:r>
          <w:r>
            <w:fldChar w:fldCharType="end"/>
          </w:r>
        </w:p>
        <w:p>
          <w:pPr>
            <w:pStyle w:val="22"/>
            <w:tabs>
              <w:tab w:val="right" w:leader="dot" w:pos="8306"/>
            </w:tabs>
          </w:pPr>
          <w:r>
            <w:fldChar w:fldCharType="begin"/>
          </w:r>
          <w:r>
            <w:instrText xml:space="preserve"> HYPERLINK \l _Toc14322 </w:instrText>
          </w:r>
          <w:r>
            <w:fldChar w:fldCharType="separate"/>
          </w:r>
          <w:r>
            <w:rPr>
              <w:rFonts w:hint="eastAsia"/>
              <w:lang w:val="en-US" w:eastAsia="zh-CN"/>
            </w:rPr>
            <w:t>4.2.22.5</w:t>
          </w:r>
          <w:r>
            <w:rPr>
              <w:rFonts w:hint="eastAsia"/>
            </w:rPr>
            <w:t>点赞界面</w:t>
          </w:r>
          <w:r>
            <w:tab/>
          </w:r>
          <w:r>
            <w:fldChar w:fldCharType="begin"/>
          </w:r>
          <w:r>
            <w:instrText xml:space="preserve"> PAGEREF _Toc14322 </w:instrText>
          </w:r>
          <w:r>
            <w:fldChar w:fldCharType="separate"/>
          </w:r>
          <w:r>
            <w:t>185</w:t>
          </w:r>
          <w:r>
            <w:fldChar w:fldCharType="end"/>
          </w:r>
          <w:r>
            <w:fldChar w:fldCharType="end"/>
          </w:r>
        </w:p>
        <w:p>
          <w:pPr>
            <w:pStyle w:val="16"/>
            <w:tabs>
              <w:tab w:val="right" w:leader="dot" w:pos="8306"/>
            </w:tabs>
          </w:pPr>
          <w:r>
            <w:fldChar w:fldCharType="begin"/>
          </w:r>
          <w:r>
            <w:instrText xml:space="preserve"> HYPERLINK \l _Toc10120 </w:instrText>
          </w:r>
          <w:r>
            <w:fldChar w:fldCharType="separate"/>
          </w:r>
          <w:r>
            <w:rPr>
              <w:rFonts w:hint="eastAsia"/>
            </w:rPr>
            <w:t>4.2.23学生bbs踩</w:t>
          </w:r>
          <w:r>
            <w:tab/>
          </w:r>
          <w:r>
            <w:fldChar w:fldCharType="begin"/>
          </w:r>
          <w:r>
            <w:instrText xml:space="preserve"> PAGEREF _Toc10120 </w:instrText>
          </w:r>
          <w:r>
            <w:fldChar w:fldCharType="separate"/>
          </w:r>
          <w:r>
            <w:t>185</w:t>
          </w:r>
          <w:r>
            <w:fldChar w:fldCharType="end"/>
          </w:r>
          <w:r>
            <w:fldChar w:fldCharType="end"/>
          </w:r>
        </w:p>
        <w:p>
          <w:pPr>
            <w:pStyle w:val="22"/>
            <w:tabs>
              <w:tab w:val="right" w:leader="dot" w:pos="8306"/>
            </w:tabs>
          </w:pPr>
          <w:r>
            <w:fldChar w:fldCharType="begin"/>
          </w:r>
          <w:r>
            <w:instrText xml:space="preserve"> HYPERLINK \l _Toc14775 </w:instrText>
          </w:r>
          <w:r>
            <w:fldChar w:fldCharType="separate"/>
          </w:r>
          <w:r>
            <w:rPr>
              <w:rFonts w:hint="eastAsia"/>
              <w:lang w:val="en-US" w:eastAsia="zh-CN"/>
            </w:rPr>
            <w:t>4.2.23.1对话框图</w:t>
          </w:r>
          <w:r>
            <w:tab/>
          </w:r>
          <w:r>
            <w:fldChar w:fldCharType="begin"/>
          </w:r>
          <w:r>
            <w:instrText xml:space="preserve"> PAGEREF _Toc14775 </w:instrText>
          </w:r>
          <w:r>
            <w:fldChar w:fldCharType="separate"/>
          </w:r>
          <w:r>
            <w:t>186</w:t>
          </w:r>
          <w:r>
            <w:fldChar w:fldCharType="end"/>
          </w:r>
          <w:r>
            <w:fldChar w:fldCharType="end"/>
          </w:r>
        </w:p>
        <w:p>
          <w:pPr>
            <w:pStyle w:val="22"/>
            <w:tabs>
              <w:tab w:val="right" w:leader="dot" w:pos="8306"/>
            </w:tabs>
          </w:pPr>
          <w:r>
            <w:fldChar w:fldCharType="begin"/>
          </w:r>
          <w:r>
            <w:instrText xml:space="preserve"> HYPERLINK \l _Toc19713 </w:instrText>
          </w:r>
          <w:r>
            <w:fldChar w:fldCharType="separate"/>
          </w:r>
          <w:r>
            <w:rPr>
              <w:rFonts w:hint="eastAsia"/>
              <w:lang w:val="en-US" w:eastAsia="zh-CN"/>
            </w:rPr>
            <w:t>4.2.23.2</w:t>
          </w:r>
          <w:r>
            <w:rPr>
              <w:rFonts w:hint="eastAsia"/>
            </w:rPr>
            <w:t>“项目列表”按钮</w:t>
          </w:r>
          <w:r>
            <w:tab/>
          </w:r>
          <w:r>
            <w:fldChar w:fldCharType="begin"/>
          </w:r>
          <w:r>
            <w:instrText xml:space="preserve"> PAGEREF _Toc19713 </w:instrText>
          </w:r>
          <w:r>
            <w:fldChar w:fldCharType="separate"/>
          </w:r>
          <w:r>
            <w:t>186</w:t>
          </w:r>
          <w:r>
            <w:fldChar w:fldCharType="end"/>
          </w:r>
          <w:r>
            <w:fldChar w:fldCharType="end"/>
          </w:r>
        </w:p>
        <w:p>
          <w:pPr>
            <w:pStyle w:val="22"/>
            <w:tabs>
              <w:tab w:val="right" w:leader="dot" w:pos="8306"/>
            </w:tabs>
          </w:pPr>
          <w:r>
            <w:fldChar w:fldCharType="begin"/>
          </w:r>
          <w:r>
            <w:instrText xml:space="preserve"> HYPERLINK \l _Toc12178 </w:instrText>
          </w:r>
          <w:r>
            <w:fldChar w:fldCharType="separate"/>
          </w:r>
          <w:r>
            <w:rPr>
              <w:rFonts w:hint="eastAsia"/>
              <w:lang w:val="en-US" w:eastAsia="zh-CN"/>
            </w:rPr>
            <w:t>4.2.23.3</w:t>
          </w:r>
          <w:r>
            <w:rPr>
              <w:rFonts w:hint="eastAsia"/>
            </w:rPr>
            <w:t>项目列表</w:t>
          </w:r>
          <w:r>
            <w:tab/>
          </w:r>
          <w:r>
            <w:fldChar w:fldCharType="begin"/>
          </w:r>
          <w:r>
            <w:instrText xml:space="preserve"> PAGEREF _Toc12178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_Toc1218 </w:instrText>
          </w:r>
          <w:r>
            <w:fldChar w:fldCharType="separate"/>
          </w:r>
          <w:r>
            <w:rPr>
              <w:rFonts w:hint="eastAsia"/>
              <w:lang w:val="en-US" w:eastAsia="zh-CN"/>
            </w:rPr>
            <w:t>4.2.23.4</w:t>
          </w:r>
          <w:r>
            <w:rPr>
              <w:rFonts w:hint="eastAsia"/>
            </w:rPr>
            <w:t>点击案例讨论区按钮</w:t>
          </w:r>
          <w:r>
            <w:tab/>
          </w:r>
          <w:r>
            <w:fldChar w:fldCharType="begin"/>
          </w:r>
          <w:r>
            <w:instrText xml:space="preserve"> PAGEREF _Toc1218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_Toc22520 </w:instrText>
          </w:r>
          <w:r>
            <w:fldChar w:fldCharType="separate"/>
          </w:r>
          <w:r>
            <w:rPr>
              <w:rFonts w:hint="eastAsia"/>
              <w:lang w:val="en-US" w:eastAsia="zh-CN"/>
            </w:rPr>
            <w:t>4.2.23.5</w:t>
          </w:r>
          <w:r>
            <w:rPr>
              <w:rFonts w:hint="eastAsia"/>
            </w:rPr>
            <w:t>“踩”按钮</w:t>
          </w:r>
          <w:r>
            <w:tab/>
          </w:r>
          <w:r>
            <w:fldChar w:fldCharType="begin"/>
          </w:r>
          <w:r>
            <w:instrText xml:space="preserve"> PAGEREF _Toc22520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_Toc18250 </w:instrText>
          </w:r>
          <w:r>
            <w:fldChar w:fldCharType="separate"/>
          </w:r>
          <w:r>
            <w:rPr>
              <w:rFonts w:hint="eastAsia"/>
              <w:lang w:val="en-US" w:eastAsia="zh-CN"/>
            </w:rPr>
            <w:t>4.2.23.6</w:t>
          </w:r>
          <w:r>
            <w:rPr>
              <w:rFonts w:hint="eastAsia"/>
            </w:rPr>
            <w:t>刷新后的界面</w:t>
          </w:r>
          <w:r>
            <w:tab/>
          </w:r>
          <w:r>
            <w:fldChar w:fldCharType="begin"/>
          </w:r>
          <w:r>
            <w:instrText xml:space="preserve"> PAGEREF _Toc18250 </w:instrText>
          </w:r>
          <w:r>
            <w:fldChar w:fldCharType="separate"/>
          </w:r>
          <w:r>
            <w:t>187</w:t>
          </w:r>
          <w:r>
            <w:fldChar w:fldCharType="end"/>
          </w:r>
          <w:r>
            <w:fldChar w:fldCharType="end"/>
          </w:r>
        </w:p>
        <w:p>
          <w:pPr>
            <w:pStyle w:val="16"/>
            <w:tabs>
              <w:tab w:val="right" w:leader="dot" w:pos="8306"/>
            </w:tabs>
          </w:pPr>
          <w:r>
            <w:fldChar w:fldCharType="begin"/>
          </w:r>
          <w:r>
            <w:instrText xml:space="preserve"> HYPERLINK \l _Toc22356 </w:instrText>
          </w:r>
          <w:r>
            <w:fldChar w:fldCharType="separate"/>
          </w:r>
          <w:r>
            <w:rPr>
              <w:rFonts w:hint="eastAsia"/>
            </w:rPr>
            <w:t>4.2.24学生bbs回复</w:t>
          </w:r>
          <w:r>
            <w:tab/>
          </w:r>
          <w:r>
            <w:fldChar w:fldCharType="begin"/>
          </w:r>
          <w:r>
            <w:instrText xml:space="preserve"> PAGEREF _Toc22356 </w:instrText>
          </w:r>
          <w:r>
            <w:fldChar w:fldCharType="separate"/>
          </w:r>
          <w:r>
            <w:t>187</w:t>
          </w:r>
          <w:r>
            <w:fldChar w:fldCharType="end"/>
          </w:r>
          <w:r>
            <w:fldChar w:fldCharType="end"/>
          </w:r>
        </w:p>
        <w:p>
          <w:pPr>
            <w:pStyle w:val="22"/>
            <w:tabs>
              <w:tab w:val="right" w:leader="dot" w:pos="8306"/>
            </w:tabs>
          </w:pPr>
          <w:r>
            <w:fldChar w:fldCharType="begin"/>
          </w:r>
          <w:r>
            <w:instrText xml:space="preserve"> HYPERLINK \l _Toc18776 </w:instrText>
          </w:r>
          <w:r>
            <w:fldChar w:fldCharType="separate"/>
          </w:r>
          <w:r>
            <w:rPr>
              <w:rFonts w:hint="eastAsia"/>
              <w:lang w:val="en-US" w:eastAsia="zh-CN"/>
            </w:rPr>
            <w:t>4.2.24.1对话框图</w:t>
          </w:r>
          <w:r>
            <w:tab/>
          </w:r>
          <w:r>
            <w:fldChar w:fldCharType="begin"/>
          </w:r>
          <w:r>
            <w:instrText xml:space="preserve"> PAGEREF _Toc18776 </w:instrText>
          </w:r>
          <w:r>
            <w:fldChar w:fldCharType="separate"/>
          </w:r>
          <w:r>
            <w:t>189</w:t>
          </w:r>
          <w:r>
            <w:fldChar w:fldCharType="end"/>
          </w:r>
          <w:r>
            <w:fldChar w:fldCharType="end"/>
          </w:r>
        </w:p>
        <w:p>
          <w:pPr>
            <w:pStyle w:val="22"/>
            <w:tabs>
              <w:tab w:val="right" w:leader="dot" w:pos="8306"/>
            </w:tabs>
          </w:pPr>
          <w:r>
            <w:fldChar w:fldCharType="begin"/>
          </w:r>
          <w:r>
            <w:instrText xml:space="preserve"> HYPERLINK \l _Toc6036 </w:instrText>
          </w:r>
          <w:r>
            <w:fldChar w:fldCharType="separate"/>
          </w:r>
          <w:r>
            <w:rPr>
              <w:rFonts w:hint="eastAsia"/>
              <w:lang w:val="en-US" w:eastAsia="zh-CN"/>
            </w:rPr>
            <w:t>4.2.24.2</w:t>
          </w:r>
          <w:r>
            <w:rPr>
              <w:rFonts w:hint="eastAsia"/>
            </w:rPr>
            <w:t>“项目列表”按钮</w:t>
          </w:r>
          <w:r>
            <w:tab/>
          </w:r>
          <w:r>
            <w:fldChar w:fldCharType="begin"/>
          </w:r>
          <w:r>
            <w:instrText xml:space="preserve"> PAGEREF _Toc6036 </w:instrText>
          </w:r>
          <w:r>
            <w:fldChar w:fldCharType="separate"/>
          </w:r>
          <w:r>
            <w:t>189</w:t>
          </w:r>
          <w:r>
            <w:fldChar w:fldCharType="end"/>
          </w:r>
          <w:r>
            <w:fldChar w:fldCharType="end"/>
          </w:r>
        </w:p>
        <w:p>
          <w:pPr>
            <w:pStyle w:val="22"/>
            <w:tabs>
              <w:tab w:val="right" w:leader="dot" w:pos="8306"/>
            </w:tabs>
          </w:pPr>
          <w:r>
            <w:fldChar w:fldCharType="begin"/>
          </w:r>
          <w:r>
            <w:instrText xml:space="preserve"> HYPERLINK \l _Toc24569 </w:instrText>
          </w:r>
          <w:r>
            <w:fldChar w:fldCharType="separate"/>
          </w:r>
          <w:r>
            <w:rPr>
              <w:rFonts w:hint="eastAsia"/>
              <w:lang w:val="en-US" w:eastAsia="zh-CN"/>
            </w:rPr>
            <w:t>4.2.24.3</w:t>
          </w:r>
          <w:r>
            <w:rPr>
              <w:rFonts w:hint="eastAsia"/>
            </w:rPr>
            <w:t>项目列表</w:t>
          </w:r>
          <w:r>
            <w:tab/>
          </w:r>
          <w:r>
            <w:fldChar w:fldCharType="begin"/>
          </w:r>
          <w:r>
            <w:instrText xml:space="preserve"> PAGEREF _Toc24569 </w:instrText>
          </w:r>
          <w:r>
            <w:fldChar w:fldCharType="separate"/>
          </w:r>
          <w:r>
            <w:t>189</w:t>
          </w:r>
          <w:r>
            <w:fldChar w:fldCharType="end"/>
          </w:r>
          <w:r>
            <w:fldChar w:fldCharType="end"/>
          </w:r>
        </w:p>
        <w:p>
          <w:pPr>
            <w:pStyle w:val="22"/>
            <w:tabs>
              <w:tab w:val="right" w:leader="dot" w:pos="8306"/>
            </w:tabs>
          </w:pPr>
          <w:r>
            <w:fldChar w:fldCharType="begin"/>
          </w:r>
          <w:r>
            <w:instrText xml:space="preserve"> HYPERLINK \l _Toc19884 </w:instrText>
          </w:r>
          <w:r>
            <w:fldChar w:fldCharType="separate"/>
          </w:r>
          <w:r>
            <w:rPr>
              <w:rFonts w:hint="eastAsia"/>
              <w:lang w:val="en-US" w:eastAsia="zh-CN"/>
            </w:rPr>
            <w:t>4.2.24.4</w:t>
          </w:r>
          <w:r>
            <w:rPr>
              <w:rFonts w:hint="eastAsia"/>
            </w:rPr>
            <w:t>案例讨论区按钮</w:t>
          </w:r>
          <w:r>
            <w:tab/>
          </w:r>
          <w:r>
            <w:fldChar w:fldCharType="begin"/>
          </w:r>
          <w:r>
            <w:instrText xml:space="preserve"> PAGEREF _Toc19884 </w:instrText>
          </w:r>
          <w:r>
            <w:fldChar w:fldCharType="separate"/>
          </w:r>
          <w:r>
            <w:t>190</w:t>
          </w:r>
          <w:r>
            <w:fldChar w:fldCharType="end"/>
          </w:r>
          <w:r>
            <w:fldChar w:fldCharType="end"/>
          </w:r>
        </w:p>
        <w:p>
          <w:pPr>
            <w:pStyle w:val="22"/>
            <w:tabs>
              <w:tab w:val="right" w:leader="dot" w:pos="8306"/>
            </w:tabs>
          </w:pPr>
          <w:r>
            <w:fldChar w:fldCharType="begin"/>
          </w:r>
          <w:r>
            <w:instrText xml:space="preserve"> HYPERLINK \l _Toc20319 </w:instrText>
          </w:r>
          <w:r>
            <w:fldChar w:fldCharType="separate"/>
          </w:r>
          <w:r>
            <w:rPr>
              <w:rFonts w:hint="eastAsia"/>
              <w:lang w:val="en-US" w:eastAsia="zh-CN"/>
            </w:rPr>
            <w:t>4.2.24.5</w:t>
          </w:r>
          <w:r>
            <w:rPr>
              <w:rFonts w:hint="eastAsia"/>
            </w:rPr>
            <w:t>讨论区界面</w:t>
          </w:r>
          <w:r>
            <w:tab/>
          </w:r>
          <w:r>
            <w:fldChar w:fldCharType="begin"/>
          </w:r>
          <w:r>
            <w:instrText xml:space="preserve"> PAGEREF _Toc20319 </w:instrText>
          </w:r>
          <w:r>
            <w:fldChar w:fldCharType="separate"/>
          </w:r>
          <w:r>
            <w:t>190</w:t>
          </w:r>
          <w:r>
            <w:fldChar w:fldCharType="end"/>
          </w:r>
          <w:r>
            <w:fldChar w:fldCharType="end"/>
          </w:r>
        </w:p>
        <w:p>
          <w:pPr>
            <w:pStyle w:val="22"/>
            <w:tabs>
              <w:tab w:val="right" w:leader="dot" w:pos="8306"/>
            </w:tabs>
          </w:pPr>
          <w:r>
            <w:fldChar w:fldCharType="begin"/>
          </w:r>
          <w:r>
            <w:instrText xml:space="preserve"> HYPERLINK \l _Toc19343 </w:instrText>
          </w:r>
          <w:r>
            <w:fldChar w:fldCharType="separate"/>
          </w:r>
          <w:r>
            <w:rPr>
              <w:rFonts w:hint="eastAsia"/>
              <w:lang w:val="en-US" w:eastAsia="zh-CN"/>
            </w:rPr>
            <w:t>4.2.24.6</w:t>
          </w:r>
          <w:r>
            <w:rPr>
              <w:rFonts w:hint="eastAsia"/>
            </w:rPr>
            <w:t>回复界面</w:t>
          </w:r>
          <w:r>
            <w:tab/>
          </w:r>
          <w:r>
            <w:fldChar w:fldCharType="begin"/>
          </w:r>
          <w:r>
            <w:instrText xml:space="preserve"> PAGEREF _Toc19343 </w:instrText>
          </w:r>
          <w:r>
            <w:fldChar w:fldCharType="separate"/>
          </w:r>
          <w:r>
            <w:t>190</w:t>
          </w:r>
          <w:r>
            <w:fldChar w:fldCharType="end"/>
          </w:r>
          <w:r>
            <w:fldChar w:fldCharType="end"/>
          </w:r>
        </w:p>
        <w:p>
          <w:pPr>
            <w:pStyle w:val="16"/>
            <w:tabs>
              <w:tab w:val="right" w:leader="dot" w:pos="8306"/>
            </w:tabs>
          </w:pPr>
          <w:r>
            <w:fldChar w:fldCharType="begin"/>
          </w:r>
          <w:r>
            <w:instrText xml:space="preserve"> HYPERLINK \l _Toc28178 </w:instrText>
          </w:r>
          <w:r>
            <w:fldChar w:fldCharType="separate"/>
          </w:r>
          <w:r>
            <w:rPr>
              <w:rFonts w:hint="eastAsia"/>
            </w:rPr>
            <w:t>4.2.25学生bbs删除</w:t>
          </w:r>
          <w:r>
            <w:tab/>
          </w:r>
          <w:r>
            <w:fldChar w:fldCharType="begin"/>
          </w:r>
          <w:r>
            <w:instrText xml:space="preserve"> PAGEREF _Toc28178 </w:instrText>
          </w:r>
          <w:r>
            <w:fldChar w:fldCharType="separate"/>
          </w:r>
          <w:r>
            <w:t>191</w:t>
          </w:r>
          <w:r>
            <w:fldChar w:fldCharType="end"/>
          </w:r>
          <w:r>
            <w:fldChar w:fldCharType="end"/>
          </w:r>
        </w:p>
        <w:p>
          <w:pPr>
            <w:pStyle w:val="22"/>
            <w:tabs>
              <w:tab w:val="right" w:leader="dot" w:pos="8306"/>
            </w:tabs>
          </w:pPr>
          <w:r>
            <w:fldChar w:fldCharType="begin"/>
          </w:r>
          <w:r>
            <w:instrText xml:space="preserve"> HYPERLINK \l _Toc12419 </w:instrText>
          </w:r>
          <w:r>
            <w:fldChar w:fldCharType="separate"/>
          </w:r>
          <w:r>
            <w:rPr>
              <w:rFonts w:hint="eastAsia"/>
              <w:lang w:val="en-US" w:eastAsia="zh-CN"/>
            </w:rPr>
            <w:t>4.2.25.1对话框图</w:t>
          </w:r>
          <w:r>
            <w:tab/>
          </w:r>
          <w:r>
            <w:fldChar w:fldCharType="begin"/>
          </w:r>
          <w:r>
            <w:instrText xml:space="preserve"> PAGEREF _Toc12419 </w:instrText>
          </w:r>
          <w:r>
            <w:fldChar w:fldCharType="separate"/>
          </w:r>
          <w:r>
            <w:t>192</w:t>
          </w:r>
          <w:r>
            <w:fldChar w:fldCharType="end"/>
          </w:r>
          <w:r>
            <w:fldChar w:fldCharType="end"/>
          </w:r>
        </w:p>
        <w:p>
          <w:pPr>
            <w:pStyle w:val="22"/>
            <w:tabs>
              <w:tab w:val="right" w:leader="dot" w:pos="8306"/>
            </w:tabs>
          </w:pPr>
          <w:r>
            <w:fldChar w:fldCharType="begin"/>
          </w:r>
          <w:r>
            <w:instrText xml:space="preserve"> HYPERLINK \l _Toc23988 </w:instrText>
          </w:r>
          <w:r>
            <w:fldChar w:fldCharType="separate"/>
          </w:r>
          <w:r>
            <w:rPr>
              <w:rFonts w:hint="eastAsia"/>
              <w:lang w:val="en-US" w:eastAsia="zh-CN"/>
            </w:rPr>
            <w:t>4.2.25.2</w:t>
          </w:r>
          <w:r>
            <w:rPr>
              <w:rFonts w:hint="eastAsia"/>
            </w:rPr>
            <w:t>“项目列表”按钮</w:t>
          </w:r>
          <w:r>
            <w:tab/>
          </w:r>
          <w:r>
            <w:fldChar w:fldCharType="begin"/>
          </w:r>
          <w:r>
            <w:instrText xml:space="preserve"> PAGEREF _Toc23988 </w:instrText>
          </w:r>
          <w:r>
            <w:fldChar w:fldCharType="separate"/>
          </w:r>
          <w:r>
            <w:t>192</w:t>
          </w:r>
          <w:r>
            <w:fldChar w:fldCharType="end"/>
          </w:r>
          <w:r>
            <w:fldChar w:fldCharType="end"/>
          </w:r>
        </w:p>
        <w:p>
          <w:pPr>
            <w:pStyle w:val="22"/>
            <w:tabs>
              <w:tab w:val="right" w:leader="dot" w:pos="8306"/>
            </w:tabs>
          </w:pPr>
          <w:r>
            <w:fldChar w:fldCharType="begin"/>
          </w:r>
          <w:r>
            <w:instrText xml:space="preserve"> HYPERLINK \l _Toc24906 </w:instrText>
          </w:r>
          <w:r>
            <w:fldChar w:fldCharType="separate"/>
          </w:r>
          <w:r>
            <w:rPr>
              <w:rFonts w:hint="eastAsia"/>
              <w:lang w:val="en-US" w:eastAsia="zh-CN"/>
            </w:rPr>
            <w:t>4.2.25.3</w:t>
          </w:r>
          <w:r>
            <w:rPr>
              <w:rFonts w:hint="eastAsia"/>
            </w:rPr>
            <w:t>项目列表界面</w:t>
          </w:r>
          <w:r>
            <w:tab/>
          </w:r>
          <w:r>
            <w:fldChar w:fldCharType="begin"/>
          </w:r>
          <w:r>
            <w:instrText xml:space="preserve"> PAGEREF _Toc24906 </w:instrText>
          </w:r>
          <w:r>
            <w:fldChar w:fldCharType="separate"/>
          </w:r>
          <w:r>
            <w:t>192</w:t>
          </w:r>
          <w:r>
            <w:fldChar w:fldCharType="end"/>
          </w:r>
          <w:r>
            <w:fldChar w:fldCharType="end"/>
          </w:r>
        </w:p>
        <w:p>
          <w:pPr>
            <w:pStyle w:val="22"/>
            <w:tabs>
              <w:tab w:val="right" w:leader="dot" w:pos="8306"/>
            </w:tabs>
          </w:pPr>
          <w:r>
            <w:fldChar w:fldCharType="begin"/>
          </w:r>
          <w:r>
            <w:instrText xml:space="preserve"> HYPERLINK \l _Toc15101 </w:instrText>
          </w:r>
          <w:r>
            <w:fldChar w:fldCharType="separate"/>
          </w:r>
          <w:r>
            <w:rPr>
              <w:rFonts w:hint="eastAsia"/>
              <w:lang w:val="en-US" w:eastAsia="zh-CN"/>
            </w:rPr>
            <w:t>4.2.25.4</w:t>
          </w:r>
          <w:r>
            <w:rPr>
              <w:rFonts w:hint="eastAsia"/>
            </w:rPr>
            <w:t>案例讨论区按钮</w:t>
          </w:r>
          <w:r>
            <w:tab/>
          </w:r>
          <w:r>
            <w:fldChar w:fldCharType="begin"/>
          </w:r>
          <w:r>
            <w:instrText xml:space="preserve"> PAGEREF _Toc15101 </w:instrText>
          </w:r>
          <w:r>
            <w:fldChar w:fldCharType="separate"/>
          </w:r>
          <w:r>
            <w:t>193</w:t>
          </w:r>
          <w:r>
            <w:fldChar w:fldCharType="end"/>
          </w:r>
          <w:r>
            <w:fldChar w:fldCharType="end"/>
          </w:r>
        </w:p>
        <w:p>
          <w:pPr>
            <w:pStyle w:val="22"/>
            <w:tabs>
              <w:tab w:val="right" w:leader="dot" w:pos="8306"/>
            </w:tabs>
          </w:pPr>
          <w:r>
            <w:fldChar w:fldCharType="begin"/>
          </w:r>
          <w:r>
            <w:instrText xml:space="preserve"> HYPERLINK \l _Toc11954 </w:instrText>
          </w:r>
          <w:r>
            <w:fldChar w:fldCharType="separate"/>
          </w:r>
          <w:r>
            <w:rPr>
              <w:rFonts w:hint="eastAsia"/>
              <w:lang w:val="en-US" w:eastAsia="zh-CN"/>
            </w:rPr>
            <w:t>4.2.25.4</w:t>
          </w:r>
          <w:r>
            <w:rPr>
              <w:rFonts w:hint="eastAsia"/>
            </w:rPr>
            <w:t>删除按钮</w:t>
          </w:r>
          <w:r>
            <w:tab/>
          </w:r>
          <w:r>
            <w:fldChar w:fldCharType="begin"/>
          </w:r>
          <w:r>
            <w:instrText xml:space="preserve"> PAGEREF _Toc11954 </w:instrText>
          </w:r>
          <w:r>
            <w:fldChar w:fldCharType="separate"/>
          </w:r>
          <w:r>
            <w:t>193</w:t>
          </w:r>
          <w:r>
            <w:fldChar w:fldCharType="end"/>
          </w:r>
          <w:r>
            <w:fldChar w:fldCharType="end"/>
          </w:r>
        </w:p>
        <w:p>
          <w:pPr>
            <w:pStyle w:val="16"/>
            <w:tabs>
              <w:tab w:val="right" w:leader="dot" w:pos="8306"/>
            </w:tabs>
          </w:pPr>
          <w:r>
            <w:fldChar w:fldCharType="begin"/>
          </w:r>
          <w:r>
            <w:instrText xml:space="preserve"> HYPERLINK \l _Toc1688 </w:instrText>
          </w:r>
          <w:r>
            <w:fldChar w:fldCharType="separate"/>
          </w:r>
          <w:r>
            <w:rPr>
              <w:rFonts w:hint="eastAsia"/>
            </w:rPr>
            <w:t>4.2.26学生bbs发帖</w:t>
          </w:r>
          <w:r>
            <w:tab/>
          </w:r>
          <w:r>
            <w:fldChar w:fldCharType="begin"/>
          </w:r>
          <w:r>
            <w:instrText xml:space="preserve"> PAGEREF _Toc1688 </w:instrText>
          </w:r>
          <w:r>
            <w:fldChar w:fldCharType="separate"/>
          </w:r>
          <w:r>
            <w:t>193</w:t>
          </w:r>
          <w:r>
            <w:fldChar w:fldCharType="end"/>
          </w:r>
          <w:r>
            <w:fldChar w:fldCharType="end"/>
          </w:r>
        </w:p>
        <w:p>
          <w:pPr>
            <w:pStyle w:val="22"/>
            <w:tabs>
              <w:tab w:val="right" w:leader="dot" w:pos="8306"/>
            </w:tabs>
          </w:pPr>
          <w:r>
            <w:fldChar w:fldCharType="begin"/>
          </w:r>
          <w:r>
            <w:instrText xml:space="preserve"> HYPERLINK \l _Toc1417 </w:instrText>
          </w:r>
          <w:r>
            <w:fldChar w:fldCharType="separate"/>
          </w:r>
          <w:r>
            <w:rPr>
              <w:rFonts w:hint="eastAsia"/>
              <w:lang w:val="en-US" w:eastAsia="zh-CN"/>
            </w:rPr>
            <w:t>4.2.26.1对话框图</w:t>
          </w:r>
          <w:r>
            <w:tab/>
          </w:r>
          <w:r>
            <w:fldChar w:fldCharType="begin"/>
          </w:r>
          <w:r>
            <w:instrText xml:space="preserve"> PAGEREF _Toc1417 </w:instrText>
          </w:r>
          <w:r>
            <w:fldChar w:fldCharType="separate"/>
          </w:r>
          <w:r>
            <w:t>194</w:t>
          </w:r>
          <w:r>
            <w:fldChar w:fldCharType="end"/>
          </w:r>
          <w:r>
            <w:fldChar w:fldCharType="end"/>
          </w:r>
        </w:p>
        <w:p>
          <w:pPr>
            <w:pStyle w:val="22"/>
            <w:tabs>
              <w:tab w:val="right" w:leader="dot" w:pos="8306"/>
            </w:tabs>
          </w:pPr>
          <w:r>
            <w:fldChar w:fldCharType="begin"/>
          </w:r>
          <w:r>
            <w:instrText xml:space="preserve"> HYPERLINK \l _Toc21946 </w:instrText>
          </w:r>
          <w:r>
            <w:fldChar w:fldCharType="separate"/>
          </w:r>
          <w:r>
            <w:rPr>
              <w:rFonts w:hint="eastAsia"/>
              <w:lang w:val="en-US" w:eastAsia="zh-CN"/>
            </w:rPr>
            <w:t>4.2.26.2</w:t>
          </w:r>
          <w:r>
            <w:rPr>
              <w:rFonts w:hint="eastAsia"/>
            </w:rPr>
            <w:t>“项目列表”按钮</w:t>
          </w:r>
          <w:r>
            <w:tab/>
          </w:r>
          <w:r>
            <w:fldChar w:fldCharType="begin"/>
          </w:r>
          <w:r>
            <w:instrText xml:space="preserve"> PAGEREF _Toc21946 </w:instrText>
          </w:r>
          <w:r>
            <w:fldChar w:fldCharType="separate"/>
          </w:r>
          <w:r>
            <w:t>194</w:t>
          </w:r>
          <w:r>
            <w:fldChar w:fldCharType="end"/>
          </w:r>
          <w:r>
            <w:fldChar w:fldCharType="end"/>
          </w:r>
        </w:p>
        <w:p>
          <w:pPr>
            <w:pStyle w:val="22"/>
            <w:tabs>
              <w:tab w:val="right" w:leader="dot" w:pos="8306"/>
            </w:tabs>
          </w:pPr>
          <w:r>
            <w:fldChar w:fldCharType="begin"/>
          </w:r>
          <w:r>
            <w:instrText xml:space="preserve"> HYPERLINK \l _Toc6983 </w:instrText>
          </w:r>
          <w:r>
            <w:fldChar w:fldCharType="separate"/>
          </w:r>
          <w:r>
            <w:rPr>
              <w:rFonts w:hint="eastAsia"/>
              <w:lang w:val="en-US" w:eastAsia="zh-CN"/>
            </w:rPr>
            <w:t>4.2.26.3</w:t>
          </w:r>
          <w:r>
            <w:rPr>
              <w:rFonts w:hint="eastAsia"/>
            </w:rPr>
            <w:t>项目列表界面</w:t>
          </w:r>
          <w:r>
            <w:tab/>
          </w:r>
          <w:r>
            <w:fldChar w:fldCharType="begin"/>
          </w:r>
          <w:r>
            <w:instrText xml:space="preserve"> PAGEREF _Toc6983 </w:instrText>
          </w:r>
          <w:r>
            <w:fldChar w:fldCharType="separate"/>
          </w:r>
          <w:r>
            <w:t>194</w:t>
          </w:r>
          <w:r>
            <w:fldChar w:fldCharType="end"/>
          </w:r>
          <w:r>
            <w:fldChar w:fldCharType="end"/>
          </w:r>
        </w:p>
        <w:p>
          <w:pPr>
            <w:pStyle w:val="22"/>
            <w:tabs>
              <w:tab w:val="right" w:leader="dot" w:pos="8306"/>
            </w:tabs>
          </w:pPr>
          <w:r>
            <w:fldChar w:fldCharType="begin"/>
          </w:r>
          <w:r>
            <w:instrText xml:space="preserve"> HYPERLINK \l _Toc4275 </w:instrText>
          </w:r>
          <w:r>
            <w:fldChar w:fldCharType="separate"/>
          </w:r>
          <w:r>
            <w:rPr>
              <w:rFonts w:hint="eastAsia"/>
              <w:lang w:val="en-US" w:eastAsia="zh-CN"/>
            </w:rPr>
            <w:t>4.2.26.4</w:t>
          </w:r>
          <w:r>
            <w:rPr>
              <w:rFonts w:hint="eastAsia"/>
            </w:rPr>
            <w:t>案例讨论区按钮</w:t>
          </w:r>
          <w:r>
            <w:tab/>
          </w:r>
          <w:r>
            <w:fldChar w:fldCharType="begin"/>
          </w:r>
          <w:r>
            <w:instrText xml:space="preserve"> PAGEREF _Toc4275 </w:instrText>
          </w:r>
          <w:r>
            <w:fldChar w:fldCharType="separate"/>
          </w:r>
          <w:r>
            <w:t>195</w:t>
          </w:r>
          <w:r>
            <w:fldChar w:fldCharType="end"/>
          </w:r>
          <w:r>
            <w:fldChar w:fldCharType="end"/>
          </w:r>
        </w:p>
        <w:p>
          <w:pPr>
            <w:pStyle w:val="22"/>
            <w:tabs>
              <w:tab w:val="right" w:leader="dot" w:pos="8306"/>
            </w:tabs>
          </w:pPr>
          <w:r>
            <w:fldChar w:fldCharType="begin"/>
          </w:r>
          <w:r>
            <w:instrText xml:space="preserve"> HYPERLINK \l _Toc25833 </w:instrText>
          </w:r>
          <w:r>
            <w:fldChar w:fldCharType="separate"/>
          </w:r>
          <w:r>
            <w:rPr>
              <w:rFonts w:hint="eastAsia"/>
              <w:lang w:val="en-US" w:eastAsia="zh-CN"/>
            </w:rPr>
            <w:t>4.2.26.5</w:t>
          </w:r>
          <w:r>
            <w:rPr>
              <w:rFonts w:hint="eastAsia"/>
            </w:rPr>
            <w:t>讨论区界面</w:t>
          </w:r>
          <w:r>
            <w:tab/>
          </w:r>
          <w:r>
            <w:fldChar w:fldCharType="begin"/>
          </w:r>
          <w:r>
            <w:instrText xml:space="preserve"> PAGEREF _Toc25833 </w:instrText>
          </w:r>
          <w:r>
            <w:fldChar w:fldCharType="separate"/>
          </w:r>
          <w:r>
            <w:t>195</w:t>
          </w:r>
          <w:r>
            <w:fldChar w:fldCharType="end"/>
          </w:r>
          <w:r>
            <w:fldChar w:fldCharType="end"/>
          </w:r>
        </w:p>
        <w:p>
          <w:pPr>
            <w:pStyle w:val="22"/>
            <w:tabs>
              <w:tab w:val="right" w:leader="dot" w:pos="8306"/>
            </w:tabs>
          </w:pPr>
          <w:r>
            <w:fldChar w:fldCharType="begin"/>
          </w:r>
          <w:r>
            <w:instrText xml:space="preserve"> HYPERLINK \l _Toc30408 </w:instrText>
          </w:r>
          <w:r>
            <w:fldChar w:fldCharType="separate"/>
          </w:r>
          <w:r>
            <w:rPr>
              <w:rFonts w:hint="eastAsia"/>
              <w:lang w:val="en-US" w:eastAsia="zh-CN"/>
            </w:rPr>
            <w:t>4.2.26.6</w:t>
          </w:r>
          <w:r>
            <w:rPr>
              <w:rFonts w:hint="eastAsia"/>
            </w:rPr>
            <w:t>发表按钮</w:t>
          </w:r>
          <w:r>
            <w:tab/>
          </w:r>
          <w:r>
            <w:fldChar w:fldCharType="begin"/>
          </w:r>
          <w:r>
            <w:instrText xml:space="preserve"> PAGEREF _Toc30408 </w:instrText>
          </w:r>
          <w:r>
            <w:fldChar w:fldCharType="separate"/>
          </w:r>
          <w:r>
            <w:t>195</w:t>
          </w:r>
          <w:r>
            <w:fldChar w:fldCharType="end"/>
          </w:r>
          <w:r>
            <w:fldChar w:fldCharType="end"/>
          </w:r>
        </w:p>
        <w:p>
          <w:pPr>
            <w:pStyle w:val="16"/>
            <w:tabs>
              <w:tab w:val="right" w:leader="dot" w:pos="8306"/>
            </w:tabs>
          </w:pPr>
          <w:r>
            <w:fldChar w:fldCharType="begin"/>
          </w:r>
          <w:r>
            <w:instrText xml:space="preserve"> HYPERLINK \l _Toc20952 </w:instrText>
          </w:r>
          <w:r>
            <w:fldChar w:fldCharType="separate"/>
          </w:r>
          <w:r>
            <w:rPr>
              <w:rFonts w:hint="eastAsia"/>
            </w:rPr>
            <w:t>4.2.27即时通讯</w:t>
          </w:r>
          <w:r>
            <w:tab/>
          </w:r>
          <w:r>
            <w:fldChar w:fldCharType="begin"/>
          </w:r>
          <w:r>
            <w:instrText xml:space="preserve"> PAGEREF _Toc20952 </w:instrText>
          </w:r>
          <w:r>
            <w:fldChar w:fldCharType="separate"/>
          </w:r>
          <w:r>
            <w:t>196</w:t>
          </w:r>
          <w:r>
            <w:fldChar w:fldCharType="end"/>
          </w:r>
          <w:r>
            <w:fldChar w:fldCharType="end"/>
          </w:r>
        </w:p>
        <w:p>
          <w:pPr>
            <w:pStyle w:val="22"/>
            <w:tabs>
              <w:tab w:val="right" w:leader="dot" w:pos="8306"/>
            </w:tabs>
          </w:pPr>
          <w:r>
            <w:fldChar w:fldCharType="begin"/>
          </w:r>
          <w:r>
            <w:instrText xml:space="preserve"> HYPERLINK \l _Toc6675 </w:instrText>
          </w:r>
          <w:r>
            <w:fldChar w:fldCharType="separate"/>
          </w:r>
          <w:r>
            <w:rPr>
              <w:rFonts w:hint="eastAsia"/>
              <w:lang w:val="en-US" w:eastAsia="zh-CN"/>
            </w:rPr>
            <w:t>4.2.27.1对话框图</w:t>
          </w:r>
          <w:r>
            <w:tab/>
          </w:r>
          <w:r>
            <w:fldChar w:fldCharType="begin"/>
          </w:r>
          <w:r>
            <w:instrText xml:space="preserve"> PAGEREF _Toc6675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_Toc21199 </w:instrText>
          </w:r>
          <w:r>
            <w:fldChar w:fldCharType="separate"/>
          </w:r>
          <w:r>
            <w:rPr>
              <w:rFonts w:hint="eastAsia"/>
              <w:lang w:val="en-US" w:eastAsia="zh-CN"/>
            </w:rPr>
            <w:t>4.2.27.2</w:t>
          </w:r>
          <w:r>
            <w:rPr>
              <w:rFonts w:hint="eastAsia"/>
            </w:rPr>
            <w:t>“我的项目”按钮</w:t>
          </w:r>
          <w:r>
            <w:tab/>
          </w:r>
          <w:r>
            <w:fldChar w:fldCharType="begin"/>
          </w:r>
          <w:r>
            <w:instrText xml:space="preserve"> PAGEREF _Toc21199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_Toc23365 </w:instrText>
          </w:r>
          <w:r>
            <w:fldChar w:fldCharType="separate"/>
          </w:r>
          <w:r>
            <w:rPr>
              <w:rFonts w:hint="eastAsia"/>
              <w:lang w:val="en-US" w:eastAsia="zh-CN"/>
            </w:rPr>
            <w:t>4.2.27.3</w:t>
          </w:r>
          <w:r>
            <w:rPr>
              <w:rFonts w:hint="eastAsia"/>
            </w:rPr>
            <w:t>我的项目列表界面</w:t>
          </w:r>
          <w:r>
            <w:tab/>
          </w:r>
          <w:r>
            <w:fldChar w:fldCharType="begin"/>
          </w:r>
          <w:r>
            <w:instrText xml:space="preserve"> PAGEREF _Toc23365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_Toc13591 </w:instrText>
          </w:r>
          <w:r>
            <w:fldChar w:fldCharType="separate"/>
          </w:r>
          <w:r>
            <w:rPr>
              <w:rFonts w:hint="eastAsia"/>
              <w:lang w:val="en-US" w:eastAsia="zh-CN"/>
            </w:rPr>
            <w:t>4.2.27.4</w:t>
          </w:r>
          <w:r>
            <w:rPr>
              <w:rFonts w:hint="eastAsia"/>
            </w:rPr>
            <w:t>聊天按钮</w:t>
          </w:r>
          <w:r>
            <w:tab/>
          </w:r>
          <w:r>
            <w:fldChar w:fldCharType="begin"/>
          </w:r>
          <w:r>
            <w:instrText xml:space="preserve"> PAGEREF _Toc13591 </w:instrText>
          </w:r>
          <w:r>
            <w:fldChar w:fldCharType="separate"/>
          </w:r>
          <w:r>
            <w:t>197</w:t>
          </w:r>
          <w:r>
            <w:fldChar w:fldCharType="end"/>
          </w:r>
          <w:r>
            <w:fldChar w:fldCharType="end"/>
          </w:r>
        </w:p>
        <w:p>
          <w:pPr>
            <w:pStyle w:val="22"/>
            <w:tabs>
              <w:tab w:val="right" w:leader="dot" w:pos="8306"/>
            </w:tabs>
          </w:pPr>
          <w:r>
            <w:fldChar w:fldCharType="begin"/>
          </w:r>
          <w:r>
            <w:instrText xml:space="preserve"> HYPERLINK \l _Toc27762 </w:instrText>
          </w:r>
          <w:r>
            <w:fldChar w:fldCharType="separate"/>
          </w:r>
          <w:r>
            <w:rPr>
              <w:rFonts w:hint="eastAsia"/>
              <w:lang w:val="en-US" w:eastAsia="zh-CN"/>
            </w:rPr>
            <w:t>4.2.27.5</w:t>
          </w:r>
          <w:r>
            <w:rPr>
              <w:rFonts w:hint="eastAsia"/>
            </w:rPr>
            <w:t>聊天信息界面</w:t>
          </w:r>
          <w:r>
            <w:tab/>
          </w:r>
          <w:r>
            <w:fldChar w:fldCharType="begin"/>
          </w:r>
          <w:r>
            <w:instrText xml:space="preserve"> PAGEREF _Toc27762 </w:instrText>
          </w:r>
          <w:r>
            <w:fldChar w:fldCharType="separate"/>
          </w:r>
          <w:r>
            <w:t>198</w:t>
          </w:r>
          <w:r>
            <w:fldChar w:fldCharType="end"/>
          </w:r>
          <w:r>
            <w:fldChar w:fldCharType="end"/>
          </w:r>
        </w:p>
        <w:p>
          <w:pPr>
            <w:pStyle w:val="16"/>
            <w:tabs>
              <w:tab w:val="right" w:leader="dot" w:pos="8306"/>
            </w:tabs>
          </w:pPr>
          <w:r>
            <w:fldChar w:fldCharType="begin"/>
          </w:r>
          <w:r>
            <w:instrText xml:space="preserve"> HYPERLINK \l _Toc23710 </w:instrText>
          </w:r>
          <w:r>
            <w:fldChar w:fldCharType="separate"/>
          </w:r>
          <w:r>
            <w:rPr>
              <w:rFonts w:hint="eastAsia"/>
            </w:rPr>
            <w:t>4.2.28查看评价标准</w:t>
          </w:r>
          <w:r>
            <w:tab/>
          </w:r>
          <w:r>
            <w:fldChar w:fldCharType="begin"/>
          </w:r>
          <w:r>
            <w:instrText xml:space="preserve"> PAGEREF _Toc23710 </w:instrText>
          </w:r>
          <w:r>
            <w:fldChar w:fldCharType="separate"/>
          </w:r>
          <w:r>
            <w:t>198</w:t>
          </w:r>
          <w:r>
            <w:fldChar w:fldCharType="end"/>
          </w:r>
          <w:r>
            <w:fldChar w:fldCharType="end"/>
          </w:r>
        </w:p>
        <w:p>
          <w:pPr>
            <w:pStyle w:val="22"/>
            <w:tabs>
              <w:tab w:val="right" w:leader="dot" w:pos="8306"/>
            </w:tabs>
          </w:pPr>
          <w:r>
            <w:fldChar w:fldCharType="begin"/>
          </w:r>
          <w:r>
            <w:instrText xml:space="preserve"> HYPERLINK \l _Toc23382 </w:instrText>
          </w:r>
          <w:r>
            <w:fldChar w:fldCharType="separate"/>
          </w:r>
          <w:r>
            <w:rPr>
              <w:rFonts w:hint="eastAsia"/>
              <w:lang w:val="en-US" w:eastAsia="zh-CN"/>
            </w:rPr>
            <w:t>4.2.28.1对话框图</w:t>
          </w:r>
          <w:r>
            <w:tab/>
          </w:r>
          <w:r>
            <w:fldChar w:fldCharType="begin"/>
          </w:r>
          <w:r>
            <w:instrText xml:space="preserve"> PAGEREF _Toc23382 </w:instrText>
          </w:r>
          <w:r>
            <w:fldChar w:fldCharType="separate"/>
          </w:r>
          <w:r>
            <w:t>199</w:t>
          </w:r>
          <w:r>
            <w:fldChar w:fldCharType="end"/>
          </w:r>
          <w:r>
            <w:fldChar w:fldCharType="end"/>
          </w:r>
        </w:p>
        <w:p>
          <w:pPr>
            <w:pStyle w:val="22"/>
            <w:tabs>
              <w:tab w:val="right" w:leader="dot" w:pos="8306"/>
            </w:tabs>
          </w:pPr>
          <w:r>
            <w:fldChar w:fldCharType="begin"/>
          </w:r>
          <w:r>
            <w:instrText xml:space="preserve"> HYPERLINK \l _Toc31655 </w:instrText>
          </w:r>
          <w:r>
            <w:fldChar w:fldCharType="separate"/>
          </w:r>
          <w:r>
            <w:rPr>
              <w:rFonts w:hint="eastAsia"/>
              <w:lang w:val="en-US" w:eastAsia="zh-CN"/>
            </w:rPr>
            <w:t>4.2.28.2</w:t>
          </w:r>
          <w:r>
            <w:rPr>
              <w:rFonts w:hint="eastAsia"/>
            </w:rPr>
            <w:t>“我的项目”按钮</w:t>
          </w:r>
          <w:r>
            <w:tab/>
          </w:r>
          <w:r>
            <w:fldChar w:fldCharType="begin"/>
          </w:r>
          <w:r>
            <w:instrText xml:space="preserve"> PAGEREF _Toc31655 </w:instrText>
          </w:r>
          <w:r>
            <w:fldChar w:fldCharType="separate"/>
          </w:r>
          <w:r>
            <w:t>199</w:t>
          </w:r>
          <w:r>
            <w:fldChar w:fldCharType="end"/>
          </w:r>
          <w:r>
            <w:fldChar w:fldCharType="end"/>
          </w:r>
        </w:p>
        <w:p>
          <w:pPr>
            <w:pStyle w:val="22"/>
            <w:tabs>
              <w:tab w:val="right" w:leader="dot" w:pos="8306"/>
            </w:tabs>
          </w:pPr>
          <w:r>
            <w:fldChar w:fldCharType="begin"/>
          </w:r>
          <w:r>
            <w:instrText xml:space="preserve"> HYPERLINK \l _Toc26295 </w:instrText>
          </w:r>
          <w:r>
            <w:fldChar w:fldCharType="separate"/>
          </w:r>
          <w:r>
            <w:rPr>
              <w:rFonts w:hint="eastAsia"/>
              <w:lang w:val="en-US" w:eastAsia="zh-CN"/>
            </w:rPr>
            <w:t>4.2.28.3</w:t>
          </w:r>
          <w:r>
            <w:rPr>
              <w:rFonts w:hint="eastAsia"/>
            </w:rPr>
            <w:t>项目列表界面</w:t>
          </w:r>
          <w:r>
            <w:tab/>
          </w:r>
          <w:r>
            <w:fldChar w:fldCharType="begin"/>
          </w:r>
          <w:r>
            <w:instrText xml:space="preserve"> PAGEREF _Toc26295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_Toc7469 </w:instrText>
          </w:r>
          <w:r>
            <w:fldChar w:fldCharType="separate"/>
          </w:r>
          <w:r>
            <w:rPr>
              <w:rFonts w:hint="eastAsia"/>
              <w:lang w:val="en-US" w:eastAsia="zh-CN"/>
            </w:rPr>
            <w:t>4.2.28.4</w:t>
          </w:r>
          <w:r>
            <w:rPr>
              <w:rFonts w:hint="eastAsia"/>
            </w:rPr>
            <w:t>项目详情界面</w:t>
          </w:r>
          <w:r>
            <w:tab/>
          </w:r>
          <w:r>
            <w:fldChar w:fldCharType="begin"/>
          </w:r>
          <w:r>
            <w:instrText xml:space="preserve"> PAGEREF _Toc7469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_Toc16329 </w:instrText>
          </w:r>
          <w:r>
            <w:fldChar w:fldCharType="separate"/>
          </w:r>
          <w:r>
            <w:rPr>
              <w:rFonts w:hint="eastAsia"/>
              <w:lang w:val="en-US" w:eastAsia="zh-CN"/>
            </w:rPr>
            <w:t>4.2.28.5</w:t>
          </w:r>
          <w:r>
            <w:rPr>
              <w:rFonts w:hint="eastAsia"/>
            </w:rPr>
            <w:t>项目评价按钮</w:t>
          </w:r>
          <w:r>
            <w:tab/>
          </w:r>
          <w:r>
            <w:fldChar w:fldCharType="begin"/>
          </w:r>
          <w:r>
            <w:instrText xml:space="preserve"> PAGEREF _Toc16329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_Toc16174 </w:instrText>
          </w:r>
          <w:r>
            <w:fldChar w:fldCharType="separate"/>
          </w:r>
          <w:r>
            <w:rPr>
              <w:rFonts w:hint="eastAsia"/>
              <w:lang w:val="en-US" w:eastAsia="zh-CN"/>
            </w:rPr>
            <w:t>4.2.28.6</w:t>
          </w:r>
          <w:r>
            <w:rPr>
              <w:rFonts w:hint="eastAsia"/>
            </w:rPr>
            <w:t>评价信息界面</w:t>
          </w:r>
          <w:r>
            <w:tab/>
          </w:r>
          <w:r>
            <w:fldChar w:fldCharType="begin"/>
          </w:r>
          <w:r>
            <w:instrText xml:space="preserve"> PAGEREF _Toc16174 </w:instrText>
          </w:r>
          <w:r>
            <w:fldChar w:fldCharType="separate"/>
          </w:r>
          <w:r>
            <w:t>200</w:t>
          </w:r>
          <w:r>
            <w:fldChar w:fldCharType="end"/>
          </w:r>
          <w:r>
            <w:fldChar w:fldCharType="end"/>
          </w:r>
        </w:p>
        <w:p>
          <w:pPr>
            <w:pStyle w:val="22"/>
            <w:tabs>
              <w:tab w:val="right" w:leader="dot" w:pos="8306"/>
            </w:tabs>
          </w:pPr>
          <w:r>
            <w:fldChar w:fldCharType="begin"/>
          </w:r>
          <w:r>
            <w:instrText xml:space="preserve"> HYPERLINK \l _Toc8128 </w:instrText>
          </w:r>
          <w:r>
            <w:fldChar w:fldCharType="separate"/>
          </w:r>
          <w:r>
            <w:rPr>
              <w:rFonts w:hint="eastAsia"/>
              <w:lang w:val="en-US" w:eastAsia="zh-CN"/>
            </w:rPr>
            <w:t>4.2.28.7</w:t>
          </w:r>
          <w:r>
            <w:rPr>
              <w:rFonts w:hint="eastAsia"/>
            </w:rPr>
            <w:t>评价标准界面</w:t>
          </w:r>
          <w:r>
            <w:tab/>
          </w:r>
          <w:r>
            <w:fldChar w:fldCharType="begin"/>
          </w:r>
          <w:r>
            <w:instrText xml:space="preserve"> PAGEREF _Toc8128 </w:instrText>
          </w:r>
          <w:r>
            <w:fldChar w:fldCharType="separate"/>
          </w:r>
          <w:r>
            <w:t>200</w:t>
          </w:r>
          <w:r>
            <w:fldChar w:fldCharType="end"/>
          </w:r>
          <w:r>
            <w:fldChar w:fldCharType="end"/>
          </w:r>
        </w:p>
        <w:p>
          <w:pPr>
            <w:pStyle w:val="16"/>
            <w:tabs>
              <w:tab w:val="right" w:leader="dot" w:pos="8306"/>
            </w:tabs>
          </w:pPr>
          <w:r>
            <w:fldChar w:fldCharType="begin"/>
          </w:r>
          <w:r>
            <w:instrText xml:space="preserve"> HYPERLINK \l _Toc25720 </w:instrText>
          </w:r>
          <w:r>
            <w:fldChar w:fldCharType="separate"/>
          </w:r>
          <w:r>
            <w:rPr>
              <w:rFonts w:hint="eastAsia"/>
            </w:rPr>
            <w:t>4.2.29浏览个人信息</w:t>
          </w:r>
          <w:r>
            <w:tab/>
          </w:r>
          <w:r>
            <w:fldChar w:fldCharType="begin"/>
          </w:r>
          <w:r>
            <w:instrText xml:space="preserve"> PAGEREF _Toc25720 </w:instrText>
          </w:r>
          <w:r>
            <w:fldChar w:fldCharType="separate"/>
          </w:r>
          <w:r>
            <w:t>201</w:t>
          </w:r>
          <w:r>
            <w:fldChar w:fldCharType="end"/>
          </w:r>
          <w:r>
            <w:fldChar w:fldCharType="end"/>
          </w:r>
        </w:p>
        <w:p>
          <w:pPr>
            <w:pStyle w:val="22"/>
            <w:tabs>
              <w:tab w:val="right" w:leader="dot" w:pos="8306"/>
            </w:tabs>
          </w:pPr>
          <w:r>
            <w:fldChar w:fldCharType="begin"/>
          </w:r>
          <w:r>
            <w:instrText xml:space="preserve"> HYPERLINK \l _Toc6905 </w:instrText>
          </w:r>
          <w:r>
            <w:fldChar w:fldCharType="separate"/>
          </w:r>
          <w:r>
            <w:rPr>
              <w:rFonts w:hint="eastAsia"/>
              <w:lang w:val="en-US" w:eastAsia="zh-CN"/>
            </w:rPr>
            <w:t>4.2.29.1对话框图</w:t>
          </w:r>
          <w:r>
            <w:tab/>
          </w:r>
          <w:r>
            <w:fldChar w:fldCharType="begin"/>
          </w:r>
          <w:r>
            <w:instrText xml:space="preserve"> PAGEREF _Toc6905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_Toc428 </w:instrText>
          </w:r>
          <w:r>
            <w:fldChar w:fldCharType="separate"/>
          </w:r>
          <w:r>
            <w:rPr>
              <w:rFonts w:hint="eastAsia"/>
              <w:lang w:val="en-US" w:eastAsia="zh-CN"/>
            </w:rPr>
            <w:t>4.2.29.2</w:t>
          </w:r>
          <w:r>
            <w:rPr>
              <w:rFonts w:hint="eastAsia"/>
            </w:rPr>
            <w:t>我的头像</w:t>
          </w:r>
          <w:r>
            <w:tab/>
          </w:r>
          <w:r>
            <w:fldChar w:fldCharType="begin"/>
          </w:r>
          <w:r>
            <w:instrText xml:space="preserve"> PAGEREF _Toc428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_Toc9823 </w:instrText>
          </w:r>
          <w:r>
            <w:fldChar w:fldCharType="separate"/>
          </w:r>
          <w:r>
            <w:rPr>
              <w:rFonts w:hint="eastAsia"/>
              <w:lang w:val="en-US" w:eastAsia="zh-CN"/>
            </w:rPr>
            <w:t>4.2.29.3</w:t>
          </w:r>
          <w:r>
            <w:rPr>
              <w:rFonts w:hint="eastAsia"/>
            </w:rPr>
            <w:t>主要信息按钮</w:t>
          </w:r>
          <w:r>
            <w:tab/>
          </w:r>
          <w:r>
            <w:fldChar w:fldCharType="begin"/>
          </w:r>
          <w:r>
            <w:instrText xml:space="preserve"> PAGEREF _Toc9823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_Toc7435 </w:instrText>
          </w:r>
          <w:r>
            <w:fldChar w:fldCharType="separate"/>
          </w:r>
          <w:r>
            <w:rPr>
              <w:rFonts w:hint="eastAsia"/>
              <w:lang w:val="en-US" w:eastAsia="zh-CN"/>
            </w:rPr>
            <w:t>4.2.29.4</w:t>
          </w:r>
          <w:r>
            <w:rPr>
              <w:rFonts w:hint="eastAsia"/>
            </w:rPr>
            <w:t>个人中心界面</w:t>
          </w:r>
          <w:r>
            <w:tab/>
          </w:r>
          <w:r>
            <w:fldChar w:fldCharType="begin"/>
          </w:r>
          <w:r>
            <w:instrText xml:space="preserve"> PAGEREF _Toc7435 </w:instrText>
          </w:r>
          <w:r>
            <w:fldChar w:fldCharType="separate"/>
          </w:r>
          <w:r>
            <w:t>202</w:t>
          </w:r>
          <w:r>
            <w:fldChar w:fldCharType="end"/>
          </w:r>
          <w:r>
            <w:fldChar w:fldCharType="end"/>
          </w:r>
        </w:p>
        <w:p>
          <w:pPr>
            <w:pStyle w:val="22"/>
            <w:tabs>
              <w:tab w:val="right" w:leader="dot" w:pos="8306"/>
            </w:tabs>
          </w:pPr>
          <w:r>
            <w:fldChar w:fldCharType="begin"/>
          </w:r>
          <w:r>
            <w:instrText xml:space="preserve"> HYPERLINK \l _Toc674 </w:instrText>
          </w:r>
          <w:r>
            <w:fldChar w:fldCharType="separate"/>
          </w:r>
          <w:r>
            <w:rPr>
              <w:rFonts w:hint="eastAsia"/>
              <w:lang w:val="en-US" w:eastAsia="zh-CN"/>
            </w:rPr>
            <w:t>4.2.29.5</w:t>
          </w:r>
          <w:r>
            <w:rPr>
              <w:rFonts w:hint="eastAsia"/>
            </w:rPr>
            <w:t>个人信息界面</w:t>
          </w:r>
          <w:r>
            <w:tab/>
          </w:r>
          <w:r>
            <w:fldChar w:fldCharType="begin"/>
          </w:r>
          <w:r>
            <w:instrText xml:space="preserve"> PAGEREF _Toc674 </w:instrText>
          </w:r>
          <w:r>
            <w:fldChar w:fldCharType="separate"/>
          </w:r>
          <w:r>
            <w:t>203</w:t>
          </w:r>
          <w:r>
            <w:fldChar w:fldCharType="end"/>
          </w:r>
          <w:r>
            <w:fldChar w:fldCharType="end"/>
          </w:r>
        </w:p>
        <w:p>
          <w:pPr>
            <w:pStyle w:val="16"/>
            <w:tabs>
              <w:tab w:val="right" w:leader="dot" w:pos="8306"/>
            </w:tabs>
          </w:pPr>
          <w:r>
            <w:fldChar w:fldCharType="begin"/>
          </w:r>
          <w:r>
            <w:instrText xml:space="preserve"> HYPERLINK \l _Toc27882 </w:instrText>
          </w:r>
          <w:r>
            <w:fldChar w:fldCharType="separate"/>
          </w:r>
          <w:r>
            <w:rPr>
              <w:rFonts w:hint="eastAsia"/>
            </w:rPr>
            <w:t>4.2.30下载评价标准</w:t>
          </w:r>
          <w:r>
            <w:tab/>
          </w:r>
          <w:r>
            <w:fldChar w:fldCharType="begin"/>
          </w:r>
          <w:r>
            <w:instrText xml:space="preserve"> PAGEREF _Toc27882 </w:instrText>
          </w:r>
          <w:r>
            <w:fldChar w:fldCharType="separate"/>
          </w:r>
          <w:r>
            <w:t>203</w:t>
          </w:r>
          <w:r>
            <w:fldChar w:fldCharType="end"/>
          </w:r>
          <w:r>
            <w:fldChar w:fldCharType="end"/>
          </w:r>
        </w:p>
        <w:p>
          <w:pPr>
            <w:pStyle w:val="22"/>
            <w:tabs>
              <w:tab w:val="right" w:leader="dot" w:pos="8306"/>
            </w:tabs>
          </w:pPr>
          <w:r>
            <w:fldChar w:fldCharType="begin"/>
          </w:r>
          <w:r>
            <w:instrText xml:space="preserve"> HYPERLINK \l _Toc31446 </w:instrText>
          </w:r>
          <w:r>
            <w:fldChar w:fldCharType="separate"/>
          </w:r>
          <w:r>
            <w:rPr>
              <w:rFonts w:hint="eastAsia"/>
              <w:lang w:val="en-US" w:eastAsia="zh-CN"/>
            </w:rPr>
            <w:t>4.2.30.1对话框图</w:t>
          </w:r>
          <w:r>
            <w:tab/>
          </w:r>
          <w:r>
            <w:fldChar w:fldCharType="begin"/>
          </w:r>
          <w:r>
            <w:instrText xml:space="preserve"> PAGEREF _Toc31446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_Toc20727 </w:instrText>
          </w:r>
          <w:r>
            <w:fldChar w:fldCharType="separate"/>
          </w:r>
          <w:r>
            <w:rPr>
              <w:rFonts w:hint="eastAsia"/>
              <w:lang w:val="en-US" w:eastAsia="zh-CN"/>
            </w:rPr>
            <w:t>4.2.30.2</w:t>
          </w:r>
          <w:r>
            <w:rPr>
              <w:rFonts w:hint="eastAsia"/>
            </w:rPr>
            <w:t>“我的项目”按钮</w:t>
          </w:r>
          <w:r>
            <w:tab/>
          </w:r>
          <w:r>
            <w:fldChar w:fldCharType="begin"/>
          </w:r>
          <w:r>
            <w:instrText xml:space="preserve"> PAGEREF _Toc20727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_Toc23640 </w:instrText>
          </w:r>
          <w:r>
            <w:fldChar w:fldCharType="separate"/>
          </w:r>
          <w:r>
            <w:rPr>
              <w:rFonts w:hint="eastAsia"/>
              <w:lang w:val="en-US" w:eastAsia="zh-CN"/>
            </w:rPr>
            <w:t>4.2.30.3</w:t>
          </w:r>
          <w:r>
            <w:rPr>
              <w:rFonts w:hint="eastAsia"/>
            </w:rPr>
            <w:t>我的项目列表界面</w:t>
          </w:r>
          <w:r>
            <w:tab/>
          </w:r>
          <w:r>
            <w:fldChar w:fldCharType="begin"/>
          </w:r>
          <w:r>
            <w:instrText xml:space="preserve"> PAGEREF _Toc23640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_Toc10398 </w:instrText>
          </w:r>
          <w:r>
            <w:fldChar w:fldCharType="separate"/>
          </w:r>
          <w:r>
            <w:rPr>
              <w:rFonts w:hint="eastAsia"/>
              <w:lang w:val="en-US" w:eastAsia="zh-CN"/>
            </w:rPr>
            <w:t>4.2.30.4</w:t>
          </w:r>
          <w:r>
            <w:rPr>
              <w:rFonts w:hint="eastAsia"/>
            </w:rPr>
            <w:t>项目评价按钮</w:t>
          </w:r>
          <w:r>
            <w:tab/>
          </w:r>
          <w:r>
            <w:fldChar w:fldCharType="begin"/>
          </w:r>
          <w:r>
            <w:instrText xml:space="preserve"> PAGEREF _Toc10398 </w:instrText>
          </w:r>
          <w:r>
            <w:fldChar w:fldCharType="separate"/>
          </w:r>
          <w:r>
            <w:t>204</w:t>
          </w:r>
          <w:r>
            <w:fldChar w:fldCharType="end"/>
          </w:r>
          <w:r>
            <w:fldChar w:fldCharType="end"/>
          </w:r>
        </w:p>
        <w:p>
          <w:pPr>
            <w:pStyle w:val="22"/>
            <w:tabs>
              <w:tab w:val="right" w:leader="dot" w:pos="8306"/>
            </w:tabs>
          </w:pPr>
          <w:r>
            <w:fldChar w:fldCharType="begin"/>
          </w:r>
          <w:r>
            <w:instrText xml:space="preserve"> HYPERLINK \l _Toc29056 </w:instrText>
          </w:r>
          <w:r>
            <w:fldChar w:fldCharType="separate"/>
          </w:r>
          <w:r>
            <w:rPr>
              <w:rFonts w:hint="eastAsia"/>
              <w:lang w:val="en-US" w:eastAsia="zh-CN"/>
            </w:rPr>
            <w:t>4.2.30.5</w:t>
          </w:r>
          <w:r>
            <w:rPr>
              <w:rFonts w:hint="eastAsia"/>
            </w:rPr>
            <w:t>项目评价界面</w:t>
          </w:r>
          <w:r>
            <w:tab/>
          </w:r>
          <w:r>
            <w:fldChar w:fldCharType="begin"/>
          </w:r>
          <w:r>
            <w:instrText xml:space="preserve"> PAGEREF _Toc29056 </w:instrText>
          </w:r>
          <w:r>
            <w:fldChar w:fldCharType="separate"/>
          </w:r>
          <w:r>
            <w:t>205</w:t>
          </w:r>
          <w:r>
            <w:fldChar w:fldCharType="end"/>
          </w:r>
          <w:r>
            <w:fldChar w:fldCharType="end"/>
          </w:r>
        </w:p>
        <w:p>
          <w:pPr>
            <w:pStyle w:val="25"/>
            <w:tabs>
              <w:tab w:val="right" w:leader="dot" w:pos="8306"/>
            </w:tabs>
          </w:pPr>
          <w:r>
            <w:fldChar w:fldCharType="begin"/>
          </w:r>
          <w:r>
            <w:instrText xml:space="preserve"> HYPERLINK \l _Toc25327 </w:instrText>
          </w:r>
          <w:r>
            <w:fldChar w:fldCharType="separate"/>
          </w:r>
          <w:r>
            <w:rPr>
              <w:rFonts w:hint="eastAsia"/>
            </w:rPr>
            <w:t>4.3管理员功能需求</w:t>
          </w:r>
          <w:r>
            <w:tab/>
          </w:r>
          <w:r>
            <w:fldChar w:fldCharType="begin"/>
          </w:r>
          <w:r>
            <w:instrText xml:space="preserve"> PAGEREF _Toc25327 </w:instrText>
          </w:r>
          <w:r>
            <w:fldChar w:fldCharType="separate"/>
          </w:r>
          <w:r>
            <w:t>205</w:t>
          </w:r>
          <w:r>
            <w:fldChar w:fldCharType="end"/>
          </w:r>
          <w:r>
            <w:fldChar w:fldCharType="end"/>
          </w:r>
        </w:p>
        <w:p>
          <w:pPr>
            <w:pStyle w:val="16"/>
            <w:tabs>
              <w:tab w:val="right" w:leader="dot" w:pos="8306"/>
            </w:tabs>
          </w:pPr>
          <w:r>
            <w:fldChar w:fldCharType="begin"/>
          </w:r>
          <w:r>
            <w:instrText xml:space="preserve"> HYPERLINK \l _Toc27344 </w:instrText>
          </w:r>
          <w:r>
            <w:fldChar w:fldCharType="separate"/>
          </w:r>
          <w:r>
            <w:rPr>
              <w:rFonts w:hint="eastAsia"/>
            </w:rPr>
            <w:t>4.3.1管理员登录</w:t>
          </w:r>
          <w:r>
            <w:tab/>
          </w:r>
          <w:r>
            <w:fldChar w:fldCharType="begin"/>
          </w:r>
          <w:r>
            <w:instrText xml:space="preserve"> PAGEREF _Toc27344 </w:instrText>
          </w:r>
          <w:r>
            <w:fldChar w:fldCharType="separate"/>
          </w:r>
          <w:r>
            <w:t>205</w:t>
          </w:r>
          <w:r>
            <w:fldChar w:fldCharType="end"/>
          </w:r>
          <w:r>
            <w:fldChar w:fldCharType="end"/>
          </w:r>
        </w:p>
        <w:p>
          <w:pPr>
            <w:pStyle w:val="22"/>
            <w:tabs>
              <w:tab w:val="right" w:leader="dot" w:pos="8306"/>
            </w:tabs>
          </w:pPr>
          <w:r>
            <w:fldChar w:fldCharType="begin"/>
          </w:r>
          <w:r>
            <w:instrText xml:space="preserve"> HYPERLINK \l _Toc15693 </w:instrText>
          </w:r>
          <w:r>
            <w:fldChar w:fldCharType="separate"/>
          </w:r>
          <w:r>
            <w:rPr>
              <w:rFonts w:hint="eastAsia"/>
              <w:lang w:val="en-US" w:eastAsia="zh-CN"/>
            </w:rPr>
            <w:t>4.3.1.1</w:t>
          </w:r>
          <w:r>
            <w:rPr>
              <w:rFonts w:hint="eastAsia"/>
            </w:rPr>
            <w:t>登录页面</w:t>
          </w:r>
          <w:r>
            <w:tab/>
          </w:r>
          <w:r>
            <w:fldChar w:fldCharType="begin"/>
          </w:r>
          <w:r>
            <w:instrText xml:space="preserve"> PAGEREF _Toc15693 </w:instrText>
          </w:r>
          <w:r>
            <w:fldChar w:fldCharType="separate"/>
          </w:r>
          <w:r>
            <w:t>206</w:t>
          </w:r>
          <w:r>
            <w:fldChar w:fldCharType="end"/>
          </w:r>
          <w:r>
            <w:fldChar w:fldCharType="end"/>
          </w:r>
        </w:p>
        <w:p>
          <w:pPr>
            <w:pStyle w:val="22"/>
            <w:tabs>
              <w:tab w:val="right" w:leader="dot" w:pos="8306"/>
            </w:tabs>
          </w:pPr>
          <w:r>
            <w:fldChar w:fldCharType="begin"/>
          </w:r>
          <w:r>
            <w:instrText xml:space="preserve"> HYPERLINK \l _Toc19302 </w:instrText>
          </w:r>
          <w:r>
            <w:fldChar w:fldCharType="separate"/>
          </w:r>
          <w:r>
            <w:rPr>
              <w:rFonts w:hint="eastAsia"/>
              <w:lang w:val="en-US" w:eastAsia="zh-CN"/>
            </w:rPr>
            <w:t>4.3.1.2</w:t>
          </w:r>
          <w:r>
            <w:rPr>
              <w:rFonts w:hint="eastAsia"/>
            </w:rPr>
            <w:t>网站管理首页</w:t>
          </w:r>
          <w:r>
            <w:tab/>
          </w:r>
          <w:r>
            <w:fldChar w:fldCharType="begin"/>
          </w:r>
          <w:r>
            <w:instrText xml:space="preserve"> PAGEREF _Toc19302 </w:instrText>
          </w:r>
          <w:r>
            <w:fldChar w:fldCharType="separate"/>
          </w:r>
          <w:r>
            <w:t>206</w:t>
          </w:r>
          <w:r>
            <w:fldChar w:fldCharType="end"/>
          </w:r>
          <w:r>
            <w:fldChar w:fldCharType="end"/>
          </w:r>
        </w:p>
        <w:p>
          <w:pPr>
            <w:pStyle w:val="22"/>
            <w:tabs>
              <w:tab w:val="right" w:leader="dot" w:pos="8306"/>
            </w:tabs>
          </w:pPr>
          <w:r>
            <w:fldChar w:fldCharType="begin"/>
          </w:r>
          <w:r>
            <w:instrText xml:space="preserve"> HYPERLINK \l _Toc1180 </w:instrText>
          </w:r>
          <w:r>
            <w:fldChar w:fldCharType="separate"/>
          </w:r>
          <w:r>
            <w:rPr>
              <w:rFonts w:hint="eastAsia"/>
              <w:lang w:val="en-US" w:eastAsia="zh-CN"/>
            </w:rPr>
            <w:t>4.3.1.3</w:t>
          </w:r>
          <w:r>
            <w:rPr>
              <w:rFonts w:hint="eastAsia"/>
            </w:rPr>
            <w:t>异常界面</w:t>
          </w:r>
          <w:r>
            <w:tab/>
          </w:r>
          <w:r>
            <w:fldChar w:fldCharType="begin"/>
          </w:r>
          <w:r>
            <w:instrText xml:space="preserve"> PAGEREF _Toc1180 </w:instrText>
          </w:r>
          <w:r>
            <w:fldChar w:fldCharType="separate"/>
          </w:r>
          <w:r>
            <w:t>206</w:t>
          </w:r>
          <w:r>
            <w:fldChar w:fldCharType="end"/>
          </w:r>
          <w:r>
            <w:fldChar w:fldCharType="end"/>
          </w:r>
        </w:p>
        <w:p>
          <w:pPr>
            <w:pStyle w:val="22"/>
            <w:tabs>
              <w:tab w:val="right" w:leader="dot" w:pos="8306"/>
            </w:tabs>
          </w:pPr>
          <w:r>
            <w:fldChar w:fldCharType="begin"/>
          </w:r>
          <w:r>
            <w:instrText xml:space="preserve"> HYPERLINK \l _Toc4580 </w:instrText>
          </w:r>
          <w:r>
            <w:fldChar w:fldCharType="separate"/>
          </w:r>
          <w:r>
            <w:rPr>
              <w:rFonts w:hint="eastAsia"/>
              <w:lang w:val="en-US" w:eastAsia="zh-CN"/>
            </w:rPr>
            <w:t>4.3.1.4</w:t>
          </w:r>
          <w:r>
            <w:rPr>
              <w:rFonts w:hint="eastAsia"/>
            </w:rPr>
            <w:t>对话框图</w:t>
          </w:r>
          <w:r>
            <w:tab/>
          </w:r>
          <w:r>
            <w:fldChar w:fldCharType="begin"/>
          </w:r>
          <w:r>
            <w:instrText xml:space="preserve"> PAGEREF _Toc4580 </w:instrText>
          </w:r>
          <w:r>
            <w:fldChar w:fldCharType="separate"/>
          </w:r>
          <w:r>
            <w:t>207</w:t>
          </w:r>
          <w:r>
            <w:fldChar w:fldCharType="end"/>
          </w:r>
          <w:r>
            <w:fldChar w:fldCharType="end"/>
          </w:r>
        </w:p>
        <w:p>
          <w:pPr>
            <w:pStyle w:val="16"/>
            <w:tabs>
              <w:tab w:val="right" w:leader="dot" w:pos="8306"/>
            </w:tabs>
          </w:pPr>
          <w:r>
            <w:fldChar w:fldCharType="begin"/>
          </w:r>
          <w:r>
            <w:instrText xml:space="preserve"> HYPERLINK \l _Toc21760 </w:instrText>
          </w:r>
          <w:r>
            <w:fldChar w:fldCharType="separate"/>
          </w:r>
          <w:r>
            <w:rPr>
              <w:rFonts w:hint="eastAsia"/>
            </w:rPr>
            <w:t>4.3.2管理员浏览网站概要</w:t>
          </w:r>
          <w:r>
            <w:tab/>
          </w:r>
          <w:r>
            <w:fldChar w:fldCharType="begin"/>
          </w:r>
          <w:r>
            <w:instrText xml:space="preserve"> PAGEREF _Toc21760 </w:instrText>
          </w:r>
          <w:r>
            <w:fldChar w:fldCharType="separate"/>
          </w:r>
          <w:r>
            <w:t>208</w:t>
          </w:r>
          <w:r>
            <w:fldChar w:fldCharType="end"/>
          </w:r>
          <w:r>
            <w:fldChar w:fldCharType="end"/>
          </w:r>
        </w:p>
        <w:p>
          <w:pPr>
            <w:pStyle w:val="22"/>
            <w:tabs>
              <w:tab w:val="right" w:leader="dot" w:pos="8306"/>
            </w:tabs>
          </w:pPr>
          <w:r>
            <w:fldChar w:fldCharType="begin"/>
          </w:r>
          <w:r>
            <w:instrText xml:space="preserve"> HYPERLINK \l _Toc18884 </w:instrText>
          </w:r>
          <w:r>
            <w:fldChar w:fldCharType="separate"/>
          </w:r>
          <w:r>
            <w:rPr>
              <w:rFonts w:hint="eastAsia"/>
              <w:lang w:val="en-US" w:eastAsia="zh-CN"/>
            </w:rPr>
            <w:t>4.3.2.1</w:t>
          </w:r>
          <w:r>
            <w:rPr>
              <w:rFonts w:hint="eastAsia"/>
            </w:rPr>
            <w:t>网站管理首页</w:t>
          </w:r>
          <w:r>
            <w:tab/>
          </w:r>
          <w:r>
            <w:fldChar w:fldCharType="begin"/>
          </w:r>
          <w:r>
            <w:instrText xml:space="preserve"> PAGEREF _Toc18884 </w:instrText>
          </w:r>
          <w:r>
            <w:fldChar w:fldCharType="separate"/>
          </w:r>
          <w:r>
            <w:t>209</w:t>
          </w:r>
          <w:r>
            <w:fldChar w:fldCharType="end"/>
          </w:r>
          <w:r>
            <w:fldChar w:fldCharType="end"/>
          </w:r>
        </w:p>
        <w:p>
          <w:pPr>
            <w:pStyle w:val="22"/>
            <w:tabs>
              <w:tab w:val="right" w:leader="dot" w:pos="8306"/>
            </w:tabs>
          </w:pPr>
          <w:r>
            <w:fldChar w:fldCharType="begin"/>
          </w:r>
          <w:r>
            <w:instrText xml:space="preserve"> HYPERLINK \l _Toc29794 </w:instrText>
          </w:r>
          <w:r>
            <w:fldChar w:fldCharType="separate"/>
          </w:r>
          <w:r>
            <w:rPr>
              <w:rFonts w:hint="eastAsia"/>
              <w:lang w:val="en-US" w:eastAsia="zh-CN"/>
            </w:rPr>
            <w:t>4.3.2.2</w:t>
          </w:r>
          <w:r>
            <w:rPr>
              <w:rFonts w:hint="eastAsia"/>
            </w:rPr>
            <w:t>网站管理首页用户总数按钮</w:t>
          </w:r>
          <w:r>
            <w:tab/>
          </w:r>
          <w:r>
            <w:fldChar w:fldCharType="begin"/>
          </w:r>
          <w:r>
            <w:instrText xml:space="preserve"> PAGEREF _Toc29794 </w:instrText>
          </w:r>
          <w:r>
            <w:fldChar w:fldCharType="separate"/>
          </w:r>
          <w:r>
            <w:t>210</w:t>
          </w:r>
          <w:r>
            <w:fldChar w:fldCharType="end"/>
          </w:r>
          <w:r>
            <w:fldChar w:fldCharType="end"/>
          </w:r>
        </w:p>
        <w:p>
          <w:pPr>
            <w:pStyle w:val="22"/>
            <w:tabs>
              <w:tab w:val="right" w:leader="dot" w:pos="8306"/>
            </w:tabs>
          </w:pPr>
          <w:r>
            <w:fldChar w:fldCharType="begin"/>
          </w:r>
          <w:r>
            <w:instrText xml:space="preserve"> HYPERLINK \l _Toc20534 </w:instrText>
          </w:r>
          <w:r>
            <w:fldChar w:fldCharType="separate"/>
          </w:r>
          <w:r>
            <w:rPr>
              <w:rFonts w:hint="eastAsia"/>
              <w:lang w:val="en-US" w:eastAsia="zh-CN"/>
            </w:rPr>
            <w:t>4.3.2.3</w:t>
          </w:r>
          <w:r>
            <w:rPr>
              <w:rFonts w:hint="eastAsia"/>
            </w:rPr>
            <w:t>网站管理首页案例总数按钮</w:t>
          </w:r>
          <w:r>
            <w:tab/>
          </w:r>
          <w:r>
            <w:fldChar w:fldCharType="begin"/>
          </w:r>
          <w:r>
            <w:instrText xml:space="preserve"> PAGEREF _Toc20534 </w:instrText>
          </w:r>
          <w:r>
            <w:fldChar w:fldCharType="separate"/>
          </w:r>
          <w:r>
            <w:t>210</w:t>
          </w:r>
          <w:r>
            <w:fldChar w:fldCharType="end"/>
          </w:r>
          <w:r>
            <w:fldChar w:fldCharType="end"/>
          </w:r>
        </w:p>
        <w:p>
          <w:pPr>
            <w:pStyle w:val="22"/>
            <w:tabs>
              <w:tab w:val="right" w:leader="dot" w:pos="8306"/>
            </w:tabs>
          </w:pPr>
          <w:r>
            <w:fldChar w:fldCharType="begin"/>
          </w:r>
          <w:r>
            <w:instrText xml:space="preserve"> HYPERLINK \l _Toc1628 </w:instrText>
          </w:r>
          <w:r>
            <w:fldChar w:fldCharType="separate"/>
          </w:r>
          <w:r>
            <w:rPr>
              <w:rFonts w:hint="eastAsia"/>
              <w:lang w:val="en-US" w:eastAsia="zh-CN"/>
            </w:rPr>
            <w:t>4.3.2.4</w:t>
          </w:r>
          <w:r>
            <w:rPr>
              <w:rFonts w:hint="eastAsia"/>
            </w:rPr>
            <w:t>网站管理首页项目总数按钮</w:t>
          </w:r>
          <w:r>
            <w:tab/>
          </w:r>
          <w:r>
            <w:fldChar w:fldCharType="begin"/>
          </w:r>
          <w:r>
            <w:instrText xml:space="preserve"> PAGEREF _Toc1628 </w:instrText>
          </w:r>
          <w:r>
            <w:fldChar w:fldCharType="separate"/>
          </w:r>
          <w:r>
            <w:t>211</w:t>
          </w:r>
          <w:r>
            <w:fldChar w:fldCharType="end"/>
          </w:r>
          <w:r>
            <w:fldChar w:fldCharType="end"/>
          </w:r>
        </w:p>
        <w:p>
          <w:pPr>
            <w:pStyle w:val="22"/>
            <w:tabs>
              <w:tab w:val="right" w:leader="dot" w:pos="8306"/>
            </w:tabs>
          </w:pPr>
          <w:r>
            <w:fldChar w:fldCharType="begin"/>
          </w:r>
          <w:r>
            <w:instrText xml:space="preserve"> HYPERLINK \l _Toc12535 </w:instrText>
          </w:r>
          <w:r>
            <w:fldChar w:fldCharType="separate"/>
          </w:r>
          <w:r>
            <w:rPr>
              <w:rFonts w:hint="eastAsia"/>
              <w:lang w:val="en-US" w:eastAsia="zh-CN"/>
            </w:rPr>
            <w:t>4.3.2.5</w:t>
          </w:r>
          <w:r>
            <w:rPr>
              <w:rFonts w:hint="eastAsia"/>
            </w:rPr>
            <w:t>对话框图</w:t>
          </w:r>
          <w:r>
            <w:tab/>
          </w:r>
          <w:r>
            <w:fldChar w:fldCharType="begin"/>
          </w:r>
          <w:r>
            <w:instrText xml:space="preserve"> PAGEREF _Toc12535 </w:instrText>
          </w:r>
          <w:r>
            <w:fldChar w:fldCharType="separate"/>
          </w:r>
          <w:r>
            <w:t>211</w:t>
          </w:r>
          <w:r>
            <w:fldChar w:fldCharType="end"/>
          </w:r>
          <w:r>
            <w:fldChar w:fldCharType="end"/>
          </w:r>
        </w:p>
        <w:p>
          <w:pPr>
            <w:pStyle w:val="16"/>
            <w:tabs>
              <w:tab w:val="right" w:leader="dot" w:pos="8306"/>
            </w:tabs>
          </w:pPr>
          <w:r>
            <w:fldChar w:fldCharType="begin"/>
          </w:r>
          <w:r>
            <w:instrText xml:space="preserve"> HYPERLINK \l _Toc3126 </w:instrText>
          </w:r>
          <w:r>
            <w:fldChar w:fldCharType="separate"/>
          </w:r>
          <w:r>
            <w:rPr>
              <w:rFonts w:hint="eastAsia"/>
            </w:rPr>
            <w:t>4.3.3管理员查找用户</w:t>
          </w:r>
          <w:r>
            <w:tab/>
          </w:r>
          <w:r>
            <w:fldChar w:fldCharType="begin"/>
          </w:r>
          <w:r>
            <w:instrText xml:space="preserve"> PAGEREF _Toc3126 </w:instrText>
          </w:r>
          <w:r>
            <w:fldChar w:fldCharType="separate"/>
          </w:r>
          <w:r>
            <w:t>211</w:t>
          </w:r>
          <w:r>
            <w:fldChar w:fldCharType="end"/>
          </w:r>
          <w:r>
            <w:fldChar w:fldCharType="end"/>
          </w:r>
        </w:p>
        <w:p>
          <w:pPr>
            <w:pStyle w:val="22"/>
            <w:tabs>
              <w:tab w:val="right" w:leader="dot" w:pos="8306"/>
            </w:tabs>
          </w:pPr>
          <w:r>
            <w:fldChar w:fldCharType="begin"/>
          </w:r>
          <w:r>
            <w:instrText xml:space="preserve"> HYPERLINK \l _Toc25274 </w:instrText>
          </w:r>
          <w:r>
            <w:fldChar w:fldCharType="separate"/>
          </w:r>
          <w:r>
            <w:rPr>
              <w:rFonts w:hint="eastAsia"/>
              <w:lang w:val="en-US" w:eastAsia="zh-CN"/>
            </w:rPr>
            <w:t>4.3.3.1</w:t>
          </w:r>
          <w:r>
            <w:rPr>
              <w:rFonts w:hint="eastAsia"/>
            </w:rPr>
            <w:t>用户管理页面用户列表按钮/查询</w:t>
          </w:r>
          <w:r>
            <w:tab/>
          </w:r>
          <w:r>
            <w:fldChar w:fldCharType="begin"/>
          </w:r>
          <w:r>
            <w:instrText xml:space="preserve"> PAGEREF _Toc25274 </w:instrText>
          </w:r>
          <w:r>
            <w:fldChar w:fldCharType="separate"/>
          </w:r>
          <w:r>
            <w:t>212</w:t>
          </w:r>
          <w:r>
            <w:fldChar w:fldCharType="end"/>
          </w:r>
          <w:r>
            <w:fldChar w:fldCharType="end"/>
          </w:r>
        </w:p>
        <w:p>
          <w:pPr>
            <w:pStyle w:val="22"/>
            <w:tabs>
              <w:tab w:val="right" w:leader="dot" w:pos="8306"/>
            </w:tabs>
          </w:pPr>
          <w:r>
            <w:fldChar w:fldCharType="begin"/>
          </w:r>
          <w:r>
            <w:instrText xml:space="preserve"> HYPERLINK \l _Toc31257 </w:instrText>
          </w:r>
          <w:r>
            <w:fldChar w:fldCharType="separate"/>
          </w:r>
          <w:r>
            <w:rPr>
              <w:rFonts w:hint="eastAsia"/>
              <w:lang w:val="en-US" w:eastAsia="zh-CN"/>
            </w:rPr>
            <w:t>4.3.3.2</w:t>
          </w:r>
          <w:r>
            <w:rPr>
              <w:rFonts w:hint="eastAsia"/>
            </w:rPr>
            <w:t>对话框图</w:t>
          </w:r>
          <w:r>
            <w:tab/>
          </w:r>
          <w:r>
            <w:fldChar w:fldCharType="begin"/>
          </w:r>
          <w:r>
            <w:instrText xml:space="preserve"> PAGEREF _Toc31257 </w:instrText>
          </w:r>
          <w:r>
            <w:fldChar w:fldCharType="separate"/>
          </w:r>
          <w:r>
            <w:t>213</w:t>
          </w:r>
          <w:r>
            <w:fldChar w:fldCharType="end"/>
          </w:r>
          <w:r>
            <w:fldChar w:fldCharType="end"/>
          </w:r>
        </w:p>
        <w:p>
          <w:pPr>
            <w:pStyle w:val="16"/>
            <w:tabs>
              <w:tab w:val="right" w:leader="dot" w:pos="8306"/>
            </w:tabs>
          </w:pPr>
          <w:r>
            <w:fldChar w:fldCharType="begin"/>
          </w:r>
          <w:r>
            <w:instrText xml:space="preserve"> HYPERLINK \l _Toc10278 </w:instrText>
          </w:r>
          <w:r>
            <w:fldChar w:fldCharType="separate"/>
          </w:r>
          <w:r>
            <w:rPr>
              <w:rFonts w:hint="eastAsia"/>
            </w:rPr>
            <w:t>4.3.4管理员删除用户</w:t>
          </w:r>
          <w:r>
            <w:tab/>
          </w:r>
          <w:r>
            <w:fldChar w:fldCharType="begin"/>
          </w:r>
          <w:r>
            <w:instrText xml:space="preserve"> PAGEREF _Toc10278 </w:instrText>
          </w:r>
          <w:r>
            <w:fldChar w:fldCharType="separate"/>
          </w:r>
          <w:r>
            <w:t>213</w:t>
          </w:r>
          <w:r>
            <w:fldChar w:fldCharType="end"/>
          </w:r>
          <w:r>
            <w:fldChar w:fldCharType="end"/>
          </w:r>
        </w:p>
        <w:p>
          <w:pPr>
            <w:pStyle w:val="22"/>
            <w:tabs>
              <w:tab w:val="right" w:leader="dot" w:pos="8306"/>
            </w:tabs>
          </w:pPr>
          <w:r>
            <w:fldChar w:fldCharType="begin"/>
          </w:r>
          <w:r>
            <w:instrText xml:space="preserve"> HYPERLINK \l _Toc12975 </w:instrText>
          </w:r>
          <w:r>
            <w:fldChar w:fldCharType="separate"/>
          </w:r>
          <w:r>
            <w:rPr>
              <w:rFonts w:hint="eastAsia"/>
              <w:lang w:val="en-US" w:eastAsia="zh-CN"/>
            </w:rPr>
            <w:t>4.3.4.1</w:t>
          </w:r>
          <w:r>
            <w:rPr>
              <w:rFonts w:hint="eastAsia"/>
            </w:rPr>
            <w:t>用户管理界面</w:t>
          </w:r>
          <w:r>
            <w:tab/>
          </w:r>
          <w:r>
            <w:fldChar w:fldCharType="begin"/>
          </w:r>
          <w:r>
            <w:instrText xml:space="preserve"> PAGEREF _Toc12975 </w:instrText>
          </w:r>
          <w:r>
            <w:fldChar w:fldCharType="separate"/>
          </w:r>
          <w:r>
            <w:t>214</w:t>
          </w:r>
          <w:r>
            <w:fldChar w:fldCharType="end"/>
          </w:r>
          <w:r>
            <w:fldChar w:fldCharType="end"/>
          </w:r>
        </w:p>
        <w:p>
          <w:pPr>
            <w:pStyle w:val="22"/>
            <w:tabs>
              <w:tab w:val="right" w:leader="dot" w:pos="8306"/>
            </w:tabs>
          </w:pPr>
          <w:r>
            <w:fldChar w:fldCharType="begin"/>
          </w:r>
          <w:r>
            <w:instrText xml:space="preserve"> HYPERLINK \l _Toc16757 </w:instrText>
          </w:r>
          <w:r>
            <w:fldChar w:fldCharType="separate"/>
          </w:r>
          <w:r>
            <w:rPr>
              <w:rFonts w:hint="eastAsia"/>
              <w:lang w:val="en-US" w:eastAsia="zh-CN"/>
            </w:rPr>
            <w:t>4.3.4.2</w:t>
          </w:r>
          <w:r>
            <w:rPr>
              <w:rFonts w:hint="eastAsia"/>
            </w:rPr>
            <w:t>提示框确认按钮</w:t>
          </w:r>
          <w:r>
            <w:tab/>
          </w:r>
          <w:r>
            <w:fldChar w:fldCharType="begin"/>
          </w:r>
          <w:r>
            <w:instrText xml:space="preserve"> PAGEREF _Toc16757 </w:instrText>
          </w:r>
          <w:r>
            <w:fldChar w:fldCharType="separate"/>
          </w:r>
          <w:r>
            <w:t>214</w:t>
          </w:r>
          <w:r>
            <w:fldChar w:fldCharType="end"/>
          </w:r>
          <w:r>
            <w:fldChar w:fldCharType="end"/>
          </w:r>
        </w:p>
        <w:p>
          <w:pPr>
            <w:pStyle w:val="22"/>
            <w:tabs>
              <w:tab w:val="right" w:leader="dot" w:pos="8306"/>
            </w:tabs>
          </w:pPr>
          <w:r>
            <w:fldChar w:fldCharType="begin"/>
          </w:r>
          <w:r>
            <w:instrText xml:space="preserve"> HYPERLINK \l _Toc1206 </w:instrText>
          </w:r>
          <w:r>
            <w:fldChar w:fldCharType="separate"/>
          </w:r>
          <w:r>
            <w:rPr>
              <w:rFonts w:hint="eastAsia"/>
              <w:lang w:val="en-US" w:eastAsia="zh-CN"/>
            </w:rPr>
            <w:t>4.3.4.3</w:t>
          </w:r>
          <w:r>
            <w:rPr>
              <w:rFonts w:hint="eastAsia"/>
            </w:rPr>
            <w:t>提示框取消按钮</w:t>
          </w:r>
          <w:r>
            <w:tab/>
          </w:r>
          <w:r>
            <w:fldChar w:fldCharType="begin"/>
          </w:r>
          <w:r>
            <w:instrText xml:space="preserve"> PAGEREF _Toc1206 </w:instrText>
          </w:r>
          <w:r>
            <w:fldChar w:fldCharType="separate"/>
          </w:r>
          <w:r>
            <w:t>215</w:t>
          </w:r>
          <w:r>
            <w:fldChar w:fldCharType="end"/>
          </w:r>
          <w:r>
            <w:fldChar w:fldCharType="end"/>
          </w:r>
        </w:p>
        <w:p>
          <w:pPr>
            <w:pStyle w:val="22"/>
            <w:tabs>
              <w:tab w:val="right" w:leader="dot" w:pos="8306"/>
            </w:tabs>
          </w:pPr>
          <w:r>
            <w:fldChar w:fldCharType="begin"/>
          </w:r>
          <w:r>
            <w:instrText xml:space="preserve"> HYPERLINK \l _Toc15400 </w:instrText>
          </w:r>
          <w:r>
            <w:fldChar w:fldCharType="separate"/>
          </w:r>
          <w:r>
            <w:rPr>
              <w:rFonts w:hint="eastAsia"/>
              <w:lang w:val="en-US" w:eastAsia="zh-CN"/>
            </w:rPr>
            <w:t>4.3.4.4</w:t>
          </w:r>
          <w:r>
            <w:rPr>
              <w:rFonts w:hint="eastAsia"/>
            </w:rPr>
            <w:t>对话框图</w:t>
          </w:r>
          <w:r>
            <w:tab/>
          </w:r>
          <w:r>
            <w:fldChar w:fldCharType="begin"/>
          </w:r>
          <w:r>
            <w:instrText xml:space="preserve"> PAGEREF _Toc15400 </w:instrText>
          </w:r>
          <w:r>
            <w:fldChar w:fldCharType="separate"/>
          </w:r>
          <w:r>
            <w:t>215</w:t>
          </w:r>
          <w:r>
            <w:fldChar w:fldCharType="end"/>
          </w:r>
          <w:r>
            <w:fldChar w:fldCharType="end"/>
          </w:r>
        </w:p>
        <w:p>
          <w:pPr>
            <w:pStyle w:val="16"/>
            <w:tabs>
              <w:tab w:val="right" w:leader="dot" w:pos="8306"/>
            </w:tabs>
          </w:pPr>
          <w:r>
            <w:fldChar w:fldCharType="begin"/>
          </w:r>
          <w:r>
            <w:instrText xml:space="preserve"> HYPERLINK \l _Toc25183 </w:instrText>
          </w:r>
          <w:r>
            <w:fldChar w:fldCharType="separate"/>
          </w:r>
          <w:r>
            <w:rPr>
              <w:rFonts w:hint="eastAsia"/>
            </w:rPr>
            <w:t>4.3.5管理员修改用户信息</w:t>
          </w:r>
          <w:r>
            <w:tab/>
          </w:r>
          <w:r>
            <w:fldChar w:fldCharType="begin"/>
          </w:r>
          <w:r>
            <w:instrText xml:space="preserve"> PAGEREF _Toc25183 </w:instrText>
          </w:r>
          <w:r>
            <w:fldChar w:fldCharType="separate"/>
          </w:r>
          <w:r>
            <w:t>215</w:t>
          </w:r>
          <w:r>
            <w:fldChar w:fldCharType="end"/>
          </w:r>
          <w:r>
            <w:fldChar w:fldCharType="end"/>
          </w:r>
        </w:p>
        <w:p>
          <w:pPr>
            <w:pStyle w:val="22"/>
            <w:tabs>
              <w:tab w:val="right" w:leader="dot" w:pos="8306"/>
            </w:tabs>
          </w:pPr>
          <w:r>
            <w:fldChar w:fldCharType="begin"/>
          </w:r>
          <w:r>
            <w:instrText xml:space="preserve"> HYPERLINK \l _Toc22916 </w:instrText>
          </w:r>
          <w:r>
            <w:fldChar w:fldCharType="separate"/>
          </w:r>
          <w:r>
            <w:rPr>
              <w:rFonts w:hint="eastAsia"/>
              <w:lang w:val="en-US" w:eastAsia="zh-CN"/>
            </w:rPr>
            <w:t>4.3.5.1</w:t>
          </w:r>
          <w:r>
            <w:rPr>
              <w:rFonts w:hint="eastAsia"/>
            </w:rPr>
            <w:t>用户信息界面/用户信息修改按钮</w:t>
          </w:r>
          <w:r>
            <w:tab/>
          </w:r>
          <w:r>
            <w:fldChar w:fldCharType="begin"/>
          </w:r>
          <w:r>
            <w:instrText xml:space="preserve"> PAGEREF _Toc22916 </w:instrText>
          </w:r>
          <w:r>
            <w:fldChar w:fldCharType="separate"/>
          </w:r>
          <w:r>
            <w:t>217</w:t>
          </w:r>
          <w:r>
            <w:fldChar w:fldCharType="end"/>
          </w:r>
          <w:r>
            <w:fldChar w:fldCharType="end"/>
          </w:r>
        </w:p>
        <w:p>
          <w:pPr>
            <w:pStyle w:val="22"/>
            <w:tabs>
              <w:tab w:val="right" w:leader="dot" w:pos="8306"/>
            </w:tabs>
          </w:pPr>
          <w:r>
            <w:fldChar w:fldCharType="begin"/>
          </w:r>
          <w:r>
            <w:instrText xml:space="preserve"> HYPERLINK \l _Toc2155 </w:instrText>
          </w:r>
          <w:r>
            <w:fldChar w:fldCharType="separate"/>
          </w:r>
          <w:r>
            <w:rPr>
              <w:rFonts w:hint="eastAsia"/>
              <w:lang w:val="en-US" w:eastAsia="zh-CN"/>
            </w:rPr>
            <w:t>4.3.5.2</w:t>
          </w:r>
          <w:r>
            <w:rPr>
              <w:rFonts w:hint="eastAsia"/>
            </w:rPr>
            <w:t>用户申请列表</w:t>
          </w:r>
          <w:r>
            <w:tab/>
          </w:r>
          <w:r>
            <w:fldChar w:fldCharType="begin"/>
          </w:r>
          <w:r>
            <w:instrText xml:space="preserve"> PAGEREF _Toc2155 </w:instrText>
          </w:r>
          <w:r>
            <w:fldChar w:fldCharType="separate"/>
          </w:r>
          <w:r>
            <w:t>217</w:t>
          </w:r>
          <w:r>
            <w:fldChar w:fldCharType="end"/>
          </w:r>
          <w:r>
            <w:fldChar w:fldCharType="end"/>
          </w:r>
        </w:p>
        <w:p>
          <w:pPr>
            <w:pStyle w:val="22"/>
            <w:tabs>
              <w:tab w:val="right" w:leader="dot" w:pos="8306"/>
            </w:tabs>
          </w:pPr>
          <w:r>
            <w:fldChar w:fldCharType="begin"/>
          </w:r>
          <w:r>
            <w:instrText xml:space="preserve"> HYPERLINK \l _Toc2466 </w:instrText>
          </w:r>
          <w:r>
            <w:fldChar w:fldCharType="separate"/>
          </w:r>
          <w:r>
            <w:rPr>
              <w:rFonts w:hint="eastAsia"/>
              <w:lang w:val="en-US" w:eastAsia="zh-CN"/>
            </w:rPr>
            <w:t>4.3.5.3</w:t>
          </w:r>
          <w:r>
            <w:rPr>
              <w:rFonts w:hint="eastAsia"/>
            </w:rPr>
            <w:t>同意/拒绝按钮</w:t>
          </w:r>
          <w:r>
            <w:tab/>
          </w:r>
          <w:r>
            <w:fldChar w:fldCharType="begin"/>
          </w:r>
          <w:r>
            <w:instrText xml:space="preserve"> PAGEREF _Toc2466 </w:instrText>
          </w:r>
          <w:r>
            <w:fldChar w:fldCharType="separate"/>
          </w:r>
          <w:r>
            <w:t>218</w:t>
          </w:r>
          <w:r>
            <w:fldChar w:fldCharType="end"/>
          </w:r>
          <w:r>
            <w:fldChar w:fldCharType="end"/>
          </w:r>
        </w:p>
        <w:p>
          <w:pPr>
            <w:pStyle w:val="22"/>
            <w:tabs>
              <w:tab w:val="right" w:leader="dot" w:pos="8306"/>
            </w:tabs>
          </w:pPr>
          <w:r>
            <w:fldChar w:fldCharType="begin"/>
          </w:r>
          <w:r>
            <w:instrText xml:space="preserve"> HYPERLINK \l _Toc15203 </w:instrText>
          </w:r>
          <w:r>
            <w:fldChar w:fldCharType="separate"/>
          </w:r>
          <w:r>
            <w:rPr>
              <w:rFonts w:hint="eastAsia"/>
              <w:lang w:val="en-US" w:eastAsia="zh-CN"/>
            </w:rPr>
            <w:t>4.3.5.4</w:t>
          </w:r>
          <w:r>
            <w:rPr>
              <w:rFonts w:hint="eastAsia"/>
            </w:rPr>
            <w:t>拒绝理由</w:t>
          </w:r>
          <w:r>
            <w:tab/>
          </w:r>
          <w:r>
            <w:fldChar w:fldCharType="begin"/>
          </w:r>
          <w:r>
            <w:instrText xml:space="preserve"> PAGEREF _Toc15203 </w:instrText>
          </w:r>
          <w:r>
            <w:fldChar w:fldCharType="separate"/>
          </w:r>
          <w:r>
            <w:t>218</w:t>
          </w:r>
          <w:r>
            <w:fldChar w:fldCharType="end"/>
          </w:r>
          <w:r>
            <w:fldChar w:fldCharType="end"/>
          </w:r>
        </w:p>
        <w:p>
          <w:pPr>
            <w:pStyle w:val="22"/>
            <w:tabs>
              <w:tab w:val="right" w:leader="dot" w:pos="8306"/>
            </w:tabs>
          </w:pPr>
          <w:r>
            <w:fldChar w:fldCharType="begin"/>
          </w:r>
          <w:r>
            <w:instrText xml:space="preserve"> HYPERLINK \l _Toc10335 </w:instrText>
          </w:r>
          <w:r>
            <w:fldChar w:fldCharType="separate"/>
          </w:r>
          <w:r>
            <w:rPr>
              <w:rFonts w:hint="eastAsia"/>
              <w:lang w:val="en-US" w:eastAsia="zh-CN"/>
            </w:rPr>
            <w:t>4.3.5.5</w:t>
          </w:r>
          <w:r>
            <w:rPr>
              <w:rFonts w:hint="eastAsia"/>
            </w:rPr>
            <w:t>对话框图</w:t>
          </w:r>
          <w:r>
            <w:tab/>
          </w:r>
          <w:r>
            <w:fldChar w:fldCharType="begin"/>
          </w:r>
          <w:r>
            <w:instrText xml:space="preserve"> PAGEREF _Toc10335 </w:instrText>
          </w:r>
          <w:r>
            <w:fldChar w:fldCharType="separate"/>
          </w:r>
          <w:r>
            <w:t>219</w:t>
          </w:r>
          <w:r>
            <w:fldChar w:fldCharType="end"/>
          </w:r>
          <w:r>
            <w:fldChar w:fldCharType="end"/>
          </w:r>
        </w:p>
        <w:p>
          <w:pPr>
            <w:pStyle w:val="22"/>
            <w:tabs>
              <w:tab w:val="right" w:leader="dot" w:pos="8306"/>
            </w:tabs>
          </w:pPr>
          <w:r>
            <w:fldChar w:fldCharType="begin"/>
          </w:r>
          <w:r>
            <w:instrText xml:space="preserve"> HYPERLINK \l _Toc13152 </w:instrText>
          </w:r>
          <w:r>
            <w:fldChar w:fldCharType="separate"/>
          </w:r>
          <w:r>
            <w:rPr>
              <w:rFonts w:hint="eastAsia"/>
              <w:lang w:val="en-US" w:eastAsia="zh-CN"/>
            </w:rPr>
            <w:t>4.3.5.6</w:t>
          </w:r>
          <w:r>
            <w:rPr>
              <w:rFonts w:hint="eastAsia"/>
            </w:rPr>
            <w:t>时序图</w:t>
          </w:r>
          <w:r>
            <w:tab/>
          </w:r>
          <w:r>
            <w:fldChar w:fldCharType="begin"/>
          </w:r>
          <w:r>
            <w:instrText xml:space="preserve"> PAGEREF _Toc13152 </w:instrText>
          </w:r>
          <w:r>
            <w:fldChar w:fldCharType="separate"/>
          </w:r>
          <w:r>
            <w:t>219</w:t>
          </w:r>
          <w:r>
            <w:fldChar w:fldCharType="end"/>
          </w:r>
          <w:r>
            <w:fldChar w:fldCharType="end"/>
          </w:r>
        </w:p>
        <w:p>
          <w:pPr>
            <w:pStyle w:val="16"/>
            <w:tabs>
              <w:tab w:val="right" w:leader="dot" w:pos="8306"/>
            </w:tabs>
          </w:pPr>
          <w:r>
            <w:fldChar w:fldCharType="begin"/>
          </w:r>
          <w:r>
            <w:instrText xml:space="preserve"> HYPERLINK \l _Toc21104 </w:instrText>
          </w:r>
          <w:r>
            <w:fldChar w:fldCharType="separate"/>
          </w:r>
          <w:r>
            <w:rPr>
              <w:rFonts w:hint="eastAsia"/>
            </w:rPr>
            <w:t>4.3.6管理员新增用户</w:t>
          </w:r>
          <w:r>
            <w:tab/>
          </w:r>
          <w:r>
            <w:fldChar w:fldCharType="begin"/>
          </w:r>
          <w:r>
            <w:instrText xml:space="preserve"> PAGEREF _Toc21104 </w:instrText>
          </w:r>
          <w:r>
            <w:fldChar w:fldCharType="separate"/>
          </w:r>
          <w:r>
            <w:t>220</w:t>
          </w:r>
          <w:r>
            <w:fldChar w:fldCharType="end"/>
          </w:r>
          <w:r>
            <w:fldChar w:fldCharType="end"/>
          </w:r>
        </w:p>
        <w:p>
          <w:pPr>
            <w:pStyle w:val="22"/>
            <w:tabs>
              <w:tab w:val="right" w:leader="dot" w:pos="8306"/>
            </w:tabs>
          </w:pPr>
          <w:r>
            <w:fldChar w:fldCharType="begin"/>
          </w:r>
          <w:r>
            <w:instrText xml:space="preserve"> HYPERLINK \l _Toc21305 </w:instrText>
          </w:r>
          <w:r>
            <w:fldChar w:fldCharType="separate"/>
          </w:r>
          <w:r>
            <w:rPr>
              <w:rFonts w:hint="eastAsia"/>
              <w:lang w:val="en-US" w:eastAsia="zh-CN"/>
            </w:rPr>
            <w:t>4.3.6.1</w:t>
          </w:r>
          <w:r>
            <w:rPr>
              <w:rFonts w:hint="eastAsia"/>
            </w:rPr>
            <w:t>确认按钮/新增用户界面</w:t>
          </w:r>
          <w:r>
            <w:tab/>
          </w:r>
          <w:r>
            <w:fldChar w:fldCharType="begin"/>
          </w:r>
          <w:r>
            <w:instrText xml:space="preserve"> PAGEREF _Toc21305 </w:instrText>
          </w:r>
          <w:r>
            <w:fldChar w:fldCharType="separate"/>
          </w:r>
          <w:r>
            <w:t>222</w:t>
          </w:r>
          <w:r>
            <w:fldChar w:fldCharType="end"/>
          </w:r>
          <w:r>
            <w:fldChar w:fldCharType="end"/>
          </w:r>
        </w:p>
        <w:p>
          <w:pPr>
            <w:pStyle w:val="22"/>
            <w:tabs>
              <w:tab w:val="right" w:leader="dot" w:pos="8306"/>
            </w:tabs>
          </w:pPr>
          <w:r>
            <w:fldChar w:fldCharType="begin"/>
          </w:r>
          <w:r>
            <w:instrText xml:space="preserve"> HYPERLINK \l _Toc7263 </w:instrText>
          </w:r>
          <w:r>
            <w:fldChar w:fldCharType="separate"/>
          </w:r>
          <w:r>
            <w:rPr>
              <w:rFonts w:hint="eastAsia"/>
              <w:lang w:val="en-US" w:eastAsia="zh-CN"/>
            </w:rPr>
            <w:t>4.3.6.2</w:t>
          </w:r>
          <w:r>
            <w:rPr>
              <w:rFonts w:hint="eastAsia"/>
            </w:rPr>
            <w:t>新增用户按钮</w:t>
          </w:r>
          <w:r>
            <w:tab/>
          </w:r>
          <w:r>
            <w:fldChar w:fldCharType="begin"/>
          </w:r>
          <w:r>
            <w:instrText xml:space="preserve"> PAGEREF _Toc7263 </w:instrText>
          </w:r>
          <w:r>
            <w:fldChar w:fldCharType="separate"/>
          </w:r>
          <w:r>
            <w:t>222</w:t>
          </w:r>
          <w:r>
            <w:fldChar w:fldCharType="end"/>
          </w:r>
          <w:r>
            <w:fldChar w:fldCharType="end"/>
          </w:r>
        </w:p>
        <w:p>
          <w:pPr>
            <w:pStyle w:val="22"/>
            <w:tabs>
              <w:tab w:val="right" w:leader="dot" w:pos="8306"/>
            </w:tabs>
          </w:pPr>
          <w:r>
            <w:fldChar w:fldCharType="begin"/>
          </w:r>
          <w:r>
            <w:instrText xml:space="preserve"> HYPERLINK \l _Toc28188 </w:instrText>
          </w:r>
          <w:r>
            <w:fldChar w:fldCharType="separate"/>
          </w:r>
          <w:r>
            <w:rPr>
              <w:rFonts w:hint="eastAsia"/>
              <w:lang w:val="en-US" w:eastAsia="zh-CN"/>
            </w:rPr>
            <w:t>4.3.6.3</w:t>
          </w:r>
          <w:r>
            <w:rPr>
              <w:rFonts w:hint="eastAsia"/>
            </w:rPr>
            <w:t>对话框图</w:t>
          </w:r>
          <w:r>
            <w:tab/>
          </w:r>
          <w:r>
            <w:fldChar w:fldCharType="begin"/>
          </w:r>
          <w:r>
            <w:instrText xml:space="preserve"> PAGEREF _Toc28188 </w:instrText>
          </w:r>
          <w:r>
            <w:fldChar w:fldCharType="separate"/>
          </w:r>
          <w:r>
            <w:t>222</w:t>
          </w:r>
          <w:r>
            <w:fldChar w:fldCharType="end"/>
          </w:r>
          <w:r>
            <w:fldChar w:fldCharType="end"/>
          </w:r>
        </w:p>
        <w:p>
          <w:pPr>
            <w:pStyle w:val="16"/>
            <w:tabs>
              <w:tab w:val="right" w:leader="dot" w:pos="8306"/>
            </w:tabs>
          </w:pPr>
          <w:r>
            <w:fldChar w:fldCharType="begin"/>
          </w:r>
          <w:r>
            <w:instrText xml:space="preserve"> HYPERLINK \l _Toc583 </w:instrText>
          </w:r>
          <w:r>
            <w:fldChar w:fldCharType="separate"/>
          </w:r>
          <w:r>
            <w:rPr>
              <w:rFonts w:hint="eastAsia"/>
            </w:rPr>
            <w:t>4.3.7管理员封禁IP地址</w:t>
          </w:r>
          <w:r>
            <w:tab/>
          </w:r>
          <w:r>
            <w:fldChar w:fldCharType="begin"/>
          </w:r>
          <w:r>
            <w:instrText xml:space="preserve"> PAGEREF _Toc583 </w:instrText>
          </w:r>
          <w:r>
            <w:fldChar w:fldCharType="separate"/>
          </w:r>
          <w:r>
            <w:t>223</w:t>
          </w:r>
          <w:r>
            <w:fldChar w:fldCharType="end"/>
          </w:r>
          <w:r>
            <w:fldChar w:fldCharType="end"/>
          </w:r>
        </w:p>
        <w:p>
          <w:pPr>
            <w:pStyle w:val="22"/>
            <w:tabs>
              <w:tab w:val="right" w:leader="dot" w:pos="8306"/>
            </w:tabs>
          </w:pPr>
          <w:r>
            <w:fldChar w:fldCharType="begin"/>
          </w:r>
          <w:r>
            <w:instrText xml:space="preserve"> HYPERLINK \l _Toc14034 </w:instrText>
          </w:r>
          <w:r>
            <w:fldChar w:fldCharType="separate"/>
          </w:r>
          <w:r>
            <w:rPr>
              <w:rFonts w:hint="eastAsia"/>
              <w:lang w:val="en-US" w:eastAsia="zh-CN"/>
            </w:rPr>
            <w:t>4.3.7.1</w:t>
          </w:r>
          <w:r>
            <w:rPr>
              <w:rFonts w:hint="eastAsia"/>
            </w:rPr>
            <w:t>封禁IP地址按钮/冻结按钮/封禁IP界面</w:t>
          </w:r>
          <w:r>
            <w:tab/>
          </w:r>
          <w:r>
            <w:fldChar w:fldCharType="begin"/>
          </w:r>
          <w:r>
            <w:instrText xml:space="preserve"> PAGEREF _Toc14034 </w:instrText>
          </w:r>
          <w:r>
            <w:fldChar w:fldCharType="separate"/>
          </w:r>
          <w:r>
            <w:t>224</w:t>
          </w:r>
          <w:r>
            <w:fldChar w:fldCharType="end"/>
          </w:r>
          <w:r>
            <w:fldChar w:fldCharType="end"/>
          </w:r>
        </w:p>
        <w:p>
          <w:pPr>
            <w:pStyle w:val="22"/>
            <w:tabs>
              <w:tab w:val="right" w:leader="dot" w:pos="8306"/>
            </w:tabs>
          </w:pPr>
          <w:r>
            <w:fldChar w:fldCharType="begin"/>
          </w:r>
          <w:r>
            <w:instrText xml:space="preserve"> HYPERLINK \l _Toc24190 </w:instrText>
          </w:r>
          <w:r>
            <w:fldChar w:fldCharType="separate"/>
          </w:r>
          <w:r>
            <w:rPr>
              <w:rFonts w:hint="eastAsia"/>
              <w:lang w:val="en-US" w:eastAsia="zh-CN"/>
            </w:rPr>
            <w:t>4.3.7.2</w:t>
          </w:r>
          <w:r>
            <w:rPr>
              <w:rFonts w:hint="eastAsia"/>
            </w:rPr>
            <w:t>封禁IP历史界面</w:t>
          </w:r>
          <w:r>
            <w:tab/>
          </w:r>
          <w:r>
            <w:fldChar w:fldCharType="begin"/>
          </w:r>
          <w:r>
            <w:instrText xml:space="preserve"> PAGEREF _Toc24190 </w:instrText>
          </w:r>
          <w:r>
            <w:fldChar w:fldCharType="separate"/>
          </w:r>
          <w:r>
            <w:t>224</w:t>
          </w:r>
          <w:r>
            <w:fldChar w:fldCharType="end"/>
          </w:r>
          <w:r>
            <w:fldChar w:fldCharType="end"/>
          </w:r>
        </w:p>
        <w:p>
          <w:pPr>
            <w:pStyle w:val="22"/>
            <w:tabs>
              <w:tab w:val="right" w:leader="dot" w:pos="8306"/>
            </w:tabs>
          </w:pPr>
          <w:r>
            <w:fldChar w:fldCharType="begin"/>
          </w:r>
          <w:r>
            <w:instrText xml:space="preserve"> HYPERLINK \l _Toc3648 </w:instrText>
          </w:r>
          <w:r>
            <w:fldChar w:fldCharType="separate"/>
          </w:r>
          <w:r>
            <w:rPr>
              <w:rFonts w:hint="eastAsia"/>
              <w:lang w:val="en-US" w:eastAsia="zh-CN"/>
            </w:rPr>
            <w:t>4.3.7.3</w:t>
          </w:r>
          <w:r>
            <w:rPr>
              <w:rFonts w:hint="eastAsia"/>
            </w:rPr>
            <w:t>封禁原因不能为空</w:t>
          </w:r>
          <w:r>
            <w:tab/>
          </w:r>
          <w:r>
            <w:fldChar w:fldCharType="begin"/>
          </w:r>
          <w:r>
            <w:instrText xml:space="preserve"> PAGEREF _Toc3648 </w:instrText>
          </w:r>
          <w:r>
            <w:fldChar w:fldCharType="separate"/>
          </w:r>
          <w:r>
            <w:t>224</w:t>
          </w:r>
          <w:r>
            <w:fldChar w:fldCharType="end"/>
          </w:r>
          <w:r>
            <w:fldChar w:fldCharType="end"/>
          </w:r>
        </w:p>
        <w:p>
          <w:pPr>
            <w:pStyle w:val="22"/>
            <w:tabs>
              <w:tab w:val="right" w:leader="dot" w:pos="8306"/>
            </w:tabs>
          </w:pPr>
          <w:r>
            <w:fldChar w:fldCharType="begin"/>
          </w:r>
          <w:r>
            <w:instrText xml:space="preserve"> HYPERLINK \l _Toc26264 </w:instrText>
          </w:r>
          <w:r>
            <w:fldChar w:fldCharType="separate"/>
          </w:r>
          <w:r>
            <w:rPr>
              <w:rFonts w:hint="eastAsia"/>
              <w:lang w:val="en-US" w:eastAsia="zh-CN"/>
            </w:rPr>
            <w:t>4.3.7.4</w:t>
          </w:r>
          <w:r>
            <w:rPr>
              <w:rFonts w:hint="eastAsia"/>
            </w:rPr>
            <w:t>封禁期限不能为空</w:t>
          </w:r>
          <w:r>
            <w:tab/>
          </w:r>
          <w:r>
            <w:fldChar w:fldCharType="begin"/>
          </w:r>
          <w:r>
            <w:instrText xml:space="preserve"> PAGEREF _Toc26264 </w:instrText>
          </w:r>
          <w:r>
            <w:fldChar w:fldCharType="separate"/>
          </w:r>
          <w:r>
            <w:t>225</w:t>
          </w:r>
          <w:r>
            <w:fldChar w:fldCharType="end"/>
          </w:r>
          <w:r>
            <w:fldChar w:fldCharType="end"/>
          </w:r>
        </w:p>
        <w:p>
          <w:pPr>
            <w:pStyle w:val="22"/>
            <w:tabs>
              <w:tab w:val="right" w:leader="dot" w:pos="8306"/>
            </w:tabs>
          </w:pPr>
          <w:r>
            <w:fldChar w:fldCharType="begin"/>
          </w:r>
          <w:r>
            <w:instrText xml:space="preserve"> HYPERLINK \l _Toc21224 </w:instrText>
          </w:r>
          <w:r>
            <w:fldChar w:fldCharType="separate"/>
          </w:r>
          <w:r>
            <w:rPr>
              <w:rFonts w:hint="eastAsia"/>
              <w:lang w:val="en-US" w:eastAsia="zh-CN"/>
            </w:rPr>
            <w:t>4.3.7.5</w:t>
          </w:r>
          <w:r>
            <w:rPr>
              <w:rFonts w:hint="eastAsia"/>
            </w:rPr>
            <w:t>IP地址不能为空</w:t>
          </w:r>
          <w:r>
            <w:tab/>
          </w:r>
          <w:r>
            <w:fldChar w:fldCharType="begin"/>
          </w:r>
          <w:r>
            <w:instrText xml:space="preserve"> PAGEREF _Toc21224 </w:instrText>
          </w:r>
          <w:r>
            <w:fldChar w:fldCharType="separate"/>
          </w:r>
          <w:r>
            <w:t>225</w:t>
          </w:r>
          <w:r>
            <w:fldChar w:fldCharType="end"/>
          </w:r>
          <w:r>
            <w:fldChar w:fldCharType="end"/>
          </w:r>
        </w:p>
        <w:p>
          <w:pPr>
            <w:pStyle w:val="22"/>
            <w:tabs>
              <w:tab w:val="right" w:leader="dot" w:pos="8306"/>
            </w:tabs>
          </w:pPr>
          <w:r>
            <w:fldChar w:fldCharType="begin"/>
          </w:r>
          <w:r>
            <w:instrText xml:space="preserve"> HYPERLINK \l _Toc26975 </w:instrText>
          </w:r>
          <w:r>
            <w:fldChar w:fldCharType="separate"/>
          </w:r>
          <w:r>
            <w:rPr>
              <w:rFonts w:hint="eastAsia"/>
              <w:lang w:val="en-US" w:eastAsia="zh-CN"/>
            </w:rPr>
            <w:t>4.3.7.6</w:t>
          </w:r>
          <w:r>
            <w:rPr>
              <w:rFonts w:hint="eastAsia"/>
            </w:rPr>
            <w:t>对话框图</w:t>
          </w:r>
          <w:r>
            <w:tab/>
          </w:r>
          <w:r>
            <w:fldChar w:fldCharType="begin"/>
          </w:r>
          <w:r>
            <w:instrText xml:space="preserve"> PAGEREF _Toc26975 </w:instrText>
          </w:r>
          <w:r>
            <w:fldChar w:fldCharType="separate"/>
          </w:r>
          <w:r>
            <w:t>225</w:t>
          </w:r>
          <w:r>
            <w:fldChar w:fldCharType="end"/>
          </w:r>
          <w:r>
            <w:fldChar w:fldCharType="end"/>
          </w:r>
        </w:p>
        <w:p>
          <w:pPr>
            <w:pStyle w:val="16"/>
            <w:tabs>
              <w:tab w:val="right" w:leader="dot" w:pos="8306"/>
            </w:tabs>
          </w:pPr>
          <w:r>
            <w:fldChar w:fldCharType="begin"/>
          </w:r>
          <w:r>
            <w:instrText xml:space="preserve"> HYPERLINK \l _Toc8565 </w:instrText>
          </w:r>
          <w:r>
            <w:fldChar w:fldCharType="separate"/>
          </w:r>
          <w:r>
            <w:rPr>
              <w:rFonts w:hint="eastAsia"/>
            </w:rPr>
            <w:t>4.3.8管理员解封IP地址</w:t>
          </w:r>
          <w:r>
            <w:tab/>
          </w:r>
          <w:r>
            <w:fldChar w:fldCharType="begin"/>
          </w:r>
          <w:r>
            <w:instrText xml:space="preserve"> PAGEREF _Toc8565 </w:instrText>
          </w:r>
          <w:r>
            <w:fldChar w:fldCharType="separate"/>
          </w:r>
          <w:r>
            <w:t>225</w:t>
          </w:r>
          <w:r>
            <w:fldChar w:fldCharType="end"/>
          </w:r>
          <w:r>
            <w:fldChar w:fldCharType="end"/>
          </w:r>
        </w:p>
        <w:p>
          <w:pPr>
            <w:pStyle w:val="22"/>
            <w:tabs>
              <w:tab w:val="right" w:leader="dot" w:pos="8306"/>
            </w:tabs>
          </w:pPr>
          <w:r>
            <w:fldChar w:fldCharType="begin"/>
          </w:r>
          <w:r>
            <w:instrText xml:space="preserve"> HYPERLINK \l _Toc7607 </w:instrText>
          </w:r>
          <w:r>
            <w:fldChar w:fldCharType="separate"/>
          </w:r>
          <w:r>
            <w:rPr>
              <w:rFonts w:hint="eastAsia"/>
              <w:lang w:val="en-US" w:eastAsia="zh-CN"/>
            </w:rPr>
            <w:t>4.3.8.1</w:t>
          </w:r>
          <w:r>
            <w:rPr>
              <w:rFonts w:hint="eastAsia"/>
            </w:rPr>
            <w:t>解冻按钮/封禁IP列表界面</w:t>
          </w:r>
          <w:r>
            <w:tab/>
          </w:r>
          <w:r>
            <w:fldChar w:fldCharType="begin"/>
          </w:r>
          <w:r>
            <w:instrText xml:space="preserve"> PAGEREF _Toc7607 </w:instrText>
          </w:r>
          <w:r>
            <w:fldChar w:fldCharType="separate"/>
          </w:r>
          <w:r>
            <w:t>226</w:t>
          </w:r>
          <w:r>
            <w:fldChar w:fldCharType="end"/>
          </w:r>
          <w:r>
            <w:fldChar w:fldCharType="end"/>
          </w:r>
        </w:p>
        <w:p>
          <w:pPr>
            <w:pStyle w:val="22"/>
            <w:tabs>
              <w:tab w:val="right" w:leader="dot" w:pos="8306"/>
            </w:tabs>
          </w:pPr>
          <w:r>
            <w:fldChar w:fldCharType="begin"/>
          </w:r>
          <w:r>
            <w:instrText xml:space="preserve"> HYPERLINK \l _Toc13970 </w:instrText>
          </w:r>
          <w:r>
            <w:fldChar w:fldCharType="separate"/>
          </w:r>
          <w:r>
            <w:rPr>
              <w:rFonts w:hint="eastAsia"/>
              <w:lang w:val="en-US" w:eastAsia="zh-CN"/>
            </w:rPr>
            <w:t>4.3.8.2</w:t>
          </w:r>
          <w:r>
            <w:rPr>
              <w:rFonts w:hint="eastAsia"/>
            </w:rPr>
            <w:t>封禁IP历史按钮</w:t>
          </w:r>
          <w:r>
            <w:tab/>
          </w:r>
          <w:r>
            <w:fldChar w:fldCharType="begin"/>
          </w:r>
          <w:r>
            <w:instrText xml:space="preserve"> PAGEREF _Toc13970 </w:instrText>
          </w:r>
          <w:r>
            <w:fldChar w:fldCharType="separate"/>
          </w:r>
          <w:r>
            <w:t>226</w:t>
          </w:r>
          <w:r>
            <w:fldChar w:fldCharType="end"/>
          </w:r>
          <w:r>
            <w:fldChar w:fldCharType="end"/>
          </w:r>
        </w:p>
        <w:p>
          <w:pPr>
            <w:pStyle w:val="22"/>
            <w:tabs>
              <w:tab w:val="right" w:leader="dot" w:pos="8306"/>
            </w:tabs>
          </w:pPr>
          <w:r>
            <w:fldChar w:fldCharType="begin"/>
          </w:r>
          <w:r>
            <w:instrText xml:space="preserve"> HYPERLINK \l _Toc4494 </w:instrText>
          </w:r>
          <w:r>
            <w:fldChar w:fldCharType="separate"/>
          </w:r>
          <w:r>
            <w:rPr>
              <w:rFonts w:hint="eastAsia"/>
              <w:lang w:val="en-US" w:eastAsia="zh-CN"/>
            </w:rPr>
            <w:t>4.3.8.3</w:t>
          </w:r>
          <w:r>
            <w:rPr>
              <w:rFonts w:hint="eastAsia"/>
            </w:rPr>
            <w:t>未选择解封的IP地址</w:t>
          </w:r>
          <w:r>
            <w:tab/>
          </w:r>
          <w:r>
            <w:fldChar w:fldCharType="begin"/>
          </w:r>
          <w:r>
            <w:instrText xml:space="preserve"> PAGEREF _Toc4494 </w:instrText>
          </w:r>
          <w:r>
            <w:fldChar w:fldCharType="separate"/>
          </w:r>
          <w:r>
            <w:t>226</w:t>
          </w:r>
          <w:r>
            <w:fldChar w:fldCharType="end"/>
          </w:r>
          <w:r>
            <w:fldChar w:fldCharType="end"/>
          </w:r>
        </w:p>
        <w:p>
          <w:pPr>
            <w:pStyle w:val="22"/>
            <w:tabs>
              <w:tab w:val="right" w:leader="dot" w:pos="8306"/>
            </w:tabs>
          </w:pPr>
          <w:r>
            <w:fldChar w:fldCharType="begin"/>
          </w:r>
          <w:r>
            <w:instrText xml:space="preserve"> HYPERLINK \l _Toc25763 </w:instrText>
          </w:r>
          <w:r>
            <w:fldChar w:fldCharType="separate"/>
          </w:r>
          <w:r>
            <w:rPr>
              <w:rFonts w:hint="eastAsia"/>
              <w:lang w:val="en-US" w:eastAsia="zh-CN"/>
            </w:rPr>
            <w:t>4.3.8.4</w:t>
          </w:r>
          <w:r>
            <w:rPr>
              <w:rFonts w:hint="eastAsia"/>
            </w:rPr>
            <w:t>对话框图</w:t>
          </w:r>
          <w:r>
            <w:tab/>
          </w:r>
          <w:r>
            <w:fldChar w:fldCharType="begin"/>
          </w:r>
          <w:r>
            <w:instrText xml:space="preserve"> PAGEREF _Toc25763 </w:instrText>
          </w:r>
          <w:r>
            <w:fldChar w:fldCharType="separate"/>
          </w:r>
          <w:r>
            <w:t>227</w:t>
          </w:r>
          <w:r>
            <w:fldChar w:fldCharType="end"/>
          </w:r>
          <w:r>
            <w:fldChar w:fldCharType="end"/>
          </w:r>
        </w:p>
        <w:p>
          <w:pPr>
            <w:pStyle w:val="16"/>
            <w:tabs>
              <w:tab w:val="right" w:leader="dot" w:pos="8306"/>
            </w:tabs>
          </w:pPr>
          <w:r>
            <w:fldChar w:fldCharType="begin"/>
          </w:r>
          <w:r>
            <w:instrText xml:space="preserve"> HYPERLINK \l _Toc316 </w:instrText>
          </w:r>
          <w:r>
            <w:fldChar w:fldCharType="separate"/>
          </w:r>
          <w:r>
            <w:rPr>
              <w:rFonts w:hint="eastAsia"/>
            </w:rPr>
            <w:t>4.3.9管理员封禁注册的用户名</w:t>
          </w:r>
          <w:r>
            <w:tab/>
          </w:r>
          <w:r>
            <w:fldChar w:fldCharType="begin"/>
          </w:r>
          <w:r>
            <w:instrText xml:space="preserve"> PAGEREF _Toc316 </w:instrText>
          </w:r>
          <w:r>
            <w:fldChar w:fldCharType="separate"/>
          </w:r>
          <w:r>
            <w:t>227</w:t>
          </w:r>
          <w:r>
            <w:fldChar w:fldCharType="end"/>
          </w:r>
          <w:r>
            <w:fldChar w:fldCharType="end"/>
          </w:r>
        </w:p>
        <w:p>
          <w:pPr>
            <w:pStyle w:val="22"/>
            <w:tabs>
              <w:tab w:val="right" w:leader="dot" w:pos="8306"/>
            </w:tabs>
          </w:pPr>
          <w:r>
            <w:fldChar w:fldCharType="begin"/>
          </w:r>
          <w:r>
            <w:instrText xml:space="preserve"> HYPERLINK \l _Toc25622 </w:instrText>
          </w:r>
          <w:r>
            <w:fldChar w:fldCharType="separate"/>
          </w:r>
          <w:r>
            <w:rPr>
              <w:rFonts w:hint="eastAsia"/>
              <w:lang w:val="en-US" w:eastAsia="zh-CN"/>
            </w:rPr>
            <w:t>4.3.9.1</w:t>
          </w:r>
          <w:r>
            <w:rPr>
              <w:rFonts w:hint="eastAsia"/>
            </w:rPr>
            <w:t>禁止注册的用户名按钮/冻结按钮/禁止用户名界面</w:t>
          </w:r>
          <w:r>
            <w:tab/>
          </w:r>
          <w:r>
            <w:fldChar w:fldCharType="begin"/>
          </w:r>
          <w:r>
            <w:instrText xml:space="preserve"> PAGEREF _Toc25622 </w:instrText>
          </w:r>
          <w:r>
            <w:fldChar w:fldCharType="separate"/>
          </w:r>
          <w:r>
            <w:t>228</w:t>
          </w:r>
          <w:r>
            <w:fldChar w:fldCharType="end"/>
          </w:r>
          <w:r>
            <w:fldChar w:fldCharType="end"/>
          </w:r>
        </w:p>
        <w:p>
          <w:pPr>
            <w:pStyle w:val="22"/>
            <w:tabs>
              <w:tab w:val="right" w:leader="dot" w:pos="8306"/>
            </w:tabs>
          </w:pPr>
          <w:r>
            <w:fldChar w:fldCharType="begin"/>
          </w:r>
          <w:r>
            <w:instrText xml:space="preserve"> HYPERLINK \l _Toc25352 </w:instrText>
          </w:r>
          <w:r>
            <w:fldChar w:fldCharType="separate"/>
          </w:r>
          <w:r>
            <w:rPr>
              <w:rFonts w:hint="eastAsia"/>
              <w:lang w:val="en-US" w:eastAsia="zh-CN"/>
            </w:rPr>
            <w:t>4.3.9.2</w:t>
          </w:r>
          <w:r>
            <w:rPr>
              <w:rFonts w:hint="eastAsia"/>
            </w:rPr>
            <w:t>禁止用户名列表</w:t>
          </w:r>
          <w:r>
            <w:tab/>
          </w:r>
          <w:r>
            <w:fldChar w:fldCharType="begin"/>
          </w:r>
          <w:r>
            <w:instrText xml:space="preserve"> PAGEREF _Toc25352 </w:instrText>
          </w:r>
          <w:r>
            <w:fldChar w:fldCharType="separate"/>
          </w:r>
          <w:r>
            <w:t>229</w:t>
          </w:r>
          <w:r>
            <w:fldChar w:fldCharType="end"/>
          </w:r>
          <w:r>
            <w:fldChar w:fldCharType="end"/>
          </w:r>
        </w:p>
        <w:p>
          <w:pPr>
            <w:pStyle w:val="22"/>
            <w:tabs>
              <w:tab w:val="right" w:leader="dot" w:pos="8306"/>
            </w:tabs>
          </w:pPr>
          <w:r>
            <w:fldChar w:fldCharType="begin"/>
          </w:r>
          <w:r>
            <w:instrText xml:space="preserve"> HYPERLINK \l _Toc15204 </w:instrText>
          </w:r>
          <w:r>
            <w:fldChar w:fldCharType="separate"/>
          </w:r>
          <w:r>
            <w:rPr>
              <w:rFonts w:hint="eastAsia"/>
              <w:lang w:val="en-US" w:eastAsia="zh-CN"/>
            </w:rPr>
            <w:t>4.3.9.3</w:t>
          </w:r>
          <w:r>
            <w:rPr>
              <w:rFonts w:hint="eastAsia"/>
            </w:rPr>
            <w:t>封禁原因不能为空/封禁期限不能为空/封禁注册的用户名不能为空</w:t>
          </w:r>
          <w:r>
            <w:tab/>
          </w:r>
          <w:r>
            <w:fldChar w:fldCharType="begin"/>
          </w:r>
          <w:r>
            <w:instrText xml:space="preserve"> PAGEREF _Toc15204 </w:instrText>
          </w:r>
          <w:r>
            <w:fldChar w:fldCharType="separate"/>
          </w:r>
          <w:r>
            <w:t>229</w:t>
          </w:r>
          <w:r>
            <w:fldChar w:fldCharType="end"/>
          </w:r>
          <w:r>
            <w:fldChar w:fldCharType="end"/>
          </w:r>
        </w:p>
        <w:p>
          <w:pPr>
            <w:pStyle w:val="22"/>
            <w:tabs>
              <w:tab w:val="right" w:leader="dot" w:pos="8306"/>
            </w:tabs>
          </w:pPr>
          <w:r>
            <w:fldChar w:fldCharType="begin"/>
          </w:r>
          <w:r>
            <w:instrText xml:space="preserve"> HYPERLINK \l _Toc4010 </w:instrText>
          </w:r>
          <w:r>
            <w:fldChar w:fldCharType="separate"/>
          </w:r>
          <w:r>
            <w:rPr>
              <w:rFonts w:hint="eastAsia"/>
              <w:lang w:val="en-US" w:eastAsia="zh-CN"/>
            </w:rPr>
            <w:t>4.3.9.4对话框图</w:t>
          </w:r>
          <w:r>
            <w:tab/>
          </w:r>
          <w:r>
            <w:fldChar w:fldCharType="begin"/>
          </w:r>
          <w:r>
            <w:instrText xml:space="preserve"> PAGEREF _Toc4010 </w:instrText>
          </w:r>
          <w:r>
            <w:fldChar w:fldCharType="separate"/>
          </w:r>
          <w:r>
            <w:t>229</w:t>
          </w:r>
          <w:r>
            <w:fldChar w:fldCharType="end"/>
          </w:r>
          <w:r>
            <w:fldChar w:fldCharType="end"/>
          </w:r>
        </w:p>
        <w:p>
          <w:pPr>
            <w:pStyle w:val="16"/>
            <w:tabs>
              <w:tab w:val="right" w:leader="dot" w:pos="8306"/>
            </w:tabs>
          </w:pPr>
          <w:r>
            <w:fldChar w:fldCharType="begin"/>
          </w:r>
          <w:r>
            <w:instrText xml:space="preserve"> HYPERLINK \l _Toc9214 </w:instrText>
          </w:r>
          <w:r>
            <w:fldChar w:fldCharType="separate"/>
          </w:r>
          <w:r>
            <w:rPr>
              <w:rFonts w:hint="eastAsia"/>
            </w:rPr>
            <w:t>4.3.10管理员冻结用户</w:t>
          </w:r>
          <w:r>
            <w:tab/>
          </w:r>
          <w:r>
            <w:fldChar w:fldCharType="begin"/>
          </w:r>
          <w:r>
            <w:instrText xml:space="preserve"> PAGEREF _Toc9214 </w:instrText>
          </w:r>
          <w:r>
            <w:fldChar w:fldCharType="separate"/>
          </w:r>
          <w:r>
            <w:t>230</w:t>
          </w:r>
          <w:r>
            <w:fldChar w:fldCharType="end"/>
          </w:r>
          <w:r>
            <w:fldChar w:fldCharType="end"/>
          </w:r>
        </w:p>
        <w:p>
          <w:pPr>
            <w:pStyle w:val="22"/>
            <w:tabs>
              <w:tab w:val="right" w:leader="dot" w:pos="8306"/>
            </w:tabs>
          </w:pPr>
          <w:r>
            <w:fldChar w:fldCharType="begin"/>
          </w:r>
          <w:r>
            <w:instrText xml:space="preserve"> HYPERLINK \l _Toc30718 </w:instrText>
          </w:r>
          <w:r>
            <w:fldChar w:fldCharType="separate"/>
          </w:r>
          <w:r>
            <w:rPr>
              <w:rFonts w:hint="eastAsia"/>
              <w:lang w:val="en-US" w:eastAsia="zh-CN"/>
            </w:rPr>
            <w:t>4.3.10.1</w:t>
          </w:r>
          <w:r>
            <w:rPr>
              <w:rFonts w:hint="eastAsia"/>
            </w:rPr>
            <w:t>确认/取消按钮/冻结提示框</w:t>
          </w:r>
          <w:r>
            <w:tab/>
          </w:r>
          <w:r>
            <w:fldChar w:fldCharType="begin"/>
          </w:r>
          <w:r>
            <w:instrText xml:space="preserve"> PAGEREF _Toc30718 </w:instrText>
          </w:r>
          <w:r>
            <w:fldChar w:fldCharType="separate"/>
          </w:r>
          <w:r>
            <w:t>231</w:t>
          </w:r>
          <w:r>
            <w:fldChar w:fldCharType="end"/>
          </w:r>
          <w:r>
            <w:fldChar w:fldCharType="end"/>
          </w:r>
        </w:p>
        <w:p>
          <w:pPr>
            <w:pStyle w:val="22"/>
            <w:tabs>
              <w:tab w:val="right" w:leader="dot" w:pos="8306"/>
            </w:tabs>
          </w:pPr>
          <w:r>
            <w:fldChar w:fldCharType="begin"/>
          </w:r>
          <w:r>
            <w:instrText xml:space="preserve"> HYPERLINK \l _Toc15288 </w:instrText>
          </w:r>
          <w:r>
            <w:fldChar w:fldCharType="separate"/>
          </w:r>
          <w:r>
            <w:rPr>
              <w:rFonts w:hint="eastAsia"/>
              <w:lang w:val="en-US" w:eastAsia="zh-CN"/>
            </w:rPr>
            <w:t>4.3.10.2</w:t>
          </w:r>
          <w:r>
            <w:rPr>
              <w:rFonts w:hint="eastAsia"/>
            </w:rPr>
            <w:t>用户列表界面/冻结按钮</w:t>
          </w:r>
          <w:r>
            <w:tab/>
          </w:r>
          <w:r>
            <w:fldChar w:fldCharType="begin"/>
          </w:r>
          <w:r>
            <w:instrText xml:space="preserve"> PAGEREF _Toc15288 </w:instrText>
          </w:r>
          <w:r>
            <w:fldChar w:fldCharType="separate"/>
          </w:r>
          <w:r>
            <w:t>231</w:t>
          </w:r>
          <w:r>
            <w:fldChar w:fldCharType="end"/>
          </w:r>
          <w:r>
            <w:fldChar w:fldCharType="end"/>
          </w:r>
        </w:p>
        <w:p>
          <w:pPr>
            <w:pStyle w:val="22"/>
            <w:tabs>
              <w:tab w:val="right" w:leader="dot" w:pos="8306"/>
            </w:tabs>
          </w:pPr>
          <w:r>
            <w:fldChar w:fldCharType="begin"/>
          </w:r>
          <w:r>
            <w:instrText xml:space="preserve"> HYPERLINK \l _Toc6478 </w:instrText>
          </w:r>
          <w:r>
            <w:fldChar w:fldCharType="separate"/>
          </w:r>
          <w:r>
            <w:rPr>
              <w:rFonts w:hint="eastAsia"/>
              <w:lang w:val="en-US" w:eastAsia="zh-CN"/>
            </w:rPr>
            <w:t>4.3.10.3对话框图</w:t>
          </w:r>
          <w:r>
            <w:tab/>
          </w:r>
          <w:r>
            <w:fldChar w:fldCharType="begin"/>
          </w:r>
          <w:r>
            <w:instrText xml:space="preserve"> PAGEREF _Toc6478 </w:instrText>
          </w:r>
          <w:r>
            <w:fldChar w:fldCharType="separate"/>
          </w:r>
          <w:r>
            <w:t>232</w:t>
          </w:r>
          <w:r>
            <w:fldChar w:fldCharType="end"/>
          </w:r>
          <w:r>
            <w:fldChar w:fldCharType="end"/>
          </w:r>
        </w:p>
        <w:p>
          <w:pPr>
            <w:pStyle w:val="16"/>
            <w:tabs>
              <w:tab w:val="right" w:leader="dot" w:pos="8306"/>
            </w:tabs>
          </w:pPr>
          <w:r>
            <w:fldChar w:fldCharType="begin"/>
          </w:r>
          <w:r>
            <w:instrText xml:space="preserve"> HYPERLINK \l _Toc3694 </w:instrText>
          </w:r>
          <w:r>
            <w:fldChar w:fldCharType="separate"/>
          </w:r>
          <w:r>
            <w:rPr>
              <w:rFonts w:hint="eastAsia"/>
            </w:rPr>
            <w:t>4.3.11管理员解冻用户</w:t>
          </w:r>
          <w:r>
            <w:tab/>
          </w:r>
          <w:r>
            <w:fldChar w:fldCharType="begin"/>
          </w:r>
          <w:r>
            <w:instrText xml:space="preserve"> PAGEREF _Toc3694 </w:instrText>
          </w:r>
          <w:r>
            <w:fldChar w:fldCharType="separate"/>
          </w:r>
          <w:r>
            <w:t>232</w:t>
          </w:r>
          <w:r>
            <w:fldChar w:fldCharType="end"/>
          </w:r>
          <w:r>
            <w:fldChar w:fldCharType="end"/>
          </w:r>
        </w:p>
        <w:p>
          <w:pPr>
            <w:pStyle w:val="22"/>
            <w:tabs>
              <w:tab w:val="right" w:leader="dot" w:pos="8306"/>
            </w:tabs>
          </w:pPr>
          <w:r>
            <w:fldChar w:fldCharType="begin"/>
          </w:r>
          <w:r>
            <w:instrText xml:space="preserve"> HYPERLINK \l _Toc11478 </w:instrText>
          </w:r>
          <w:r>
            <w:fldChar w:fldCharType="separate"/>
          </w:r>
          <w:r>
            <w:rPr>
              <w:rFonts w:hint="eastAsia"/>
              <w:lang w:val="en-US" w:eastAsia="zh-CN"/>
            </w:rPr>
            <w:t>4.3.11.1</w:t>
          </w:r>
          <w:r>
            <w:rPr>
              <w:rFonts w:hint="eastAsia"/>
            </w:rPr>
            <w:t>激活按钮/用户信息列表</w:t>
          </w:r>
          <w:r>
            <w:tab/>
          </w:r>
          <w:r>
            <w:fldChar w:fldCharType="begin"/>
          </w:r>
          <w:r>
            <w:instrText xml:space="preserve"> PAGEREF _Toc11478 </w:instrText>
          </w:r>
          <w:r>
            <w:fldChar w:fldCharType="separate"/>
          </w:r>
          <w:r>
            <w:t>233</w:t>
          </w:r>
          <w:r>
            <w:fldChar w:fldCharType="end"/>
          </w:r>
          <w:r>
            <w:fldChar w:fldCharType="end"/>
          </w:r>
        </w:p>
        <w:p>
          <w:pPr>
            <w:pStyle w:val="22"/>
            <w:tabs>
              <w:tab w:val="right" w:leader="dot" w:pos="8306"/>
            </w:tabs>
          </w:pPr>
          <w:r>
            <w:fldChar w:fldCharType="begin"/>
          </w:r>
          <w:r>
            <w:instrText xml:space="preserve"> HYPERLINK \l _Toc8698 </w:instrText>
          </w:r>
          <w:r>
            <w:fldChar w:fldCharType="separate"/>
          </w:r>
          <w:r>
            <w:rPr>
              <w:rFonts w:hint="eastAsia"/>
              <w:lang w:val="en-US" w:eastAsia="zh-CN"/>
            </w:rPr>
            <w:t>4.3.11.2</w:t>
          </w:r>
          <w:r>
            <w:rPr>
              <w:rFonts w:hint="eastAsia"/>
            </w:rPr>
            <w:t>对话框图</w:t>
          </w:r>
          <w:r>
            <w:tab/>
          </w:r>
          <w:r>
            <w:fldChar w:fldCharType="begin"/>
          </w:r>
          <w:r>
            <w:instrText xml:space="preserve"> PAGEREF _Toc8698 </w:instrText>
          </w:r>
          <w:r>
            <w:fldChar w:fldCharType="separate"/>
          </w:r>
          <w:r>
            <w:t>234</w:t>
          </w:r>
          <w:r>
            <w:fldChar w:fldCharType="end"/>
          </w:r>
          <w:r>
            <w:fldChar w:fldCharType="end"/>
          </w:r>
        </w:p>
        <w:p>
          <w:pPr>
            <w:pStyle w:val="16"/>
            <w:tabs>
              <w:tab w:val="right" w:leader="dot" w:pos="8306"/>
            </w:tabs>
          </w:pPr>
          <w:r>
            <w:fldChar w:fldCharType="begin"/>
          </w:r>
          <w:r>
            <w:instrText xml:space="preserve"> HYPERLINK \l _Toc13418 </w:instrText>
          </w:r>
          <w:r>
            <w:fldChar w:fldCharType="separate"/>
          </w:r>
          <w:r>
            <w:rPr>
              <w:rFonts w:hint="eastAsia"/>
            </w:rPr>
            <w:t>4.3.12管理员查看用户信息</w:t>
          </w:r>
          <w:r>
            <w:tab/>
          </w:r>
          <w:r>
            <w:fldChar w:fldCharType="begin"/>
          </w:r>
          <w:r>
            <w:instrText xml:space="preserve"> PAGEREF _Toc13418 </w:instrText>
          </w:r>
          <w:r>
            <w:fldChar w:fldCharType="separate"/>
          </w:r>
          <w:r>
            <w:t>234</w:t>
          </w:r>
          <w:r>
            <w:fldChar w:fldCharType="end"/>
          </w:r>
          <w:r>
            <w:fldChar w:fldCharType="end"/>
          </w:r>
        </w:p>
        <w:p>
          <w:pPr>
            <w:pStyle w:val="22"/>
            <w:tabs>
              <w:tab w:val="right" w:leader="dot" w:pos="8306"/>
            </w:tabs>
          </w:pPr>
          <w:r>
            <w:fldChar w:fldCharType="begin"/>
          </w:r>
          <w:r>
            <w:instrText xml:space="preserve"> HYPERLINK \l _Toc16052 </w:instrText>
          </w:r>
          <w:r>
            <w:fldChar w:fldCharType="separate"/>
          </w:r>
          <w:r>
            <w:rPr>
              <w:rFonts w:hint="eastAsia"/>
              <w:lang w:val="en-US" w:eastAsia="zh-CN"/>
            </w:rPr>
            <w:t>4.3.12.1</w:t>
          </w:r>
          <w:r>
            <w:rPr>
              <w:rFonts w:hint="eastAsia"/>
            </w:rPr>
            <w:t>用户名</w:t>
          </w:r>
          <w:r>
            <w:tab/>
          </w:r>
          <w:r>
            <w:fldChar w:fldCharType="begin"/>
          </w:r>
          <w:r>
            <w:instrText xml:space="preserve"> PAGEREF _Toc16052 </w:instrText>
          </w:r>
          <w:r>
            <w:fldChar w:fldCharType="separate"/>
          </w:r>
          <w:r>
            <w:t>235</w:t>
          </w:r>
          <w:r>
            <w:fldChar w:fldCharType="end"/>
          </w:r>
          <w:r>
            <w:fldChar w:fldCharType="end"/>
          </w:r>
        </w:p>
        <w:p>
          <w:pPr>
            <w:pStyle w:val="22"/>
            <w:tabs>
              <w:tab w:val="right" w:leader="dot" w:pos="8306"/>
            </w:tabs>
          </w:pPr>
          <w:r>
            <w:fldChar w:fldCharType="begin"/>
          </w:r>
          <w:r>
            <w:instrText xml:space="preserve"> HYPERLINK \l _Toc21875 </w:instrText>
          </w:r>
          <w:r>
            <w:fldChar w:fldCharType="separate"/>
          </w:r>
          <w:r>
            <w:rPr>
              <w:rFonts w:hint="eastAsia"/>
              <w:lang w:val="en-US" w:eastAsia="zh-CN"/>
            </w:rPr>
            <w:t>4.3.12.2</w:t>
          </w:r>
          <w:r>
            <w:rPr>
              <w:rFonts w:hint="eastAsia"/>
            </w:rPr>
            <w:t>用户具体信息界面</w:t>
          </w:r>
          <w:r>
            <w:tab/>
          </w:r>
          <w:r>
            <w:fldChar w:fldCharType="begin"/>
          </w:r>
          <w:r>
            <w:instrText xml:space="preserve"> PAGEREF _Toc21875 </w:instrText>
          </w:r>
          <w:r>
            <w:fldChar w:fldCharType="separate"/>
          </w:r>
          <w:r>
            <w:t>236</w:t>
          </w:r>
          <w:r>
            <w:fldChar w:fldCharType="end"/>
          </w:r>
          <w:r>
            <w:fldChar w:fldCharType="end"/>
          </w:r>
        </w:p>
        <w:p>
          <w:pPr>
            <w:pStyle w:val="22"/>
            <w:tabs>
              <w:tab w:val="right" w:leader="dot" w:pos="8306"/>
            </w:tabs>
          </w:pPr>
          <w:r>
            <w:fldChar w:fldCharType="begin"/>
          </w:r>
          <w:r>
            <w:instrText xml:space="preserve"> HYPERLINK \l _Toc16658 </w:instrText>
          </w:r>
          <w:r>
            <w:fldChar w:fldCharType="separate"/>
          </w:r>
          <w:r>
            <w:rPr>
              <w:rFonts w:hint="eastAsia"/>
              <w:lang w:val="en-US" w:eastAsia="zh-CN"/>
            </w:rPr>
            <w:t>4.3.12.3</w:t>
          </w:r>
          <w:r>
            <w:rPr>
              <w:rFonts w:hint="eastAsia"/>
            </w:rPr>
            <w:t>对话框图</w:t>
          </w:r>
          <w:r>
            <w:tab/>
          </w:r>
          <w:r>
            <w:fldChar w:fldCharType="begin"/>
          </w:r>
          <w:r>
            <w:instrText xml:space="preserve"> PAGEREF _Toc16658 </w:instrText>
          </w:r>
          <w:r>
            <w:fldChar w:fldCharType="separate"/>
          </w:r>
          <w:r>
            <w:t>236</w:t>
          </w:r>
          <w:r>
            <w:fldChar w:fldCharType="end"/>
          </w:r>
          <w:r>
            <w:fldChar w:fldCharType="end"/>
          </w:r>
        </w:p>
        <w:p>
          <w:pPr>
            <w:pStyle w:val="16"/>
            <w:tabs>
              <w:tab w:val="right" w:leader="dot" w:pos="8306"/>
            </w:tabs>
          </w:pPr>
          <w:r>
            <w:fldChar w:fldCharType="begin"/>
          </w:r>
          <w:r>
            <w:instrText xml:space="preserve"> HYPERLINK \l _Toc15507 </w:instrText>
          </w:r>
          <w:r>
            <w:fldChar w:fldCharType="separate"/>
          </w:r>
          <w:r>
            <w:rPr>
              <w:rFonts w:hint="eastAsia"/>
            </w:rPr>
            <w:t>4.3.13管理员重置密码</w:t>
          </w:r>
          <w:r>
            <w:tab/>
          </w:r>
          <w:r>
            <w:fldChar w:fldCharType="begin"/>
          </w:r>
          <w:r>
            <w:instrText xml:space="preserve"> PAGEREF _Toc15507 </w:instrText>
          </w:r>
          <w:r>
            <w:fldChar w:fldCharType="separate"/>
          </w:r>
          <w:r>
            <w:t>236</w:t>
          </w:r>
          <w:r>
            <w:fldChar w:fldCharType="end"/>
          </w:r>
          <w:r>
            <w:fldChar w:fldCharType="end"/>
          </w:r>
        </w:p>
        <w:p>
          <w:pPr>
            <w:pStyle w:val="22"/>
            <w:tabs>
              <w:tab w:val="right" w:leader="dot" w:pos="8306"/>
            </w:tabs>
          </w:pPr>
          <w:r>
            <w:fldChar w:fldCharType="begin"/>
          </w:r>
          <w:r>
            <w:instrText xml:space="preserve"> HYPERLINK \l _Toc25889 </w:instrText>
          </w:r>
          <w:r>
            <w:fldChar w:fldCharType="separate"/>
          </w:r>
          <w:r>
            <w:rPr>
              <w:rFonts w:hint="eastAsia"/>
              <w:lang w:val="en-US" w:eastAsia="zh-CN"/>
            </w:rPr>
            <w:t>4.3.13.1</w:t>
          </w:r>
          <w:r>
            <w:rPr>
              <w:rFonts w:hint="eastAsia"/>
            </w:rPr>
            <w:t>重置密码按钮</w:t>
          </w:r>
          <w:r>
            <w:tab/>
          </w:r>
          <w:r>
            <w:fldChar w:fldCharType="begin"/>
          </w:r>
          <w:r>
            <w:instrText xml:space="preserve"> PAGEREF _Toc25889 </w:instrText>
          </w:r>
          <w:r>
            <w:fldChar w:fldCharType="separate"/>
          </w:r>
          <w:r>
            <w:t>237</w:t>
          </w:r>
          <w:r>
            <w:fldChar w:fldCharType="end"/>
          </w:r>
          <w:r>
            <w:fldChar w:fldCharType="end"/>
          </w:r>
        </w:p>
        <w:p>
          <w:pPr>
            <w:pStyle w:val="22"/>
            <w:tabs>
              <w:tab w:val="right" w:leader="dot" w:pos="8306"/>
            </w:tabs>
          </w:pPr>
          <w:r>
            <w:fldChar w:fldCharType="begin"/>
          </w:r>
          <w:r>
            <w:instrText xml:space="preserve"> HYPERLINK \l _Toc22454 </w:instrText>
          </w:r>
          <w:r>
            <w:fldChar w:fldCharType="separate"/>
          </w:r>
          <w:r>
            <w:rPr>
              <w:rFonts w:hint="eastAsia"/>
              <w:lang w:val="en-US" w:eastAsia="zh-CN"/>
            </w:rPr>
            <w:t>4.3.13.2</w:t>
          </w:r>
          <w:r>
            <w:rPr>
              <w:rFonts w:hint="eastAsia"/>
            </w:rPr>
            <w:t>对话框图</w:t>
          </w:r>
          <w:r>
            <w:tab/>
          </w:r>
          <w:r>
            <w:fldChar w:fldCharType="begin"/>
          </w:r>
          <w:r>
            <w:instrText xml:space="preserve"> PAGEREF _Toc22454 </w:instrText>
          </w:r>
          <w:r>
            <w:fldChar w:fldCharType="separate"/>
          </w:r>
          <w:r>
            <w:t>238</w:t>
          </w:r>
          <w:r>
            <w:fldChar w:fldCharType="end"/>
          </w:r>
          <w:r>
            <w:fldChar w:fldCharType="end"/>
          </w:r>
        </w:p>
        <w:p>
          <w:pPr>
            <w:pStyle w:val="16"/>
            <w:tabs>
              <w:tab w:val="right" w:leader="dot" w:pos="8306"/>
            </w:tabs>
          </w:pPr>
          <w:r>
            <w:fldChar w:fldCharType="begin"/>
          </w:r>
          <w:r>
            <w:instrText xml:space="preserve"> HYPERLINK \l _Toc17133 </w:instrText>
          </w:r>
          <w:r>
            <w:fldChar w:fldCharType="separate"/>
          </w:r>
          <w:r>
            <w:rPr>
              <w:rFonts w:hint="eastAsia"/>
            </w:rPr>
            <w:t>4.3.14管理员解封注册用户名</w:t>
          </w:r>
          <w:r>
            <w:tab/>
          </w:r>
          <w:r>
            <w:fldChar w:fldCharType="begin"/>
          </w:r>
          <w:r>
            <w:instrText xml:space="preserve"> PAGEREF _Toc17133 </w:instrText>
          </w:r>
          <w:r>
            <w:fldChar w:fldCharType="separate"/>
          </w:r>
          <w:r>
            <w:t>238</w:t>
          </w:r>
          <w:r>
            <w:fldChar w:fldCharType="end"/>
          </w:r>
          <w:r>
            <w:fldChar w:fldCharType="end"/>
          </w:r>
        </w:p>
        <w:p>
          <w:pPr>
            <w:pStyle w:val="22"/>
            <w:tabs>
              <w:tab w:val="right" w:leader="dot" w:pos="8306"/>
            </w:tabs>
          </w:pPr>
          <w:r>
            <w:fldChar w:fldCharType="begin"/>
          </w:r>
          <w:r>
            <w:instrText xml:space="preserve"> HYPERLINK \l _Toc24920 </w:instrText>
          </w:r>
          <w:r>
            <w:fldChar w:fldCharType="separate"/>
          </w:r>
          <w:r>
            <w:rPr>
              <w:rFonts w:hint="eastAsia"/>
              <w:lang w:val="en-US" w:eastAsia="zh-CN"/>
            </w:rPr>
            <w:t>4.3.14.1</w:t>
          </w:r>
          <w:r>
            <w:rPr>
              <w:rFonts w:hint="eastAsia"/>
            </w:rPr>
            <w:t>禁止用户名列表/解冻按钮/禁止用户名列表界面</w:t>
          </w:r>
          <w:r>
            <w:tab/>
          </w:r>
          <w:r>
            <w:fldChar w:fldCharType="begin"/>
          </w:r>
          <w:r>
            <w:instrText xml:space="preserve"> PAGEREF _Toc24920 </w:instrText>
          </w:r>
          <w:r>
            <w:fldChar w:fldCharType="separate"/>
          </w:r>
          <w:r>
            <w:t>239</w:t>
          </w:r>
          <w:r>
            <w:fldChar w:fldCharType="end"/>
          </w:r>
          <w:r>
            <w:fldChar w:fldCharType="end"/>
          </w:r>
        </w:p>
        <w:p>
          <w:pPr>
            <w:pStyle w:val="22"/>
            <w:tabs>
              <w:tab w:val="right" w:leader="dot" w:pos="8306"/>
            </w:tabs>
          </w:pPr>
          <w:r>
            <w:fldChar w:fldCharType="begin"/>
          </w:r>
          <w:r>
            <w:instrText xml:space="preserve"> HYPERLINK \l _Toc11031 </w:instrText>
          </w:r>
          <w:r>
            <w:fldChar w:fldCharType="separate"/>
          </w:r>
          <w:r>
            <w:rPr>
              <w:rFonts w:hint="eastAsia"/>
              <w:lang w:val="en-US" w:eastAsia="zh-CN"/>
            </w:rPr>
            <w:t>4.3.14.2</w:t>
          </w:r>
          <w:r>
            <w:rPr>
              <w:rFonts w:hint="eastAsia"/>
            </w:rPr>
            <w:t>对话框图</w:t>
          </w:r>
          <w:r>
            <w:tab/>
          </w:r>
          <w:r>
            <w:fldChar w:fldCharType="begin"/>
          </w:r>
          <w:r>
            <w:instrText xml:space="preserve"> PAGEREF _Toc11031 </w:instrText>
          </w:r>
          <w:r>
            <w:fldChar w:fldCharType="separate"/>
          </w:r>
          <w:r>
            <w:t>240</w:t>
          </w:r>
          <w:r>
            <w:fldChar w:fldCharType="end"/>
          </w:r>
          <w:r>
            <w:fldChar w:fldCharType="end"/>
          </w:r>
        </w:p>
        <w:p>
          <w:pPr>
            <w:pStyle w:val="16"/>
            <w:tabs>
              <w:tab w:val="right" w:leader="dot" w:pos="8306"/>
            </w:tabs>
          </w:pPr>
          <w:r>
            <w:fldChar w:fldCharType="begin"/>
          </w:r>
          <w:r>
            <w:instrText xml:space="preserve"> HYPERLINK \l _Toc20292 </w:instrText>
          </w:r>
          <w:r>
            <w:fldChar w:fldCharType="separate"/>
          </w:r>
          <w:r>
            <w:rPr>
              <w:rFonts w:hint="eastAsia"/>
            </w:rPr>
            <w:t>4.3.15管理员查询封禁的IP地址</w:t>
          </w:r>
          <w:r>
            <w:tab/>
          </w:r>
          <w:r>
            <w:fldChar w:fldCharType="begin"/>
          </w:r>
          <w:r>
            <w:instrText xml:space="preserve"> PAGEREF _Toc20292 </w:instrText>
          </w:r>
          <w:r>
            <w:fldChar w:fldCharType="separate"/>
          </w:r>
          <w:r>
            <w:t>240</w:t>
          </w:r>
          <w:r>
            <w:fldChar w:fldCharType="end"/>
          </w:r>
          <w:r>
            <w:fldChar w:fldCharType="end"/>
          </w:r>
        </w:p>
        <w:p>
          <w:pPr>
            <w:pStyle w:val="22"/>
            <w:tabs>
              <w:tab w:val="right" w:leader="dot" w:pos="8306"/>
            </w:tabs>
          </w:pPr>
          <w:r>
            <w:fldChar w:fldCharType="begin"/>
          </w:r>
          <w:r>
            <w:instrText xml:space="preserve"> HYPERLINK \l _Toc19754 </w:instrText>
          </w:r>
          <w:r>
            <w:fldChar w:fldCharType="separate"/>
          </w:r>
          <w:r>
            <w:rPr>
              <w:rFonts w:hint="eastAsia"/>
              <w:lang w:val="en-US" w:eastAsia="zh-CN"/>
            </w:rPr>
            <w:t>4.3.15.1</w:t>
          </w:r>
          <w:r>
            <w:rPr>
              <w:rFonts w:hint="eastAsia"/>
            </w:rPr>
            <w:t>查询/封禁Ip地址按钮/封禁IP列表按钮/封禁IP列表界面</w:t>
          </w:r>
          <w:r>
            <w:tab/>
          </w:r>
          <w:r>
            <w:fldChar w:fldCharType="begin"/>
          </w:r>
          <w:r>
            <w:instrText xml:space="preserve"> PAGEREF _Toc19754 </w:instrText>
          </w:r>
          <w:r>
            <w:fldChar w:fldCharType="separate"/>
          </w:r>
          <w:r>
            <w:t>241</w:t>
          </w:r>
          <w:r>
            <w:fldChar w:fldCharType="end"/>
          </w:r>
          <w:r>
            <w:fldChar w:fldCharType="end"/>
          </w:r>
        </w:p>
        <w:p>
          <w:pPr>
            <w:pStyle w:val="22"/>
            <w:tabs>
              <w:tab w:val="right" w:leader="dot" w:pos="8306"/>
            </w:tabs>
          </w:pPr>
          <w:r>
            <w:fldChar w:fldCharType="begin"/>
          </w:r>
          <w:r>
            <w:instrText xml:space="preserve"> HYPERLINK \l _Toc2084 </w:instrText>
          </w:r>
          <w:r>
            <w:fldChar w:fldCharType="separate"/>
          </w:r>
          <w:r>
            <w:rPr>
              <w:rFonts w:hint="eastAsia"/>
              <w:lang w:val="en-US" w:eastAsia="zh-CN"/>
            </w:rPr>
            <w:t>4.3.15.2</w:t>
          </w:r>
          <w:r>
            <w:rPr>
              <w:rFonts w:hint="eastAsia"/>
            </w:rPr>
            <w:t>对话框图</w:t>
          </w:r>
          <w:r>
            <w:tab/>
          </w:r>
          <w:r>
            <w:fldChar w:fldCharType="begin"/>
          </w:r>
          <w:r>
            <w:instrText xml:space="preserve"> PAGEREF _Toc2084 </w:instrText>
          </w:r>
          <w:r>
            <w:fldChar w:fldCharType="separate"/>
          </w:r>
          <w:r>
            <w:t>241</w:t>
          </w:r>
          <w:r>
            <w:fldChar w:fldCharType="end"/>
          </w:r>
          <w:r>
            <w:fldChar w:fldCharType="end"/>
          </w:r>
        </w:p>
        <w:p>
          <w:pPr>
            <w:pStyle w:val="16"/>
            <w:tabs>
              <w:tab w:val="right" w:leader="dot" w:pos="8306"/>
            </w:tabs>
          </w:pPr>
          <w:r>
            <w:fldChar w:fldCharType="begin"/>
          </w:r>
          <w:r>
            <w:instrText xml:space="preserve"> HYPERLINK \l _Toc7524 </w:instrText>
          </w:r>
          <w:r>
            <w:fldChar w:fldCharType="separate"/>
          </w:r>
          <w:r>
            <w:rPr>
              <w:rFonts w:hint="eastAsia"/>
            </w:rPr>
            <w:t>4.3.16管理员查询封禁的注册用户名</w:t>
          </w:r>
          <w:r>
            <w:tab/>
          </w:r>
          <w:r>
            <w:fldChar w:fldCharType="begin"/>
          </w:r>
          <w:r>
            <w:instrText xml:space="preserve"> PAGEREF _Toc7524 </w:instrText>
          </w:r>
          <w:r>
            <w:fldChar w:fldCharType="separate"/>
          </w:r>
          <w:r>
            <w:t>242</w:t>
          </w:r>
          <w:r>
            <w:fldChar w:fldCharType="end"/>
          </w:r>
          <w:r>
            <w:fldChar w:fldCharType="end"/>
          </w:r>
        </w:p>
        <w:p>
          <w:pPr>
            <w:pStyle w:val="22"/>
            <w:tabs>
              <w:tab w:val="right" w:leader="dot" w:pos="8306"/>
            </w:tabs>
          </w:pPr>
          <w:r>
            <w:fldChar w:fldCharType="begin"/>
          </w:r>
          <w:r>
            <w:instrText xml:space="preserve"> HYPERLINK \l _Toc7818 </w:instrText>
          </w:r>
          <w:r>
            <w:fldChar w:fldCharType="separate"/>
          </w:r>
          <w:r>
            <w:rPr>
              <w:rFonts w:hint="eastAsia"/>
              <w:lang w:val="en-US" w:eastAsia="zh-CN"/>
            </w:rPr>
            <w:t>4.3.16.1</w:t>
          </w:r>
          <w:r>
            <w:rPr>
              <w:rFonts w:hint="eastAsia"/>
            </w:rPr>
            <w:t>查询按钮/禁止注册的用户名/禁止用户名列表/禁止用户名列表按钮</w:t>
          </w:r>
          <w:r>
            <w:tab/>
          </w:r>
          <w:r>
            <w:fldChar w:fldCharType="begin"/>
          </w:r>
          <w:r>
            <w:instrText xml:space="preserve"> PAGEREF _Toc7818 </w:instrText>
          </w:r>
          <w:r>
            <w:fldChar w:fldCharType="separate"/>
          </w:r>
          <w:r>
            <w:t>243</w:t>
          </w:r>
          <w:r>
            <w:fldChar w:fldCharType="end"/>
          </w:r>
          <w:r>
            <w:fldChar w:fldCharType="end"/>
          </w:r>
        </w:p>
        <w:p>
          <w:pPr>
            <w:pStyle w:val="22"/>
            <w:tabs>
              <w:tab w:val="right" w:leader="dot" w:pos="8306"/>
            </w:tabs>
          </w:pPr>
          <w:r>
            <w:fldChar w:fldCharType="begin"/>
          </w:r>
          <w:r>
            <w:instrText xml:space="preserve"> HYPERLINK \l _Toc24086 </w:instrText>
          </w:r>
          <w:r>
            <w:fldChar w:fldCharType="separate"/>
          </w:r>
          <w:r>
            <w:rPr>
              <w:rFonts w:hint="eastAsia"/>
              <w:lang w:val="en-US" w:eastAsia="zh-CN"/>
            </w:rPr>
            <w:t>4.3.16.2</w:t>
          </w:r>
          <w:r>
            <w:rPr>
              <w:rFonts w:hint="eastAsia"/>
            </w:rPr>
            <w:t>对话框图</w:t>
          </w:r>
          <w:r>
            <w:tab/>
          </w:r>
          <w:r>
            <w:fldChar w:fldCharType="begin"/>
          </w:r>
          <w:r>
            <w:instrText xml:space="preserve"> PAGEREF _Toc24086 </w:instrText>
          </w:r>
          <w:r>
            <w:fldChar w:fldCharType="separate"/>
          </w:r>
          <w:r>
            <w:t>243</w:t>
          </w:r>
          <w:r>
            <w:fldChar w:fldCharType="end"/>
          </w:r>
          <w:r>
            <w:fldChar w:fldCharType="end"/>
          </w:r>
        </w:p>
        <w:p>
          <w:pPr>
            <w:pStyle w:val="16"/>
            <w:tabs>
              <w:tab w:val="right" w:leader="dot" w:pos="8306"/>
            </w:tabs>
          </w:pPr>
          <w:r>
            <w:fldChar w:fldCharType="begin"/>
          </w:r>
          <w:r>
            <w:instrText xml:space="preserve"> HYPERLINK \l _Toc1382 </w:instrText>
          </w:r>
          <w:r>
            <w:fldChar w:fldCharType="separate"/>
          </w:r>
          <w:r>
            <w:rPr>
              <w:rFonts w:hint="eastAsia"/>
            </w:rPr>
            <w:t>4.3.17管理员查询封禁的用户</w:t>
          </w:r>
          <w:r>
            <w:tab/>
          </w:r>
          <w:r>
            <w:fldChar w:fldCharType="begin"/>
          </w:r>
          <w:r>
            <w:instrText xml:space="preserve"> PAGEREF _Toc1382 </w:instrText>
          </w:r>
          <w:r>
            <w:fldChar w:fldCharType="separate"/>
          </w:r>
          <w:r>
            <w:t>243</w:t>
          </w:r>
          <w:r>
            <w:fldChar w:fldCharType="end"/>
          </w:r>
          <w:r>
            <w:fldChar w:fldCharType="end"/>
          </w:r>
        </w:p>
        <w:p>
          <w:pPr>
            <w:pStyle w:val="22"/>
            <w:tabs>
              <w:tab w:val="right" w:leader="dot" w:pos="8306"/>
            </w:tabs>
          </w:pPr>
          <w:r>
            <w:fldChar w:fldCharType="begin"/>
          </w:r>
          <w:r>
            <w:instrText xml:space="preserve"> HYPERLINK \l _Toc4302 </w:instrText>
          </w:r>
          <w:r>
            <w:fldChar w:fldCharType="separate"/>
          </w:r>
          <w:r>
            <w:rPr>
              <w:rFonts w:hint="eastAsia"/>
              <w:lang w:val="en-US" w:eastAsia="zh-CN"/>
            </w:rPr>
            <w:t>4.3.17.1</w:t>
          </w:r>
          <w:r>
            <w:rPr>
              <w:rFonts w:hint="eastAsia"/>
            </w:rPr>
            <w:t>查询按钮/用户列表/用户列表界面</w:t>
          </w:r>
          <w:r>
            <w:tab/>
          </w:r>
          <w:r>
            <w:fldChar w:fldCharType="begin"/>
          </w:r>
          <w:r>
            <w:instrText xml:space="preserve"> PAGEREF _Toc4302 </w:instrText>
          </w:r>
          <w:r>
            <w:fldChar w:fldCharType="separate"/>
          </w:r>
          <w:r>
            <w:t>244</w:t>
          </w:r>
          <w:r>
            <w:fldChar w:fldCharType="end"/>
          </w:r>
          <w:r>
            <w:fldChar w:fldCharType="end"/>
          </w:r>
        </w:p>
        <w:p>
          <w:pPr>
            <w:pStyle w:val="22"/>
            <w:tabs>
              <w:tab w:val="right" w:leader="dot" w:pos="8306"/>
            </w:tabs>
          </w:pPr>
          <w:r>
            <w:fldChar w:fldCharType="begin"/>
          </w:r>
          <w:r>
            <w:instrText xml:space="preserve"> HYPERLINK \l _Toc4351 </w:instrText>
          </w:r>
          <w:r>
            <w:fldChar w:fldCharType="separate"/>
          </w:r>
          <w:r>
            <w:rPr>
              <w:rFonts w:hint="eastAsia"/>
              <w:lang w:val="en-US" w:eastAsia="zh-CN"/>
            </w:rPr>
            <w:t>4.3.17.2</w:t>
          </w:r>
          <w:r>
            <w:rPr>
              <w:rFonts w:hint="eastAsia"/>
            </w:rPr>
            <w:t>对话框图</w:t>
          </w:r>
          <w:r>
            <w:tab/>
          </w:r>
          <w:r>
            <w:fldChar w:fldCharType="begin"/>
          </w:r>
          <w:r>
            <w:instrText xml:space="preserve"> PAGEREF _Toc4351 </w:instrText>
          </w:r>
          <w:r>
            <w:fldChar w:fldCharType="separate"/>
          </w:r>
          <w:r>
            <w:t>245</w:t>
          </w:r>
          <w:r>
            <w:fldChar w:fldCharType="end"/>
          </w:r>
          <w:r>
            <w:fldChar w:fldCharType="end"/>
          </w:r>
        </w:p>
        <w:p>
          <w:pPr>
            <w:pStyle w:val="16"/>
            <w:tabs>
              <w:tab w:val="right" w:leader="dot" w:pos="8306"/>
            </w:tabs>
          </w:pPr>
          <w:r>
            <w:fldChar w:fldCharType="begin"/>
          </w:r>
          <w:r>
            <w:instrText xml:space="preserve"> HYPERLINK \l _Toc30171 </w:instrText>
          </w:r>
          <w:r>
            <w:fldChar w:fldCharType="separate"/>
          </w:r>
          <w:r>
            <w:rPr>
              <w:rFonts w:hint="eastAsia"/>
            </w:rPr>
            <w:t>4.3.18管理员查找案例</w:t>
          </w:r>
          <w:r>
            <w:tab/>
          </w:r>
          <w:r>
            <w:fldChar w:fldCharType="begin"/>
          </w:r>
          <w:r>
            <w:instrText xml:space="preserve"> PAGEREF _Toc30171 </w:instrText>
          </w:r>
          <w:r>
            <w:fldChar w:fldCharType="separate"/>
          </w:r>
          <w:r>
            <w:t>245</w:t>
          </w:r>
          <w:r>
            <w:fldChar w:fldCharType="end"/>
          </w:r>
          <w:r>
            <w:fldChar w:fldCharType="end"/>
          </w:r>
        </w:p>
        <w:p>
          <w:pPr>
            <w:pStyle w:val="22"/>
            <w:tabs>
              <w:tab w:val="right" w:leader="dot" w:pos="8306"/>
            </w:tabs>
          </w:pPr>
          <w:r>
            <w:fldChar w:fldCharType="begin"/>
          </w:r>
          <w:r>
            <w:instrText xml:space="preserve"> HYPERLINK \l _Toc28910 </w:instrText>
          </w:r>
          <w:r>
            <w:fldChar w:fldCharType="separate"/>
          </w:r>
          <w:r>
            <w:rPr>
              <w:rFonts w:hint="eastAsia"/>
              <w:lang w:val="en-US" w:eastAsia="zh-CN"/>
            </w:rPr>
            <w:t>4.3.18.1</w:t>
          </w:r>
          <w:r>
            <w:rPr>
              <w:rFonts w:hint="eastAsia"/>
            </w:rPr>
            <w:t>查询按钮/案例库/案例库界面</w:t>
          </w:r>
          <w:r>
            <w:tab/>
          </w:r>
          <w:r>
            <w:fldChar w:fldCharType="begin"/>
          </w:r>
          <w:r>
            <w:instrText xml:space="preserve"> PAGEREF _Toc28910 </w:instrText>
          </w:r>
          <w:r>
            <w:fldChar w:fldCharType="separate"/>
          </w:r>
          <w:r>
            <w:t>246</w:t>
          </w:r>
          <w:r>
            <w:fldChar w:fldCharType="end"/>
          </w:r>
          <w:r>
            <w:fldChar w:fldCharType="end"/>
          </w:r>
        </w:p>
        <w:p>
          <w:pPr>
            <w:pStyle w:val="22"/>
            <w:tabs>
              <w:tab w:val="right" w:leader="dot" w:pos="8306"/>
            </w:tabs>
          </w:pPr>
          <w:r>
            <w:fldChar w:fldCharType="begin"/>
          </w:r>
          <w:r>
            <w:instrText xml:space="preserve"> HYPERLINK \l _Toc13551 </w:instrText>
          </w:r>
          <w:r>
            <w:fldChar w:fldCharType="separate"/>
          </w:r>
          <w:r>
            <w:rPr>
              <w:rFonts w:hint="eastAsia"/>
              <w:lang w:val="en-US" w:eastAsia="zh-CN"/>
            </w:rPr>
            <w:t>4.3.18.2</w:t>
          </w:r>
          <w:r>
            <w:rPr>
              <w:rFonts w:hint="eastAsia"/>
            </w:rPr>
            <w:t>对话框图</w:t>
          </w:r>
          <w:r>
            <w:tab/>
          </w:r>
          <w:r>
            <w:fldChar w:fldCharType="begin"/>
          </w:r>
          <w:r>
            <w:instrText xml:space="preserve"> PAGEREF _Toc13551 </w:instrText>
          </w:r>
          <w:r>
            <w:fldChar w:fldCharType="separate"/>
          </w:r>
          <w:r>
            <w:t>246</w:t>
          </w:r>
          <w:r>
            <w:fldChar w:fldCharType="end"/>
          </w:r>
          <w:r>
            <w:fldChar w:fldCharType="end"/>
          </w:r>
        </w:p>
        <w:p>
          <w:pPr>
            <w:pStyle w:val="16"/>
            <w:tabs>
              <w:tab w:val="right" w:leader="dot" w:pos="8306"/>
            </w:tabs>
          </w:pPr>
          <w:r>
            <w:fldChar w:fldCharType="begin"/>
          </w:r>
          <w:r>
            <w:instrText xml:space="preserve"> HYPERLINK \l _Toc29353 </w:instrText>
          </w:r>
          <w:r>
            <w:fldChar w:fldCharType="separate"/>
          </w:r>
          <w:r>
            <w:rPr>
              <w:rFonts w:hint="eastAsia"/>
            </w:rPr>
            <w:t>4.3.19管理员删除案例</w:t>
          </w:r>
          <w:r>
            <w:tab/>
          </w:r>
          <w:r>
            <w:fldChar w:fldCharType="begin"/>
          </w:r>
          <w:r>
            <w:instrText xml:space="preserve"> PAGEREF _Toc29353 </w:instrText>
          </w:r>
          <w:r>
            <w:fldChar w:fldCharType="separate"/>
          </w:r>
          <w:r>
            <w:t>247</w:t>
          </w:r>
          <w:r>
            <w:fldChar w:fldCharType="end"/>
          </w:r>
          <w:r>
            <w:fldChar w:fldCharType="end"/>
          </w:r>
        </w:p>
        <w:p>
          <w:pPr>
            <w:pStyle w:val="22"/>
            <w:tabs>
              <w:tab w:val="right" w:leader="dot" w:pos="8306"/>
            </w:tabs>
          </w:pPr>
          <w:r>
            <w:fldChar w:fldCharType="begin"/>
          </w:r>
          <w:r>
            <w:instrText xml:space="preserve"> HYPERLINK \l _Toc24564 </w:instrText>
          </w:r>
          <w:r>
            <w:fldChar w:fldCharType="separate"/>
          </w:r>
          <w:r>
            <w:rPr>
              <w:rFonts w:hint="eastAsia"/>
              <w:lang w:val="en-US" w:eastAsia="zh-CN"/>
            </w:rPr>
            <w:t>4.3.19.1</w:t>
          </w:r>
          <w:r>
            <w:rPr>
              <w:rFonts w:hint="eastAsia"/>
            </w:rPr>
            <w:t>删除按钮/案例库列表界面</w:t>
          </w:r>
          <w:r>
            <w:tab/>
          </w:r>
          <w:r>
            <w:fldChar w:fldCharType="begin"/>
          </w:r>
          <w:r>
            <w:instrText xml:space="preserve"> PAGEREF _Toc24564 </w:instrText>
          </w:r>
          <w:r>
            <w:fldChar w:fldCharType="separate"/>
          </w:r>
          <w:r>
            <w:t>247</w:t>
          </w:r>
          <w:r>
            <w:fldChar w:fldCharType="end"/>
          </w:r>
          <w:r>
            <w:fldChar w:fldCharType="end"/>
          </w:r>
        </w:p>
        <w:p>
          <w:pPr>
            <w:pStyle w:val="22"/>
            <w:tabs>
              <w:tab w:val="right" w:leader="dot" w:pos="8306"/>
            </w:tabs>
          </w:pPr>
          <w:r>
            <w:fldChar w:fldCharType="begin"/>
          </w:r>
          <w:r>
            <w:instrText xml:space="preserve"> HYPERLINK \l _Toc6554 </w:instrText>
          </w:r>
          <w:r>
            <w:fldChar w:fldCharType="separate"/>
          </w:r>
          <w:r>
            <w:rPr>
              <w:rFonts w:hint="eastAsia"/>
              <w:lang w:val="en-US" w:eastAsia="zh-CN"/>
            </w:rPr>
            <w:t>4.3.19.2</w:t>
          </w:r>
          <w:r>
            <w:rPr>
              <w:rFonts w:hint="eastAsia"/>
            </w:rPr>
            <w:t>对话框图</w:t>
          </w:r>
          <w:r>
            <w:tab/>
          </w:r>
          <w:r>
            <w:fldChar w:fldCharType="begin"/>
          </w:r>
          <w:r>
            <w:instrText xml:space="preserve"> PAGEREF _Toc6554 </w:instrText>
          </w:r>
          <w:r>
            <w:fldChar w:fldCharType="separate"/>
          </w:r>
          <w:r>
            <w:t>247</w:t>
          </w:r>
          <w:r>
            <w:fldChar w:fldCharType="end"/>
          </w:r>
          <w:r>
            <w:fldChar w:fldCharType="end"/>
          </w:r>
        </w:p>
        <w:p>
          <w:pPr>
            <w:pStyle w:val="16"/>
            <w:tabs>
              <w:tab w:val="right" w:leader="dot" w:pos="8306"/>
            </w:tabs>
          </w:pPr>
          <w:r>
            <w:fldChar w:fldCharType="begin"/>
          </w:r>
          <w:r>
            <w:instrText xml:space="preserve"> HYPERLINK \l _Toc18756 </w:instrText>
          </w:r>
          <w:r>
            <w:fldChar w:fldCharType="separate"/>
          </w:r>
          <w:r>
            <w:rPr>
              <w:rFonts w:hint="eastAsia"/>
            </w:rPr>
            <w:t>4.3.20管理员查看案例信息</w:t>
          </w:r>
          <w:r>
            <w:tab/>
          </w:r>
          <w:r>
            <w:fldChar w:fldCharType="begin"/>
          </w:r>
          <w:r>
            <w:instrText xml:space="preserve"> PAGEREF _Toc18756 </w:instrText>
          </w:r>
          <w:r>
            <w:fldChar w:fldCharType="separate"/>
          </w:r>
          <w:r>
            <w:t>248</w:t>
          </w:r>
          <w:r>
            <w:fldChar w:fldCharType="end"/>
          </w:r>
          <w:r>
            <w:fldChar w:fldCharType="end"/>
          </w:r>
        </w:p>
        <w:p>
          <w:pPr>
            <w:pStyle w:val="22"/>
            <w:tabs>
              <w:tab w:val="right" w:leader="dot" w:pos="8306"/>
            </w:tabs>
          </w:pPr>
          <w:r>
            <w:fldChar w:fldCharType="begin"/>
          </w:r>
          <w:r>
            <w:instrText xml:space="preserve"> HYPERLINK \l _Toc16611 </w:instrText>
          </w:r>
          <w:r>
            <w:fldChar w:fldCharType="separate"/>
          </w:r>
          <w:r>
            <w:rPr>
              <w:rFonts w:hint="eastAsia"/>
              <w:lang w:val="en-US" w:eastAsia="zh-CN"/>
            </w:rPr>
            <w:t>4.3.20.1</w:t>
          </w:r>
          <w:r>
            <w:rPr>
              <w:rFonts w:hint="eastAsia"/>
            </w:rPr>
            <w:t>案例具体信息界面</w:t>
          </w:r>
          <w:r>
            <w:tab/>
          </w:r>
          <w:r>
            <w:fldChar w:fldCharType="begin"/>
          </w:r>
          <w:r>
            <w:instrText xml:space="preserve"> PAGEREF _Toc16611 </w:instrText>
          </w:r>
          <w:r>
            <w:fldChar w:fldCharType="separate"/>
          </w:r>
          <w:r>
            <w:t>249</w:t>
          </w:r>
          <w:r>
            <w:fldChar w:fldCharType="end"/>
          </w:r>
          <w:r>
            <w:fldChar w:fldCharType="end"/>
          </w:r>
        </w:p>
        <w:p>
          <w:pPr>
            <w:pStyle w:val="22"/>
            <w:tabs>
              <w:tab w:val="right" w:leader="dot" w:pos="8306"/>
            </w:tabs>
          </w:pPr>
          <w:r>
            <w:fldChar w:fldCharType="begin"/>
          </w:r>
          <w:r>
            <w:instrText xml:space="preserve"> HYPERLINK \l _Toc12516 </w:instrText>
          </w:r>
          <w:r>
            <w:fldChar w:fldCharType="separate"/>
          </w:r>
          <w:r>
            <w:rPr>
              <w:rFonts w:hint="eastAsia"/>
              <w:lang w:val="en-US" w:eastAsia="zh-CN"/>
            </w:rPr>
            <w:t>4.3.20.2</w:t>
          </w:r>
          <w:r>
            <w:rPr>
              <w:rFonts w:hint="eastAsia"/>
            </w:rPr>
            <w:t>对话框图</w:t>
          </w:r>
          <w:r>
            <w:tab/>
          </w:r>
          <w:r>
            <w:fldChar w:fldCharType="begin"/>
          </w:r>
          <w:r>
            <w:instrText xml:space="preserve"> PAGEREF _Toc12516 </w:instrText>
          </w:r>
          <w:r>
            <w:fldChar w:fldCharType="separate"/>
          </w:r>
          <w:r>
            <w:t>250</w:t>
          </w:r>
          <w:r>
            <w:fldChar w:fldCharType="end"/>
          </w:r>
          <w:r>
            <w:fldChar w:fldCharType="end"/>
          </w:r>
        </w:p>
        <w:p>
          <w:pPr>
            <w:pStyle w:val="16"/>
            <w:tabs>
              <w:tab w:val="right" w:leader="dot" w:pos="8306"/>
            </w:tabs>
          </w:pPr>
          <w:r>
            <w:fldChar w:fldCharType="begin"/>
          </w:r>
          <w:r>
            <w:instrText xml:space="preserve"> HYPERLINK \l _Toc23603 </w:instrText>
          </w:r>
          <w:r>
            <w:fldChar w:fldCharType="separate"/>
          </w:r>
          <w:r>
            <w:rPr>
              <w:rFonts w:hint="eastAsia"/>
            </w:rPr>
            <w:t>4.3.21管理员恢复案例</w:t>
          </w:r>
          <w:r>
            <w:tab/>
          </w:r>
          <w:r>
            <w:fldChar w:fldCharType="begin"/>
          </w:r>
          <w:r>
            <w:instrText xml:space="preserve"> PAGEREF _Toc23603 </w:instrText>
          </w:r>
          <w:r>
            <w:fldChar w:fldCharType="separate"/>
          </w:r>
          <w:r>
            <w:t>250</w:t>
          </w:r>
          <w:r>
            <w:fldChar w:fldCharType="end"/>
          </w:r>
          <w:r>
            <w:fldChar w:fldCharType="end"/>
          </w:r>
        </w:p>
        <w:p>
          <w:pPr>
            <w:pStyle w:val="22"/>
            <w:tabs>
              <w:tab w:val="right" w:leader="dot" w:pos="8306"/>
            </w:tabs>
          </w:pPr>
          <w:r>
            <w:fldChar w:fldCharType="begin"/>
          </w:r>
          <w:r>
            <w:instrText xml:space="preserve"> HYPERLINK \l _Toc10368 </w:instrText>
          </w:r>
          <w:r>
            <w:fldChar w:fldCharType="separate"/>
          </w:r>
          <w:r>
            <w:rPr>
              <w:rFonts w:hint="eastAsia"/>
              <w:lang w:val="en-US" w:eastAsia="zh-CN"/>
            </w:rPr>
            <w:t>4.3.21.1</w:t>
          </w:r>
          <w:r>
            <w:rPr>
              <w:rFonts w:hint="eastAsia"/>
            </w:rPr>
            <w:t>恢复案例按钮/恢复按钮/恢复案例列表</w:t>
          </w:r>
          <w:r>
            <w:tab/>
          </w:r>
          <w:r>
            <w:fldChar w:fldCharType="begin"/>
          </w:r>
          <w:r>
            <w:instrText xml:space="preserve"> PAGEREF _Toc10368 </w:instrText>
          </w:r>
          <w:r>
            <w:fldChar w:fldCharType="separate"/>
          </w:r>
          <w:r>
            <w:t>251</w:t>
          </w:r>
          <w:r>
            <w:fldChar w:fldCharType="end"/>
          </w:r>
          <w:r>
            <w:fldChar w:fldCharType="end"/>
          </w:r>
        </w:p>
        <w:p>
          <w:pPr>
            <w:pStyle w:val="22"/>
            <w:tabs>
              <w:tab w:val="right" w:leader="dot" w:pos="8306"/>
            </w:tabs>
          </w:pPr>
          <w:r>
            <w:fldChar w:fldCharType="begin"/>
          </w:r>
          <w:r>
            <w:instrText xml:space="preserve"> HYPERLINK \l _Toc22621 </w:instrText>
          </w:r>
          <w:r>
            <w:fldChar w:fldCharType="separate"/>
          </w:r>
          <w:r>
            <w:rPr>
              <w:rFonts w:hint="eastAsia"/>
              <w:lang w:val="en-US" w:eastAsia="zh-CN"/>
            </w:rPr>
            <w:t>4.3.21.2</w:t>
          </w:r>
          <w:r>
            <w:rPr>
              <w:rFonts w:hint="eastAsia"/>
            </w:rPr>
            <w:t>对话框图</w:t>
          </w:r>
          <w:r>
            <w:tab/>
          </w:r>
          <w:r>
            <w:fldChar w:fldCharType="begin"/>
          </w:r>
          <w:r>
            <w:instrText xml:space="preserve"> PAGEREF _Toc22621 </w:instrText>
          </w:r>
          <w:r>
            <w:fldChar w:fldCharType="separate"/>
          </w:r>
          <w:r>
            <w:t>251</w:t>
          </w:r>
          <w:r>
            <w:fldChar w:fldCharType="end"/>
          </w:r>
          <w:r>
            <w:fldChar w:fldCharType="end"/>
          </w:r>
        </w:p>
        <w:p>
          <w:pPr>
            <w:pStyle w:val="16"/>
            <w:tabs>
              <w:tab w:val="right" w:leader="dot" w:pos="8306"/>
            </w:tabs>
          </w:pPr>
          <w:r>
            <w:fldChar w:fldCharType="begin"/>
          </w:r>
          <w:r>
            <w:instrText xml:space="preserve"> HYPERLINK \l _Toc19496 </w:instrText>
          </w:r>
          <w:r>
            <w:fldChar w:fldCharType="separate"/>
          </w:r>
          <w:r>
            <w:rPr>
              <w:rFonts w:hint="eastAsia"/>
            </w:rPr>
            <w:t>4.3.22管理员冻结案例</w:t>
          </w:r>
          <w:r>
            <w:tab/>
          </w:r>
          <w:r>
            <w:fldChar w:fldCharType="begin"/>
          </w:r>
          <w:r>
            <w:instrText xml:space="preserve"> PAGEREF _Toc19496 </w:instrText>
          </w:r>
          <w:r>
            <w:fldChar w:fldCharType="separate"/>
          </w:r>
          <w:r>
            <w:t>251</w:t>
          </w:r>
          <w:r>
            <w:fldChar w:fldCharType="end"/>
          </w:r>
          <w:r>
            <w:fldChar w:fldCharType="end"/>
          </w:r>
        </w:p>
        <w:p>
          <w:pPr>
            <w:pStyle w:val="22"/>
            <w:tabs>
              <w:tab w:val="right" w:leader="dot" w:pos="8306"/>
            </w:tabs>
          </w:pPr>
          <w:r>
            <w:fldChar w:fldCharType="begin"/>
          </w:r>
          <w:r>
            <w:instrText xml:space="preserve"> HYPERLINK \l _Toc24978 </w:instrText>
          </w:r>
          <w:r>
            <w:fldChar w:fldCharType="separate"/>
          </w:r>
          <w:r>
            <w:rPr>
              <w:rFonts w:hint="eastAsia"/>
              <w:lang w:val="en-US" w:eastAsia="zh-CN"/>
            </w:rPr>
            <w:t>4.3.22.1</w:t>
          </w:r>
          <w:r>
            <w:rPr>
              <w:rFonts w:hint="eastAsia"/>
            </w:rPr>
            <w:t>案例列表界面/冻结按钮</w:t>
          </w:r>
          <w:r>
            <w:tab/>
          </w:r>
          <w:r>
            <w:fldChar w:fldCharType="begin"/>
          </w:r>
          <w:r>
            <w:instrText xml:space="preserve"> PAGEREF _Toc24978 </w:instrText>
          </w:r>
          <w:r>
            <w:fldChar w:fldCharType="separate"/>
          </w:r>
          <w:r>
            <w:t>252</w:t>
          </w:r>
          <w:r>
            <w:fldChar w:fldCharType="end"/>
          </w:r>
          <w:r>
            <w:fldChar w:fldCharType="end"/>
          </w:r>
        </w:p>
        <w:p>
          <w:pPr>
            <w:pStyle w:val="22"/>
            <w:tabs>
              <w:tab w:val="right" w:leader="dot" w:pos="8306"/>
            </w:tabs>
          </w:pPr>
          <w:r>
            <w:fldChar w:fldCharType="begin"/>
          </w:r>
          <w:r>
            <w:instrText xml:space="preserve"> HYPERLINK \l _Toc7718 </w:instrText>
          </w:r>
          <w:r>
            <w:fldChar w:fldCharType="separate"/>
          </w:r>
          <w:r>
            <w:rPr>
              <w:rFonts w:hint="eastAsia"/>
              <w:lang w:val="en-US" w:eastAsia="zh-CN"/>
            </w:rPr>
            <w:t>4.3.22.2</w:t>
          </w:r>
          <w:r>
            <w:rPr>
              <w:rFonts w:hint="eastAsia"/>
            </w:rPr>
            <w:t>对话框图</w:t>
          </w:r>
          <w:r>
            <w:tab/>
          </w:r>
          <w:r>
            <w:fldChar w:fldCharType="begin"/>
          </w:r>
          <w:r>
            <w:instrText xml:space="preserve"> PAGEREF _Toc7718 </w:instrText>
          </w:r>
          <w:r>
            <w:fldChar w:fldCharType="separate"/>
          </w:r>
          <w:r>
            <w:t>253</w:t>
          </w:r>
          <w:r>
            <w:fldChar w:fldCharType="end"/>
          </w:r>
          <w:r>
            <w:fldChar w:fldCharType="end"/>
          </w:r>
        </w:p>
        <w:p>
          <w:pPr>
            <w:pStyle w:val="16"/>
            <w:tabs>
              <w:tab w:val="right" w:leader="dot" w:pos="8306"/>
            </w:tabs>
          </w:pPr>
          <w:r>
            <w:fldChar w:fldCharType="begin"/>
          </w:r>
          <w:r>
            <w:instrText xml:space="preserve"> HYPERLINK \l _Toc17508 </w:instrText>
          </w:r>
          <w:r>
            <w:fldChar w:fldCharType="separate"/>
          </w:r>
          <w:r>
            <w:rPr>
              <w:rFonts w:hint="eastAsia"/>
            </w:rPr>
            <w:t>4.3.23管理员审核案例</w:t>
          </w:r>
          <w:r>
            <w:tab/>
          </w:r>
          <w:r>
            <w:fldChar w:fldCharType="begin"/>
          </w:r>
          <w:r>
            <w:instrText xml:space="preserve"> PAGEREF _Toc17508 </w:instrText>
          </w:r>
          <w:r>
            <w:fldChar w:fldCharType="separate"/>
          </w:r>
          <w:r>
            <w:t>253</w:t>
          </w:r>
          <w:r>
            <w:fldChar w:fldCharType="end"/>
          </w:r>
          <w:r>
            <w:fldChar w:fldCharType="end"/>
          </w:r>
        </w:p>
        <w:p>
          <w:pPr>
            <w:pStyle w:val="22"/>
            <w:tabs>
              <w:tab w:val="right" w:leader="dot" w:pos="8306"/>
            </w:tabs>
          </w:pPr>
          <w:r>
            <w:fldChar w:fldCharType="begin"/>
          </w:r>
          <w:r>
            <w:instrText xml:space="preserve"> HYPERLINK \l _Toc1642 </w:instrText>
          </w:r>
          <w:r>
            <w:fldChar w:fldCharType="separate"/>
          </w:r>
          <w:r>
            <w:rPr>
              <w:rFonts w:hint="eastAsia"/>
              <w:lang w:val="en-US" w:eastAsia="zh-CN"/>
            </w:rPr>
            <w:t>4.3.23.1</w:t>
          </w:r>
          <w:r>
            <w:rPr>
              <w:rFonts w:hint="eastAsia"/>
            </w:rPr>
            <w:t>案例申请列表/拒绝按钮/通过按钮/案例申请列表按钮</w:t>
          </w:r>
          <w:r>
            <w:tab/>
          </w:r>
          <w:r>
            <w:fldChar w:fldCharType="begin"/>
          </w:r>
          <w:r>
            <w:instrText xml:space="preserve"> PAGEREF _Toc1642 </w:instrText>
          </w:r>
          <w:r>
            <w:fldChar w:fldCharType="separate"/>
          </w:r>
          <w:r>
            <w:t>254</w:t>
          </w:r>
          <w:r>
            <w:fldChar w:fldCharType="end"/>
          </w:r>
          <w:r>
            <w:fldChar w:fldCharType="end"/>
          </w:r>
        </w:p>
        <w:p>
          <w:pPr>
            <w:pStyle w:val="22"/>
            <w:tabs>
              <w:tab w:val="right" w:leader="dot" w:pos="8306"/>
            </w:tabs>
          </w:pPr>
          <w:r>
            <w:fldChar w:fldCharType="begin"/>
          </w:r>
          <w:r>
            <w:instrText xml:space="preserve"> HYPERLINK \l _Toc2055 </w:instrText>
          </w:r>
          <w:r>
            <w:fldChar w:fldCharType="separate"/>
          </w:r>
          <w:r>
            <w:rPr>
              <w:rFonts w:hint="eastAsia"/>
              <w:lang w:val="en-US" w:eastAsia="zh-CN"/>
            </w:rPr>
            <w:t>4.3.23.2</w:t>
          </w:r>
          <w:r>
            <w:rPr>
              <w:rFonts w:hint="eastAsia"/>
            </w:rPr>
            <w:t>拒绝理由/确认按钮/取消按钮</w:t>
          </w:r>
          <w:r>
            <w:tab/>
          </w:r>
          <w:r>
            <w:fldChar w:fldCharType="begin"/>
          </w:r>
          <w:r>
            <w:instrText xml:space="preserve"> PAGEREF _Toc2055 </w:instrText>
          </w:r>
          <w:r>
            <w:fldChar w:fldCharType="separate"/>
          </w:r>
          <w:r>
            <w:t>255</w:t>
          </w:r>
          <w:r>
            <w:fldChar w:fldCharType="end"/>
          </w:r>
          <w:r>
            <w:fldChar w:fldCharType="end"/>
          </w:r>
        </w:p>
        <w:p>
          <w:pPr>
            <w:pStyle w:val="22"/>
            <w:tabs>
              <w:tab w:val="right" w:leader="dot" w:pos="8306"/>
            </w:tabs>
          </w:pPr>
          <w:r>
            <w:fldChar w:fldCharType="begin"/>
          </w:r>
          <w:r>
            <w:instrText xml:space="preserve"> HYPERLINK \l _Toc14934 </w:instrText>
          </w:r>
          <w:r>
            <w:fldChar w:fldCharType="separate"/>
          </w:r>
          <w:r>
            <w:rPr>
              <w:rFonts w:hint="eastAsia"/>
              <w:lang w:val="en-US" w:eastAsia="zh-CN"/>
            </w:rPr>
            <w:t>4.3.23.3</w:t>
          </w:r>
          <w:r>
            <w:rPr>
              <w:rFonts w:hint="eastAsia"/>
            </w:rPr>
            <w:t>对话框图</w:t>
          </w:r>
          <w:r>
            <w:tab/>
          </w:r>
          <w:r>
            <w:fldChar w:fldCharType="begin"/>
          </w:r>
          <w:r>
            <w:instrText xml:space="preserve"> PAGEREF _Toc14934 </w:instrText>
          </w:r>
          <w:r>
            <w:fldChar w:fldCharType="separate"/>
          </w:r>
          <w:r>
            <w:t>255</w:t>
          </w:r>
          <w:r>
            <w:fldChar w:fldCharType="end"/>
          </w:r>
          <w:r>
            <w:fldChar w:fldCharType="end"/>
          </w:r>
        </w:p>
        <w:p>
          <w:pPr>
            <w:pStyle w:val="22"/>
            <w:tabs>
              <w:tab w:val="right" w:leader="dot" w:pos="8306"/>
            </w:tabs>
          </w:pPr>
          <w:r>
            <w:fldChar w:fldCharType="begin"/>
          </w:r>
          <w:r>
            <w:instrText xml:space="preserve"> HYPERLINK \l _Toc4964 </w:instrText>
          </w:r>
          <w:r>
            <w:fldChar w:fldCharType="separate"/>
          </w:r>
          <w:r>
            <w:rPr>
              <w:rFonts w:hint="eastAsia"/>
              <w:lang w:val="en-US" w:eastAsia="zh-CN"/>
            </w:rPr>
            <w:t>4.3.23.4</w:t>
          </w:r>
          <w:r>
            <w:rPr>
              <w:rFonts w:hint="eastAsia"/>
            </w:rPr>
            <w:t>时序图</w:t>
          </w:r>
          <w:r>
            <w:tab/>
          </w:r>
          <w:r>
            <w:fldChar w:fldCharType="begin"/>
          </w:r>
          <w:r>
            <w:instrText xml:space="preserve"> PAGEREF _Toc4964 </w:instrText>
          </w:r>
          <w:r>
            <w:fldChar w:fldCharType="separate"/>
          </w:r>
          <w:r>
            <w:t>255</w:t>
          </w:r>
          <w:r>
            <w:fldChar w:fldCharType="end"/>
          </w:r>
          <w:r>
            <w:fldChar w:fldCharType="end"/>
          </w:r>
        </w:p>
        <w:p>
          <w:pPr>
            <w:pStyle w:val="16"/>
            <w:tabs>
              <w:tab w:val="right" w:leader="dot" w:pos="8306"/>
            </w:tabs>
          </w:pPr>
          <w:r>
            <w:fldChar w:fldCharType="begin"/>
          </w:r>
          <w:r>
            <w:instrText xml:space="preserve"> HYPERLINK \l _Toc14327 </w:instrText>
          </w:r>
          <w:r>
            <w:fldChar w:fldCharType="separate"/>
          </w:r>
          <w:r>
            <w:rPr>
              <w:rFonts w:hint="eastAsia"/>
            </w:rPr>
            <w:t>4.3.24管理员查找项目</w:t>
          </w:r>
          <w:r>
            <w:tab/>
          </w:r>
          <w:r>
            <w:fldChar w:fldCharType="begin"/>
          </w:r>
          <w:r>
            <w:instrText xml:space="preserve"> PAGEREF _Toc14327 </w:instrText>
          </w:r>
          <w:r>
            <w:fldChar w:fldCharType="separate"/>
          </w:r>
          <w:r>
            <w:t>256</w:t>
          </w:r>
          <w:r>
            <w:fldChar w:fldCharType="end"/>
          </w:r>
          <w:r>
            <w:fldChar w:fldCharType="end"/>
          </w:r>
        </w:p>
        <w:p>
          <w:pPr>
            <w:pStyle w:val="22"/>
            <w:tabs>
              <w:tab w:val="right" w:leader="dot" w:pos="8306"/>
            </w:tabs>
          </w:pPr>
          <w:r>
            <w:fldChar w:fldCharType="begin"/>
          </w:r>
          <w:r>
            <w:instrText xml:space="preserve"> HYPERLINK \l _Toc31739 </w:instrText>
          </w:r>
          <w:r>
            <w:fldChar w:fldCharType="separate"/>
          </w:r>
          <w:r>
            <w:rPr>
              <w:rFonts w:hint="eastAsia"/>
              <w:lang w:val="en-US" w:eastAsia="zh-CN"/>
            </w:rPr>
            <w:t>4.3.24.1</w:t>
          </w:r>
          <w:r>
            <w:rPr>
              <w:rFonts w:hint="eastAsia"/>
            </w:rPr>
            <w:t>项目列表按钮/查询按钮/项目列表界面</w:t>
          </w:r>
          <w:r>
            <w:tab/>
          </w:r>
          <w:r>
            <w:fldChar w:fldCharType="begin"/>
          </w:r>
          <w:r>
            <w:instrText xml:space="preserve"> PAGEREF _Toc31739 </w:instrText>
          </w:r>
          <w:r>
            <w:fldChar w:fldCharType="separate"/>
          </w:r>
          <w:r>
            <w:t>257</w:t>
          </w:r>
          <w:r>
            <w:fldChar w:fldCharType="end"/>
          </w:r>
          <w:r>
            <w:fldChar w:fldCharType="end"/>
          </w:r>
        </w:p>
        <w:p>
          <w:pPr>
            <w:pStyle w:val="22"/>
            <w:tabs>
              <w:tab w:val="right" w:leader="dot" w:pos="8306"/>
            </w:tabs>
          </w:pPr>
          <w:r>
            <w:fldChar w:fldCharType="begin"/>
          </w:r>
          <w:r>
            <w:instrText xml:space="preserve"> HYPERLINK \l _Toc6119 </w:instrText>
          </w:r>
          <w:r>
            <w:fldChar w:fldCharType="separate"/>
          </w:r>
          <w:r>
            <w:rPr>
              <w:rFonts w:hint="eastAsia"/>
              <w:lang w:val="en-US" w:eastAsia="zh-CN"/>
            </w:rPr>
            <w:t>4.3.24.2</w:t>
          </w:r>
          <w:r>
            <w:rPr>
              <w:rFonts w:hint="eastAsia"/>
            </w:rPr>
            <w:t>对话框图</w:t>
          </w:r>
          <w:r>
            <w:tab/>
          </w:r>
          <w:r>
            <w:fldChar w:fldCharType="begin"/>
          </w:r>
          <w:r>
            <w:instrText xml:space="preserve"> PAGEREF _Toc6119 </w:instrText>
          </w:r>
          <w:r>
            <w:fldChar w:fldCharType="separate"/>
          </w:r>
          <w:r>
            <w:t>257</w:t>
          </w:r>
          <w:r>
            <w:fldChar w:fldCharType="end"/>
          </w:r>
          <w:r>
            <w:fldChar w:fldCharType="end"/>
          </w:r>
        </w:p>
        <w:p>
          <w:pPr>
            <w:pStyle w:val="16"/>
            <w:tabs>
              <w:tab w:val="right" w:leader="dot" w:pos="8306"/>
            </w:tabs>
          </w:pPr>
          <w:r>
            <w:fldChar w:fldCharType="begin"/>
          </w:r>
          <w:r>
            <w:instrText xml:space="preserve"> HYPERLINK \l _Toc21675 </w:instrText>
          </w:r>
          <w:r>
            <w:fldChar w:fldCharType="separate"/>
          </w:r>
          <w:r>
            <w:rPr>
              <w:rFonts w:hint="eastAsia"/>
            </w:rPr>
            <w:t>4.3.25管理员删除项目</w:t>
          </w:r>
          <w:r>
            <w:tab/>
          </w:r>
          <w:r>
            <w:fldChar w:fldCharType="begin"/>
          </w:r>
          <w:r>
            <w:instrText xml:space="preserve"> PAGEREF _Toc21675 </w:instrText>
          </w:r>
          <w:r>
            <w:fldChar w:fldCharType="separate"/>
          </w:r>
          <w:r>
            <w:t>258</w:t>
          </w:r>
          <w:r>
            <w:fldChar w:fldCharType="end"/>
          </w:r>
          <w:r>
            <w:fldChar w:fldCharType="end"/>
          </w:r>
        </w:p>
        <w:p>
          <w:pPr>
            <w:pStyle w:val="22"/>
            <w:tabs>
              <w:tab w:val="right" w:leader="dot" w:pos="8306"/>
            </w:tabs>
          </w:pPr>
          <w:r>
            <w:fldChar w:fldCharType="begin"/>
          </w:r>
          <w:r>
            <w:instrText xml:space="preserve"> HYPERLINK \l _Toc21363 </w:instrText>
          </w:r>
          <w:r>
            <w:fldChar w:fldCharType="separate"/>
          </w:r>
          <w:r>
            <w:rPr>
              <w:rFonts w:hint="eastAsia"/>
              <w:lang w:val="en-US" w:eastAsia="zh-CN"/>
            </w:rPr>
            <w:t>4.3.25.1</w:t>
          </w:r>
          <w:r>
            <w:rPr>
              <w:rFonts w:hint="eastAsia"/>
            </w:rPr>
            <w:t>项目列表界面/删除按钮</w:t>
          </w:r>
          <w:r>
            <w:tab/>
          </w:r>
          <w:r>
            <w:fldChar w:fldCharType="begin"/>
          </w:r>
          <w:r>
            <w:instrText xml:space="preserve"> PAGEREF _Toc21363 </w:instrText>
          </w:r>
          <w:r>
            <w:fldChar w:fldCharType="separate"/>
          </w:r>
          <w:r>
            <w:t>259</w:t>
          </w:r>
          <w:r>
            <w:fldChar w:fldCharType="end"/>
          </w:r>
          <w:r>
            <w:fldChar w:fldCharType="end"/>
          </w:r>
        </w:p>
        <w:p>
          <w:pPr>
            <w:pStyle w:val="22"/>
            <w:tabs>
              <w:tab w:val="right" w:leader="dot" w:pos="8306"/>
            </w:tabs>
          </w:pPr>
          <w:r>
            <w:fldChar w:fldCharType="begin"/>
          </w:r>
          <w:r>
            <w:instrText xml:space="preserve"> HYPERLINK \l _Toc17363 </w:instrText>
          </w:r>
          <w:r>
            <w:fldChar w:fldCharType="separate"/>
          </w:r>
          <w:r>
            <w:rPr>
              <w:rFonts w:hint="eastAsia"/>
              <w:lang w:val="en-US" w:eastAsia="zh-CN"/>
            </w:rPr>
            <w:t>4.3.25.2</w:t>
          </w:r>
          <w:r>
            <w:rPr>
              <w:rFonts w:hint="eastAsia"/>
            </w:rPr>
            <w:t>对话框图</w:t>
          </w:r>
          <w:r>
            <w:tab/>
          </w:r>
          <w:r>
            <w:fldChar w:fldCharType="begin"/>
          </w:r>
          <w:r>
            <w:instrText xml:space="preserve"> PAGEREF _Toc17363 </w:instrText>
          </w:r>
          <w:r>
            <w:fldChar w:fldCharType="separate"/>
          </w:r>
          <w:r>
            <w:t>259</w:t>
          </w:r>
          <w:r>
            <w:fldChar w:fldCharType="end"/>
          </w:r>
          <w:r>
            <w:fldChar w:fldCharType="end"/>
          </w:r>
        </w:p>
        <w:p>
          <w:pPr>
            <w:pStyle w:val="16"/>
            <w:tabs>
              <w:tab w:val="right" w:leader="dot" w:pos="8306"/>
            </w:tabs>
          </w:pPr>
          <w:r>
            <w:fldChar w:fldCharType="begin"/>
          </w:r>
          <w:r>
            <w:instrText xml:space="preserve"> HYPERLINK \l _Toc18615 </w:instrText>
          </w:r>
          <w:r>
            <w:fldChar w:fldCharType="separate"/>
          </w:r>
          <w:r>
            <w:rPr>
              <w:rFonts w:hint="eastAsia"/>
            </w:rPr>
            <w:t>4.3.26管理员查找日志文件</w:t>
          </w:r>
          <w:r>
            <w:tab/>
          </w:r>
          <w:r>
            <w:fldChar w:fldCharType="begin"/>
          </w:r>
          <w:r>
            <w:instrText xml:space="preserve"> PAGEREF _Toc18615 </w:instrText>
          </w:r>
          <w:r>
            <w:fldChar w:fldCharType="separate"/>
          </w:r>
          <w:r>
            <w:t>260</w:t>
          </w:r>
          <w:r>
            <w:fldChar w:fldCharType="end"/>
          </w:r>
          <w:r>
            <w:fldChar w:fldCharType="end"/>
          </w:r>
        </w:p>
        <w:p>
          <w:pPr>
            <w:pStyle w:val="22"/>
            <w:tabs>
              <w:tab w:val="right" w:leader="dot" w:pos="8306"/>
            </w:tabs>
          </w:pPr>
          <w:r>
            <w:fldChar w:fldCharType="begin"/>
          </w:r>
          <w:r>
            <w:instrText xml:space="preserve"> HYPERLINK \l _Toc9071 </w:instrText>
          </w:r>
          <w:r>
            <w:fldChar w:fldCharType="separate"/>
          </w:r>
          <w:r>
            <w:rPr>
              <w:rFonts w:hint="eastAsia"/>
              <w:lang w:val="en-US" w:eastAsia="zh-CN"/>
            </w:rPr>
            <w:t>4.3.26.1</w:t>
          </w:r>
          <w:r>
            <w:rPr>
              <w:rFonts w:hint="eastAsia"/>
            </w:rPr>
            <w:t>查询按钮/日志列表界面/日志文档按钮</w:t>
          </w:r>
          <w:r>
            <w:tab/>
          </w:r>
          <w:r>
            <w:fldChar w:fldCharType="begin"/>
          </w:r>
          <w:r>
            <w:instrText xml:space="preserve"> PAGEREF _Toc9071 </w:instrText>
          </w:r>
          <w:r>
            <w:fldChar w:fldCharType="separate"/>
          </w:r>
          <w:r>
            <w:t>261</w:t>
          </w:r>
          <w:r>
            <w:fldChar w:fldCharType="end"/>
          </w:r>
          <w:r>
            <w:fldChar w:fldCharType="end"/>
          </w:r>
        </w:p>
        <w:p>
          <w:pPr>
            <w:pStyle w:val="22"/>
            <w:tabs>
              <w:tab w:val="right" w:leader="dot" w:pos="8306"/>
            </w:tabs>
          </w:pPr>
          <w:r>
            <w:fldChar w:fldCharType="begin"/>
          </w:r>
          <w:r>
            <w:instrText xml:space="preserve"> HYPERLINK \l _Toc21708 </w:instrText>
          </w:r>
          <w:r>
            <w:fldChar w:fldCharType="separate"/>
          </w:r>
          <w:r>
            <w:rPr>
              <w:rFonts w:hint="eastAsia"/>
              <w:lang w:val="en-US" w:eastAsia="zh-CN"/>
            </w:rPr>
            <w:t>4.3.26.2</w:t>
          </w:r>
          <w:r>
            <w:rPr>
              <w:rFonts w:hint="eastAsia"/>
            </w:rPr>
            <w:t>对话框图</w:t>
          </w:r>
          <w:r>
            <w:tab/>
          </w:r>
          <w:r>
            <w:fldChar w:fldCharType="begin"/>
          </w:r>
          <w:r>
            <w:instrText xml:space="preserve"> PAGEREF _Toc21708 </w:instrText>
          </w:r>
          <w:r>
            <w:fldChar w:fldCharType="separate"/>
          </w:r>
          <w:r>
            <w:t>261</w:t>
          </w:r>
          <w:r>
            <w:fldChar w:fldCharType="end"/>
          </w:r>
          <w:r>
            <w:fldChar w:fldCharType="end"/>
          </w:r>
        </w:p>
        <w:p>
          <w:pPr>
            <w:pStyle w:val="16"/>
            <w:tabs>
              <w:tab w:val="right" w:leader="dot" w:pos="8306"/>
            </w:tabs>
          </w:pPr>
          <w:r>
            <w:fldChar w:fldCharType="begin"/>
          </w:r>
          <w:r>
            <w:instrText xml:space="preserve"> HYPERLINK \l _Toc17176 </w:instrText>
          </w:r>
          <w:r>
            <w:fldChar w:fldCharType="separate"/>
          </w:r>
          <w:r>
            <w:rPr>
              <w:rFonts w:hint="eastAsia"/>
            </w:rPr>
            <w:t>4.3.27管理员下载日志文件</w:t>
          </w:r>
          <w:r>
            <w:tab/>
          </w:r>
          <w:r>
            <w:fldChar w:fldCharType="begin"/>
          </w:r>
          <w:r>
            <w:instrText xml:space="preserve"> PAGEREF _Toc17176 </w:instrText>
          </w:r>
          <w:r>
            <w:fldChar w:fldCharType="separate"/>
          </w:r>
          <w:r>
            <w:t>262</w:t>
          </w:r>
          <w:r>
            <w:fldChar w:fldCharType="end"/>
          </w:r>
          <w:r>
            <w:fldChar w:fldCharType="end"/>
          </w:r>
        </w:p>
        <w:p>
          <w:pPr>
            <w:pStyle w:val="22"/>
            <w:tabs>
              <w:tab w:val="right" w:leader="dot" w:pos="8306"/>
            </w:tabs>
          </w:pPr>
          <w:r>
            <w:fldChar w:fldCharType="begin"/>
          </w:r>
          <w:r>
            <w:instrText xml:space="preserve"> HYPERLINK \l _Toc23615 </w:instrText>
          </w:r>
          <w:r>
            <w:fldChar w:fldCharType="separate"/>
          </w:r>
          <w:r>
            <w:rPr>
              <w:rFonts w:hint="eastAsia"/>
              <w:lang w:val="en-US" w:eastAsia="zh-CN"/>
            </w:rPr>
            <w:t>4.3.27.1</w:t>
          </w:r>
          <w:r>
            <w:rPr>
              <w:rFonts w:hint="eastAsia"/>
            </w:rPr>
            <w:t>下载按钮/日志列表界面</w:t>
          </w:r>
          <w:r>
            <w:tab/>
          </w:r>
          <w:r>
            <w:fldChar w:fldCharType="begin"/>
          </w:r>
          <w:r>
            <w:instrText xml:space="preserve"> PAGEREF _Toc23615 </w:instrText>
          </w:r>
          <w:r>
            <w:fldChar w:fldCharType="separate"/>
          </w:r>
          <w:r>
            <w:t>263</w:t>
          </w:r>
          <w:r>
            <w:fldChar w:fldCharType="end"/>
          </w:r>
          <w:r>
            <w:fldChar w:fldCharType="end"/>
          </w:r>
        </w:p>
        <w:p>
          <w:pPr>
            <w:pStyle w:val="22"/>
            <w:tabs>
              <w:tab w:val="right" w:leader="dot" w:pos="8306"/>
            </w:tabs>
          </w:pPr>
          <w:r>
            <w:fldChar w:fldCharType="begin"/>
          </w:r>
          <w:r>
            <w:instrText xml:space="preserve"> HYPERLINK \l _Toc25363 </w:instrText>
          </w:r>
          <w:r>
            <w:fldChar w:fldCharType="separate"/>
          </w:r>
          <w:r>
            <w:rPr>
              <w:rFonts w:hint="eastAsia"/>
              <w:lang w:val="en-US" w:eastAsia="zh-CN"/>
            </w:rPr>
            <w:t>4.3.27.2</w:t>
          </w:r>
          <w:r>
            <w:rPr>
              <w:rFonts w:hint="eastAsia"/>
            </w:rPr>
            <w:t>对话框图</w:t>
          </w:r>
          <w:r>
            <w:tab/>
          </w:r>
          <w:r>
            <w:fldChar w:fldCharType="begin"/>
          </w:r>
          <w:r>
            <w:instrText xml:space="preserve"> PAGEREF _Toc25363 </w:instrText>
          </w:r>
          <w:r>
            <w:fldChar w:fldCharType="separate"/>
          </w:r>
          <w:r>
            <w:t>263</w:t>
          </w:r>
          <w:r>
            <w:fldChar w:fldCharType="end"/>
          </w:r>
          <w:r>
            <w:fldChar w:fldCharType="end"/>
          </w:r>
        </w:p>
        <w:p>
          <w:pPr>
            <w:pStyle w:val="16"/>
            <w:tabs>
              <w:tab w:val="right" w:leader="dot" w:pos="8306"/>
            </w:tabs>
          </w:pPr>
          <w:r>
            <w:fldChar w:fldCharType="begin"/>
          </w:r>
          <w:r>
            <w:instrText xml:space="preserve"> HYPERLINK \l _Toc7276 </w:instrText>
          </w:r>
          <w:r>
            <w:fldChar w:fldCharType="separate"/>
          </w:r>
          <w:r>
            <w:rPr>
              <w:rFonts w:hint="eastAsia"/>
            </w:rPr>
            <w:t>4.3.28管理员删除日志文件</w:t>
          </w:r>
          <w:r>
            <w:tab/>
          </w:r>
          <w:r>
            <w:fldChar w:fldCharType="begin"/>
          </w:r>
          <w:r>
            <w:instrText xml:space="preserve"> PAGEREF _Toc7276 </w:instrText>
          </w:r>
          <w:r>
            <w:fldChar w:fldCharType="separate"/>
          </w:r>
          <w:r>
            <w:t>264</w:t>
          </w:r>
          <w:r>
            <w:fldChar w:fldCharType="end"/>
          </w:r>
          <w:r>
            <w:fldChar w:fldCharType="end"/>
          </w:r>
        </w:p>
        <w:p>
          <w:pPr>
            <w:pStyle w:val="22"/>
            <w:tabs>
              <w:tab w:val="right" w:leader="dot" w:pos="8306"/>
            </w:tabs>
          </w:pPr>
          <w:r>
            <w:fldChar w:fldCharType="begin"/>
          </w:r>
          <w:r>
            <w:instrText xml:space="preserve"> HYPERLINK \l _Toc30933 </w:instrText>
          </w:r>
          <w:r>
            <w:fldChar w:fldCharType="separate"/>
          </w:r>
          <w:r>
            <w:rPr>
              <w:rFonts w:hint="eastAsia"/>
              <w:lang w:val="en-US" w:eastAsia="zh-CN"/>
            </w:rPr>
            <w:t>4.3.28.1</w:t>
          </w:r>
          <w:r>
            <w:rPr>
              <w:rFonts w:hint="eastAsia"/>
            </w:rPr>
            <w:t>下载按钮/日志列表界面</w:t>
          </w:r>
          <w:r>
            <w:tab/>
          </w:r>
          <w:r>
            <w:fldChar w:fldCharType="begin"/>
          </w:r>
          <w:r>
            <w:instrText xml:space="preserve"> PAGEREF _Toc30933 </w:instrText>
          </w:r>
          <w:r>
            <w:fldChar w:fldCharType="separate"/>
          </w:r>
          <w:r>
            <w:t>264</w:t>
          </w:r>
          <w:r>
            <w:fldChar w:fldCharType="end"/>
          </w:r>
          <w:r>
            <w:fldChar w:fldCharType="end"/>
          </w:r>
        </w:p>
        <w:p>
          <w:pPr>
            <w:pStyle w:val="22"/>
            <w:tabs>
              <w:tab w:val="right" w:leader="dot" w:pos="8306"/>
            </w:tabs>
          </w:pPr>
          <w:r>
            <w:fldChar w:fldCharType="begin"/>
          </w:r>
          <w:r>
            <w:instrText xml:space="preserve"> HYPERLINK \l _Toc13419 </w:instrText>
          </w:r>
          <w:r>
            <w:fldChar w:fldCharType="separate"/>
          </w:r>
          <w:r>
            <w:rPr>
              <w:rFonts w:hint="eastAsia"/>
              <w:lang w:val="en-US" w:eastAsia="zh-CN"/>
            </w:rPr>
            <w:t>4.3.28.2</w:t>
          </w:r>
          <w:r>
            <w:rPr>
              <w:rFonts w:hint="eastAsia"/>
            </w:rPr>
            <w:t>对话框图</w:t>
          </w:r>
          <w:r>
            <w:tab/>
          </w:r>
          <w:r>
            <w:fldChar w:fldCharType="begin"/>
          </w:r>
          <w:r>
            <w:instrText xml:space="preserve"> PAGEREF _Toc13419 </w:instrText>
          </w:r>
          <w:r>
            <w:fldChar w:fldCharType="separate"/>
          </w:r>
          <w:r>
            <w:t>265</w:t>
          </w:r>
          <w:r>
            <w:fldChar w:fldCharType="end"/>
          </w:r>
          <w:r>
            <w:fldChar w:fldCharType="end"/>
          </w:r>
        </w:p>
        <w:p>
          <w:pPr>
            <w:pStyle w:val="16"/>
            <w:tabs>
              <w:tab w:val="right" w:leader="dot" w:pos="8306"/>
            </w:tabs>
          </w:pPr>
          <w:r>
            <w:fldChar w:fldCharType="begin"/>
          </w:r>
          <w:r>
            <w:instrText xml:space="preserve"> HYPERLINK \l _Toc4262 </w:instrText>
          </w:r>
          <w:r>
            <w:fldChar w:fldCharType="separate"/>
          </w:r>
          <w:r>
            <w:rPr>
              <w:rFonts w:hint="eastAsia"/>
            </w:rPr>
            <w:t>4.3.29管理员上传日志文件</w:t>
          </w:r>
          <w:r>
            <w:tab/>
          </w:r>
          <w:r>
            <w:fldChar w:fldCharType="begin"/>
          </w:r>
          <w:r>
            <w:instrText xml:space="preserve"> PAGEREF _Toc4262 </w:instrText>
          </w:r>
          <w:r>
            <w:fldChar w:fldCharType="separate"/>
          </w:r>
          <w:r>
            <w:t>265</w:t>
          </w:r>
          <w:r>
            <w:fldChar w:fldCharType="end"/>
          </w:r>
          <w:r>
            <w:fldChar w:fldCharType="end"/>
          </w:r>
        </w:p>
        <w:p>
          <w:pPr>
            <w:pStyle w:val="22"/>
            <w:tabs>
              <w:tab w:val="right" w:leader="dot" w:pos="8306"/>
            </w:tabs>
          </w:pPr>
          <w:r>
            <w:fldChar w:fldCharType="begin"/>
          </w:r>
          <w:r>
            <w:instrText xml:space="preserve"> HYPERLINK \l _Toc2739 </w:instrText>
          </w:r>
          <w:r>
            <w:fldChar w:fldCharType="separate"/>
          </w:r>
          <w:r>
            <w:rPr>
              <w:rFonts w:hint="eastAsia"/>
              <w:lang w:val="en-US" w:eastAsia="zh-CN"/>
            </w:rPr>
            <w:t>4.3.29.1</w:t>
          </w:r>
          <w:r>
            <w:rPr>
              <w:rFonts w:hint="eastAsia"/>
            </w:rPr>
            <w:t>上传按钮/日志列表界面</w:t>
          </w:r>
          <w:r>
            <w:tab/>
          </w:r>
          <w:r>
            <w:fldChar w:fldCharType="begin"/>
          </w:r>
          <w:r>
            <w:instrText xml:space="preserve"> PAGEREF _Toc2739 </w:instrText>
          </w:r>
          <w:r>
            <w:fldChar w:fldCharType="separate"/>
          </w:r>
          <w:r>
            <w:t>266</w:t>
          </w:r>
          <w:r>
            <w:fldChar w:fldCharType="end"/>
          </w:r>
          <w:r>
            <w:fldChar w:fldCharType="end"/>
          </w:r>
        </w:p>
        <w:p>
          <w:pPr>
            <w:pStyle w:val="22"/>
            <w:tabs>
              <w:tab w:val="right" w:leader="dot" w:pos="8306"/>
            </w:tabs>
          </w:pPr>
          <w:r>
            <w:fldChar w:fldCharType="begin"/>
          </w:r>
          <w:r>
            <w:instrText xml:space="preserve"> HYPERLINK \l _Toc32065 </w:instrText>
          </w:r>
          <w:r>
            <w:fldChar w:fldCharType="separate"/>
          </w:r>
          <w:r>
            <w:rPr>
              <w:rFonts w:hint="eastAsia"/>
              <w:lang w:val="en-US" w:eastAsia="zh-CN"/>
            </w:rPr>
            <w:t>4.3.29.2对话框图</w:t>
          </w:r>
          <w:r>
            <w:tab/>
          </w:r>
          <w:r>
            <w:fldChar w:fldCharType="begin"/>
          </w:r>
          <w:r>
            <w:instrText xml:space="preserve"> PAGEREF _Toc32065 </w:instrText>
          </w:r>
          <w:r>
            <w:fldChar w:fldCharType="separate"/>
          </w:r>
          <w:r>
            <w:t>266</w:t>
          </w:r>
          <w:r>
            <w:fldChar w:fldCharType="end"/>
          </w:r>
          <w:r>
            <w:fldChar w:fldCharType="end"/>
          </w:r>
        </w:p>
        <w:p>
          <w:pPr>
            <w:pStyle w:val="16"/>
            <w:tabs>
              <w:tab w:val="right" w:leader="dot" w:pos="8306"/>
            </w:tabs>
          </w:pPr>
          <w:r>
            <w:fldChar w:fldCharType="begin"/>
          </w:r>
          <w:r>
            <w:instrText xml:space="preserve"> HYPERLINK \l _Toc7336 </w:instrText>
          </w:r>
          <w:r>
            <w:fldChar w:fldCharType="separate"/>
          </w:r>
          <w:r>
            <w:rPr>
              <w:rFonts w:hint="eastAsia"/>
            </w:rPr>
            <w:t>4.3.30管理员查找用户日志记录</w:t>
          </w:r>
          <w:r>
            <w:tab/>
          </w:r>
          <w:r>
            <w:fldChar w:fldCharType="begin"/>
          </w:r>
          <w:r>
            <w:instrText xml:space="preserve"> PAGEREF _Toc7336 </w:instrText>
          </w:r>
          <w:r>
            <w:fldChar w:fldCharType="separate"/>
          </w:r>
          <w:r>
            <w:t>266</w:t>
          </w:r>
          <w:r>
            <w:fldChar w:fldCharType="end"/>
          </w:r>
          <w:r>
            <w:fldChar w:fldCharType="end"/>
          </w:r>
        </w:p>
        <w:p>
          <w:pPr>
            <w:pStyle w:val="22"/>
            <w:tabs>
              <w:tab w:val="right" w:leader="dot" w:pos="8306"/>
            </w:tabs>
          </w:pPr>
          <w:r>
            <w:fldChar w:fldCharType="begin"/>
          </w:r>
          <w:r>
            <w:instrText xml:space="preserve"> HYPERLINK \l _Toc19885 </w:instrText>
          </w:r>
          <w:r>
            <w:fldChar w:fldCharType="separate"/>
          </w:r>
          <w:r>
            <w:rPr>
              <w:rFonts w:hint="eastAsia"/>
              <w:lang w:val="en-US" w:eastAsia="zh-CN"/>
            </w:rPr>
            <w:t>4.3.30.1</w:t>
          </w:r>
          <w:r>
            <w:rPr>
              <w:rFonts w:hint="eastAsia"/>
            </w:rPr>
            <w:t>查询按钮/日志记录界面/用户日志按钮</w:t>
          </w:r>
          <w:r>
            <w:tab/>
          </w:r>
          <w:r>
            <w:fldChar w:fldCharType="begin"/>
          </w:r>
          <w:r>
            <w:instrText xml:space="preserve"> PAGEREF _Toc19885 </w:instrText>
          </w:r>
          <w:r>
            <w:fldChar w:fldCharType="separate"/>
          </w:r>
          <w:r>
            <w:t>267</w:t>
          </w:r>
          <w:r>
            <w:fldChar w:fldCharType="end"/>
          </w:r>
          <w:r>
            <w:fldChar w:fldCharType="end"/>
          </w:r>
        </w:p>
        <w:p>
          <w:pPr>
            <w:pStyle w:val="22"/>
            <w:tabs>
              <w:tab w:val="right" w:leader="dot" w:pos="8306"/>
            </w:tabs>
          </w:pPr>
          <w:r>
            <w:fldChar w:fldCharType="begin"/>
          </w:r>
          <w:r>
            <w:instrText xml:space="preserve"> HYPERLINK \l _Toc28580 </w:instrText>
          </w:r>
          <w:r>
            <w:fldChar w:fldCharType="separate"/>
          </w:r>
          <w:r>
            <w:rPr>
              <w:rFonts w:hint="eastAsia"/>
              <w:lang w:val="en-US" w:eastAsia="zh-CN"/>
            </w:rPr>
            <w:t>4.3.30.2</w:t>
          </w:r>
          <w:r>
            <w:rPr>
              <w:rFonts w:hint="eastAsia"/>
            </w:rPr>
            <w:t>对话框图</w:t>
          </w:r>
          <w:r>
            <w:tab/>
          </w:r>
          <w:r>
            <w:fldChar w:fldCharType="begin"/>
          </w:r>
          <w:r>
            <w:instrText xml:space="preserve"> PAGEREF _Toc28580 </w:instrText>
          </w:r>
          <w:r>
            <w:fldChar w:fldCharType="separate"/>
          </w:r>
          <w:r>
            <w:t>268</w:t>
          </w:r>
          <w:r>
            <w:fldChar w:fldCharType="end"/>
          </w:r>
          <w:r>
            <w:fldChar w:fldCharType="end"/>
          </w:r>
        </w:p>
        <w:p>
          <w:pPr>
            <w:pStyle w:val="16"/>
            <w:tabs>
              <w:tab w:val="right" w:leader="dot" w:pos="8306"/>
            </w:tabs>
          </w:pPr>
          <w:r>
            <w:fldChar w:fldCharType="begin"/>
          </w:r>
          <w:r>
            <w:instrText xml:space="preserve"> HYPERLINK \l _Toc670 </w:instrText>
          </w:r>
          <w:r>
            <w:fldChar w:fldCharType="separate"/>
          </w:r>
          <w:r>
            <w:rPr>
              <w:rFonts w:hint="eastAsia"/>
            </w:rPr>
            <w:t>4.3.31管理员删除用户日志记录</w:t>
          </w:r>
          <w:r>
            <w:tab/>
          </w:r>
          <w:r>
            <w:fldChar w:fldCharType="begin"/>
          </w:r>
          <w:r>
            <w:instrText xml:space="preserve"> PAGEREF _Toc670 </w:instrText>
          </w:r>
          <w:r>
            <w:fldChar w:fldCharType="separate"/>
          </w:r>
          <w:r>
            <w:t>268</w:t>
          </w:r>
          <w:r>
            <w:fldChar w:fldCharType="end"/>
          </w:r>
          <w:r>
            <w:fldChar w:fldCharType="end"/>
          </w:r>
        </w:p>
        <w:p>
          <w:pPr>
            <w:pStyle w:val="22"/>
            <w:tabs>
              <w:tab w:val="right" w:leader="dot" w:pos="8306"/>
            </w:tabs>
          </w:pPr>
          <w:r>
            <w:fldChar w:fldCharType="begin"/>
          </w:r>
          <w:r>
            <w:instrText xml:space="preserve"> HYPERLINK \l _Toc22334 </w:instrText>
          </w:r>
          <w:r>
            <w:fldChar w:fldCharType="separate"/>
          </w:r>
          <w:r>
            <w:rPr>
              <w:rFonts w:hint="eastAsia"/>
              <w:lang w:val="en-US" w:eastAsia="zh-CN"/>
            </w:rPr>
            <w:t>4.3.31.1</w:t>
          </w:r>
          <w:r>
            <w:rPr>
              <w:rFonts w:hint="eastAsia"/>
            </w:rPr>
            <w:t>删除按钮/日志记录界面</w:t>
          </w:r>
          <w:r>
            <w:tab/>
          </w:r>
          <w:r>
            <w:fldChar w:fldCharType="begin"/>
          </w:r>
          <w:r>
            <w:instrText xml:space="preserve"> PAGEREF _Toc22334 </w:instrText>
          </w:r>
          <w:r>
            <w:fldChar w:fldCharType="separate"/>
          </w:r>
          <w:r>
            <w:t>269</w:t>
          </w:r>
          <w:r>
            <w:fldChar w:fldCharType="end"/>
          </w:r>
          <w:r>
            <w:fldChar w:fldCharType="end"/>
          </w:r>
        </w:p>
        <w:p>
          <w:pPr>
            <w:pStyle w:val="22"/>
            <w:tabs>
              <w:tab w:val="right" w:leader="dot" w:pos="8306"/>
            </w:tabs>
          </w:pPr>
          <w:r>
            <w:fldChar w:fldCharType="begin"/>
          </w:r>
          <w:r>
            <w:instrText xml:space="preserve"> HYPERLINK \l _Toc2082 </w:instrText>
          </w:r>
          <w:r>
            <w:fldChar w:fldCharType="separate"/>
          </w:r>
          <w:r>
            <w:rPr>
              <w:rFonts w:hint="eastAsia"/>
              <w:lang w:val="en-US" w:eastAsia="zh-CN"/>
            </w:rPr>
            <w:t>4.3.31.2</w:t>
          </w:r>
          <w:r>
            <w:rPr>
              <w:rFonts w:hint="eastAsia"/>
            </w:rPr>
            <w:t>对话框图</w:t>
          </w:r>
          <w:r>
            <w:tab/>
          </w:r>
          <w:r>
            <w:fldChar w:fldCharType="begin"/>
          </w:r>
          <w:r>
            <w:instrText xml:space="preserve"> PAGEREF _Toc2082 </w:instrText>
          </w:r>
          <w:r>
            <w:fldChar w:fldCharType="separate"/>
          </w:r>
          <w:r>
            <w:t>270</w:t>
          </w:r>
          <w:r>
            <w:fldChar w:fldCharType="end"/>
          </w:r>
          <w:r>
            <w:fldChar w:fldCharType="end"/>
          </w:r>
        </w:p>
        <w:p>
          <w:pPr>
            <w:pStyle w:val="16"/>
            <w:tabs>
              <w:tab w:val="right" w:leader="dot" w:pos="8306"/>
            </w:tabs>
          </w:pPr>
          <w:r>
            <w:fldChar w:fldCharType="begin"/>
          </w:r>
          <w:r>
            <w:instrText xml:space="preserve"> HYPERLINK \l _Toc8926 </w:instrText>
          </w:r>
          <w:r>
            <w:fldChar w:fldCharType="separate"/>
          </w:r>
          <w:r>
            <w:rPr>
              <w:rFonts w:hint="eastAsia"/>
            </w:rPr>
            <w:t>4.3.32管理员查找系统错误日志记录</w:t>
          </w:r>
          <w:r>
            <w:tab/>
          </w:r>
          <w:r>
            <w:fldChar w:fldCharType="begin"/>
          </w:r>
          <w:r>
            <w:instrText xml:space="preserve"> PAGEREF _Toc8926 </w:instrText>
          </w:r>
          <w:r>
            <w:fldChar w:fldCharType="separate"/>
          </w:r>
          <w:r>
            <w:t>270</w:t>
          </w:r>
          <w:r>
            <w:fldChar w:fldCharType="end"/>
          </w:r>
          <w:r>
            <w:fldChar w:fldCharType="end"/>
          </w:r>
        </w:p>
        <w:p>
          <w:pPr>
            <w:pStyle w:val="22"/>
            <w:tabs>
              <w:tab w:val="right" w:leader="dot" w:pos="8306"/>
            </w:tabs>
          </w:pPr>
          <w:r>
            <w:fldChar w:fldCharType="begin"/>
          </w:r>
          <w:r>
            <w:instrText xml:space="preserve"> HYPERLINK \l _Toc23905 </w:instrText>
          </w:r>
          <w:r>
            <w:fldChar w:fldCharType="separate"/>
          </w:r>
          <w:r>
            <w:rPr>
              <w:rFonts w:hint="eastAsia"/>
              <w:lang w:val="en-US" w:eastAsia="zh-CN"/>
            </w:rPr>
            <w:t>4.3.32.1</w:t>
          </w:r>
          <w:r>
            <w:rPr>
              <w:rFonts w:hint="eastAsia"/>
            </w:rPr>
            <w:t>系统错误日志记录界面/查询按钮</w:t>
          </w:r>
          <w:r>
            <w:tab/>
          </w:r>
          <w:r>
            <w:fldChar w:fldCharType="begin"/>
          </w:r>
          <w:r>
            <w:instrText xml:space="preserve"> PAGEREF _Toc23905 </w:instrText>
          </w:r>
          <w:r>
            <w:fldChar w:fldCharType="separate"/>
          </w:r>
          <w:r>
            <w:t>271</w:t>
          </w:r>
          <w:r>
            <w:fldChar w:fldCharType="end"/>
          </w:r>
          <w:r>
            <w:fldChar w:fldCharType="end"/>
          </w:r>
        </w:p>
        <w:p>
          <w:pPr>
            <w:pStyle w:val="22"/>
            <w:tabs>
              <w:tab w:val="right" w:leader="dot" w:pos="8306"/>
            </w:tabs>
          </w:pPr>
          <w:r>
            <w:fldChar w:fldCharType="begin"/>
          </w:r>
          <w:r>
            <w:instrText xml:space="preserve"> HYPERLINK \l _Toc5344 </w:instrText>
          </w:r>
          <w:r>
            <w:fldChar w:fldCharType="separate"/>
          </w:r>
          <w:r>
            <w:rPr>
              <w:rFonts w:hint="eastAsia"/>
              <w:lang w:val="en-US" w:eastAsia="zh-CN"/>
            </w:rPr>
            <w:t>4.3.32.2</w:t>
          </w:r>
          <w:r>
            <w:rPr>
              <w:rFonts w:hint="eastAsia"/>
            </w:rPr>
            <w:t>对话框图</w:t>
          </w:r>
          <w:r>
            <w:tab/>
          </w:r>
          <w:r>
            <w:fldChar w:fldCharType="begin"/>
          </w:r>
          <w:r>
            <w:instrText xml:space="preserve"> PAGEREF _Toc5344 </w:instrText>
          </w:r>
          <w:r>
            <w:fldChar w:fldCharType="separate"/>
          </w:r>
          <w:r>
            <w:t>272</w:t>
          </w:r>
          <w:r>
            <w:fldChar w:fldCharType="end"/>
          </w:r>
          <w:r>
            <w:fldChar w:fldCharType="end"/>
          </w:r>
        </w:p>
        <w:p>
          <w:pPr>
            <w:pStyle w:val="16"/>
            <w:tabs>
              <w:tab w:val="right" w:leader="dot" w:pos="8306"/>
            </w:tabs>
          </w:pPr>
          <w:r>
            <w:fldChar w:fldCharType="begin"/>
          </w:r>
          <w:r>
            <w:instrText xml:space="preserve"> HYPERLINK \l _Toc25532 </w:instrText>
          </w:r>
          <w:r>
            <w:fldChar w:fldCharType="separate"/>
          </w:r>
          <w:r>
            <w:rPr>
              <w:rFonts w:hint="eastAsia"/>
            </w:rPr>
            <w:t>4.3.33管理员删除系统错误日志记录</w:t>
          </w:r>
          <w:r>
            <w:tab/>
          </w:r>
          <w:r>
            <w:fldChar w:fldCharType="begin"/>
          </w:r>
          <w:r>
            <w:instrText xml:space="preserve"> PAGEREF _Toc25532 </w:instrText>
          </w:r>
          <w:r>
            <w:fldChar w:fldCharType="separate"/>
          </w:r>
          <w:r>
            <w:t>272</w:t>
          </w:r>
          <w:r>
            <w:fldChar w:fldCharType="end"/>
          </w:r>
          <w:r>
            <w:fldChar w:fldCharType="end"/>
          </w:r>
        </w:p>
        <w:p>
          <w:pPr>
            <w:pStyle w:val="22"/>
            <w:tabs>
              <w:tab w:val="right" w:leader="dot" w:pos="8306"/>
            </w:tabs>
          </w:pPr>
          <w:r>
            <w:fldChar w:fldCharType="begin"/>
          </w:r>
          <w:r>
            <w:instrText xml:space="preserve"> HYPERLINK \l _Toc22478 </w:instrText>
          </w:r>
          <w:r>
            <w:fldChar w:fldCharType="separate"/>
          </w:r>
          <w:r>
            <w:rPr>
              <w:rFonts w:hint="eastAsia"/>
              <w:lang w:val="en-US" w:eastAsia="zh-CN"/>
            </w:rPr>
            <w:t>4.3.33</w:t>
          </w:r>
          <w:r>
            <w:rPr>
              <w:rFonts w:hint="eastAsia"/>
            </w:rPr>
            <w:t>系统错误日志记录界面/删除按钮</w:t>
          </w:r>
          <w:r>
            <w:tab/>
          </w:r>
          <w:r>
            <w:fldChar w:fldCharType="begin"/>
          </w:r>
          <w:r>
            <w:instrText xml:space="preserve"> PAGEREF _Toc22478 </w:instrText>
          </w:r>
          <w:r>
            <w:fldChar w:fldCharType="separate"/>
          </w:r>
          <w:r>
            <w:t>273</w:t>
          </w:r>
          <w:r>
            <w:fldChar w:fldCharType="end"/>
          </w:r>
          <w:r>
            <w:fldChar w:fldCharType="end"/>
          </w:r>
        </w:p>
        <w:p>
          <w:pPr>
            <w:pStyle w:val="22"/>
            <w:tabs>
              <w:tab w:val="right" w:leader="dot" w:pos="8306"/>
            </w:tabs>
          </w:pPr>
          <w:r>
            <w:fldChar w:fldCharType="begin"/>
          </w:r>
          <w:r>
            <w:instrText xml:space="preserve"> HYPERLINK \l _Toc22419 </w:instrText>
          </w:r>
          <w:r>
            <w:fldChar w:fldCharType="separate"/>
          </w:r>
          <w:r>
            <w:rPr>
              <w:rFonts w:hint="eastAsia"/>
              <w:lang w:val="en-US" w:eastAsia="zh-CN"/>
            </w:rPr>
            <w:t>4.3.34</w:t>
          </w:r>
          <w:r>
            <w:rPr>
              <w:rFonts w:hint="eastAsia"/>
            </w:rPr>
            <w:t>对话框图</w:t>
          </w:r>
          <w:r>
            <w:tab/>
          </w:r>
          <w:r>
            <w:fldChar w:fldCharType="begin"/>
          </w:r>
          <w:r>
            <w:instrText xml:space="preserve"> PAGEREF _Toc22419 </w:instrText>
          </w:r>
          <w:r>
            <w:fldChar w:fldCharType="separate"/>
          </w:r>
          <w:r>
            <w:t>274</w:t>
          </w:r>
          <w:r>
            <w:fldChar w:fldCharType="end"/>
          </w:r>
          <w:r>
            <w:fldChar w:fldCharType="end"/>
          </w:r>
        </w:p>
        <w:p>
          <w:pPr>
            <w:pStyle w:val="16"/>
            <w:tabs>
              <w:tab w:val="right" w:leader="dot" w:pos="8306"/>
            </w:tabs>
          </w:pPr>
          <w:r>
            <w:fldChar w:fldCharType="begin"/>
          </w:r>
          <w:r>
            <w:instrText xml:space="preserve"> HYPERLINK \l _Toc2689 </w:instrText>
          </w:r>
          <w:r>
            <w:fldChar w:fldCharType="separate"/>
          </w:r>
          <w:r>
            <w:rPr>
              <w:rFonts w:hint="eastAsia"/>
            </w:rPr>
            <w:t>4.3.34管理员数据库备份</w:t>
          </w:r>
          <w:r>
            <w:tab/>
          </w:r>
          <w:r>
            <w:fldChar w:fldCharType="begin"/>
          </w:r>
          <w:r>
            <w:instrText xml:space="preserve"> PAGEREF _Toc2689 </w:instrText>
          </w:r>
          <w:r>
            <w:fldChar w:fldCharType="separate"/>
          </w:r>
          <w:r>
            <w:t>274</w:t>
          </w:r>
          <w:r>
            <w:fldChar w:fldCharType="end"/>
          </w:r>
          <w:r>
            <w:fldChar w:fldCharType="end"/>
          </w:r>
        </w:p>
        <w:p>
          <w:pPr>
            <w:pStyle w:val="22"/>
            <w:tabs>
              <w:tab w:val="right" w:leader="dot" w:pos="8306"/>
            </w:tabs>
          </w:pPr>
          <w:r>
            <w:fldChar w:fldCharType="begin"/>
          </w:r>
          <w:r>
            <w:instrText xml:space="preserve"> HYPERLINK \l _Toc18545 </w:instrText>
          </w:r>
          <w:r>
            <w:fldChar w:fldCharType="separate"/>
          </w:r>
          <w:r>
            <w:rPr>
              <w:rFonts w:hint="eastAsia"/>
              <w:lang w:val="en-US" w:eastAsia="zh-CN"/>
            </w:rPr>
            <w:t>4.3.34.1</w:t>
          </w:r>
          <w:r>
            <w:rPr>
              <w:rFonts w:hint="eastAsia"/>
            </w:rPr>
            <w:t>数据库备份界面</w:t>
          </w:r>
          <w:r>
            <w:tab/>
          </w:r>
          <w:r>
            <w:fldChar w:fldCharType="begin"/>
          </w:r>
          <w:r>
            <w:instrText xml:space="preserve"> PAGEREF _Toc18545 </w:instrText>
          </w:r>
          <w:r>
            <w:fldChar w:fldCharType="separate"/>
          </w:r>
          <w:r>
            <w:t>276</w:t>
          </w:r>
          <w:r>
            <w:fldChar w:fldCharType="end"/>
          </w:r>
          <w:r>
            <w:fldChar w:fldCharType="end"/>
          </w:r>
        </w:p>
        <w:p>
          <w:pPr>
            <w:pStyle w:val="22"/>
            <w:tabs>
              <w:tab w:val="right" w:leader="dot" w:pos="8306"/>
            </w:tabs>
          </w:pPr>
          <w:r>
            <w:fldChar w:fldCharType="begin"/>
          </w:r>
          <w:r>
            <w:instrText xml:space="preserve"> HYPERLINK \l _Toc548 </w:instrText>
          </w:r>
          <w:r>
            <w:fldChar w:fldCharType="separate"/>
          </w:r>
          <w:r>
            <w:rPr>
              <w:rFonts w:hint="eastAsia"/>
              <w:lang w:val="en-US" w:eastAsia="zh-CN"/>
            </w:rPr>
            <w:t>4.3.34.2</w:t>
          </w:r>
          <w:r>
            <w:rPr>
              <w:rFonts w:hint="eastAsia"/>
            </w:rPr>
            <w:t>数据库恢复界面/数据库备份按钮</w:t>
          </w:r>
          <w:r>
            <w:tab/>
          </w:r>
          <w:r>
            <w:fldChar w:fldCharType="begin"/>
          </w:r>
          <w:r>
            <w:instrText xml:space="preserve"> PAGEREF _Toc548 </w:instrText>
          </w:r>
          <w:r>
            <w:fldChar w:fldCharType="separate"/>
          </w:r>
          <w:r>
            <w:t>276</w:t>
          </w:r>
          <w:r>
            <w:fldChar w:fldCharType="end"/>
          </w:r>
          <w:r>
            <w:fldChar w:fldCharType="end"/>
          </w:r>
        </w:p>
        <w:p>
          <w:pPr>
            <w:pStyle w:val="22"/>
            <w:tabs>
              <w:tab w:val="right" w:leader="dot" w:pos="8306"/>
            </w:tabs>
          </w:pPr>
          <w:r>
            <w:fldChar w:fldCharType="begin"/>
          </w:r>
          <w:r>
            <w:instrText xml:space="preserve"> HYPERLINK \l _Toc21367 </w:instrText>
          </w:r>
          <w:r>
            <w:fldChar w:fldCharType="separate"/>
          </w:r>
          <w:r>
            <w:rPr>
              <w:rFonts w:hint="eastAsia"/>
              <w:lang w:val="en-US" w:eastAsia="zh-CN"/>
            </w:rPr>
            <w:t>4.3.34.3</w:t>
          </w:r>
          <w:r>
            <w:rPr>
              <w:rFonts w:hint="eastAsia"/>
            </w:rPr>
            <w:t>对话框图</w:t>
          </w:r>
          <w:r>
            <w:tab/>
          </w:r>
          <w:r>
            <w:fldChar w:fldCharType="begin"/>
          </w:r>
          <w:r>
            <w:instrText xml:space="preserve"> PAGEREF _Toc21367 </w:instrText>
          </w:r>
          <w:r>
            <w:fldChar w:fldCharType="separate"/>
          </w:r>
          <w:r>
            <w:t>277</w:t>
          </w:r>
          <w:r>
            <w:fldChar w:fldCharType="end"/>
          </w:r>
          <w:r>
            <w:fldChar w:fldCharType="end"/>
          </w:r>
        </w:p>
        <w:p>
          <w:pPr>
            <w:pStyle w:val="16"/>
            <w:tabs>
              <w:tab w:val="right" w:leader="dot" w:pos="8306"/>
            </w:tabs>
          </w:pPr>
          <w:r>
            <w:fldChar w:fldCharType="begin"/>
          </w:r>
          <w:r>
            <w:instrText xml:space="preserve"> HYPERLINK \l _Toc6506 </w:instrText>
          </w:r>
          <w:r>
            <w:fldChar w:fldCharType="separate"/>
          </w:r>
          <w:r>
            <w:rPr>
              <w:rFonts w:hint="eastAsia"/>
            </w:rPr>
            <w:t>4.3.35管理员数据库恢复</w:t>
          </w:r>
          <w:r>
            <w:tab/>
          </w:r>
          <w:r>
            <w:fldChar w:fldCharType="begin"/>
          </w:r>
          <w:r>
            <w:instrText xml:space="preserve"> PAGEREF _Toc6506 </w:instrText>
          </w:r>
          <w:r>
            <w:fldChar w:fldCharType="separate"/>
          </w:r>
          <w:r>
            <w:t>277</w:t>
          </w:r>
          <w:r>
            <w:fldChar w:fldCharType="end"/>
          </w:r>
          <w:r>
            <w:fldChar w:fldCharType="end"/>
          </w:r>
        </w:p>
        <w:p>
          <w:pPr>
            <w:pStyle w:val="22"/>
            <w:tabs>
              <w:tab w:val="right" w:leader="dot" w:pos="8306"/>
            </w:tabs>
          </w:pPr>
          <w:r>
            <w:fldChar w:fldCharType="begin"/>
          </w:r>
          <w:r>
            <w:instrText xml:space="preserve"> HYPERLINK \l _Toc14906 </w:instrText>
          </w:r>
          <w:r>
            <w:fldChar w:fldCharType="separate"/>
          </w:r>
          <w:r>
            <w:rPr>
              <w:rFonts w:hint="eastAsia"/>
              <w:lang w:val="en-US" w:eastAsia="zh-CN"/>
            </w:rPr>
            <w:t>4.3.35.1</w:t>
          </w:r>
          <w:r>
            <w:rPr>
              <w:rFonts w:hint="eastAsia"/>
            </w:rPr>
            <w:t>数据库恢复按钮/数据库恢复界面/恢复按钮</w:t>
          </w:r>
          <w:r>
            <w:tab/>
          </w:r>
          <w:r>
            <w:fldChar w:fldCharType="begin"/>
          </w:r>
          <w:r>
            <w:instrText xml:space="preserve"> PAGEREF _Toc14906 </w:instrText>
          </w:r>
          <w:r>
            <w:fldChar w:fldCharType="separate"/>
          </w:r>
          <w:r>
            <w:t>278</w:t>
          </w:r>
          <w:r>
            <w:fldChar w:fldCharType="end"/>
          </w:r>
          <w:r>
            <w:fldChar w:fldCharType="end"/>
          </w:r>
        </w:p>
        <w:p>
          <w:pPr>
            <w:pStyle w:val="22"/>
            <w:tabs>
              <w:tab w:val="right" w:leader="dot" w:pos="8306"/>
            </w:tabs>
          </w:pPr>
          <w:r>
            <w:fldChar w:fldCharType="begin"/>
          </w:r>
          <w:r>
            <w:instrText xml:space="preserve"> HYPERLINK \l _Toc24195 </w:instrText>
          </w:r>
          <w:r>
            <w:fldChar w:fldCharType="separate"/>
          </w:r>
          <w:r>
            <w:rPr>
              <w:rFonts w:hint="eastAsia"/>
              <w:lang w:val="en-US" w:eastAsia="zh-CN"/>
            </w:rPr>
            <w:t>4.3.35.2</w:t>
          </w:r>
          <w:r>
            <w:rPr>
              <w:rFonts w:hint="eastAsia"/>
            </w:rPr>
            <w:t>对话框图</w:t>
          </w:r>
          <w:r>
            <w:tab/>
          </w:r>
          <w:r>
            <w:fldChar w:fldCharType="begin"/>
          </w:r>
          <w:r>
            <w:instrText xml:space="preserve"> PAGEREF _Toc24195 </w:instrText>
          </w:r>
          <w:r>
            <w:fldChar w:fldCharType="separate"/>
          </w:r>
          <w:r>
            <w:t>278</w:t>
          </w:r>
          <w:r>
            <w:fldChar w:fldCharType="end"/>
          </w:r>
          <w:r>
            <w:fldChar w:fldCharType="end"/>
          </w:r>
        </w:p>
        <w:p>
          <w:pPr>
            <w:pStyle w:val="16"/>
            <w:tabs>
              <w:tab w:val="right" w:leader="dot" w:pos="8306"/>
            </w:tabs>
          </w:pPr>
          <w:r>
            <w:fldChar w:fldCharType="begin"/>
          </w:r>
          <w:r>
            <w:instrText xml:space="preserve"> HYPERLINK \l _Toc365 </w:instrText>
          </w:r>
          <w:r>
            <w:fldChar w:fldCharType="separate"/>
          </w:r>
          <w:r>
            <w:rPr>
              <w:rFonts w:hint="eastAsia"/>
            </w:rPr>
            <w:t>4.3.36管理员网站底部信息修改</w:t>
          </w:r>
          <w:r>
            <w:tab/>
          </w:r>
          <w:r>
            <w:fldChar w:fldCharType="begin"/>
          </w:r>
          <w:r>
            <w:instrText xml:space="preserve"> PAGEREF _Toc365 </w:instrText>
          </w:r>
          <w:r>
            <w:fldChar w:fldCharType="separate"/>
          </w:r>
          <w:r>
            <w:t>278</w:t>
          </w:r>
          <w:r>
            <w:fldChar w:fldCharType="end"/>
          </w:r>
          <w:r>
            <w:fldChar w:fldCharType="end"/>
          </w:r>
        </w:p>
        <w:p>
          <w:pPr>
            <w:pStyle w:val="22"/>
            <w:tabs>
              <w:tab w:val="right" w:leader="dot" w:pos="8306"/>
            </w:tabs>
          </w:pPr>
          <w:r>
            <w:fldChar w:fldCharType="begin"/>
          </w:r>
          <w:r>
            <w:instrText xml:space="preserve"> HYPERLINK \l _Toc15754 </w:instrText>
          </w:r>
          <w:r>
            <w:fldChar w:fldCharType="separate"/>
          </w:r>
          <w:r>
            <w:rPr>
              <w:rFonts w:hint="eastAsia"/>
              <w:lang w:val="en-US" w:eastAsia="zh-CN"/>
            </w:rPr>
            <w:t>4.3.36.1</w:t>
          </w:r>
          <w:r>
            <w:rPr>
              <w:rFonts w:hint="eastAsia"/>
            </w:rPr>
            <w:t>网站设置界面/修改按钮</w:t>
          </w:r>
          <w:r>
            <w:tab/>
          </w:r>
          <w:r>
            <w:fldChar w:fldCharType="begin"/>
          </w:r>
          <w:r>
            <w:instrText xml:space="preserve"> PAGEREF _Toc15754 </w:instrText>
          </w:r>
          <w:r>
            <w:fldChar w:fldCharType="separate"/>
          </w:r>
          <w:r>
            <w:t>280</w:t>
          </w:r>
          <w:r>
            <w:fldChar w:fldCharType="end"/>
          </w:r>
          <w:r>
            <w:fldChar w:fldCharType="end"/>
          </w:r>
        </w:p>
        <w:p>
          <w:pPr>
            <w:pStyle w:val="22"/>
            <w:tabs>
              <w:tab w:val="right" w:leader="dot" w:pos="8306"/>
            </w:tabs>
          </w:pPr>
          <w:r>
            <w:fldChar w:fldCharType="begin"/>
          </w:r>
          <w:r>
            <w:instrText xml:space="preserve"> HYPERLINK \l _Toc29565 </w:instrText>
          </w:r>
          <w:r>
            <w:fldChar w:fldCharType="separate"/>
          </w:r>
          <w:r>
            <w:rPr>
              <w:rFonts w:hint="eastAsia"/>
              <w:lang w:val="en-US" w:eastAsia="zh-CN"/>
            </w:rPr>
            <w:t>4.3.36.2</w:t>
          </w:r>
          <w:r>
            <w:rPr>
              <w:rFonts w:hint="eastAsia"/>
            </w:rPr>
            <w:t>对话框图</w:t>
          </w:r>
          <w:r>
            <w:tab/>
          </w:r>
          <w:r>
            <w:fldChar w:fldCharType="begin"/>
          </w:r>
          <w:r>
            <w:instrText xml:space="preserve"> PAGEREF _Toc29565 </w:instrText>
          </w:r>
          <w:r>
            <w:fldChar w:fldCharType="separate"/>
          </w:r>
          <w:r>
            <w:t>280</w:t>
          </w:r>
          <w:r>
            <w:fldChar w:fldCharType="end"/>
          </w:r>
          <w:r>
            <w:fldChar w:fldCharType="end"/>
          </w:r>
        </w:p>
        <w:p>
          <w:pPr>
            <w:pStyle w:val="16"/>
            <w:tabs>
              <w:tab w:val="right" w:leader="dot" w:pos="8306"/>
            </w:tabs>
          </w:pPr>
          <w:r>
            <w:fldChar w:fldCharType="begin"/>
          </w:r>
          <w:r>
            <w:instrText xml:space="preserve"> HYPERLINK \l _Toc11542 </w:instrText>
          </w:r>
          <w:r>
            <w:fldChar w:fldCharType="separate"/>
          </w:r>
          <w:r>
            <w:rPr>
              <w:rFonts w:hint="eastAsia"/>
            </w:rPr>
            <w:t>4.3.37管理员查找数据库备份</w:t>
          </w:r>
          <w:r>
            <w:tab/>
          </w:r>
          <w:r>
            <w:fldChar w:fldCharType="begin"/>
          </w:r>
          <w:r>
            <w:instrText xml:space="preserve"> PAGEREF _Toc11542 </w:instrText>
          </w:r>
          <w:r>
            <w:fldChar w:fldCharType="separate"/>
          </w:r>
          <w:r>
            <w:t>280</w:t>
          </w:r>
          <w:r>
            <w:fldChar w:fldCharType="end"/>
          </w:r>
          <w:r>
            <w:fldChar w:fldCharType="end"/>
          </w:r>
        </w:p>
        <w:p>
          <w:pPr>
            <w:pStyle w:val="22"/>
            <w:tabs>
              <w:tab w:val="right" w:leader="dot" w:pos="8306"/>
            </w:tabs>
          </w:pPr>
          <w:r>
            <w:fldChar w:fldCharType="begin"/>
          </w:r>
          <w:r>
            <w:instrText xml:space="preserve"> HYPERLINK \l _Toc13837 </w:instrText>
          </w:r>
          <w:r>
            <w:fldChar w:fldCharType="separate"/>
          </w:r>
          <w:r>
            <w:rPr>
              <w:rFonts w:hint="eastAsia"/>
              <w:lang w:val="en-US" w:eastAsia="zh-CN"/>
            </w:rPr>
            <w:t>4.3.37.1</w:t>
          </w:r>
          <w:r>
            <w:rPr>
              <w:rFonts w:hint="eastAsia"/>
            </w:rPr>
            <w:t>数据库恢复界面/查询按钮/数据库恢复按钮</w:t>
          </w:r>
          <w:r>
            <w:tab/>
          </w:r>
          <w:r>
            <w:fldChar w:fldCharType="begin"/>
          </w:r>
          <w:r>
            <w:instrText xml:space="preserve"> PAGEREF _Toc13837 </w:instrText>
          </w:r>
          <w:r>
            <w:fldChar w:fldCharType="separate"/>
          </w:r>
          <w:r>
            <w:t>281</w:t>
          </w:r>
          <w:r>
            <w:fldChar w:fldCharType="end"/>
          </w:r>
          <w:r>
            <w:fldChar w:fldCharType="end"/>
          </w:r>
        </w:p>
        <w:p>
          <w:pPr>
            <w:pStyle w:val="22"/>
            <w:tabs>
              <w:tab w:val="right" w:leader="dot" w:pos="8306"/>
            </w:tabs>
          </w:pPr>
          <w:r>
            <w:fldChar w:fldCharType="begin"/>
          </w:r>
          <w:r>
            <w:instrText xml:space="preserve"> HYPERLINK \l _Toc20561 </w:instrText>
          </w:r>
          <w:r>
            <w:fldChar w:fldCharType="separate"/>
          </w:r>
          <w:r>
            <w:rPr>
              <w:rFonts w:hint="eastAsia"/>
              <w:lang w:val="en-US" w:eastAsia="zh-CN"/>
            </w:rPr>
            <w:t>4.3.37.2</w:t>
          </w:r>
          <w:r>
            <w:rPr>
              <w:rFonts w:hint="eastAsia"/>
            </w:rPr>
            <w:t>对话框图</w:t>
          </w:r>
          <w:r>
            <w:tab/>
          </w:r>
          <w:r>
            <w:fldChar w:fldCharType="begin"/>
          </w:r>
          <w:r>
            <w:instrText xml:space="preserve"> PAGEREF _Toc20561 </w:instrText>
          </w:r>
          <w:r>
            <w:fldChar w:fldCharType="separate"/>
          </w:r>
          <w:r>
            <w:t>282</w:t>
          </w:r>
          <w:r>
            <w:fldChar w:fldCharType="end"/>
          </w:r>
          <w:r>
            <w:fldChar w:fldCharType="end"/>
          </w:r>
        </w:p>
        <w:p>
          <w:pPr>
            <w:pStyle w:val="16"/>
            <w:tabs>
              <w:tab w:val="right" w:leader="dot" w:pos="8306"/>
            </w:tabs>
          </w:pPr>
          <w:r>
            <w:fldChar w:fldCharType="begin"/>
          </w:r>
          <w:r>
            <w:instrText xml:space="preserve"> HYPERLINK \l _Toc7870 </w:instrText>
          </w:r>
          <w:r>
            <w:fldChar w:fldCharType="separate"/>
          </w:r>
          <w:r>
            <w:rPr>
              <w:rFonts w:hint="eastAsia"/>
            </w:rPr>
            <w:t>4.3.38管理员删除数据库备份</w:t>
          </w:r>
          <w:r>
            <w:tab/>
          </w:r>
          <w:r>
            <w:fldChar w:fldCharType="begin"/>
          </w:r>
          <w:r>
            <w:instrText xml:space="preserve"> PAGEREF _Toc7870 </w:instrText>
          </w:r>
          <w:r>
            <w:fldChar w:fldCharType="separate"/>
          </w:r>
          <w:r>
            <w:t>282</w:t>
          </w:r>
          <w:r>
            <w:fldChar w:fldCharType="end"/>
          </w:r>
          <w:r>
            <w:fldChar w:fldCharType="end"/>
          </w:r>
        </w:p>
        <w:p>
          <w:pPr>
            <w:pStyle w:val="22"/>
            <w:tabs>
              <w:tab w:val="right" w:leader="dot" w:pos="8306"/>
            </w:tabs>
          </w:pPr>
          <w:r>
            <w:fldChar w:fldCharType="begin"/>
          </w:r>
          <w:r>
            <w:instrText xml:space="preserve"> HYPERLINK \l _Toc26041 </w:instrText>
          </w:r>
          <w:r>
            <w:fldChar w:fldCharType="separate"/>
          </w:r>
          <w:r>
            <w:rPr>
              <w:rFonts w:hint="eastAsia"/>
              <w:lang w:val="en-US" w:eastAsia="zh-CN"/>
            </w:rPr>
            <w:t>4.3.38.1</w:t>
          </w:r>
          <w:r>
            <w:rPr>
              <w:rFonts w:hint="eastAsia"/>
            </w:rPr>
            <w:t>数据库恢复界面/删除按钮</w:t>
          </w:r>
          <w:r>
            <w:tab/>
          </w:r>
          <w:r>
            <w:fldChar w:fldCharType="begin"/>
          </w:r>
          <w:r>
            <w:instrText xml:space="preserve"> PAGEREF _Toc26041 </w:instrText>
          </w:r>
          <w:r>
            <w:fldChar w:fldCharType="separate"/>
          </w:r>
          <w:r>
            <w:t>283</w:t>
          </w:r>
          <w:r>
            <w:fldChar w:fldCharType="end"/>
          </w:r>
          <w:r>
            <w:fldChar w:fldCharType="end"/>
          </w:r>
        </w:p>
        <w:p>
          <w:pPr>
            <w:pStyle w:val="22"/>
            <w:tabs>
              <w:tab w:val="right" w:leader="dot" w:pos="8306"/>
            </w:tabs>
          </w:pPr>
          <w:r>
            <w:fldChar w:fldCharType="begin"/>
          </w:r>
          <w:r>
            <w:instrText xml:space="preserve"> HYPERLINK \l _Toc7216 </w:instrText>
          </w:r>
          <w:r>
            <w:fldChar w:fldCharType="separate"/>
          </w:r>
          <w:r>
            <w:rPr>
              <w:rFonts w:hint="eastAsia"/>
              <w:lang w:val="en-US" w:eastAsia="zh-CN"/>
            </w:rPr>
            <w:t>4.3.38.2</w:t>
          </w:r>
          <w:r>
            <w:rPr>
              <w:rFonts w:hint="eastAsia"/>
            </w:rPr>
            <w:t>对话框图</w:t>
          </w:r>
          <w:r>
            <w:tab/>
          </w:r>
          <w:r>
            <w:fldChar w:fldCharType="begin"/>
          </w:r>
          <w:r>
            <w:instrText xml:space="preserve"> PAGEREF _Toc7216 </w:instrText>
          </w:r>
          <w:r>
            <w:fldChar w:fldCharType="separate"/>
          </w:r>
          <w:r>
            <w:t>283</w:t>
          </w:r>
          <w:r>
            <w:fldChar w:fldCharType="end"/>
          </w:r>
          <w:r>
            <w:fldChar w:fldCharType="end"/>
          </w:r>
        </w:p>
        <w:p>
          <w:pPr>
            <w:pStyle w:val="16"/>
            <w:tabs>
              <w:tab w:val="right" w:leader="dot" w:pos="8306"/>
            </w:tabs>
          </w:pPr>
          <w:r>
            <w:fldChar w:fldCharType="begin"/>
          </w:r>
          <w:r>
            <w:instrText xml:space="preserve"> HYPERLINK \l _Toc12294 </w:instrText>
          </w:r>
          <w:r>
            <w:fldChar w:fldCharType="separate"/>
          </w:r>
          <w:r>
            <w:rPr>
              <w:rFonts w:hint="eastAsia"/>
            </w:rPr>
            <w:t>4.3.39管理员查找帖子</w:t>
          </w:r>
          <w:r>
            <w:tab/>
          </w:r>
          <w:r>
            <w:fldChar w:fldCharType="begin"/>
          </w:r>
          <w:r>
            <w:instrText xml:space="preserve"> PAGEREF _Toc12294 </w:instrText>
          </w:r>
          <w:r>
            <w:fldChar w:fldCharType="separate"/>
          </w:r>
          <w:r>
            <w:t>283</w:t>
          </w:r>
          <w:r>
            <w:fldChar w:fldCharType="end"/>
          </w:r>
          <w:r>
            <w:fldChar w:fldCharType="end"/>
          </w:r>
        </w:p>
        <w:p>
          <w:pPr>
            <w:pStyle w:val="22"/>
            <w:tabs>
              <w:tab w:val="right" w:leader="dot" w:pos="8306"/>
            </w:tabs>
          </w:pPr>
          <w:r>
            <w:fldChar w:fldCharType="begin"/>
          </w:r>
          <w:r>
            <w:instrText xml:space="preserve"> HYPERLINK \l _Toc647 </w:instrText>
          </w:r>
          <w:r>
            <w:fldChar w:fldCharType="separate"/>
          </w:r>
          <w:r>
            <w:rPr>
              <w:rFonts w:hint="eastAsia"/>
              <w:lang w:val="en-US" w:eastAsia="zh-CN"/>
            </w:rPr>
            <w:t>4.3.39.1</w:t>
          </w:r>
          <w:r>
            <w:rPr>
              <w:rFonts w:hint="eastAsia"/>
            </w:rPr>
            <w:t>帖子列表界面/查询按钮/帖子列表按钮</w:t>
          </w:r>
          <w:r>
            <w:tab/>
          </w:r>
          <w:r>
            <w:fldChar w:fldCharType="begin"/>
          </w:r>
          <w:r>
            <w:instrText xml:space="preserve"> PAGEREF _Toc647 </w:instrText>
          </w:r>
          <w:r>
            <w:fldChar w:fldCharType="separate"/>
          </w:r>
          <w:r>
            <w:t>284</w:t>
          </w:r>
          <w:r>
            <w:fldChar w:fldCharType="end"/>
          </w:r>
          <w:r>
            <w:fldChar w:fldCharType="end"/>
          </w:r>
        </w:p>
        <w:p>
          <w:pPr>
            <w:pStyle w:val="22"/>
            <w:tabs>
              <w:tab w:val="right" w:leader="dot" w:pos="8306"/>
            </w:tabs>
          </w:pPr>
          <w:r>
            <w:fldChar w:fldCharType="begin"/>
          </w:r>
          <w:r>
            <w:instrText xml:space="preserve"> HYPERLINK \l _Toc1510 </w:instrText>
          </w:r>
          <w:r>
            <w:fldChar w:fldCharType="separate"/>
          </w:r>
          <w:r>
            <w:rPr>
              <w:rFonts w:hint="eastAsia"/>
              <w:lang w:val="en-US" w:eastAsia="zh-CN"/>
            </w:rPr>
            <w:t>4.3.39.2</w:t>
          </w:r>
          <w:r>
            <w:rPr>
              <w:rFonts w:hint="eastAsia"/>
            </w:rPr>
            <w:t>对话框图</w:t>
          </w:r>
          <w:r>
            <w:tab/>
          </w:r>
          <w:r>
            <w:fldChar w:fldCharType="begin"/>
          </w:r>
          <w:r>
            <w:instrText xml:space="preserve"> PAGEREF _Toc1510 </w:instrText>
          </w:r>
          <w:r>
            <w:fldChar w:fldCharType="separate"/>
          </w:r>
          <w:r>
            <w:t>285</w:t>
          </w:r>
          <w:r>
            <w:fldChar w:fldCharType="end"/>
          </w:r>
          <w:r>
            <w:fldChar w:fldCharType="end"/>
          </w:r>
        </w:p>
        <w:p>
          <w:pPr>
            <w:pStyle w:val="16"/>
            <w:tabs>
              <w:tab w:val="right" w:leader="dot" w:pos="8306"/>
            </w:tabs>
          </w:pPr>
          <w:r>
            <w:fldChar w:fldCharType="begin"/>
          </w:r>
          <w:r>
            <w:instrText xml:space="preserve"> HYPERLINK \l _Toc23635 </w:instrText>
          </w:r>
          <w:r>
            <w:fldChar w:fldCharType="separate"/>
          </w:r>
          <w:r>
            <w:rPr>
              <w:rFonts w:hint="eastAsia"/>
            </w:rPr>
            <w:t>4.3.40管理员删除帖子</w:t>
          </w:r>
          <w:r>
            <w:tab/>
          </w:r>
          <w:r>
            <w:fldChar w:fldCharType="begin"/>
          </w:r>
          <w:r>
            <w:instrText xml:space="preserve"> PAGEREF _Toc23635 </w:instrText>
          </w:r>
          <w:r>
            <w:fldChar w:fldCharType="separate"/>
          </w:r>
          <w:r>
            <w:t>285</w:t>
          </w:r>
          <w:r>
            <w:fldChar w:fldCharType="end"/>
          </w:r>
          <w:r>
            <w:fldChar w:fldCharType="end"/>
          </w:r>
        </w:p>
        <w:p>
          <w:pPr>
            <w:pStyle w:val="22"/>
            <w:tabs>
              <w:tab w:val="right" w:leader="dot" w:pos="8306"/>
            </w:tabs>
          </w:pPr>
          <w:r>
            <w:fldChar w:fldCharType="begin"/>
          </w:r>
          <w:r>
            <w:instrText xml:space="preserve"> HYPERLINK \l _Toc995 </w:instrText>
          </w:r>
          <w:r>
            <w:fldChar w:fldCharType="separate"/>
          </w:r>
          <w:r>
            <w:rPr>
              <w:rFonts w:hint="eastAsia"/>
              <w:lang w:val="en-US" w:eastAsia="zh-CN"/>
            </w:rPr>
            <w:t>4.3.40.1</w:t>
          </w:r>
          <w:r>
            <w:rPr>
              <w:rFonts w:hint="eastAsia"/>
            </w:rPr>
            <w:t>帖子列表界面/删除按钮</w:t>
          </w:r>
          <w:r>
            <w:tab/>
          </w:r>
          <w:r>
            <w:fldChar w:fldCharType="begin"/>
          </w:r>
          <w:r>
            <w:instrText xml:space="preserve"> PAGEREF _Toc995 </w:instrText>
          </w:r>
          <w:r>
            <w:fldChar w:fldCharType="separate"/>
          </w:r>
          <w:r>
            <w:t>286</w:t>
          </w:r>
          <w:r>
            <w:fldChar w:fldCharType="end"/>
          </w:r>
          <w:r>
            <w:fldChar w:fldCharType="end"/>
          </w:r>
        </w:p>
        <w:p>
          <w:pPr>
            <w:pStyle w:val="22"/>
            <w:tabs>
              <w:tab w:val="right" w:leader="dot" w:pos="8306"/>
            </w:tabs>
          </w:pPr>
          <w:r>
            <w:fldChar w:fldCharType="begin"/>
          </w:r>
          <w:r>
            <w:instrText xml:space="preserve"> HYPERLINK \l _Toc26463 </w:instrText>
          </w:r>
          <w:r>
            <w:fldChar w:fldCharType="separate"/>
          </w:r>
          <w:r>
            <w:rPr>
              <w:rFonts w:hint="eastAsia"/>
              <w:lang w:val="en-US" w:eastAsia="zh-CN"/>
            </w:rPr>
            <w:t>4.3.40.2</w:t>
          </w:r>
          <w:r>
            <w:rPr>
              <w:rFonts w:hint="eastAsia"/>
            </w:rPr>
            <w:t>对话框图</w:t>
          </w:r>
          <w:r>
            <w:tab/>
          </w:r>
          <w:r>
            <w:fldChar w:fldCharType="begin"/>
          </w:r>
          <w:r>
            <w:instrText xml:space="preserve"> PAGEREF _Toc26463 </w:instrText>
          </w:r>
          <w:r>
            <w:fldChar w:fldCharType="separate"/>
          </w:r>
          <w:r>
            <w:t>286</w:t>
          </w:r>
          <w:r>
            <w:fldChar w:fldCharType="end"/>
          </w:r>
          <w:r>
            <w:fldChar w:fldCharType="end"/>
          </w:r>
        </w:p>
        <w:p>
          <w:pPr>
            <w:pStyle w:val="16"/>
            <w:tabs>
              <w:tab w:val="right" w:leader="dot" w:pos="8306"/>
            </w:tabs>
          </w:pPr>
          <w:r>
            <w:fldChar w:fldCharType="begin"/>
          </w:r>
          <w:r>
            <w:instrText xml:space="preserve"> HYPERLINK \l _Toc24153 </w:instrText>
          </w:r>
          <w:r>
            <w:fldChar w:fldCharType="separate"/>
          </w:r>
          <w:r>
            <w:rPr>
              <w:rFonts w:hint="eastAsia"/>
            </w:rPr>
            <w:t>4.3.41管理员查看帖子</w:t>
          </w:r>
          <w:r>
            <w:tab/>
          </w:r>
          <w:r>
            <w:fldChar w:fldCharType="begin"/>
          </w:r>
          <w:r>
            <w:instrText xml:space="preserve"> PAGEREF _Toc24153 </w:instrText>
          </w:r>
          <w:r>
            <w:fldChar w:fldCharType="separate"/>
          </w:r>
          <w:r>
            <w:t>287</w:t>
          </w:r>
          <w:r>
            <w:fldChar w:fldCharType="end"/>
          </w:r>
          <w:r>
            <w:fldChar w:fldCharType="end"/>
          </w:r>
        </w:p>
        <w:p>
          <w:pPr>
            <w:pStyle w:val="22"/>
            <w:tabs>
              <w:tab w:val="right" w:leader="dot" w:pos="8306"/>
            </w:tabs>
          </w:pPr>
          <w:r>
            <w:fldChar w:fldCharType="begin"/>
          </w:r>
          <w:r>
            <w:instrText xml:space="preserve"> HYPERLINK \l _Toc17743 </w:instrText>
          </w:r>
          <w:r>
            <w:fldChar w:fldCharType="separate"/>
          </w:r>
          <w:r>
            <w:rPr>
              <w:rFonts w:hint="eastAsia"/>
              <w:lang w:val="en-US" w:eastAsia="zh-CN"/>
            </w:rPr>
            <w:t>4.3.41.1</w:t>
          </w:r>
          <w:r>
            <w:rPr>
              <w:rFonts w:hint="eastAsia"/>
            </w:rPr>
            <w:t>帖子标题</w:t>
          </w:r>
          <w:r>
            <w:tab/>
          </w:r>
          <w:r>
            <w:fldChar w:fldCharType="begin"/>
          </w:r>
          <w:r>
            <w:instrText xml:space="preserve"> PAGEREF _Toc17743 </w:instrText>
          </w:r>
          <w:r>
            <w:fldChar w:fldCharType="separate"/>
          </w:r>
          <w:r>
            <w:t>287</w:t>
          </w:r>
          <w:r>
            <w:fldChar w:fldCharType="end"/>
          </w:r>
          <w:r>
            <w:fldChar w:fldCharType="end"/>
          </w:r>
        </w:p>
        <w:p>
          <w:pPr>
            <w:pStyle w:val="22"/>
            <w:tabs>
              <w:tab w:val="right" w:leader="dot" w:pos="8306"/>
            </w:tabs>
          </w:pPr>
          <w:r>
            <w:fldChar w:fldCharType="begin"/>
          </w:r>
          <w:r>
            <w:instrText xml:space="preserve"> HYPERLINK \l _Toc26117 </w:instrText>
          </w:r>
          <w:r>
            <w:fldChar w:fldCharType="separate"/>
          </w:r>
          <w:r>
            <w:rPr>
              <w:rFonts w:hint="eastAsia"/>
              <w:lang w:val="en-US" w:eastAsia="zh-CN"/>
            </w:rPr>
            <w:t>4.3.41.2</w:t>
          </w:r>
          <w:r>
            <w:rPr>
              <w:rFonts w:hint="eastAsia"/>
            </w:rPr>
            <w:t>帖子详情界面</w:t>
          </w:r>
          <w:r>
            <w:tab/>
          </w:r>
          <w:r>
            <w:fldChar w:fldCharType="begin"/>
          </w:r>
          <w:r>
            <w:instrText xml:space="preserve"> PAGEREF _Toc26117 </w:instrText>
          </w:r>
          <w:r>
            <w:fldChar w:fldCharType="separate"/>
          </w:r>
          <w:r>
            <w:t>288</w:t>
          </w:r>
          <w:r>
            <w:fldChar w:fldCharType="end"/>
          </w:r>
          <w:r>
            <w:fldChar w:fldCharType="end"/>
          </w:r>
        </w:p>
        <w:p>
          <w:pPr>
            <w:pStyle w:val="22"/>
            <w:tabs>
              <w:tab w:val="right" w:leader="dot" w:pos="8306"/>
            </w:tabs>
          </w:pPr>
          <w:r>
            <w:fldChar w:fldCharType="begin"/>
          </w:r>
          <w:r>
            <w:instrText xml:space="preserve"> HYPERLINK \l _Toc2080 </w:instrText>
          </w:r>
          <w:r>
            <w:fldChar w:fldCharType="separate"/>
          </w:r>
          <w:r>
            <w:rPr>
              <w:rFonts w:hint="eastAsia"/>
              <w:lang w:val="en-US" w:eastAsia="zh-CN"/>
            </w:rPr>
            <w:t>4.3.41.3</w:t>
          </w:r>
          <w:r>
            <w:rPr>
              <w:rFonts w:hint="eastAsia"/>
            </w:rPr>
            <w:t>对话框图</w:t>
          </w:r>
          <w:r>
            <w:tab/>
          </w:r>
          <w:r>
            <w:fldChar w:fldCharType="begin"/>
          </w:r>
          <w:r>
            <w:instrText xml:space="preserve"> PAGEREF _Toc2080 </w:instrText>
          </w:r>
          <w:r>
            <w:fldChar w:fldCharType="separate"/>
          </w:r>
          <w:r>
            <w:t>288</w:t>
          </w:r>
          <w:r>
            <w:fldChar w:fldCharType="end"/>
          </w:r>
          <w:r>
            <w:fldChar w:fldCharType="end"/>
          </w:r>
        </w:p>
        <w:p>
          <w:pPr>
            <w:pStyle w:val="16"/>
            <w:tabs>
              <w:tab w:val="right" w:leader="dot" w:pos="8306"/>
            </w:tabs>
          </w:pPr>
          <w:r>
            <w:fldChar w:fldCharType="begin"/>
          </w:r>
          <w:r>
            <w:instrText xml:space="preserve"> HYPERLINK \l _Toc8715 </w:instrText>
          </w:r>
          <w:r>
            <w:fldChar w:fldCharType="separate"/>
          </w:r>
          <w:r>
            <w:rPr>
              <w:rFonts w:hint="eastAsia"/>
            </w:rPr>
            <w:t>4.3.42管理员查看回复</w:t>
          </w:r>
          <w:r>
            <w:tab/>
          </w:r>
          <w:r>
            <w:fldChar w:fldCharType="begin"/>
          </w:r>
          <w:r>
            <w:instrText xml:space="preserve"> PAGEREF _Toc8715 </w:instrText>
          </w:r>
          <w:r>
            <w:fldChar w:fldCharType="separate"/>
          </w:r>
          <w:r>
            <w:t>288</w:t>
          </w:r>
          <w:r>
            <w:fldChar w:fldCharType="end"/>
          </w:r>
          <w:r>
            <w:fldChar w:fldCharType="end"/>
          </w:r>
        </w:p>
        <w:p>
          <w:pPr>
            <w:pStyle w:val="22"/>
            <w:tabs>
              <w:tab w:val="right" w:leader="dot" w:pos="8306"/>
            </w:tabs>
          </w:pPr>
          <w:r>
            <w:fldChar w:fldCharType="begin"/>
          </w:r>
          <w:r>
            <w:instrText xml:space="preserve"> HYPERLINK \l _Toc28072 </w:instrText>
          </w:r>
          <w:r>
            <w:fldChar w:fldCharType="separate"/>
          </w:r>
          <w:r>
            <w:rPr>
              <w:rFonts w:hint="eastAsia"/>
              <w:lang w:val="en-US" w:eastAsia="zh-CN"/>
            </w:rPr>
            <w:t>4.3.42.1</w:t>
          </w:r>
          <w:r>
            <w:rPr>
              <w:rFonts w:hint="eastAsia"/>
            </w:rPr>
            <w:t>帖子标题</w:t>
          </w:r>
          <w:r>
            <w:tab/>
          </w:r>
          <w:r>
            <w:fldChar w:fldCharType="begin"/>
          </w:r>
          <w:r>
            <w:instrText xml:space="preserve"> PAGEREF _Toc28072 </w:instrText>
          </w:r>
          <w:r>
            <w:fldChar w:fldCharType="separate"/>
          </w:r>
          <w:r>
            <w:t>289</w:t>
          </w:r>
          <w:r>
            <w:fldChar w:fldCharType="end"/>
          </w:r>
          <w:r>
            <w:fldChar w:fldCharType="end"/>
          </w:r>
        </w:p>
        <w:p>
          <w:pPr>
            <w:pStyle w:val="22"/>
            <w:tabs>
              <w:tab w:val="right" w:leader="dot" w:pos="8306"/>
            </w:tabs>
          </w:pPr>
          <w:r>
            <w:fldChar w:fldCharType="begin"/>
          </w:r>
          <w:r>
            <w:instrText xml:space="preserve"> HYPERLINK \l _Toc8705 </w:instrText>
          </w:r>
          <w:r>
            <w:fldChar w:fldCharType="separate"/>
          </w:r>
          <w:r>
            <w:rPr>
              <w:rFonts w:hint="eastAsia"/>
              <w:lang w:val="en-US" w:eastAsia="zh-CN"/>
            </w:rPr>
            <w:t>4.3.42.2</w:t>
          </w:r>
          <w:r>
            <w:rPr>
              <w:rFonts w:hint="eastAsia"/>
            </w:rPr>
            <w:t>帖子详情界面</w:t>
          </w:r>
          <w:r>
            <w:tab/>
          </w:r>
          <w:r>
            <w:fldChar w:fldCharType="begin"/>
          </w:r>
          <w:r>
            <w:instrText xml:space="preserve"> PAGEREF _Toc8705 </w:instrText>
          </w:r>
          <w:r>
            <w:fldChar w:fldCharType="separate"/>
          </w:r>
          <w:r>
            <w:t>290</w:t>
          </w:r>
          <w:r>
            <w:fldChar w:fldCharType="end"/>
          </w:r>
          <w:r>
            <w:fldChar w:fldCharType="end"/>
          </w:r>
        </w:p>
        <w:p>
          <w:pPr>
            <w:pStyle w:val="22"/>
            <w:tabs>
              <w:tab w:val="right" w:leader="dot" w:pos="8306"/>
            </w:tabs>
          </w:pPr>
          <w:r>
            <w:fldChar w:fldCharType="begin"/>
          </w:r>
          <w:r>
            <w:instrText xml:space="preserve"> HYPERLINK \l _Toc4426 </w:instrText>
          </w:r>
          <w:r>
            <w:fldChar w:fldCharType="separate"/>
          </w:r>
          <w:r>
            <w:rPr>
              <w:rFonts w:hint="eastAsia"/>
              <w:lang w:val="en-US" w:eastAsia="zh-CN"/>
            </w:rPr>
            <w:t>4.3.42.3</w:t>
          </w:r>
          <w:r>
            <w:rPr>
              <w:rFonts w:hint="eastAsia"/>
            </w:rPr>
            <w:t>对话框图</w:t>
          </w:r>
          <w:r>
            <w:tab/>
          </w:r>
          <w:r>
            <w:fldChar w:fldCharType="begin"/>
          </w:r>
          <w:r>
            <w:instrText xml:space="preserve"> PAGEREF _Toc4426 </w:instrText>
          </w:r>
          <w:r>
            <w:fldChar w:fldCharType="separate"/>
          </w:r>
          <w:r>
            <w:t>290</w:t>
          </w:r>
          <w:r>
            <w:fldChar w:fldCharType="end"/>
          </w:r>
          <w:r>
            <w:fldChar w:fldCharType="end"/>
          </w:r>
        </w:p>
        <w:p>
          <w:pPr>
            <w:pStyle w:val="16"/>
            <w:tabs>
              <w:tab w:val="right" w:leader="dot" w:pos="8306"/>
            </w:tabs>
          </w:pPr>
          <w:r>
            <w:fldChar w:fldCharType="begin"/>
          </w:r>
          <w:r>
            <w:instrText xml:space="preserve"> HYPERLINK \l _Toc25574 </w:instrText>
          </w:r>
          <w:r>
            <w:fldChar w:fldCharType="separate"/>
          </w:r>
          <w:r>
            <w:rPr>
              <w:rFonts w:hint="eastAsia"/>
            </w:rPr>
            <w:t>4.3.43管理员删除回复</w:t>
          </w:r>
          <w:r>
            <w:tab/>
          </w:r>
          <w:r>
            <w:fldChar w:fldCharType="begin"/>
          </w:r>
          <w:r>
            <w:instrText xml:space="preserve"> PAGEREF _Toc25574 </w:instrText>
          </w:r>
          <w:r>
            <w:fldChar w:fldCharType="separate"/>
          </w:r>
          <w:r>
            <w:t>290</w:t>
          </w:r>
          <w:r>
            <w:fldChar w:fldCharType="end"/>
          </w:r>
          <w:r>
            <w:fldChar w:fldCharType="end"/>
          </w:r>
        </w:p>
        <w:p>
          <w:pPr>
            <w:pStyle w:val="22"/>
            <w:tabs>
              <w:tab w:val="right" w:leader="dot" w:pos="8306"/>
            </w:tabs>
          </w:pPr>
          <w:r>
            <w:fldChar w:fldCharType="begin"/>
          </w:r>
          <w:r>
            <w:instrText xml:space="preserve"> HYPERLINK \l _Toc31322 </w:instrText>
          </w:r>
          <w:r>
            <w:fldChar w:fldCharType="separate"/>
          </w:r>
          <w:r>
            <w:rPr>
              <w:rFonts w:hint="eastAsia"/>
              <w:lang w:val="en-US" w:eastAsia="zh-CN"/>
            </w:rPr>
            <w:t>4.3.43.1</w:t>
          </w:r>
          <w:r>
            <w:rPr>
              <w:rFonts w:hint="eastAsia"/>
            </w:rPr>
            <w:t>帖子详情界面/删除</w:t>
          </w:r>
          <w:r>
            <w:tab/>
          </w:r>
          <w:r>
            <w:fldChar w:fldCharType="begin"/>
          </w:r>
          <w:r>
            <w:instrText xml:space="preserve"> PAGEREF _Toc31322 </w:instrText>
          </w:r>
          <w:r>
            <w:fldChar w:fldCharType="separate"/>
          </w:r>
          <w:r>
            <w:t>291</w:t>
          </w:r>
          <w:r>
            <w:fldChar w:fldCharType="end"/>
          </w:r>
          <w:r>
            <w:fldChar w:fldCharType="end"/>
          </w:r>
        </w:p>
        <w:p>
          <w:pPr>
            <w:pStyle w:val="22"/>
            <w:tabs>
              <w:tab w:val="right" w:leader="dot" w:pos="8306"/>
            </w:tabs>
          </w:pPr>
          <w:r>
            <w:fldChar w:fldCharType="begin"/>
          </w:r>
          <w:r>
            <w:instrText xml:space="preserve"> HYPERLINK \l _Toc32022 </w:instrText>
          </w:r>
          <w:r>
            <w:fldChar w:fldCharType="separate"/>
          </w:r>
          <w:r>
            <w:rPr>
              <w:rFonts w:hint="eastAsia"/>
              <w:lang w:val="en-US" w:eastAsia="zh-CN"/>
            </w:rPr>
            <w:t>4.3.43.2</w:t>
          </w:r>
          <w:r>
            <w:rPr>
              <w:rFonts w:hint="eastAsia"/>
            </w:rPr>
            <w:t>对话框图</w:t>
          </w:r>
          <w:r>
            <w:tab/>
          </w:r>
          <w:r>
            <w:fldChar w:fldCharType="begin"/>
          </w:r>
          <w:r>
            <w:instrText xml:space="preserve"> PAGEREF _Toc32022 </w:instrText>
          </w:r>
          <w:r>
            <w:fldChar w:fldCharType="separate"/>
          </w:r>
          <w:r>
            <w:t>292</w:t>
          </w:r>
          <w:r>
            <w:fldChar w:fldCharType="end"/>
          </w:r>
          <w:r>
            <w:fldChar w:fldCharType="end"/>
          </w:r>
        </w:p>
        <w:p>
          <w:pPr>
            <w:pStyle w:val="16"/>
            <w:tabs>
              <w:tab w:val="right" w:leader="dot" w:pos="8306"/>
            </w:tabs>
          </w:pPr>
          <w:r>
            <w:fldChar w:fldCharType="begin"/>
          </w:r>
          <w:r>
            <w:instrText xml:space="preserve"> HYPERLINK \l _Toc4039 </w:instrText>
          </w:r>
          <w:r>
            <w:fldChar w:fldCharType="separate"/>
          </w:r>
          <w:r>
            <w:rPr>
              <w:rFonts w:hint="eastAsia"/>
            </w:rPr>
            <w:t>4.3.44管理员置顶帖子</w:t>
          </w:r>
          <w:r>
            <w:tab/>
          </w:r>
          <w:r>
            <w:fldChar w:fldCharType="begin"/>
          </w:r>
          <w:r>
            <w:instrText xml:space="preserve"> PAGEREF _Toc4039 </w:instrText>
          </w:r>
          <w:r>
            <w:fldChar w:fldCharType="separate"/>
          </w:r>
          <w:r>
            <w:t>292</w:t>
          </w:r>
          <w:r>
            <w:fldChar w:fldCharType="end"/>
          </w:r>
          <w:r>
            <w:fldChar w:fldCharType="end"/>
          </w:r>
        </w:p>
        <w:p>
          <w:pPr>
            <w:pStyle w:val="22"/>
            <w:tabs>
              <w:tab w:val="right" w:leader="dot" w:pos="8306"/>
            </w:tabs>
          </w:pPr>
          <w:r>
            <w:fldChar w:fldCharType="begin"/>
          </w:r>
          <w:r>
            <w:instrText xml:space="preserve"> HYPERLINK \l _Toc32633 </w:instrText>
          </w:r>
          <w:r>
            <w:fldChar w:fldCharType="separate"/>
          </w:r>
          <w:r>
            <w:rPr>
              <w:rFonts w:hint="eastAsia"/>
              <w:lang w:val="en-US" w:eastAsia="zh-CN"/>
            </w:rPr>
            <w:t>4.3.44.1</w:t>
          </w:r>
          <w:r>
            <w:rPr>
              <w:rFonts w:hint="eastAsia"/>
            </w:rPr>
            <w:t>帖子列表界面/置顶按钮</w:t>
          </w:r>
          <w:r>
            <w:tab/>
          </w:r>
          <w:r>
            <w:fldChar w:fldCharType="begin"/>
          </w:r>
          <w:r>
            <w:instrText xml:space="preserve"> PAGEREF _Toc32633 </w:instrText>
          </w:r>
          <w:r>
            <w:fldChar w:fldCharType="separate"/>
          </w:r>
          <w:r>
            <w:t>293</w:t>
          </w:r>
          <w:r>
            <w:fldChar w:fldCharType="end"/>
          </w:r>
          <w:r>
            <w:fldChar w:fldCharType="end"/>
          </w:r>
        </w:p>
        <w:p>
          <w:pPr>
            <w:pStyle w:val="22"/>
            <w:tabs>
              <w:tab w:val="right" w:leader="dot" w:pos="8306"/>
            </w:tabs>
          </w:pPr>
          <w:r>
            <w:fldChar w:fldCharType="begin"/>
          </w:r>
          <w:r>
            <w:instrText xml:space="preserve"> HYPERLINK \l _Toc4035 </w:instrText>
          </w:r>
          <w:r>
            <w:fldChar w:fldCharType="separate"/>
          </w:r>
          <w:r>
            <w:rPr>
              <w:rFonts w:hint="eastAsia"/>
              <w:lang w:val="en-US" w:eastAsia="zh-CN"/>
            </w:rPr>
            <w:t>4.3.44.2</w:t>
          </w:r>
          <w:r>
            <w:rPr>
              <w:rFonts w:hint="eastAsia"/>
            </w:rPr>
            <w:t>对话框图</w:t>
          </w:r>
          <w:r>
            <w:tab/>
          </w:r>
          <w:r>
            <w:fldChar w:fldCharType="begin"/>
          </w:r>
          <w:r>
            <w:instrText xml:space="preserve"> PAGEREF _Toc4035 </w:instrText>
          </w:r>
          <w:r>
            <w:fldChar w:fldCharType="separate"/>
          </w:r>
          <w:r>
            <w:t>293</w:t>
          </w:r>
          <w:r>
            <w:fldChar w:fldCharType="end"/>
          </w:r>
          <w:r>
            <w:fldChar w:fldCharType="end"/>
          </w:r>
        </w:p>
        <w:p>
          <w:pPr>
            <w:pStyle w:val="16"/>
            <w:tabs>
              <w:tab w:val="right" w:leader="dot" w:pos="8306"/>
            </w:tabs>
          </w:pPr>
          <w:r>
            <w:fldChar w:fldCharType="begin"/>
          </w:r>
          <w:r>
            <w:instrText xml:space="preserve"> HYPERLINK \l _Toc31930 </w:instrText>
          </w:r>
          <w:r>
            <w:fldChar w:fldCharType="separate"/>
          </w:r>
          <w:r>
            <w:rPr>
              <w:rFonts w:hint="eastAsia"/>
            </w:rPr>
            <w:t>4.3.45管理员加精帖子</w:t>
          </w:r>
          <w:r>
            <w:tab/>
          </w:r>
          <w:r>
            <w:fldChar w:fldCharType="begin"/>
          </w:r>
          <w:r>
            <w:instrText xml:space="preserve"> PAGEREF _Toc31930 </w:instrText>
          </w:r>
          <w:r>
            <w:fldChar w:fldCharType="separate"/>
          </w:r>
          <w:r>
            <w:t>294</w:t>
          </w:r>
          <w:r>
            <w:fldChar w:fldCharType="end"/>
          </w:r>
          <w:r>
            <w:fldChar w:fldCharType="end"/>
          </w:r>
        </w:p>
        <w:p>
          <w:pPr>
            <w:pStyle w:val="22"/>
            <w:tabs>
              <w:tab w:val="right" w:leader="dot" w:pos="8306"/>
            </w:tabs>
          </w:pPr>
          <w:r>
            <w:fldChar w:fldCharType="begin"/>
          </w:r>
          <w:r>
            <w:instrText xml:space="preserve"> HYPERLINK \l _Toc26756 </w:instrText>
          </w:r>
          <w:r>
            <w:fldChar w:fldCharType="separate"/>
          </w:r>
          <w:r>
            <w:rPr>
              <w:rFonts w:hint="eastAsia"/>
              <w:lang w:val="en-US" w:eastAsia="zh-CN"/>
            </w:rPr>
            <w:t>4.3.45.1</w:t>
          </w:r>
          <w:r>
            <w:rPr>
              <w:rFonts w:hint="eastAsia"/>
            </w:rPr>
            <w:t>帖子列表界面/加精按钮</w:t>
          </w:r>
          <w:r>
            <w:tab/>
          </w:r>
          <w:r>
            <w:fldChar w:fldCharType="begin"/>
          </w:r>
          <w:r>
            <w:instrText xml:space="preserve"> PAGEREF _Toc26756 </w:instrText>
          </w:r>
          <w:r>
            <w:fldChar w:fldCharType="separate"/>
          </w:r>
          <w:r>
            <w:t>294</w:t>
          </w:r>
          <w:r>
            <w:fldChar w:fldCharType="end"/>
          </w:r>
          <w:r>
            <w:fldChar w:fldCharType="end"/>
          </w:r>
        </w:p>
        <w:p>
          <w:pPr>
            <w:pStyle w:val="16"/>
            <w:tabs>
              <w:tab w:val="right" w:leader="dot" w:pos="8306"/>
            </w:tabs>
          </w:pPr>
          <w:r>
            <w:fldChar w:fldCharType="begin"/>
          </w:r>
          <w:r>
            <w:instrText xml:space="preserve"> HYPERLINK \l _Toc10373 </w:instrText>
          </w:r>
          <w:r>
            <w:fldChar w:fldCharType="separate"/>
          </w:r>
          <w:r>
            <w:rPr>
              <w:rFonts w:hint="eastAsia"/>
            </w:rPr>
            <w:t>4.3.46管理员bbs回复</w:t>
          </w:r>
          <w:r>
            <w:tab/>
          </w:r>
          <w:r>
            <w:fldChar w:fldCharType="begin"/>
          </w:r>
          <w:r>
            <w:instrText xml:space="preserve"> PAGEREF _Toc10373 </w:instrText>
          </w:r>
          <w:r>
            <w:fldChar w:fldCharType="separate"/>
          </w:r>
          <w:r>
            <w:t>295</w:t>
          </w:r>
          <w:r>
            <w:fldChar w:fldCharType="end"/>
          </w:r>
          <w:r>
            <w:fldChar w:fldCharType="end"/>
          </w:r>
        </w:p>
        <w:p>
          <w:pPr>
            <w:pStyle w:val="22"/>
            <w:tabs>
              <w:tab w:val="right" w:leader="dot" w:pos="8306"/>
            </w:tabs>
          </w:pPr>
          <w:r>
            <w:fldChar w:fldCharType="begin"/>
          </w:r>
          <w:r>
            <w:instrText xml:space="preserve"> HYPERLINK \l _Toc19474 </w:instrText>
          </w:r>
          <w:r>
            <w:fldChar w:fldCharType="separate"/>
          </w:r>
          <w:r>
            <w:rPr>
              <w:rFonts w:hint="eastAsia"/>
              <w:lang w:val="en-US" w:eastAsia="zh-CN"/>
            </w:rPr>
            <w:t>4.3.46.1</w:t>
          </w:r>
          <w:r>
            <w:rPr>
              <w:rFonts w:hint="eastAsia"/>
            </w:rPr>
            <w:t>发表按钮</w:t>
          </w:r>
          <w:r>
            <w:tab/>
          </w:r>
          <w:r>
            <w:fldChar w:fldCharType="begin"/>
          </w:r>
          <w:r>
            <w:instrText xml:space="preserve"> PAGEREF _Toc19474 </w:instrText>
          </w:r>
          <w:r>
            <w:fldChar w:fldCharType="separate"/>
          </w:r>
          <w:r>
            <w:t>296</w:t>
          </w:r>
          <w:r>
            <w:fldChar w:fldCharType="end"/>
          </w:r>
          <w:r>
            <w:fldChar w:fldCharType="end"/>
          </w:r>
        </w:p>
        <w:p>
          <w:pPr>
            <w:pStyle w:val="22"/>
            <w:tabs>
              <w:tab w:val="right" w:leader="dot" w:pos="8306"/>
            </w:tabs>
          </w:pPr>
          <w:r>
            <w:fldChar w:fldCharType="begin"/>
          </w:r>
          <w:r>
            <w:instrText xml:space="preserve"> HYPERLINK \l _Toc11689 </w:instrText>
          </w:r>
          <w:r>
            <w:fldChar w:fldCharType="separate"/>
          </w:r>
          <w:r>
            <w:rPr>
              <w:rFonts w:hint="eastAsia"/>
              <w:lang w:val="en-US" w:eastAsia="zh-CN"/>
            </w:rPr>
            <w:t>4.3.46.2</w:t>
          </w:r>
          <w:r>
            <w:rPr>
              <w:rFonts w:hint="eastAsia"/>
            </w:rPr>
            <w:t>帖子详情界面</w:t>
          </w:r>
          <w:r>
            <w:tab/>
          </w:r>
          <w:r>
            <w:fldChar w:fldCharType="begin"/>
          </w:r>
          <w:r>
            <w:instrText xml:space="preserve"> PAGEREF _Toc11689 </w:instrText>
          </w:r>
          <w:r>
            <w:fldChar w:fldCharType="separate"/>
          </w:r>
          <w:r>
            <w:t>296</w:t>
          </w:r>
          <w:r>
            <w:fldChar w:fldCharType="end"/>
          </w:r>
          <w:r>
            <w:fldChar w:fldCharType="end"/>
          </w:r>
        </w:p>
        <w:p>
          <w:pPr>
            <w:pStyle w:val="22"/>
            <w:tabs>
              <w:tab w:val="right" w:leader="dot" w:pos="8306"/>
            </w:tabs>
          </w:pPr>
          <w:r>
            <w:fldChar w:fldCharType="begin"/>
          </w:r>
          <w:r>
            <w:instrText xml:space="preserve"> HYPERLINK \l _Toc32607 </w:instrText>
          </w:r>
          <w:r>
            <w:fldChar w:fldCharType="separate"/>
          </w:r>
          <w:r>
            <w:rPr>
              <w:rFonts w:hint="eastAsia"/>
              <w:lang w:val="en-US" w:eastAsia="zh-CN"/>
            </w:rPr>
            <w:t>4.3.46.3</w:t>
          </w:r>
          <w:r>
            <w:rPr>
              <w:rFonts w:hint="eastAsia"/>
            </w:rPr>
            <w:t>对话框图</w:t>
          </w:r>
          <w:r>
            <w:tab/>
          </w:r>
          <w:r>
            <w:fldChar w:fldCharType="begin"/>
          </w:r>
          <w:r>
            <w:instrText xml:space="preserve"> PAGEREF _Toc32607 </w:instrText>
          </w:r>
          <w:r>
            <w:fldChar w:fldCharType="separate"/>
          </w:r>
          <w:r>
            <w:t>297</w:t>
          </w:r>
          <w:r>
            <w:fldChar w:fldCharType="end"/>
          </w:r>
          <w:r>
            <w:fldChar w:fldCharType="end"/>
          </w:r>
        </w:p>
        <w:p>
          <w:pPr>
            <w:pStyle w:val="16"/>
            <w:tabs>
              <w:tab w:val="right" w:leader="dot" w:pos="8306"/>
            </w:tabs>
          </w:pPr>
          <w:r>
            <w:fldChar w:fldCharType="begin"/>
          </w:r>
          <w:r>
            <w:instrText xml:space="preserve"> HYPERLINK \l _Toc21825 </w:instrText>
          </w:r>
          <w:r>
            <w:fldChar w:fldCharType="separate"/>
          </w:r>
          <w:r>
            <w:rPr>
              <w:rFonts w:hint="eastAsia"/>
            </w:rPr>
            <w:t>4.3.47管理员bbs点赞</w:t>
          </w:r>
          <w:r>
            <w:tab/>
          </w:r>
          <w:r>
            <w:fldChar w:fldCharType="begin"/>
          </w:r>
          <w:r>
            <w:instrText xml:space="preserve"> PAGEREF _Toc21825 </w:instrText>
          </w:r>
          <w:r>
            <w:fldChar w:fldCharType="separate"/>
          </w:r>
          <w:r>
            <w:t>297</w:t>
          </w:r>
          <w:r>
            <w:fldChar w:fldCharType="end"/>
          </w:r>
          <w:r>
            <w:fldChar w:fldCharType="end"/>
          </w:r>
        </w:p>
        <w:p>
          <w:pPr>
            <w:pStyle w:val="22"/>
            <w:tabs>
              <w:tab w:val="right" w:leader="dot" w:pos="8306"/>
            </w:tabs>
          </w:pPr>
          <w:r>
            <w:fldChar w:fldCharType="begin"/>
          </w:r>
          <w:r>
            <w:instrText xml:space="preserve"> HYPERLINK \l _Toc10041 </w:instrText>
          </w:r>
          <w:r>
            <w:fldChar w:fldCharType="separate"/>
          </w:r>
          <w:r>
            <w:rPr>
              <w:rFonts w:hint="eastAsia"/>
              <w:lang w:val="en-US" w:eastAsia="zh-CN"/>
            </w:rPr>
            <w:t>4.3.47.1</w:t>
          </w:r>
          <w:r>
            <w:rPr>
              <w:rFonts w:hint="eastAsia"/>
            </w:rPr>
            <w:t>帖子详情界面/点赞按钮</w:t>
          </w:r>
          <w:r>
            <w:tab/>
          </w:r>
          <w:r>
            <w:fldChar w:fldCharType="begin"/>
          </w:r>
          <w:r>
            <w:instrText xml:space="preserve"> PAGEREF _Toc10041 </w:instrText>
          </w:r>
          <w:r>
            <w:fldChar w:fldCharType="separate"/>
          </w:r>
          <w:r>
            <w:t>298</w:t>
          </w:r>
          <w:r>
            <w:fldChar w:fldCharType="end"/>
          </w:r>
          <w:r>
            <w:fldChar w:fldCharType="end"/>
          </w:r>
        </w:p>
        <w:p>
          <w:pPr>
            <w:pStyle w:val="22"/>
            <w:tabs>
              <w:tab w:val="right" w:leader="dot" w:pos="8306"/>
            </w:tabs>
          </w:pPr>
          <w:r>
            <w:fldChar w:fldCharType="begin"/>
          </w:r>
          <w:r>
            <w:instrText xml:space="preserve"> HYPERLINK \l _Toc22626 </w:instrText>
          </w:r>
          <w:r>
            <w:fldChar w:fldCharType="separate"/>
          </w:r>
          <w:r>
            <w:rPr>
              <w:rFonts w:hint="eastAsia"/>
              <w:lang w:val="en-US" w:eastAsia="zh-CN"/>
            </w:rPr>
            <w:t>4.3.47.2</w:t>
          </w:r>
          <w:r>
            <w:rPr>
              <w:rFonts w:hint="eastAsia"/>
            </w:rPr>
            <w:t>对话框图</w:t>
          </w:r>
          <w:r>
            <w:tab/>
          </w:r>
          <w:r>
            <w:fldChar w:fldCharType="begin"/>
          </w:r>
          <w:r>
            <w:instrText xml:space="preserve"> PAGEREF _Toc22626 </w:instrText>
          </w:r>
          <w:r>
            <w:fldChar w:fldCharType="separate"/>
          </w:r>
          <w:r>
            <w:t>298</w:t>
          </w:r>
          <w:r>
            <w:fldChar w:fldCharType="end"/>
          </w:r>
          <w:r>
            <w:fldChar w:fldCharType="end"/>
          </w:r>
        </w:p>
        <w:p>
          <w:pPr>
            <w:pStyle w:val="16"/>
            <w:tabs>
              <w:tab w:val="right" w:leader="dot" w:pos="8306"/>
            </w:tabs>
          </w:pPr>
          <w:r>
            <w:fldChar w:fldCharType="begin"/>
          </w:r>
          <w:r>
            <w:instrText xml:space="preserve"> HYPERLINK \l _Toc10726 </w:instrText>
          </w:r>
          <w:r>
            <w:fldChar w:fldCharType="separate"/>
          </w:r>
          <w:r>
            <w:rPr>
              <w:rFonts w:hint="eastAsia"/>
            </w:rPr>
            <w:t>4.3.48管理员bbs踩</w:t>
          </w:r>
          <w:r>
            <w:tab/>
          </w:r>
          <w:r>
            <w:fldChar w:fldCharType="begin"/>
          </w:r>
          <w:r>
            <w:instrText xml:space="preserve"> PAGEREF _Toc10726 </w:instrText>
          </w:r>
          <w:r>
            <w:fldChar w:fldCharType="separate"/>
          </w:r>
          <w:r>
            <w:t>298</w:t>
          </w:r>
          <w:r>
            <w:fldChar w:fldCharType="end"/>
          </w:r>
          <w:r>
            <w:fldChar w:fldCharType="end"/>
          </w:r>
        </w:p>
        <w:p>
          <w:pPr>
            <w:pStyle w:val="22"/>
            <w:tabs>
              <w:tab w:val="right" w:leader="dot" w:pos="8306"/>
            </w:tabs>
          </w:pPr>
          <w:r>
            <w:fldChar w:fldCharType="begin"/>
          </w:r>
          <w:r>
            <w:instrText xml:space="preserve"> HYPERLINK \l _Toc14289 </w:instrText>
          </w:r>
          <w:r>
            <w:fldChar w:fldCharType="separate"/>
          </w:r>
          <w:r>
            <w:rPr>
              <w:rFonts w:hint="eastAsia"/>
              <w:lang w:val="en-US" w:eastAsia="zh-CN"/>
            </w:rPr>
            <w:t>4.3.48.1</w:t>
          </w:r>
          <w:r>
            <w:rPr>
              <w:rFonts w:hint="eastAsia"/>
            </w:rPr>
            <w:t>帖子详情界面/踩按钮</w:t>
          </w:r>
          <w:r>
            <w:tab/>
          </w:r>
          <w:r>
            <w:fldChar w:fldCharType="begin"/>
          </w:r>
          <w:r>
            <w:instrText xml:space="preserve"> PAGEREF _Toc14289 </w:instrText>
          </w:r>
          <w:r>
            <w:fldChar w:fldCharType="separate"/>
          </w:r>
          <w:r>
            <w:t>299</w:t>
          </w:r>
          <w:r>
            <w:fldChar w:fldCharType="end"/>
          </w:r>
          <w:r>
            <w:fldChar w:fldCharType="end"/>
          </w:r>
        </w:p>
        <w:p>
          <w:pPr>
            <w:pStyle w:val="22"/>
            <w:tabs>
              <w:tab w:val="right" w:leader="dot" w:pos="8306"/>
            </w:tabs>
          </w:pPr>
          <w:r>
            <w:fldChar w:fldCharType="begin"/>
          </w:r>
          <w:r>
            <w:instrText xml:space="preserve"> HYPERLINK \l _Toc12890 </w:instrText>
          </w:r>
          <w:r>
            <w:fldChar w:fldCharType="separate"/>
          </w:r>
          <w:r>
            <w:rPr>
              <w:rFonts w:hint="eastAsia"/>
              <w:lang w:val="en-US" w:eastAsia="zh-CN"/>
            </w:rPr>
            <w:t>4.3.48.2</w:t>
          </w:r>
          <w:r>
            <w:rPr>
              <w:rFonts w:hint="eastAsia"/>
            </w:rPr>
            <w:t>对话框图</w:t>
          </w:r>
          <w:r>
            <w:tab/>
          </w:r>
          <w:r>
            <w:fldChar w:fldCharType="begin"/>
          </w:r>
          <w:r>
            <w:instrText xml:space="preserve"> PAGEREF _Toc12890 </w:instrText>
          </w:r>
          <w:r>
            <w:fldChar w:fldCharType="separate"/>
          </w:r>
          <w:r>
            <w:t>300</w:t>
          </w:r>
          <w:r>
            <w:fldChar w:fldCharType="end"/>
          </w:r>
          <w:r>
            <w:fldChar w:fldCharType="end"/>
          </w:r>
        </w:p>
        <w:p>
          <w:pPr>
            <w:pStyle w:val="25"/>
            <w:tabs>
              <w:tab w:val="right" w:leader="dot" w:pos="8306"/>
            </w:tabs>
          </w:pPr>
          <w:r>
            <w:fldChar w:fldCharType="begin"/>
          </w:r>
          <w:r>
            <w:instrText xml:space="preserve"> HYPERLINK \l _Toc4816 </w:instrText>
          </w:r>
          <w:r>
            <w:fldChar w:fldCharType="separate"/>
          </w:r>
          <w:r>
            <w:rPr>
              <w:rFonts w:hint="eastAsia"/>
            </w:rPr>
            <w:t>4.4教师功能需求</w:t>
          </w:r>
          <w:r>
            <w:tab/>
          </w:r>
          <w:r>
            <w:fldChar w:fldCharType="begin"/>
          </w:r>
          <w:r>
            <w:instrText xml:space="preserve"> PAGEREF _Toc4816 </w:instrText>
          </w:r>
          <w:r>
            <w:fldChar w:fldCharType="separate"/>
          </w:r>
          <w:r>
            <w:t>300</w:t>
          </w:r>
          <w:r>
            <w:fldChar w:fldCharType="end"/>
          </w:r>
          <w:r>
            <w:fldChar w:fldCharType="end"/>
          </w:r>
        </w:p>
        <w:p>
          <w:pPr>
            <w:pStyle w:val="16"/>
            <w:tabs>
              <w:tab w:val="right" w:leader="dot" w:pos="8306"/>
            </w:tabs>
          </w:pPr>
          <w:r>
            <w:fldChar w:fldCharType="begin"/>
          </w:r>
          <w:r>
            <w:instrText xml:space="preserve"> HYPERLINK \l _Toc2668 </w:instrText>
          </w:r>
          <w:r>
            <w:fldChar w:fldCharType="separate"/>
          </w:r>
          <w:r>
            <w:rPr>
              <w:rFonts w:hint="eastAsia"/>
            </w:rPr>
            <w:t>4.4.1教师登录</w:t>
          </w:r>
          <w:r>
            <w:tab/>
          </w:r>
          <w:r>
            <w:fldChar w:fldCharType="begin"/>
          </w:r>
          <w:r>
            <w:instrText xml:space="preserve"> PAGEREF _Toc2668 </w:instrText>
          </w:r>
          <w:r>
            <w:fldChar w:fldCharType="separate"/>
          </w:r>
          <w:r>
            <w:t>300</w:t>
          </w:r>
          <w:r>
            <w:fldChar w:fldCharType="end"/>
          </w:r>
          <w:r>
            <w:fldChar w:fldCharType="end"/>
          </w:r>
        </w:p>
        <w:p>
          <w:pPr>
            <w:pStyle w:val="22"/>
            <w:tabs>
              <w:tab w:val="right" w:leader="dot" w:pos="8306"/>
            </w:tabs>
          </w:pPr>
          <w:r>
            <w:fldChar w:fldCharType="begin"/>
          </w:r>
          <w:r>
            <w:instrText xml:space="preserve"> HYPERLINK \l _Toc32013 </w:instrText>
          </w:r>
          <w:r>
            <w:fldChar w:fldCharType="separate"/>
          </w:r>
          <w:r>
            <w:rPr>
              <w:rFonts w:hint="eastAsia"/>
              <w:lang w:val="en-US" w:eastAsia="zh-CN"/>
            </w:rPr>
            <w:t>4.4.1.1</w:t>
          </w:r>
          <w:r>
            <w:rPr>
              <w:rFonts w:hint="eastAsia"/>
            </w:rPr>
            <w:t>登录界面</w:t>
          </w:r>
          <w:r>
            <w:tab/>
          </w:r>
          <w:r>
            <w:fldChar w:fldCharType="begin"/>
          </w:r>
          <w:r>
            <w:instrText xml:space="preserve"> PAGEREF _Toc32013 </w:instrText>
          </w:r>
          <w:r>
            <w:fldChar w:fldCharType="separate"/>
          </w:r>
          <w:r>
            <w:t>301</w:t>
          </w:r>
          <w:r>
            <w:fldChar w:fldCharType="end"/>
          </w:r>
          <w:r>
            <w:fldChar w:fldCharType="end"/>
          </w:r>
        </w:p>
        <w:p>
          <w:pPr>
            <w:pStyle w:val="22"/>
            <w:tabs>
              <w:tab w:val="right" w:leader="dot" w:pos="8306"/>
            </w:tabs>
          </w:pPr>
          <w:r>
            <w:fldChar w:fldCharType="begin"/>
          </w:r>
          <w:r>
            <w:instrText xml:space="preserve"> HYPERLINK \l _Toc27516 </w:instrText>
          </w:r>
          <w:r>
            <w:fldChar w:fldCharType="separate"/>
          </w:r>
          <w:r>
            <w:rPr>
              <w:rFonts w:hint="eastAsia"/>
              <w:lang w:val="en-US" w:eastAsia="zh-CN"/>
            </w:rPr>
            <w:t>4.4.1.2</w:t>
          </w:r>
          <w:r>
            <w:rPr>
              <w:rFonts w:hint="eastAsia"/>
            </w:rPr>
            <w:t>教师网站主页</w:t>
          </w:r>
          <w:r>
            <w:tab/>
          </w:r>
          <w:r>
            <w:fldChar w:fldCharType="begin"/>
          </w:r>
          <w:r>
            <w:instrText xml:space="preserve"> PAGEREF _Toc27516 </w:instrText>
          </w:r>
          <w:r>
            <w:fldChar w:fldCharType="separate"/>
          </w:r>
          <w:r>
            <w:t>301</w:t>
          </w:r>
          <w:r>
            <w:fldChar w:fldCharType="end"/>
          </w:r>
          <w:r>
            <w:fldChar w:fldCharType="end"/>
          </w:r>
        </w:p>
        <w:p>
          <w:pPr>
            <w:pStyle w:val="22"/>
            <w:tabs>
              <w:tab w:val="right" w:leader="dot" w:pos="8306"/>
            </w:tabs>
          </w:pPr>
          <w:r>
            <w:fldChar w:fldCharType="begin"/>
          </w:r>
          <w:r>
            <w:instrText xml:space="preserve"> HYPERLINK \l _Toc5418 </w:instrText>
          </w:r>
          <w:r>
            <w:fldChar w:fldCharType="separate"/>
          </w:r>
          <w:r>
            <w:rPr>
              <w:rFonts w:hint="eastAsia"/>
              <w:lang w:val="en-US" w:eastAsia="zh-CN"/>
            </w:rPr>
            <w:t>4.4.1.3</w:t>
          </w:r>
          <w:r>
            <w:rPr>
              <w:rFonts w:hint="eastAsia"/>
            </w:rPr>
            <w:t>异常界面</w:t>
          </w:r>
          <w:r>
            <w:tab/>
          </w:r>
          <w:r>
            <w:fldChar w:fldCharType="begin"/>
          </w:r>
          <w:r>
            <w:instrText xml:space="preserve"> PAGEREF _Toc5418 </w:instrText>
          </w:r>
          <w:r>
            <w:fldChar w:fldCharType="separate"/>
          </w:r>
          <w:r>
            <w:t>301</w:t>
          </w:r>
          <w:r>
            <w:fldChar w:fldCharType="end"/>
          </w:r>
          <w:r>
            <w:fldChar w:fldCharType="end"/>
          </w:r>
        </w:p>
        <w:p>
          <w:pPr>
            <w:pStyle w:val="22"/>
            <w:tabs>
              <w:tab w:val="right" w:leader="dot" w:pos="8306"/>
            </w:tabs>
          </w:pPr>
          <w:r>
            <w:fldChar w:fldCharType="begin"/>
          </w:r>
          <w:r>
            <w:instrText xml:space="preserve"> HYPERLINK \l _Toc8541 </w:instrText>
          </w:r>
          <w:r>
            <w:fldChar w:fldCharType="separate"/>
          </w:r>
          <w:r>
            <w:rPr>
              <w:rFonts w:hint="eastAsia"/>
              <w:lang w:val="en-US" w:eastAsia="zh-CN"/>
            </w:rPr>
            <w:t>4.4.1.4</w:t>
          </w:r>
          <w:r>
            <w:rPr>
              <w:rFonts w:hint="eastAsia"/>
            </w:rPr>
            <w:t>对话框图</w:t>
          </w:r>
          <w:r>
            <w:tab/>
          </w:r>
          <w:r>
            <w:fldChar w:fldCharType="begin"/>
          </w:r>
          <w:r>
            <w:instrText xml:space="preserve"> PAGEREF _Toc8541 </w:instrText>
          </w:r>
          <w:r>
            <w:fldChar w:fldCharType="separate"/>
          </w:r>
          <w:r>
            <w:t>302</w:t>
          </w:r>
          <w:r>
            <w:fldChar w:fldCharType="end"/>
          </w:r>
          <w:r>
            <w:fldChar w:fldCharType="end"/>
          </w:r>
        </w:p>
        <w:p>
          <w:pPr>
            <w:pStyle w:val="16"/>
            <w:tabs>
              <w:tab w:val="right" w:leader="dot" w:pos="8306"/>
            </w:tabs>
          </w:pPr>
          <w:r>
            <w:fldChar w:fldCharType="begin"/>
          </w:r>
          <w:r>
            <w:instrText xml:space="preserve"> HYPERLINK \l _Toc26755 </w:instrText>
          </w:r>
          <w:r>
            <w:fldChar w:fldCharType="separate"/>
          </w:r>
          <w:r>
            <w:rPr>
              <w:rFonts w:hint="eastAsia"/>
            </w:rPr>
            <w:t>4.4.2教师</w:t>
          </w:r>
          <w:r>
            <w:rPr>
              <w:rFonts w:hint="eastAsia"/>
              <w:lang w:val="en-US" w:eastAsia="zh-CN"/>
            </w:rPr>
            <w:t>找回</w:t>
          </w:r>
          <w:r>
            <w:rPr>
              <w:rFonts w:hint="eastAsia"/>
            </w:rPr>
            <w:t>密码</w:t>
          </w:r>
          <w:r>
            <w:tab/>
          </w:r>
          <w:r>
            <w:fldChar w:fldCharType="begin"/>
          </w:r>
          <w:r>
            <w:instrText xml:space="preserve"> PAGEREF _Toc26755 </w:instrText>
          </w:r>
          <w:r>
            <w:fldChar w:fldCharType="separate"/>
          </w:r>
          <w:r>
            <w:t>303</w:t>
          </w:r>
          <w:r>
            <w:fldChar w:fldCharType="end"/>
          </w:r>
          <w:r>
            <w:fldChar w:fldCharType="end"/>
          </w:r>
        </w:p>
        <w:p>
          <w:pPr>
            <w:pStyle w:val="22"/>
            <w:tabs>
              <w:tab w:val="right" w:leader="dot" w:pos="8306"/>
            </w:tabs>
          </w:pPr>
          <w:r>
            <w:fldChar w:fldCharType="begin"/>
          </w:r>
          <w:r>
            <w:instrText xml:space="preserve"> HYPERLINK \l _Toc31107 </w:instrText>
          </w:r>
          <w:r>
            <w:fldChar w:fldCharType="separate"/>
          </w:r>
          <w:r>
            <w:rPr>
              <w:rFonts w:hint="eastAsia"/>
              <w:lang w:val="en-US" w:eastAsia="zh-CN"/>
            </w:rPr>
            <w:t>4.4.2.1</w:t>
          </w:r>
          <w:r>
            <w:rPr>
              <w:rFonts w:hint="eastAsia"/>
            </w:rPr>
            <w:t>登录界面</w:t>
          </w:r>
          <w:r>
            <w:tab/>
          </w:r>
          <w:r>
            <w:fldChar w:fldCharType="begin"/>
          </w:r>
          <w:r>
            <w:instrText xml:space="preserve"> PAGEREF _Toc31107 </w:instrText>
          </w:r>
          <w:r>
            <w:fldChar w:fldCharType="separate"/>
          </w:r>
          <w:r>
            <w:t>304</w:t>
          </w:r>
          <w:r>
            <w:fldChar w:fldCharType="end"/>
          </w:r>
          <w:r>
            <w:fldChar w:fldCharType="end"/>
          </w:r>
        </w:p>
        <w:p>
          <w:pPr>
            <w:pStyle w:val="22"/>
            <w:tabs>
              <w:tab w:val="right" w:leader="dot" w:pos="8306"/>
            </w:tabs>
          </w:pPr>
          <w:r>
            <w:fldChar w:fldCharType="begin"/>
          </w:r>
          <w:r>
            <w:instrText xml:space="preserve"> HYPERLINK \l _Toc2254 </w:instrText>
          </w:r>
          <w:r>
            <w:fldChar w:fldCharType="separate"/>
          </w:r>
          <w:r>
            <w:rPr>
              <w:rFonts w:hint="eastAsia"/>
              <w:lang w:val="en-US" w:eastAsia="zh-CN"/>
            </w:rPr>
            <w:t>4.4.2.2</w:t>
          </w:r>
          <w:r>
            <w:rPr>
              <w:rFonts w:hint="eastAsia"/>
            </w:rPr>
            <w:t>找回密码界面</w:t>
          </w:r>
          <w:r>
            <w:tab/>
          </w:r>
          <w:r>
            <w:fldChar w:fldCharType="begin"/>
          </w:r>
          <w:r>
            <w:instrText xml:space="preserve"> PAGEREF _Toc2254 </w:instrText>
          </w:r>
          <w:r>
            <w:fldChar w:fldCharType="separate"/>
          </w:r>
          <w:r>
            <w:t>304</w:t>
          </w:r>
          <w:r>
            <w:fldChar w:fldCharType="end"/>
          </w:r>
          <w:r>
            <w:fldChar w:fldCharType="end"/>
          </w:r>
        </w:p>
        <w:p>
          <w:pPr>
            <w:pStyle w:val="22"/>
            <w:tabs>
              <w:tab w:val="right" w:leader="dot" w:pos="8306"/>
            </w:tabs>
          </w:pPr>
          <w:r>
            <w:fldChar w:fldCharType="begin"/>
          </w:r>
          <w:r>
            <w:instrText xml:space="preserve"> HYPERLINK \l _Toc29119 </w:instrText>
          </w:r>
          <w:r>
            <w:fldChar w:fldCharType="separate"/>
          </w:r>
          <w:r>
            <w:rPr>
              <w:rFonts w:hint="eastAsia"/>
              <w:lang w:val="en-US" w:eastAsia="zh-CN"/>
            </w:rPr>
            <w:t>4.4.2.3</w:t>
          </w:r>
          <w:r>
            <w:rPr>
              <w:rFonts w:hint="eastAsia"/>
            </w:rPr>
            <w:t>异常界面</w:t>
          </w:r>
          <w:r>
            <w:tab/>
          </w:r>
          <w:r>
            <w:fldChar w:fldCharType="begin"/>
          </w:r>
          <w:r>
            <w:instrText xml:space="preserve"> PAGEREF _Toc29119 </w:instrText>
          </w:r>
          <w:r>
            <w:fldChar w:fldCharType="separate"/>
          </w:r>
          <w:r>
            <w:t>305</w:t>
          </w:r>
          <w:r>
            <w:fldChar w:fldCharType="end"/>
          </w:r>
          <w:r>
            <w:fldChar w:fldCharType="end"/>
          </w:r>
        </w:p>
        <w:p>
          <w:pPr>
            <w:pStyle w:val="22"/>
            <w:tabs>
              <w:tab w:val="right" w:leader="dot" w:pos="8306"/>
            </w:tabs>
          </w:pPr>
          <w:r>
            <w:fldChar w:fldCharType="begin"/>
          </w:r>
          <w:r>
            <w:instrText xml:space="preserve"> HYPERLINK \l _Toc25695 </w:instrText>
          </w:r>
          <w:r>
            <w:fldChar w:fldCharType="separate"/>
          </w:r>
          <w:r>
            <w:rPr>
              <w:rFonts w:hint="eastAsia"/>
              <w:lang w:val="en-US" w:eastAsia="zh-CN"/>
            </w:rPr>
            <w:t>4.4.2.4</w:t>
          </w:r>
          <w:r>
            <w:rPr>
              <w:rFonts w:hint="eastAsia"/>
            </w:rPr>
            <w:t>对话框图</w:t>
          </w:r>
          <w:r>
            <w:tab/>
          </w:r>
          <w:r>
            <w:fldChar w:fldCharType="begin"/>
          </w:r>
          <w:r>
            <w:instrText xml:space="preserve"> PAGEREF _Toc25695 </w:instrText>
          </w:r>
          <w:r>
            <w:fldChar w:fldCharType="separate"/>
          </w:r>
          <w:r>
            <w:t>305</w:t>
          </w:r>
          <w:r>
            <w:fldChar w:fldCharType="end"/>
          </w:r>
          <w:r>
            <w:fldChar w:fldCharType="end"/>
          </w:r>
        </w:p>
        <w:p>
          <w:pPr>
            <w:pStyle w:val="16"/>
            <w:tabs>
              <w:tab w:val="right" w:leader="dot" w:pos="8306"/>
            </w:tabs>
          </w:pPr>
          <w:r>
            <w:fldChar w:fldCharType="begin"/>
          </w:r>
          <w:r>
            <w:instrText xml:space="preserve"> HYPERLINK \l _Toc12823 </w:instrText>
          </w:r>
          <w:r>
            <w:fldChar w:fldCharType="separate"/>
          </w:r>
          <w:r>
            <w:rPr>
              <w:rFonts w:hint="eastAsia"/>
            </w:rPr>
            <w:t>4.4.3教师注册</w:t>
          </w:r>
          <w:r>
            <w:tab/>
          </w:r>
          <w:r>
            <w:fldChar w:fldCharType="begin"/>
          </w:r>
          <w:r>
            <w:instrText xml:space="preserve"> PAGEREF _Toc12823 </w:instrText>
          </w:r>
          <w:r>
            <w:fldChar w:fldCharType="separate"/>
          </w:r>
          <w:r>
            <w:t>306</w:t>
          </w:r>
          <w:r>
            <w:fldChar w:fldCharType="end"/>
          </w:r>
          <w:r>
            <w:fldChar w:fldCharType="end"/>
          </w:r>
        </w:p>
        <w:p>
          <w:pPr>
            <w:pStyle w:val="22"/>
            <w:tabs>
              <w:tab w:val="right" w:leader="dot" w:pos="8306"/>
            </w:tabs>
          </w:pPr>
          <w:r>
            <w:fldChar w:fldCharType="begin"/>
          </w:r>
          <w:r>
            <w:instrText xml:space="preserve"> HYPERLINK \l _Toc3672 </w:instrText>
          </w:r>
          <w:r>
            <w:fldChar w:fldCharType="separate"/>
          </w:r>
          <w:r>
            <w:rPr>
              <w:rFonts w:hint="eastAsia"/>
              <w:lang w:val="en-US" w:eastAsia="zh-CN"/>
            </w:rPr>
            <w:t>4.4.3.1</w:t>
          </w:r>
          <w:r>
            <w:rPr>
              <w:rFonts w:hint="eastAsia"/>
            </w:rPr>
            <w:t>登录界面</w:t>
          </w:r>
          <w:r>
            <w:tab/>
          </w:r>
          <w:r>
            <w:fldChar w:fldCharType="begin"/>
          </w:r>
          <w:r>
            <w:instrText xml:space="preserve"> PAGEREF _Toc3672 </w:instrText>
          </w:r>
          <w:r>
            <w:fldChar w:fldCharType="separate"/>
          </w:r>
          <w:r>
            <w:t>307</w:t>
          </w:r>
          <w:r>
            <w:fldChar w:fldCharType="end"/>
          </w:r>
          <w:r>
            <w:fldChar w:fldCharType="end"/>
          </w:r>
        </w:p>
        <w:p>
          <w:pPr>
            <w:pStyle w:val="22"/>
            <w:tabs>
              <w:tab w:val="right" w:leader="dot" w:pos="8306"/>
            </w:tabs>
          </w:pPr>
          <w:r>
            <w:fldChar w:fldCharType="begin"/>
          </w:r>
          <w:r>
            <w:instrText xml:space="preserve"> HYPERLINK \l _Toc18122 </w:instrText>
          </w:r>
          <w:r>
            <w:fldChar w:fldCharType="separate"/>
          </w:r>
          <w:r>
            <w:rPr>
              <w:rFonts w:hint="eastAsia"/>
              <w:lang w:val="en-US" w:eastAsia="zh-CN"/>
            </w:rPr>
            <w:t>4.4.3.2</w:t>
          </w:r>
          <w:r>
            <w:rPr>
              <w:rFonts w:hint="eastAsia"/>
            </w:rPr>
            <w:t>注册页面</w:t>
          </w:r>
          <w:r>
            <w:tab/>
          </w:r>
          <w:r>
            <w:fldChar w:fldCharType="begin"/>
          </w:r>
          <w:r>
            <w:instrText xml:space="preserve"> PAGEREF _Toc18122 </w:instrText>
          </w:r>
          <w:r>
            <w:fldChar w:fldCharType="separate"/>
          </w:r>
          <w:r>
            <w:t>308</w:t>
          </w:r>
          <w:r>
            <w:fldChar w:fldCharType="end"/>
          </w:r>
          <w:r>
            <w:fldChar w:fldCharType="end"/>
          </w:r>
        </w:p>
        <w:p>
          <w:pPr>
            <w:pStyle w:val="22"/>
            <w:tabs>
              <w:tab w:val="right" w:leader="dot" w:pos="8306"/>
            </w:tabs>
          </w:pPr>
          <w:r>
            <w:fldChar w:fldCharType="begin"/>
          </w:r>
          <w:r>
            <w:instrText xml:space="preserve"> HYPERLINK \l _Toc7555 </w:instrText>
          </w:r>
          <w:r>
            <w:fldChar w:fldCharType="separate"/>
          </w:r>
          <w:r>
            <w:rPr>
              <w:rFonts w:hint="eastAsia"/>
              <w:lang w:val="en-US" w:eastAsia="zh-CN"/>
            </w:rPr>
            <w:t>4.4.3.3</w:t>
          </w:r>
          <w:r>
            <w:rPr>
              <w:rFonts w:hint="eastAsia"/>
            </w:rPr>
            <w:t>异常界面</w:t>
          </w:r>
          <w:r>
            <w:tab/>
          </w:r>
          <w:r>
            <w:fldChar w:fldCharType="begin"/>
          </w:r>
          <w:r>
            <w:instrText xml:space="preserve"> PAGEREF _Toc7555 </w:instrText>
          </w:r>
          <w:r>
            <w:fldChar w:fldCharType="separate"/>
          </w:r>
          <w:r>
            <w:t>308</w:t>
          </w:r>
          <w:r>
            <w:fldChar w:fldCharType="end"/>
          </w:r>
          <w:r>
            <w:fldChar w:fldCharType="end"/>
          </w:r>
        </w:p>
        <w:p>
          <w:pPr>
            <w:pStyle w:val="22"/>
            <w:tabs>
              <w:tab w:val="right" w:leader="dot" w:pos="8306"/>
            </w:tabs>
          </w:pPr>
          <w:r>
            <w:fldChar w:fldCharType="begin"/>
          </w:r>
          <w:r>
            <w:instrText xml:space="preserve"> HYPERLINK \l _Toc8734 </w:instrText>
          </w:r>
          <w:r>
            <w:fldChar w:fldCharType="separate"/>
          </w:r>
          <w:r>
            <w:rPr>
              <w:rFonts w:hint="eastAsia"/>
              <w:lang w:val="en-US" w:eastAsia="zh-CN"/>
            </w:rPr>
            <w:t>4.4.3.4</w:t>
          </w:r>
          <w:r>
            <w:rPr>
              <w:rFonts w:hint="eastAsia"/>
            </w:rPr>
            <w:t>对话框图</w:t>
          </w:r>
          <w:r>
            <w:tab/>
          </w:r>
          <w:r>
            <w:fldChar w:fldCharType="begin"/>
          </w:r>
          <w:r>
            <w:instrText xml:space="preserve"> PAGEREF _Toc8734 </w:instrText>
          </w:r>
          <w:r>
            <w:fldChar w:fldCharType="separate"/>
          </w:r>
          <w:r>
            <w:t>309</w:t>
          </w:r>
          <w:r>
            <w:fldChar w:fldCharType="end"/>
          </w:r>
          <w:r>
            <w:fldChar w:fldCharType="end"/>
          </w:r>
        </w:p>
        <w:p>
          <w:pPr>
            <w:pStyle w:val="16"/>
            <w:tabs>
              <w:tab w:val="right" w:leader="dot" w:pos="8306"/>
            </w:tabs>
          </w:pPr>
          <w:r>
            <w:fldChar w:fldCharType="begin"/>
          </w:r>
          <w:r>
            <w:instrText xml:space="preserve"> HYPERLINK \l _Toc7975 </w:instrText>
          </w:r>
          <w:r>
            <w:fldChar w:fldCharType="separate"/>
          </w:r>
          <w:r>
            <w:rPr>
              <w:rFonts w:hint="eastAsia"/>
            </w:rPr>
            <w:t>4.4.4教师查看项目总览信息</w:t>
          </w:r>
          <w:r>
            <w:tab/>
          </w:r>
          <w:r>
            <w:fldChar w:fldCharType="begin"/>
          </w:r>
          <w:r>
            <w:instrText xml:space="preserve"> PAGEREF _Toc7975 </w:instrText>
          </w:r>
          <w:r>
            <w:fldChar w:fldCharType="separate"/>
          </w:r>
          <w:r>
            <w:t>309</w:t>
          </w:r>
          <w:r>
            <w:fldChar w:fldCharType="end"/>
          </w:r>
          <w:r>
            <w:fldChar w:fldCharType="end"/>
          </w:r>
        </w:p>
        <w:p>
          <w:pPr>
            <w:pStyle w:val="22"/>
            <w:tabs>
              <w:tab w:val="right" w:leader="dot" w:pos="8306"/>
            </w:tabs>
          </w:pPr>
          <w:r>
            <w:fldChar w:fldCharType="begin"/>
          </w:r>
          <w:r>
            <w:instrText xml:space="preserve"> HYPERLINK \l _Toc22512 </w:instrText>
          </w:r>
          <w:r>
            <w:fldChar w:fldCharType="separate"/>
          </w:r>
          <w:r>
            <w:rPr>
              <w:rFonts w:hint="eastAsia"/>
              <w:lang w:val="en-US" w:eastAsia="zh-CN"/>
            </w:rPr>
            <w:t>4.4.4.1</w:t>
          </w:r>
          <w:r>
            <w:rPr>
              <w:rFonts w:hint="eastAsia"/>
            </w:rPr>
            <w:t>项目的主页面</w:t>
          </w:r>
          <w:r>
            <w:tab/>
          </w:r>
          <w:r>
            <w:fldChar w:fldCharType="begin"/>
          </w:r>
          <w:r>
            <w:instrText xml:space="preserve"> PAGEREF _Toc22512 </w:instrText>
          </w:r>
          <w:r>
            <w:fldChar w:fldCharType="separate"/>
          </w:r>
          <w:r>
            <w:t>310</w:t>
          </w:r>
          <w:r>
            <w:fldChar w:fldCharType="end"/>
          </w:r>
          <w:r>
            <w:fldChar w:fldCharType="end"/>
          </w:r>
        </w:p>
        <w:p>
          <w:pPr>
            <w:pStyle w:val="22"/>
            <w:tabs>
              <w:tab w:val="right" w:leader="dot" w:pos="8306"/>
            </w:tabs>
          </w:pPr>
          <w:r>
            <w:fldChar w:fldCharType="begin"/>
          </w:r>
          <w:r>
            <w:instrText xml:space="preserve"> HYPERLINK \l _Toc27801 </w:instrText>
          </w:r>
          <w:r>
            <w:fldChar w:fldCharType="separate"/>
          </w:r>
          <w:r>
            <w:rPr>
              <w:rFonts w:hint="eastAsia"/>
              <w:lang w:val="en-US" w:eastAsia="zh-CN"/>
            </w:rPr>
            <w:t>4.4.4.2</w:t>
          </w:r>
          <w:r>
            <w:rPr>
              <w:rFonts w:hint="eastAsia"/>
            </w:rPr>
            <w:t>对话框图</w:t>
          </w:r>
          <w:r>
            <w:tab/>
          </w:r>
          <w:r>
            <w:fldChar w:fldCharType="begin"/>
          </w:r>
          <w:r>
            <w:instrText xml:space="preserve"> PAGEREF _Toc27801 </w:instrText>
          </w:r>
          <w:r>
            <w:fldChar w:fldCharType="separate"/>
          </w:r>
          <w:r>
            <w:t>310</w:t>
          </w:r>
          <w:r>
            <w:fldChar w:fldCharType="end"/>
          </w:r>
          <w:r>
            <w:fldChar w:fldCharType="end"/>
          </w:r>
        </w:p>
        <w:p>
          <w:pPr>
            <w:pStyle w:val="16"/>
            <w:tabs>
              <w:tab w:val="right" w:leader="dot" w:pos="8306"/>
            </w:tabs>
          </w:pPr>
          <w:r>
            <w:fldChar w:fldCharType="begin"/>
          </w:r>
          <w:r>
            <w:instrText xml:space="preserve"> HYPERLINK \l _Toc17794 </w:instrText>
          </w:r>
          <w:r>
            <w:fldChar w:fldCharType="separate"/>
          </w:r>
          <w:r>
            <w:rPr>
              <w:rFonts w:hint="eastAsia"/>
            </w:rPr>
            <w:t>4.4.5教师查看项目任务</w:t>
          </w:r>
          <w:r>
            <w:tab/>
          </w:r>
          <w:r>
            <w:fldChar w:fldCharType="begin"/>
          </w:r>
          <w:r>
            <w:instrText xml:space="preserve"> PAGEREF _Toc17794 </w:instrText>
          </w:r>
          <w:r>
            <w:fldChar w:fldCharType="separate"/>
          </w:r>
          <w:r>
            <w:t>311</w:t>
          </w:r>
          <w:r>
            <w:fldChar w:fldCharType="end"/>
          </w:r>
          <w:r>
            <w:fldChar w:fldCharType="end"/>
          </w:r>
        </w:p>
        <w:p>
          <w:pPr>
            <w:pStyle w:val="22"/>
            <w:tabs>
              <w:tab w:val="right" w:leader="dot" w:pos="8306"/>
            </w:tabs>
          </w:pPr>
          <w:r>
            <w:fldChar w:fldCharType="begin"/>
          </w:r>
          <w:r>
            <w:instrText xml:space="preserve"> HYPERLINK \l _Toc14926 </w:instrText>
          </w:r>
          <w:r>
            <w:fldChar w:fldCharType="separate"/>
          </w:r>
          <w:r>
            <w:rPr>
              <w:rFonts w:hint="eastAsia"/>
              <w:lang w:val="en-US" w:eastAsia="zh-CN"/>
            </w:rPr>
            <w:t>4.4.5.1</w:t>
          </w:r>
          <w:r>
            <w:rPr>
              <w:rFonts w:hint="eastAsia"/>
            </w:rPr>
            <w:t>项目任务页</w:t>
          </w:r>
          <w:r>
            <w:tab/>
          </w:r>
          <w:r>
            <w:fldChar w:fldCharType="begin"/>
          </w:r>
          <w:r>
            <w:instrText xml:space="preserve"> PAGEREF _Toc14926 </w:instrText>
          </w:r>
          <w:r>
            <w:fldChar w:fldCharType="separate"/>
          </w:r>
          <w:r>
            <w:t>312</w:t>
          </w:r>
          <w:r>
            <w:fldChar w:fldCharType="end"/>
          </w:r>
          <w:r>
            <w:fldChar w:fldCharType="end"/>
          </w:r>
        </w:p>
        <w:p>
          <w:pPr>
            <w:pStyle w:val="22"/>
            <w:tabs>
              <w:tab w:val="right" w:leader="dot" w:pos="8306"/>
            </w:tabs>
          </w:pPr>
          <w:r>
            <w:fldChar w:fldCharType="begin"/>
          </w:r>
          <w:r>
            <w:instrText xml:space="preserve"> HYPERLINK \l _Toc20678 </w:instrText>
          </w:r>
          <w:r>
            <w:fldChar w:fldCharType="separate"/>
          </w:r>
          <w:r>
            <w:rPr>
              <w:rFonts w:hint="eastAsia"/>
              <w:lang w:val="en-US" w:eastAsia="zh-CN"/>
            </w:rPr>
            <w:t>4.4.5.2</w:t>
          </w:r>
          <w:r>
            <w:rPr>
              <w:rFonts w:hint="eastAsia"/>
            </w:rPr>
            <w:t>对话框图</w:t>
          </w:r>
          <w:r>
            <w:tab/>
          </w:r>
          <w:r>
            <w:fldChar w:fldCharType="begin"/>
          </w:r>
          <w:r>
            <w:instrText xml:space="preserve"> PAGEREF _Toc20678 </w:instrText>
          </w:r>
          <w:r>
            <w:fldChar w:fldCharType="separate"/>
          </w:r>
          <w:r>
            <w:t>312</w:t>
          </w:r>
          <w:r>
            <w:fldChar w:fldCharType="end"/>
          </w:r>
          <w:r>
            <w:fldChar w:fldCharType="end"/>
          </w:r>
        </w:p>
        <w:p>
          <w:pPr>
            <w:pStyle w:val="16"/>
            <w:tabs>
              <w:tab w:val="right" w:leader="dot" w:pos="8306"/>
            </w:tabs>
          </w:pPr>
          <w:r>
            <w:fldChar w:fldCharType="begin"/>
          </w:r>
          <w:r>
            <w:instrText xml:space="preserve"> HYPERLINK \l _Toc5236 </w:instrText>
          </w:r>
          <w:r>
            <w:fldChar w:fldCharType="separate"/>
          </w:r>
          <w:r>
            <w:rPr>
              <w:rFonts w:hint="eastAsia"/>
            </w:rPr>
            <w:t>4.4.6教师提供建议</w:t>
          </w:r>
          <w:r>
            <w:tab/>
          </w:r>
          <w:r>
            <w:fldChar w:fldCharType="begin"/>
          </w:r>
          <w:r>
            <w:instrText xml:space="preserve"> PAGEREF _Toc5236 </w:instrText>
          </w:r>
          <w:r>
            <w:fldChar w:fldCharType="separate"/>
          </w:r>
          <w:r>
            <w:t>313</w:t>
          </w:r>
          <w:r>
            <w:fldChar w:fldCharType="end"/>
          </w:r>
          <w:r>
            <w:fldChar w:fldCharType="end"/>
          </w:r>
        </w:p>
        <w:p>
          <w:pPr>
            <w:pStyle w:val="22"/>
            <w:tabs>
              <w:tab w:val="right" w:leader="dot" w:pos="8306"/>
            </w:tabs>
          </w:pPr>
          <w:r>
            <w:fldChar w:fldCharType="begin"/>
          </w:r>
          <w:r>
            <w:instrText xml:space="preserve"> HYPERLINK \l _Toc17175 </w:instrText>
          </w:r>
          <w:r>
            <w:fldChar w:fldCharType="separate"/>
          </w:r>
          <w:r>
            <w:rPr>
              <w:rFonts w:hint="eastAsia"/>
              <w:lang w:val="en-US" w:eastAsia="zh-CN"/>
            </w:rPr>
            <w:t>4.4.6.1</w:t>
          </w:r>
          <w:r>
            <w:rPr>
              <w:rFonts w:hint="eastAsia"/>
            </w:rPr>
            <w:t>任务分页界面</w:t>
          </w:r>
          <w:r>
            <w:tab/>
          </w:r>
          <w:r>
            <w:fldChar w:fldCharType="begin"/>
          </w:r>
          <w:r>
            <w:instrText xml:space="preserve"> PAGEREF _Toc17175 </w:instrText>
          </w:r>
          <w:r>
            <w:fldChar w:fldCharType="separate"/>
          </w:r>
          <w:r>
            <w:t>314</w:t>
          </w:r>
          <w:r>
            <w:fldChar w:fldCharType="end"/>
          </w:r>
          <w:r>
            <w:fldChar w:fldCharType="end"/>
          </w:r>
        </w:p>
        <w:p>
          <w:pPr>
            <w:pStyle w:val="22"/>
            <w:tabs>
              <w:tab w:val="right" w:leader="dot" w:pos="8306"/>
            </w:tabs>
          </w:pPr>
          <w:r>
            <w:fldChar w:fldCharType="begin"/>
          </w:r>
          <w:r>
            <w:instrText xml:space="preserve"> HYPERLINK \l _Toc23901 </w:instrText>
          </w:r>
          <w:r>
            <w:fldChar w:fldCharType="separate"/>
          </w:r>
          <w:r>
            <w:rPr>
              <w:rFonts w:hint="eastAsia"/>
              <w:lang w:val="en-US" w:eastAsia="zh-CN"/>
            </w:rPr>
            <w:t>4.4.6.2</w:t>
          </w:r>
          <w:r>
            <w:rPr>
              <w:rFonts w:hint="eastAsia"/>
            </w:rPr>
            <w:t>对话框图</w:t>
          </w:r>
          <w:r>
            <w:tab/>
          </w:r>
          <w:r>
            <w:fldChar w:fldCharType="begin"/>
          </w:r>
          <w:r>
            <w:instrText xml:space="preserve"> PAGEREF _Toc23901 </w:instrText>
          </w:r>
          <w:r>
            <w:fldChar w:fldCharType="separate"/>
          </w:r>
          <w:r>
            <w:t>314</w:t>
          </w:r>
          <w:r>
            <w:fldChar w:fldCharType="end"/>
          </w:r>
          <w:r>
            <w:fldChar w:fldCharType="end"/>
          </w:r>
        </w:p>
        <w:p>
          <w:pPr>
            <w:pStyle w:val="22"/>
            <w:tabs>
              <w:tab w:val="right" w:leader="dot" w:pos="8306"/>
            </w:tabs>
          </w:pPr>
          <w:r>
            <w:fldChar w:fldCharType="begin"/>
          </w:r>
          <w:r>
            <w:instrText xml:space="preserve"> HYPERLINK \l _Toc8812 </w:instrText>
          </w:r>
          <w:r>
            <w:fldChar w:fldCharType="separate"/>
          </w:r>
          <w:r>
            <w:rPr>
              <w:rFonts w:hint="eastAsia"/>
              <w:lang w:val="en-US" w:eastAsia="zh-CN"/>
            </w:rPr>
            <w:t>4.4.6.3时序图</w:t>
          </w:r>
          <w:r>
            <w:tab/>
          </w:r>
          <w:r>
            <w:fldChar w:fldCharType="begin"/>
          </w:r>
          <w:r>
            <w:instrText xml:space="preserve"> PAGEREF _Toc8812 </w:instrText>
          </w:r>
          <w:r>
            <w:fldChar w:fldCharType="separate"/>
          </w:r>
          <w:r>
            <w:t>315</w:t>
          </w:r>
          <w:r>
            <w:fldChar w:fldCharType="end"/>
          </w:r>
          <w:r>
            <w:fldChar w:fldCharType="end"/>
          </w:r>
        </w:p>
        <w:p>
          <w:pPr>
            <w:pStyle w:val="16"/>
            <w:tabs>
              <w:tab w:val="right" w:leader="dot" w:pos="8306"/>
            </w:tabs>
          </w:pPr>
          <w:r>
            <w:fldChar w:fldCharType="begin"/>
          </w:r>
          <w:r>
            <w:instrText xml:space="preserve"> HYPERLINK \l _Toc17816 </w:instrText>
          </w:r>
          <w:r>
            <w:fldChar w:fldCharType="separate"/>
          </w:r>
          <w:r>
            <w:rPr>
              <w:rFonts w:hint="eastAsia"/>
            </w:rPr>
            <w:t>4.4.7教师查看项目甘特图</w:t>
          </w:r>
          <w:r>
            <w:tab/>
          </w:r>
          <w:r>
            <w:fldChar w:fldCharType="begin"/>
          </w:r>
          <w:r>
            <w:instrText xml:space="preserve"> PAGEREF _Toc17816 </w:instrText>
          </w:r>
          <w:r>
            <w:fldChar w:fldCharType="separate"/>
          </w:r>
          <w:r>
            <w:t>315</w:t>
          </w:r>
          <w:r>
            <w:fldChar w:fldCharType="end"/>
          </w:r>
          <w:r>
            <w:fldChar w:fldCharType="end"/>
          </w:r>
        </w:p>
        <w:p>
          <w:pPr>
            <w:pStyle w:val="22"/>
            <w:tabs>
              <w:tab w:val="right" w:leader="dot" w:pos="8306"/>
            </w:tabs>
          </w:pPr>
          <w:r>
            <w:fldChar w:fldCharType="begin"/>
          </w:r>
          <w:r>
            <w:instrText xml:space="preserve"> HYPERLINK \l _Toc7990 </w:instrText>
          </w:r>
          <w:r>
            <w:fldChar w:fldCharType="separate"/>
          </w:r>
          <w:r>
            <w:rPr>
              <w:rFonts w:hint="eastAsia"/>
              <w:lang w:val="en-US" w:eastAsia="zh-CN"/>
            </w:rPr>
            <w:t>4.4.7.1</w:t>
          </w:r>
          <w:r>
            <w:rPr>
              <w:rFonts w:hint="eastAsia"/>
            </w:rPr>
            <w:t>甘特图分页</w:t>
          </w:r>
          <w:r>
            <w:tab/>
          </w:r>
          <w:r>
            <w:fldChar w:fldCharType="begin"/>
          </w:r>
          <w:r>
            <w:instrText xml:space="preserve"> PAGEREF _Toc7990 </w:instrText>
          </w:r>
          <w:r>
            <w:fldChar w:fldCharType="separate"/>
          </w:r>
          <w:r>
            <w:t>316</w:t>
          </w:r>
          <w:r>
            <w:fldChar w:fldCharType="end"/>
          </w:r>
          <w:r>
            <w:fldChar w:fldCharType="end"/>
          </w:r>
        </w:p>
        <w:p>
          <w:pPr>
            <w:pStyle w:val="22"/>
            <w:tabs>
              <w:tab w:val="right" w:leader="dot" w:pos="8306"/>
            </w:tabs>
          </w:pPr>
          <w:r>
            <w:fldChar w:fldCharType="begin"/>
          </w:r>
          <w:r>
            <w:instrText xml:space="preserve"> HYPERLINK \l _Toc784 </w:instrText>
          </w:r>
          <w:r>
            <w:fldChar w:fldCharType="separate"/>
          </w:r>
          <w:r>
            <w:rPr>
              <w:rFonts w:hint="eastAsia"/>
              <w:lang w:val="en-US" w:eastAsia="zh-CN"/>
            </w:rPr>
            <w:t>4.4.7.2</w:t>
          </w:r>
          <w:r>
            <w:rPr>
              <w:rFonts w:hint="eastAsia"/>
            </w:rPr>
            <w:t>对话框图</w:t>
          </w:r>
          <w:r>
            <w:tab/>
          </w:r>
          <w:r>
            <w:fldChar w:fldCharType="begin"/>
          </w:r>
          <w:r>
            <w:instrText xml:space="preserve"> PAGEREF _Toc784 </w:instrText>
          </w:r>
          <w:r>
            <w:fldChar w:fldCharType="separate"/>
          </w:r>
          <w:r>
            <w:t>316</w:t>
          </w:r>
          <w:r>
            <w:fldChar w:fldCharType="end"/>
          </w:r>
          <w:r>
            <w:fldChar w:fldCharType="end"/>
          </w:r>
        </w:p>
        <w:p>
          <w:pPr>
            <w:pStyle w:val="16"/>
            <w:tabs>
              <w:tab w:val="right" w:leader="dot" w:pos="8306"/>
            </w:tabs>
          </w:pPr>
          <w:r>
            <w:fldChar w:fldCharType="begin"/>
          </w:r>
          <w:r>
            <w:instrText xml:space="preserve"> HYPERLINK \l _Toc10515 </w:instrText>
          </w:r>
          <w:r>
            <w:fldChar w:fldCharType="separate"/>
          </w:r>
          <w:r>
            <w:rPr>
              <w:rFonts w:hint="eastAsia"/>
            </w:rPr>
            <w:t>4.4.8教师查看项目文档</w:t>
          </w:r>
          <w:r>
            <w:tab/>
          </w:r>
          <w:r>
            <w:fldChar w:fldCharType="begin"/>
          </w:r>
          <w:r>
            <w:instrText xml:space="preserve"> PAGEREF _Toc10515 </w:instrText>
          </w:r>
          <w:r>
            <w:fldChar w:fldCharType="separate"/>
          </w:r>
          <w:r>
            <w:t>317</w:t>
          </w:r>
          <w:r>
            <w:fldChar w:fldCharType="end"/>
          </w:r>
          <w:r>
            <w:fldChar w:fldCharType="end"/>
          </w:r>
        </w:p>
        <w:p>
          <w:pPr>
            <w:pStyle w:val="22"/>
            <w:tabs>
              <w:tab w:val="right" w:leader="dot" w:pos="8306"/>
            </w:tabs>
          </w:pPr>
          <w:r>
            <w:fldChar w:fldCharType="begin"/>
          </w:r>
          <w:r>
            <w:instrText xml:space="preserve"> HYPERLINK \l _Toc5960 </w:instrText>
          </w:r>
          <w:r>
            <w:fldChar w:fldCharType="separate"/>
          </w:r>
          <w:r>
            <w:rPr>
              <w:rFonts w:hint="eastAsia"/>
              <w:lang w:val="en-US" w:eastAsia="zh-CN"/>
            </w:rPr>
            <w:t>4.4.8.1</w:t>
          </w:r>
          <w:r>
            <w:rPr>
              <w:rFonts w:hint="eastAsia"/>
            </w:rPr>
            <w:t>项目组文档页</w:t>
          </w:r>
          <w:r>
            <w:tab/>
          </w:r>
          <w:r>
            <w:fldChar w:fldCharType="begin"/>
          </w:r>
          <w:r>
            <w:instrText xml:space="preserve"> PAGEREF _Toc5960 </w:instrText>
          </w:r>
          <w:r>
            <w:fldChar w:fldCharType="separate"/>
          </w:r>
          <w:r>
            <w:t>318</w:t>
          </w:r>
          <w:r>
            <w:fldChar w:fldCharType="end"/>
          </w:r>
          <w:r>
            <w:fldChar w:fldCharType="end"/>
          </w:r>
        </w:p>
        <w:p>
          <w:pPr>
            <w:pStyle w:val="22"/>
            <w:tabs>
              <w:tab w:val="right" w:leader="dot" w:pos="8306"/>
            </w:tabs>
          </w:pPr>
          <w:r>
            <w:fldChar w:fldCharType="begin"/>
          </w:r>
          <w:r>
            <w:instrText xml:space="preserve"> HYPERLINK \l _Toc27932 </w:instrText>
          </w:r>
          <w:r>
            <w:fldChar w:fldCharType="separate"/>
          </w:r>
          <w:r>
            <w:rPr>
              <w:rFonts w:hint="eastAsia"/>
              <w:lang w:val="en-US" w:eastAsia="zh-CN"/>
            </w:rPr>
            <w:t>4.4.8.2</w:t>
          </w:r>
          <w:r>
            <w:rPr>
              <w:rFonts w:hint="eastAsia"/>
            </w:rPr>
            <w:t>标准文档页</w:t>
          </w:r>
          <w:r>
            <w:tab/>
          </w:r>
          <w:r>
            <w:fldChar w:fldCharType="begin"/>
          </w:r>
          <w:r>
            <w:instrText xml:space="preserve"> PAGEREF _Toc27932 </w:instrText>
          </w:r>
          <w:r>
            <w:fldChar w:fldCharType="separate"/>
          </w:r>
          <w:r>
            <w:t>318</w:t>
          </w:r>
          <w:r>
            <w:fldChar w:fldCharType="end"/>
          </w:r>
          <w:r>
            <w:fldChar w:fldCharType="end"/>
          </w:r>
        </w:p>
        <w:p>
          <w:pPr>
            <w:pStyle w:val="22"/>
            <w:tabs>
              <w:tab w:val="right" w:leader="dot" w:pos="8306"/>
            </w:tabs>
          </w:pPr>
          <w:r>
            <w:fldChar w:fldCharType="begin"/>
          </w:r>
          <w:r>
            <w:instrText xml:space="preserve"> HYPERLINK \l _Toc1715 </w:instrText>
          </w:r>
          <w:r>
            <w:fldChar w:fldCharType="separate"/>
          </w:r>
          <w:r>
            <w:rPr>
              <w:rFonts w:hint="eastAsia"/>
              <w:lang w:val="en-US" w:eastAsia="zh-CN"/>
            </w:rPr>
            <w:t>4.4.8.3</w:t>
          </w:r>
          <w:r>
            <w:rPr>
              <w:rFonts w:hint="eastAsia"/>
            </w:rPr>
            <w:t>对话框图</w:t>
          </w:r>
          <w:r>
            <w:tab/>
          </w:r>
          <w:r>
            <w:fldChar w:fldCharType="begin"/>
          </w:r>
          <w:r>
            <w:instrText xml:space="preserve"> PAGEREF _Toc1715 </w:instrText>
          </w:r>
          <w:r>
            <w:fldChar w:fldCharType="separate"/>
          </w:r>
          <w:r>
            <w:t>319</w:t>
          </w:r>
          <w:r>
            <w:fldChar w:fldCharType="end"/>
          </w:r>
          <w:r>
            <w:fldChar w:fldCharType="end"/>
          </w:r>
        </w:p>
        <w:p>
          <w:pPr>
            <w:pStyle w:val="16"/>
            <w:tabs>
              <w:tab w:val="right" w:leader="dot" w:pos="8306"/>
            </w:tabs>
          </w:pPr>
          <w:r>
            <w:fldChar w:fldCharType="begin"/>
          </w:r>
          <w:r>
            <w:instrText xml:space="preserve"> HYPERLINK \l _Toc13157 </w:instrText>
          </w:r>
          <w:r>
            <w:fldChar w:fldCharType="separate"/>
          </w:r>
          <w:r>
            <w:rPr>
              <w:rFonts w:hint="eastAsia"/>
            </w:rPr>
            <w:t>4.4.9教师下载项目文档</w:t>
          </w:r>
          <w:r>
            <w:tab/>
          </w:r>
          <w:r>
            <w:fldChar w:fldCharType="begin"/>
          </w:r>
          <w:r>
            <w:instrText xml:space="preserve"> PAGEREF _Toc13157 </w:instrText>
          </w:r>
          <w:r>
            <w:fldChar w:fldCharType="separate"/>
          </w:r>
          <w:r>
            <w:t>320</w:t>
          </w:r>
          <w:r>
            <w:fldChar w:fldCharType="end"/>
          </w:r>
          <w:r>
            <w:fldChar w:fldCharType="end"/>
          </w:r>
        </w:p>
        <w:p>
          <w:pPr>
            <w:pStyle w:val="22"/>
            <w:tabs>
              <w:tab w:val="right" w:leader="dot" w:pos="8306"/>
            </w:tabs>
          </w:pPr>
          <w:r>
            <w:fldChar w:fldCharType="begin"/>
          </w:r>
          <w:r>
            <w:instrText xml:space="preserve"> HYPERLINK \l _Toc8410 </w:instrText>
          </w:r>
          <w:r>
            <w:fldChar w:fldCharType="separate"/>
          </w:r>
          <w:r>
            <w:rPr>
              <w:rFonts w:hint="eastAsia"/>
              <w:lang w:val="en-US" w:eastAsia="zh-CN"/>
            </w:rPr>
            <w:t>4.4.9.1</w:t>
          </w:r>
          <w:r>
            <w:rPr>
              <w:rFonts w:hint="eastAsia"/>
            </w:rPr>
            <w:t>项目组文档页</w:t>
          </w:r>
          <w:r>
            <w:tab/>
          </w:r>
          <w:r>
            <w:fldChar w:fldCharType="begin"/>
          </w:r>
          <w:r>
            <w:instrText xml:space="preserve"> PAGEREF _Toc8410 </w:instrText>
          </w:r>
          <w:r>
            <w:fldChar w:fldCharType="separate"/>
          </w:r>
          <w:r>
            <w:t>321</w:t>
          </w:r>
          <w:r>
            <w:fldChar w:fldCharType="end"/>
          </w:r>
          <w:r>
            <w:fldChar w:fldCharType="end"/>
          </w:r>
        </w:p>
        <w:p>
          <w:pPr>
            <w:pStyle w:val="22"/>
            <w:tabs>
              <w:tab w:val="right" w:leader="dot" w:pos="8306"/>
            </w:tabs>
          </w:pPr>
          <w:r>
            <w:fldChar w:fldCharType="begin"/>
          </w:r>
          <w:r>
            <w:instrText xml:space="preserve"> HYPERLINK \l _Toc7693 </w:instrText>
          </w:r>
          <w:r>
            <w:fldChar w:fldCharType="separate"/>
          </w:r>
          <w:r>
            <w:rPr>
              <w:rFonts w:hint="eastAsia"/>
              <w:lang w:val="en-US" w:eastAsia="zh-CN"/>
            </w:rPr>
            <w:t>4.4.9.2</w:t>
          </w:r>
          <w:r>
            <w:rPr>
              <w:rFonts w:hint="eastAsia"/>
            </w:rPr>
            <w:t>标准文档页</w:t>
          </w:r>
          <w:r>
            <w:tab/>
          </w:r>
          <w:r>
            <w:fldChar w:fldCharType="begin"/>
          </w:r>
          <w:r>
            <w:instrText xml:space="preserve"> PAGEREF _Toc7693 </w:instrText>
          </w:r>
          <w:r>
            <w:fldChar w:fldCharType="separate"/>
          </w:r>
          <w:r>
            <w:t>321</w:t>
          </w:r>
          <w:r>
            <w:fldChar w:fldCharType="end"/>
          </w:r>
          <w:r>
            <w:fldChar w:fldCharType="end"/>
          </w:r>
        </w:p>
        <w:p>
          <w:pPr>
            <w:pStyle w:val="22"/>
            <w:tabs>
              <w:tab w:val="right" w:leader="dot" w:pos="8306"/>
            </w:tabs>
          </w:pPr>
          <w:r>
            <w:fldChar w:fldCharType="begin"/>
          </w:r>
          <w:r>
            <w:instrText xml:space="preserve"> HYPERLINK \l _Toc13616 </w:instrText>
          </w:r>
          <w:r>
            <w:fldChar w:fldCharType="separate"/>
          </w:r>
          <w:r>
            <w:rPr>
              <w:rFonts w:hint="eastAsia"/>
              <w:lang w:val="en-US" w:eastAsia="zh-CN"/>
            </w:rPr>
            <w:t>4.4.9.3</w:t>
          </w:r>
          <w:r>
            <w:rPr>
              <w:rFonts w:hint="eastAsia"/>
            </w:rPr>
            <w:t>对话框图</w:t>
          </w:r>
          <w:r>
            <w:tab/>
          </w:r>
          <w:r>
            <w:fldChar w:fldCharType="begin"/>
          </w:r>
          <w:r>
            <w:instrText xml:space="preserve"> PAGEREF _Toc13616 </w:instrText>
          </w:r>
          <w:r>
            <w:fldChar w:fldCharType="separate"/>
          </w:r>
          <w:r>
            <w:t>322</w:t>
          </w:r>
          <w:r>
            <w:fldChar w:fldCharType="end"/>
          </w:r>
          <w:r>
            <w:fldChar w:fldCharType="end"/>
          </w:r>
        </w:p>
        <w:p>
          <w:pPr>
            <w:pStyle w:val="16"/>
            <w:tabs>
              <w:tab w:val="right" w:leader="dot" w:pos="8306"/>
            </w:tabs>
          </w:pPr>
          <w:r>
            <w:fldChar w:fldCharType="begin"/>
          </w:r>
          <w:r>
            <w:instrText xml:space="preserve"> HYPERLINK \l _Toc25922 </w:instrText>
          </w:r>
          <w:r>
            <w:fldChar w:fldCharType="separate"/>
          </w:r>
          <w:r>
            <w:rPr>
              <w:rFonts w:hint="eastAsia"/>
            </w:rPr>
            <w:t>4.4.10教师查看项目资料</w:t>
          </w:r>
          <w:r>
            <w:tab/>
          </w:r>
          <w:r>
            <w:fldChar w:fldCharType="begin"/>
          </w:r>
          <w:r>
            <w:instrText xml:space="preserve"> PAGEREF _Toc25922 </w:instrText>
          </w:r>
          <w:r>
            <w:fldChar w:fldCharType="separate"/>
          </w:r>
          <w:r>
            <w:t>323</w:t>
          </w:r>
          <w:r>
            <w:fldChar w:fldCharType="end"/>
          </w:r>
          <w:r>
            <w:fldChar w:fldCharType="end"/>
          </w:r>
        </w:p>
        <w:p>
          <w:pPr>
            <w:pStyle w:val="22"/>
            <w:tabs>
              <w:tab w:val="right" w:leader="dot" w:pos="8306"/>
            </w:tabs>
          </w:pPr>
          <w:r>
            <w:fldChar w:fldCharType="begin"/>
          </w:r>
          <w:r>
            <w:instrText xml:space="preserve"> HYPERLINK \l _Toc20366 </w:instrText>
          </w:r>
          <w:r>
            <w:fldChar w:fldCharType="separate"/>
          </w:r>
          <w:r>
            <w:rPr>
              <w:rFonts w:hint="eastAsia"/>
              <w:lang w:val="en-US" w:eastAsia="zh-CN"/>
            </w:rPr>
            <w:t>4.4.10.1</w:t>
          </w:r>
          <w:r>
            <w:rPr>
              <w:rFonts w:hint="eastAsia"/>
            </w:rPr>
            <w:t>项目资料页</w:t>
          </w:r>
          <w:r>
            <w:tab/>
          </w:r>
          <w:r>
            <w:fldChar w:fldCharType="begin"/>
          </w:r>
          <w:r>
            <w:instrText xml:space="preserve"> PAGEREF _Toc20366 </w:instrText>
          </w:r>
          <w:r>
            <w:fldChar w:fldCharType="separate"/>
          </w:r>
          <w:r>
            <w:t>324</w:t>
          </w:r>
          <w:r>
            <w:fldChar w:fldCharType="end"/>
          </w:r>
          <w:r>
            <w:fldChar w:fldCharType="end"/>
          </w:r>
        </w:p>
        <w:p>
          <w:pPr>
            <w:pStyle w:val="22"/>
            <w:tabs>
              <w:tab w:val="right" w:leader="dot" w:pos="8306"/>
            </w:tabs>
          </w:pPr>
          <w:r>
            <w:fldChar w:fldCharType="begin"/>
          </w:r>
          <w:r>
            <w:instrText xml:space="preserve"> HYPERLINK \l _Toc20562 </w:instrText>
          </w:r>
          <w:r>
            <w:fldChar w:fldCharType="separate"/>
          </w:r>
          <w:r>
            <w:rPr>
              <w:rFonts w:hint="eastAsia"/>
              <w:lang w:val="en-US" w:eastAsia="zh-CN"/>
            </w:rPr>
            <w:t>4.4.10.2</w:t>
          </w:r>
          <w:r>
            <w:rPr>
              <w:rFonts w:hint="eastAsia"/>
            </w:rPr>
            <w:t>对话框图</w:t>
          </w:r>
          <w:r>
            <w:tab/>
          </w:r>
          <w:r>
            <w:fldChar w:fldCharType="begin"/>
          </w:r>
          <w:r>
            <w:instrText xml:space="preserve"> PAGEREF _Toc20562 </w:instrText>
          </w:r>
          <w:r>
            <w:fldChar w:fldCharType="separate"/>
          </w:r>
          <w:r>
            <w:t>324</w:t>
          </w:r>
          <w:r>
            <w:fldChar w:fldCharType="end"/>
          </w:r>
          <w:r>
            <w:fldChar w:fldCharType="end"/>
          </w:r>
        </w:p>
        <w:p>
          <w:pPr>
            <w:pStyle w:val="16"/>
            <w:tabs>
              <w:tab w:val="right" w:leader="dot" w:pos="8306"/>
            </w:tabs>
          </w:pPr>
          <w:r>
            <w:fldChar w:fldCharType="begin"/>
          </w:r>
          <w:r>
            <w:instrText xml:space="preserve"> HYPERLINK \l _Toc16762 </w:instrText>
          </w:r>
          <w:r>
            <w:fldChar w:fldCharType="separate"/>
          </w:r>
          <w:r>
            <w:rPr>
              <w:rFonts w:hint="eastAsia"/>
            </w:rPr>
            <w:t>4.4.11教师下载项目资料</w:t>
          </w:r>
          <w:r>
            <w:tab/>
          </w:r>
          <w:r>
            <w:fldChar w:fldCharType="begin"/>
          </w:r>
          <w:r>
            <w:instrText xml:space="preserve"> PAGEREF _Toc16762 </w:instrText>
          </w:r>
          <w:r>
            <w:fldChar w:fldCharType="separate"/>
          </w:r>
          <w:r>
            <w:t>325</w:t>
          </w:r>
          <w:r>
            <w:fldChar w:fldCharType="end"/>
          </w:r>
          <w:r>
            <w:fldChar w:fldCharType="end"/>
          </w:r>
        </w:p>
        <w:p>
          <w:pPr>
            <w:pStyle w:val="22"/>
            <w:tabs>
              <w:tab w:val="right" w:leader="dot" w:pos="8306"/>
            </w:tabs>
          </w:pPr>
          <w:r>
            <w:fldChar w:fldCharType="begin"/>
          </w:r>
          <w:r>
            <w:instrText xml:space="preserve"> HYPERLINK \l _Toc9886 </w:instrText>
          </w:r>
          <w:r>
            <w:fldChar w:fldCharType="separate"/>
          </w:r>
          <w:r>
            <w:rPr>
              <w:rFonts w:hint="eastAsia"/>
              <w:lang w:val="en-US" w:eastAsia="zh-CN"/>
            </w:rPr>
            <w:t>4.4.11.1</w:t>
          </w:r>
          <w:r>
            <w:rPr>
              <w:rFonts w:hint="eastAsia"/>
            </w:rPr>
            <w:t>项目资料页</w:t>
          </w:r>
          <w:r>
            <w:tab/>
          </w:r>
          <w:r>
            <w:fldChar w:fldCharType="begin"/>
          </w:r>
          <w:r>
            <w:instrText xml:space="preserve"> PAGEREF _Toc9886 </w:instrText>
          </w:r>
          <w:r>
            <w:fldChar w:fldCharType="separate"/>
          </w:r>
          <w:r>
            <w:t>326</w:t>
          </w:r>
          <w:r>
            <w:fldChar w:fldCharType="end"/>
          </w:r>
          <w:r>
            <w:fldChar w:fldCharType="end"/>
          </w:r>
        </w:p>
        <w:p>
          <w:pPr>
            <w:pStyle w:val="22"/>
            <w:tabs>
              <w:tab w:val="right" w:leader="dot" w:pos="8306"/>
            </w:tabs>
          </w:pPr>
          <w:r>
            <w:fldChar w:fldCharType="begin"/>
          </w:r>
          <w:r>
            <w:instrText xml:space="preserve"> HYPERLINK \l _Toc17957 </w:instrText>
          </w:r>
          <w:r>
            <w:fldChar w:fldCharType="separate"/>
          </w:r>
          <w:r>
            <w:rPr>
              <w:rFonts w:hint="eastAsia"/>
              <w:lang w:val="en-US" w:eastAsia="zh-CN"/>
            </w:rPr>
            <w:t>4.4.11.2</w:t>
          </w:r>
          <w:r>
            <w:rPr>
              <w:rFonts w:hint="eastAsia"/>
            </w:rPr>
            <w:t>对话框图</w:t>
          </w:r>
          <w:r>
            <w:tab/>
          </w:r>
          <w:r>
            <w:fldChar w:fldCharType="begin"/>
          </w:r>
          <w:r>
            <w:instrText xml:space="preserve"> PAGEREF _Toc17957 </w:instrText>
          </w:r>
          <w:r>
            <w:fldChar w:fldCharType="separate"/>
          </w:r>
          <w:r>
            <w:t>326</w:t>
          </w:r>
          <w:r>
            <w:fldChar w:fldCharType="end"/>
          </w:r>
          <w:r>
            <w:fldChar w:fldCharType="end"/>
          </w:r>
        </w:p>
        <w:p>
          <w:pPr>
            <w:pStyle w:val="16"/>
            <w:tabs>
              <w:tab w:val="right" w:leader="dot" w:pos="8306"/>
            </w:tabs>
          </w:pPr>
          <w:r>
            <w:fldChar w:fldCharType="begin"/>
          </w:r>
          <w:r>
            <w:instrText xml:space="preserve"> HYPERLINK \l _Toc3206 </w:instrText>
          </w:r>
          <w:r>
            <w:fldChar w:fldCharType="separate"/>
          </w:r>
          <w:r>
            <w:rPr>
              <w:rFonts w:hint="eastAsia"/>
            </w:rPr>
            <w:t>4.4.12教师上传项目资料</w:t>
          </w:r>
          <w:r>
            <w:tab/>
          </w:r>
          <w:r>
            <w:fldChar w:fldCharType="begin"/>
          </w:r>
          <w:r>
            <w:instrText xml:space="preserve"> PAGEREF _Toc3206 </w:instrText>
          </w:r>
          <w:r>
            <w:fldChar w:fldCharType="separate"/>
          </w:r>
          <w:r>
            <w:t>327</w:t>
          </w:r>
          <w:r>
            <w:fldChar w:fldCharType="end"/>
          </w:r>
          <w:r>
            <w:fldChar w:fldCharType="end"/>
          </w:r>
        </w:p>
        <w:p>
          <w:pPr>
            <w:pStyle w:val="22"/>
            <w:tabs>
              <w:tab w:val="right" w:leader="dot" w:pos="8306"/>
            </w:tabs>
          </w:pPr>
          <w:r>
            <w:fldChar w:fldCharType="begin"/>
          </w:r>
          <w:r>
            <w:instrText xml:space="preserve"> HYPERLINK \l _Toc32728 </w:instrText>
          </w:r>
          <w:r>
            <w:fldChar w:fldCharType="separate"/>
          </w:r>
          <w:r>
            <w:rPr>
              <w:rFonts w:hint="eastAsia"/>
              <w:lang w:val="en-US" w:eastAsia="zh-CN"/>
            </w:rPr>
            <w:t>4.4.12.1</w:t>
          </w:r>
          <w:r>
            <w:rPr>
              <w:rFonts w:hint="eastAsia"/>
            </w:rPr>
            <w:t>资料上传页</w:t>
          </w:r>
          <w:r>
            <w:tab/>
          </w:r>
          <w:r>
            <w:fldChar w:fldCharType="begin"/>
          </w:r>
          <w:r>
            <w:instrText xml:space="preserve"> PAGEREF _Toc32728 </w:instrText>
          </w:r>
          <w:r>
            <w:fldChar w:fldCharType="separate"/>
          </w:r>
          <w:r>
            <w:t>327</w:t>
          </w:r>
          <w:r>
            <w:fldChar w:fldCharType="end"/>
          </w:r>
          <w:r>
            <w:fldChar w:fldCharType="end"/>
          </w:r>
        </w:p>
        <w:p>
          <w:pPr>
            <w:pStyle w:val="22"/>
            <w:tabs>
              <w:tab w:val="right" w:leader="dot" w:pos="8306"/>
            </w:tabs>
          </w:pPr>
          <w:r>
            <w:fldChar w:fldCharType="begin"/>
          </w:r>
          <w:r>
            <w:instrText xml:space="preserve"> HYPERLINK \l _Toc12209 </w:instrText>
          </w:r>
          <w:r>
            <w:fldChar w:fldCharType="separate"/>
          </w:r>
          <w:r>
            <w:rPr>
              <w:rFonts w:hint="eastAsia"/>
              <w:lang w:val="en-US" w:eastAsia="zh-CN"/>
            </w:rPr>
            <w:t>4.4.12.2</w:t>
          </w:r>
          <w:r>
            <w:rPr>
              <w:rFonts w:hint="eastAsia"/>
            </w:rPr>
            <w:t>.系统提示信息</w:t>
          </w:r>
          <w:r>
            <w:tab/>
          </w:r>
          <w:r>
            <w:fldChar w:fldCharType="begin"/>
          </w:r>
          <w:r>
            <w:instrText xml:space="preserve"> PAGEREF _Toc12209 </w:instrText>
          </w:r>
          <w:r>
            <w:fldChar w:fldCharType="separate"/>
          </w:r>
          <w:r>
            <w:t>328</w:t>
          </w:r>
          <w:r>
            <w:fldChar w:fldCharType="end"/>
          </w:r>
          <w:r>
            <w:fldChar w:fldCharType="end"/>
          </w:r>
        </w:p>
        <w:p>
          <w:pPr>
            <w:pStyle w:val="22"/>
            <w:tabs>
              <w:tab w:val="right" w:leader="dot" w:pos="8306"/>
            </w:tabs>
          </w:pPr>
          <w:r>
            <w:fldChar w:fldCharType="begin"/>
          </w:r>
          <w:r>
            <w:instrText xml:space="preserve"> HYPERLINK \l _Toc11048 </w:instrText>
          </w:r>
          <w:r>
            <w:fldChar w:fldCharType="separate"/>
          </w:r>
          <w:r>
            <w:rPr>
              <w:rFonts w:hint="eastAsia"/>
              <w:lang w:val="en-US" w:eastAsia="zh-CN"/>
            </w:rPr>
            <w:t>4.4.12.3</w:t>
          </w:r>
          <w:r>
            <w:rPr>
              <w:rFonts w:hint="eastAsia"/>
            </w:rPr>
            <w:t>.系统提示信息</w:t>
          </w:r>
          <w:r>
            <w:tab/>
          </w:r>
          <w:r>
            <w:fldChar w:fldCharType="begin"/>
          </w:r>
          <w:r>
            <w:instrText xml:space="preserve"> PAGEREF _Toc11048 </w:instrText>
          </w:r>
          <w:r>
            <w:fldChar w:fldCharType="separate"/>
          </w:r>
          <w:r>
            <w:t>328</w:t>
          </w:r>
          <w:r>
            <w:fldChar w:fldCharType="end"/>
          </w:r>
          <w:r>
            <w:fldChar w:fldCharType="end"/>
          </w:r>
        </w:p>
        <w:p>
          <w:pPr>
            <w:pStyle w:val="22"/>
            <w:tabs>
              <w:tab w:val="right" w:leader="dot" w:pos="8306"/>
            </w:tabs>
          </w:pPr>
          <w:r>
            <w:fldChar w:fldCharType="begin"/>
          </w:r>
          <w:r>
            <w:instrText xml:space="preserve"> HYPERLINK \l _Toc24174 </w:instrText>
          </w:r>
          <w:r>
            <w:fldChar w:fldCharType="separate"/>
          </w:r>
          <w:r>
            <w:rPr>
              <w:rFonts w:hint="eastAsia"/>
              <w:lang w:val="en-US" w:eastAsia="zh-CN"/>
            </w:rPr>
            <w:t>4.4.12.4.</w:t>
          </w:r>
          <w:r>
            <w:rPr>
              <w:rFonts w:hint="eastAsia"/>
            </w:rPr>
            <w:t>系统提示信息</w:t>
          </w:r>
          <w:r>
            <w:tab/>
          </w:r>
          <w:r>
            <w:fldChar w:fldCharType="begin"/>
          </w:r>
          <w:r>
            <w:instrText xml:space="preserve"> PAGEREF _Toc24174 </w:instrText>
          </w:r>
          <w:r>
            <w:fldChar w:fldCharType="separate"/>
          </w:r>
          <w:r>
            <w:t>328</w:t>
          </w:r>
          <w:r>
            <w:fldChar w:fldCharType="end"/>
          </w:r>
          <w:r>
            <w:fldChar w:fldCharType="end"/>
          </w:r>
        </w:p>
        <w:p>
          <w:pPr>
            <w:pStyle w:val="22"/>
            <w:tabs>
              <w:tab w:val="right" w:leader="dot" w:pos="8306"/>
            </w:tabs>
          </w:pPr>
          <w:r>
            <w:fldChar w:fldCharType="begin"/>
          </w:r>
          <w:r>
            <w:instrText xml:space="preserve"> HYPERLINK \l _Toc16268 </w:instrText>
          </w:r>
          <w:r>
            <w:fldChar w:fldCharType="separate"/>
          </w:r>
          <w:r>
            <w:rPr>
              <w:rFonts w:hint="eastAsia"/>
              <w:lang w:val="en-US" w:eastAsia="zh-CN"/>
            </w:rPr>
            <w:t>4.4.12.5</w:t>
          </w:r>
          <w:r>
            <w:rPr>
              <w:rFonts w:hint="eastAsia"/>
            </w:rPr>
            <w:t>对话框图</w:t>
          </w:r>
          <w:r>
            <w:tab/>
          </w:r>
          <w:r>
            <w:fldChar w:fldCharType="begin"/>
          </w:r>
          <w:r>
            <w:instrText xml:space="preserve"> PAGEREF _Toc16268 </w:instrText>
          </w:r>
          <w:r>
            <w:fldChar w:fldCharType="separate"/>
          </w:r>
          <w:r>
            <w:t>329</w:t>
          </w:r>
          <w:r>
            <w:fldChar w:fldCharType="end"/>
          </w:r>
          <w:r>
            <w:fldChar w:fldCharType="end"/>
          </w:r>
        </w:p>
        <w:p>
          <w:pPr>
            <w:pStyle w:val="16"/>
            <w:tabs>
              <w:tab w:val="right" w:leader="dot" w:pos="8306"/>
            </w:tabs>
          </w:pPr>
          <w:r>
            <w:fldChar w:fldCharType="begin"/>
          </w:r>
          <w:r>
            <w:instrText xml:space="preserve"> HYPERLINK \l _Toc10127 </w:instrText>
          </w:r>
          <w:r>
            <w:fldChar w:fldCharType="separate"/>
          </w:r>
          <w:r>
            <w:rPr>
              <w:rFonts w:hint="eastAsia"/>
            </w:rPr>
            <w:t>4.4.13教师对小组评价</w:t>
          </w:r>
          <w:r>
            <w:tab/>
          </w:r>
          <w:r>
            <w:fldChar w:fldCharType="begin"/>
          </w:r>
          <w:r>
            <w:instrText xml:space="preserve"> PAGEREF _Toc10127 </w:instrText>
          </w:r>
          <w:r>
            <w:fldChar w:fldCharType="separate"/>
          </w:r>
          <w:r>
            <w:t>329</w:t>
          </w:r>
          <w:r>
            <w:fldChar w:fldCharType="end"/>
          </w:r>
          <w:r>
            <w:fldChar w:fldCharType="end"/>
          </w:r>
        </w:p>
        <w:p>
          <w:pPr>
            <w:pStyle w:val="22"/>
            <w:tabs>
              <w:tab w:val="right" w:leader="dot" w:pos="8306"/>
            </w:tabs>
          </w:pPr>
          <w:r>
            <w:fldChar w:fldCharType="begin"/>
          </w:r>
          <w:r>
            <w:instrText xml:space="preserve"> HYPERLINK \l _Toc6369 </w:instrText>
          </w:r>
          <w:r>
            <w:fldChar w:fldCharType="separate"/>
          </w:r>
          <w:r>
            <w:rPr>
              <w:rFonts w:hint="eastAsia"/>
              <w:lang w:val="en-US" w:eastAsia="zh-CN"/>
            </w:rPr>
            <w:t>4.4.13.1</w:t>
          </w:r>
          <w:r>
            <w:rPr>
              <w:rFonts w:hint="eastAsia"/>
            </w:rPr>
            <w:t>小组评价页</w:t>
          </w:r>
          <w:r>
            <w:tab/>
          </w:r>
          <w:r>
            <w:fldChar w:fldCharType="begin"/>
          </w:r>
          <w:r>
            <w:instrText xml:space="preserve"> PAGEREF _Toc6369 </w:instrText>
          </w:r>
          <w:r>
            <w:fldChar w:fldCharType="separate"/>
          </w:r>
          <w:r>
            <w:t>330</w:t>
          </w:r>
          <w:r>
            <w:fldChar w:fldCharType="end"/>
          </w:r>
          <w:r>
            <w:fldChar w:fldCharType="end"/>
          </w:r>
        </w:p>
        <w:p>
          <w:pPr>
            <w:pStyle w:val="22"/>
            <w:tabs>
              <w:tab w:val="right" w:leader="dot" w:pos="8306"/>
            </w:tabs>
          </w:pPr>
          <w:r>
            <w:fldChar w:fldCharType="begin"/>
          </w:r>
          <w:r>
            <w:instrText xml:space="preserve"> HYPERLINK \l _Toc9865 </w:instrText>
          </w:r>
          <w:r>
            <w:fldChar w:fldCharType="separate"/>
          </w:r>
          <w:r>
            <w:rPr>
              <w:rFonts w:hint="eastAsia"/>
              <w:lang w:val="en-US" w:eastAsia="zh-CN"/>
            </w:rPr>
            <w:t>4.4.13.2</w:t>
          </w:r>
          <w:r>
            <w:rPr>
              <w:rFonts w:hint="eastAsia"/>
            </w:rPr>
            <w:t>对话框图</w:t>
          </w:r>
          <w:r>
            <w:tab/>
          </w:r>
          <w:r>
            <w:fldChar w:fldCharType="begin"/>
          </w:r>
          <w:r>
            <w:instrText xml:space="preserve"> PAGEREF _Toc9865 </w:instrText>
          </w:r>
          <w:r>
            <w:fldChar w:fldCharType="separate"/>
          </w:r>
          <w:r>
            <w:t>330</w:t>
          </w:r>
          <w:r>
            <w:fldChar w:fldCharType="end"/>
          </w:r>
          <w:r>
            <w:fldChar w:fldCharType="end"/>
          </w:r>
        </w:p>
        <w:p>
          <w:pPr>
            <w:pStyle w:val="16"/>
            <w:tabs>
              <w:tab w:val="right" w:leader="dot" w:pos="8306"/>
            </w:tabs>
          </w:pPr>
          <w:r>
            <w:fldChar w:fldCharType="begin"/>
          </w:r>
          <w:r>
            <w:instrText xml:space="preserve"> HYPERLINK \l _Toc32680 </w:instrText>
          </w:r>
          <w:r>
            <w:fldChar w:fldCharType="separate"/>
          </w:r>
          <w:r>
            <w:rPr>
              <w:rFonts w:hint="eastAsia"/>
            </w:rPr>
            <w:t>4.4.14教师对小组成员评价</w:t>
          </w:r>
          <w:r>
            <w:tab/>
          </w:r>
          <w:r>
            <w:fldChar w:fldCharType="begin"/>
          </w:r>
          <w:r>
            <w:instrText xml:space="preserve"> PAGEREF _Toc32680 </w:instrText>
          </w:r>
          <w:r>
            <w:fldChar w:fldCharType="separate"/>
          </w:r>
          <w:r>
            <w:t>331</w:t>
          </w:r>
          <w:r>
            <w:fldChar w:fldCharType="end"/>
          </w:r>
          <w:r>
            <w:fldChar w:fldCharType="end"/>
          </w:r>
        </w:p>
        <w:p>
          <w:pPr>
            <w:pStyle w:val="22"/>
            <w:tabs>
              <w:tab w:val="right" w:leader="dot" w:pos="8306"/>
            </w:tabs>
          </w:pPr>
          <w:r>
            <w:fldChar w:fldCharType="begin"/>
          </w:r>
          <w:r>
            <w:instrText xml:space="preserve"> HYPERLINK \l _Toc14641 </w:instrText>
          </w:r>
          <w:r>
            <w:fldChar w:fldCharType="separate"/>
          </w:r>
          <w:r>
            <w:rPr>
              <w:rFonts w:hint="eastAsia"/>
              <w:lang w:val="en-US" w:eastAsia="zh-CN"/>
            </w:rPr>
            <w:t>4.4.14.1</w:t>
          </w:r>
          <w:r>
            <w:rPr>
              <w:rFonts w:hint="eastAsia"/>
            </w:rPr>
            <w:t>任务评价页</w:t>
          </w:r>
          <w:r>
            <w:tab/>
          </w:r>
          <w:r>
            <w:fldChar w:fldCharType="begin"/>
          </w:r>
          <w:r>
            <w:instrText xml:space="preserve"> PAGEREF _Toc14641 </w:instrText>
          </w:r>
          <w:r>
            <w:fldChar w:fldCharType="separate"/>
          </w:r>
          <w:r>
            <w:t>332</w:t>
          </w:r>
          <w:r>
            <w:fldChar w:fldCharType="end"/>
          </w:r>
          <w:r>
            <w:fldChar w:fldCharType="end"/>
          </w:r>
        </w:p>
        <w:p>
          <w:pPr>
            <w:pStyle w:val="22"/>
            <w:tabs>
              <w:tab w:val="right" w:leader="dot" w:pos="8306"/>
            </w:tabs>
          </w:pPr>
          <w:r>
            <w:fldChar w:fldCharType="begin"/>
          </w:r>
          <w:r>
            <w:instrText xml:space="preserve"> HYPERLINK \l _Toc7257 </w:instrText>
          </w:r>
          <w:r>
            <w:fldChar w:fldCharType="separate"/>
          </w:r>
          <w:r>
            <w:rPr>
              <w:rFonts w:hint="eastAsia"/>
              <w:lang w:val="en-US" w:eastAsia="zh-CN"/>
            </w:rPr>
            <w:t>4.4.14.2</w:t>
          </w:r>
          <w:r>
            <w:rPr>
              <w:rFonts w:hint="eastAsia"/>
            </w:rPr>
            <w:t>对话框图</w:t>
          </w:r>
          <w:r>
            <w:tab/>
          </w:r>
          <w:r>
            <w:fldChar w:fldCharType="begin"/>
          </w:r>
          <w:r>
            <w:instrText xml:space="preserve"> PAGEREF _Toc7257 </w:instrText>
          </w:r>
          <w:r>
            <w:fldChar w:fldCharType="separate"/>
          </w:r>
          <w:r>
            <w:t>332</w:t>
          </w:r>
          <w:r>
            <w:fldChar w:fldCharType="end"/>
          </w:r>
          <w:r>
            <w:fldChar w:fldCharType="end"/>
          </w:r>
        </w:p>
        <w:p>
          <w:pPr>
            <w:pStyle w:val="16"/>
            <w:tabs>
              <w:tab w:val="right" w:leader="dot" w:pos="8306"/>
            </w:tabs>
          </w:pPr>
          <w:r>
            <w:fldChar w:fldCharType="begin"/>
          </w:r>
          <w:r>
            <w:instrText xml:space="preserve"> HYPERLINK \l _Toc26699 </w:instrText>
          </w:r>
          <w:r>
            <w:fldChar w:fldCharType="separate"/>
          </w:r>
          <w:r>
            <w:rPr>
              <w:rFonts w:hint="eastAsia"/>
            </w:rPr>
            <w:t>4.4.15教师查看评价信息</w:t>
          </w:r>
          <w:r>
            <w:tab/>
          </w:r>
          <w:r>
            <w:fldChar w:fldCharType="begin"/>
          </w:r>
          <w:r>
            <w:instrText xml:space="preserve"> PAGEREF _Toc26699 </w:instrText>
          </w:r>
          <w:r>
            <w:fldChar w:fldCharType="separate"/>
          </w:r>
          <w:r>
            <w:t>333</w:t>
          </w:r>
          <w:r>
            <w:fldChar w:fldCharType="end"/>
          </w:r>
          <w:r>
            <w:fldChar w:fldCharType="end"/>
          </w:r>
        </w:p>
        <w:p>
          <w:pPr>
            <w:pStyle w:val="22"/>
            <w:tabs>
              <w:tab w:val="right" w:leader="dot" w:pos="8306"/>
            </w:tabs>
          </w:pPr>
          <w:r>
            <w:fldChar w:fldCharType="begin"/>
          </w:r>
          <w:r>
            <w:instrText xml:space="preserve"> HYPERLINK \l _Toc30242 </w:instrText>
          </w:r>
          <w:r>
            <w:fldChar w:fldCharType="separate"/>
          </w:r>
          <w:r>
            <w:rPr>
              <w:rFonts w:hint="eastAsia"/>
              <w:lang w:val="en-US" w:eastAsia="zh-CN"/>
            </w:rPr>
            <w:t>4.4.15.1</w:t>
          </w:r>
          <w:r>
            <w:rPr>
              <w:rFonts w:hint="eastAsia"/>
            </w:rPr>
            <w:t>评价首页</w:t>
          </w:r>
          <w:r>
            <w:tab/>
          </w:r>
          <w:r>
            <w:fldChar w:fldCharType="begin"/>
          </w:r>
          <w:r>
            <w:instrText xml:space="preserve"> PAGEREF _Toc30242 </w:instrText>
          </w:r>
          <w:r>
            <w:fldChar w:fldCharType="separate"/>
          </w:r>
          <w:r>
            <w:t>334</w:t>
          </w:r>
          <w:r>
            <w:fldChar w:fldCharType="end"/>
          </w:r>
          <w:r>
            <w:fldChar w:fldCharType="end"/>
          </w:r>
        </w:p>
        <w:p>
          <w:pPr>
            <w:pStyle w:val="22"/>
            <w:tabs>
              <w:tab w:val="right" w:leader="dot" w:pos="8306"/>
            </w:tabs>
          </w:pPr>
          <w:r>
            <w:fldChar w:fldCharType="begin"/>
          </w:r>
          <w:r>
            <w:instrText xml:space="preserve"> HYPERLINK \l _Toc16840 </w:instrText>
          </w:r>
          <w:r>
            <w:fldChar w:fldCharType="separate"/>
          </w:r>
          <w:r>
            <w:rPr>
              <w:rFonts w:hint="eastAsia"/>
              <w:lang w:val="en-US" w:eastAsia="zh-CN"/>
            </w:rPr>
            <w:t>4.4.15.2</w:t>
          </w:r>
          <w:r>
            <w:rPr>
              <w:rFonts w:hint="eastAsia"/>
            </w:rPr>
            <w:t>项目评价页</w:t>
          </w:r>
          <w:r>
            <w:tab/>
          </w:r>
          <w:r>
            <w:fldChar w:fldCharType="begin"/>
          </w:r>
          <w:r>
            <w:instrText xml:space="preserve"> PAGEREF _Toc16840 </w:instrText>
          </w:r>
          <w:r>
            <w:fldChar w:fldCharType="separate"/>
          </w:r>
          <w:r>
            <w:t>335</w:t>
          </w:r>
          <w:r>
            <w:fldChar w:fldCharType="end"/>
          </w:r>
          <w:r>
            <w:fldChar w:fldCharType="end"/>
          </w:r>
        </w:p>
        <w:p>
          <w:pPr>
            <w:pStyle w:val="22"/>
            <w:tabs>
              <w:tab w:val="right" w:leader="dot" w:pos="8306"/>
            </w:tabs>
          </w:pPr>
          <w:r>
            <w:fldChar w:fldCharType="begin"/>
          </w:r>
          <w:r>
            <w:instrText xml:space="preserve"> HYPERLINK \l _Toc24778 </w:instrText>
          </w:r>
          <w:r>
            <w:fldChar w:fldCharType="separate"/>
          </w:r>
          <w:r>
            <w:rPr>
              <w:rFonts w:hint="eastAsia"/>
              <w:lang w:val="en-US" w:eastAsia="zh-CN"/>
            </w:rPr>
            <w:t>4.4.15.3</w:t>
          </w:r>
          <w:r>
            <w:rPr>
              <w:rFonts w:hint="eastAsia"/>
            </w:rPr>
            <w:t>对话框图</w:t>
          </w:r>
          <w:r>
            <w:tab/>
          </w:r>
          <w:r>
            <w:fldChar w:fldCharType="begin"/>
          </w:r>
          <w:r>
            <w:instrText xml:space="preserve"> PAGEREF _Toc24778 </w:instrText>
          </w:r>
          <w:r>
            <w:fldChar w:fldCharType="separate"/>
          </w:r>
          <w:r>
            <w:t>335</w:t>
          </w:r>
          <w:r>
            <w:fldChar w:fldCharType="end"/>
          </w:r>
          <w:r>
            <w:fldChar w:fldCharType="end"/>
          </w:r>
        </w:p>
        <w:p>
          <w:pPr>
            <w:pStyle w:val="16"/>
            <w:tabs>
              <w:tab w:val="right" w:leader="dot" w:pos="8306"/>
            </w:tabs>
          </w:pPr>
          <w:r>
            <w:fldChar w:fldCharType="begin"/>
          </w:r>
          <w:r>
            <w:instrText xml:space="preserve"> HYPERLINK \l _Toc6806 </w:instrText>
          </w:r>
          <w:r>
            <w:fldChar w:fldCharType="separate"/>
          </w:r>
          <w:r>
            <w:rPr>
              <w:rFonts w:hint="eastAsia"/>
            </w:rPr>
            <w:t>4.4.16教师查看评价标准</w:t>
          </w:r>
          <w:r>
            <w:tab/>
          </w:r>
          <w:r>
            <w:fldChar w:fldCharType="begin"/>
          </w:r>
          <w:r>
            <w:instrText xml:space="preserve"> PAGEREF _Toc6806 </w:instrText>
          </w:r>
          <w:r>
            <w:fldChar w:fldCharType="separate"/>
          </w:r>
          <w:r>
            <w:t>336</w:t>
          </w:r>
          <w:r>
            <w:fldChar w:fldCharType="end"/>
          </w:r>
          <w:r>
            <w:fldChar w:fldCharType="end"/>
          </w:r>
        </w:p>
        <w:p>
          <w:pPr>
            <w:pStyle w:val="22"/>
            <w:tabs>
              <w:tab w:val="right" w:leader="dot" w:pos="8306"/>
            </w:tabs>
          </w:pPr>
          <w:r>
            <w:fldChar w:fldCharType="begin"/>
          </w:r>
          <w:r>
            <w:instrText xml:space="preserve"> HYPERLINK \l _Toc3723 </w:instrText>
          </w:r>
          <w:r>
            <w:fldChar w:fldCharType="separate"/>
          </w:r>
          <w:r>
            <w:rPr>
              <w:rFonts w:hint="eastAsia"/>
              <w:lang w:val="en-US" w:eastAsia="zh-CN"/>
            </w:rPr>
            <w:t>4.4.16.1</w:t>
          </w:r>
          <w:r>
            <w:rPr>
              <w:rFonts w:hint="eastAsia"/>
            </w:rPr>
            <w:t>评价首页</w:t>
          </w:r>
          <w:r>
            <w:tab/>
          </w:r>
          <w:r>
            <w:fldChar w:fldCharType="begin"/>
          </w:r>
          <w:r>
            <w:instrText xml:space="preserve"> PAGEREF _Toc3723 </w:instrText>
          </w:r>
          <w:r>
            <w:fldChar w:fldCharType="separate"/>
          </w:r>
          <w:r>
            <w:t>337</w:t>
          </w:r>
          <w:r>
            <w:fldChar w:fldCharType="end"/>
          </w:r>
          <w:r>
            <w:fldChar w:fldCharType="end"/>
          </w:r>
        </w:p>
        <w:p>
          <w:pPr>
            <w:pStyle w:val="22"/>
            <w:tabs>
              <w:tab w:val="right" w:leader="dot" w:pos="8306"/>
            </w:tabs>
          </w:pPr>
          <w:r>
            <w:fldChar w:fldCharType="begin"/>
          </w:r>
          <w:r>
            <w:instrText xml:space="preserve"> HYPERLINK \l _Toc8798 </w:instrText>
          </w:r>
          <w:r>
            <w:fldChar w:fldCharType="separate"/>
          </w:r>
          <w:r>
            <w:rPr>
              <w:rFonts w:hint="eastAsia"/>
              <w:lang w:val="en-US" w:eastAsia="zh-CN"/>
            </w:rPr>
            <w:t>4.4.16.2</w:t>
          </w:r>
          <w:r>
            <w:rPr>
              <w:rFonts w:hint="eastAsia"/>
            </w:rPr>
            <w:t>评价标准页</w:t>
          </w:r>
          <w:r>
            <w:tab/>
          </w:r>
          <w:r>
            <w:fldChar w:fldCharType="begin"/>
          </w:r>
          <w:r>
            <w:instrText xml:space="preserve"> PAGEREF _Toc8798 </w:instrText>
          </w:r>
          <w:r>
            <w:fldChar w:fldCharType="separate"/>
          </w:r>
          <w:r>
            <w:t>337</w:t>
          </w:r>
          <w:r>
            <w:fldChar w:fldCharType="end"/>
          </w:r>
          <w:r>
            <w:fldChar w:fldCharType="end"/>
          </w:r>
        </w:p>
        <w:p>
          <w:pPr>
            <w:pStyle w:val="22"/>
            <w:tabs>
              <w:tab w:val="right" w:leader="dot" w:pos="8306"/>
            </w:tabs>
          </w:pPr>
          <w:r>
            <w:fldChar w:fldCharType="begin"/>
          </w:r>
          <w:r>
            <w:instrText xml:space="preserve"> HYPERLINK \l _Toc23169 </w:instrText>
          </w:r>
          <w:r>
            <w:fldChar w:fldCharType="separate"/>
          </w:r>
          <w:r>
            <w:rPr>
              <w:rFonts w:hint="eastAsia"/>
              <w:lang w:val="en-US" w:eastAsia="zh-CN"/>
            </w:rPr>
            <w:t>4.4.16.3</w:t>
          </w:r>
          <w:r>
            <w:rPr>
              <w:rFonts w:hint="eastAsia"/>
            </w:rPr>
            <w:t>对话框图</w:t>
          </w:r>
          <w:r>
            <w:tab/>
          </w:r>
          <w:r>
            <w:fldChar w:fldCharType="begin"/>
          </w:r>
          <w:r>
            <w:instrText xml:space="preserve"> PAGEREF _Toc23169 </w:instrText>
          </w:r>
          <w:r>
            <w:fldChar w:fldCharType="separate"/>
          </w:r>
          <w:r>
            <w:t>338</w:t>
          </w:r>
          <w:r>
            <w:fldChar w:fldCharType="end"/>
          </w:r>
          <w:r>
            <w:fldChar w:fldCharType="end"/>
          </w:r>
        </w:p>
        <w:p>
          <w:pPr>
            <w:pStyle w:val="16"/>
            <w:tabs>
              <w:tab w:val="right" w:leader="dot" w:pos="8306"/>
            </w:tabs>
          </w:pPr>
          <w:r>
            <w:fldChar w:fldCharType="begin"/>
          </w:r>
          <w:r>
            <w:instrText xml:space="preserve"> HYPERLINK \l _Toc20273 </w:instrText>
          </w:r>
          <w:r>
            <w:fldChar w:fldCharType="separate"/>
          </w:r>
          <w:r>
            <w:rPr>
              <w:rFonts w:hint="eastAsia"/>
            </w:rPr>
            <w:t>4.4.17教师下载评价标准</w:t>
          </w:r>
          <w:r>
            <w:tab/>
          </w:r>
          <w:r>
            <w:fldChar w:fldCharType="begin"/>
          </w:r>
          <w:r>
            <w:instrText xml:space="preserve"> PAGEREF _Toc20273 </w:instrText>
          </w:r>
          <w:r>
            <w:fldChar w:fldCharType="separate"/>
          </w:r>
          <w:r>
            <w:t>338</w:t>
          </w:r>
          <w:r>
            <w:fldChar w:fldCharType="end"/>
          </w:r>
          <w:r>
            <w:fldChar w:fldCharType="end"/>
          </w:r>
        </w:p>
        <w:p>
          <w:pPr>
            <w:pStyle w:val="22"/>
            <w:tabs>
              <w:tab w:val="right" w:leader="dot" w:pos="8306"/>
            </w:tabs>
          </w:pPr>
          <w:r>
            <w:fldChar w:fldCharType="begin"/>
          </w:r>
          <w:r>
            <w:instrText xml:space="preserve"> HYPERLINK \l _Toc29193 </w:instrText>
          </w:r>
          <w:r>
            <w:fldChar w:fldCharType="separate"/>
          </w:r>
          <w:r>
            <w:rPr>
              <w:rFonts w:hint="eastAsia"/>
              <w:lang w:val="en-US" w:eastAsia="zh-CN"/>
            </w:rPr>
            <w:t>4.4.17.1</w:t>
          </w:r>
          <w:r>
            <w:rPr>
              <w:rFonts w:hint="eastAsia"/>
            </w:rPr>
            <w:t>评价首页</w:t>
          </w:r>
          <w:r>
            <w:tab/>
          </w:r>
          <w:r>
            <w:fldChar w:fldCharType="begin"/>
          </w:r>
          <w:r>
            <w:instrText xml:space="preserve"> PAGEREF _Toc29193 </w:instrText>
          </w:r>
          <w:r>
            <w:fldChar w:fldCharType="separate"/>
          </w:r>
          <w:r>
            <w:t>339</w:t>
          </w:r>
          <w:r>
            <w:fldChar w:fldCharType="end"/>
          </w:r>
          <w:r>
            <w:fldChar w:fldCharType="end"/>
          </w:r>
        </w:p>
        <w:p>
          <w:pPr>
            <w:pStyle w:val="22"/>
            <w:tabs>
              <w:tab w:val="right" w:leader="dot" w:pos="8306"/>
            </w:tabs>
          </w:pPr>
          <w:r>
            <w:fldChar w:fldCharType="begin"/>
          </w:r>
          <w:r>
            <w:instrText xml:space="preserve"> HYPERLINK \l _Toc15930 </w:instrText>
          </w:r>
          <w:r>
            <w:fldChar w:fldCharType="separate"/>
          </w:r>
          <w:r>
            <w:rPr>
              <w:rFonts w:hint="eastAsia"/>
              <w:lang w:val="en-US" w:eastAsia="zh-CN"/>
            </w:rPr>
            <w:t>4.4.17.2</w:t>
          </w:r>
          <w:r>
            <w:rPr>
              <w:rFonts w:hint="eastAsia"/>
            </w:rPr>
            <w:t>对话框图</w:t>
          </w:r>
          <w:r>
            <w:tab/>
          </w:r>
          <w:r>
            <w:fldChar w:fldCharType="begin"/>
          </w:r>
          <w:r>
            <w:instrText xml:space="preserve"> PAGEREF _Toc15930 </w:instrText>
          </w:r>
          <w:r>
            <w:fldChar w:fldCharType="separate"/>
          </w:r>
          <w:r>
            <w:t>339</w:t>
          </w:r>
          <w:r>
            <w:fldChar w:fldCharType="end"/>
          </w:r>
          <w:r>
            <w:fldChar w:fldCharType="end"/>
          </w:r>
        </w:p>
        <w:p>
          <w:pPr>
            <w:pStyle w:val="16"/>
            <w:tabs>
              <w:tab w:val="right" w:leader="dot" w:pos="8306"/>
            </w:tabs>
          </w:pPr>
          <w:r>
            <w:fldChar w:fldCharType="begin"/>
          </w:r>
          <w:r>
            <w:instrText xml:space="preserve"> HYPERLINK \l _Toc21800 </w:instrText>
          </w:r>
          <w:r>
            <w:fldChar w:fldCharType="separate"/>
          </w:r>
          <w:r>
            <w:rPr>
              <w:rFonts w:hint="eastAsia"/>
            </w:rPr>
            <w:t>4.4.18教师项目管理</w:t>
          </w:r>
          <w:r>
            <w:tab/>
          </w:r>
          <w:r>
            <w:fldChar w:fldCharType="begin"/>
          </w:r>
          <w:r>
            <w:instrText xml:space="preserve"> PAGEREF _Toc21800 </w:instrText>
          </w:r>
          <w:r>
            <w:fldChar w:fldCharType="separate"/>
          </w:r>
          <w:r>
            <w:t>339</w:t>
          </w:r>
          <w:r>
            <w:fldChar w:fldCharType="end"/>
          </w:r>
          <w:r>
            <w:fldChar w:fldCharType="end"/>
          </w:r>
        </w:p>
        <w:p>
          <w:pPr>
            <w:pStyle w:val="22"/>
            <w:tabs>
              <w:tab w:val="right" w:leader="dot" w:pos="8306"/>
            </w:tabs>
          </w:pPr>
          <w:r>
            <w:fldChar w:fldCharType="begin"/>
          </w:r>
          <w:r>
            <w:instrText xml:space="preserve"> HYPERLINK \l _Toc4301 </w:instrText>
          </w:r>
          <w:r>
            <w:fldChar w:fldCharType="separate"/>
          </w:r>
          <w:r>
            <w:rPr>
              <w:rFonts w:hint="eastAsia"/>
              <w:lang w:val="en-US" w:eastAsia="zh-CN"/>
            </w:rPr>
            <w:t>4.4.18.1</w:t>
          </w:r>
          <w:r>
            <w:rPr>
              <w:rFonts w:hint="eastAsia"/>
            </w:rPr>
            <w:t>项目管理主界面（项目未开始）</w:t>
          </w:r>
          <w:r>
            <w:tab/>
          </w:r>
          <w:r>
            <w:fldChar w:fldCharType="begin"/>
          </w:r>
          <w:r>
            <w:instrText xml:space="preserve"> PAGEREF _Toc4301 </w:instrText>
          </w:r>
          <w:r>
            <w:fldChar w:fldCharType="separate"/>
          </w:r>
          <w:r>
            <w:t>340</w:t>
          </w:r>
          <w:r>
            <w:fldChar w:fldCharType="end"/>
          </w:r>
          <w:r>
            <w:fldChar w:fldCharType="end"/>
          </w:r>
        </w:p>
        <w:p>
          <w:pPr>
            <w:pStyle w:val="22"/>
            <w:tabs>
              <w:tab w:val="right" w:leader="dot" w:pos="8306"/>
            </w:tabs>
          </w:pPr>
          <w:r>
            <w:fldChar w:fldCharType="begin"/>
          </w:r>
          <w:r>
            <w:instrText xml:space="preserve"> HYPERLINK \l _Toc17342 </w:instrText>
          </w:r>
          <w:r>
            <w:fldChar w:fldCharType="separate"/>
          </w:r>
          <w:r>
            <w:rPr>
              <w:rFonts w:hint="eastAsia"/>
              <w:lang w:val="en-US" w:eastAsia="zh-CN"/>
            </w:rPr>
            <w:t>4.4.18.2</w:t>
          </w:r>
          <w:r>
            <w:rPr>
              <w:rFonts w:hint="eastAsia"/>
            </w:rPr>
            <w:t>项目管理主界面（项目开始）</w:t>
          </w:r>
          <w:r>
            <w:tab/>
          </w:r>
          <w:r>
            <w:fldChar w:fldCharType="begin"/>
          </w:r>
          <w:r>
            <w:instrText xml:space="preserve"> PAGEREF _Toc17342 </w:instrText>
          </w:r>
          <w:r>
            <w:fldChar w:fldCharType="separate"/>
          </w:r>
          <w:r>
            <w:t>341</w:t>
          </w:r>
          <w:r>
            <w:fldChar w:fldCharType="end"/>
          </w:r>
          <w:r>
            <w:fldChar w:fldCharType="end"/>
          </w:r>
        </w:p>
        <w:p>
          <w:pPr>
            <w:pStyle w:val="22"/>
            <w:tabs>
              <w:tab w:val="right" w:leader="dot" w:pos="8306"/>
            </w:tabs>
          </w:pPr>
          <w:r>
            <w:fldChar w:fldCharType="begin"/>
          </w:r>
          <w:r>
            <w:instrText xml:space="preserve"> HYPERLINK \l _Toc955 </w:instrText>
          </w:r>
          <w:r>
            <w:fldChar w:fldCharType="separate"/>
          </w:r>
          <w:r>
            <w:rPr>
              <w:rFonts w:hint="eastAsia"/>
              <w:lang w:val="en-US" w:eastAsia="zh-CN"/>
            </w:rPr>
            <w:t>4.4.18.3</w:t>
          </w:r>
          <w:r>
            <w:rPr>
              <w:rFonts w:hint="eastAsia"/>
            </w:rPr>
            <w:t>项目管理主界面（项目暂停）</w:t>
          </w:r>
          <w:r>
            <w:tab/>
          </w:r>
          <w:r>
            <w:fldChar w:fldCharType="begin"/>
          </w:r>
          <w:r>
            <w:instrText xml:space="preserve"> PAGEREF _Toc955 </w:instrText>
          </w:r>
          <w:r>
            <w:fldChar w:fldCharType="separate"/>
          </w:r>
          <w:r>
            <w:t>341</w:t>
          </w:r>
          <w:r>
            <w:fldChar w:fldCharType="end"/>
          </w:r>
          <w:r>
            <w:fldChar w:fldCharType="end"/>
          </w:r>
        </w:p>
        <w:p>
          <w:pPr>
            <w:pStyle w:val="22"/>
            <w:tabs>
              <w:tab w:val="right" w:leader="dot" w:pos="8306"/>
            </w:tabs>
          </w:pPr>
          <w:r>
            <w:fldChar w:fldCharType="begin"/>
          </w:r>
          <w:r>
            <w:instrText xml:space="preserve"> HYPERLINK \l _Toc23044 </w:instrText>
          </w:r>
          <w:r>
            <w:fldChar w:fldCharType="separate"/>
          </w:r>
          <w:r>
            <w:rPr>
              <w:rFonts w:hint="eastAsia"/>
              <w:lang w:val="en-US" w:eastAsia="zh-CN"/>
            </w:rPr>
            <w:t>4.4.18.4</w:t>
          </w:r>
          <w:r>
            <w:rPr>
              <w:rFonts w:hint="eastAsia"/>
            </w:rPr>
            <w:t>对话框图</w:t>
          </w:r>
          <w:r>
            <w:tab/>
          </w:r>
          <w:r>
            <w:fldChar w:fldCharType="begin"/>
          </w:r>
          <w:r>
            <w:instrText xml:space="preserve"> PAGEREF _Toc23044 </w:instrText>
          </w:r>
          <w:r>
            <w:fldChar w:fldCharType="separate"/>
          </w:r>
          <w:r>
            <w:t>342</w:t>
          </w:r>
          <w:r>
            <w:fldChar w:fldCharType="end"/>
          </w:r>
          <w:r>
            <w:fldChar w:fldCharType="end"/>
          </w:r>
        </w:p>
        <w:p>
          <w:pPr>
            <w:pStyle w:val="16"/>
            <w:tabs>
              <w:tab w:val="right" w:leader="dot" w:pos="8306"/>
            </w:tabs>
          </w:pPr>
          <w:r>
            <w:fldChar w:fldCharType="begin"/>
          </w:r>
          <w:r>
            <w:instrText xml:space="preserve"> HYPERLINK \l _Toc29277 </w:instrText>
          </w:r>
          <w:r>
            <w:fldChar w:fldCharType="separate"/>
          </w:r>
          <w:r>
            <w:rPr>
              <w:rFonts w:hint="eastAsia"/>
            </w:rPr>
            <w:t>4.4.19教师进行小组成员管理</w:t>
          </w:r>
          <w:r>
            <w:tab/>
          </w:r>
          <w:r>
            <w:fldChar w:fldCharType="begin"/>
          </w:r>
          <w:r>
            <w:instrText xml:space="preserve"> PAGEREF _Toc29277 </w:instrText>
          </w:r>
          <w:r>
            <w:fldChar w:fldCharType="separate"/>
          </w:r>
          <w:r>
            <w:t>343</w:t>
          </w:r>
          <w:r>
            <w:fldChar w:fldCharType="end"/>
          </w:r>
          <w:r>
            <w:fldChar w:fldCharType="end"/>
          </w:r>
        </w:p>
        <w:p>
          <w:pPr>
            <w:pStyle w:val="22"/>
            <w:tabs>
              <w:tab w:val="right" w:leader="dot" w:pos="8306"/>
            </w:tabs>
          </w:pPr>
          <w:r>
            <w:fldChar w:fldCharType="begin"/>
          </w:r>
          <w:r>
            <w:instrText xml:space="preserve"> HYPERLINK \l _Toc32229 </w:instrText>
          </w:r>
          <w:r>
            <w:fldChar w:fldCharType="separate"/>
          </w:r>
          <w:r>
            <w:rPr>
              <w:rFonts w:hint="eastAsia"/>
              <w:lang w:val="en-US" w:eastAsia="zh-CN"/>
            </w:rPr>
            <w:t>4.4.19.1</w:t>
          </w:r>
          <w:r>
            <w:rPr>
              <w:rFonts w:hint="eastAsia"/>
            </w:rPr>
            <w:t>项目管理主界面（项目未开始）</w:t>
          </w:r>
          <w:r>
            <w:tab/>
          </w:r>
          <w:r>
            <w:fldChar w:fldCharType="begin"/>
          </w:r>
          <w:r>
            <w:instrText xml:space="preserve"> PAGEREF _Toc32229 </w:instrText>
          </w:r>
          <w:r>
            <w:fldChar w:fldCharType="separate"/>
          </w:r>
          <w:r>
            <w:t>343</w:t>
          </w:r>
          <w:r>
            <w:fldChar w:fldCharType="end"/>
          </w:r>
          <w:r>
            <w:fldChar w:fldCharType="end"/>
          </w:r>
        </w:p>
        <w:p>
          <w:pPr>
            <w:pStyle w:val="22"/>
            <w:tabs>
              <w:tab w:val="right" w:leader="dot" w:pos="8306"/>
            </w:tabs>
          </w:pPr>
          <w:r>
            <w:fldChar w:fldCharType="begin"/>
          </w:r>
          <w:r>
            <w:instrText xml:space="preserve"> HYPERLINK \l _Toc11007 </w:instrText>
          </w:r>
          <w:r>
            <w:fldChar w:fldCharType="separate"/>
          </w:r>
          <w:r>
            <w:rPr>
              <w:rFonts w:hint="eastAsia"/>
              <w:lang w:val="en-US" w:eastAsia="zh-CN"/>
            </w:rPr>
            <w:t>4.4.19.2</w:t>
          </w:r>
          <w:r>
            <w:rPr>
              <w:rFonts w:hint="eastAsia"/>
            </w:rPr>
            <w:t>操作提示页</w:t>
          </w:r>
          <w:r>
            <w:tab/>
          </w:r>
          <w:r>
            <w:fldChar w:fldCharType="begin"/>
          </w:r>
          <w:r>
            <w:instrText xml:space="preserve"> PAGEREF _Toc11007 </w:instrText>
          </w:r>
          <w:r>
            <w:fldChar w:fldCharType="separate"/>
          </w:r>
          <w:r>
            <w:t>344</w:t>
          </w:r>
          <w:r>
            <w:fldChar w:fldCharType="end"/>
          </w:r>
          <w:r>
            <w:fldChar w:fldCharType="end"/>
          </w:r>
        </w:p>
        <w:p>
          <w:pPr>
            <w:pStyle w:val="22"/>
            <w:tabs>
              <w:tab w:val="right" w:leader="dot" w:pos="8306"/>
            </w:tabs>
          </w:pPr>
          <w:r>
            <w:fldChar w:fldCharType="begin"/>
          </w:r>
          <w:r>
            <w:instrText xml:space="preserve"> HYPERLINK \l _Toc3147 </w:instrText>
          </w:r>
          <w:r>
            <w:fldChar w:fldCharType="separate"/>
          </w:r>
          <w:r>
            <w:rPr>
              <w:rFonts w:hint="eastAsia"/>
              <w:lang w:val="en-US" w:eastAsia="zh-CN"/>
            </w:rPr>
            <w:t>4.4.19.3</w:t>
          </w:r>
          <w:r>
            <w:rPr>
              <w:rFonts w:hint="eastAsia"/>
            </w:rPr>
            <w:t>拒绝提示页</w:t>
          </w:r>
          <w:r>
            <w:tab/>
          </w:r>
          <w:r>
            <w:fldChar w:fldCharType="begin"/>
          </w:r>
          <w:r>
            <w:instrText xml:space="preserve"> PAGEREF _Toc3147 </w:instrText>
          </w:r>
          <w:r>
            <w:fldChar w:fldCharType="separate"/>
          </w:r>
          <w:r>
            <w:t>344</w:t>
          </w:r>
          <w:r>
            <w:fldChar w:fldCharType="end"/>
          </w:r>
          <w:r>
            <w:fldChar w:fldCharType="end"/>
          </w:r>
        </w:p>
        <w:p>
          <w:pPr>
            <w:pStyle w:val="22"/>
            <w:tabs>
              <w:tab w:val="right" w:leader="dot" w:pos="8306"/>
            </w:tabs>
          </w:pPr>
          <w:r>
            <w:fldChar w:fldCharType="begin"/>
          </w:r>
          <w:r>
            <w:instrText xml:space="preserve"> HYPERLINK \l _Toc26508 </w:instrText>
          </w:r>
          <w:r>
            <w:fldChar w:fldCharType="separate"/>
          </w:r>
          <w:r>
            <w:rPr>
              <w:rFonts w:hint="eastAsia"/>
              <w:lang w:val="en-US" w:eastAsia="zh-CN"/>
            </w:rPr>
            <w:t>4.4.19.4</w:t>
          </w:r>
          <w:r>
            <w:rPr>
              <w:rFonts w:hint="eastAsia"/>
            </w:rPr>
            <w:t>对话框图</w:t>
          </w:r>
          <w:r>
            <w:tab/>
          </w:r>
          <w:r>
            <w:fldChar w:fldCharType="begin"/>
          </w:r>
          <w:r>
            <w:instrText xml:space="preserve"> PAGEREF _Toc26508 </w:instrText>
          </w:r>
          <w:r>
            <w:fldChar w:fldCharType="separate"/>
          </w:r>
          <w:r>
            <w:t>344</w:t>
          </w:r>
          <w:r>
            <w:fldChar w:fldCharType="end"/>
          </w:r>
          <w:r>
            <w:fldChar w:fldCharType="end"/>
          </w:r>
        </w:p>
        <w:p>
          <w:pPr>
            <w:pStyle w:val="16"/>
            <w:tabs>
              <w:tab w:val="right" w:leader="dot" w:pos="8306"/>
            </w:tabs>
          </w:pPr>
          <w:r>
            <w:fldChar w:fldCharType="begin"/>
          </w:r>
          <w:r>
            <w:instrText xml:space="preserve"> HYPERLINK \l _Toc28046 </w:instrText>
          </w:r>
          <w:r>
            <w:fldChar w:fldCharType="separate"/>
          </w:r>
          <w:r>
            <w:rPr>
              <w:rFonts w:hint="eastAsia"/>
            </w:rPr>
            <w:t>4.4.20教师即时通讯</w:t>
          </w:r>
          <w:r>
            <w:tab/>
          </w:r>
          <w:r>
            <w:fldChar w:fldCharType="begin"/>
          </w:r>
          <w:r>
            <w:instrText xml:space="preserve"> PAGEREF _Toc28046 </w:instrText>
          </w:r>
          <w:r>
            <w:fldChar w:fldCharType="separate"/>
          </w:r>
          <w:r>
            <w:t>345</w:t>
          </w:r>
          <w:r>
            <w:fldChar w:fldCharType="end"/>
          </w:r>
          <w:r>
            <w:fldChar w:fldCharType="end"/>
          </w:r>
        </w:p>
        <w:p>
          <w:pPr>
            <w:pStyle w:val="22"/>
            <w:tabs>
              <w:tab w:val="right" w:leader="dot" w:pos="8306"/>
            </w:tabs>
          </w:pPr>
          <w:r>
            <w:fldChar w:fldCharType="begin"/>
          </w:r>
          <w:r>
            <w:instrText xml:space="preserve"> HYPERLINK \l _Toc5288 </w:instrText>
          </w:r>
          <w:r>
            <w:fldChar w:fldCharType="separate"/>
          </w:r>
          <w:r>
            <w:rPr>
              <w:rFonts w:hint="eastAsia"/>
              <w:lang w:val="en-US" w:eastAsia="zh-CN"/>
            </w:rPr>
            <w:t>4.4.20.1</w:t>
          </w:r>
          <w:r>
            <w:rPr>
              <w:rFonts w:hint="eastAsia"/>
            </w:rPr>
            <w:t>即时通讯界面</w:t>
          </w:r>
          <w:r>
            <w:tab/>
          </w:r>
          <w:r>
            <w:fldChar w:fldCharType="begin"/>
          </w:r>
          <w:r>
            <w:instrText xml:space="preserve"> PAGEREF _Toc5288 </w:instrText>
          </w:r>
          <w:r>
            <w:fldChar w:fldCharType="separate"/>
          </w:r>
          <w:r>
            <w:t>346</w:t>
          </w:r>
          <w:r>
            <w:fldChar w:fldCharType="end"/>
          </w:r>
          <w:r>
            <w:fldChar w:fldCharType="end"/>
          </w:r>
        </w:p>
        <w:p>
          <w:pPr>
            <w:pStyle w:val="22"/>
            <w:tabs>
              <w:tab w:val="right" w:leader="dot" w:pos="8306"/>
            </w:tabs>
          </w:pPr>
          <w:r>
            <w:fldChar w:fldCharType="begin"/>
          </w:r>
          <w:r>
            <w:instrText xml:space="preserve"> HYPERLINK \l _Toc12971 </w:instrText>
          </w:r>
          <w:r>
            <w:fldChar w:fldCharType="separate"/>
          </w:r>
          <w:r>
            <w:rPr>
              <w:rFonts w:hint="eastAsia"/>
              <w:lang w:val="en-US" w:eastAsia="zh-CN"/>
            </w:rPr>
            <w:t>4.4.20.2</w:t>
          </w:r>
          <w:r>
            <w:rPr>
              <w:rFonts w:hint="eastAsia"/>
            </w:rPr>
            <w:t>对话框图</w:t>
          </w:r>
          <w:r>
            <w:tab/>
          </w:r>
          <w:r>
            <w:fldChar w:fldCharType="begin"/>
          </w:r>
          <w:r>
            <w:instrText xml:space="preserve"> PAGEREF _Toc12971 </w:instrText>
          </w:r>
          <w:r>
            <w:fldChar w:fldCharType="separate"/>
          </w:r>
          <w:r>
            <w:t>346</w:t>
          </w:r>
          <w:r>
            <w:fldChar w:fldCharType="end"/>
          </w:r>
          <w:r>
            <w:fldChar w:fldCharType="end"/>
          </w:r>
        </w:p>
        <w:p>
          <w:pPr>
            <w:pStyle w:val="16"/>
            <w:tabs>
              <w:tab w:val="right" w:leader="dot" w:pos="8306"/>
            </w:tabs>
          </w:pPr>
          <w:r>
            <w:fldChar w:fldCharType="begin"/>
          </w:r>
          <w:r>
            <w:instrText xml:space="preserve"> HYPERLINK \l _Toc8865 </w:instrText>
          </w:r>
          <w:r>
            <w:fldChar w:fldCharType="separate"/>
          </w:r>
          <w:r>
            <w:rPr>
              <w:rFonts w:hint="eastAsia"/>
            </w:rPr>
            <w:t>4.4.21教师创建新</w:t>
          </w:r>
          <w:r>
            <w:rPr>
              <w:rFonts w:hint="eastAsia"/>
              <w:lang w:val="en-US" w:eastAsia="zh-CN"/>
            </w:rPr>
            <w:t>项目</w:t>
          </w:r>
          <w:r>
            <w:tab/>
          </w:r>
          <w:r>
            <w:fldChar w:fldCharType="begin"/>
          </w:r>
          <w:r>
            <w:instrText xml:space="preserve"> PAGEREF _Toc8865 </w:instrText>
          </w:r>
          <w:r>
            <w:fldChar w:fldCharType="separate"/>
          </w:r>
          <w:r>
            <w:t>346</w:t>
          </w:r>
          <w:r>
            <w:fldChar w:fldCharType="end"/>
          </w:r>
          <w:r>
            <w:fldChar w:fldCharType="end"/>
          </w:r>
        </w:p>
        <w:p>
          <w:pPr>
            <w:pStyle w:val="22"/>
            <w:tabs>
              <w:tab w:val="right" w:leader="dot" w:pos="8306"/>
            </w:tabs>
          </w:pPr>
          <w:r>
            <w:fldChar w:fldCharType="begin"/>
          </w:r>
          <w:r>
            <w:instrText xml:space="preserve"> HYPERLINK \l _Toc10480 </w:instrText>
          </w:r>
          <w:r>
            <w:fldChar w:fldCharType="separate"/>
          </w:r>
          <w:r>
            <w:rPr>
              <w:rFonts w:hint="eastAsia"/>
              <w:lang w:val="en-US" w:eastAsia="zh-CN"/>
            </w:rPr>
            <w:t>4.4.21.1</w:t>
          </w:r>
          <w:r>
            <w:rPr>
              <w:rFonts w:hint="eastAsia"/>
            </w:rPr>
            <w:t>案例库主界面</w:t>
          </w:r>
          <w:r>
            <w:tab/>
          </w:r>
          <w:r>
            <w:fldChar w:fldCharType="begin"/>
          </w:r>
          <w:r>
            <w:instrText xml:space="preserve"> PAGEREF _Toc10480 </w:instrText>
          </w:r>
          <w:r>
            <w:fldChar w:fldCharType="separate"/>
          </w:r>
          <w:r>
            <w:t>347</w:t>
          </w:r>
          <w:r>
            <w:fldChar w:fldCharType="end"/>
          </w:r>
          <w:r>
            <w:fldChar w:fldCharType="end"/>
          </w:r>
        </w:p>
        <w:p>
          <w:pPr>
            <w:pStyle w:val="22"/>
            <w:tabs>
              <w:tab w:val="right" w:leader="dot" w:pos="8306"/>
            </w:tabs>
          </w:pPr>
          <w:r>
            <w:fldChar w:fldCharType="begin"/>
          </w:r>
          <w:r>
            <w:instrText xml:space="preserve"> HYPERLINK \l _Toc14044 </w:instrText>
          </w:r>
          <w:r>
            <w:fldChar w:fldCharType="separate"/>
          </w:r>
          <w:r>
            <w:rPr>
              <w:rFonts w:hint="eastAsia"/>
              <w:lang w:val="en-US" w:eastAsia="zh-CN"/>
            </w:rPr>
            <w:t>4.4.21.2</w:t>
          </w:r>
          <w:r>
            <w:rPr>
              <w:rFonts w:hint="eastAsia"/>
            </w:rPr>
            <w:t>案例信息界面</w:t>
          </w:r>
          <w:r>
            <w:tab/>
          </w:r>
          <w:r>
            <w:fldChar w:fldCharType="begin"/>
          </w:r>
          <w:r>
            <w:instrText xml:space="preserve"> PAGEREF _Toc14044 </w:instrText>
          </w:r>
          <w:r>
            <w:fldChar w:fldCharType="separate"/>
          </w:r>
          <w:r>
            <w:t>347</w:t>
          </w:r>
          <w:r>
            <w:fldChar w:fldCharType="end"/>
          </w:r>
          <w:r>
            <w:fldChar w:fldCharType="end"/>
          </w:r>
        </w:p>
        <w:p>
          <w:pPr>
            <w:pStyle w:val="22"/>
            <w:tabs>
              <w:tab w:val="right" w:leader="dot" w:pos="8306"/>
            </w:tabs>
          </w:pPr>
          <w:r>
            <w:fldChar w:fldCharType="begin"/>
          </w:r>
          <w:r>
            <w:instrText xml:space="preserve"> HYPERLINK \l _Toc59 </w:instrText>
          </w:r>
          <w:r>
            <w:fldChar w:fldCharType="separate"/>
          </w:r>
          <w:r>
            <w:rPr>
              <w:rFonts w:hint="eastAsia"/>
              <w:lang w:val="en-US" w:eastAsia="zh-CN"/>
            </w:rPr>
            <w:t>4.4.21.3</w:t>
          </w:r>
          <w:r>
            <w:rPr>
              <w:rFonts w:hint="eastAsia"/>
            </w:rPr>
            <w:t>对话框图</w:t>
          </w:r>
          <w:r>
            <w:tab/>
          </w:r>
          <w:r>
            <w:fldChar w:fldCharType="begin"/>
          </w:r>
          <w:r>
            <w:instrText xml:space="preserve"> PAGEREF _Toc59 </w:instrText>
          </w:r>
          <w:r>
            <w:fldChar w:fldCharType="separate"/>
          </w:r>
          <w:r>
            <w:t>348</w:t>
          </w:r>
          <w:r>
            <w:fldChar w:fldCharType="end"/>
          </w:r>
          <w:r>
            <w:fldChar w:fldCharType="end"/>
          </w:r>
        </w:p>
        <w:p>
          <w:pPr>
            <w:pStyle w:val="16"/>
            <w:tabs>
              <w:tab w:val="right" w:leader="dot" w:pos="8306"/>
            </w:tabs>
          </w:pPr>
          <w:r>
            <w:fldChar w:fldCharType="begin"/>
          </w:r>
          <w:r>
            <w:instrText xml:space="preserve"> HYPERLINK \l _Toc2470 </w:instrText>
          </w:r>
          <w:r>
            <w:fldChar w:fldCharType="separate"/>
          </w:r>
          <w:r>
            <w:rPr>
              <w:rFonts w:hint="eastAsia"/>
            </w:rPr>
            <w:t>4.4.22教师浏览个人主要信息</w:t>
          </w:r>
          <w:r>
            <w:tab/>
          </w:r>
          <w:r>
            <w:fldChar w:fldCharType="begin"/>
          </w:r>
          <w:r>
            <w:instrText xml:space="preserve"> PAGEREF _Toc2470 </w:instrText>
          </w:r>
          <w:r>
            <w:fldChar w:fldCharType="separate"/>
          </w:r>
          <w:r>
            <w:t>348</w:t>
          </w:r>
          <w:r>
            <w:fldChar w:fldCharType="end"/>
          </w:r>
          <w:r>
            <w:fldChar w:fldCharType="end"/>
          </w:r>
        </w:p>
        <w:p>
          <w:pPr>
            <w:pStyle w:val="22"/>
            <w:tabs>
              <w:tab w:val="right" w:leader="dot" w:pos="8306"/>
            </w:tabs>
          </w:pPr>
          <w:r>
            <w:fldChar w:fldCharType="begin"/>
          </w:r>
          <w:r>
            <w:instrText xml:space="preserve"> HYPERLINK \l _Toc16384 </w:instrText>
          </w:r>
          <w:r>
            <w:fldChar w:fldCharType="separate"/>
          </w:r>
          <w:r>
            <w:rPr>
              <w:rFonts w:hint="eastAsia"/>
              <w:lang w:val="en-US" w:eastAsia="zh-CN"/>
            </w:rPr>
            <w:t>4.4.22.1</w:t>
          </w:r>
          <w:r>
            <w:rPr>
              <w:rFonts w:hint="eastAsia"/>
            </w:rPr>
            <w:t>个人中心页</w:t>
          </w:r>
          <w:r>
            <w:tab/>
          </w:r>
          <w:r>
            <w:fldChar w:fldCharType="begin"/>
          </w:r>
          <w:r>
            <w:instrText xml:space="preserve"> PAGEREF _Toc16384 </w:instrText>
          </w:r>
          <w:r>
            <w:fldChar w:fldCharType="separate"/>
          </w:r>
          <w:r>
            <w:t>349</w:t>
          </w:r>
          <w:r>
            <w:fldChar w:fldCharType="end"/>
          </w:r>
          <w:r>
            <w:fldChar w:fldCharType="end"/>
          </w:r>
        </w:p>
        <w:p>
          <w:pPr>
            <w:pStyle w:val="22"/>
            <w:tabs>
              <w:tab w:val="right" w:leader="dot" w:pos="8306"/>
            </w:tabs>
          </w:pPr>
          <w:r>
            <w:fldChar w:fldCharType="begin"/>
          </w:r>
          <w:r>
            <w:instrText xml:space="preserve"> HYPERLINK \l _Toc23440 </w:instrText>
          </w:r>
          <w:r>
            <w:fldChar w:fldCharType="separate"/>
          </w:r>
          <w:r>
            <w:rPr>
              <w:rFonts w:hint="eastAsia"/>
              <w:lang w:val="en-US" w:eastAsia="zh-CN"/>
            </w:rPr>
            <w:t>4.4.22.2</w:t>
          </w:r>
          <w:r>
            <w:rPr>
              <w:rFonts w:hint="eastAsia"/>
            </w:rPr>
            <w:t>对话框图</w:t>
          </w:r>
          <w:r>
            <w:tab/>
          </w:r>
          <w:r>
            <w:fldChar w:fldCharType="begin"/>
          </w:r>
          <w:r>
            <w:instrText xml:space="preserve"> PAGEREF _Toc23440 </w:instrText>
          </w:r>
          <w:r>
            <w:fldChar w:fldCharType="separate"/>
          </w:r>
          <w:r>
            <w:t>349</w:t>
          </w:r>
          <w:r>
            <w:fldChar w:fldCharType="end"/>
          </w:r>
          <w:r>
            <w:fldChar w:fldCharType="end"/>
          </w:r>
        </w:p>
        <w:p>
          <w:pPr>
            <w:pStyle w:val="16"/>
            <w:tabs>
              <w:tab w:val="right" w:leader="dot" w:pos="8306"/>
            </w:tabs>
          </w:pPr>
          <w:r>
            <w:fldChar w:fldCharType="begin"/>
          </w:r>
          <w:r>
            <w:instrText xml:space="preserve"> HYPERLINK \l _Toc27058 </w:instrText>
          </w:r>
          <w:r>
            <w:fldChar w:fldCharType="separate"/>
          </w:r>
          <w:r>
            <w:rPr>
              <w:rFonts w:hint="eastAsia"/>
            </w:rPr>
            <w:t>4.4.23教师修改联系方式</w:t>
          </w:r>
          <w:r>
            <w:tab/>
          </w:r>
          <w:r>
            <w:fldChar w:fldCharType="begin"/>
          </w:r>
          <w:r>
            <w:instrText xml:space="preserve"> PAGEREF _Toc27058 </w:instrText>
          </w:r>
          <w:r>
            <w:fldChar w:fldCharType="separate"/>
          </w:r>
          <w:r>
            <w:t>350</w:t>
          </w:r>
          <w:r>
            <w:fldChar w:fldCharType="end"/>
          </w:r>
          <w:r>
            <w:fldChar w:fldCharType="end"/>
          </w:r>
        </w:p>
        <w:p>
          <w:pPr>
            <w:pStyle w:val="22"/>
            <w:tabs>
              <w:tab w:val="right" w:leader="dot" w:pos="8306"/>
            </w:tabs>
          </w:pPr>
          <w:r>
            <w:fldChar w:fldCharType="begin"/>
          </w:r>
          <w:r>
            <w:instrText xml:space="preserve"> HYPERLINK \l _Toc23363 </w:instrText>
          </w:r>
          <w:r>
            <w:fldChar w:fldCharType="separate"/>
          </w:r>
          <w:r>
            <w:rPr>
              <w:rFonts w:hint="eastAsia"/>
              <w:lang w:val="en-US" w:eastAsia="zh-CN"/>
            </w:rPr>
            <w:t>4.4.23.1</w:t>
          </w:r>
          <w:r>
            <w:rPr>
              <w:rFonts w:hint="eastAsia"/>
            </w:rPr>
            <w:t>个人中心页</w:t>
          </w:r>
          <w:r>
            <w:tab/>
          </w:r>
          <w:r>
            <w:fldChar w:fldCharType="begin"/>
          </w:r>
          <w:r>
            <w:instrText xml:space="preserve"> PAGEREF _Toc23363 </w:instrText>
          </w:r>
          <w:r>
            <w:fldChar w:fldCharType="separate"/>
          </w:r>
          <w:r>
            <w:t>351</w:t>
          </w:r>
          <w:r>
            <w:fldChar w:fldCharType="end"/>
          </w:r>
          <w:r>
            <w:fldChar w:fldCharType="end"/>
          </w:r>
        </w:p>
        <w:p>
          <w:pPr>
            <w:pStyle w:val="22"/>
            <w:tabs>
              <w:tab w:val="right" w:leader="dot" w:pos="8306"/>
            </w:tabs>
          </w:pPr>
          <w:r>
            <w:fldChar w:fldCharType="begin"/>
          </w:r>
          <w:r>
            <w:instrText xml:space="preserve"> HYPERLINK \l _Toc5127 </w:instrText>
          </w:r>
          <w:r>
            <w:fldChar w:fldCharType="separate"/>
          </w:r>
          <w:r>
            <w:rPr>
              <w:rFonts w:hint="eastAsia"/>
              <w:lang w:val="en-US" w:eastAsia="zh-CN"/>
            </w:rPr>
            <w:t>4.4.23.2</w:t>
          </w:r>
          <w:r>
            <w:rPr>
              <w:rFonts w:hint="eastAsia"/>
            </w:rPr>
            <w:t>系统提示信息</w:t>
          </w:r>
          <w:r>
            <w:tab/>
          </w:r>
          <w:r>
            <w:fldChar w:fldCharType="begin"/>
          </w:r>
          <w:r>
            <w:instrText xml:space="preserve"> PAGEREF _Toc5127 </w:instrText>
          </w:r>
          <w:r>
            <w:fldChar w:fldCharType="separate"/>
          </w:r>
          <w:r>
            <w:t>351</w:t>
          </w:r>
          <w:r>
            <w:fldChar w:fldCharType="end"/>
          </w:r>
          <w:r>
            <w:fldChar w:fldCharType="end"/>
          </w:r>
        </w:p>
        <w:p>
          <w:pPr>
            <w:pStyle w:val="22"/>
            <w:tabs>
              <w:tab w:val="right" w:leader="dot" w:pos="8306"/>
            </w:tabs>
          </w:pPr>
          <w:r>
            <w:fldChar w:fldCharType="begin"/>
          </w:r>
          <w:r>
            <w:instrText xml:space="preserve"> HYPERLINK \l _Toc23255 </w:instrText>
          </w:r>
          <w:r>
            <w:fldChar w:fldCharType="separate"/>
          </w:r>
          <w:r>
            <w:rPr>
              <w:rFonts w:hint="eastAsia"/>
              <w:lang w:val="en-US" w:eastAsia="zh-CN"/>
            </w:rPr>
            <w:t>4.4.23.3</w:t>
          </w:r>
          <w:r>
            <w:rPr>
              <w:rFonts w:hint="eastAsia"/>
            </w:rPr>
            <w:t>系统提示信息</w:t>
          </w:r>
          <w:r>
            <w:tab/>
          </w:r>
          <w:r>
            <w:fldChar w:fldCharType="begin"/>
          </w:r>
          <w:r>
            <w:instrText xml:space="preserve"> PAGEREF _Toc23255 </w:instrText>
          </w:r>
          <w:r>
            <w:fldChar w:fldCharType="separate"/>
          </w:r>
          <w:r>
            <w:t>351</w:t>
          </w:r>
          <w:r>
            <w:fldChar w:fldCharType="end"/>
          </w:r>
          <w:r>
            <w:fldChar w:fldCharType="end"/>
          </w:r>
        </w:p>
        <w:p>
          <w:pPr>
            <w:pStyle w:val="22"/>
            <w:tabs>
              <w:tab w:val="right" w:leader="dot" w:pos="8306"/>
            </w:tabs>
          </w:pPr>
          <w:r>
            <w:fldChar w:fldCharType="begin"/>
          </w:r>
          <w:r>
            <w:instrText xml:space="preserve"> HYPERLINK \l _Toc14338 </w:instrText>
          </w:r>
          <w:r>
            <w:fldChar w:fldCharType="separate"/>
          </w:r>
          <w:r>
            <w:rPr>
              <w:rFonts w:hint="eastAsia"/>
              <w:lang w:val="en-US" w:eastAsia="zh-CN"/>
            </w:rPr>
            <w:t>4.4.23.4</w:t>
          </w:r>
          <w:r>
            <w:rPr>
              <w:rFonts w:hint="eastAsia"/>
            </w:rPr>
            <w:t>对话框图</w:t>
          </w:r>
          <w:r>
            <w:tab/>
          </w:r>
          <w:r>
            <w:fldChar w:fldCharType="begin"/>
          </w:r>
          <w:r>
            <w:instrText xml:space="preserve"> PAGEREF _Toc14338 </w:instrText>
          </w:r>
          <w:r>
            <w:fldChar w:fldCharType="separate"/>
          </w:r>
          <w:r>
            <w:t>352</w:t>
          </w:r>
          <w:r>
            <w:fldChar w:fldCharType="end"/>
          </w:r>
          <w:r>
            <w:fldChar w:fldCharType="end"/>
          </w:r>
        </w:p>
        <w:p>
          <w:pPr>
            <w:pStyle w:val="16"/>
            <w:tabs>
              <w:tab w:val="right" w:leader="dot" w:pos="8306"/>
            </w:tabs>
          </w:pPr>
          <w:r>
            <w:fldChar w:fldCharType="begin"/>
          </w:r>
          <w:r>
            <w:instrText xml:space="preserve"> HYPERLINK \l _Toc15584 </w:instrText>
          </w:r>
          <w:r>
            <w:fldChar w:fldCharType="separate"/>
          </w:r>
          <w:r>
            <w:rPr>
              <w:rFonts w:hint="eastAsia"/>
            </w:rPr>
            <w:t>4.4.24教师查看我的项目</w:t>
          </w:r>
          <w:r>
            <w:tab/>
          </w:r>
          <w:r>
            <w:fldChar w:fldCharType="begin"/>
          </w:r>
          <w:r>
            <w:instrText xml:space="preserve"> PAGEREF _Toc15584 </w:instrText>
          </w:r>
          <w:r>
            <w:fldChar w:fldCharType="separate"/>
          </w:r>
          <w:r>
            <w:t>352</w:t>
          </w:r>
          <w:r>
            <w:fldChar w:fldCharType="end"/>
          </w:r>
          <w:r>
            <w:fldChar w:fldCharType="end"/>
          </w:r>
        </w:p>
        <w:p>
          <w:pPr>
            <w:pStyle w:val="22"/>
            <w:tabs>
              <w:tab w:val="right" w:leader="dot" w:pos="8306"/>
            </w:tabs>
          </w:pPr>
          <w:r>
            <w:fldChar w:fldCharType="begin"/>
          </w:r>
          <w:r>
            <w:instrText xml:space="preserve"> HYPERLINK \l _Toc1429 </w:instrText>
          </w:r>
          <w:r>
            <w:fldChar w:fldCharType="separate"/>
          </w:r>
          <w:r>
            <w:rPr>
              <w:rFonts w:hint="eastAsia"/>
              <w:lang w:val="en-US" w:eastAsia="zh-CN"/>
            </w:rPr>
            <w:t>4.4.24.1</w:t>
          </w:r>
          <w:r>
            <w:rPr>
              <w:rFonts w:hint="eastAsia"/>
            </w:rPr>
            <w:t>我的项目页</w:t>
          </w:r>
          <w:r>
            <w:tab/>
          </w:r>
          <w:r>
            <w:fldChar w:fldCharType="begin"/>
          </w:r>
          <w:r>
            <w:instrText xml:space="preserve"> PAGEREF _Toc1429 </w:instrText>
          </w:r>
          <w:r>
            <w:fldChar w:fldCharType="separate"/>
          </w:r>
          <w:r>
            <w:t>353</w:t>
          </w:r>
          <w:r>
            <w:fldChar w:fldCharType="end"/>
          </w:r>
          <w:r>
            <w:fldChar w:fldCharType="end"/>
          </w:r>
        </w:p>
        <w:p>
          <w:pPr>
            <w:pStyle w:val="22"/>
            <w:tabs>
              <w:tab w:val="right" w:leader="dot" w:pos="8306"/>
            </w:tabs>
          </w:pPr>
          <w:r>
            <w:fldChar w:fldCharType="begin"/>
          </w:r>
          <w:r>
            <w:instrText xml:space="preserve"> HYPERLINK \l _Toc24632 </w:instrText>
          </w:r>
          <w:r>
            <w:fldChar w:fldCharType="separate"/>
          </w:r>
          <w:r>
            <w:rPr>
              <w:rFonts w:hint="eastAsia"/>
              <w:lang w:val="en-US" w:eastAsia="zh-CN"/>
            </w:rPr>
            <w:t>4.4.24.2</w:t>
          </w:r>
          <w:r>
            <w:rPr>
              <w:rFonts w:hint="eastAsia"/>
            </w:rPr>
            <w:t>项目主页</w:t>
          </w:r>
          <w:r>
            <w:tab/>
          </w:r>
          <w:r>
            <w:fldChar w:fldCharType="begin"/>
          </w:r>
          <w:r>
            <w:instrText xml:space="preserve"> PAGEREF _Toc24632 </w:instrText>
          </w:r>
          <w:r>
            <w:fldChar w:fldCharType="separate"/>
          </w:r>
          <w:r>
            <w:t>353</w:t>
          </w:r>
          <w:r>
            <w:fldChar w:fldCharType="end"/>
          </w:r>
          <w:r>
            <w:fldChar w:fldCharType="end"/>
          </w:r>
        </w:p>
        <w:p>
          <w:pPr>
            <w:pStyle w:val="22"/>
            <w:tabs>
              <w:tab w:val="right" w:leader="dot" w:pos="8306"/>
            </w:tabs>
          </w:pPr>
          <w:r>
            <w:fldChar w:fldCharType="begin"/>
          </w:r>
          <w:r>
            <w:instrText xml:space="preserve"> HYPERLINK \l _Toc16886 </w:instrText>
          </w:r>
          <w:r>
            <w:fldChar w:fldCharType="separate"/>
          </w:r>
          <w:r>
            <w:rPr>
              <w:rFonts w:hint="eastAsia"/>
              <w:lang w:val="en-US" w:eastAsia="zh-CN"/>
            </w:rPr>
            <w:t>4.4.24.3</w:t>
          </w:r>
          <w:r>
            <w:rPr>
              <w:rFonts w:hint="eastAsia"/>
            </w:rPr>
            <w:t>对话框图</w:t>
          </w:r>
          <w:r>
            <w:tab/>
          </w:r>
          <w:r>
            <w:fldChar w:fldCharType="begin"/>
          </w:r>
          <w:r>
            <w:instrText xml:space="preserve"> PAGEREF _Toc16886 </w:instrText>
          </w:r>
          <w:r>
            <w:fldChar w:fldCharType="separate"/>
          </w:r>
          <w:r>
            <w:t>353</w:t>
          </w:r>
          <w:r>
            <w:fldChar w:fldCharType="end"/>
          </w:r>
          <w:r>
            <w:fldChar w:fldCharType="end"/>
          </w:r>
        </w:p>
        <w:p>
          <w:pPr>
            <w:pStyle w:val="16"/>
            <w:tabs>
              <w:tab w:val="right" w:leader="dot" w:pos="8306"/>
            </w:tabs>
          </w:pPr>
          <w:r>
            <w:fldChar w:fldCharType="begin"/>
          </w:r>
          <w:r>
            <w:instrText xml:space="preserve"> HYPERLINK \l _Toc22521 </w:instrText>
          </w:r>
          <w:r>
            <w:fldChar w:fldCharType="separate"/>
          </w:r>
          <w:r>
            <w:rPr>
              <w:rFonts w:hint="eastAsia"/>
            </w:rPr>
            <w:t>4.4.25教师修改密码</w:t>
          </w:r>
          <w:r>
            <w:tab/>
          </w:r>
          <w:r>
            <w:fldChar w:fldCharType="begin"/>
          </w:r>
          <w:r>
            <w:instrText xml:space="preserve"> PAGEREF _Toc22521 </w:instrText>
          </w:r>
          <w:r>
            <w:fldChar w:fldCharType="separate"/>
          </w:r>
          <w:r>
            <w:t>354</w:t>
          </w:r>
          <w:r>
            <w:fldChar w:fldCharType="end"/>
          </w:r>
          <w:r>
            <w:fldChar w:fldCharType="end"/>
          </w:r>
        </w:p>
        <w:p>
          <w:pPr>
            <w:pStyle w:val="22"/>
            <w:tabs>
              <w:tab w:val="right" w:leader="dot" w:pos="8306"/>
            </w:tabs>
          </w:pPr>
          <w:r>
            <w:fldChar w:fldCharType="begin"/>
          </w:r>
          <w:r>
            <w:instrText xml:space="preserve"> HYPERLINK \l _Toc29609 </w:instrText>
          </w:r>
          <w:r>
            <w:fldChar w:fldCharType="separate"/>
          </w:r>
          <w:r>
            <w:rPr>
              <w:rFonts w:hint="eastAsia"/>
              <w:lang w:val="en-US" w:eastAsia="zh-CN"/>
            </w:rPr>
            <w:t>4.4.25.1</w:t>
          </w:r>
          <w:r>
            <w:rPr>
              <w:rFonts w:hint="eastAsia"/>
            </w:rPr>
            <w:t>修改密码页</w:t>
          </w:r>
          <w:r>
            <w:tab/>
          </w:r>
          <w:r>
            <w:fldChar w:fldCharType="begin"/>
          </w:r>
          <w:r>
            <w:instrText xml:space="preserve"> PAGEREF _Toc29609 </w:instrText>
          </w:r>
          <w:r>
            <w:fldChar w:fldCharType="separate"/>
          </w:r>
          <w:r>
            <w:t>355</w:t>
          </w:r>
          <w:r>
            <w:fldChar w:fldCharType="end"/>
          </w:r>
          <w:r>
            <w:fldChar w:fldCharType="end"/>
          </w:r>
        </w:p>
        <w:p>
          <w:pPr>
            <w:pStyle w:val="22"/>
            <w:tabs>
              <w:tab w:val="right" w:leader="dot" w:pos="8306"/>
            </w:tabs>
          </w:pPr>
          <w:r>
            <w:fldChar w:fldCharType="begin"/>
          </w:r>
          <w:r>
            <w:instrText xml:space="preserve"> HYPERLINK \l _Toc6431 </w:instrText>
          </w:r>
          <w:r>
            <w:fldChar w:fldCharType="separate"/>
          </w:r>
          <w:r>
            <w:rPr>
              <w:rFonts w:hint="eastAsia"/>
              <w:lang w:val="en-US" w:eastAsia="zh-CN"/>
            </w:rPr>
            <w:t>4.4.25.2</w:t>
          </w:r>
          <w:r>
            <w:rPr>
              <w:rFonts w:hint="eastAsia"/>
            </w:rPr>
            <w:t>系统提示信息</w:t>
          </w:r>
          <w:r>
            <w:tab/>
          </w:r>
          <w:r>
            <w:fldChar w:fldCharType="begin"/>
          </w:r>
          <w:r>
            <w:instrText xml:space="preserve"> PAGEREF _Toc6431 </w:instrText>
          </w:r>
          <w:r>
            <w:fldChar w:fldCharType="separate"/>
          </w:r>
          <w:r>
            <w:t>355</w:t>
          </w:r>
          <w:r>
            <w:fldChar w:fldCharType="end"/>
          </w:r>
          <w:r>
            <w:fldChar w:fldCharType="end"/>
          </w:r>
        </w:p>
        <w:p>
          <w:pPr>
            <w:pStyle w:val="22"/>
            <w:tabs>
              <w:tab w:val="right" w:leader="dot" w:pos="8306"/>
            </w:tabs>
          </w:pPr>
          <w:r>
            <w:fldChar w:fldCharType="begin"/>
          </w:r>
          <w:r>
            <w:instrText xml:space="preserve"> HYPERLINK \l _Toc18972 </w:instrText>
          </w:r>
          <w:r>
            <w:fldChar w:fldCharType="separate"/>
          </w:r>
          <w:r>
            <w:rPr>
              <w:rFonts w:hint="eastAsia"/>
              <w:lang w:val="en-US" w:eastAsia="zh-CN"/>
            </w:rPr>
            <w:t>4.4.25.3</w:t>
          </w:r>
          <w:r>
            <w:rPr>
              <w:rFonts w:hint="eastAsia"/>
            </w:rPr>
            <w:t>对话框图</w:t>
          </w:r>
          <w:r>
            <w:tab/>
          </w:r>
          <w:r>
            <w:fldChar w:fldCharType="begin"/>
          </w:r>
          <w:r>
            <w:instrText xml:space="preserve"> PAGEREF _Toc18972 </w:instrText>
          </w:r>
          <w:r>
            <w:fldChar w:fldCharType="separate"/>
          </w:r>
          <w:r>
            <w:t>355</w:t>
          </w:r>
          <w:r>
            <w:fldChar w:fldCharType="end"/>
          </w:r>
          <w:r>
            <w:fldChar w:fldCharType="end"/>
          </w:r>
        </w:p>
        <w:p>
          <w:pPr>
            <w:pStyle w:val="16"/>
            <w:tabs>
              <w:tab w:val="right" w:leader="dot" w:pos="8306"/>
            </w:tabs>
          </w:pPr>
          <w:r>
            <w:fldChar w:fldCharType="begin"/>
          </w:r>
          <w:r>
            <w:instrText xml:space="preserve"> HYPERLINK \l _Toc29243 </w:instrText>
          </w:r>
          <w:r>
            <w:fldChar w:fldCharType="separate"/>
          </w:r>
          <w:r>
            <w:rPr>
              <w:rFonts w:hint="eastAsia"/>
            </w:rPr>
            <w:t>4.4.26教师更换头像</w:t>
          </w:r>
          <w:r>
            <w:tab/>
          </w:r>
          <w:r>
            <w:fldChar w:fldCharType="begin"/>
          </w:r>
          <w:r>
            <w:instrText xml:space="preserve"> PAGEREF _Toc29243 </w:instrText>
          </w:r>
          <w:r>
            <w:fldChar w:fldCharType="separate"/>
          </w:r>
          <w:r>
            <w:t>356</w:t>
          </w:r>
          <w:r>
            <w:fldChar w:fldCharType="end"/>
          </w:r>
          <w:r>
            <w:fldChar w:fldCharType="end"/>
          </w:r>
        </w:p>
        <w:p>
          <w:pPr>
            <w:pStyle w:val="22"/>
            <w:tabs>
              <w:tab w:val="right" w:leader="dot" w:pos="8306"/>
            </w:tabs>
          </w:pPr>
          <w:r>
            <w:fldChar w:fldCharType="begin"/>
          </w:r>
          <w:r>
            <w:instrText xml:space="preserve"> HYPERLINK \l _Toc11019 </w:instrText>
          </w:r>
          <w:r>
            <w:fldChar w:fldCharType="separate"/>
          </w:r>
          <w:r>
            <w:rPr>
              <w:rFonts w:hint="eastAsia"/>
              <w:lang w:val="en-US" w:eastAsia="zh-CN"/>
            </w:rPr>
            <w:t>4.4.26.1</w:t>
          </w:r>
          <w:r>
            <w:rPr>
              <w:rFonts w:hint="eastAsia"/>
            </w:rPr>
            <w:t>更换头像页</w:t>
          </w:r>
          <w:r>
            <w:tab/>
          </w:r>
          <w:r>
            <w:fldChar w:fldCharType="begin"/>
          </w:r>
          <w:r>
            <w:instrText xml:space="preserve"> PAGEREF _Toc11019 </w:instrText>
          </w:r>
          <w:r>
            <w:fldChar w:fldCharType="separate"/>
          </w:r>
          <w:r>
            <w:t>357</w:t>
          </w:r>
          <w:r>
            <w:fldChar w:fldCharType="end"/>
          </w:r>
          <w:r>
            <w:fldChar w:fldCharType="end"/>
          </w:r>
        </w:p>
        <w:p>
          <w:pPr>
            <w:pStyle w:val="22"/>
            <w:tabs>
              <w:tab w:val="right" w:leader="dot" w:pos="8306"/>
            </w:tabs>
          </w:pPr>
          <w:r>
            <w:fldChar w:fldCharType="begin"/>
          </w:r>
          <w:r>
            <w:instrText xml:space="preserve"> HYPERLINK \l _Toc1474 </w:instrText>
          </w:r>
          <w:r>
            <w:fldChar w:fldCharType="separate"/>
          </w:r>
          <w:r>
            <w:rPr>
              <w:rFonts w:hint="eastAsia"/>
              <w:lang w:val="en-US" w:eastAsia="zh-CN"/>
            </w:rPr>
            <w:t>4.4.26.2</w:t>
          </w:r>
          <w:r>
            <w:rPr>
              <w:rFonts w:hint="eastAsia"/>
            </w:rPr>
            <w:t>对话框图</w:t>
          </w:r>
          <w:r>
            <w:tab/>
          </w:r>
          <w:r>
            <w:fldChar w:fldCharType="begin"/>
          </w:r>
          <w:r>
            <w:instrText xml:space="preserve"> PAGEREF _Toc1474 </w:instrText>
          </w:r>
          <w:r>
            <w:fldChar w:fldCharType="separate"/>
          </w:r>
          <w:r>
            <w:t>357</w:t>
          </w:r>
          <w:r>
            <w:fldChar w:fldCharType="end"/>
          </w:r>
          <w:r>
            <w:fldChar w:fldCharType="end"/>
          </w:r>
        </w:p>
        <w:p>
          <w:pPr>
            <w:pStyle w:val="16"/>
            <w:tabs>
              <w:tab w:val="right" w:leader="dot" w:pos="8306"/>
            </w:tabs>
          </w:pPr>
          <w:r>
            <w:fldChar w:fldCharType="begin"/>
          </w:r>
          <w:r>
            <w:instrText xml:space="preserve"> HYPERLINK \l _Toc23582 </w:instrText>
          </w:r>
          <w:r>
            <w:fldChar w:fldCharType="separate"/>
          </w:r>
          <w:r>
            <w:rPr>
              <w:rFonts w:hint="eastAsia"/>
            </w:rPr>
            <w:t>4.4.27教师收发邮件</w:t>
          </w:r>
          <w:r>
            <w:tab/>
          </w:r>
          <w:r>
            <w:fldChar w:fldCharType="begin"/>
          </w:r>
          <w:r>
            <w:instrText xml:space="preserve"> PAGEREF _Toc23582 </w:instrText>
          </w:r>
          <w:r>
            <w:fldChar w:fldCharType="separate"/>
          </w:r>
          <w:r>
            <w:t>358</w:t>
          </w:r>
          <w:r>
            <w:fldChar w:fldCharType="end"/>
          </w:r>
          <w:r>
            <w:fldChar w:fldCharType="end"/>
          </w:r>
        </w:p>
        <w:p>
          <w:pPr>
            <w:pStyle w:val="22"/>
            <w:tabs>
              <w:tab w:val="right" w:leader="dot" w:pos="8306"/>
            </w:tabs>
          </w:pPr>
          <w:r>
            <w:fldChar w:fldCharType="begin"/>
          </w:r>
          <w:r>
            <w:instrText xml:space="preserve"> HYPERLINK \l _Toc948 </w:instrText>
          </w:r>
          <w:r>
            <w:fldChar w:fldCharType="separate"/>
          </w:r>
          <w:r>
            <w:rPr>
              <w:rFonts w:hint="eastAsia"/>
              <w:lang w:val="en-US" w:eastAsia="zh-CN"/>
            </w:rPr>
            <w:t>4.4.27.1</w:t>
          </w:r>
          <w:r>
            <w:rPr>
              <w:rFonts w:hint="eastAsia"/>
            </w:rPr>
            <w:t>我的信箱页</w:t>
          </w:r>
          <w:r>
            <w:tab/>
          </w:r>
          <w:r>
            <w:fldChar w:fldCharType="begin"/>
          </w:r>
          <w:r>
            <w:instrText xml:space="preserve"> PAGEREF _Toc948 </w:instrText>
          </w:r>
          <w:r>
            <w:fldChar w:fldCharType="separate"/>
          </w:r>
          <w:r>
            <w:t>359</w:t>
          </w:r>
          <w:r>
            <w:fldChar w:fldCharType="end"/>
          </w:r>
          <w:r>
            <w:fldChar w:fldCharType="end"/>
          </w:r>
        </w:p>
        <w:p>
          <w:pPr>
            <w:pStyle w:val="22"/>
            <w:tabs>
              <w:tab w:val="right" w:leader="dot" w:pos="8306"/>
            </w:tabs>
          </w:pPr>
          <w:r>
            <w:fldChar w:fldCharType="begin"/>
          </w:r>
          <w:r>
            <w:instrText xml:space="preserve"> HYPERLINK \l _Toc12897 </w:instrText>
          </w:r>
          <w:r>
            <w:fldChar w:fldCharType="separate"/>
          </w:r>
          <w:r>
            <w:rPr>
              <w:rFonts w:hint="eastAsia"/>
              <w:lang w:val="en-US" w:eastAsia="zh-CN"/>
            </w:rPr>
            <w:t>4.4.27.2</w:t>
          </w:r>
          <w:r>
            <w:rPr>
              <w:rFonts w:hint="eastAsia"/>
            </w:rPr>
            <w:t>写邮件界面</w:t>
          </w:r>
          <w:r>
            <w:tab/>
          </w:r>
          <w:r>
            <w:fldChar w:fldCharType="begin"/>
          </w:r>
          <w:r>
            <w:instrText xml:space="preserve"> PAGEREF _Toc12897 </w:instrText>
          </w:r>
          <w:r>
            <w:fldChar w:fldCharType="separate"/>
          </w:r>
          <w:r>
            <w:t>359</w:t>
          </w:r>
          <w:r>
            <w:fldChar w:fldCharType="end"/>
          </w:r>
          <w:r>
            <w:fldChar w:fldCharType="end"/>
          </w:r>
        </w:p>
        <w:p>
          <w:pPr>
            <w:pStyle w:val="22"/>
            <w:tabs>
              <w:tab w:val="right" w:leader="dot" w:pos="8306"/>
            </w:tabs>
          </w:pPr>
          <w:r>
            <w:fldChar w:fldCharType="begin"/>
          </w:r>
          <w:r>
            <w:instrText xml:space="preserve"> HYPERLINK \l _Toc1466 </w:instrText>
          </w:r>
          <w:r>
            <w:fldChar w:fldCharType="separate"/>
          </w:r>
          <w:r>
            <w:rPr>
              <w:rFonts w:hint="eastAsia"/>
              <w:lang w:val="en-US" w:eastAsia="zh-CN"/>
            </w:rPr>
            <w:t>4.4.27.3</w:t>
          </w:r>
          <w:r>
            <w:rPr>
              <w:rFonts w:hint="eastAsia"/>
            </w:rPr>
            <w:t>发信箱页</w:t>
          </w:r>
          <w:r>
            <w:tab/>
          </w:r>
          <w:r>
            <w:fldChar w:fldCharType="begin"/>
          </w:r>
          <w:r>
            <w:instrText xml:space="preserve"> PAGEREF _Toc1466 </w:instrText>
          </w:r>
          <w:r>
            <w:fldChar w:fldCharType="separate"/>
          </w:r>
          <w:r>
            <w:t>360</w:t>
          </w:r>
          <w:r>
            <w:fldChar w:fldCharType="end"/>
          </w:r>
          <w:r>
            <w:fldChar w:fldCharType="end"/>
          </w:r>
        </w:p>
        <w:p>
          <w:pPr>
            <w:pStyle w:val="22"/>
            <w:tabs>
              <w:tab w:val="right" w:leader="dot" w:pos="8306"/>
            </w:tabs>
          </w:pPr>
          <w:r>
            <w:fldChar w:fldCharType="begin"/>
          </w:r>
          <w:r>
            <w:instrText xml:space="preserve"> HYPERLINK \l _Toc16002 </w:instrText>
          </w:r>
          <w:r>
            <w:fldChar w:fldCharType="separate"/>
          </w:r>
          <w:r>
            <w:rPr>
              <w:rFonts w:hint="eastAsia"/>
              <w:lang w:val="en-US" w:eastAsia="zh-CN"/>
            </w:rPr>
            <w:t>4.4.27.4</w:t>
          </w:r>
          <w:r>
            <w:rPr>
              <w:rFonts w:hint="eastAsia"/>
            </w:rPr>
            <w:t>对话框图</w:t>
          </w:r>
          <w:r>
            <w:tab/>
          </w:r>
          <w:r>
            <w:fldChar w:fldCharType="begin"/>
          </w:r>
          <w:r>
            <w:instrText xml:space="preserve"> PAGEREF _Toc16002 </w:instrText>
          </w:r>
          <w:r>
            <w:fldChar w:fldCharType="separate"/>
          </w:r>
          <w:r>
            <w:t>360</w:t>
          </w:r>
          <w:r>
            <w:fldChar w:fldCharType="end"/>
          </w:r>
          <w:r>
            <w:fldChar w:fldCharType="end"/>
          </w:r>
        </w:p>
        <w:p>
          <w:pPr>
            <w:pStyle w:val="16"/>
            <w:tabs>
              <w:tab w:val="right" w:leader="dot" w:pos="8306"/>
            </w:tabs>
          </w:pPr>
          <w:r>
            <w:fldChar w:fldCharType="begin"/>
          </w:r>
          <w:r>
            <w:instrText xml:space="preserve"> HYPERLINK \l _Toc18661 </w:instrText>
          </w:r>
          <w:r>
            <w:fldChar w:fldCharType="separate"/>
          </w:r>
          <w:r>
            <w:rPr>
              <w:rFonts w:hint="eastAsia"/>
            </w:rPr>
            <w:t>4.4.28教师查看我的历史评价</w:t>
          </w:r>
          <w:r>
            <w:tab/>
          </w:r>
          <w:r>
            <w:fldChar w:fldCharType="begin"/>
          </w:r>
          <w:r>
            <w:instrText xml:space="preserve"> PAGEREF _Toc18661 </w:instrText>
          </w:r>
          <w:r>
            <w:fldChar w:fldCharType="separate"/>
          </w:r>
          <w:r>
            <w:t>361</w:t>
          </w:r>
          <w:r>
            <w:fldChar w:fldCharType="end"/>
          </w:r>
          <w:r>
            <w:fldChar w:fldCharType="end"/>
          </w:r>
        </w:p>
        <w:p>
          <w:pPr>
            <w:pStyle w:val="22"/>
            <w:tabs>
              <w:tab w:val="right" w:leader="dot" w:pos="8306"/>
            </w:tabs>
          </w:pPr>
          <w:r>
            <w:fldChar w:fldCharType="begin"/>
          </w:r>
          <w:r>
            <w:instrText xml:space="preserve"> HYPERLINK \l _Toc25592 </w:instrText>
          </w:r>
          <w:r>
            <w:fldChar w:fldCharType="separate"/>
          </w:r>
          <w:r>
            <w:rPr>
              <w:rFonts w:hint="eastAsia"/>
              <w:lang w:val="en-US" w:eastAsia="zh-CN"/>
            </w:rPr>
            <w:t>4.4.28.1</w:t>
          </w:r>
          <w:r>
            <w:rPr>
              <w:rFonts w:hint="eastAsia"/>
            </w:rPr>
            <w:t>历史评价页</w:t>
          </w:r>
          <w:r>
            <w:tab/>
          </w:r>
          <w:r>
            <w:fldChar w:fldCharType="begin"/>
          </w:r>
          <w:r>
            <w:instrText xml:space="preserve"> PAGEREF _Toc25592 </w:instrText>
          </w:r>
          <w:r>
            <w:fldChar w:fldCharType="separate"/>
          </w:r>
          <w:r>
            <w:t>361</w:t>
          </w:r>
          <w:r>
            <w:fldChar w:fldCharType="end"/>
          </w:r>
          <w:r>
            <w:fldChar w:fldCharType="end"/>
          </w:r>
        </w:p>
        <w:p>
          <w:pPr>
            <w:pStyle w:val="22"/>
            <w:tabs>
              <w:tab w:val="right" w:leader="dot" w:pos="8306"/>
            </w:tabs>
          </w:pPr>
          <w:r>
            <w:fldChar w:fldCharType="begin"/>
          </w:r>
          <w:r>
            <w:instrText xml:space="preserve"> HYPERLINK \l _Toc6838 </w:instrText>
          </w:r>
          <w:r>
            <w:fldChar w:fldCharType="separate"/>
          </w:r>
          <w:r>
            <w:rPr>
              <w:rFonts w:hint="eastAsia"/>
              <w:lang w:val="en-US" w:eastAsia="zh-CN"/>
            </w:rPr>
            <w:t>4.4.28.2</w:t>
          </w:r>
          <w:r>
            <w:rPr>
              <w:rFonts w:hint="eastAsia"/>
            </w:rPr>
            <w:t>对话框图</w:t>
          </w:r>
          <w:r>
            <w:tab/>
          </w:r>
          <w:r>
            <w:fldChar w:fldCharType="begin"/>
          </w:r>
          <w:r>
            <w:instrText xml:space="preserve"> PAGEREF _Toc6838 </w:instrText>
          </w:r>
          <w:r>
            <w:fldChar w:fldCharType="separate"/>
          </w:r>
          <w:r>
            <w:t>362</w:t>
          </w:r>
          <w:r>
            <w:fldChar w:fldCharType="end"/>
          </w:r>
          <w:r>
            <w:fldChar w:fldCharType="end"/>
          </w:r>
        </w:p>
        <w:p>
          <w:pPr>
            <w:pStyle w:val="16"/>
            <w:tabs>
              <w:tab w:val="right" w:leader="dot" w:pos="8306"/>
            </w:tabs>
          </w:pPr>
          <w:r>
            <w:fldChar w:fldCharType="begin"/>
          </w:r>
          <w:r>
            <w:instrText xml:space="preserve"> HYPERLINK \l _Toc31369 </w:instrText>
          </w:r>
          <w:r>
            <w:fldChar w:fldCharType="separate"/>
          </w:r>
          <w:r>
            <w:rPr>
              <w:rFonts w:hint="eastAsia"/>
            </w:rPr>
            <w:t>4.4.29教师浏览案例</w:t>
          </w:r>
          <w:r>
            <w:tab/>
          </w:r>
          <w:r>
            <w:fldChar w:fldCharType="begin"/>
          </w:r>
          <w:r>
            <w:instrText xml:space="preserve"> PAGEREF _Toc31369 </w:instrText>
          </w:r>
          <w:r>
            <w:fldChar w:fldCharType="separate"/>
          </w:r>
          <w:r>
            <w:t>362</w:t>
          </w:r>
          <w:r>
            <w:fldChar w:fldCharType="end"/>
          </w:r>
          <w:r>
            <w:fldChar w:fldCharType="end"/>
          </w:r>
        </w:p>
        <w:p>
          <w:pPr>
            <w:pStyle w:val="22"/>
            <w:tabs>
              <w:tab w:val="right" w:leader="dot" w:pos="8306"/>
            </w:tabs>
          </w:pPr>
          <w:r>
            <w:fldChar w:fldCharType="begin"/>
          </w:r>
          <w:r>
            <w:instrText xml:space="preserve"> HYPERLINK \l _Toc15129 </w:instrText>
          </w:r>
          <w:r>
            <w:fldChar w:fldCharType="separate"/>
          </w:r>
          <w:r>
            <w:rPr>
              <w:rFonts w:hint="eastAsia"/>
              <w:lang w:val="en-US" w:eastAsia="zh-CN"/>
            </w:rPr>
            <w:t>4.4.29.1</w:t>
          </w:r>
          <w:r>
            <w:rPr>
              <w:rFonts w:hint="eastAsia"/>
            </w:rPr>
            <w:t>案例信息界面</w:t>
          </w:r>
          <w:r>
            <w:tab/>
          </w:r>
          <w:r>
            <w:fldChar w:fldCharType="begin"/>
          </w:r>
          <w:r>
            <w:instrText xml:space="preserve"> PAGEREF _Toc15129 </w:instrText>
          </w:r>
          <w:r>
            <w:fldChar w:fldCharType="separate"/>
          </w:r>
          <w:r>
            <w:t>363</w:t>
          </w:r>
          <w:r>
            <w:fldChar w:fldCharType="end"/>
          </w:r>
          <w:r>
            <w:fldChar w:fldCharType="end"/>
          </w:r>
        </w:p>
        <w:p>
          <w:pPr>
            <w:pStyle w:val="22"/>
            <w:tabs>
              <w:tab w:val="right" w:leader="dot" w:pos="8306"/>
            </w:tabs>
          </w:pPr>
          <w:r>
            <w:fldChar w:fldCharType="begin"/>
          </w:r>
          <w:r>
            <w:instrText xml:space="preserve"> HYPERLINK \l _Toc21697 </w:instrText>
          </w:r>
          <w:r>
            <w:fldChar w:fldCharType="separate"/>
          </w:r>
          <w:r>
            <w:rPr>
              <w:rFonts w:hint="eastAsia"/>
              <w:lang w:val="en-US" w:eastAsia="zh-CN"/>
            </w:rPr>
            <w:t>4.4.29.2</w:t>
          </w:r>
          <w:r>
            <w:rPr>
              <w:rFonts w:hint="eastAsia"/>
            </w:rPr>
            <w:t>案例基本信息页</w:t>
          </w:r>
          <w:r>
            <w:tab/>
          </w:r>
          <w:r>
            <w:fldChar w:fldCharType="begin"/>
          </w:r>
          <w:r>
            <w:instrText xml:space="preserve"> PAGEREF _Toc21697 </w:instrText>
          </w:r>
          <w:r>
            <w:fldChar w:fldCharType="separate"/>
          </w:r>
          <w:r>
            <w:t>364</w:t>
          </w:r>
          <w:r>
            <w:fldChar w:fldCharType="end"/>
          </w:r>
          <w:r>
            <w:fldChar w:fldCharType="end"/>
          </w:r>
        </w:p>
        <w:p>
          <w:pPr>
            <w:pStyle w:val="22"/>
            <w:tabs>
              <w:tab w:val="right" w:leader="dot" w:pos="8306"/>
            </w:tabs>
          </w:pPr>
          <w:r>
            <w:fldChar w:fldCharType="begin"/>
          </w:r>
          <w:r>
            <w:instrText xml:space="preserve"> HYPERLINK \l _Toc17265 </w:instrText>
          </w:r>
          <w:r>
            <w:fldChar w:fldCharType="separate"/>
          </w:r>
          <w:r>
            <w:rPr>
              <w:rFonts w:hint="eastAsia"/>
              <w:lang w:val="en-US" w:eastAsia="zh-CN"/>
            </w:rPr>
            <w:t>4.4.29.3</w:t>
          </w:r>
          <w:r>
            <w:rPr>
              <w:rFonts w:hint="eastAsia"/>
            </w:rPr>
            <w:t>逻辑角色页</w:t>
          </w:r>
          <w:r>
            <w:tab/>
          </w:r>
          <w:r>
            <w:fldChar w:fldCharType="begin"/>
          </w:r>
          <w:r>
            <w:instrText xml:space="preserve"> PAGEREF _Toc17265 </w:instrText>
          </w:r>
          <w:r>
            <w:fldChar w:fldCharType="separate"/>
          </w:r>
          <w:r>
            <w:t>364</w:t>
          </w:r>
          <w:r>
            <w:fldChar w:fldCharType="end"/>
          </w:r>
          <w:r>
            <w:fldChar w:fldCharType="end"/>
          </w:r>
        </w:p>
        <w:p>
          <w:pPr>
            <w:pStyle w:val="22"/>
            <w:tabs>
              <w:tab w:val="right" w:leader="dot" w:pos="8306"/>
            </w:tabs>
          </w:pPr>
          <w:r>
            <w:fldChar w:fldCharType="begin"/>
          </w:r>
          <w:r>
            <w:instrText xml:space="preserve"> HYPERLINK \l _Toc6999 </w:instrText>
          </w:r>
          <w:r>
            <w:fldChar w:fldCharType="separate"/>
          </w:r>
          <w:r>
            <w:rPr>
              <w:rFonts w:hint="eastAsia"/>
              <w:lang w:val="en-US" w:eastAsia="zh-CN"/>
            </w:rPr>
            <w:t>4.4.29.4</w:t>
          </w:r>
          <w:r>
            <w:rPr>
              <w:rFonts w:hint="eastAsia"/>
            </w:rPr>
            <w:t>任务工作表页</w:t>
          </w:r>
          <w:r>
            <w:tab/>
          </w:r>
          <w:r>
            <w:fldChar w:fldCharType="begin"/>
          </w:r>
          <w:r>
            <w:instrText xml:space="preserve"> PAGEREF _Toc6999 </w:instrText>
          </w:r>
          <w:r>
            <w:fldChar w:fldCharType="separate"/>
          </w:r>
          <w:r>
            <w:t>364</w:t>
          </w:r>
          <w:r>
            <w:fldChar w:fldCharType="end"/>
          </w:r>
          <w:r>
            <w:fldChar w:fldCharType="end"/>
          </w:r>
        </w:p>
        <w:p>
          <w:pPr>
            <w:pStyle w:val="22"/>
            <w:tabs>
              <w:tab w:val="right" w:leader="dot" w:pos="8306"/>
            </w:tabs>
          </w:pPr>
          <w:r>
            <w:fldChar w:fldCharType="begin"/>
          </w:r>
          <w:r>
            <w:instrText xml:space="preserve"> HYPERLINK \l _Toc25333 </w:instrText>
          </w:r>
          <w:r>
            <w:fldChar w:fldCharType="separate"/>
          </w:r>
          <w:r>
            <w:rPr>
              <w:rFonts w:hint="eastAsia"/>
              <w:lang w:val="en-US" w:eastAsia="zh-CN"/>
            </w:rPr>
            <w:t>4.4.29.5</w:t>
          </w:r>
          <w:r>
            <w:rPr>
              <w:rFonts w:hint="eastAsia"/>
            </w:rPr>
            <w:t>甘特图页</w:t>
          </w:r>
          <w:r>
            <w:tab/>
          </w:r>
          <w:r>
            <w:fldChar w:fldCharType="begin"/>
          </w:r>
          <w:r>
            <w:instrText xml:space="preserve"> PAGEREF _Toc25333 </w:instrText>
          </w:r>
          <w:r>
            <w:fldChar w:fldCharType="separate"/>
          </w:r>
          <w:r>
            <w:t>365</w:t>
          </w:r>
          <w:r>
            <w:fldChar w:fldCharType="end"/>
          </w:r>
          <w:r>
            <w:fldChar w:fldCharType="end"/>
          </w:r>
        </w:p>
        <w:p>
          <w:pPr>
            <w:pStyle w:val="22"/>
            <w:tabs>
              <w:tab w:val="right" w:leader="dot" w:pos="8306"/>
            </w:tabs>
          </w:pPr>
          <w:r>
            <w:fldChar w:fldCharType="begin"/>
          </w:r>
          <w:r>
            <w:instrText xml:space="preserve"> HYPERLINK \l _Toc11418 </w:instrText>
          </w:r>
          <w:r>
            <w:fldChar w:fldCharType="separate"/>
          </w:r>
          <w:r>
            <w:rPr>
              <w:rFonts w:hint="eastAsia"/>
              <w:lang w:val="en-US" w:eastAsia="zh-CN"/>
            </w:rPr>
            <w:t>4.4.29.6</w:t>
          </w:r>
          <w:r>
            <w:rPr>
              <w:rFonts w:hint="eastAsia"/>
            </w:rPr>
            <w:t>标准文档页</w:t>
          </w:r>
          <w:r>
            <w:tab/>
          </w:r>
          <w:r>
            <w:fldChar w:fldCharType="begin"/>
          </w:r>
          <w:r>
            <w:instrText xml:space="preserve"> PAGEREF _Toc11418 </w:instrText>
          </w:r>
          <w:r>
            <w:fldChar w:fldCharType="separate"/>
          </w:r>
          <w:r>
            <w:t>365</w:t>
          </w:r>
          <w:r>
            <w:fldChar w:fldCharType="end"/>
          </w:r>
          <w:r>
            <w:fldChar w:fldCharType="end"/>
          </w:r>
        </w:p>
        <w:p>
          <w:pPr>
            <w:pStyle w:val="22"/>
            <w:tabs>
              <w:tab w:val="right" w:leader="dot" w:pos="8306"/>
            </w:tabs>
          </w:pPr>
          <w:r>
            <w:fldChar w:fldCharType="begin"/>
          </w:r>
          <w:r>
            <w:instrText xml:space="preserve"> HYPERLINK \l _Toc737 </w:instrText>
          </w:r>
          <w:r>
            <w:fldChar w:fldCharType="separate"/>
          </w:r>
          <w:r>
            <w:rPr>
              <w:rFonts w:hint="eastAsia"/>
              <w:lang w:val="en-US" w:eastAsia="zh-CN"/>
            </w:rPr>
            <w:t>4.4.29.7</w:t>
          </w:r>
          <w:r>
            <w:rPr>
              <w:rFonts w:hint="eastAsia"/>
            </w:rPr>
            <w:t>对话框图</w:t>
          </w:r>
          <w:r>
            <w:tab/>
          </w:r>
          <w:r>
            <w:fldChar w:fldCharType="begin"/>
          </w:r>
          <w:r>
            <w:instrText xml:space="preserve"> PAGEREF _Toc737 </w:instrText>
          </w:r>
          <w:r>
            <w:fldChar w:fldCharType="separate"/>
          </w:r>
          <w:r>
            <w:t>366</w:t>
          </w:r>
          <w:r>
            <w:fldChar w:fldCharType="end"/>
          </w:r>
          <w:r>
            <w:fldChar w:fldCharType="end"/>
          </w:r>
        </w:p>
        <w:p>
          <w:pPr>
            <w:pStyle w:val="16"/>
            <w:tabs>
              <w:tab w:val="right" w:leader="dot" w:pos="8306"/>
            </w:tabs>
          </w:pPr>
          <w:r>
            <w:fldChar w:fldCharType="begin"/>
          </w:r>
          <w:r>
            <w:instrText xml:space="preserve"> HYPERLINK \l _Toc26709 </w:instrText>
          </w:r>
          <w:r>
            <w:fldChar w:fldCharType="separate"/>
          </w:r>
          <w:r>
            <w:rPr>
              <w:rFonts w:hint="eastAsia"/>
            </w:rPr>
            <w:t>4.4.30教师b</w:t>
          </w:r>
          <w:r>
            <w:t>b</w:t>
          </w:r>
          <w:r>
            <w:rPr>
              <w:rFonts w:hint="eastAsia"/>
            </w:rPr>
            <w:t>s发帖</w:t>
          </w:r>
          <w:r>
            <w:tab/>
          </w:r>
          <w:r>
            <w:fldChar w:fldCharType="begin"/>
          </w:r>
          <w:r>
            <w:instrText xml:space="preserve"> PAGEREF _Toc26709 </w:instrText>
          </w:r>
          <w:r>
            <w:fldChar w:fldCharType="separate"/>
          </w:r>
          <w:r>
            <w:t>366</w:t>
          </w:r>
          <w:r>
            <w:fldChar w:fldCharType="end"/>
          </w:r>
          <w:r>
            <w:fldChar w:fldCharType="end"/>
          </w:r>
        </w:p>
        <w:p>
          <w:pPr>
            <w:pStyle w:val="22"/>
            <w:tabs>
              <w:tab w:val="right" w:leader="dot" w:pos="8306"/>
            </w:tabs>
          </w:pPr>
          <w:r>
            <w:fldChar w:fldCharType="begin"/>
          </w:r>
          <w:r>
            <w:instrText xml:space="preserve"> HYPERLINK \l _Toc14671 </w:instrText>
          </w:r>
          <w:r>
            <w:fldChar w:fldCharType="separate"/>
          </w:r>
          <w:r>
            <w:rPr>
              <w:rFonts w:hint="eastAsia"/>
              <w:lang w:val="en-US" w:eastAsia="zh-CN"/>
            </w:rPr>
            <w:t>4.4.30.1</w:t>
          </w:r>
          <w:r>
            <w:rPr>
              <w:rFonts w:hint="eastAsia"/>
            </w:rPr>
            <w:t>案例讨论区界面</w:t>
          </w:r>
          <w:r>
            <w:tab/>
          </w:r>
          <w:r>
            <w:fldChar w:fldCharType="begin"/>
          </w:r>
          <w:r>
            <w:instrText xml:space="preserve"> PAGEREF _Toc14671 </w:instrText>
          </w:r>
          <w:r>
            <w:fldChar w:fldCharType="separate"/>
          </w:r>
          <w:r>
            <w:t>367</w:t>
          </w:r>
          <w:r>
            <w:fldChar w:fldCharType="end"/>
          </w:r>
          <w:r>
            <w:fldChar w:fldCharType="end"/>
          </w:r>
        </w:p>
        <w:p>
          <w:pPr>
            <w:pStyle w:val="22"/>
            <w:tabs>
              <w:tab w:val="right" w:leader="dot" w:pos="8306"/>
            </w:tabs>
          </w:pPr>
          <w:r>
            <w:fldChar w:fldCharType="begin"/>
          </w:r>
          <w:r>
            <w:instrText xml:space="preserve"> HYPERLINK \l _Toc21455 </w:instrText>
          </w:r>
          <w:r>
            <w:fldChar w:fldCharType="separate"/>
          </w:r>
          <w:r>
            <w:rPr>
              <w:rFonts w:hint="eastAsia"/>
              <w:lang w:val="en-US" w:eastAsia="zh-CN"/>
            </w:rPr>
            <w:t>4.4.30.2</w:t>
          </w:r>
          <w:r>
            <w:rPr>
              <w:rFonts w:hint="eastAsia"/>
            </w:rPr>
            <w:t>帖子标题为空系统提示</w:t>
          </w:r>
          <w:r>
            <w:tab/>
          </w:r>
          <w:r>
            <w:fldChar w:fldCharType="begin"/>
          </w:r>
          <w:r>
            <w:instrText xml:space="preserve"> PAGEREF _Toc21455 </w:instrText>
          </w:r>
          <w:r>
            <w:fldChar w:fldCharType="separate"/>
          </w:r>
          <w:r>
            <w:t>367</w:t>
          </w:r>
          <w:r>
            <w:fldChar w:fldCharType="end"/>
          </w:r>
          <w:r>
            <w:fldChar w:fldCharType="end"/>
          </w:r>
        </w:p>
        <w:p>
          <w:pPr>
            <w:pStyle w:val="22"/>
            <w:tabs>
              <w:tab w:val="right" w:leader="dot" w:pos="8306"/>
            </w:tabs>
          </w:pPr>
          <w:r>
            <w:fldChar w:fldCharType="begin"/>
          </w:r>
          <w:r>
            <w:instrText xml:space="preserve"> HYPERLINK \l _Toc26546 </w:instrText>
          </w:r>
          <w:r>
            <w:fldChar w:fldCharType="separate"/>
          </w:r>
          <w:r>
            <w:rPr>
              <w:rFonts w:hint="eastAsia"/>
              <w:lang w:val="en-US" w:eastAsia="zh-CN"/>
            </w:rPr>
            <w:t>4.4.30.3</w:t>
          </w:r>
          <w:r>
            <w:rPr>
              <w:rFonts w:hint="eastAsia"/>
            </w:rPr>
            <w:t>对话框图</w:t>
          </w:r>
          <w:r>
            <w:tab/>
          </w:r>
          <w:r>
            <w:fldChar w:fldCharType="begin"/>
          </w:r>
          <w:r>
            <w:instrText xml:space="preserve"> PAGEREF _Toc26546 </w:instrText>
          </w:r>
          <w:r>
            <w:fldChar w:fldCharType="separate"/>
          </w:r>
          <w:r>
            <w:t>368</w:t>
          </w:r>
          <w:r>
            <w:fldChar w:fldCharType="end"/>
          </w:r>
          <w:r>
            <w:fldChar w:fldCharType="end"/>
          </w:r>
        </w:p>
        <w:p>
          <w:pPr>
            <w:pStyle w:val="22"/>
            <w:tabs>
              <w:tab w:val="right" w:leader="dot" w:pos="8306"/>
            </w:tabs>
          </w:pPr>
          <w:r>
            <w:fldChar w:fldCharType="begin"/>
          </w:r>
          <w:r>
            <w:instrText xml:space="preserve"> HYPERLINK \l _Toc7892 </w:instrText>
          </w:r>
          <w:r>
            <w:fldChar w:fldCharType="separate"/>
          </w:r>
          <w:r>
            <w:rPr>
              <w:rFonts w:hint="eastAsia"/>
              <w:lang w:val="en-US" w:eastAsia="zh-CN"/>
            </w:rPr>
            <w:t>4.4.30.4时序图</w:t>
          </w:r>
          <w:r>
            <w:tab/>
          </w:r>
          <w:r>
            <w:fldChar w:fldCharType="begin"/>
          </w:r>
          <w:r>
            <w:instrText xml:space="preserve"> PAGEREF _Toc7892 </w:instrText>
          </w:r>
          <w:r>
            <w:fldChar w:fldCharType="separate"/>
          </w:r>
          <w:r>
            <w:t>368</w:t>
          </w:r>
          <w:r>
            <w:fldChar w:fldCharType="end"/>
          </w:r>
          <w:r>
            <w:fldChar w:fldCharType="end"/>
          </w:r>
        </w:p>
        <w:p>
          <w:pPr>
            <w:pStyle w:val="16"/>
            <w:tabs>
              <w:tab w:val="right" w:leader="dot" w:pos="8306"/>
            </w:tabs>
          </w:pPr>
          <w:r>
            <w:fldChar w:fldCharType="begin"/>
          </w:r>
          <w:r>
            <w:instrText xml:space="preserve"> HYPERLINK \l _Toc2628 </w:instrText>
          </w:r>
          <w:r>
            <w:fldChar w:fldCharType="separate"/>
          </w:r>
          <w:r>
            <w:rPr>
              <w:rFonts w:hint="eastAsia"/>
            </w:rPr>
            <w:t>4.4.31教师b</w:t>
          </w:r>
          <w:r>
            <w:t>bs</w:t>
          </w:r>
          <w:r>
            <w:rPr>
              <w:rFonts w:hint="eastAsia"/>
            </w:rPr>
            <w:t>回复</w:t>
          </w:r>
          <w:r>
            <w:tab/>
          </w:r>
          <w:r>
            <w:fldChar w:fldCharType="begin"/>
          </w:r>
          <w:r>
            <w:instrText xml:space="preserve"> PAGEREF _Toc2628 </w:instrText>
          </w:r>
          <w:r>
            <w:fldChar w:fldCharType="separate"/>
          </w:r>
          <w:r>
            <w:t>369</w:t>
          </w:r>
          <w:r>
            <w:fldChar w:fldCharType="end"/>
          </w:r>
          <w:r>
            <w:fldChar w:fldCharType="end"/>
          </w:r>
        </w:p>
        <w:p>
          <w:pPr>
            <w:pStyle w:val="22"/>
            <w:tabs>
              <w:tab w:val="right" w:leader="dot" w:pos="8306"/>
            </w:tabs>
          </w:pPr>
          <w:r>
            <w:fldChar w:fldCharType="begin"/>
          </w:r>
          <w:r>
            <w:instrText xml:space="preserve"> HYPERLINK \l _Toc6625 </w:instrText>
          </w:r>
          <w:r>
            <w:fldChar w:fldCharType="separate"/>
          </w:r>
          <w:r>
            <w:rPr>
              <w:rFonts w:hint="eastAsia"/>
              <w:lang w:val="en-US" w:eastAsia="zh-CN"/>
            </w:rPr>
            <w:t>4.4.31.1</w:t>
          </w:r>
          <w:r>
            <w:rPr>
              <w:rFonts w:hint="eastAsia"/>
            </w:rPr>
            <w:t>帖子详细信息界面</w:t>
          </w:r>
          <w:r>
            <w:tab/>
          </w:r>
          <w:r>
            <w:fldChar w:fldCharType="begin"/>
          </w:r>
          <w:r>
            <w:instrText xml:space="preserve"> PAGEREF _Toc6625 </w:instrText>
          </w:r>
          <w:r>
            <w:fldChar w:fldCharType="separate"/>
          </w:r>
          <w:r>
            <w:t>370</w:t>
          </w:r>
          <w:r>
            <w:fldChar w:fldCharType="end"/>
          </w:r>
          <w:r>
            <w:fldChar w:fldCharType="end"/>
          </w:r>
        </w:p>
        <w:p>
          <w:pPr>
            <w:pStyle w:val="22"/>
            <w:tabs>
              <w:tab w:val="right" w:leader="dot" w:pos="8306"/>
            </w:tabs>
          </w:pPr>
          <w:r>
            <w:fldChar w:fldCharType="begin"/>
          </w:r>
          <w:r>
            <w:instrText xml:space="preserve"> HYPERLINK \l _Toc10226 </w:instrText>
          </w:r>
          <w:r>
            <w:fldChar w:fldCharType="separate"/>
          </w:r>
          <w:r>
            <w:rPr>
              <w:rFonts w:hint="eastAsia"/>
              <w:lang w:val="en-US" w:eastAsia="zh-CN"/>
            </w:rPr>
            <w:t>4.4.31.2</w:t>
          </w:r>
          <w:r>
            <w:rPr>
              <w:rFonts w:hint="eastAsia"/>
            </w:rPr>
            <w:t>案例讨论区界面</w:t>
          </w:r>
          <w:r>
            <w:tab/>
          </w:r>
          <w:r>
            <w:fldChar w:fldCharType="begin"/>
          </w:r>
          <w:r>
            <w:instrText xml:space="preserve"> PAGEREF _Toc10226 </w:instrText>
          </w:r>
          <w:r>
            <w:fldChar w:fldCharType="separate"/>
          </w:r>
          <w:r>
            <w:t>370</w:t>
          </w:r>
          <w:r>
            <w:fldChar w:fldCharType="end"/>
          </w:r>
          <w:r>
            <w:fldChar w:fldCharType="end"/>
          </w:r>
        </w:p>
        <w:p>
          <w:pPr>
            <w:pStyle w:val="22"/>
            <w:tabs>
              <w:tab w:val="right" w:leader="dot" w:pos="8306"/>
            </w:tabs>
          </w:pPr>
          <w:r>
            <w:fldChar w:fldCharType="begin"/>
          </w:r>
          <w:r>
            <w:instrText xml:space="preserve"> HYPERLINK \l _Toc28403 </w:instrText>
          </w:r>
          <w:r>
            <w:fldChar w:fldCharType="separate"/>
          </w:r>
          <w:r>
            <w:rPr>
              <w:rFonts w:hint="eastAsia"/>
              <w:lang w:val="en-US" w:eastAsia="zh-CN"/>
            </w:rPr>
            <w:t>4.4.31.3</w:t>
          </w:r>
          <w:r>
            <w:rPr>
              <w:rFonts w:hint="eastAsia"/>
            </w:rPr>
            <w:t>帖子回复内容为空系统提示</w:t>
          </w:r>
          <w:r>
            <w:tab/>
          </w:r>
          <w:r>
            <w:fldChar w:fldCharType="begin"/>
          </w:r>
          <w:r>
            <w:instrText xml:space="preserve"> PAGEREF _Toc28403 </w:instrText>
          </w:r>
          <w:r>
            <w:fldChar w:fldCharType="separate"/>
          </w:r>
          <w:r>
            <w:t>370</w:t>
          </w:r>
          <w:r>
            <w:fldChar w:fldCharType="end"/>
          </w:r>
          <w:r>
            <w:fldChar w:fldCharType="end"/>
          </w:r>
        </w:p>
        <w:p>
          <w:pPr>
            <w:pStyle w:val="22"/>
            <w:tabs>
              <w:tab w:val="right" w:leader="dot" w:pos="8306"/>
            </w:tabs>
          </w:pPr>
          <w:r>
            <w:fldChar w:fldCharType="begin"/>
          </w:r>
          <w:r>
            <w:instrText xml:space="preserve"> HYPERLINK \l _Toc3716 </w:instrText>
          </w:r>
          <w:r>
            <w:fldChar w:fldCharType="separate"/>
          </w:r>
          <w:r>
            <w:rPr>
              <w:rFonts w:hint="eastAsia"/>
              <w:lang w:val="en-US" w:eastAsia="zh-CN"/>
            </w:rPr>
            <w:t>4.4.31.4</w:t>
          </w:r>
          <w:r>
            <w:rPr>
              <w:rFonts w:hint="eastAsia"/>
            </w:rPr>
            <w:t>对话框图</w:t>
          </w:r>
          <w:r>
            <w:tab/>
          </w:r>
          <w:r>
            <w:fldChar w:fldCharType="begin"/>
          </w:r>
          <w:r>
            <w:instrText xml:space="preserve"> PAGEREF _Toc3716 </w:instrText>
          </w:r>
          <w:r>
            <w:fldChar w:fldCharType="separate"/>
          </w:r>
          <w:r>
            <w:t>371</w:t>
          </w:r>
          <w:r>
            <w:fldChar w:fldCharType="end"/>
          </w:r>
          <w:r>
            <w:fldChar w:fldCharType="end"/>
          </w:r>
        </w:p>
        <w:p>
          <w:pPr>
            <w:pStyle w:val="16"/>
            <w:tabs>
              <w:tab w:val="right" w:leader="dot" w:pos="8306"/>
            </w:tabs>
          </w:pPr>
          <w:r>
            <w:fldChar w:fldCharType="begin"/>
          </w:r>
          <w:r>
            <w:instrText xml:space="preserve"> HYPERLINK \l _Toc9486 </w:instrText>
          </w:r>
          <w:r>
            <w:fldChar w:fldCharType="separate"/>
          </w:r>
          <w:r>
            <w:rPr>
              <w:rFonts w:hint="eastAsia"/>
            </w:rPr>
            <w:t>4.4.32教师b</w:t>
          </w:r>
          <w:r>
            <w:t>bs</w:t>
          </w:r>
          <w:r>
            <w:rPr>
              <w:rFonts w:hint="eastAsia"/>
            </w:rPr>
            <w:t>删除</w:t>
          </w:r>
          <w:r>
            <w:tab/>
          </w:r>
          <w:r>
            <w:fldChar w:fldCharType="begin"/>
          </w:r>
          <w:r>
            <w:instrText xml:space="preserve"> PAGEREF _Toc9486 </w:instrText>
          </w:r>
          <w:r>
            <w:fldChar w:fldCharType="separate"/>
          </w:r>
          <w:r>
            <w:t>371</w:t>
          </w:r>
          <w:r>
            <w:fldChar w:fldCharType="end"/>
          </w:r>
          <w:r>
            <w:fldChar w:fldCharType="end"/>
          </w:r>
        </w:p>
        <w:p>
          <w:pPr>
            <w:pStyle w:val="22"/>
            <w:tabs>
              <w:tab w:val="right" w:leader="dot" w:pos="8306"/>
            </w:tabs>
          </w:pPr>
          <w:r>
            <w:fldChar w:fldCharType="begin"/>
          </w:r>
          <w:r>
            <w:instrText xml:space="preserve"> HYPERLINK \l _Toc16322 </w:instrText>
          </w:r>
          <w:r>
            <w:fldChar w:fldCharType="separate"/>
          </w:r>
          <w:r>
            <w:rPr>
              <w:rFonts w:hint="eastAsia"/>
              <w:lang w:val="en-US" w:eastAsia="zh-CN"/>
            </w:rPr>
            <w:t>4.4.32.1</w:t>
          </w:r>
          <w:r>
            <w:rPr>
              <w:rFonts w:hint="eastAsia"/>
            </w:rPr>
            <w:t>案例讨论区界面</w:t>
          </w:r>
          <w:r>
            <w:tab/>
          </w:r>
          <w:r>
            <w:fldChar w:fldCharType="begin"/>
          </w:r>
          <w:r>
            <w:instrText xml:space="preserve"> PAGEREF _Toc16322 </w:instrText>
          </w:r>
          <w:r>
            <w:fldChar w:fldCharType="separate"/>
          </w:r>
          <w:r>
            <w:t>372</w:t>
          </w:r>
          <w:r>
            <w:fldChar w:fldCharType="end"/>
          </w:r>
          <w:r>
            <w:fldChar w:fldCharType="end"/>
          </w:r>
        </w:p>
        <w:p>
          <w:pPr>
            <w:pStyle w:val="22"/>
            <w:tabs>
              <w:tab w:val="right" w:leader="dot" w:pos="8306"/>
            </w:tabs>
          </w:pPr>
          <w:r>
            <w:fldChar w:fldCharType="begin"/>
          </w:r>
          <w:r>
            <w:instrText xml:space="preserve"> HYPERLINK \l _Toc12017 </w:instrText>
          </w:r>
          <w:r>
            <w:fldChar w:fldCharType="separate"/>
          </w:r>
          <w:r>
            <w:rPr>
              <w:rFonts w:hint="eastAsia"/>
              <w:lang w:val="en-US" w:eastAsia="zh-CN"/>
            </w:rPr>
            <w:t>4.4.32.2</w:t>
          </w:r>
          <w:r>
            <w:rPr>
              <w:rFonts w:hint="eastAsia"/>
            </w:rPr>
            <w:t>对话框图</w:t>
          </w:r>
          <w:r>
            <w:tab/>
          </w:r>
          <w:r>
            <w:fldChar w:fldCharType="begin"/>
          </w:r>
          <w:r>
            <w:instrText xml:space="preserve"> PAGEREF _Toc12017 </w:instrText>
          </w:r>
          <w:r>
            <w:fldChar w:fldCharType="separate"/>
          </w:r>
          <w:r>
            <w:t>372</w:t>
          </w:r>
          <w:r>
            <w:fldChar w:fldCharType="end"/>
          </w:r>
          <w:r>
            <w:fldChar w:fldCharType="end"/>
          </w:r>
        </w:p>
        <w:p>
          <w:pPr>
            <w:pStyle w:val="16"/>
            <w:tabs>
              <w:tab w:val="right" w:leader="dot" w:pos="8306"/>
            </w:tabs>
          </w:pPr>
          <w:r>
            <w:fldChar w:fldCharType="begin"/>
          </w:r>
          <w:r>
            <w:instrText xml:space="preserve"> HYPERLINK \l _Toc24048 </w:instrText>
          </w:r>
          <w:r>
            <w:fldChar w:fldCharType="separate"/>
          </w:r>
          <w:r>
            <w:rPr>
              <w:rFonts w:hint="eastAsia"/>
            </w:rPr>
            <w:t>4.4.33教师b</w:t>
          </w:r>
          <w:r>
            <w:t>bs</w:t>
          </w:r>
          <w:r>
            <w:rPr>
              <w:rFonts w:hint="eastAsia"/>
            </w:rPr>
            <w:t>点赞</w:t>
          </w:r>
          <w:r>
            <w:tab/>
          </w:r>
          <w:r>
            <w:fldChar w:fldCharType="begin"/>
          </w:r>
          <w:r>
            <w:instrText xml:space="preserve"> PAGEREF _Toc24048 </w:instrText>
          </w:r>
          <w:r>
            <w:fldChar w:fldCharType="separate"/>
          </w:r>
          <w:r>
            <w:t>373</w:t>
          </w:r>
          <w:r>
            <w:fldChar w:fldCharType="end"/>
          </w:r>
          <w:r>
            <w:fldChar w:fldCharType="end"/>
          </w:r>
        </w:p>
        <w:p>
          <w:pPr>
            <w:pStyle w:val="22"/>
            <w:tabs>
              <w:tab w:val="right" w:leader="dot" w:pos="8306"/>
            </w:tabs>
          </w:pPr>
          <w:r>
            <w:fldChar w:fldCharType="begin"/>
          </w:r>
          <w:r>
            <w:instrText xml:space="preserve"> HYPERLINK \l _Toc27645 </w:instrText>
          </w:r>
          <w:r>
            <w:fldChar w:fldCharType="separate"/>
          </w:r>
          <w:r>
            <w:rPr>
              <w:rFonts w:hint="eastAsia"/>
              <w:lang w:val="en-US" w:eastAsia="zh-CN"/>
            </w:rPr>
            <w:t>4.4.33.1</w:t>
          </w:r>
          <w:r>
            <w:rPr>
              <w:rFonts w:hint="eastAsia"/>
            </w:rPr>
            <w:t>案例讨论区界面</w:t>
          </w:r>
          <w:r>
            <w:tab/>
          </w:r>
          <w:r>
            <w:fldChar w:fldCharType="begin"/>
          </w:r>
          <w:r>
            <w:instrText xml:space="preserve"> PAGEREF _Toc27645 </w:instrText>
          </w:r>
          <w:r>
            <w:fldChar w:fldCharType="separate"/>
          </w:r>
          <w:r>
            <w:t>374</w:t>
          </w:r>
          <w:r>
            <w:fldChar w:fldCharType="end"/>
          </w:r>
          <w:r>
            <w:fldChar w:fldCharType="end"/>
          </w:r>
        </w:p>
        <w:p>
          <w:pPr>
            <w:pStyle w:val="22"/>
            <w:tabs>
              <w:tab w:val="right" w:leader="dot" w:pos="8306"/>
            </w:tabs>
          </w:pPr>
          <w:r>
            <w:fldChar w:fldCharType="begin"/>
          </w:r>
          <w:r>
            <w:instrText xml:space="preserve"> HYPERLINK \l _Toc32423 </w:instrText>
          </w:r>
          <w:r>
            <w:fldChar w:fldCharType="separate"/>
          </w:r>
          <w:r>
            <w:rPr>
              <w:rFonts w:hint="eastAsia"/>
              <w:lang w:val="en-US" w:eastAsia="zh-CN"/>
            </w:rPr>
            <w:t>4.4.33.2</w:t>
          </w:r>
          <w:r>
            <w:rPr>
              <w:rFonts w:hint="eastAsia"/>
            </w:rPr>
            <w:t>帖子详细信息界面</w:t>
          </w:r>
          <w:r>
            <w:tab/>
          </w:r>
          <w:r>
            <w:fldChar w:fldCharType="begin"/>
          </w:r>
          <w:r>
            <w:instrText xml:space="preserve"> PAGEREF _Toc32423 </w:instrText>
          </w:r>
          <w:r>
            <w:fldChar w:fldCharType="separate"/>
          </w:r>
          <w:r>
            <w:t>374</w:t>
          </w:r>
          <w:r>
            <w:fldChar w:fldCharType="end"/>
          </w:r>
          <w:r>
            <w:fldChar w:fldCharType="end"/>
          </w:r>
        </w:p>
        <w:p>
          <w:pPr>
            <w:pStyle w:val="22"/>
            <w:tabs>
              <w:tab w:val="right" w:leader="dot" w:pos="8306"/>
            </w:tabs>
          </w:pPr>
          <w:r>
            <w:fldChar w:fldCharType="begin"/>
          </w:r>
          <w:r>
            <w:instrText xml:space="preserve"> HYPERLINK \l _Toc9833 </w:instrText>
          </w:r>
          <w:r>
            <w:fldChar w:fldCharType="separate"/>
          </w:r>
          <w:r>
            <w:rPr>
              <w:rFonts w:hint="eastAsia"/>
              <w:lang w:val="en-US" w:eastAsia="zh-CN"/>
            </w:rPr>
            <w:t>4.4.33.3</w:t>
          </w:r>
          <w:r>
            <w:rPr>
              <w:rFonts w:hint="eastAsia"/>
            </w:rPr>
            <w:t>对话框图</w:t>
          </w:r>
          <w:r>
            <w:tab/>
          </w:r>
          <w:r>
            <w:fldChar w:fldCharType="begin"/>
          </w:r>
          <w:r>
            <w:instrText xml:space="preserve"> PAGEREF _Toc9833 </w:instrText>
          </w:r>
          <w:r>
            <w:fldChar w:fldCharType="separate"/>
          </w:r>
          <w:r>
            <w:t>374</w:t>
          </w:r>
          <w:r>
            <w:fldChar w:fldCharType="end"/>
          </w:r>
          <w:r>
            <w:fldChar w:fldCharType="end"/>
          </w:r>
        </w:p>
        <w:p>
          <w:pPr>
            <w:pStyle w:val="16"/>
            <w:tabs>
              <w:tab w:val="right" w:leader="dot" w:pos="8306"/>
            </w:tabs>
          </w:pPr>
          <w:r>
            <w:fldChar w:fldCharType="begin"/>
          </w:r>
          <w:r>
            <w:instrText xml:space="preserve"> HYPERLINK \l _Toc3410 </w:instrText>
          </w:r>
          <w:r>
            <w:fldChar w:fldCharType="separate"/>
          </w:r>
          <w:r>
            <w:rPr>
              <w:rFonts w:hint="eastAsia"/>
            </w:rPr>
            <w:t>4.4.34教师b</w:t>
          </w:r>
          <w:r>
            <w:t>bs</w:t>
          </w:r>
          <w:r>
            <w:rPr>
              <w:rFonts w:hint="eastAsia"/>
            </w:rPr>
            <w:t>踩</w:t>
          </w:r>
          <w:r>
            <w:tab/>
          </w:r>
          <w:r>
            <w:fldChar w:fldCharType="begin"/>
          </w:r>
          <w:r>
            <w:instrText xml:space="preserve"> PAGEREF _Toc3410 </w:instrText>
          </w:r>
          <w:r>
            <w:fldChar w:fldCharType="separate"/>
          </w:r>
          <w:r>
            <w:t>375</w:t>
          </w:r>
          <w:r>
            <w:fldChar w:fldCharType="end"/>
          </w:r>
          <w:r>
            <w:fldChar w:fldCharType="end"/>
          </w:r>
        </w:p>
        <w:p>
          <w:pPr>
            <w:pStyle w:val="22"/>
            <w:tabs>
              <w:tab w:val="right" w:leader="dot" w:pos="8306"/>
            </w:tabs>
          </w:pPr>
          <w:r>
            <w:fldChar w:fldCharType="begin"/>
          </w:r>
          <w:r>
            <w:instrText xml:space="preserve"> HYPERLINK \l _Toc1467 </w:instrText>
          </w:r>
          <w:r>
            <w:fldChar w:fldCharType="separate"/>
          </w:r>
          <w:r>
            <w:rPr>
              <w:rFonts w:hint="eastAsia"/>
              <w:lang w:val="en-US" w:eastAsia="zh-CN"/>
            </w:rPr>
            <w:t>4.4.34.1</w:t>
          </w:r>
          <w:r>
            <w:rPr>
              <w:rFonts w:hint="eastAsia"/>
            </w:rPr>
            <w:t>案例讨论区界面</w:t>
          </w:r>
          <w:r>
            <w:tab/>
          </w:r>
          <w:r>
            <w:fldChar w:fldCharType="begin"/>
          </w:r>
          <w:r>
            <w:instrText xml:space="preserve"> PAGEREF _Toc1467 </w:instrText>
          </w:r>
          <w:r>
            <w:fldChar w:fldCharType="separate"/>
          </w:r>
          <w:r>
            <w:t>376</w:t>
          </w:r>
          <w:r>
            <w:fldChar w:fldCharType="end"/>
          </w:r>
          <w:r>
            <w:fldChar w:fldCharType="end"/>
          </w:r>
        </w:p>
        <w:p>
          <w:pPr>
            <w:pStyle w:val="22"/>
            <w:tabs>
              <w:tab w:val="right" w:leader="dot" w:pos="8306"/>
            </w:tabs>
          </w:pPr>
          <w:r>
            <w:fldChar w:fldCharType="begin"/>
          </w:r>
          <w:r>
            <w:instrText xml:space="preserve"> HYPERLINK \l _Toc32257 </w:instrText>
          </w:r>
          <w:r>
            <w:fldChar w:fldCharType="separate"/>
          </w:r>
          <w:r>
            <w:rPr>
              <w:rFonts w:hint="eastAsia"/>
              <w:lang w:val="en-US" w:eastAsia="zh-CN"/>
            </w:rPr>
            <w:t>4.4.34.2</w:t>
          </w:r>
          <w:r>
            <w:rPr>
              <w:rFonts w:hint="eastAsia"/>
            </w:rPr>
            <w:t>帖子详细信息界面</w:t>
          </w:r>
          <w:r>
            <w:tab/>
          </w:r>
          <w:r>
            <w:fldChar w:fldCharType="begin"/>
          </w:r>
          <w:r>
            <w:instrText xml:space="preserve"> PAGEREF _Toc32257 </w:instrText>
          </w:r>
          <w:r>
            <w:fldChar w:fldCharType="separate"/>
          </w:r>
          <w:r>
            <w:t>376</w:t>
          </w:r>
          <w:r>
            <w:fldChar w:fldCharType="end"/>
          </w:r>
          <w:r>
            <w:fldChar w:fldCharType="end"/>
          </w:r>
        </w:p>
        <w:p>
          <w:pPr>
            <w:pStyle w:val="22"/>
            <w:tabs>
              <w:tab w:val="right" w:leader="dot" w:pos="8306"/>
            </w:tabs>
          </w:pPr>
          <w:r>
            <w:fldChar w:fldCharType="begin"/>
          </w:r>
          <w:r>
            <w:instrText xml:space="preserve"> HYPERLINK \l _Toc30175 </w:instrText>
          </w:r>
          <w:r>
            <w:fldChar w:fldCharType="separate"/>
          </w:r>
          <w:r>
            <w:rPr>
              <w:rFonts w:hint="eastAsia"/>
              <w:lang w:val="en-US" w:eastAsia="zh-CN"/>
            </w:rPr>
            <w:t>4.4.34.3</w:t>
          </w:r>
          <w:r>
            <w:rPr>
              <w:rFonts w:hint="eastAsia"/>
            </w:rPr>
            <w:t>对话框图</w:t>
          </w:r>
          <w:r>
            <w:tab/>
          </w:r>
          <w:r>
            <w:fldChar w:fldCharType="begin"/>
          </w:r>
          <w:r>
            <w:instrText xml:space="preserve"> PAGEREF _Toc30175 </w:instrText>
          </w:r>
          <w:r>
            <w:fldChar w:fldCharType="separate"/>
          </w:r>
          <w:r>
            <w:t>376</w:t>
          </w:r>
          <w:r>
            <w:fldChar w:fldCharType="end"/>
          </w:r>
          <w:r>
            <w:fldChar w:fldCharType="end"/>
          </w:r>
        </w:p>
        <w:p>
          <w:pPr>
            <w:pStyle w:val="21"/>
            <w:tabs>
              <w:tab w:val="right" w:leader="dot" w:pos="8306"/>
              <w:tab w:val="clear" w:pos="8222"/>
            </w:tabs>
          </w:pPr>
          <w:r>
            <w:fldChar w:fldCharType="begin"/>
          </w:r>
          <w:r>
            <w:instrText xml:space="preserve"> HYPERLINK \l _Toc7329 </w:instrText>
          </w:r>
          <w:r>
            <w:fldChar w:fldCharType="separate"/>
          </w:r>
          <w:r>
            <w:rPr>
              <w:rFonts w:hint="eastAsia"/>
              <w:lang w:val="en-US" w:eastAsia="zh-CN"/>
            </w:rPr>
            <w:t>5</w:t>
          </w:r>
          <w:r>
            <w:rPr>
              <w:rFonts w:hint="eastAsia"/>
            </w:rPr>
            <w:t>外部接口需求</w:t>
          </w:r>
          <w:r>
            <w:tab/>
          </w:r>
          <w:r>
            <w:fldChar w:fldCharType="begin"/>
          </w:r>
          <w:r>
            <w:instrText xml:space="preserve"> PAGEREF _Toc7329 </w:instrText>
          </w:r>
          <w:r>
            <w:fldChar w:fldCharType="separate"/>
          </w:r>
          <w:r>
            <w:t>377</w:t>
          </w:r>
          <w:r>
            <w:fldChar w:fldCharType="end"/>
          </w:r>
          <w:r>
            <w:fldChar w:fldCharType="end"/>
          </w:r>
        </w:p>
        <w:p>
          <w:pPr>
            <w:pStyle w:val="25"/>
            <w:tabs>
              <w:tab w:val="right" w:leader="dot" w:pos="8306"/>
            </w:tabs>
          </w:pPr>
          <w:r>
            <w:fldChar w:fldCharType="begin"/>
          </w:r>
          <w:r>
            <w:instrText xml:space="preserve"> HYPERLINK \l _Toc11257 </w:instrText>
          </w:r>
          <w:r>
            <w:fldChar w:fldCharType="separate"/>
          </w:r>
          <w:r>
            <w:rPr>
              <w:rFonts w:hint="eastAsia"/>
              <w:lang w:val="en-US" w:eastAsia="zh-CN"/>
            </w:rPr>
            <w:t>5.1</w:t>
          </w:r>
          <w:r>
            <w:rPr>
              <w:rFonts w:hint="eastAsia"/>
            </w:rPr>
            <w:t xml:space="preserve"> </w:t>
          </w:r>
          <w:r>
            <w:t>硬件接口</w:t>
          </w:r>
          <w:r>
            <w:tab/>
          </w:r>
          <w:r>
            <w:fldChar w:fldCharType="begin"/>
          </w:r>
          <w:r>
            <w:instrText xml:space="preserve"> PAGEREF _Toc11257 </w:instrText>
          </w:r>
          <w:r>
            <w:fldChar w:fldCharType="separate"/>
          </w:r>
          <w:r>
            <w:t>377</w:t>
          </w:r>
          <w:r>
            <w:fldChar w:fldCharType="end"/>
          </w:r>
          <w:r>
            <w:fldChar w:fldCharType="end"/>
          </w:r>
        </w:p>
        <w:p>
          <w:pPr>
            <w:pStyle w:val="16"/>
            <w:tabs>
              <w:tab w:val="right" w:leader="dot" w:pos="8306"/>
            </w:tabs>
          </w:pPr>
          <w:r>
            <w:fldChar w:fldCharType="begin"/>
          </w:r>
          <w:r>
            <w:instrText xml:space="preserve"> HYPERLINK \l _Toc9996 </w:instrText>
          </w:r>
          <w:r>
            <w:fldChar w:fldCharType="separate"/>
          </w:r>
          <w:r>
            <w:rPr>
              <w:rFonts w:hint="eastAsia"/>
              <w:lang w:val="en-US" w:eastAsia="zh-CN"/>
            </w:rPr>
            <w:t>5</w:t>
          </w:r>
          <w:r>
            <w:rPr>
              <w:rFonts w:hint="eastAsia"/>
            </w:rPr>
            <w:t>.1.1硬件接口</w:t>
          </w:r>
          <w:r>
            <w:tab/>
          </w:r>
          <w:r>
            <w:fldChar w:fldCharType="begin"/>
          </w:r>
          <w:r>
            <w:instrText xml:space="preserve"> PAGEREF _Toc9996 </w:instrText>
          </w:r>
          <w:r>
            <w:fldChar w:fldCharType="separate"/>
          </w:r>
          <w:r>
            <w:t>377</w:t>
          </w:r>
          <w:r>
            <w:fldChar w:fldCharType="end"/>
          </w:r>
          <w:r>
            <w:fldChar w:fldCharType="end"/>
          </w:r>
        </w:p>
        <w:p>
          <w:pPr>
            <w:pStyle w:val="16"/>
            <w:tabs>
              <w:tab w:val="right" w:leader="dot" w:pos="8306"/>
            </w:tabs>
          </w:pPr>
          <w:r>
            <w:fldChar w:fldCharType="begin"/>
          </w:r>
          <w:r>
            <w:instrText xml:space="preserve"> HYPERLINK \l _Toc24241 </w:instrText>
          </w:r>
          <w:r>
            <w:fldChar w:fldCharType="separate"/>
          </w:r>
          <w:r>
            <w:rPr>
              <w:rFonts w:hint="eastAsia"/>
              <w:lang w:val="en-US" w:eastAsia="zh-CN"/>
            </w:rPr>
            <w:t>5</w:t>
          </w:r>
          <w:r>
            <w:rPr>
              <w:rFonts w:hint="eastAsia"/>
            </w:rPr>
            <w:t>.1.2软件接口</w:t>
          </w:r>
          <w:r>
            <w:tab/>
          </w:r>
          <w:r>
            <w:fldChar w:fldCharType="begin"/>
          </w:r>
          <w:r>
            <w:instrText xml:space="preserve"> PAGEREF _Toc24241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_Toc4248 </w:instrText>
          </w:r>
          <w:r>
            <w:fldChar w:fldCharType="separate"/>
          </w:r>
          <w:r>
            <w:rPr>
              <w:rFonts w:hint="eastAsia"/>
              <w:lang w:val="en-US" w:eastAsia="zh-CN"/>
            </w:rPr>
            <w:t>5</w:t>
          </w:r>
          <w:r>
            <w:rPr>
              <w:rFonts w:hint="eastAsia"/>
            </w:rPr>
            <w:t>.2内部接口</w:t>
          </w:r>
          <w:r>
            <w:tab/>
          </w:r>
          <w:r>
            <w:fldChar w:fldCharType="begin"/>
          </w:r>
          <w:r>
            <w:instrText xml:space="preserve"> PAGEREF _Toc4248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_Toc13843 </w:instrText>
          </w:r>
          <w:r>
            <w:fldChar w:fldCharType="separate"/>
          </w:r>
          <w:r>
            <w:rPr>
              <w:rFonts w:hint="eastAsia"/>
              <w:lang w:val="en-US" w:eastAsia="zh-CN"/>
            </w:rPr>
            <w:t>5</w:t>
          </w:r>
          <w:r>
            <w:rPr>
              <w:rFonts w:hint="eastAsia"/>
            </w:rPr>
            <w:t>.3用户接口</w:t>
          </w:r>
          <w:r>
            <w:tab/>
          </w:r>
          <w:r>
            <w:fldChar w:fldCharType="begin"/>
          </w:r>
          <w:r>
            <w:instrText xml:space="preserve"> PAGEREF _Toc13843 </w:instrText>
          </w:r>
          <w:r>
            <w:fldChar w:fldCharType="separate"/>
          </w:r>
          <w:r>
            <w:t>378</w:t>
          </w:r>
          <w:r>
            <w:fldChar w:fldCharType="end"/>
          </w:r>
          <w:r>
            <w:fldChar w:fldCharType="end"/>
          </w:r>
        </w:p>
        <w:p>
          <w:pPr>
            <w:pStyle w:val="21"/>
            <w:tabs>
              <w:tab w:val="right" w:leader="dot" w:pos="8306"/>
              <w:tab w:val="clear" w:pos="8222"/>
            </w:tabs>
          </w:pPr>
          <w:r>
            <w:fldChar w:fldCharType="begin"/>
          </w:r>
          <w:r>
            <w:instrText xml:space="preserve"> HYPERLINK \l _Toc773 </w:instrText>
          </w:r>
          <w:r>
            <w:fldChar w:fldCharType="separate"/>
          </w:r>
          <w:r>
            <w:rPr>
              <w:rFonts w:hint="eastAsia"/>
              <w:lang w:val="en-US" w:eastAsia="zh-CN"/>
            </w:rPr>
            <w:t>6</w:t>
          </w:r>
          <w:r>
            <w:rPr>
              <w:rFonts w:hint="eastAsia"/>
            </w:rPr>
            <w:t xml:space="preserve"> 其他非功能性需求</w:t>
          </w:r>
          <w:r>
            <w:tab/>
          </w:r>
          <w:r>
            <w:fldChar w:fldCharType="begin"/>
          </w:r>
          <w:r>
            <w:instrText xml:space="preserve"> PAGEREF _Toc773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_Toc22325 </w:instrText>
          </w:r>
          <w:r>
            <w:fldChar w:fldCharType="separate"/>
          </w:r>
          <w:r>
            <w:rPr>
              <w:rFonts w:hint="eastAsia"/>
            </w:rPr>
            <w:t>6.1性能需求</w:t>
          </w:r>
          <w:r>
            <w:tab/>
          </w:r>
          <w:r>
            <w:fldChar w:fldCharType="begin"/>
          </w:r>
          <w:r>
            <w:instrText xml:space="preserve"> PAGEREF _Toc22325 </w:instrText>
          </w:r>
          <w:r>
            <w:fldChar w:fldCharType="separate"/>
          </w:r>
          <w:r>
            <w:t>378</w:t>
          </w:r>
          <w:r>
            <w:fldChar w:fldCharType="end"/>
          </w:r>
          <w:r>
            <w:fldChar w:fldCharType="end"/>
          </w:r>
        </w:p>
        <w:p>
          <w:pPr>
            <w:pStyle w:val="25"/>
            <w:tabs>
              <w:tab w:val="right" w:leader="dot" w:pos="8306"/>
            </w:tabs>
          </w:pPr>
          <w:r>
            <w:fldChar w:fldCharType="begin"/>
          </w:r>
          <w:r>
            <w:instrText xml:space="preserve"> HYPERLINK \l _Toc4094 </w:instrText>
          </w:r>
          <w:r>
            <w:fldChar w:fldCharType="separate"/>
          </w:r>
          <w:r>
            <w:rPr>
              <w:rFonts w:hint="eastAsia"/>
            </w:rPr>
            <w:t>6.2安全性需求</w:t>
          </w:r>
          <w:r>
            <w:tab/>
          </w:r>
          <w:r>
            <w:fldChar w:fldCharType="begin"/>
          </w:r>
          <w:r>
            <w:instrText xml:space="preserve"> PAGEREF _Toc4094 </w:instrText>
          </w:r>
          <w:r>
            <w:fldChar w:fldCharType="separate"/>
          </w:r>
          <w:r>
            <w:t>379</w:t>
          </w:r>
          <w:r>
            <w:fldChar w:fldCharType="end"/>
          </w:r>
          <w:r>
            <w:fldChar w:fldCharType="end"/>
          </w:r>
        </w:p>
        <w:p>
          <w:pPr>
            <w:pStyle w:val="25"/>
            <w:tabs>
              <w:tab w:val="right" w:leader="dot" w:pos="8306"/>
            </w:tabs>
          </w:pPr>
          <w:r>
            <w:fldChar w:fldCharType="begin"/>
          </w:r>
          <w:r>
            <w:instrText xml:space="preserve"> HYPERLINK \l _Toc21058 </w:instrText>
          </w:r>
          <w:r>
            <w:fldChar w:fldCharType="separate"/>
          </w:r>
          <w:r>
            <w:rPr>
              <w:rFonts w:hint="eastAsia"/>
            </w:rPr>
            <w:t>6.3软件质量属性</w:t>
          </w:r>
          <w:r>
            <w:tab/>
          </w:r>
          <w:r>
            <w:fldChar w:fldCharType="begin"/>
          </w:r>
          <w:r>
            <w:instrText xml:space="preserve"> PAGEREF _Toc21058 </w:instrText>
          </w:r>
          <w:r>
            <w:fldChar w:fldCharType="separate"/>
          </w:r>
          <w:r>
            <w:t>379</w:t>
          </w:r>
          <w:r>
            <w:fldChar w:fldCharType="end"/>
          </w:r>
          <w:r>
            <w:fldChar w:fldCharType="end"/>
          </w:r>
        </w:p>
        <w:p>
          <w:pPr>
            <w:pStyle w:val="16"/>
            <w:tabs>
              <w:tab w:val="right" w:leader="dot" w:pos="8306"/>
            </w:tabs>
          </w:pPr>
          <w:r>
            <w:fldChar w:fldCharType="begin"/>
          </w:r>
          <w:r>
            <w:instrText xml:space="preserve"> HYPERLINK \l _Toc24462 </w:instrText>
          </w:r>
          <w:r>
            <w:fldChar w:fldCharType="separate"/>
          </w:r>
          <w:r>
            <w:rPr>
              <w:rFonts w:hint="eastAsia"/>
            </w:rPr>
            <w:t>6.3.1</w:t>
          </w:r>
          <w:r>
            <w:t>正确性</w:t>
          </w:r>
          <w:r>
            <w:tab/>
          </w:r>
          <w:r>
            <w:fldChar w:fldCharType="begin"/>
          </w:r>
          <w:r>
            <w:instrText xml:space="preserve"> PAGEREF _Toc24462 </w:instrText>
          </w:r>
          <w:r>
            <w:fldChar w:fldCharType="separate"/>
          </w:r>
          <w:r>
            <w:t>379</w:t>
          </w:r>
          <w:r>
            <w:fldChar w:fldCharType="end"/>
          </w:r>
          <w:r>
            <w:fldChar w:fldCharType="end"/>
          </w:r>
        </w:p>
        <w:p>
          <w:pPr>
            <w:pStyle w:val="16"/>
            <w:tabs>
              <w:tab w:val="right" w:leader="dot" w:pos="8306"/>
            </w:tabs>
          </w:pPr>
          <w:r>
            <w:fldChar w:fldCharType="begin"/>
          </w:r>
          <w:r>
            <w:instrText xml:space="preserve"> HYPERLINK \l _Toc11669 </w:instrText>
          </w:r>
          <w:r>
            <w:fldChar w:fldCharType="separate"/>
          </w:r>
          <w:r>
            <w:rPr>
              <w:rFonts w:hint="eastAsia"/>
            </w:rPr>
            <w:t>6.3.2可靠性</w:t>
          </w:r>
          <w:r>
            <w:tab/>
          </w:r>
          <w:r>
            <w:fldChar w:fldCharType="begin"/>
          </w:r>
          <w:r>
            <w:instrText xml:space="preserve"> PAGEREF _Toc11669 </w:instrText>
          </w:r>
          <w:r>
            <w:fldChar w:fldCharType="separate"/>
          </w:r>
          <w:r>
            <w:t>379</w:t>
          </w:r>
          <w:r>
            <w:fldChar w:fldCharType="end"/>
          </w:r>
          <w:r>
            <w:fldChar w:fldCharType="end"/>
          </w:r>
        </w:p>
        <w:p>
          <w:pPr>
            <w:pStyle w:val="16"/>
            <w:tabs>
              <w:tab w:val="right" w:leader="dot" w:pos="8306"/>
            </w:tabs>
          </w:pPr>
          <w:r>
            <w:fldChar w:fldCharType="begin"/>
          </w:r>
          <w:r>
            <w:instrText xml:space="preserve"> HYPERLINK \l _Toc19243 </w:instrText>
          </w:r>
          <w:r>
            <w:fldChar w:fldCharType="separate"/>
          </w:r>
          <w:r>
            <w:rPr>
              <w:rFonts w:hint="eastAsia"/>
            </w:rPr>
            <w:t>6.3.3易用性</w:t>
          </w:r>
          <w:r>
            <w:tab/>
          </w:r>
          <w:r>
            <w:fldChar w:fldCharType="begin"/>
          </w:r>
          <w:r>
            <w:instrText xml:space="preserve"> PAGEREF _Toc19243 </w:instrText>
          </w:r>
          <w:r>
            <w:fldChar w:fldCharType="separate"/>
          </w:r>
          <w:r>
            <w:t>379</w:t>
          </w:r>
          <w:r>
            <w:fldChar w:fldCharType="end"/>
          </w:r>
          <w:r>
            <w:fldChar w:fldCharType="end"/>
          </w:r>
        </w:p>
        <w:p>
          <w:pPr>
            <w:pStyle w:val="21"/>
            <w:tabs>
              <w:tab w:val="right" w:leader="dot" w:pos="8306"/>
              <w:tab w:val="clear" w:pos="8222"/>
            </w:tabs>
          </w:pPr>
          <w:r>
            <w:fldChar w:fldCharType="begin"/>
          </w:r>
          <w:r>
            <w:instrText xml:space="preserve"> HYPERLINK \l _Toc24339 </w:instrText>
          </w:r>
          <w:r>
            <w:fldChar w:fldCharType="separate"/>
          </w:r>
          <w:r>
            <w:rPr>
              <w:rFonts w:hint="eastAsia"/>
              <w:lang w:val="en-US" w:eastAsia="zh-CN"/>
            </w:rPr>
            <w:t>7</w:t>
          </w:r>
          <w:r>
            <w:rPr>
              <w:rFonts w:hint="eastAsia"/>
            </w:rPr>
            <w:t>分析模型</w:t>
          </w:r>
          <w:r>
            <w:tab/>
          </w:r>
          <w:r>
            <w:fldChar w:fldCharType="begin"/>
          </w:r>
          <w:r>
            <w:instrText xml:space="preserve"> PAGEREF _Toc24339 </w:instrText>
          </w:r>
          <w:r>
            <w:fldChar w:fldCharType="separate"/>
          </w:r>
          <w:r>
            <w:t>379</w:t>
          </w:r>
          <w:r>
            <w:fldChar w:fldCharType="end"/>
          </w:r>
          <w:r>
            <w:fldChar w:fldCharType="end"/>
          </w:r>
        </w:p>
        <w:p>
          <w:pPr>
            <w:pStyle w:val="25"/>
            <w:tabs>
              <w:tab w:val="right" w:leader="dot" w:pos="8306"/>
            </w:tabs>
          </w:pPr>
          <w:r>
            <w:fldChar w:fldCharType="begin"/>
          </w:r>
          <w:r>
            <w:instrText xml:space="preserve"> HYPERLINK \l _Toc4691 </w:instrText>
          </w:r>
          <w:r>
            <w:fldChar w:fldCharType="separate"/>
          </w:r>
          <w:r>
            <w:rPr>
              <w:rFonts w:hint="eastAsia"/>
              <w:lang w:val="en-US" w:eastAsia="zh-CN"/>
            </w:rPr>
            <w:t>7.1</w:t>
          </w:r>
          <w:r>
            <w:t>数据字典</w:t>
          </w:r>
          <w:r>
            <w:tab/>
          </w:r>
          <w:r>
            <w:fldChar w:fldCharType="begin"/>
          </w:r>
          <w:r>
            <w:instrText xml:space="preserve"> PAGEREF _Toc4691 </w:instrText>
          </w:r>
          <w:r>
            <w:fldChar w:fldCharType="separate"/>
          </w:r>
          <w:r>
            <w:t>380</w:t>
          </w:r>
          <w:r>
            <w:fldChar w:fldCharType="end"/>
          </w:r>
          <w:r>
            <w:fldChar w:fldCharType="end"/>
          </w:r>
        </w:p>
        <w:p>
          <w:pPr>
            <w:pStyle w:val="16"/>
            <w:tabs>
              <w:tab w:val="right" w:leader="dot" w:pos="8306"/>
            </w:tabs>
          </w:pPr>
          <w:r>
            <w:fldChar w:fldCharType="begin"/>
          </w:r>
          <w:r>
            <w:instrText xml:space="preserve"> HYPERLINK \l _Toc19678 </w:instrText>
          </w:r>
          <w:r>
            <w:fldChar w:fldCharType="separate"/>
          </w:r>
          <w:r>
            <w:rPr>
              <w:rFonts w:hint="eastAsia"/>
            </w:rPr>
            <w:t>7.1.1业务级数据字典</w:t>
          </w:r>
          <w:r>
            <w:tab/>
          </w:r>
          <w:r>
            <w:fldChar w:fldCharType="begin"/>
          </w:r>
          <w:r>
            <w:instrText xml:space="preserve"> PAGEREF _Toc19678 </w:instrText>
          </w:r>
          <w:r>
            <w:fldChar w:fldCharType="separate"/>
          </w:r>
          <w:r>
            <w:t>380</w:t>
          </w:r>
          <w:r>
            <w:fldChar w:fldCharType="end"/>
          </w:r>
          <w:r>
            <w:fldChar w:fldCharType="end"/>
          </w:r>
        </w:p>
        <w:p>
          <w:pPr>
            <w:pStyle w:val="16"/>
            <w:tabs>
              <w:tab w:val="right" w:leader="dot" w:pos="8306"/>
            </w:tabs>
          </w:pPr>
          <w:r>
            <w:fldChar w:fldCharType="begin"/>
          </w:r>
          <w:r>
            <w:instrText xml:space="preserve"> HYPERLINK \l _Toc31945 </w:instrText>
          </w:r>
          <w:r>
            <w:fldChar w:fldCharType="separate"/>
          </w:r>
          <w:r>
            <w:rPr>
              <w:rFonts w:hint="eastAsia"/>
            </w:rPr>
            <w:t>7.1.2数据字典</w:t>
          </w:r>
          <w:r>
            <w:tab/>
          </w:r>
          <w:r>
            <w:fldChar w:fldCharType="begin"/>
          </w:r>
          <w:r>
            <w:instrText xml:space="preserve"> PAGEREF _Toc31945 </w:instrText>
          </w:r>
          <w:r>
            <w:fldChar w:fldCharType="separate"/>
          </w:r>
          <w:r>
            <w:t>394</w:t>
          </w:r>
          <w:r>
            <w:fldChar w:fldCharType="end"/>
          </w:r>
          <w:r>
            <w:fldChar w:fldCharType="end"/>
          </w:r>
        </w:p>
        <w:p>
          <w:pPr>
            <w:pStyle w:val="22"/>
            <w:tabs>
              <w:tab w:val="right" w:leader="dot" w:pos="8306"/>
            </w:tabs>
          </w:pPr>
          <w:r>
            <w:fldChar w:fldCharType="begin"/>
          </w:r>
          <w:r>
            <w:instrText xml:space="preserve"> HYPERLINK \l _Toc30999 </w:instrText>
          </w:r>
          <w:r>
            <w:fldChar w:fldCharType="separate"/>
          </w:r>
          <w:r>
            <w:rPr>
              <w:rFonts w:hint="eastAsia"/>
              <w:lang w:val="en-US" w:eastAsia="zh-CN"/>
            </w:rPr>
            <w:t>7</w:t>
          </w:r>
          <w:r>
            <w:t>.</w:t>
          </w:r>
          <w:r>
            <w:rPr>
              <w:rFonts w:hint="eastAsia"/>
            </w:rPr>
            <w:t>1</w:t>
          </w:r>
          <w:r>
            <w:t>.</w:t>
          </w:r>
          <w:r>
            <w:rPr>
              <w:rFonts w:hint="eastAsia"/>
              <w:lang w:val="en-US" w:eastAsia="zh-CN"/>
            </w:rPr>
            <w:t>2.1</w:t>
          </w:r>
          <w:r>
            <w:rPr>
              <w:rFonts w:hint="eastAsia"/>
            </w:rPr>
            <w:t>用户表</w:t>
          </w:r>
          <w:r>
            <w:tab/>
          </w:r>
          <w:r>
            <w:fldChar w:fldCharType="begin"/>
          </w:r>
          <w:r>
            <w:instrText xml:space="preserve"> PAGEREF _Toc30999 </w:instrText>
          </w:r>
          <w:r>
            <w:fldChar w:fldCharType="separate"/>
          </w:r>
          <w:r>
            <w:t>394</w:t>
          </w:r>
          <w:r>
            <w:fldChar w:fldCharType="end"/>
          </w:r>
          <w:r>
            <w:fldChar w:fldCharType="end"/>
          </w:r>
        </w:p>
        <w:p>
          <w:pPr>
            <w:pStyle w:val="22"/>
            <w:tabs>
              <w:tab w:val="right" w:leader="dot" w:pos="8306"/>
            </w:tabs>
          </w:pPr>
          <w:r>
            <w:fldChar w:fldCharType="begin"/>
          </w:r>
          <w:r>
            <w:instrText xml:space="preserve"> HYPERLINK \l _Toc8174 </w:instrText>
          </w:r>
          <w:r>
            <w:fldChar w:fldCharType="separate"/>
          </w:r>
          <w:r>
            <w:rPr>
              <w:rFonts w:hint="eastAsia"/>
              <w:lang w:val="en-US" w:eastAsia="zh-CN"/>
            </w:rPr>
            <w:t>7</w:t>
          </w:r>
          <w:r>
            <w:t>.</w:t>
          </w:r>
          <w:r>
            <w:rPr>
              <w:rFonts w:hint="eastAsia"/>
            </w:rPr>
            <w:t>1</w:t>
          </w:r>
          <w:r>
            <w:t>.</w:t>
          </w:r>
          <w:r>
            <w:rPr>
              <w:rFonts w:hint="eastAsia"/>
              <w:lang w:val="en-US" w:eastAsia="zh-CN"/>
            </w:rPr>
            <w:t>2</w:t>
          </w:r>
          <w:r>
            <w:t>.2</w:t>
          </w:r>
          <w:r>
            <w:rPr>
              <w:rFonts w:hint="eastAsia"/>
            </w:rPr>
            <w:t>项目表</w:t>
          </w:r>
          <w:r>
            <w:tab/>
          </w:r>
          <w:r>
            <w:fldChar w:fldCharType="begin"/>
          </w:r>
          <w:r>
            <w:instrText xml:space="preserve"> PAGEREF _Toc8174 </w:instrText>
          </w:r>
          <w:r>
            <w:fldChar w:fldCharType="separate"/>
          </w:r>
          <w:r>
            <w:t>395</w:t>
          </w:r>
          <w:r>
            <w:fldChar w:fldCharType="end"/>
          </w:r>
          <w:r>
            <w:fldChar w:fldCharType="end"/>
          </w:r>
        </w:p>
        <w:p>
          <w:pPr>
            <w:pStyle w:val="22"/>
            <w:tabs>
              <w:tab w:val="right" w:leader="dot" w:pos="8306"/>
            </w:tabs>
          </w:pPr>
          <w:r>
            <w:fldChar w:fldCharType="begin"/>
          </w:r>
          <w:r>
            <w:instrText xml:space="preserve"> HYPERLINK \l _Toc22611 </w:instrText>
          </w:r>
          <w:r>
            <w:fldChar w:fldCharType="separate"/>
          </w:r>
          <w:r>
            <w:rPr>
              <w:rFonts w:hint="eastAsia"/>
              <w:lang w:val="en-US" w:eastAsia="zh-CN"/>
            </w:rPr>
            <w:t>7</w:t>
          </w:r>
          <w:r>
            <w:t>.</w:t>
          </w:r>
          <w:r>
            <w:rPr>
              <w:rFonts w:hint="eastAsia"/>
            </w:rPr>
            <w:t>1</w:t>
          </w:r>
          <w:r>
            <w:t>.</w:t>
          </w:r>
          <w:r>
            <w:rPr>
              <w:rFonts w:hint="eastAsia"/>
              <w:lang w:val="en-US" w:eastAsia="zh-CN"/>
            </w:rPr>
            <w:t>2</w:t>
          </w:r>
          <w:r>
            <w:t>.3</w:t>
          </w:r>
          <w:r>
            <w:rPr>
              <w:rFonts w:hint="eastAsia"/>
            </w:rPr>
            <w:t>文档表</w:t>
          </w:r>
          <w:r>
            <w:tab/>
          </w:r>
          <w:r>
            <w:fldChar w:fldCharType="begin"/>
          </w:r>
          <w:r>
            <w:instrText xml:space="preserve"> PAGEREF _Toc22611 </w:instrText>
          </w:r>
          <w:r>
            <w:fldChar w:fldCharType="separate"/>
          </w:r>
          <w:r>
            <w:t>396</w:t>
          </w:r>
          <w:r>
            <w:fldChar w:fldCharType="end"/>
          </w:r>
          <w:r>
            <w:fldChar w:fldCharType="end"/>
          </w:r>
        </w:p>
        <w:p>
          <w:pPr>
            <w:pStyle w:val="22"/>
            <w:tabs>
              <w:tab w:val="right" w:leader="dot" w:pos="8306"/>
            </w:tabs>
          </w:pPr>
          <w:r>
            <w:fldChar w:fldCharType="begin"/>
          </w:r>
          <w:r>
            <w:instrText xml:space="preserve"> HYPERLINK \l _Toc26584 </w:instrText>
          </w:r>
          <w:r>
            <w:fldChar w:fldCharType="separate"/>
          </w:r>
          <w:r>
            <w:rPr>
              <w:rFonts w:hint="eastAsia"/>
              <w:lang w:val="en-US" w:eastAsia="zh-CN"/>
            </w:rPr>
            <w:t>7</w:t>
          </w:r>
          <w:r>
            <w:t>.</w:t>
          </w:r>
          <w:r>
            <w:rPr>
              <w:rFonts w:hint="eastAsia"/>
            </w:rPr>
            <w:t>1</w:t>
          </w:r>
          <w:r>
            <w:t>.</w:t>
          </w:r>
          <w:r>
            <w:rPr>
              <w:rFonts w:hint="eastAsia"/>
              <w:lang w:val="en-US" w:eastAsia="zh-CN"/>
            </w:rPr>
            <w:t>2</w:t>
          </w:r>
          <w:r>
            <w:t>.4</w:t>
          </w:r>
          <w:r>
            <w:rPr>
              <w:rFonts w:hint="eastAsia"/>
            </w:rPr>
            <w:t>任务表</w:t>
          </w:r>
          <w:r>
            <w:tab/>
          </w:r>
          <w:r>
            <w:fldChar w:fldCharType="begin"/>
          </w:r>
          <w:r>
            <w:instrText xml:space="preserve"> PAGEREF _Toc26584 </w:instrText>
          </w:r>
          <w:r>
            <w:fldChar w:fldCharType="separate"/>
          </w:r>
          <w:r>
            <w:t>396</w:t>
          </w:r>
          <w:r>
            <w:fldChar w:fldCharType="end"/>
          </w:r>
          <w:r>
            <w:fldChar w:fldCharType="end"/>
          </w:r>
        </w:p>
        <w:p>
          <w:pPr>
            <w:pStyle w:val="22"/>
            <w:tabs>
              <w:tab w:val="right" w:leader="dot" w:pos="8306"/>
            </w:tabs>
          </w:pPr>
          <w:r>
            <w:fldChar w:fldCharType="begin"/>
          </w:r>
          <w:r>
            <w:instrText xml:space="preserve"> HYPERLINK \l _Toc4316 </w:instrText>
          </w:r>
          <w:r>
            <w:fldChar w:fldCharType="separate"/>
          </w:r>
          <w:r>
            <w:rPr>
              <w:rFonts w:hint="eastAsia"/>
              <w:lang w:val="en-US" w:eastAsia="zh-CN"/>
            </w:rPr>
            <w:t>7</w:t>
          </w:r>
          <w:r>
            <w:t>.</w:t>
          </w:r>
          <w:r>
            <w:rPr>
              <w:rFonts w:hint="eastAsia"/>
            </w:rPr>
            <w:t>1</w:t>
          </w:r>
          <w:r>
            <w:t>.</w:t>
          </w:r>
          <w:r>
            <w:rPr>
              <w:rFonts w:hint="eastAsia"/>
              <w:lang w:val="en-US" w:eastAsia="zh-CN"/>
            </w:rPr>
            <w:t>2</w:t>
          </w:r>
          <w:r>
            <w:t>.5</w:t>
          </w:r>
          <w:r>
            <w:rPr>
              <w:rFonts w:hint="eastAsia"/>
            </w:rPr>
            <w:t>评论</w:t>
          </w:r>
          <w:r>
            <w:tab/>
          </w:r>
          <w:r>
            <w:fldChar w:fldCharType="begin"/>
          </w:r>
          <w:r>
            <w:instrText xml:space="preserve"> PAGEREF _Toc4316 </w:instrText>
          </w:r>
          <w:r>
            <w:fldChar w:fldCharType="separate"/>
          </w:r>
          <w:r>
            <w:t>397</w:t>
          </w:r>
          <w:r>
            <w:fldChar w:fldCharType="end"/>
          </w:r>
          <w:r>
            <w:fldChar w:fldCharType="end"/>
          </w:r>
        </w:p>
        <w:p>
          <w:pPr>
            <w:pStyle w:val="22"/>
            <w:tabs>
              <w:tab w:val="right" w:leader="dot" w:pos="8306"/>
            </w:tabs>
          </w:pPr>
          <w:r>
            <w:fldChar w:fldCharType="begin"/>
          </w:r>
          <w:r>
            <w:instrText xml:space="preserve"> HYPERLINK \l _Toc18952 </w:instrText>
          </w:r>
          <w:r>
            <w:fldChar w:fldCharType="separate"/>
          </w:r>
          <w:r>
            <w:rPr>
              <w:rFonts w:hint="eastAsia"/>
              <w:lang w:val="en-US" w:eastAsia="zh-CN"/>
            </w:rPr>
            <w:t>7</w:t>
          </w:r>
          <w:r>
            <w:t>.</w:t>
          </w:r>
          <w:r>
            <w:rPr>
              <w:rFonts w:hint="eastAsia"/>
            </w:rPr>
            <w:t>1</w:t>
          </w:r>
          <w:r>
            <w:t>.</w:t>
          </w:r>
          <w:r>
            <w:rPr>
              <w:rFonts w:hint="eastAsia"/>
              <w:lang w:val="en-US" w:eastAsia="zh-CN"/>
            </w:rPr>
            <w:t>2</w:t>
          </w:r>
          <w:r>
            <w:t xml:space="preserve">.6 </w:t>
          </w:r>
          <w:r>
            <w:rPr>
              <w:rFonts w:hint="eastAsia"/>
            </w:rPr>
            <w:t>角色表</w:t>
          </w:r>
          <w:r>
            <w:tab/>
          </w:r>
          <w:r>
            <w:fldChar w:fldCharType="begin"/>
          </w:r>
          <w:r>
            <w:instrText xml:space="preserve"> PAGEREF _Toc18952 </w:instrText>
          </w:r>
          <w:r>
            <w:fldChar w:fldCharType="separate"/>
          </w:r>
          <w:r>
            <w:t>398</w:t>
          </w:r>
          <w:r>
            <w:fldChar w:fldCharType="end"/>
          </w:r>
          <w:r>
            <w:fldChar w:fldCharType="end"/>
          </w:r>
        </w:p>
        <w:p>
          <w:pPr>
            <w:pStyle w:val="22"/>
            <w:tabs>
              <w:tab w:val="right" w:leader="dot" w:pos="8306"/>
            </w:tabs>
          </w:pPr>
          <w:r>
            <w:fldChar w:fldCharType="begin"/>
          </w:r>
          <w:r>
            <w:instrText xml:space="preserve"> HYPERLINK \l _Toc4359 </w:instrText>
          </w:r>
          <w:r>
            <w:fldChar w:fldCharType="separate"/>
          </w:r>
          <w:r>
            <w:rPr>
              <w:rFonts w:hint="eastAsia"/>
              <w:lang w:val="en-US" w:eastAsia="zh-CN"/>
            </w:rPr>
            <w:t>7</w:t>
          </w:r>
          <w:r>
            <w:t>.</w:t>
          </w:r>
          <w:r>
            <w:rPr>
              <w:rFonts w:hint="eastAsia"/>
            </w:rPr>
            <w:t>1</w:t>
          </w:r>
          <w:r>
            <w:t>.</w:t>
          </w:r>
          <w:r>
            <w:rPr>
              <w:rFonts w:hint="eastAsia"/>
              <w:lang w:val="en-US" w:eastAsia="zh-CN"/>
            </w:rPr>
            <w:t>2</w:t>
          </w:r>
          <w:r>
            <w:t>.7</w:t>
          </w:r>
          <w:r>
            <w:rPr>
              <w:rFonts w:hint="eastAsia"/>
            </w:rPr>
            <w:t>案例表</w:t>
          </w:r>
          <w:r>
            <w:tab/>
          </w:r>
          <w:r>
            <w:fldChar w:fldCharType="begin"/>
          </w:r>
          <w:r>
            <w:instrText xml:space="preserve"> PAGEREF _Toc4359 </w:instrText>
          </w:r>
          <w:r>
            <w:fldChar w:fldCharType="separate"/>
          </w:r>
          <w:r>
            <w:t>398</w:t>
          </w:r>
          <w:r>
            <w:fldChar w:fldCharType="end"/>
          </w:r>
          <w:r>
            <w:fldChar w:fldCharType="end"/>
          </w:r>
        </w:p>
        <w:p>
          <w:pPr>
            <w:pStyle w:val="22"/>
            <w:tabs>
              <w:tab w:val="right" w:leader="dot" w:pos="8306"/>
            </w:tabs>
          </w:pPr>
          <w:r>
            <w:fldChar w:fldCharType="begin"/>
          </w:r>
          <w:r>
            <w:instrText xml:space="preserve"> HYPERLINK \l _Toc30452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8帖子表</w:t>
          </w:r>
          <w:r>
            <w:tab/>
          </w:r>
          <w:r>
            <w:fldChar w:fldCharType="begin"/>
          </w:r>
          <w:r>
            <w:instrText xml:space="preserve"> PAGEREF _Toc30452 </w:instrText>
          </w:r>
          <w:r>
            <w:fldChar w:fldCharType="separate"/>
          </w:r>
          <w:r>
            <w:t>398</w:t>
          </w:r>
          <w:r>
            <w:fldChar w:fldCharType="end"/>
          </w:r>
          <w:r>
            <w:fldChar w:fldCharType="end"/>
          </w:r>
        </w:p>
        <w:p>
          <w:pPr>
            <w:pStyle w:val="22"/>
            <w:tabs>
              <w:tab w:val="right" w:leader="dot" w:pos="8306"/>
            </w:tabs>
          </w:pPr>
          <w:r>
            <w:fldChar w:fldCharType="begin"/>
          </w:r>
          <w:r>
            <w:instrText xml:space="preserve"> HYPERLINK \l _Toc7453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9邮件表</w:t>
          </w:r>
          <w:r>
            <w:tab/>
          </w:r>
          <w:r>
            <w:fldChar w:fldCharType="begin"/>
          </w:r>
          <w:r>
            <w:instrText xml:space="preserve"> PAGEREF _Toc7453 </w:instrText>
          </w:r>
          <w:r>
            <w:fldChar w:fldCharType="separate"/>
          </w:r>
          <w:r>
            <w:t>399</w:t>
          </w:r>
          <w:r>
            <w:fldChar w:fldCharType="end"/>
          </w:r>
          <w:r>
            <w:fldChar w:fldCharType="end"/>
          </w:r>
        </w:p>
        <w:p>
          <w:pPr>
            <w:pStyle w:val="22"/>
            <w:tabs>
              <w:tab w:val="right" w:leader="dot" w:pos="8306"/>
            </w:tabs>
          </w:pPr>
          <w:r>
            <w:fldChar w:fldCharType="begin"/>
          </w:r>
          <w:r>
            <w:instrText xml:space="preserve"> HYPERLINK \l _Toc18625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10数据库备份表</w:t>
          </w:r>
          <w:r>
            <w:tab/>
          </w:r>
          <w:r>
            <w:fldChar w:fldCharType="begin"/>
          </w:r>
          <w:r>
            <w:instrText xml:space="preserve"> PAGEREF _Toc18625 </w:instrText>
          </w:r>
          <w:r>
            <w:fldChar w:fldCharType="separate"/>
          </w:r>
          <w:r>
            <w:t>399</w:t>
          </w:r>
          <w:r>
            <w:fldChar w:fldCharType="end"/>
          </w:r>
          <w:r>
            <w:fldChar w:fldCharType="end"/>
          </w:r>
        </w:p>
        <w:p>
          <w:pPr>
            <w:pStyle w:val="22"/>
            <w:tabs>
              <w:tab w:val="right" w:leader="dot" w:pos="8306"/>
            </w:tabs>
          </w:pPr>
          <w:r>
            <w:fldChar w:fldCharType="begin"/>
          </w:r>
          <w:r>
            <w:instrText xml:space="preserve"> HYPERLINK \l _Toc14763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11网页信息表</w:t>
          </w:r>
          <w:r>
            <w:tab/>
          </w:r>
          <w:r>
            <w:fldChar w:fldCharType="begin"/>
          </w:r>
          <w:r>
            <w:instrText xml:space="preserve"> PAGEREF _Toc14763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_Toc24795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12消息表</w:t>
          </w:r>
          <w:r>
            <w:tab/>
          </w:r>
          <w:r>
            <w:fldChar w:fldCharType="begin"/>
          </w:r>
          <w:r>
            <w:instrText xml:space="preserve"> PAGEREF _Toc24795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_Toc15670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13管理员禁封ip表</w:t>
          </w:r>
          <w:r>
            <w:tab/>
          </w:r>
          <w:r>
            <w:fldChar w:fldCharType="begin"/>
          </w:r>
          <w:r>
            <w:instrText xml:space="preserve"> PAGEREF _Toc15670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_Toc13138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14管理员禁封用户表</w:t>
          </w:r>
          <w:r>
            <w:tab/>
          </w:r>
          <w:r>
            <w:fldChar w:fldCharType="begin"/>
          </w:r>
          <w:r>
            <w:instrText xml:space="preserve"> PAGEREF _Toc13138 </w:instrText>
          </w:r>
          <w:r>
            <w:fldChar w:fldCharType="separate"/>
          </w:r>
          <w:r>
            <w:t>400</w:t>
          </w:r>
          <w:r>
            <w:fldChar w:fldCharType="end"/>
          </w:r>
          <w:r>
            <w:fldChar w:fldCharType="end"/>
          </w:r>
        </w:p>
        <w:p>
          <w:pPr>
            <w:pStyle w:val="22"/>
            <w:tabs>
              <w:tab w:val="right" w:leader="dot" w:pos="8306"/>
            </w:tabs>
          </w:pPr>
          <w:r>
            <w:fldChar w:fldCharType="begin"/>
          </w:r>
          <w:r>
            <w:instrText xml:space="preserve"> HYPERLINK \l _Toc27812 </w:instrText>
          </w:r>
          <w:r>
            <w:fldChar w:fldCharType="separate"/>
          </w:r>
          <w:r>
            <w:rPr>
              <w:rFonts w:hint="eastAsia"/>
              <w:lang w:val="en-US" w:eastAsia="zh-CN"/>
            </w:rPr>
            <w:t>7</w:t>
          </w:r>
          <w:r>
            <w:t>.</w:t>
          </w:r>
          <w:r>
            <w:rPr>
              <w:rFonts w:hint="eastAsia"/>
            </w:rPr>
            <w:t>1</w:t>
          </w:r>
          <w:r>
            <w:t>.</w:t>
          </w:r>
          <w:r>
            <w:rPr>
              <w:rFonts w:hint="eastAsia"/>
              <w:lang w:val="en-US" w:eastAsia="zh-CN"/>
            </w:rPr>
            <w:t>2</w:t>
          </w:r>
          <w:r>
            <w:t>.</w:t>
          </w:r>
          <w:r>
            <w:rPr>
              <w:rFonts w:hint="eastAsia"/>
            </w:rPr>
            <w:t>15日志文档表</w:t>
          </w:r>
          <w:r>
            <w:tab/>
          </w:r>
          <w:r>
            <w:fldChar w:fldCharType="begin"/>
          </w:r>
          <w:r>
            <w:instrText xml:space="preserve"> PAGEREF _Toc27812 </w:instrText>
          </w:r>
          <w:r>
            <w:fldChar w:fldCharType="separate"/>
          </w:r>
          <w:r>
            <w:t>400</w:t>
          </w:r>
          <w:r>
            <w:fldChar w:fldCharType="end"/>
          </w:r>
          <w:r>
            <w:fldChar w:fldCharType="end"/>
          </w:r>
        </w:p>
        <w:p>
          <w:pPr>
            <w:pStyle w:val="25"/>
            <w:tabs>
              <w:tab w:val="right" w:leader="dot" w:pos="8306"/>
            </w:tabs>
          </w:pPr>
          <w:r>
            <w:fldChar w:fldCharType="begin"/>
          </w:r>
          <w:r>
            <w:instrText xml:space="preserve"> HYPERLINK \l _Toc30250 </w:instrText>
          </w:r>
          <w:r>
            <w:fldChar w:fldCharType="separate"/>
          </w:r>
          <w:r>
            <w:rPr>
              <w:rFonts w:hint="eastAsia"/>
              <w:lang w:val="en-US" w:eastAsia="zh-CN"/>
            </w:rPr>
            <w:t xml:space="preserve">7.2 </w:t>
          </w:r>
          <w:r>
            <w:t>E-R图</w:t>
          </w:r>
          <w:r>
            <w:tab/>
          </w:r>
          <w:r>
            <w:fldChar w:fldCharType="begin"/>
          </w:r>
          <w:r>
            <w:instrText xml:space="preserve"> PAGEREF _Toc30250 </w:instrText>
          </w:r>
          <w:r>
            <w:fldChar w:fldCharType="separate"/>
          </w:r>
          <w:r>
            <w:t>401</w:t>
          </w:r>
          <w:r>
            <w:fldChar w:fldCharType="end"/>
          </w:r>
          <w:r>
            <w:fldChar w:fldCharType="end"/>
          </w:r>
        </w:p>
        <w:p>
          <w:r>
            <w:fldChar w:fldCharType="end"/>
          </w:r>
        </w:p>
      </w:sdtContent>
    </w:sdt>
    <w:p>
      <w:pPr>
        <w:pStyle w:val="24"/>
        <w:tabs>
          <w:tab w:val="right" w:leader="dot" w:pos="8296"/>
        </w:tabs>
        <w:ind w:left="840" w:hanging="420"/>
        <w:rPr>
          <w:rFonts w:asciiTheme="minorHAnsi" w:hAnsiTheme="minorHAnsi" w:eastAsiaTheme="minorEastAsia" w:cstheme="minorBidi"/>
          <w:szCs w:val="22"/>
        </w:rPr>
      </w:pPr>
      <w:r>
        <w:fldChar w:fldCharType="begin"/>
      </w:r>
      <w:r>
        <w:instrText xml:space="preserve"> TOC \h \z \c "表格" </w:instrText>
      </w:r>
      <w:r>
        <w:fldChar w:fldCharType="separate"/>
      </w:r>
    </w:p>
    <w:p>
      <w:pPr>
        <w:widowControl/>
        <w:jc w:val="left"/>
        <w:sectPr>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r>
        <w:fldChar w:fldCharType="end"/>
      </w:r>
      <w:bookmarkStart w:id="3" w:name="_Toc437483652"/>
    </w:p>
    <w:p>
      <w:pPr>
        <w:pStyle w:val="2"/>
        <w:numPr>
          <w:ilvl w:val="0"/>
          <w:numId w:val="1"/>
        </w:numPr>
      </w:pPr>
      <w:bookmarkStart w:id="4" w:name="_Toc31584"/>
      <w:bookmarkStart w:id="5" w:name="_Toc27607"/>
      <w:r>
        <w:t>引言</w:t>
      </w:r>
      <w:bookmarkEnd w:id="3"/>
      <w:bookmarkEnd w:id="4"/>
      <w:bookmarkEnd w:id="5"/>
    </w:p>
    <w:p>
      <w:pPr>
        <w:pStyle w:val="3"/>
      </w:pPr>
      <w:bookmarkStart w:id="6" w:name="_Toc437483653"/>
      <w:bookmarkStart w:id="7" w:name="_Toc13768"/>
      <w:bookmarkStart w:id="8" w:name="_Toc30517"/>
      <w:r>
        <w:rPr>
          <w:rFonts w:hint="eastAsia"/>
        </w:rPr>
        <w:t>1.1</w:t>
      </w:r>
      <w:r>
        <w:t xml:space="preserve"> </w:t>
      </w:r>
      <w:r>
        <w:rPr>
          <w:rFonts w:hint="eastAsia"/>
        </w:rPr>
        <w:t>目标</w:t>
      </w:r>
      <w:bookmarkEnd w:id="6"/>
      <w:bookmarkEnd w:id="7"/>
      <w:bookmarkEnd w:id="8"/>
    </w:p>
    <w:p>
      <w:pPr>
        <w:ind w:firstLine="420"/>
      </w:pPr>
      <w:r>
        <w:rPr>
          <w:rFonts w:hint="eastAsia"/>
        </w:rPr>
        <w:t>本说明书的预期读者为开发小组成员及甲方负责人。本说明能让甲方代表更好地了解本 系统，减少彼此之间交流的困难和开发中因为需求不明确而产生的不必要的麻烦</w:t>
      </w:r>
    </w:p>
    <w:p/>
    <w:p>
      <w:pPr>
        <w:pStyle w:val="3"/>
      </w:pPr>
      <w:bookmarkStart w:id="9" w:name="_Toc27041"/>
      <w:bookmarkStart w:id="10" w:name="_Toc437483654"/>
      <w:bookmarkStart w:id="11" w:name="_Toc24848"/>
      <w:r>
        <w:rPr>
          <w:rFonts w:hint="eastAsia"/>
        </w:rPr>
        <w:t>1</w:t>
      </w:r>
      <w:r>
        <w:t xml:space="preserve">.2 </w:t>
      </w:r>
      <w:r>
        <w:rPr>
          <w:rFonts w:hint="eastAsia"/>
        </w:rPr>
        <w:t>文档约定</w:t>
      </w:r>
      <w:bookmarkEnd w:id="9"/>
      <w:bookmarkEnd w:id="10"/>
      <w:bookmarkEnd w:id="11"/>
    </w:p>
    <w:p>
      <w:pPr>
        <w:pStyle w:val="4"/>
      </w:pPr>
      <w:bookmarkStart w:id="12" w:name="_Toc16471"/>
      <w:bookmarkStart w:id="13" w:name="_Toc19084"/>
      <w:r>
        <w:rPr>
          <w:rFonts w:hint="eastAsia"/>
        </w:rPr>
        <w:t>1</w:t>
      </w:r>
      <w:r>
        <w:t>.2.1</w:t>
      </w:r>
      <w:r>
        <w:rPr>
          <w:rFonts w:hint="eastAsia"/>
        </w:rPr>
        <w:t>文档文件标识</w:t>
      </w:r>
      <w:bookmarkEnd w:id="12"/>
      <w:bookmarkEnd w:id="13"/>
    </w:p>
    <w:p>
      <w:bookmarkStart w:id="14" w:name="_Toc530043307"/>
      <w:r>
        <w:rPr>
          <w:rFonts w:hint="eastAsia"/>
        </w:rPr>
        <w:t>本项目的文档文件标识编号规则</w:t>
      </w:r>
      <w:bookmarkEnd w:id="14"/>
    </w:p>
    <w:tbl>
      <w:tblPr>
        <w:tblStyle w:val="32"/>
        <w:tblW w:w="101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
        <w:gridCol w:w="173"/>
        <w:gridCol w:w="1628"/>
        <w:gridCol w:w="919"/>
        <w:gridCol w:w="443"/>
        <w:gridCol w:w="663"/>
        <w:gridCol w:w="850"/>
        <w:gridCol w:w="469"/>
        <w:gridCol w:w="708"/>
        <w:gridCol w:w="708"/>
        <w:gridCol w:w="2792"/>
        <w:gridCol w:w="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1862"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ascii="宋体" w:hAnsi="宋体"/>
                <w:szCs w:val="21"/>
              </w:rPr>
              <mc:AlternateContent>
                <mc:Choice Requires="wps">
                  <w:drawing>
                    <wp:anchor distT="0" distB="0" distL="114300" distR="114300" simplePos="0" relativeHeight="251663360" behindDoc="0" locked="0" layoutInCell="1" allowOverlap="1">
                      <wp:simplePos x="0" y="0"/>
                      <wp:positionH relativeFrom="column">
                        <wp:posOffset>260985</wp:posOffset>
                      </wp:positionH>
                      <wp:positionV relativeFrom="paragraph">
                        <wp:posOffset>975995</wp:posOffset>
                      </wp:positionV>
                      <wp:extent cx="1148715" cy="608330"/>
                      <wp:effectExtent l="0" t="0" r="32385" b="20320"/>
                      <wp:wrapNone/>
                      <wp:docPr id="275" name="直接连接符 275"/>
                      <wp:cNvGraphicFramePr/>
                      <a:graphic xmlns:a="http://schemas.openxmlformats.org/drawingml/2006/main">
                        <a:graphicData uri="http://schemas.microsoft.com/office/word/2010/wordprocessingShape">
                          <wps:wsp>
                            <wps:cNvCnPr>
                              <a:cxnSpLocks noChangeShapeType="1"/>
                            </wps:cNvCnPr>
                            <wps:spPr bwMode="auto">
                              <a:xfrm>
                                <a:off x="0" y="0"/>
                                <a:ext cx="1148715" cy="6083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20.55pt;margin-top:76.85pt;height:47.9pt;width:90.45pt;z-index:251663360;mso-width-relative:page;mso-height-relative:page;" filled="f" stroked="t" coordsize="21600,21600" o:gfxdata="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unul/YAAAACgEAAA8AAAAAAAAAAQAgAAAA&#10;IgAAAGRycy9kb3ducmV2LnhtbFBLAQIUABQAAAAIAIdO4kCukUNb0gEAAGUDAAAOAAAAAAAAAAEA&#10;IAAAACcBAABkcnMvZTJvRG9jLnhtbFBLBQYAAAAABgAGAFkBAABrBQAAAAA=&#10;">
                      <v:fill on="f" focussize="0,0"/>
                      <v:stroke color="#000000" joinstyle="round"/>
                      <v:imagedata o:title=""/>
                      <o:lock v:ext="edit" aspectratio="f"/>
                    </v:line>
                  </w:pict>
                </mc:Fallback>
              </mc:AlternateContent>
            </w:r>
            <w:r>
              <w:rPr>
                <w:rFonts w:hint="eastAsia" w:ascii="宋体" w:hAnsi="宋体" w:cs="宋体"/>
                <w:color w:val="000000"/>
                <w:szCs w:val="21"/>
              </w:rPr>
              <w:t>序号</w:t>
            </w:r>
          </w:p>
        </w:tc>
        <w:tc>
          <w:tcPr>
            <w:tcW w:w="1801" w:type="dxa"/>
            <w:gridSpan w:val="2"/>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840" w:firstLineChars="4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文件编号</w:t>
            </w:r>
          </w:p>
          <w:p>
            <w:pPr>
              <w:snapToGrid w:val="0"/>
              <w:jc w:val="left"/>
              <w:rPr>
                <w:rFonts w:ascii="宋体" w:hAnsi="宋体" w:cs="宋体"/>
                <w:color w:val="000000"/>
                <w:szCs w:val="21"/>
              </w:rPr>
            </w:pPr>
            <w:r>
              <w:rPr>
                <w:rFonts w:hint="eastAsia" w:ascii="宋体" w:hAnsi="宋体" w:cs="宋体"/>
                <w:color w:val="000000"/>
                <w:szCs w:val="21"/>
              </w:rPr>
              <w:t>组成选择</w:t>
            </w: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文件编号组成部分</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报告控制章程及说明性文档序号1~6</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计划性文档代号1~10</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是否是里程碑</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5"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可行性分析报告</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PRD2018-G04-0.1.0-2017-1.1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项目章程</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PRD2018-G04-0.2.0-2017-1.1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总体项目计划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需求开发计划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PRD2018-G04-0.0.2-2017-1.1</w:t>
            </w:r>
          </w:p>
        </w:tc>
      </w:tr>
      <w:tr>
        <w:tblPrEx>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5</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需求变更控制文档</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PRD2018-G04-0.3.0-2017-1.1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6</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需求规格说明书</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PRD2018-G04-0.4.0-2017-1.1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7</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系统设计计划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PRD2018-G04-0.0.3-2017-1.1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8</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概要设计说明</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PRD2018-G04-0.5.0-2017-1.1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9</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质量保证计划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PRD2018-G04-0.0.4-2017-1.1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10</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编码与系统实现计划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PRD2018-G04-0.0.5-2017-1.1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11</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测试计划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PRD2018-G04-0.0.6-2017-1.1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12</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工程部署计划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PRD2018-G04-0.0.7-2017-1.1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13</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培训计划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PRD2018-G04-0.0.8-2017-1.1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14</w:t>
            </w:r>
          </w:p>
        </w:tc>
        <w:tc>
          <w:tcPr>
            <w:tcW w:w="1801" w:type="dxa"/>
            <w:gridSpan w:val="2"/>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系统维护计划</w:t>
            </w:r>
          </w:p>
        </w:tc>
        <w:tc>
          <w:tcPr>
            <w:tcW w:w="91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850"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PRD2018-G04-0.0.9-2017-1.1</w:t>
            </w:r>
          </w:p>
        </w:tc>
      </w:tr>
      <w:tr>
        <w:tblPrEx>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15</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szCs w:val="21"/>
              </w:rPr>
              <w:t>项目总结报告</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PRD2018-G04-0.6.0-2017-1.1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16</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软件开发计划</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b/>
                <w:bCs/>
                <w:color w:val="000000"/>
                <w:szCs w:val="21"/>
              </w:rPr>
              <w:t>Y</w:t>
            </w: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PRD2018-G04-0.0.</w:t>
            </w:r>
            <w:r>
              <w:rPr>
                <w:rFonts w:ascii="宋体" w:hAnsi="宋体" w:cs="宋体"/>
                <w:color w:val="000000"/>
                <w:szCs w:val="21"/>
              </w:rPr>
              <w:t>1</w:t>
            </w:r>
            <w:r>
              <w:rPr>
                <w:rFonts w:hint="eastAsia" w:ascii="宋体" w:hAnsi="宋体" w:cs="宋体"/>
                <w:color w:val="000000"/>
                <w:szCs w:val="21"/>
              </w:rPr>
              <w:t>0-2017-1.1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szCs w:val="21"/>
              </w:rPr>
            </w:pPr>
            <w:r>
              <w:rPr>
                <w:rFonts w:hint="eastAsia" w:ascii="宋体" w:hAnsi="宋体" w:cs="宋体"/>
                <w:szCs w:val="21"/>
              </w:rPr>
              <w:t>17</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产品愿景和项目范围文档</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PRD2018-G04-0.7.</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284" w:type="dxa"/>
          <w:trHeight w:val="283" w:hRule="atLeast"/>
        </w:trPr>
        <w:tc>
          <w:tcPr>
            <w:tcW w:w="535"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18</w:t>
            </w:r>
          </w:p>
        </w:tc>
        <w:tc>
          <w:tcPr>
            <w:tcW w:w="1801" w:type="dxa"/>
            <w:gridSpan w:val="2"/>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szCs w:val="21"/>
              </w:rPr>
            </w:pPr>
            <w:r>
              <w:rPr>
                <w:rFonts w:hint="eastAsia" w:ascii="宋体" w:hAnsi="宋体" w:cs="宋体"/>
                <w:szCs w:val="21"/>
              </w:rPr>
              <w:t>用户手册</w:t>
            </w:r>
          </w:p>
        </w:tc>
        <w:tc>
          <w:tcPr>
            <w:tcW w:w="91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44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663"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0"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p>
        </w:tc>
        <w:tc>
          <w:tcPr>
            <w:tcW w:w="469"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N</w:t>
            </w:r>
          </w:p>
        </w:tc>
        <w:tc>
          <w:tcPr>
            <w:tcW w:w="708"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2792" w:type="dxa"/>
            <w:tcBorders>
              <w:top w:val="single" w:color="000000" w:sz="8" w:space="0"/>
              <w:left w:val="single" w:color="000000" w:sz="8" w:space="0"/>
              <w:bottom w:val="single" w:color="auto" w:sz="4"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PRD2018-G04-0.8.</w:t>
            </w:r>
            <w:r>
              <w:rPr>
                <w:rFonts w:ascii="宋体" w:hAnsi="宋体" w:cs="宋体"/>
                <w:color w:val="000000"/>
                <w:szCs w:val="21"/>
              </w:rPr>
              <w:t>0</w:t>
            </w:r>
            <w:r>
              <w:rPr>
                <w:rFonts w:hint="eastAsia" w:ascii="宋体" w:hAnsi="宋体" w:cs="宋体"/>
                <w:color w:val="000000"/>
                <w:szCs w:val="21"/>
              </w:rPr>
              <w:t>-2017-1.1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708" w:type="dxa"/>
            <w:gridSpan w:val="2"/>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p>
        </w:tc>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2"/>
              </w:numPr>
              <w:rPr>
                <w:rFonts w:ascii="宋体" w:hAnsi="宋体" w:cs="宋体"/>
                <w:color w:val="000000"/>
                <w:szCs w:val="21"/>
              </w:rPr>
            </w:pPr>
            <w:r>
              <w:rPr>
                <w:rFonts w:hint="eastAsia" w:ascii="宋体" w:hAnsi="宋体" w:cs="宋体"/>
                <w:color w:val="000000"/>
                <w:szCs w:val="21"/>
              </w:rPr>
              <w:t>每个文件、记录、计划、报告、通知均应编号标识，每个程序文件所需记录应在程序文件后面附出，然后一一给予编号标识。</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2"/>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Pr>
        <w:jc w:val="center"/>
        <w:rPr>
          <w:rFonts w:ascii="宋体" w:hAnsi="宋体"/>
          <w:szCs w:val="21"/>
        </w:rPr>
      </w:pPr>
      <w:r>
        <w:rPr>
          <w:rFonts w:hint="eastAsia" w:ascii="宋体" w:hAnsi="宋体"/>
          <w:szCs w:val="21"/>
        </w:rPr>
        <w:t>本项目的软件程序文件版本标识编号规则</w:t>
      </w:r>
    </w:p>
    <w:p>
      <w:pPr>
        <w:jc w:val="center"/>
        <w:rPr>
          <w:rFonts w:ascii="宋体" w:hAnsi="宋体"/>
          <w:szCs w:val="21"/>
        </w:rPr>
      </w:pPr>
    </w:p>
    <w:tbl>
      <w:tblPr>
        <w:tblStyle w:val="32"/>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
        <w:gridCol w:w="1661"/>
        <w:gridCol w:w="963"/>
        <w:gridCol w:w="536"/>
        <w:gridCol w:w="527"/>
        <w:gridCol w:w="709"/>
        <w:gridCol w:w="851"/>
        <w:gridCol w:w="567"/>
        <w:gridCol w:w="2693"/>
        <w:gridCol w:w="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1862"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rPr>
                <w:rFonts w:ascii="宋体" w:hAnsi="宋体" w:cs="宋体"/>
                <w:color w:val="000000"/>
                <w:szCs w:val="21"/>
              </w:rPr>
            </w:pPr>
            <w:r>
              <w:rPr>
                <w:rFonts w:hint="eastAsia" w:ascii="宋体" w:hAnsi="宋体" w:cs="宋体"/>
                <w:color w:val="000000"/>
                <w:szCs w:val="21"/>
              </w:rPr>
              <w:t>序号</w:t>
            </w:r>
          </w:p>
        </w:tc>
        <w:tc>
          <w:tcPr>
            <w:tcW w:w="1661" w:type="dxa"/>
            <w:tcBorders>
              <w:top w:val="single" w:color="000000" w:sz="8" w:space="0"/>
              <w:left w:val="single" w:color="000000" w:sz="8" w:space="0"/>
              <w:bottom w:val="single" w:color="000000" w:sz="8" w:space="0"/>
              <w:right w:val="single" w:color="000000" w:sz="8" w:space="0"/>
              <w:tl2br w:val="single" w:color="000000" w:sz="8" w:space="0"/>
            </w:tcBorders>
            <w:shd w:val="clear" w:color="auto" w:fill="FFFFFF"/>
          </w:tcPr>
          <w:p>
            <w:pPr>
              <w:snapToGrid w:val="0"/>
              <w:ind w:firstLine="360"/>
              <w:rPr>
                <w:rFonts w:ascii="宋体" w:hAnsi="宋体" w:cs="宋体"/>
                <w:color w:val="000000"/>
                <w:szCs w:val="21"/>
              </w:rPr>
            </w:pPr>
          </w:p>
          <w:p>
            <w:pPr>
              <w:snapToGrid w:val="0"/>
              <w:ind w:firstLine="630" w:firstLineChars="300"/>
              <w:rPr>
                <w:rFonts w:ascii="宋体" w:hAnsi="宋体" w:cs="宋体"/>
                <w:color w:val="000000"/>
                <w:szCs w:val="21"/>
              </w:rPr>
            </w:pPr>
            <w:r>
              <w:rPr>
                <w:rFonts w:hint="eastAsia" w:ascii="宋体" w:hAnsi="宋体" w:cs="宋体"/>
                <w:color w:val="000000"/>
                <w:szCs w:val="21"/>
              </w:rPr>
              <w:t>文件名称</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r>
              <w:rPr>
                <w:rFonts w:hint="eastAsia" w:ascii="宋体" w:hAnsi="宋体" w:cs="宋体"/>
                <w:color w:val="000000"/>
                <w:szCs w:val="21"/>
              </w:rPr>
              <w:t>文件</w:t>
            </w:r>
          </w:p>
          <w:p>
            <w:pPr>
              <w:snapToGrid w:val="0"/>
              <w:jc w:val="left"/>
              <w:rPr>
                <w:rFonts w:ascii="宋体" w:hAnsi="宋体" w:cs="宋体"/>
                <w:color w:val="000000"/>
                <w:szCs w:val="21"/>
              </w:rPr>
            </w:pPr>
            <w:r>
              <w:rPr>
                <w:rFonts w:hint="eastAsia" w:ascii="宋体" w:hAnsi="宋体" w:cs="宋体"/>
                <w:color w:val="000000"/>
                <w:szCs w:val="21"/>
              </w:rPr>
              <w:t>编号</w:t>
            </w:r>
          </w:p>
          <w:p>
            <w:pPr>
              <w:snapToGrid w:val="0"/>
              <w:jc w:val="left"/>
              <w:rPr>
                <w:rFonts w:ascii="宋体" w:hAnsi="宋体" w:cs="宋体"/>
                <w:color w:val="000000"/>
                <w:szCs w:val="21"/>
              </w:rPr>
            </w:pPr>
            <w:r>
              <w:rPr>
                <w:rFonts w:hint="eastAsia" w:ascii="宋体" w:hAnsi="宋体" w:cs="宋体"/>
                <w:color w:val="000000"/>
                <w:szCs w:val="21"/>
              </w:rPr>
              <w:t>组成</w:t>
            </w:r>
          </w:p>
          <w:p>
            <w:pPr>
              <w:snapToGrid w:val="0"/>
              <w:jc w:val="left"/>
              <w:rPr>
                <w:rFonts w:ascii="宋体" w:hAnsi="宋体" w:cs="宋体"/>
                <w:color w:val="000000"/>
                <w:szCs w:val="21"/>
              </w:rPr>
            </w:pPr>
            <w:r>
              <w:rPr>
                <w:rFonts w:ascii="宋体" w:hAnsi="宋体"/>
                <w:szCs w:val="21"/>
              </w:rPr>
              <mc:AlternateContent>
                <mc:Choice Requires="wps">
                  <w:drawing>
                    <wp:anchor distT="0" distB="0" distL="114300" distR="114300" simplePos="0" relativeHeight="251664384" behindDoc="0" locked="0" layoutInCell="1" allowOverlap="1">
                      <wp:simplePos x="0" y="0"/>
                      <wp:positionH relativeFrom="column">
                        <wp:posOffset>-68580</wp:posOffset>
                      </wp:positionH>
                      <wp:positionV relativeFrom="paragraph">
                        <wp:posOffset>116840</wp:posOffset>
                      </wp:positionV>
                      <wp:extent cx="1085850" cy="1027430"/>
                      <wp:effectExtent l="0" t="0" r="19050" b="20320"/>
                      <wp:wrapNone/>
                      <wp:docPr id="276" name="直接连接符 276"/>
                      <wp:cNvGraphicFramePr/>
                      <a:graphic xmlns:a="http://schemas.openxmlformats.org/drawingml/2006/main">
                        <a:graphicData uri="http://schemas.microsoft.com/office/word/2010/wordprocessingShape">
                          <wps:wsp>
                            <wps:cNvCnPr>
                              <a:cxnSpLocks noChangeShapeType="1"/>
                            </wps:cNvCnPr>
                            <wps:spPr bwMode="auto">
                              <a:xfrm>
                                <a:off x="0" y="0"/>
                                <a:ext cx="1085850" cy="102743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4pt;margin-top:9.2pt;height:80.9pt;width:85.5pt;z-index:251664384;mso-width-relative:page;mso-height-relative:page;" filled="f" stroked="t" coordsize="21600,21600" o:gfxdata="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A83pYdYAAAAKAQAADwAAAAAAAAABACAAAAAi&#10;AAAAZHJzL2Rvd25yZXYueG1sUEsBAhQAFAAAAAgAh07iQMkeySfTAQAAZgMAAA4AAAAAAAAAAQAg&#10;AAAAJQEAAGRycy9lMm9Eb2MueG1sUEsFBgAAAAAGAAYAWQEAAGoFAAAAAA==&#10;">
                      <v:fill on="f" focussize="0,0"/>
                      <v:stroke color="#000000" joinstyle="round"/>
                      <v:imagedata o:title=""/>
                      <o:lock v:ext="edit" aspectratio="f"/>
                    </v:line>
                  </w:pict>
                </mc:Fallback>
              </mc:AlternateContent>
            </w:r>
            <w:r>
              <w:rPr>
                <w:rFonts w:hint="eastAsia" w:ascii="宋体" w:hAnsi="宋体" w:cs="宋体"/>
                <w:color w:val="000000"/>
                <w:szCs w:val="21"/>
              </w:rPr>
              <w:t>选择</w:t>
            </w: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snapToGrid w:val="0"/>
              <w:jc w:val="left"/>
              <w:rPr>
                <w:rFonts w:ascii="宋体" w:hAnsi="宋体" w:cs="宋体"/>
                <w:color w:val="000000"/>
                <w:szCs w:val="21"/>
              </w:rPr>
            </w:pPr>
          </w:p>
          <w:p>
            <w:pPr>
              <w:rPr>
                <w:rFonts w:ascii="宋体" w:hAnsi="宋体" w:cs="宋体"/>
                <w:color w:val="000000"/>
                <w:szCs w:val="21"/>
              </w:rPr>
            </w:pPr>
            <w:r>
              <w:rPr>
                <w:rFonts w:hint="eastAsia" w:ascii="宋体" w:hAnsi="宋体" w:cs="宋体"/>
                <w:color w:val="000000"/>
                <w:szCs w:val="21"/>
              </w:rPr>
              <w:t>软件程序编号</w:t>
            </w:r>
          </w:p>
          <w:p>
            <w:pPr>
              <w:rPr>
                <w:rFonts w:ascii="宋体" w:hAnsi="宋体" w:cs="宋体"/>
                <w:color w:val="000000"/>
                <w:szCs w:val="21"/>
              </w:rPr>
            </w:pPr>
            <w:r>
              <w:rPr>
                <w:rFonts w:hint="eastAsia" w:ascii="宋体" w:hAnsi="宋体" w:cs="宋体"/>
                <w:color w:val="000000"/>
                <w:szCs w:val="21"/>
              </w:rPr>
              <w:t>文件编号组成部分</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软件需求代号字母及项目组组号</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文件代号字母</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发布</w:t>
            </w:r>
          </w:p>
          <w:p>
            <w:pPr>
              <w:jc w:val="distribute"/>
              <w:rPr>
                <w:rFonts w:ascii="宋体" w:hAnsi="宋体" w:cs="宋体"/>
                <w:color w:val="000000"/>
                <w:szCs w:val="21"/>
              </w:rPr>
            </w:pPr>
            <w:r>
              <w:rPr>
                <w:rFonts w:hint="eastAsia" w:ascii="宋体" w:hAnsi="宋体" w:cs="宋体"/>
                <w:color w:val="000000"/>
                <w:szCs w:val="21"/>
              </w:rPr>
              <w:t>代号</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每次上交版本更新1~10</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评审版本号</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jc w:val="distribute"/>
              <w:rPr>
                <w:rFonts w:ascii="宋体" w:hAnsi="宋体" w:cs="宋体"/>
                <w:color w:val="000000"/>
                <w:szCs w:val="21"/>
              </w:rPr>
            </w:pPr>
            <w:r>
              <w:rPr>
                <w:rFonts w:hint="eastAsia" w:ascii="宋体" w:hAnsi="宋体" w:cs="宋体"/>
                <w:color w:val="000000"/>
                <w:szCs w:val="21"/>
              </w:rPr>
              <w:t>每份文件的版本更新1~20</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文 档 编 号</w:t>
            </w:r>
          </w:p>
          <w:p>
            <w:pPr>
              <w:spacing w:line="360" w:lineRule="auto"/>
              <w:jc w:val="center"/>
              <w:rPr>
                <w:rFonts w:ascii="宋体" w:hAnsi="宋体" w:cs="宋体"/>
                <w:color w:val="000000"/>
                <w:szCs w:val="21"/>
              </w:rPr>
            </w:pPr>
            <w:r>
              <w:rPr>
                <w:rFonts w:hint="eastAsia" w:ascii="宋体" w:hAnsi="宋体" w:cs="宋体"/>
                <w:color w:val="000000"/>
                <w:szCs w:val="21"/>
              </w:rPr>
              <w:t>组 合 示 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5"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1</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Axure RP(.rp)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color w:val="000000"/>
                <w:szCs w:val="21"/>
              </w:rPr>
              <w:t>RP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PRD2018-G04-RP0.1-2017-1.1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2</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ascii="宋体" w:hAnsi="宋体" w:cs="宋体"/>
                <w:color w:val="000000"/>
                <w:szCs w:val="21"/>
              </w:rPr>
              <w:t>P</w:t>
            </w:r>
            <w:r>
              <w:rPr>
                <w:rFonts w:hint="eastAsia" w:ascii="宋体" w:hAnsi="宋体" w:cs="宋体"/>
                <w:color w:val="000000"/>
                <w:szCs w:val="21"/>
              </w:rPr>
              <w:t>roject</w:t>
            </w:r>
            <w:r>
              <w:rPr>
                <w:rFonts w:ascii="宋体" w:hAnsi="宋体" w:cs="宋体"/>
                <w:color w:val="000000"/>
                <w:szCs w:val="21"/>
              </w:rPr>
              <w:t>(.mpp)</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ascii="宋体" w:hAnsi="宋体" w:cs="宋体"/>
                <w:color w:val="000000"/>
                <w:szCs w:val="21"/>
              </w:rPr>
              <w:t>MPP</w:t>
            </w: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N</w:t>
            </w: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r>
              <w:rPr>
                <w:rFonts w:hint="eastAsia" w:ascii="宋体" w:hAnsi="宋体" w:cs="宋体"/>
                <w:b/>
                <w:bCs/>
                <w:color w:val="000000"/>
                <w:szCs w:val="21"/>
              </w:rPr>
              <w:t>Y</w:t>
            </w: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r>
              <w:rPr>
                <w:rFonts w:hint="eastAsia" w:ascii="宋体" w:hAnsi="宋体" w:cs="宋体"/>
                <w:b/>
                <w:bCs/>
                <w:color w:val="000000"/>
                <w:szCs w:val="21"/>
              </w:rPr>
              <w:t>Y</w:t>
            </w: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r>
              <w:rPr>
                <w:rFonts w:ascii="宋体" w:hAnsi="宋体" w:cs="宋体"/>
                <w:color w:val="000000"/>
                <w:szCs w:val="21"/>
              </w:rPr>
              <w:t>MPP</w:t>
            </w:r>
            <w:r>
              <w:rPr>
                <w:rFonts w:hint="eastAsia" w:ascii="宋体" w:hAnsi="宋体" w:cs="宋体"/>
                <w:color w:val="000000"/>
                <w:szCs w:val="21"/>
              </w:rPr>
              <w:t>0.1-2017-1.1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425" w:type="dxa"/>
          <w:trHeight w:val="283" w:hRule="atLeast"/>
        </w:trPr>
        <w:tc>
          <w:tcPr>
            <w:tcW w:w="532" w:type="dxa"/>
            <w:tcBorders>
              <w:top w:val="single" w:color="000000" w:sz="8" w:space="0"/>
              <w:left w:val="single" w:color="000000" w:sz="8" w:space="0"/>
              <w:bottom w:val="single" w:color="000000" w:sz="8" w:space="0"/>
              <w:right w:val="single" w:color="000000" w:sz="8" w:space="0"/>
            </w:tcBorders>
            <w:shd w:val="clear" w:color="auto" w:fill="FFFFFF"/>
          </w:tcPr>
          <w:p>
            <w:pPr>
              <w:tabs>
                <w:tab w:val="center" w:pos="135"/>
              </w:tabs>
              <w:spacing w:line="360" w:lineRule="auto"/>
              <w:jc w:val="center"/>
              <w:rPr>
                <w:rFonts w:ascii="宋体" w:hAnsi="宋体" w:cs="宋体"/>
                <w:color w:val="000000"/>
                <w:szCs w:val="21"/>
              </w:rPr>
            </w:pPr>
            <w:r>
              <w:rPr>
                <w:rFonts w:hint="eastAsia" w:ascii="宋体" w:hAnsi="宋体" w:cs="宋体"/>
                <w:color w:val="000000"/>
                <w:szCs w:val="21"/>
              </w:rPr>
              <w:t>3</w:t>
            </w:r>
          </w:p>
        </w:tc>
        <w:tc>
          <w:tcPr>
            <w:tcW w:w="166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后续待补充</w:t>
            </w:r>
          </w:p>
        </w:tc>
        <w:tc>
          <w:tcPr>
            <w:tcW w:w="96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r>
              <w:rPr>
                <w:rFonts w:hint="eastAsia" w:ascii="宋体" w:hAnsi="宋体" w:cs="宋体"/>
                <w:color w:val="000000"/>
                <w:szCs w:val="21"/>
              </w:rPr>
              <w:t>PRD2018-G04</w:t>
            </w:r>
          </w:p>
        </w:tc>
        <w:tc>
          <w:tcPr>
            <w:tcW w:w="536"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color w:val="000000"/>
                <w:szCs w:val="21"/>
              </w:rPr>
            </w:pPr>
          </w:p>
        </w:tc>
        <w:tc>
          <w:tcPr>
            <w:tcW w:w="52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709"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851"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jc w:val="center"/>
              <w:rPr>
                <w:rFonts w:ascii="宋体" w:hAnsi="宋体" w:cs="宋体"/>
                <w:b/>
                <w:bCs/>
                <w:color w:val="000000"/>
                <w:szCs w:val="21"/>
              </w:rPr>
            </w:pPr>
          </w:p>
        </w:tc>
        <w:tc>
          <w:tcPr>
            <w:tcW w:w="567"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c>
          <w:tcPr>
            <w:tcW w:w="2693" w:type="dxa"/>
            <w:tcBorders>
              <w:top w:val="single" w:color="000000" w:sz="8" w:space="0"/>
              <w:left w:val="single" w:color="000000" w:sz="8" w:space="0"/>
              <w:bottom w:val="single" w:color="000000" w:sz="8" w:space="0"/>
              <w:right w:val="single" w:color="000000" w:sz="8" w:space="0"/>
            </w:tcBorders>
            <w:shd w:val="clear" w:color="auto" w:fill="FFFFFF"/>
          </w:tcPr>
          <w:p>
            <w:pPr>
              <w:spacing w:line="360" w:lineRule="auto"/>
              <w:rPr>
                <w:rFonts w:ascii="宋体" w:hAnsi="宋体" w:cs="宋体"/>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1" w:hRule="atLeast"/>
        </w:trPr>
        <w:tc>
          <w:tcPr>
            <w:tcW w:w="9464" w:type="dxa"/>
            <w:gridSpan w:val="10"/>
            <w:tcBorders>
              <w:top w:val="single" w:color="auto" w:sz="4" w:space="0"/>
              <w:left w:val="single" w:color="auto" w:sz="4" w:space="0"/>
              <w:bottom w:val="single" w:color="auto" w:sz="4" w:space="0"/>
              <w:right w:val="single" w:color="auto" w:sz="4" w:space="0"/>
            </w:tcBorders>
            <w:shd w:val="clear" w:color="auto" w:fill="FFFFFF"/>
          </w:tcPr>
          <w:p>
            <w:pPr>
              <w:rPr>
                <w:rFonts w:ascii="宋体" w:hAnsi="宋体" w:cs="宋体"/>
                <w:color w:val="000000"/>
                <w:szCs w:val="21"/>
              </w:rPr>
            </w:pPr>
            <w:r>
              <w:rPr>
                <w:rFonts w:hint="eastAsia" w:ascii="宋体" w:hAnsi="宋体" w:cs="宋体"/>
                <w:color w:val="000000"/>
                <w:szCs w:val="21"/>
              </w:rPr>
              <w:t>说明：</w:t>
            </w:r>
          </w:p>
          <w:p>
            <w:pPr>
              <w:numPr>
                <w:ilvl w:val="0"/>
                <w:numId w:val="3"/>
              </w:numPr>
              <w:rPr>
                <w:rFonts w:ascii="宋体" w:hAnsi="宋体" w:cs="宋体"/>
                <w:color w:val="000000"/>
                <w:szCs w:val="21"/>
              </w:rPr>
            </w:pPr>
            <w:r>
              <w:rPr>
                <w:rFonts w:hint="eastAsia" w:ascii="宋体" w:hAnsi="宋体" w:cs="宋体"/>
                <w:color w:val="000000"/>
                <w:szCs w:val="21"/>
              </w:rPr>
              <w:t>每个程序文件均应编号标识。</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Y</w:t>
            </w:r>
            <w:r>
              <w:rPr>
                <w:rFonts w:hint="eastAsia" w:ascii="宋体" w:hAnsi="宋体" w:cs="宋体"/>
                <w:color w:val="000000"/>
                <w:szCs w:val="21"/>
              </w:rPr>
              <w:t>”表示应依次列入编号或列入固定编号。</w:t>
            </w:r>
          </w:p>
          <w:p>
            <w:pPr>
              <w:numPr>
                <w:ilvl w:val="0"/>
                <w:numId w:val="3"/>
              </w:numPr>
              <w:rPr>
                <w:rFonts w:ascii="宋体" w:hAnsi="宋体" w:cs="宋体"/>
                <w:color w:val="000000"/>
                <w:szCs w:val="21"/>
              </w:rPr>
            </w:pPr>
            <w:r>
              <w:rPr>
                <w:rFonts w:hint="eastAsia" w:ascii="宋体" w:hAnsi="宋体" w:cs="宋体"/>
                <w:color w:val="000000"/>
                <w:szCs w:val="21"/>
              </w:rPr>
              <w:t>“</w:t>
            </w:r>
            <w:r>
              <w:rPr>
                <w:rFonts w:hint="eastAsia" w:ascii="宋体" w:hAnsi="宋体" w:cs="宋体"/>
                <w:b/>
                <w:bCs/>
                <w:color w:val="000000"/>
                <w:szCs w:val="21"/>
              </w:rPr>
              <w:t>N</w:t>
            </w:r>
            <w:r>
              <w:rPr>
                <w:rFonts w:hint="eastAsia" w:ascii="宋体" w:hAnsi="宋体" w:cs="宋体"/>
                <w:color w:val="000000"/>
                <w:szCs w:val="21"/>
              </w:rPr>
              <w:t>”表示暂无发布。</w:t>
            </w:r>
          </w:p>
        </w:tc>
      </w:tr>
    </w:tbl>
    <w:p/>
    <w:p/>
    <w:p>
      <w:pPr>
        <w:pStyle w:val="4"/>
      </w:pPr>
      <w:bookmarkStart w:id="15" w:name="_Toc30751"/>
      <w:bookmarkStart w:id="16" w:name="_Toc21284"/>
      <w:r>
        <w:rPr>
          <w:rFonts w:hint="eastAsia"/>
        </w:rPr>
        <w:t>1.2.2排版约定</w:t>
      </w:r>
      <w:bookmarkEnd w:id="15"/>
      <w:bookmarkEnd w:id="16"/>
    </w:p>
    <w:p/>
    <w:p>
      <w:pPr>
        <w:pStyle w:val="13"/>
        <w:keepNext/>
      </w:pPr>
      <w:bookmarkStart w:id="17" w:name="_Toc50400084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rPr>
          <w:rFonts w:hint="eastAsia"/>
        </w:rPr>
        <w:t>排版约定</w:t>
      </w:r>
      <w:bookmarkEnd w:id="1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1"/>
        <w:gridCol w:w="2889"/>
        <w:gridCol w:w="969"/>
        <w:gridCol w:w="969"/>
        <w:gridCol w:w="969"/>
        <w:gridCol w:w="1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格式</w:t>
            </w:r>
          </w:p>
        </w:tc>
        <w:tc>
          <w:tcPr>
            <w:tcW w:w="2889" w:type="dxa"/>
          </w:tcPr>
          <w:p>
            <w:pPr>
              <w:rPr>
                <w:rFonts w:eastAsia="Times New Roman"/>
              </w:rPr>
            </w:pPr>
            <w:r>
              <w:rPr>
                <w:rFonts w:hint="eastAsia" w:eastAsia="Times New Roman"/>
              </w:rPr>
              <w:t>字体</w:t>
            </w:r>
          </w:p>
        </w:tc>
        <w:tc>
          <w:tcPr>
            <w:tcW w:w="969" w:type="dxa"/>
          </w:tcPr>
          <w:p>
            <w:pPr>
              <w:rPr>
                <w:rFonts w:eastAsia="Times New Roman"/>
              </w:rPr>
            </w:pPr>
            <w:r>
              <w:rPr>
                <w:rFonts w:hint="eastAsia" w:eastAsia="Times New Roman"/>
              </w:rPr>
              <w:t>字号</w:t>
            </w:r>
          </w:p>
        </w:tc>
        <w:tc>
          <w:tcPr>
            <w:tcW w:w="969" w:type="dxa"/>
          </w:tcPr>
          <w:p>
            <w:pPr>
              <w:rPr>
                <w:rFonts w:eastAsia="Times New Roman"/>
              </w:rPr>
            </w:pPr>
            <w:r>
              <w:rPr>
                <w:rFonts w:hint="eastAsia" w:eastAsia="Times New Roman"/>
              </w:rPr>
              <w:t>加粗</w:t>
            </w:r>
          </w:p>
        </w:tc>
        <w:tc>
          <w:tcPr>
            <w:tcW w:w="969" w:type="dxa"/>
          </w:tcPr>
          <w:p>
            <w:pPr>
              <w:rPr>
                <w:rFonts w:eastAsia="Times New Roman"/>
              </w:rPr>
            </w:pPr>
            <w:r>
              <w:rPr>
                <w:rFonts w:hint="eastAsia" w:eastAsia="Times New Roman"/>
              </w:rPr>
              <w:t>斜体</w:t>
            </w:r>
          </w:p>
        </w:tc>
        <w:tc>
          <w:tcPr>
            <w:tcW w:w="1289" w:type="dxa"/>
          </w:tcPr>
          <w:p>
            <w:pPr>
              <w:rPr>
                <w:rFonts w:eastAsia="Times New Roman"/>
              </w:rPr>
            </w:pPr>
            <w:r>
              <w:rPr>
                <w:rFonts w:hint="eastAsia" w:eastAsia="Times New Roman"/>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标题1</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二号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标题2</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三号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标题3</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四号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标题4</w:t>
            </w:r>
          </w:p>
        </w:tc>
        <w:tc>
          <w:tcPr>
            <w:tcW w:w="2889" w:type="dxa"/>
          </w:tcPr>
          <w:p>
            <w:pPr>
              <w:rPr>
                <w:rFonts w:eastAsia="Times New Roman"/>
              </w:rPr>
            </w:pPr>
            <w:r>
              <w:rPr>
                <w:rFonts w:hint="eastAsia" w:eastAsia="Times New Roman"/>
              </w:rPr>
              <w:t>宋体（中文标题）</w:t>
            </w:r>
          </w:p>
        </w:tc>
        <w:tc>
          <w:tcPr>
            <w:tcW w:w="969" w:type="dxa"/>
          </w:tcPr>
          <w:p>
            <w:pPr>
              <w:rPr>
                <w:rFonts w:eastAsia="Times New Roman"/>
              </w:rPr>
            </w:pPr>
            <w:r>
              <w:rPr>
                <w:rFonts w:hint="eastAsia" w:eastAsia="Times New Roman"/>
              </w:rPr>
              <w:t>小四号</w:t>
            </w:r>
          </w:p>
        </w:tc>
        <w:tc>
          <w:tcPr>
            <w:tcW w:w="969" w:type="dxa"/>
          </w:tcPr>
          <w:p>
            <w:pPr>
              <w:rPr>
                <w:rFonts w:eastAsia="Times New Roman"/>
              </w:rPr>
            </w:pPr>
            <w:r>
              <w:rPr>
                <w:rFonts w:hint="eastAsia" w:eastAsia="Times New Roman"/>
              </w:rPr>
              <w:t>是</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正文</w:t>
            </w:r>
          </w:p>
        </w:tc>
        <w:tc>
          <w:tcPr>
            <w:tcW w:w="2889" w:type="dxa"/>
          </w:tcPr>
          <w:p>
            <w:pPr>
              <w:rPr>
                <w:rFonts w:eastAsia="Times New Roman"/>
              </w:rPr>
            </w:pPr>
            <w:r>
              <w:rPr>
                <w:rFonts w:hint="eastAsia" w:eastAsia="Times New Roman"/>
              </w:rPr>
              <w:t>宋体（中文正文）</w:t>
            </w:r>
          </w:p>
        </w:tc>
        <w:tc>
          <w:tcPr>
            <w:tcW w:w="969" w:type="dxa"/>
          </w:tcPr>
          <w:p>
            <w:pPr>
              <w:rPr>
                <w:rFonts w:eastAsia="Times New Roman"/>
              </w:rPr>
            </w:pPr>
            <w:r>
              <w:rPr>
                <w:rFonts w:hint="eastAsia" w:eastAsia="Times New Roman"/>
              </w:rPr>
              <w:t>五号</w:t>
            </w:r>
          </w:p>
        </w:tc>
        <w:tc>
          <w:tcPr>
            <w:tcW w:w="969" w:type="dxa"/>
          </w:tcPr>
          <w:p>
            <w:pPr>
              <w:rPr>
                <w:rFonts w:eastAsia="Times New Roman"/>
              </w:rPr>
            </w:pPr>
            <w:r>
              <w:rPr>
                <w:rFonts w:hint="eastAsia" w:eastAsia="Times New Roman"/>
              </w:rPr>
              <w:t>否</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1" w:type="dxa"/>
          </w:tcPr>
          <w:p>
            <w:pPr>
              <w:rPr>
                <w:rFonts w:eastAsia="Times New Roman"/>
              </w:rPr>
            </w:pPr>
            <w:r>
              <w:rPr>
                <w:rFonts w:hint="eastAsia" w:eastAsia="Times New Roman"/>
              </w:rPr>
              <w:t>引用</w:t>
            </w:r>
          </w:p>
        </w:tc>
        <w:tc>
          <w:tcPr>
            <w:tcW w:w="2889" w:type="dxa"/>
          </w:tcPr>
          <w:p>
            <w:pPr>
              <w:rPr>
                <w:rFonts w:eastAsia="Times New Roman"/>
              </w:rPr>
            </w:pPr>
            <w:r>
              <w:rPr>
                <w:rFonts w:hint="eastAsia" w:eastAsia="Times New Roman"/>
              </w:rPr>
              <w:t>宋体（中文正文）</w:t>
            </w:r>
          </w:p>
        </w:tc>
        <w:tc>
          <w:tcPr>
            <w:tcW w:w="969" w:type="dxa"/>
          </w:tcPr>
          <w:p>
            <w:pPr>
              <w:rPr>
                <w:rFonts w:eastAsia="Times New Roman"/>
              </w:rPr>
            </w:pPr>
            <w:r>
              <w:rPr>
                <w:rFonts w:hint="eastAsia" w:eastAsia="Times New Roman"/>
              </w:rPr>
              <w:t>五号</w:t>
            </w:r>
          </w:p>
        </w:tc>
        <w:tc>
          <w:tcPr>
            <w:tcW w:w="969" w:type="dxa"/>
          </w:tcPr>
          <w:p>
            <w:pPr>
              <w:rPr>
                <w:rFonts w:eastAsia="Times New Roman"/>
              </w:rPr>
            </w:pPr>
            <w:r>
              <w:rPr>
                <w:rFonts w:hint="eastAsia" w:eastAsia="Times New Roman"/>
              </w:rPr>
              <w:t>否</w:t>
            </w:r>
          </w:p>
        </w:tc>
        <w:tc>
          <w:tcPr>
            <w:tcW w:w="969" w:type="dxa"/>
          </w:tcPr>
          <w:p>
            <w:pPr>
              <w:rPr>
                <w:rFonts w:eastAsia="Times New Roman"/>
              </w:rPr>
            </w:pPr>
            <w:r>
              <w:rPr>
                <w:rFonts w:hint="eastAsia" w:eastAsia="Times New Roman"/>
              </w:rPr>
              <w:t>否</w:t>
            </w:r>
          </w:p>
        </w:tc>
        <w:tc>
          <w:tcPr>
            <w:tcW w:w="1289" w:type="dxa"/>
          </w:tcPr>
          <w:p>
            <w:pPr>
              <w:rPr>
                <w:rFonts w:eastAsia="Times New Roman"/>
              </w:rPr>
            </w:pPr>
            <w:r>
              <w:rPr>
                <w:rFonts w:hint="eastAsia" w:eastAsia="Times New Roman"/>
              </w:rPr>
              <w:t>否</w:t>
            </w:r>
          </w:p>
        </w:tc>
      </w:tr>
    </w:tbl>
    <w:p/>
    <w:p>
      <w:pPr>
        <w:pStyle w:val="4"/>
      </w:pPr>
      <w:bookmarkStart w:id="18" w:name="_Toc19675"/>
      <w:bookmarkStart w:id="19" w:name="_Toc21445"/>
      <w:r>
        <w:rPr>
          <w:rFonts w:hint="eastAsia"/>
        </w:rPr>
        <w:t>1.2.3</w:t>
      </w:r>
      <w:r>
        <w:t>图表题注</w:t>
      </w:r>
      <w:bookmarkEnd w:id="18"/>
      <w:bookmarkEnd w:id="19"/>
    </w:p>
    <w:p/>
    <w:p>
      <w:pPr>
        <w:pStyle w:val="13"/>
        <w:keepNext/>
      </w:pPr>
      <w:bookmarkStart w:id="20" w:name="_Toc50400085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rPr>
          <w:rFonts w:hint="eastAsia"/>
        </w:rPr>
        <w:t>图表题注</w:t>
      </w:r>
      <w:bookmarkEnd w:id="2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3"/>
        <w:gridCol w:w="654"/>
        <w:gridCol w:w="2597"/>
        <w:gridCol w:w="1950"/>
        <w:gridCol w:w="2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pPr>
              <w:rPr>
                <w:rFonts w:eastAsia="Times New Roman"/>
              </w:rPr>
            </w:pPr>
            <w:r>
              <w:rPr>
                <w:rFonts w:hint="eastAsia" w:eastAsia="Times New Roman"/>
              </w:rPr>
              <w:t>类别</w:t>
            </w:r>
          </w:p>
        </w:tc>
        <w:tc>
          <w:tcPr>
            <w:tcW w:w="654" w:type="dxa"/>
          </w:tcPr>
          <w:p>
            <w:pPr>
              <w:rPr>
                <w:rFonts w:eastAsia="Times New Roman"/>
              </w:rPr>
            </w:pPr>
            <w:r>
              <w:rPr>
                <w:rFonts w:hint="eastAsia" w:eastAsia="Times New Roman"/>
              </w:rPr>
              <w:t>标签</w:t>
            </w:r>
          </w:p>
        </w:tc>
        <w:tc>
          <w:tcPr>
            <w:tcW w:w="2597" w:type="dxa"/>
          </w:tcPr>
          <w:p>
            <w:pPr>
              <w:rPr>
                <w:rFonts w:eastAsia="Times New Roman"/>
              </w:rPr>
            </w:pPr>
            <w:r>
              <w:rPr>
                <w:rFonts w:hint="eastAsia" w:eastAsia="Times New Roman"/>
              </w:rPr>
              <w:t>位置</w:t>
            </w:r>
          </w:p>
        </w:tc>
        <w:tc>
          <w:tcPr>
            <w:tcW w:w="1950" w:type="dxa"/>
          </w:tcPr>
          <w:p>
            <w:pPr>
              <w:rPr>
                <w:rFonts w:eastAsia="Times New Roman"/>
              </w:rPr>
            </w:pPr>
            <w:r>
              <w:rPr>
                <w:rFonts w:hint="eastAsia" w:eastAsia="Times New Roman"/>
              </w:rPr>
              <w:t>题注中不包含标签</w:t>
            </w:r>
          </w:p>
        </w:tc>
        <w:tc>
          <w:tcPr>
            <w:tcW w:w="2442" w:type="dxa"/>
          </w:tcPr>
          <w:p>
            <w:pPr>
              <w:rPr>
                <w:rFonts w:eastAsia="Times New Roman"/>
              </w:rPr>
            </w:pPr>
            <w:r>
              <w:rPr>
                <w:rFonts w:hint="eastAsia" w:eastAsia="Times New Roman"/>
              </w:rPr>
              <w:t>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pPr>
              <w:rPr>
                <w:rFonts w:eastAsia="Times New Roman"/>
              </w:rPr>
            </w:pPr>
            <w:r>
              <w:rPr>
                <w:rFonts w:hint="eastAsia" w:eastAsia="Times New Roman"/>
              </w:rPr>
              <w:t>表格</w:t>
            </w:r>
          </w:p>
        </w:tc>
        <w:tc>
          <w:tcPr>
            <w:tcW w:w="654" w:type="dxa"/>
          </w:tcPr>
          <w:p>
            <w:pPr>
              <w:rPr>
                <w:rFonts w:eastAsia="Times New Roman"/>
              </w:rPr>
            </w:pPr>
            <w:r>
              <w:rPr>
                <w:rFonts w:hint="eastAsia" w:eastAsia="Times New Roman"/>
              </w:rPr>
              <w:t>表格</w:t>
            </w:r>
          </w:p>
        </w:tc>
        <w:tc>
          <w:tcPr>
            <w:tcW w:w="2597" w:type="dxa"/>
          </w:tcPr>
          <w:p>
            <w:pPr>
              <w:rPr>
                <w:rFonts w:eastAsia="Times New Roman"/>
              </w:rPr>
            </w:pPr>
            <w:r>
              <w:rPr>
                <w:rFonts w:hint="eastAsia" w:eastAsia="Times New Roman"/>
              </w:rPr>
              <w:t>所选项目上方（左对齐）</w:t>
            </w:r>
          </w:p>
        </w:tc>
        <w:tc>
          <w:tcPr>
            <w:tcW w:w="1950" w:type="dxa"/>
          </w:tcPr>
          <w:p>
            <w:pPr>
              <w:rPr>
                <w:rFonts w:eastAsia="Times New Roman"/>
              </w:rPr>
            </w:pPr>
            <w:r>
              <w:rPr>
                <w:rFonts w:hint="eastAsia" w:eastAsia="Times New Roman"/>
              </w:rPr>
              <w:t>否</w:t>
            </w:r>
          </w:p>
        </w:tc>
        <w:tc>
          <w:tcPr>
            <w:tcW w:w="2442" w:type="dxa"/>
          </w:tcPr>
          <w:p>
            <w:pPr>
              <w:rPr>
                <w:rFonts w:eastAsia="Times New Roman"/>
              </w:rPr>
            </w:pPr>
            <w:r>
              <w:rPr>
                <w:rFonts w:hint="eastAsia" w:eastAsia="Times New Roman"/>
              </w:rPr>
              <w:t>根据窗口/内容自动调整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3" w:type="dxa"/>
          </w:tcPr>
          <w:p>
            <w:pPr>
              <w:rPr>
                <w:rFonts w:eastAsia="Times New Roman"/>
              </w:rPr>
            </w:pPr>
            <w:r>
              <w:rPr>
                <w:rFonts w:hint="eastAsia" w:eastAsia="Times New Roman"/>
              </w:rPr>
              <w:t>图片</w:t>
            </w:r>
          </w:p>
        </w:tc>
        <w:tc>
          <w:tcPr>
            <w:tcW w:w="654" w:type="dxa"/>
          </w:tcPr>
          <w:p>
            <w:pPr>
              <w:rPr>
                <w:rFonts w:eastAsia="Times New Roman"/>
              </w:rPr>
            </w:pPr>
            <w:r>
              <w:rPr>
                <w:rFonts w:hint="eastAsia" w:eastAsia="Times New Roman"/>
              </w:rPr>
              <w:t>图表</w:t>
            </w:r>
          </w:p>
        </w:tc>
        <w:tc>
          <w:tcPr>
            <w:tcW w:w="2597" w:type="dxa"/>
          </w:tcPr>
          <w:p>
            <w:pPr>
              <w:rPr>
                <w:rFonts w:eastAsia="Times New Roman"/>
              </w:rPr>
            </w:pPr>
            <w:r>
              <w:rPr>
                <w:rFonts w:hint="eastAsia" w:eastAsia="Times New Roman"/>
              </w:rPr>
              <w:t>所选项目下方（居中）</w:t>
            </w:r>
          </w:p>
        </w:tc>
        <w:tc>
          <w:tcPr>
            <w:tcW w:w="1950" w:type="dxa"/>
          </w:tcPr>
          <w:p>
            <w:pPr>
              <w:rPr>
                <w:rFonts w:eastAsia="Times New Roman"/>
              </w:rPr>
            </w:pPr>
            <w:r>
              <w:rPr>
                <w:rFonts w:hint="eastAsia" w:eastAsia="Times New Roman"/>
              </w:rPr>
              <w:t>否</w:t>
            </w:r>
          </w:p>
        </w:tc>
        <w:tc>
          <w:tcPr>
            <w:tcW w:w="2442" w:type="dxa"/>
          </w:tcPr>
          <w:p>
            <w:pPr>
              <w:rPr>
                <w:rFonts w:eastAsia="Times New Roman"/>
              </w:rPr>
            </w:pPr>
            <w:r>
              <w:rPr>
                <w:rFonts w:hint="eastAsia" w:eastAsia="Times New Roman"/>
              </w:rPr>
              <w:t>根据窗口/内容自动调整</w:t>
            </w:r>
          </w:p>
        </w:tc>
      </w:tr>
    </w:tbl>
    <w:p/>
    <w:p>
      <w:pPr>
        <w:pStyle w:val="3"/>
      </w:pPr>
      <w:bookmarkStart w:id="21" w:name="_Toc27751"/>
      <w:bookmarkStart w:id="22" w:name="_Toc9361"/>
      <w:r>
        <w:rPr>
          <w:rFonts w:hint="eastAsia"/>
        </w:rPr>
        <w:t>1.3</w:t>
      </w:r>
      <w:r>
        <w:t xml:space="preserve"> </w:t>
      </w:r>
      <w:r>
        <w:rPr>
          <w:rFonts w:hint="eastAsia"/>
        </w:rPr>
        <w:t>文档概述</w:t>
      </w:r>
      <w:bookmarkEnd w:id="21"/>
      <w:bookmarkEnd w:id="22"/>
    </w:p>
    <w:p>
      <w:pPr>
        <w:ind w:firstLine="420"/>
      </w:pPr>
      <w:r>
        <w:rPr>
          <w:rFonts w:hint="eastAsia"/>
        </w:rPr>
        <w:t>本文档主要是对基于项目的案例教学系统的软件需求规格说明书。此文档是从学生、教师、管理员、案例拥有者等多方面角色的途径获取需求，协调需求而撰写的文档。字文档不保密。</w:t>
      </w:r>
    </w:p>
    <w:p/>
    <w:p>
      <w:pPr>
        <w:pStyle w:val="3"/>
      </w:pPr>
      <w:bookmarkStart w:id="23" w:name="_Toc32084"/>
      <w:bookmarkStart w:id="24" w:name="_Toc21937"/>
      <w:r>
        <w:rPr>
          <w:rFonts w:hint="eastAsia"/>
        </w:rPr>
        <w:t xml:space="preserve">1.4 </w:t>
      </w:r>
      <w:bookmarkStart w:id="25" w:name="_Ref437452481"/>
      <w:bookmarkStart w:id="26" w:name="_Ref437452551"/>
      <w:bookmarkStart w:id="27" w:name="_Toc437483655"/>
      <w:bookmarkStart w:id="28" w:name="_Ref437452484"/>
      <w:r>
        <w:rPr>
          <w:rFonts w:hint="eastAsia"/>
        </w:rPr>
        <w:t>读者对象和阅读建议</w:t>
      </w:r>
      <w:bookmarkEnd w:id="23"/>
      <w:bookmarkEnd w:id="24"/>
      <w:bookmarkEnd w:id="25"/>
      <w:bookmarkEnd w:id="26"/>
      <w:bookmarkEnd w:id="27"/>
      <w:bookmarkEnd w:id="28"/>
    </w:p>
    <w:p>
      <w:pPr>
        <w:ind w:firstLine="420"/>
      </w:pPr>
      <w:r>
        <w:rPr>
          <w:rFonts w:hint="eastAsia"/>
        </w:rPr>
        <w:t>本说明书的预期读者为客户、业务或需求分析人员、测试人员、用户文档编写者、项目管理人员等。</w:t>
      </w:r>
    </w:p>
    <w:p>
      <w:pPr>
        <w:pStyle w:val="4"/>
      </w:pPr>
      <w:bookmarkStart w:id="29" w:name="_Toc2058"/>
      <w:bookmarkStart w:id="30" w:name="_Toc7790"/>
      <w:r>
        <w:rPr>
          <w:rFonts w:hint="eastAsia"/>
        </w:rPr>
        <w:t>1.4.1阅读建议列表</w:t>
      </w:r>
      <w:bookmarkEnd w:id="29"/>
      <w:bookmarkEnd w:id="30"/>
    </w:p>
    <w:p/>
    <w:p>
      <w:pPr>
        <w:pStyle w:val="13"/>
        <w:keepNext/>
      </w:pPr>
      <w:bookmarkStart w:id="31" w:name="_Toc50400085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w:t>
      </w:r>
      <w:r>
        <w:fldChar w:fldCharType="end"/>
      </w:r>
      <w:r>
        <w:rPr>
          <w:rFonts w:hint="eastAsia"/>
        </w:rPr>
        <w:t>阅读建议列表</w:t>
      </w:r>
      <w:bookmarkEnd w:id="3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读者/范围</w:t>
            </w:r>
          </w:p>
        </w:tc>
        <w:tc>
          <w:tcPr>
            <w:tcW w:w="1185" w:type="dxa"/>
          </w:tcPr>
          <w:p>
            <w:pPr>
              <w:rPr>
                <w:rFonts w:eastAsia="Times New Roman"/>
              </w:rPr>
            </w:pPr>
            <w:r>
              <w:rPr>
                <w:rFonts w:hint="eastAsia" w:eastAsia="Times New Roman"/>
              </w:rPr>
              <w:t>项目经理</w:t>
            </w:r>
          </w:p>
        </w:tc>
        <w:tc>
          <w:tcPr>
            <w:tcW w:w="713" w:type="dxa"/>
          </w:tcPr>
          <w:p>
            <w:pPr>
              <w:rPr>
                <w:rFonts w:eastAsia="Times New Roman"/>
              </w:rPr>
            </w:pPr>
            <w:r>
              <w:rPr>
                <w:rFonts w:hint="eastAsia" w:eastAsia="Times New Roman"/>
              </w:rPr>
              <w:t>客户</w:t>
            </w:r>
          </w:p>
        </w:tc>
        <w:tc>
          <w:tcPr>
            <w:tcW w:w="713" w:type="dxa"/>
          </w:tcPr>
          <w:p>
            <w:pPr>
              <w:rPr>
                <w:rFonts w:eastAsia="Times New Roman"/>
              </w:rPr>
            </w:pPr>
            <w:r>
              <w:rPr>
                <w:rFonts w:hint="eastAsia" w:eastAsia="Times New Roman"/>
              </w:rPr>
              <w:t>用户</w:t>
            </w:r>
          </w:p>
        </w:tc>
        <w:tc>
          <w:tcPr>
            <w:tcW w:w="1185" w:type="dxa"/>
          </w:tcPr>
          <w:p>
            <w:pPr>
              <w:rPr>
                <w:rFonts w:eastAsia="Times New Roman"/>
              </w:rPr>
            </w:pPr>
            <w:r>
              <w:rPr>
                <w:rFonts w:hint="eastAsia" w:eastAsia="Times New Roman"/>
              </w:rPr>
              <w:t>开发人员</w:t>
            </w:r>
          </w:p>
        </w:tc>
        <w:tc>
          <w:tcPr>
            <w:tcW w:w="1185" w:type="dxa"/>
          </w:tcPr>
          <w:p>
            <w:pPr>
              <w:rPr>
                <w:rFonts w:eastAsia="Times New Roman"/>
              </w:rPr>
            </w:pPr>
            <w:r>
              <w:rPr>
                <w:rFonts w:hint="eastAsia" w:eastAsia="Times New Roman"/>
              </w:rPr>
              <w:t>测试人员</w:t>
            </w:r>
          </w:p>
        </w:tc>
        <w:tc>
          <w:tcPr>
            <w:tcW w:w="1185" w:type="dxa"/>
          </w:tcPr>
          <w:p>
            <w:pPr>
              <w:rPr>
                <w:rFonts w:eastAsia="Times New Roman"/>
              </w:rPr>
            </w:pPr>
            <w:r>
              <w:rPr>
                <w:rFonts w:hint="eastAsia" w:eastAsia="Times New Roman"/>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引言</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综合描述</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系统特征</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功能需求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外部接口需求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其他非功能需求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其他需求</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术语表</w:t>
            </w:r>
          </w:p>
        </w:tc>
        <w:tc>
          <w:tcPr>
            <w:tcW w:w="1185" w:type="dxa"/>
          </w:tcPr>
          <w:p>
            <w:pPr>
              <w:jc w:val="center"/>
              <w:rPr>
                <w:rFonts w:eastAsia="Times New Roman"/>
              </w:rPr>
            </w:pP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分析模型</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eastAsia="Times New Roman"/>
              </w:rPr>
            </w:pPr>
            <w:r>
              <w:rPr>
                <w:rFonts w:hint="eastAsia" w:eastAsia="Times New Roman"/>
              </w:rPr>
              <w:t>待解决问题的列表</w:t>
            </w:r>
          </w:p>
        </w:tc>
        <w:tc>
          <w:tcPr>
            <w:tcW w:w="1185"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r>
              <w:rPr>
                <w:rFonts w:hint="eastAsia" w:eastAsia="Times New Roman"/>
              </w:rPr>
              <w:sym w:font="Wingdings 2" w:char="F050"/>
            </w:r>
          </w:p>
        </w:tc>
        <w:tc>
          <w:tcPr>
            <w:tcW w:w="713" w:type="dxa"/>
          </w:tcPr>
          <w:p>
            <w:pPr>
              <w:jc w:val="center"/>
              <w:rPr>
                <w:rFonts w:eastAsia="Times New Roman"/>
              </w:rPr>
            </w:pP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c>
          <w:tcPr>
            <w:tcW w:w="1185" w:type="dxa"/>
          </w:tcPr>
          <w:p>
            <w:pPr>
              <w:jc w:val="center"/>
              <w:rPr>
                <w:rFonts w:eastAsia="Times New Roman"/>
              </w:rPr>
            </w:pPr>
            <w:r>
              <w:rPr>
                <w:rFonts w:hint="eastAsia" w:eastAsia="Times New Roman"/>
              </w:rPr>
              <w:sym w:font="Wingdings 2" w:char="F050"/>
            </w:r>
          </w:p>
        </w:tc>
      </w:tr>
    </w:tbl>
    <w:p/>
    <w:p>
      <w:pPr>
        <w:ind w:firstLine="420"/>
      </w:pPr>
    </w:p>
    <w:p>
      <w:pPr>
        <w:pStyle w:val="3"/>
      </w:pPr>
      <w:bookmarkStart w:id="32" w:name="_Toc7127"/>
      <w:bookmarkStart w:id="33" w:name="_Toc19162"/>
      <w:r>
        <w:rPr>
          <w:rFonts w:hint="eastAsia"/>
        </w:rPr>
        <w:t>1.5</w:t>
      </w:r>
      <w:r>
        <w:t xml:space="preserve"> </w:t>
      </w:r>
      <w:r>
        <w:rPr>
          <w:rFonts w:hint="eastAsia"/>
        </w:rPr>
        <w:t>命名规则</w:t>
      </w:r>
      <w:bookmarkEnd w:id="32"/>
      <w:bookmarkEnd w:id="33"/>
    </w:p>
    <w:p>
      <w:r>
        <w:t>O</w:t>
      </w:r>
      <w:r>
        <w:rPr>
          <w:rFonts w:hint="eastAsia"/>
        </w:rPr>
        <w:t>：案例拥有者用例</w:t>
      </w:r>
    </w:p>
    <w:p>
      <w:r>
        <w:t>S</w:t>
      </w:r>
      <w:r>
        <w:rPr>
          <w:rFonts w:hint="eastAsia"/>
        </w:rPr>
        <w:t>：学生用例</w:t>
      </w:r>
    </w:p>
    <w:p>
      <w:r>
        <w:t>T</w:t>
      </w:r>
      <w:r>
        <w:rPr>
          <w:rFonts w:hint="eastAsia"/>
        </w:rPr>
        <w:t>：教师用例</w:t>
      </w:r>
    </w:p>
    <w:p>
      <w:r>
        <w:t>A</w:t>
      </w:r>
      <w:r>
        <w:rPr>
          <w:rFonts w:hint="eastAsia"/>
        </w:rPr>
        <w:t>：管理员用例</w:t>
      </w:r>
    </w:p>
    <w:p>
      <w:r>
        <w:rPr>
          <w:rFonts w:hint="eastAsia"/>
        </w:rPr>
        <w:t>BR：业务规则</w:t>
      </w:r>
    </w:p>
    <w:p>
      <w:r>
        <w:rPr>
          <w:rFonts w:hint="eastAsia"/>
        </w:rPr>
        <w:t>字符串：由数字、字母、下划线组成的一串字符，编码为ASC</w:t>
      </w:r>
      <w:r>
        <w:t>II</w:t>
      </w:r>
      <w:r>
        <w:rPr>
          <w:rFonts w:hint="eastAsia"/>
        </w:rPr>
        <w:t>，长度可变</w:t>
      </w:r>
    </w:p>
    <w:p/>
    <w:p>
      <w:pPr>
        <w:pStyle w:val="3"/>
      </w:pPr>
      <w:bookmarkStart w:id="34" w:name="_Toc11373"/>
      <w:bookmarkStart w:id="35" w:name="_Toc13255"/>
      <w:r>
        <w:rPr>
          <w:rFonts w:hint="eastAsia"/>
        </w:rPr>
        <w:t xml:space="preserve">1.6 </w:t>
      </w:r>
      <w:bookmarkStart w:id="36" w:name="_Toc437483656"/>
      <w:bookmarkStart w:id="37" w:name="_Ref437452562"/>
      <w:r>
        <w:rPr>
          <w:rFonts w:hint="eastAsia"/>
        </w:rPr>
        <w:t>项目范围</w:t>
      </w:r>
      <w:bookmarkEnd w:id="34"/>
      <w:bookmarkEnd w:id="35"/>
      <w:bookmarkEnd w:id="36"/>
      <w:bookmarkEnd w:id="37"/>
    </w:p>
    <w:p>
      <w:pPr>
        <w:ind w:firstLine="420"/>
      </w:pPr>
      <w:r>
        <w:rPr>
          <w:rFonts w:hint="eastAsia"/>
        </w:rPr>
        <w:t>该项目是为了实现基于项目的案例教学系统，在需求上，充分考虑了多个具体的用户的实际情况。本产品将主要实现</w:t>
      </w:r>
      <w:r>
        <w:rPr>
          <w:rFonts w:hint="eastAsia" w:ascii="宋体" w:hAnsi="宋体"/>
          <w:szCs w:val="21"/>
        </w:rPr>
        <w:t>学生与教师针对某个教学案例进行信息交互</w:t>
      </w:r>
      <w:r>
        <w:rPr>
          <w:rFonts w:hint="eastAsia"/>
        </w:rPr>
        <w:t>。具有</w:t>
      </w:r>
      <w:r>
        <w:rPr>
          <w:rFonts w:hint="eastAsia" w:ascii="宋体" w:hAnsi="宋体"/>
          <w:szCs w:val="21"/>
        </w:rPr>
        <w:t>具有良好的共享性、交互性以及开放性的教学案例网站系统，能实现教师发放案例、学生申请参加案例、教师审核批准、学生定位自身职能等一系列功能来为教师与学生提供优质的服务。</w:t>
      </w:r>
    </w:p>
    <w:p>
      <w:pPr>
        <w:pStyle w:val="4"/>
      </w:pPr>
      <w:bookmarkStart w:id="38" w:name="_Toc28973"/>
      <w:bookmarkStart w:id="39" w:name="_Toc5718"/>
      <w:r>
        <w:rPr>
          <w:rFonts w:hint="eastAsia"/>
        </w:rPr>
        <w:t>1.6.1上下文图</w:t>
      </w:r>
      <w:bookmarkEnd w:id="38"/>
      <w:bookmarkEnd w:id="39"/>
    </w:p>
    <w:p>
      <w:r>
        <w:drawing>
          <wp:inline distT="0" distB="0" distL="0" distR="0">
            <wp:extent cx="3987165" cy="5753100"/>
            <wp:effectExtent l="0" t="0" r="571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87165" cy="5753100"/>
                    </a:xfrm>
                    <a:prstGeom prst="rect">
                      <a:avLst/>
                    </a:prstGeom>
                    <a:noFill/>
                    <a:ln>
                      <a:noFill/>
                    </a:ln>
                  </pic:spPr>
                </pic:pic>
              </a:graphicData>
            </a:graphic>
          </wp:inline>
        </w:drawing>
      </w:r>
    </w:p>
    <w:p/>
    <w:p>
      <w:pPr>
        <w:pStyle w:val="3"/>
      </w:pPr>
      <w:bookmarkStart w:id="40" w:name="_Toc19607"/>
      <w:bookmarkStart w:id="41" w:name="_Toc16978"/>
      <w:r>
        <w:rPr>
          <w:rFonts w:hint="eastAsia"/>
        </w:rPr>
        <w:t xml:space="preserve">1.7 </w:t>
      </w:r>
      <w:bookmarkStart w:id="42" w:name="_Toc437483657"/>
      <w:r>
        <w:rPr>
          <w:rFonts w:hint="eastAsia"/>
        </w:rPr>
        <w:t>参考资料</w:t>
      </w:r>
      <w:bookmarkEnd w:id="40"/>
      <w:bookmarkEnd w:id="41"/>
      <w:bookmarkEnd w:id="42"/>
    </w:p>
    <w:p>
      <w:pPr>
        <w:rPr>
          <w:rFonts w:ascii="宋体" w:hAnsi="宋体"/>
        </w:rPr>
      </w:pPr>
      <w:r>
        <w:rPr>
          <w:rFonts w:hint="eastAsia" w:ascii="宋体" w:hAnsi="宋体"/>
        </w:rPr>
        <w:t>[1]软件需求 【美】Karl Wiegers  Joy Beatty著 李忠利 李淳 霍金健 孔晨辉译</w:t>
      </w:r>
    </w:p>
    <w:p>
      <w:pPr>
        <w:rPr>
          <w:rFonts w:ascii="宋体" w:hAnsi="宋体"/>
        </w:rPr>
      </w:pPr>
      <w:r>
        <w:rPr>
          <w:rFonts w:hint="eastAsia" w:ascii="宋体" w:hAnsi="宋体"/>
        </w:rPr>
        <w:t>出版社：清华大学出版社</w:t>
      </w:r>
    </w:p>
    <w:p>
      <w:pPr>
        <w:rPr>
          <w:rFonts w:ascii="宋体" w:hAnsi="宋体"/>
        </w:rPr>
      </w:pPr>
      <w:r>
        <w:rPr>
          <w:rFonts w:hint="eastAsia" w:ascii="宋体" w:hAnsi="宋体"/>
        </w:rPr>
        <w:t>I</w:t>
      </w:r>
      <w:r>
        <w:rPr>
          <w:rFonts w:ascii="宋体" w:hAnsi="宋体"/>
        </w:rPr>
        <w:t>SBN: 9787302426820</w:t>
      </w:r>
    </w:p>
    <w:p>
      <w:pPr>
        <w:rPr>
          <w:rFonts w:ascii="宋体" w:hAnsi="宋体"/>
        </w:rPr>
      </w:pPr>
      <w:r>
        <w:rPr>
          <w:rFonts w:hint="eastAsia" w:ascii="宋体" w:hAnsi="宋体"/>
        </w:rPr>
        <w:t>[2]软件项目管理 【英】Bob Hughes  Mike Cotterell著 廖彬山 周卫华译</w:t>
      </w:r>
    </w:p>
    <w:p>
      <w:pPr>
        <w:rPr>
          <w:rFonts w:ascii="宋体" w:hAnsi="宋体"/>
        </w:rPr>
      </w:pPr>
      <w:r>
        <w:rPr>
          <w:rFonts w:hint="eastAsia" w:ascii="宋体" w:hAnsi="宋体"/>
        </w:rPr>
        <w:t xml:space="preserve">出版社：机械工业出版社 </w:t>
      </w:r>
    </w:p>
    <w:p>
      <w:pPr>
        <w:rPr>
          <w:rFonts w:ascii="宋体" w:hAnsi="宋体"/>
        </w:rPr>
      </w:pPr>
      <w:r>
        <w:rPr>
          <w:rFonts w:hint="eastAsia" w:ascii="宋体" w:hAnsi="宋体"/>
        </w:rPr>
        <w:t>I</w:t>
      </w:r>
      <w:r>
        <w:rPr>
          <w:rFonts w:ascii="宋体" w:hAnsi="宋体"/>
        </w:rPr>
        <w:t>SBN: 9787111309642</w:t>
      </w:r>
    </w:p>
    <w:p>
      <w:pPr>
        <w:rPr>
          <w:rFonts w:ascii="宋体" w:hAnsi="宋体"/>
        </w:rPr>
      </w:pPr>
      <w:r>
        <w:rPr>
          <w:rFonts w:hint="eastAsia" w:ascii="宋体" w:hAnsi="宋体"/>
        </w:rPr>
        <w:t xml:space="preserve">[3]网站规划与网页设计（第3版） 张兵义 张连堂 张鸣 主编 </w:t>
      </w:r>
    </w:p>
    <w:p>
      <w:pPr>
        <w:rPr>
          <w:rFonts w:ascii="宋体" w:hAnsi="宋体"/>
        </w:rPr>
      </w:pPr>
      <w:r>
        <w:rPr>
          <w:rFonts w:hint="eastAsia" w:ascii="宋体" w:hAnsi="宋体"/>
        </w:rPr>
        <w:t>出版社：电子工业出版社</w:t>
      </w:r>
    </w:p>
    <w:p>
      <w:pPr>
        <w:rPr>
          <w:rFonts w:ascii="宋体" w:hAnsi="宋体"/>
        </w:rPr>
      </w:pPr>
      <w:r>
        <w:rPr>
          <w:rFonts w:hint="eastAsia" w:ascii="宋体" w:hAnsi="宋体"/>
        </w:rPr>
        <w:t>I</w:t>
      </w:r>
      <w:r>
        <w:rPr>
          <w:rFonts w:ascii="宋体" w:hAnsi="宋体"/>
        </w:rPr>
        <w:t>SBN</w:t>
      </w:r>
      <w:r>
        <w:rPr>
          <w:rFonts w:hint="eastAsia" w:ascii="宋体" w:hAnsi="宋体"/>
        </w:rPr>
        <w:t>：9787121198359</w:t>
      </w:r>
    </w:p>
    <w:p>
      <w:pPr>
        <w:numPr>
          <w:ilvl w:val="0"/>
          <w:numId w:val="4"/>
        </w:numPr>
        <w:rPr>
          <w:rFonts w:ascii="宋体" w:hAnsi="宋体"/>
        </w:rPr>
      </w:pPr>
      <w:r>
        <w:rPr>
          <w:rFonts w:hint="eastAsia" w:ascii="宋体" w:hAnsi="宋体"/>
        </w:rPr>
        <w:t>《2014-2016年E-Learning市场趋势》（E-learning Market Trends&amp; Forecast 2014-2016 Report）[R].docebo,2014:3</w:t>
      </w:r>
    </w:p>
    <w:p>
      <w:pPr>
        <w:rPr>
          <w:rFonts w:ascii="宋体" w:hAnsi="宋体"/>
        </w:rPr>
      </w:pPr>
      <w:r>
        <w:rPr>
          <w:rFonts w:hint="eastAsia" w:ascii="宋体" w:hAnsi="宋体"/>
        </w:rPr>
        <w:t>[5] mysql与oracle. https://blog.csdn.net/cxws110/article/details/73164275 , 2017-6-16/2018-10-13</w:t>
      </w:r>
    </w:p>
    <w:p>
      <w:pPr>
        <w:rPr>
          <w:rFonts w:ascii="宋体" w:hAnsi="宋体"/>
        </w:rPr>
      </w:pPr>
      <w:r>
        <w:rPr>
          <w:rFonts w:hint="eastAsia" w:ascii="宋体" w:hAnsi="宋体"/>
        </w:rPr>
        <w:t xml:space="preserve">[6]浅谈php的优缺点. </w:t>
      </w:r>
    </w:p>
    <w:p>
      <w:pPr>
        <w:rPr>
          <w:rFonts w:ascii="宋体" w:hAnsi="宋体"/>
        </w:rPr>
      </w:pPr>
      <w:r>
        <w:rPr>
          <w:rFonts w:hint="eastAsia" w:ascii="宋体" w:hAnsi="宋体"/>
        </w:rPr>
        <w:t>https://www.cnblogs.com/ghjbk/p/6829307.html ,  2017-5-9/2018-10-13</w:t>
      </w:r>
    </w:p>
    <w:p>
      <w:pPr>
        <w:rPr>
          <w:rFonts w:ascii="宋体" w:hAnsi="宋体"/>
        </w:rPr>
      </w:pPr>
      <w:r>
        <w:rPr>
          <w:rFonts w:hint="eastAsia" w:ascii="宋体" w:hAnsi="宋体"/>
        </w:rPr>
        <w:t>[7] 详细了解S</w:t>
      </w:r>
      <w:r>
        <w:rPr>
          <w:rFonts w:ascii="宋体" w:hAnsi="宋体"/>
        </w:rPr>
        <w:t>QLIT</w:t>
      </w:r>
      <w:r>
        <w:rPr>
          <w:rFonts w:hint="eastAsia" w:ascii="宋体" w:hAnsi="宋体"/>
        </w:rPr>
        <w:t>优. https://blog.csdn.net/hjm4702192/article/details/8283018 ,  2012-12-11/2018-10-13</w:t>
      </w:r>
    </w:p>
    <w:p>
      <w:pPr>
        <w:rPr>
          <w:rFonts w:ascii="宋体" w:hAnsi="宋体"/>
        </w:rPr>
      </w:pPr>
      <w:r>
        <w:rPr>
          <w:rFonts w:hint="eastAsia" w:ascii="宋体" w:hAnsi="宋体"/>
        </w:rPr>
        <w:t>[</w:t>
      </w:r>
      <w:r>
        <w:rPr>
          <w:rFonts w:ascii="宋体" w:hAnsi="宋体"/>
        </w:rPr>
        <w:t>8]</w:t>
      </w:r>
      <w:r>
        <w:rPr>
          <w:rFonts w:hint="eastAsia" w:ascii="宋体" w:hAnsi="宋体"/>
        </w:rPr>
        <w:t>软件需求规格说明(IEEE_830_标准)</w:t>
      </w:r>
    </w:p>
    <w:p>
      <w:pPr>
        <w:rPr>
          <w:rFonts w:ascii="宋体" w:hAnsi="宋体"/>
        </w:rPr>
      </w:pPr>
      <w:r>
        <w:rPr>
          <w:rFonts w:hint="eastAsia" w:ascii="宋体" w:hAnsi="宋体"/>
        </w:rPr>
        <w:t>[9]软件需求规格说明(IOS_9001_标准)</w:t>
      </w:r>
    </w:p>
    <w:p/>
    <w:p>
      <w:pPr>
        <w:pStyle w:val="2"/>
      </w:pPr>
      <w:bookmarkStart w:id="43" w:name="_Toc79"/>
      <w:bookmarkStart w:id="44" w:name="_Toc437483658"/>
      <w:bookmarkStart w:id="45" w:name="_Toc21958"/>
      <w:r>
        <w:rPr>
          <w:rFonts w:hint="eastAsia"/>
        </w:rPr>
        <w:t>2总体描述</w:t>
      </w:r>
      <w:bookmarkEnd w:id="43"/>
      <w:bookmarkEnd w:id="44"/>
      <w:bookmarkEnd w:id="45"/>
    </w:p>
    <w:p/>
    <w:p>
      <w:pPr>
        <w:pStyle w:val="3"/>
      </w:pPr>
      <w:bookmarkStart w:id="46" w:name="_Toc24223"/>
      <w:bookmarkStart w:id="47" w:name="_Toc2486"/>
      <w:r>
        <w:rPr>
          <w:rFonts w:hint="eastAsia"/>
        </w:rPr>
        <w:t>2.</w:t>
      </w:r>
      <w:r>
        <w:rPr>
          <w:rFonts w:hint="eastAsia"/>
          <w:lang w:val="en-US" w:eastAsia="zh-CN"/>
        </w:rPr>
        <w:t>1</w:t>
      </w:r>
      <w:r>
        <w:rPr>
          <w:rFonts w:hint="eastAsia"/>
        </w:rPr>
        <w:t xml:space="preserve"> </w:t>
      </w:r>
      <w:bookmarkStart w:id="48" w:name="_Toc437483659"/>
      <w:r>
        <w:rPr>
          <w:rFonts w:hint="eastAsia"/>
        </w:rPr>
        <w:t>产品</w:t>
      </w:r>
      <w:bookmarkEnd w:id="48"/>
      <w:r>
        <w:rPr>
          <w:rFonts w:hint="eastAsia"/>
        </w:rPr>
        <w:t>视角</w:t>
      </w:r>
      <w:bookmarkEnd w:id="46"/>
      <w:bookmarkEnd w:id="47"/>
    </w:p>
    <w:p>
      <w:pPr>
        <w:ind w:firstLine="420"/>
      </w:pPr>
      <w:r>
        <w:rPr>
          <w:rFonts w:hint="eastAsia"/>
        </w:rPr>
        <w:t>基于项目的案例教学系统是一个全新的教学系统，用于实现</w:t>
      </w:r>
      <w:r>
        <w:rPr>
          <w:rFonts w:hint="eastAsia" w:ascii="宋体" w:hAnsi="宋体"/>
          <w:szCs w:val="21"/>
        </w:rPr>
        <w:t>学生与教师针对某个教学案例进行信息交互，实现“</w:t>
      </w:r>
      <w:r>
        <w:rPr>
          <w:rFonts w:ascii="宋体" w:hAnsi="宋体"/>
          <w:szCs w:val="21"/>
        </w:rPr>
        <w:t>Learning by doing”</w:t>
      </w:r>
      <w:r>
        <w:rPr>
          <w:rFonts w:hint="eastAsia"/>
        </w:rPr>
        <w:t>。预期系统将经过多个版本的进化，最终为学生在校内</w:t>
      </w:r>
      <w:r>
        <w:rPr>
          <w:rFonts w:hint="eastAsia" w:ascii="宋体" w:hAnsi="宋体"/>
          <w:szCs w:val="21"/>
        </w:rPr>
        <w:t>提供优质的服务</w:t>
      </w:r>
      <w:r>
        <w:rPr>
          <w:rFonts w:hint="eastAsia"/>
        </w:rPr>
        <w:t>。</w:t>
      </w:r>
    </w:p>
    <w:p>
      <w:pPr>
        <w:pStyle w:val="3"/>
      </w:pPr>
      <w:bookmarkStart w:id="49" w:name="_Toc13009"/>
      <w:bookmarkStart w:id="50" w:name="_Toc18391"/>
      <w:r>
        <w:rPr>
          <w:rFonts w:hint="eastAsia"/>
        </w:rPr>
        <w:t xml:space="preserve">2.2 </w:t>
      </w:r>
      <w:bookmarkStart w:id="51" w:name="_Toc437483660"/>
      <w:r>
        <w:rPr>
          <w:rFonts w:hint="eastAsia"/>
        </w:rPr>
        <w:t>产品特性</w:t>
      </w:r>
      <w:bookmarkEnd w:id="49"/>
      <w:bookmarkEnd w:id="50"/>
      <w:bookmarkEnd w:id="51"/>
    </w:p>
    <w:p>
      <w:r>
        <w:rPr>
          <w:rFonts w:hint="eastAsia"/>
        </w:rPr>
        <w:t>特性树：</w:t>
      </w:r>
    </w:p>
    <w:p>
      <w:r>
        <w:rPr>
          <w:rFonts w:hint="eastAsia"/>
        </w:rPr>
        <w:t>见特性树文件</w:t>
      </w:r>
    </w:p>
    <w:p>
      <w:r>
        <w:rPr>
          <w:rFonts w:hint="eastAsia"/>
        </w:rPr>
        <w:t>主要特征：</w:t>
      </w:r>
    </w:p>
    <w:p>
      <w:r>
        <w:rPr>
          <w:rFonts w:hint="eastAsia"/>
        </w:rPr>
        <w:t>学生能根据网战上提高的案例快速建立项目组，在项目组的工作中，学生可以和查看项目的文档，参考资料，项目经理发出的通知以及指导者给出的建议。同时通过对比标准模板来进行互相评分来进行极小的评价。</w:t>
      </w:r>
    </w:p>
    <w:p>
      <w:r>
        <w:rPr>
          <w:rFonts w:hint="eastAsia"/>
        </w:rPr>
        <w:t>教师可以根据项目组的进度，及时给出相应的建议，教师也可以创建项目，邀请学生一起进行项目。</w:t>
      </w:r>
    </w:p>
    <w:p>
      <w:pPr>
        <w:rPr>
          <w:rFonts w:hint="eastAsia"/>
        </w:rPr>
      </w:pPr>
      <w:r>
        <w:rPr>
          <w:rFonts w:hint="eastAsia"/>
        </w:rPr>
        <w:t>管理员需要对用户信息进行管理，更重要的是学要对案例进行管理，包括对案例的增加删除，以及对案例的背景介绍，案例的标准模板，只有符合标准的案例才能发布到网站上。同时管理员需要对邮箱系统，项目系统进行管理</w:t>
      </w:r>
    </w:p>
    <w:p>
      <w:pPr>
        <w:pStyle w:val="44"/>
        <w:keepNext/>
        <w:keepLines/>
        <w:numPr>
          <w:ilvl w:val="0"/>
          <w:numId w:val="0"/>
        </w:numPr>
        <w:spacing w:before="260" w:after="260" w:line="416" w:lineRule="auto"/>
        <w:ind w:leftChars="0"/>
        <w:outlineLvl w:val="1"/>
        <w:rPr>
          <w:rFonts w:asciiTheme="majorHAnsi" w:hAnsiTheme="majorHAnsi" w:eastAsiaTheme="majorEastAsia" w:cstheme="majorBidi"/>
          <w:b/>
          <w:bCs/>
          <w:vanish/>
          <w:szCs w:val="32"/>
        </w:rPr>
      </w:pPr>
      <w:bookmarkStart w:id="52" w:name="_Toc13162"/>
      <w:bookmarkEnd w:id="52"/>
      <w:bookmarkStart w:id="53" w:name="_Toc12350"/>
      <w:bookmarkEnd w:id="53"/>
      <w:bookmarkStart w:id="54" w:name="_Toc18038"/>
      <w:bookmarkEnd w:id="54"/>
      <w:bookmarkStart w:id="55" w:name="_Toc502513006"/>
      <w:bookmarkEnd w:id="55"/>
      <w:bookmarkStart w:id="56" w:name="_Toc502515738"/>
      <w:bookmarkEnd w:id="56"/>
      <w:bookmarkStart w:id="57" w:name="_Toc18180"/>
      <w:bookmarkEnd w:id="57"/>
      <w:bookmarkStart w:id="58" w:name="_Toc503965129"/>
      <w:bookmarkEnd w:id="58"/>
      <w:bookmarkStart w:id="59" w:name="_Toc17486"/>
      <w:bookmarkEnd w:id="59"/>
      <w:bookmarkStart w:id="60" w:name="_Toc24816"/>
      <w:bookmarkEnd w:id="60"/>
      <w:bookmarkStart w:id="61" w:name="_Toc31969"/>
      <w:bookmarkEnd w:id="61"/>
      <w:bookmarkStart w:id="62" w:name="_Toc25143"/>
      <w:bookmarkEnd w:id="62"/>
      <w:bookmarkStart w:id="63" w:name="_Toc532739453"/>
      <w:bookmarkEnd w:id="63"/>
      <w:bookmarkStart w:id="64" w:name="_Toc503964106"/>
      <w:bookmarkEnd w:id="64"/>
      <w:bookmarkStart w:id="65" w:name="_Toc501284553"/>
      <w:bookmarkEnd w:id="65"/>
      <w:bookmarkStart w:id="66" w:name="_Toc29999"/>
      <w:bookmarkEnd w:id="66"/>
      <w:bookmarkStart w:id="67" w:name="_Toc501266440"/>
      <w:bookmarkEnd w:id="67"/>
      <w:bookmarkStart w:id="68" w:name="_Toc18893"/>
      <w:bookmarkEnd w:id="68"/>
      <w:bookmarkStart w:id="69" w:name="_Toc13190"/>
      <w:bookmarkEnd w:id="69"/>
      <w:bookmarkStart w:id="70" w:name="_Toc783"/>
      <w:bookmarkEnd w:id="70"/>
      <w:bookmarkStart w:id="71" w:name="_Toc18919"/>
      <w:bookmarkEnd w:id="71"/>
      <w:bookmarkStart w:id="72" w:name="_Toc502515336"/>
      <w:bookmarkEnd w:id="72"/>
      <w:bookmarkStart w:id="73" w:name="_Toc20804"/>
      <w:bookmarkEnd w:id="73"/>
      <w:bookmarkStart w:id="74" w:name="_Toc20374"/>
      <w:bookmarkEnd w:id="74"/>
      <w:bookmarkStart w:id="75" w:name="_Toc502516403"/>
      <w:bookmarkEnd w:id="75"/>
      <w:bookmarkStart w:id="76" w:name="_Toc9172"/>
      <w:bookmarkEnd w:id="76"/>
      <w:bookmarkStart w:id="77" w:name="_Toc5845"/>
      <w:bookmarkEnd w:id="77"/>
      <w:bookmarkStart w:id="78" w:name="_Toc501307377"/>
      <w:bookmarkEnd w:id="78"/>
      <w:bookmarkStart w:id="79" w:name="_Toc26622"/>
      <w:bookmarkEnd w:id="79"/>
      <w:bookmarkStart w:id="80" w:name="_Toc22007"/>
      <w:bookmarkEnd w:id="80"/>
      <w:bookmarkStart w:id="81" w:name="_Toc4033"/>
      <w:bookmarkEnd w:id="81"/>
      <w:bookmarkStart w:id="82" w:name="_Toc5125"/>
      <w:bookmarkEnd w:id="82"/>
      <w:bookmarkStart w:id="83" w:name="_Toc502513332"/>
      <w:bookmarkEnd w:id="83"/>
      <w:bookmarkStart w:id="84" w:name="_Toc32070"/>
      <w:bookmarkEnd w:id="84"/>
      <w:bookmarkStart w:id="85" w:name="_Toc25360"/>
      <w:bookmarkEnd w:id="85"/>
      <w:bookmarkStart w:id="86" w:name="_Toc502519718"/>
      <w:bookmarkEnd w:id="86"/>
      <w:bookmarkStart w:id="87" w:name="_Toc501266118"/>
      <w:bookmarkEnd w:id="87"/>
      <w:bookmarkStart w:id="88" w:name="_Toc16203"/>
      <w:bookmarkEnd w:id="88"/>
      <w:bookmarkStart w:id="89" w:name="_Toc18346"/>
      <w:bookmarkEnd w:id="89"/>
      <w:bookmarkStart w:id="90" w:name="_Toc502432404"/>
      <w:bookmarkEnd w:id="90"/>
      <w:bookmarkStart w:id="91" w:name="_Toc12994"/>
      <w:bookmarkEnd w:id="91"/>
      <w:bookmarkStart w:id="92" w:name="_Toc15857"/>
      <w:bookmarkEnd w:id="92"/>
      <w:bookmarkStart w:id="93" w:name="_Toc23904"/>
      <w:bookmarkEnd w:id="93"/>
      <w:bookmarkStart w:id="94" w:name="_Toc9221"/>
      <w:bookmarkEnd w:id="94"/>
      <w:bookmarkStart w:id="95" w:name="_Toc15854"/>
      <w:bookmarkEnd w:id="95"/>
      <w:bookmarkStart w:id="96" w:name="_Toc502432155"/>
      <w:bookmarkEnd w:id="96"/>
      <w:bookmarkStart w:id="97" w:name="_Toc16845"/>
      <w:bookmarkEnd w:id="97"/>
      <w:bookmarkStart w:id="98" w:name="_Toc21847"/>
      <w:bookmarkEnd w:id="98"/>
      <w:bookmarkStart w:id="99" w:name="_Toc501307879"/>
      <w:bookmarkEnd w:id="99"/>
      <w:bookmarkStart w:id="100" w:name="_Toc18777"/>
      <w:bookmarkEnd w:id="100"/>
      <w:bookmarkStart w:id="101" w:name="_Toc501307628"/>
      <w:bookmarkEnd w:id="101"/>
      <w:bookmarkStart w:id="102" w:name="_Toc502515537"/>
      <w:bookmarkEnd w:id="102"/>
      <w:bookmarkStart w:id="103" w:name="_Toc502513161"/>
      <w:bookmarkEnd w:id="103"/>
      <w:bookmarkStart w:id="104" w:name="_Toc504000724"/>
      <w:bookmarkEnd w:id="104"/>
      <w:bookmarkStart w:id="105" w:name="_Toc11608"/>
      <w:bookmarkEnd w:id="105"/>
      <w:bookmarkStart w:id="106" w:name="_Toc501266279"/>
      <w:bookmarkEnd w:id="106"/>
      <w:bookmarkStart w:id="107" w:name="_Toc15830"/>
      <w:bookmarkEnd w:id="107"/>
      <w:bookmarkStart w:id="108" w:name="_Toc31673"/>
      <w:bookmarkEnd w:id="108"/>
      <w:bookmarkStart w:id="109" w:name="_Toc1075"/>
      <w:bookmarkEnd w:id="109"/>
      <w:bookmarkStart w:id="110" w:name="_Toc502515136"/>
      <w:bookmarkEnd w:id="110"/>
    </w:p>
    <w:p>
      <w:pPr>
        <w:pStyle w:val="3"/>
      </w:pPr>
      <w:bookmarkStart w:id="111" w:name="_Toc1674"/>
      <w:bookmarkStart w:id="112" w:name="_Toc5683"/>
      <w:r>
        <w:rPr>
          <w:rFonts w:hint="eastAsia"/>
        </w:rPr>
        <w:t>2.</w:t>
      </w:r>
      <w:r>
        <w:rPr>
          <w:rFonts w:hint="eastAsia"/>
          <w:lang w:val="en-US" w:eastAsia="zh-CN"/>
        </w:rPr>
        <w:t>3 用户类及其特征</w:t>
      </w:r>
      <w:bookmarkEnd w:id="111"/>
      <w:bookmarkEnd w:id="112"/>
    </w:p>
    <w:tbl>
      <w:tblPr>
        <w:tblStyle w:val="5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用户类</w:t>
            </w:r>
          </w:p>
        </w:tc>
        <w:tc>
          <w:tcPr>
            <w:tcW w:w="4148" w:type="dxa"/>
          </w:tcPr>
          <w:p>
            <w:pPr>
              <w:rPr>
                <w:rFonts w:eastAsia="Times New Roman"/>
              </w:rPr>
            </w:pPr>
            <w:r>
              <w:rPr>
                <w:rFonts w:eastAsia="Times New Roma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教师</w:t>
            </w:r>
            <w:r>
              <w:rPr>
                <w:rFonts w:hint="eastAsia" w:eastAsia="Times New Roman"/>
              </w:rPr>
              <w:t>（首要）</w:t>
            </w:r>
          </w:p>
        </w:tc>
        <w:tc>
          <w:tcPr>
            <w:tcW w:w="4148" w:type="dxa"/>
          </w:tcPr>
          <w:p>
            <w:pPr>
              <w:widowControl/>
              <w:jc w:val="left"/>
              <w:rPr>
                <w:rFonts w:eastAsia="Times New Roman"/>
              </w:rPr>
            </w:pPr>
            <w:r>
              <w:rPr>
                <w:rFonts w:hint="eastAsia" w:eastAsia="Times New Roman"/>
              </w:rPr>
              <w:t>在工程领域教学中，教师们需要一个专业的案例教学系统来帮助他们以案例为中心开展“做中学（Learning</w:t>
            </w:r>
            <w:r>
              <w:rPr>
                <w:rFonts w:eastAsia="Times New Roman"/>
              </w:rPr>
              <w:t xml:space="preserve"> </w:t>
            </w:r>
            <w:r>
              <w:rPr>
                <w:rFonts w:hint="eastAsia" w:eastAsia="Times New Roman"/>
              </w:rPr>
              <w:t>by</w:t>
            </w:r>
            <w:r>
              <w:rPr>
                <w:rFonts w:eastAsia="Times New Roman"/>
              </w:rPr>
              <w:t xml:space="preserve"> </w:t>
            </w:r>
            <w:r>
              <w:rPr>
                <w:rFonts w:hint="eastAsia" w:eastAsia="Times New Roman"/>
              </w:rPr>
              <w:t>doing）“的教学活动。案例教学系统是一个提供专业案例，帮助开展教学活动的网站。他将提供教师可以通过网站对项目小组提供建议，并且项目组成员可以及时收到建议。系统可以使教师能对每一位项目组成员进行打分，以此来评价小组成员绩效。同时教师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学生</w:t>
            </w:r>
            <w:r>
              <w:rPr>
                <w:rFonts w:hint="eastAsia" w:eastAsia="Times New Roman"/>
              </w:rPr>
              <w:t>（首要）</w:t>
            </w:r>
          </w:p>
        </w:tc>
        <w:tc>
          <w:tcPr>
            <w:tcW w:w="4148" w:type="dxa"/>
          </w:tcPr>
          <w:p>
            <w:pPr>
              <w:rPr>
                <w:rFonts w:eastAsia="Times New Roman"/>
              </w:rPr>
            </w:pPr>
            <w:r>
              <w:rPr>
                <w:rFonts w:hint="eastAsia" w:eastAsia="Times New Roman"/>
              </w:rPr>
              <w:t>学生们需要通过在项目的实践中来构建知识。案例教学系统是一个提供专业案例，帮助学生快速创建项目，执行项目的网站。，他将提供足够的案例来给学生挑选并且以此创建项目。系统提供项目发起者管理项目的功能，而系统则为学生提供项目中工作的评价，工作分解，资料共享的功能。同时学生是该系统的主要使用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eastAsia="Times New Roman"/>
              </w:rPr>
              <w:t>管理员</w:t>
            </w:r>
            <w:r>
              <w:rPr>
                <w:rFonts w:hint="eastAsia" w:eastAsia="Times New Roman"/>
              </w:rPr>
              <w:t>（需重点考虑）</w:t>
            </w:r>
          </w:p>
        </w:tc>
        <w:tc>
          <w:tcPr>
            <w:tcW w:w="4148" w:type="dxa"/>
          </w:tcPr>
          <w:p>
            <w:pPr>
              <w:rPr>
                <w:rFonts w:eastAsia="Times New Roman"/>
              </w:rPr>
            </w:pPr>
            <w:r>
              <w:rPr>
                <w:rFonts w:hint="eastAsia" w:eastAsia="Times New Roman"/>
              </w:rPr>
              <w:t>系统</w:t>
            </w:r>
            <w:r>
              <w:rPr>
                <w:rFonts w:eastAsia="Times New Roman"/>
              </w:rPr>
              <w:t>管理员他们需要获取</w:t>
            </w:r>
            <w:r>
              <w:rPr>
                <w:rFonts w:hint="eastAsia" w:eastAsia="Times New Roman"/>
              </w:rPr>
              <w:t>系统</w:t>
            </w:r>
            <w:r>
              <w:rPr>
                <w:rFonts w:eastAsia="Times New Roman"/>
              </w:rPr>
              <w:t>的管理权限</w:t>
            </w:r>
            <w:r>
              <w:rPr>
                <w:rFonts w:hint="eastAsia" w:eastAsia="Times New Roman"/>
              </w:rPr>
              <w:t>，</w:t>
            </w:r>
            <w:r>
              <w:rPr>
                <w:rFonts w:eastAsia="Times New Roman"/>
              </w:rPr>
              <w:t>能对</w:t>
            </w:r>
            <w:r>
              <w:rPr>
                <w:rFonts w:hint="eastAsia" w:eastAsia="Times New Roman"/>
              </w:rPr>
              <w:t>系统</w:t>
            </w:r>
            <w:r>
              <w:rPr>
                <w:rFonts w:eastAsia="Times New Roman"/>
              </w:rPr>
              <w:t>内的资源进行管理</w:t>
            </w:r>
            <w:r>
              <w:rPr>
                <w:rFonts w:hint="eastAsia" w:eastAsia="Times New Roman"/>
              </w:rPr>
              <w:t>，同时需要审核案例拥有者所创建的案例</w:t>
            </w:r>
            <w:r>
              <w:rPr>
                <w:rFonts w:eastAsia="Times New Roman"/>
              </w:rPr>
              <w:t xml:space="preserve"> </w:t>
            </w:r>
            <w:r>
              <w:rPr>
                <w:rFonts w:hint="eastAsia" w:eastAsia="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案例拥有者（需重点考虑）</w:t>
            </w:r>
          </w:p>
        </w:tc>
        <w:tc>
          <w:tcPr>
            <w:tcW w:w="4148" w:type="dxa"/>
          </w:tcPr>
          <w:p>
            <w:pPr>
              <w:rPr>
                <w:rFonts w:eastAsia="Times New Roman"/>
              </w:rPr>
            </w:pPr>
            <w:r>
              <w:rPr>
                <w:rFonts w:hint="eastAsia" w:eastAsia="Times New Roman"/>
              </w:rPr>
              <w:t>在工程领域教学中，案例拥有者们可以构思并提出属于自己的教学案例，提供给其它教师或者自己以案例为中心开展“做中学（Learning</w:t>
            </w:r>
            <w:r>
              <w:rPr>
                <w:rFonts w:eastAsia="Times New Roman"/>
              </w:rPr>
              <w:t xml:space="preserve"> </w:t>
            </w:r>
            <w:r>
              <w:rPr>
                <w:rFonts w:hint="eastAsia" w:eastAsia="Times New Roman"/>
              </w:rPr>
              <w:t>by</w:t>
            </w:r>
            <w:r>
              <w:rPr>
                <w:rFonts w:eastAsia="Times New Roman"/>
              </w:rPr>
              <w:t xml:space="preserve"> </w:t>
            </w:r>
            <w:r>
              <w:rPr>
                <w:rFonts w:hint="eastAsia" w:eastAsia="Times New Roman"/>
              </w:rPr>
              <w:t>doing）“的教学活动。</w:t>
            </w:r>
          </w:p>
        </w:tc>
      </w:tr>
    </w:tbl>
    <w:p>
      <w:pPr>
        <w:pStyle w:val="3"/>
        <w:numPr>
          <w:ilvl w:val="0"/>
          <w:numId w:val="0"/>
        </w:numPr>
        <w:ind w:leftChars="0"/>
      </w:pPr>
      <w:bookmarkStart w:id="113" w:name="_Toc500696732"/>
      <w:bookmarkEnd w:id="113"/>
      <w:bookmarkStart w:id="114" w:name="_Toc500675266"/>
      <w:bookmarkEnd w:id="114"/>
      <w:bookmarkStart w:id="115" w:name="_Toc500668267"/>
      <w:bookmarkEnd w:id="115"/>
      <w:bookmarkStart w:id="116" w:name="_Toc500675794"/>
      <w:bookmarkEnd w:id="116"/>
      <w:bookmarkStart w:id="117" w:name="_Toc500674444"/>
      <w:bookmarkEnd w:id="117"/>
      <w:bookmarkStart w:id="118" w:name="_Toc500674565"/>
      <w:bookmarkEnd w:id="118"/>
      <w:bookmarkStart w:id="119" w:name="_Toc500674323"/>
      <w:bookmarkEnd w:id="119"/>
      <w:bookmarkStart w:id="120" w:name="_Toc500673839"/>
      <w:bookmarkEnd w:id="120"/>
      <w:bookmarkStart w:id="121" w:name="_Toc500674080"/>
      <w:bookmarkEnd w:id="121"/>
      <w:bookmarkStart w:id="122" w:name="_Toc500673959"/>
      <w:bookmarkEnd w:id="122"/>
      <w:bookmarkStart w:id="123" w:name="_Toc500674201"/>
      <w:bookmarkEnd w:id="123"/>
      <w:bookmarkStart w:id="124" w:name="_Toc500689534"/>
      <w:bookmarkEnd w:id="124"/>
      <w:bookmarkStart w:id="125" w:name="_Toc500690132"/>
      <w:bookmarkEnd w:id="125"/>
      <w:bookmarkStart w:id="126" w:name="_Toc500675006"/>
      <w:bookmarkEnd w:id="126"/>
      <w:bookmarkStart w:id="127" w:name="_Toc500676418"/>
      <w:bookmarkEnd w:id="127"/>
      <w:bookmarkStart w:id="128" w:name="_Toc500676538"/>
      <w:bookmarkEnd w:id="128"/>
      <w:bookmarkStart w:id="129" w:name="_Toc501265954"/>
      <w:bookmarkEnd w:id="129"/>
      <w:bookmarkStart w:id="130" w:name="_Toc500689970"/>
      <w:bookmarkEnd w:id="130"/>
      <w:bookmarkStart w:id="131" w:name="_Toc500668371"/>
      <w:bookmarkEnd w:id="131"/>
      <w:bookmarkStart w:id="132" w:name="_Toc500675505"/>
      <w:bookmarkEnd w:id="132"/>
      <w:bookmarkStart w:id="133" w:name="_Toc500689226"/>
      <w:bookmarkEnd w:id="133"/>
      <w:bookmarkStart w:id="134" w:name="_Toc21868"/>
      <w:bookmarkStart w:id="135" w:name="_Toc437483662"/>
      <w:bookmarkStart w:id="136" w:name="_Toc1941"/>
      <w:r>
        <w:rPr>
          <w:rFonts w:hint="eastAsia"/>
        </w:rPr>
        <w:t>2.</w:t>
      </w:r>
      <w:r>
        <w:rPr>
          <w:rFonts w:hint="eastAsia"/>
          <w:lang w:val="en-US" w:eastAsia="zh-CN"/>
        </w:rPr>
        <w:t>4</w:t>
      </w:r>
      <w:r>
        <w:rPr>
          <w:rFonts w:hint="eastAsia"/>
        </w:rPr>
        <w:t>运行环境</w:t>
      </w:r>
      <w:bookmarkEnd w:id="134"/>
      <w:bookmarkEnd w:id="135"/>
      <w:bookmarkEnd w:id="136"/>
    </w:p>
    <w:p>
      <w:pPr>
        <w:pStyle w:val="44"/>
        <w:ind w:left="425" w:firstLine="0" w:firstLineChars="0"/>
      </w:pPr>
      <w:r>
        <w:rPr>
          <w:rFonts w:hint="eastAsia"/>
        </w:rPr>
        <w:t>1.系统将可以在如下网页浏览去中正常使用：Windows</w:t>
      </w:r>
      <w:r>
        <w:t xml:space="preserve"> Internet Explorer</w:t>
      </w:r>
      <w:r>
        <w:rPr>
          <w:rFonts w:hint="eastAsia"/>
        </w:rPr>
        <w:t>版本7以上；</w:t>
      </w:r>
    </w:p>
    <w:p>
      <w:pPr>
        <w:pStyle w:val="44"/>
        <w:ind w:left="425" w:firstLine="0" w:firstLineChars="0"/>
      </w:pPr>
      <w:r>
        <w:rPr>
          <w:rFonts w:hint="eastAsia"/>
        </w:rPr>
        <w:t>火狐；</w:t>
      </w:r>
    </w:p>
    <w:p>
      <w:pPr>
        <w:pStyle w:val="44"/>
        <w:ind w:left="425" w:firstLine="0" w:firstLineChars="0"/>
      </w:pPr>
      <w:r>
        <w:rPr>
          <w:rFonts w:hint="eastAsia"/>
        </w:rPr>
        <w:t>谷歌Chrome</w:t>
      </w:r>
      <w:r>
        <w:t xml:space="preserve"> </w:t>
      </w:r>
      <w:r>
        <w:rPr>
          <w:rFonts w:hint="eastAsia"/>
        </w:rPr>
        <w:t>；</w:t>
      </w:r>
    </w:p>
    <w:p>
      <w:pPr>
        <w:pStyle w:val="44"/>
        <w:ind w:left="425" w:firstLine="0" w:firstLineChars="0"/>
      </w:pPr>
      <w:r>
        <w:rPr>
          <w:rFonts w:hint="eastAsia"/>
        </w:rPr>
        <w:t>2.系统可以在Android</w:t>
      </w:r>
      <w:r>
        <w:t xml:space="preserve"> </w:t>
      </w:r>
      <w:r>
        <w:rPr>
          <w:rFonts w:hint="eastAsia"/>
        </w:rPr>
        <w:t>、IOS和PC进行访问</w:t>
      </w:r>
    </w:p>
    <w:p>
      <w:pPr>
        <w:pStyle w:val="44"/>
        <w:ind w:left="425" w:firstLine="0" w:firstLineChars="0"/>
      </w:pPr>
    </w:p>
    <w:p>
      <w:pPr>
        <w:pStyle w:val="44"/>
        <w:ind w:left="425" w:firstLine="0" w:firstLineChars="0"/>
      </w:pPr>
    </w:p>
    <w:tbl>
      <w:tblPr>
        <w:tblStyle w:val="33"/>
        <w:tblW w:w="7871" w:type="dxa"/>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1"/>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需求设备</w:t>
            </w:r>
          </w:p>
        </w:tc>
        <w:tc>
          <w:tcPr>
            <w:tcW w:w="3940" w:type="dxa"/>
          </w:tcPr>
          <w:p>
            <w:pPr>
              <w:pStyle w:val="44"/>
              <w:ind w:firstLine="0" w:firstLineChars="0"/>
              <w:rPr>
                <w:rFonts w:eastAsia="Times New Roman"/>
              </w:rPr>
            </w:pPr>
            <w:r>
              <w:rPr>
                <w:rFonts w:hint="eastAsia" w:eastAsia="Times New Roman"/>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CPU</w:t>
            </w:r>
          </w:p>
        </w:tc>
        <w:tc>
          <w:tcPr>
            <w:tcW w:w="3940" w:type="dxa"/>
          </w:tcPr>
          <w:p>
            <w:pPr>
              <w:pStyle w:val="44"/>
              <w:ind w:firstLine="0" w:firstLineChars="0"/>
              <w:rPr>
                <w:rFonts w:eastAsia="Times New Roman"/>
              </w:rPr>
            </w:pPr>
            <w:r>
              <w:rPr>
                <w:rFonts w:hint="eastAsia" w:eastAsia="Times New Roman"/>
              </w:rPr>
              <w:t>双12核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主频</w:t>
            </w:r>
          </w:p>
        </w:tc>
        <w:tc>
          <w:tcPr>
            <w:tcW w:w="3940" w:type="dxa"/>
          </w:tcPr>
          <w:p>
            <w:pPr>
              <w:pStyle w:val="44"/>
              <w:ind w:firstLine="0" w:firstLineChars="0"/>
              <w:rPr>
                <w:rFonts w:eastAsia="Times New Roman"/>
              </w:rPr>
            </w:pPr>
            <w:r>
              <w:rPr>
                <w:rFonts w:eastAsia="Times New Roman"/>
              </w:rPr>
              <w:t>H</w:t>
            </w:r>
            <w:r>
              <w:rPr>
                <w:rFonts w:hint="eastAsia" w:eastAsia="Times New Roman"/>
              </w:rPr>
              <w:t>z</w:t>
            </w:r>
            <w:r>
              <w:rPr>
                <w:rFonts w:eastAsia="Times New Roman"/>
              </w:rPr>
              <w:t>800</w:t>
            </w:r>
            <w:r>
              <w:rPr>
                <w:rFonts w:hint="eastAsia" w:eastAsia="Times New Roman"/>
              </w:rPr>
              <w:t>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内存</w:t>
            </w:r>
          </w:p>
        </w:tc>
        <w:tc>
          <w:tcPr>
            <w:tcW w:w="3940" w:type="dxa"/>
          </w:tcPr>
          <w:p>
            <w:pPr>
              <w:pStyle w:val="44"/>
              <w:ind w:firstLine="0" w:firstLineChars="0"/>
              <w:rPr>
                <w:rFonts w:eastAsia="Times New Roman"/>
              </w:rPr>
            </w:pPr>
            <w:r>
              <w:rPr>
                <w:rFonts w:hint="eastAsia" w:eastAsia="Times New Roman"/>
              </w:rPr>
              <w:t>64</w:t>
            </w:r>
            <w:r>
              <w:rPr>
                <w:rFonts w:eastAsia="Times New Roman"/>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硬盘</w:t>
            </w:r>
          </w:p>
        </w:tc>
        <w:tc>
          <w:tcPr>
            <w:tcW w:w="3940" w:type="dxa"/>
          </w:tcPr>
          <w:p>
            <w:pPr>
              <w:pStyle w:val="44"/>
              <w:ind w:firstLine="0" w:firstLineChars="0"/>
              <w:rPr>
                <w:rFonts w:eastAsia="Times New Roman"/>
              </w:rPr>
            </w:pPr>
            <w:r>
              <w:rPr>
                <w:rFonts w:hint="eastAsia" w:eastAsia="Times New Roman"/>
              </w:rPr>
              <w:t>1P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1" w:type="dxa"/>
          </w:tcPr>
          <w:p>
            <w:pPr>
              <w:pStyle w:val="44"/>
              <w:ind w:firstLine="0" w:firstLineChars="0"/>
              <w:rPr>
                <w:rFonts w:eastAsia="Times New Roman"/>
              </w:rPr>
            </w:pPr>
            <w:r>
              <w:rPr>
                <w:rFonts w:hint="eastAsia" w:eastAsia="Times New Roman"/>
              </w:rPr>
              <w:t>网卡</w:t>
            </w:r>
          </w:p>
        </w:tc>
        <w:tc>
          <w:tcPr>
            <w:tcW w:w="3940" w:type="dxa"/>
          </w:tcPr>
          <w:p>
            <w:pPr>
              <w:pStyle w:val="44"/>
              <w:ind w:firstLine="0" w:firstLineChars="0"/>
              <w:rPr>
                <w:rFonts w:eastAsia="Times New Roman"/>
              </w:rPr>
            </w:pPr>
            <w:r>
              <w:rPr>
                <w:rFonts w:hint="eastAsia" w:eastAsia="Times New Roman"/>
              </w:rPr>
              <w:t>千兆以太网</w:t>
            </w:r>
          </w:p>
        </w:tc>
      </w:tr>
    </w:tbl>
    <w:p>
      <w:pPr>
        <w:pStyle w:val="44"/>
        <w:ind w:left="425" w:firstLine="0" w:firstLineChars="0"/>
      </w:pPr>
    </w:p>
    <w:p/>
    <w:p>
      <w:pPr>
        <w:pStyle w:val="3"/>
        <w:numPr>
          <w:ilvl w:val="0"/>
          <w:numId w:val="0"/>
        </w:numPr>
        <w:ind w:leftChars="0"/>
      </w:pPr>
      <w:bookmarkStart w:id="137" w:name="_Toc28297"/>
      <w:r>
        <w:rPr>
          <w:rFonts w:hint="eastAsia"/>
        </w:rPr>
        <w:t>2.</w:t>
      </w:r>
      <w:r>
        <w:rPr>
          <w:rFonts w:hint="eastAsia"/>
          <w:lang w:val="en-US" w:eastAsia="zh-CN"/>
        </w:rPr>
        <w:t>5</w:t>
      </w:r>
      <w:r>
        <w:rPr>
          <w:rFonts w:hint="eastAsia"/>
        </w:rPr>
        <w:t xml:space="preserve"> </w:t>
      </w:r>
      <w:bookmarkStart w:id="138" w:name="_Toc14232"/>
      <w:r>
        <w:rPr>
          <w:rFonts w:hint="eastAsia"/>
        </w:rPr>
        <w:t>设计与实现约束</w:t>
      </w:r>
      <w:bookmarkEnd w:id="137"/>
      <w:bookmarkEnd w:id="138"/>
    </w:p>
    <w:p>
      <w:pPr>
        <w:ind w:firstLine="420"/>
      </w:pPr>
      <w:r>
        <w:rPr>
          <w:rFonts w:hint="eastAsia"/>
        </w:rPr>
        <w:t>本项目的环境、条件、假定和限制：</w:t>
      </w:r>
    </w:p>
    <w:p>
      <w:pPr>
        <w:numPr>
          <w:ilvl w:val="0"/>
          <w:numId w:val="5"/>
        </w:numPr>
        <w:ind w:firstLine="420" w:firstLineChars="200"/>
      </w:pPr>
      <w:r>
        <w:rPr>
          <w:rFonts w:hint="eastAsia"/>
        </w:rPr>
        <w:t>项目环境和条件</w:t>
      </w:r>
    </w:p>
    <w:p>
      <w:pPr>
        <w:numPr>
          <w:ilvl w:val="1"/>
          <w:numId w:val="5"/>
        </w:numPr>
      </w:pPr>
      <w:r>
        <w:rPr>
          <w:rFonts w:hint="eastAsia"/>
        </w:rPr>
        <w:t>硬件：</w:t>
      </w:r>
    </w:p>
    <w:p>
      <w:pPr>
        <w:numPr>
          <w:ilvl w:val="2"/>
          <w:numId w:val="6"/>
        </w:numPr>
      </w:pPr>
      <w:r>
        <w:rPr>
          <w:rFonts w:hint="eastAsia"/>
        </w:rPr>
        <w:t>五台笔记本电脑</w:t>
      </w:r>
    </w:p>
    <w:p>
      <w:pPr>
        <w:numPr>
          <w:ilvl w:val="0"/>
          <w:numId w:val="5"/>
        </w:numPr>
        <w:ind w:firstLine="420" w:firstLineChars="200"/>
      </w:pPr>
      <w:r>
        <w:rPr>
          <w:rFonts w:hint="eastAsia"/>
        </w:rPr>
        <w:t>假定和限制</w:t>
      </w:r>
    </w:p>
    <w:p>
      <w:pPr>
        <w:numPr>
          <w:ilvl w:val="1"/>
          <w:numId w:val="7"/>
        </w:numPr>
      </w:pPr>
      <w:r>
        <w:rPr>
          <w:rFonts w:hint="eastAsia"/>
        </w:rPr>
        <w:t>内部限制条件：</w:t>
      </w:r>
    </w:p>
    <w:p>
      <w:pPr>
        <w:ind w:left="420" w:firstLine="420"/>
      </w:pPr>
      <w:r>
        <w:rPr>
          <w:rFonts w:hint="eastAsia"/>
        </w:rPr>
        <w:t>硬件或软件故障等引起的限制因素；人员矛盾或者成员身体健康等方面限制因素。</w:t>
      </w:r>
    </w:p>
    <w:p>
      <w:pPr>
        <w:numPr>
          <w:ilvl w:val="1"/>
          <w:numId w:val="7"/>
        </w:numPr>
      </w:pPr>
      <w:r>
        <w:rPr>
          <w:rFonts w:hint="eastAsia"/>
        </w:rPr>
        <w:t>外部限制条件：</w:t>
      </w:r>
    </w:p>
    <w:p>
      <w:r>
        <w:rPr>
          <w:rFonts w:hint="eastAsia"/>
        </w:rPr>
        <w:t>天气环境等限制环境</w:t>
      </w:r>
    </w:p>
    <w:p/>
    <w:p>
      <w:pPr>
        <w:pStyle w:val="3"/>
        <w:numPr>
          <w:ilvl w:val="0"/>
          <w:numId w:val="0"/>
        </w:numPr>
        <w:ind w:leftChars="0"/>
      </w:pPr>
      <w:bookmarkStart w:id="139" w:name="_Toc32520"/>
      <w:bookmarkStart w:id="140" w:name="_Toc8018"/>
      <w:r>
        <w:rPr>
          <w:rFonts w:hint="eastAsia"/>
        </w:rPr>
        <w:t>2.</w:t>
      </w:r>
      <w:r>
        <w:rPr>
          <w:rFonts w:hint="eastAsia"/>
          <w:lang w:val="en-US" w:eastAsia="zh-CN"/>
        </w:rPr>
        <w:t>6</w:t>
      </w:r>
      <w:r>
        <w:rPr>
          <w:rFonts w:hint="eastAsia"/>
        </w:rPr>
        <w:t>假设与依赖</w:t>
      </w:r>
      <w:bookmarkEnd w:id="139"/>
      <w:bookmarkEnd w:id="140"/>
    </w:p>
    <w:p>
      <w:r>
        <w:rPr>
          <w:rFonts w:hint="eastAsia"/>
        </w:rPr>
        <w:t>1.在工程领域中，以项目为中心的“做中学（Learning</w:t>
      </w:r>
      <w:r>
        <w:t xml:space="preserve"> </w:t>
      </w:r>
      <w:r>
        <w:rPr>
          <w:rFonts w:hint="eastAsia"/>
        </w:rPr>
        <w:t>by</w:t>
      </w:r>
      <w:r>
        <w:t xml:space="preserve"> </w:t>
      </w:r>
      <w:r>
        <w:rPr>
          <w:rFonts w:hint="eastAsia"/>
        </w:rPr>
        <w:t>doing）“是被大部分人接受的</w:t>
      </w:r>
    </w:p>
    <w:p>
      <w:pPr>
        <w:pStyle w:val="44"/>
        <w:ind w:left="425" w:firstLine="0" w:firstLineChars="0"/>
      </w:pPr>
    </w:p>
    <w:p>
      <w:r>
        <w:br w:type="page"/>
      </w:r>
    </w:p>
    <w:p>
      <w:pPr>
        <w:pStyle w:val="44"/>
        <w:ind w:left="425" w:firstLine="0" w:firstLineChars="0"/>
      </w:pPr>
    </w:p>
    <w:p>
      <w:pPr>
        <w:pStyle w:val="2"/>
        <w:numPr>
          <w:ilvl w:val="0"/>
          <w:numId w:val="0"/>
        </w:numPr>
        <w:ind w:leftChars="0"/>
      </w:pPr>
      <w:bookmarkStart w:id="141" w:name="_Toc3980"/>
      <w:bookmarkStart w:id="142" w:name="_Toc22329"/>
      <w:r>
        <w:rPr>
          <w:rFonts w:hint="eastAsia"/>
          <w:lang w:val="en-US" w:eastAsia="zh-CN"/>
        </w:rPr>
        <w:t>3</w:t>
      </w:r>
      <w:r>
        <w:rPr>
          <w:rFonts w:hint="eastAsia"/>
        </w:rPr>
        <w:t>系统特性</w:t>
      </w:r>
      <w:bookmarkEnd w:id="141"/>
      <w:bookmarkEnd w:id="142"/>
    </w:p>
    <w:p>
      <w:pPr>
        <w:pStyle w:val="3"/>
        <w:numPr>
          <w:ilvl w:val="0"/>
          <w:numId w:val="0"/>
        </w:numPr>
        <w:ind w:leftChars="0"/>
      </w:pPr>
      <w:bookmarkStart w:id="143" w:name="_Toc22393"/>
      <w:bookmarkStart w:id="144" w:name="_Toc7985"/>
      <w:r>
        <w:rPr>
          <w:rFonts w:hint="eastAsia"/>
          <w:lang w:val="en-US" w:eastAsia="zh-CN"/>
        </w:rPr>
        <w:t>3.1</w:t>
      </w:r>
      <w:r>
        <w:rPr>
          <w:rFonts w:hint="eastAsia"/>
        </w:rPr>
        <w:t>说明和优先级</w:t>
      </w:r>
      <w:bookmarkEnd w:id="143"/>
      <w:bookmarkEnd w:id="144"/>
    </w:p>
    <w:p>
      <w:pPr>
        <w:keepNext w:val="0"/>
        <w:keepLines w:val="0"/>
        <w:widowControl/>
        <w:suppressLineNumbers w:val="0"/>
        <w:jc w:val="left"/>
      </w:pPr>
      <w:r>
        <w:rPr>
          <w:rFonts w:ascii="宋体" w:hAnsi="宋体" w:eastAsia="宋体" w:cs="宋体"/>
          <w:kern w:val="0"/>
          <w:sz w:val="24"/>
          <w:szCs w:val="24"/>
          <w:lang w:val="en-US" w:eastAsia="zh-CN" w:bidi="ar"/>
        </w:rPr>
        <w:t>注：该优先级矩阵中的相对收益以及相对损失分别由各用户代表填写，教师用户部分由教师代表-杨枨老师填写，管理员用户部分由管理员代表-学长或者学姐填写，学生用户代表部分由学生代表-陈铉文同学填写，owner部分由杨枨老师填写。其中开发人员填写相对成本，项目经理填写相对风险。打分标准为：</w:t>
      </w:r>
      <w:r>
        <w:rPr>
          <w:rFonts w:ascii="宋体" w:hAnsi="宋体" w:eastAsia="宋体" w:cs="宋体"/>
          <w:color w:val="FF0000"/>
          <w:kern w:val="0"/>
          <w:sz w:val="24"/>
          <w:szCs w:val="24"/>
          <w:lang w:val="en-US" w:eastAsia="zh-CN" w:bidi="ar"/>
        </w:rPr>
        <w:t>打分范围为1-9</w:t>
      </w:r>
      <w:r>
        <w:rPr>
          <w:rFonts w:ascii="宋体" w:hAnsi="宋体" w:eastAsia="宋体" w:cs="宋体"/>
          <w:kern w:val="0"/>
          <w:sz w:val="24"/>
          <w:szCs w:val="24"/>
          <w:lang w:val="en-US" w:eastAsia="zh-CN" w:bidi="ar"/>
        </w:rPr>
        <w:t>,1代表影响非常轻微，2代表影响轻微，3代表影响较为轻微，4代表影响一般，5代表影响有点重要，6代表影响较为重要，7代表影响重要，8代表影响很重要，9代表极具影响。</w:t>
      </w:r>
      <w:r>
        <w:rPr>
          <w:rFonts w:ascii="宋体" w:hAnsi="宋体" w:eastAsia="宋体" w:cs="宋体"/>
          <w:color w:val="FF0000"/>
          <w:kern w:val="0"/>
          <w:sz w:val="24"/>
          <w:szCs w:val="24"/>
          <w:lang w:val="en-US" w:eastAsia="zh-CN" w:bidi="ar"/>
        </w:rPr>
        <w:t>优先级=A*价值%/（成本%+0.5*风险%）</w:t>
      </w:r>
      <w:r>
        <w:rPr>
          <w:rFonts w:ascii="宋体" w:hAnsi="宋体" w:eastAsia="宋体" w:cs="宋体"/>
          <w:kern w:val="0"/>
          <w:sz w:val="24"/>
          <w:szCs w:val="24"/>
          <w:lang w:val="en-US" w:eastAsia="zh-CN" w:bidi="ar"/>
        </w:rPr>
        <w:t>（各代表类别权重A：客户代表*1.5；用户代表*1.0；游客代表*0.5；相对权重：相对收益*2，相对损失*1，相对成本*1，相对风险*0.5）</w:t>
      </w:r>
    </w:p>
    <w:p>
      <w:pPr>
        <w:pStyle w:val="4"/>
        <w:numPr>
          <w:ilvl w:val="0"/>
          <w:numId w:val="0"/>
        </w:numPr>
        <w:ind w:leftChars="0"/>
      </w:pPr>
      <w:bookmarkStart w:id="145" w:name="_Toc18810"/>
      <w:bookmarkStart w:id="146" w:name="_Toc19698"/>
      <w:r>
        <w:rPr>
          <w:rFonts w:hint="eastAsia"/>
          <w:lang w:val="en-US" w:eastAsia="zh-CN"/>
        </w:rPr>
        <w:t>3.1.1</w:t>
      </w:r>
      <w:r>
        <w:t>优先级矩阵</w:t>
      </w:r>
      <w:bookmarkEnd w:id="145"/>
      <w:bookmarkEnd w:id="146"/>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32"/>
        <w:gridCol w:w="614"/>
        <w:gridCol w:w="614"/>
        <w:gridCol w:w="613"/>
        <w:gridCol w:w="847"/>
        <w:gridCol w:w="614"/>
        <w:gridCol w:w="847"/>
        <w:gridCol w:w="613"/>
        <w:gridCol w:w="614"/>
        <w:gridCol w:w="614"/>
        <w:gridCol w:w="6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80" w:hRule="atLeast"/>
        </w:trPr>
        <w:tc>
          <w:tcPr>
            <w:tcW w:w="1732"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学生用户</w:t>
            </w:r>
          </w:p>
        </w:tc>
        <w:tc>
          <w:tcPr>
            <w:tcW w:w="614" w:type="dxa"/>
            <w:shd w:val="clear" w:color="auto" w:fill="auto"/>
            <w:vAlign w:val="center"/>
          </w:tcPr>
          <w:p>
            <w:pPr>
              <w:keepNext w:val="0"/>
              <w:keepLines w:val="0"/>
              <w:widowControl/>
              <w:suppressLineNumbers w:val="0"/>
              <w:jc w:val="both"/>
              <w:textAlignment w:val="center"/>
              <w:rPr>
                <w:rFonts w:ascii="黑体" w:hAnsi="宋体" w:eastAsia="黑体" w:cs="黑体"/>
                <w:i w:val="0"/>
                <w:color w:val="000000"/>
                <w:sz w:val="20"/>
                <w:szCs w:val="20"/>
                <w:u w:val="none"/>
              </w:rPr>
            </w:pPr>
            <w:r>
              <w:rPr>
                <w:rFonts w:hint="eastAsia" w:ascii="黑体" w:hAnsi="宋体" w:eastAsia="黑体" w:cs="黑体"/>
                <w:i w:val="0"/>
                <w:color w:val="000000"/>
                <w:kern w:val="0"/>
                <w:sz w:val="20"/>
                <w:szCs w:val="20"/>
                <w:u w:val="none"/>
                <w:lang w:val="en-US" w:eastAsia="zh-CN" w:bidi="ar"/>
              </w:rPr>
              <w:t>学生优先级指标</w:t>
            </w: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613" w:type="dxa"/>
            <w:shd w:val="clear" w:color="auto" w:fill="auto"/>
            <w:vAlign w:val="bottom"/>
          </w:tcPr>
          <w:p>
            <w:pPr>
              <w:rPr>
                <w:rFonts w:hint="eastAsia" w:ascii="等线" w:hAnsi="等线" w:eastAsia="等线" w:cs="等线"/>
                <w:i w:val="0"/>
                <w:color w:val="000000"/>
                <w:sz w:val="22"/>
                <w:szCs w:val="22"/>
                <w:u w:val="none"/>
              </w:rPr>
            </w:pPr>
          </w:p>
        </w:tc>
        <w:tc>
          <w:tcPr>
            <w:tcW w:w="847"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847" w:type="dxa"/>
            <w:shd w:val="clear" w:color="auto" w:fill="auto"/>
            <w:vAlign w:val="bottom"/>
          </w:tcPr>
          <w:p>
            <w:pPr>
              <w:rPr>
                <w:rFonts w:hint="eastAsia" w:ascii="等线" w:hAnsi="等线" w:eastAsia="等线" w:cs="等线"/>
                <w:i w:val="0"/>
                <w:color w:val="000000"/>
                <w:sz w:val="22"/>
                <w:szCs w:val="22"/>
                <w:u w:val="none"/>
              </w:rPr>
            </w:pPr>
          </w:p>
        </w:tc>
        <w:tc>
          <w:tcPr>
            <w:tcW w:w="613"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c>
          <w:tcPr>
            <w:tcW w:w="614"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65"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学生注册</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3.94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w:t>
            </w:r>
            <w:r>
              <w:rPr>
                <w:rFonts w:hint="eastAsia" w:ascii="宋体" w:hAnsi="宋体" w:cs="宋体"/>
                <w:i w:val="0"/>
                <w:color w:val="000000"/>
                <w:kern w:val="0"/>
                <w:sz w:val="21"/>
                <w:szCs w:val="21"/>
                <w:u w:val="none"/>
                <w:lang w:val="en-US" w:eastAsia="zh-CN" w:bidi="ar"/>
              </w:rPr>
              <w:t>登录</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学生忘记密码</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1.1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学生最新消息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查看评价信息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查看评价标准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学生查看项目任务</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学生组员管理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学生参与评价</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学生查看我的实例</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w:t>
            </w:r>
            <w:r>
              <w:rPr>
                <w:rFonts w:hint="default" w:ascii="Times New Roman" w:hAnsi="Times New Roman" w:eastAsia="宋体" w:cs="Times New Roman"/>
                <w:i w:val="0"/>
                <w:color w:val="000000"/>
                <w:kern w:val="0"/>
                <w:sz w:val="22"/>
                <w:szCs w:val="22"/>
                <w:u w:val="none"/>
                <w:lang w:val="en-US" w:eastAsia="zh-CN" w:bidi="ar"/>
              </w:rPr>
              <w:t>bbs</w:t>
            </w:r>
            <w:r>
              <w:rPr>
                <w:rStyle w:val="93"/>
                <w:lang w:val="en-US" w:eastAsia="zh-CN" w:bidi="ar"/>
              </w:rPr>
              <w:t>删除</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2.1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学生查看任务甘特图</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学生上传资料</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学生查看项目文档</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创建新项目</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学生更改头像</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学生bbs回复</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学生bbs发帖</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学生bbs踩</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下载评价标准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案例详情</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学生bbs点赞</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浏览个人信息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学生修改联系方式</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学生浏览案例</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即时通讯</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学生项目管理</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学生修改密码</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01"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学生我的信箱</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1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4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1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0.39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73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188</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182</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558</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167</w:t>
            </w:r>
          </w:p>
        </w:tc>
        <w:tc>
          <w:tcPr>
            <w:tcW w:w="84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1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175</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c>
          <w:tcPr>
            <w:tcW w:w="614"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宋体" w:hAnsi="宋体" w:eastAsia="宋体" w:cs="宋体"/>
                <w:i w:val="0"/>
                <w:color w:val="000000"/>
                <w:sz w:val="21"/>
                <w:szCs w:val="21"/>
                <w:u w:val="none"/>
              </w:rPr>
            </w:pPr>
          </w:p>
        </w:tc>
      </w:tr>
    </w:tbl>
    <w:p/>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83"/>
        <w:gridCol w:w="637"/>
        <w:gridCol w:w="637"/>
        <w:gridCol w:w="637"/>
        <w:gridCol w:w="878"/>
        <w:gridCol w:w="637"/>
        <w:gridCol w:w="879"/>
        <w:gridCol w:w="637"/>
        <w:gridCol w:w="637"/>
        <w:gridCol w:w="636"/>
        <w:gridCol w:w="6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483"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owner</w:t>
            </w: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878"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879"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7" w:type="dxa"/>
            <w:shd w:val="clear" w:color="auto" w:fill="auto"/>
            <w:vAlign w:val="bottom"/>
          </w:tcPr>
          <w:p>
            <w:pPr>
              <w:rPr>
                <w:rFonts w:hint="eastAsia" w:ascii="等线" w:hAnsi="等线" w:eastAsia="等线" w:cs="等线"/>
                <w:i w:val="0"/>
                <w:color w:val="000000"/>
                <w:sz w:val="22"/>
                <w:szCs w:val="22"/>
                <w:u w:val="none"/>
              </w:rPr>
            </w:pPr>
          </w:p>
        </w:tc>
        <w:tc>
          <w:tcPr>
            <w:tcW w:w="636" w:type="dxa"/>
            <w:shd w:val="clear" w:color="auto" w:fill="auto"/>
            <w:vAlign w:val="bottom"/>
          </w:tcPr>
          <w:p>
            <w:pPr>
              <w:rPr>
                <w:rFonts w:hint="eastAsia" w:ascii="等线" w:hAnsi="等线" w:eastAsia="等线" w:cs="等线"/>
                <w:i w:val="0"/>
                <w:color w:val="000000"/>
                <w:sz w:val="22"/>
                <w:szCs w:val="22"/>
                <w:u w:val="none"/>
              </w:rPr>
            </w:pPr>
          </w:p>
        </w:tc>
        <w:tc>
          <w:tcPr>
            <w:tcW w:w="638"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6" w:hRule="atLeast"/>
        </w:trPr>
        <w:tc>
          <w:tcPr>
            <w:tcW w:w="148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87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8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案例拥有者</w:t>
            </w:r>
            <w:r>
              <w:rPr>
                <w:rFonts w:hint="eastAsia" w:ascii="宋体" w:hAnsi="宋体" w:cs="宋体"/>
                <w:i w:val="0"/>
                <w:color w:val="000000"/>
                <w:kern w:val="0"/>
                <w:sz w:val="21"/>
                <w:szCs w:val="21"/>
                <w:u w:val="none"/>
                <w:lang w:val="en-US" w:eastAsia="zh-CN" w:bidi="ar"/>
              </w:rPr>
              <w:t>登录</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4.30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default" w:ascii="Times New Roman" w:hAnsi="Times New Roman" w:eastAsia="等线" w:cs="Times New Roman"/>
                <w:i w:val="0"/>
                <w:color w:val="000000"/>
                <w:sz w:val="21"/>
                <w:szCs w:val="21"/>
                <w:u w:val="none"/>
              </w:rPr>
            </w:pPr>
            <w:r>
              <w:rPr>
                <w:rFonts w:hint="default" w:ascii="Times New Roman" w:hAnsi="Times New Roman" w:eastAsia="等线" w:cs="Times New Roman"/>
                <w:i w:val="0"/>
                <w:color w:val="000000"/>
                <w:kern w:val="0"/>
                <w:sz w:val="21"/>
                <w:szCs w:val="21"/>
                <w:u w:val="none"/>
                <w:lang w:val="en-US" w:eastAsia="zh-CN" w:bidi="ar"/>
              </w:rPr>
              <w:t xml:space="preserve"> </w:t>
            </w:r>
            <w:r>
              <w:rPr>
                <w:rFonts w:hint="eastAsia" w:ascii="宋体" w:hAnsi="宋体" w:eastAsia="宋体" w:cs="宋体"/>
                <w:i w:val="0"/>
                <w:color w:val="000000"/>
                <w:kern w:val="0"/>
                <w:sz w:val="21"/>
                <w:szCs w:val="21"/>
                <w:u w:val="none"/>
                <w:lang w:val="en-US" w:eastAsia="zh-CN" w:bidi="ar"/>
              </w:rPr>
              <w:t>取消新增任务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修改案例描述</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修改案例类型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案例拥有者浏览现有案例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3.0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取消正在申请的案例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修改案例名称</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删除角色</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修改任务</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新建案例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模拟新建案例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查看申请案例信息</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新增角色</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保存新版本</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申请发布案例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查看现有实例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查看当前的模拟案例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查看甘特图</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5.5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5.3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删除模拟案例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修改角色信息</w:t>
            </w:r>
            <w:r>
              <w:rPr>
                <w:rFonts w:hint="default" w:ascii="Times New Roman" w:hAnsi="Times New Roman" w:eastAsia="宋体" w:cs="Times New Roman"/>
                <w:i w:val="0"/>
                <w:color w:val="000000"/>
                <w:kern w:val="0"/>
                <w:sz w:val="21"/>
                <w:szCs w:val="21"/>
                <w:u w:val="none"/>
                <w:lang w:val="en-US" w:eastAsia="zh-CN" w:bidi="ar"/>
              </w:rPr>
              <w:t xml:space="preserve">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管理实例</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483"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版本回滚</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4</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14</w:t>
            </w:r>
          </w:p>
        </w:tc>
        <w:tc>
          <w:tcPr>
            <w:tcW w:w="878"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79"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37"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0.40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48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172</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488</w:t>
            </w:r>
          </w:p>
        </w:tc>
        <w:tc>
          <w:tcPr>
            <w:tcW w:w="87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164</w:t>
            </w:r>
          </w:p>
        </w:tc>
        <w:tc>
          <w:tcPr>
            <w:tcW w:w="87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100</w:t>
            </w:r>
          </w:p>
        </w:tc>
        <w:tc>
          <w:tcPr>
            <w:tcW w:w="636"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c>
          <w:tcPr>
            <w:tcW w:w="638"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宋体" w:hAnsi="宋体" w:eastAsia="宋体" w:cs="宋体"/>
                <w:i w:val="0"/>
                <w:color w:val="000000"/>
                <w:sz w:val="21"/>
                <w:szCs w:val="21"/>
                <w:u w:val="none"/>
              </w:rPr>
            </w:pPr>
          </w:p>
        </w:tc>
      </w:tr>
    </w:tbl>
    <w:p>
      <w:pPr>
        <w:rPr>
          <w:color w:val="FF0000"/>
        </w:rPr>
      </w:pPr>
    </w:p>
    <w:p>
      <w:pPr>
        <w:rPr>
          <w:color w:val="FF0000"/>
        </w:rPr>
      </w:pPr>
    </w:p>
    <w:p>
      <w:pPr>
        <w:rPr>
          <w:color w:val="FF0000"/>
        </w:rPr>
      </w:pPr>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39"/>
        <w:gridCol w:w="622"/>
        <w:gridCol w:w="623"/>
        <w:gridCol w:w="622"/>
        <w:gridCol w:w="1122"/>
        <w:gridCol w:w="623"/>
        <w:gridCol w:w="622"/>
        <w:gridCol w:w="622"/>
        <w:gridCol w:w="735"/>
        <w:gridCol w:w="610"/>
        <w:gridCol w:w="5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28" w:hRule="atLeast"/>
        </w:trPr>
        <w:tc>
          <w:tcPr>
            <w:tcW w:w="1539"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管理员用户</w:t>
            </w: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623" w:type="dxa"/>
            <w:shd w:val="clear" w:color="auto" w:fill="auto"/>
            <w:vAlign w:val="bottom"/>
          </w:tcPr>
          <w:p>
            <w:pPr>
              <w:rPr>
                <w:rFonts w:hint="eastAsia" w:ascii="等线" w:hAnsi="等线" w:eastAsia="等线" w:cs="等线"/>
                <w:i w:val="0"/>
                <w:color w:val="000000"/>
                <w:sz w:val="22"/>
                <w:szCs w:val="22"/>
                <w:u w:val="none"/>
              </w:rPr>
            </w:pP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1122" w:type="dxa"/>
            <w:shd w:val="clear" w:color="auto" w:fill="auto"/>
            <w:vAlign w:val="bottom"/>
          </w:tcPr>
          <w:p>
            <w:pPr>
              <w:rPr>
                <w:rFonts w:hint="eastAsia" w:ascii="等线" w:hAnsi="等线" w:eastAsia="等线" w:cs="等线"/>
                <w:i w:val="0"/>
                <w:color w:val="000000"/>
                <w:sz w:val="22"/>
                <w:szCs w:val="22"/>
                <w:u w:val="none"/>
              </w:rPr>
            </w:pPr>
          </w:p>
        </w:tc>
        <w:tc>
          <w:tcPr>
            <w:tcW w:w="623" w:type="dxa"/>
            <w:shd w:val="clear" w:color="auto" w:fill="auto"/>
            <w:vAlign w:val="bottom"/>
          </w:tcPr>
          <w:p>
            <w:pPr>
              <w:rPr>
                <w:rFonts w:hint="eastAsia" w:ascii="等线" w:hAnsi="等线" w:eastAsia="等线" w:cs="等线"/>
                <w:i w:val="0"/>
                <w:color w:val="000000"/>
                <w:sz w:val="22"/>
                <w:szCs w:val="22"/>
                <w:u w:val="none"/>
              </w:rPr>
            </w:pP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622" w:type="dxa"/>
            <w:shd w:val="clear" w:color="auto" w:fill="auto"/>
            <w:vAlign w:val="bottom"/>
          </w:tcPr>
          <w:p>
            <w:pPr>
              <w:rPr>
                <w:rFonts w:hint="eastAsia" w:ascii="等线" w:hAnsi="等线" w:eastAsia="等线" w:cs="等线"/>
                <w:i w:val="0"/>
                <w:color w:val="000000"/>
                <w:sz w:val="22"/>
                <w:szCs w:val="22"/>
                <w:u w:val="none"/>
              </w:rPr>
            </w:pPr>
          </w:p>
        </w:tc>
        <w:tc>
          <w:tcPr>
            <w:tcW w:w="735" w:type="dxa"/>
            <w:shd w:val="clear" w:color="auto" w:fill="auto"/>
            <w:vAlign w:val="bottom"/>
          </w:tcPr>
          <w:p>
            <w:pPr>
              <w:rPr>
                <w:rFonts w:hint="eastAsia" w:ascii="等线" w:hAnsi="等线" w:eastAsia="等线" w:cs="等线"/>
                <w:i w:val="0"/>
                <w:color w:val="000000"/>
                <w:sz w:val="22"/>
                <w:szCs w:val="22"/>
                <w:u w:val="none"/>
              </w:rPr>
            </w:pPr>
          </w:p>
        </w:tc>
        <w:tc>
          <w:tcPr>
            <w:tcW w:w="610" w:type="dxa"/>
            <w:shd w:val="clear" w:color="auto" w:fill="auto"/>
            <w:vAlign w:val="bottom"/>
          </w:tcPr>
          <w:p>
            <w:pPr>
              <w:rPr>
                <w:rFonts w:hint="eastAsia" w:ascii="等线" w:hAnsi="等线" w:eastAsia="等线" w:cs="等线"/>
                <w:i w:val="0"/>
                <w:color w:val="000000"/>
                <w:sz w:val="22"/>
                <w:szCs w:val="22"/>
                <w:u w:val="none"/>
              </w:rPr>
            </w:pPr>
          </w:p>
        </w:tc>
        <w:tc>
          <w:tcPr>
            <w:tcW w:w="596"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6"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管理员</w:t>
            </w:r>
            <w:r>
              <w:rPr>
                <w:rFonts w:hint="eastAsia" w:ascii="宋体" w:hAnsi="宋体" w:cs="宋体"/>
                <w:i w:val="0"/>
                <w:color w:val="000000"/>
                <w:kern w:val="0"/>
                <w:sz w:val="21"/>
                <w:szCs w:val="21"/>
                <w:u w:val="none"/>
                <w:lang w:val="en-US" w:eastAsia="zh-CN" w:bidi="ar"/>
              </w:rPr>
              <w:t>登录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0.3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0.3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管理员浏览网站概要</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重置密码</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解封注册用户名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2.6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查看用户信息</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解冻用户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封禁注册的用户名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查找实例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查看回复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网站底部信息修改</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w:t>
            </w:r>
            <w:r>
              <w:rPr>
                <w:rFonts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查看案例信息</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查找数据库备份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删除回复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置顶帖子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加精帖子</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删除数据库备份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2.14205186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w:t>
            </w:r>
            <w:r>
              <w:rPr>
                <w:rFonts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回复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查询封禁的注册用户名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w:t>
            </w:r>
            <w:r>
              <w:rPr>
                <w:rFonts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数据库备份</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数据库恢复</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查找系统错误日志记录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修改用户信息</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点赞</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恢复案例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审核案例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上传日志文件</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删除系统错误日志记录</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踩</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新增用户</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删除案例</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top"/>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274</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340</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888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2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293</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300</w:t>
            </w:r>
          </w:p>
        </w:tc>
        <w:tc>
          <w:tcPr>
            <w:tcW w:w="73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10"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c>
          <w:tcPr>
            <w:tcW w:w="596" w:type="dxa"/>
            <w:tcBorders>
              <w:top w:val="single" w:color="000000" w:sz="4" w:space="0"/>
              <w:left w:val="single" w:color="000000" w:sz="4" w:space="0"/>
              <w:bottom w:val="single" w:color="000000" w:sz="4" w:space="0"/>
              <w:right w:val="single" w:color="000000" w:sz="4" w:space="0"/>
            </w:tcBorders>
            <w:shd w:val="clear" w:color="auto" w:fill="auto"/>
            <w:vAlign w:val="bottom"/>
          </w:tcPr>
          <w:p>
            <w:pPr>
              <w:rPr>
                <w:rFonts w:hint="eastAsia" w:ascii="等线" w:hAnsi="等线" w:eastAsia="等线" w:cs="等线"/>
                <w:i w:val="0"/>
                <w:color w:val="000000"/>
                <w:sz w:val="22"/>
                <w:szCs w:val="22"/>
                <w:u w:val="none"/>
              </w:rPr>
            </w:pPr>
          </w:p>
        </w:tc>
      </w:tr>
    </w:tbl>
    <w:p>
      <w:pPr>
        <w:rPr>
          <w:rFonts w:hint="eastAsia"/>
          <w:color w:val="FF0000"/>
        </w:rPr>
      </w:pPr>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0"/>
        <w:gridCol w:w="603"/>
        <w:gridCol w:w="603"/>
        <w:gridCol w:w="603"/>
        <w:gridCol w:w="821"/>
        <w:gridCol w:w="603"/>
        <w:gridCol w:w="821"/>
        <w:gridCol w:w="603"/>
        <w:gridCol w:w="822"/>
        <w:gridCol w:w="603"/>
        <w:gridCol w:w="7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28" w:hRule="atLeast"/>
        </w:trPr>
        <w:tc>
          <w:tcPr>
            <w:tcW w:w="1500" w:type="dxa"/>
            <w:shd w:val="clear" w:color="auto" w:fill="auto"/>
            <w:vAlign w:val="bottom"/>
          </w:tcPr>
          <w:p>
            <w:pPr>
              <w:keepNext w:val="0"/>
              <w:keepLines w:val="0"/>
              <w:widowControl/>
              <w:suppressLineNumbers w:val="0"/>
              <w:jc w:val="left"/>
              <w:textAlignment w:val="bottom"/>
              <w:rPr>
                <w:rFonts w:ascii="等线" w:hAnsi="等线" w:eastAsia="等线" w:cs="等线"/>
                <w:i w:val="0"/>
                <w:color w:val="FF0000"/>
                <w:sz w:val="22"/>
                <w:szCs w:val="22"/>
                <w:u w:val="none"/>
              </w:rPr>
            </w:pPr>
            <w:r>
              <w:rPr>
                <w:rFonts w:hint="eastAsia" w:ascii="等线" w:hAnsi="等线" w:eastAsia="等线" w:cs="等线"/>
                <w:i w:val="0"/>
                <w:color w:val="FF0000"/>
                <w:kern w:val="0"/>
                <w:sz w:val="22"/>
                <w:szCs w:val="22"/>
                <w:u w:val="none"/>
                <w:lang w:val="en-US" w:eastAsia="zh-CN" w:bidi="ar"/>
              </w:rPr>
              <w:t>教师用户</w:t>
            </w: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821"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821"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822" w:type="dxa"/>
            <w:shd w:val="clear" w:color="auto" w:fill="auto"/>
            <w:vAlign w:val="bottom"/>
          </w:tcPr>
          <w:p>
            <w:pPr>
              <w:rPr>
                <w:rFonts w:hint="eastAsia" w:ascii="等线" w:hAnsi="等线" w:eastAsia="等线" w:cs="等线"/>
                <w:i w:val="0"/>
                <w:color w:val="000000"/>
                <w:sz w:val="22"/>
                <w:szCs w:val="22"/>
                <w:u w:val="none"/>
              </w:rPr>
            </w:pPr>
          </w:p>
        </w:tc>
        <w:tc>
          <w:tcPr>
            <w:tcW w:w="603" w:type="dxa"/>
            <w:shd w:val="clear" w:color="auto" w:fill="auto"/>
            <w:vAlign w:val="bottom"/>
          </w:tcPr>
          <w:p>
            <w:pPr>
              <w:rPr>
                <w:rFonts w:hint="eastAsia" w:ascii="等线" w:hAnsi="等线" w:eastAsia="等线" w:cs="等线"/>
                <w:i w:val="0"/>
                <w:color w:val="000000"/>
                <w:sz w:val="22"/>
                <w:szCs w:val="22"/>
                <w:u w:val="none"/>
              </w:rPr>
            </w:pPr>
          </w:p>
        </w:tc>
        <w:tc>
          <w:tcPr>
            <w:tcW w:w="754" w:type="dxa"/>
            <w:shd w:val="clear" w:color="auto" w:fill="auto"/>
            <w:vAlign w:val="bottom"/>
          </w:tcPr>
          <w:p>
            <w:pPr>
              <w:rPr>
                <w:rFonts w:hint="eastAsia" w:ascii="等线" w:hAnsi="等线" w:eastAsia="等线" w:cs="等线"/>
                <w:i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6" w:hRule="atLeast"/>
        </w:trPr>
        <w:tc>
          <w:tcPr>
            <w:tcW w:w="15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8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8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75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教师注册</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教师登录</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浏览案例</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查看我的项目</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修改密码</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更换头像</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查看项目任务</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修改联系方式</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创建新实例</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浏览个人主要信息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查看总览信息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查看项目文档</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bbs删除</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教师查看评价标准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发帖</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教师下载文档</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教师下载评价标准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查看项目最新消息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教师下载项目资料</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教师忘记密码</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教师对小组成员评价</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回复</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 xml:space="preserve"> bbs</w:t>
            </w:r>
            <w:r>
              <w:rPr>
                <w:rFonts w:hint="eastAsia" w:ascii="宋体" w:hAnsi="宋体" w:eastAsia="宋体" w:cs="宋体"/>
                <w:i w:val="0"/>
                <w:color w:val="000000"/>
                <w:kern w:val="0"/>
                <w:sz w:val="21"/>
                <w:szCs w:val="21"/>
                <w:u w:val="none"/>
                <w:lang w:val="en-US" w:eastAsia="zh-CN" w:bidi="ar"/>
              </w:rPr>
              <w:t>踩</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资料上传</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点赞</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小组成员管理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即时通讯</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教师对小组评价</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教师提供建议</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项目管理</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查看我的历史评价</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收发邮件</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25"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查看项目甘特图</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0.35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01" w:hRule="atLeast"/>
        </w:trPr>
        <w:tc>
          <w:tcPr>
            <w:tcW w:w="1500" w:type="dxa"/>
            <w:tcBorders>
              <w:left w:val="single" w:color="000000" w:sz="12" w:space="0"/>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合计</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224</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243</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691</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100</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195</w:t>
            </w:r>
          </w:p>
        </w:tc>
        <w:tc>
          <w:tcPr>
            <w:tcW w:w="821"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137.3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199</w:t>
            </w:r>
          </w:p>
        </w:tc>
        <w:tc>
          <w:tcPr>
            <w:tcW w:w="822" w:type="dxa"/>
            <w:tcBorders>
              <w:bottom w:val="single" w:color="000000" w:sz="12" w:space="0"/>
              <w:right w:val="single" w:color="000000" w:sz="12" w:space="0"/>
            </w:tcBorders>
            <w:shd w:val="clear" w:color="auto" w:fill="auto"/>
            <w:vAlign w:val="center"/>
          </w:tcPr>
          <w:p>
            <w:pPr>
              <w:keepNext w:val="0"/>
              <w:keepLines w:val="0"/>
              <w:widowControl/>
              <w:suppressLineNumbers w:val="0"/>
              <w:jc w:val="both"/>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139.2 </w:t>
            </w:r>
          </w:p>
        </w:tc>
        <w:tc>
          <w:tcPr>
            <w:tcW w:w="603" w:type="dxa"/>
            <w:tcBorders>
              <w:bottom w:val="single" w:color="000000" w:sz="12" w:space="0"/>
              <w:right w:val="single" w:color="000000" w:sz="12" w:space="0"/>
            </w:tcBorders>
            <w:shd w:val="clear" w:color="auto" w:fill="auto"/>
            <w:vAlign w:val="center"/>
          </w:tcPr>
          <w:p>
            <w:pPr>
              <w:keepNext w:val="0"/>
              <w:keepLines w:val="0"/>
              <w:widowControl/>
              <w:suppressLineNumbers w:val="0"/>
              <w:jc w:val="righ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754" w:type="dxa"/>
            <w:tcBorders>
              <w:bottom w:val="single" w:color="000000" w:sz="12" w:space="0"/>
              <w:right w:val="single" w:color="000000" w:sz="12" w:space="0"/>
            </w:tcBorders>
            <w:shd w:val="clear" w:color="auto" w:fill="auto"/>
            <w:vAlign w:val="center"/>
          </w:tcPr>
          <w:p>
            <w:pPr>
              <w:jc w:val="both"/>
              <w:rPr>
                <w:rFonts w:hint="eastAsia" w:ascii="等线" w:hAnsi="等线" w:eastAsia="等线" w:cs="等线"/>
                <w:i w:val="0"/>
                <w:color w:val="000000"/>
                <w:sz w:val="22"/>
                <w:szCs w:val="22"/>
                <w:u w:val="none"/>
              </w:rPr>
            </w:pPr>
          </w:p>
        </w:tc>
      </w:tr>
    </w:tbl>
    <w:p>
      <w:pPr>
        <w:rPr>
          <w:rFonts w:hint="eastAsia"/>
          <w:color w:val="FF0000"/>
        </w:rPr>
      </w:pPr>
    </w:p>
    <w:p>
      <w:pPr>
        <w:rPr>
          <w:rFonts w:hint="eastAsia"/>
          <w:color w:val="FF0000"/>
        </w:rPr>
      </w:pPr>
    </w:p>
    <w:p>
      <w:pPr>
        <w:rPr>
          <w:rFonts w:hint="eastAsia"/>
          <w:color w:val="FF0000"/>
        </w:rPr>
      </w:pPr>
      <w:r>
        <w:rPr>
          <w:rFonts w:hint="eastAsia"/>
          <w:color w:val="FF0000"/>
        </w:rPr>
        <w:t>总表</w:t>
      </w:r>
    </w:p>
    <w:tbl>
      <w:tblPr>
        <w:tblStyle w:val="32"/>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39"/>
        <w:gridCol w:w="628"/>
        <w:gridCol w:w="628"/>
        <w:gridCol w:w="629"/>
        <w:gridCol w:w="1122"/>
        <w:gridCol w:w="628"/>
        <w:gridCol w:w="637"/>
        <w:gridCol w:w="627"/>
        <w:gridCol w:w="637"/>
        <w:gridCol w:w="628"/>
        <w:gridCol w:w="6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6"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功能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相对收益</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相对损失</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总价值</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价值%</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相对成本</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成本%</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相对风险</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风险%</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用户权值</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b/>
                <w:i w:val="0"/>
                <w:color w:val="000000"/>
                <w:sz w:val="21"/>
                <w:szCs w:val="21"/>
                <w:u w:val="none"/>
              </w:rPr>
            </w:pPr>
            <w:r>
              <w:rPr>
                <w:rFonts w:hint="eastAsia" w:ascii="宋体" w:hAnsi="宋体" w:eastAsia="宋体" w:cs="宋体"/>
                <w:b/>
                <w:i w:val="0"/>
                <w:color w:val="000000"/>
                <w:kern w:val="0"/>
                <w:sz w:val="21"/>
                <w:szCs w:val="21"/>
                <w:u w:val="none"/>
                <w:lang w:val="en-US" w:eastAsia="zh-CN" w:bidi="ar"/>
              </w:rPr>
              <w:t>优先级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注册</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4.46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登录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忘记密码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管理员浏览网站概要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1.32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查看我的项目</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重置密码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解封注册用户名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1.10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修改密码</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Times New Roman" w:hAnsi="Times New Roman" w:eastAsia="等线" w:cs="Times New Roman"/>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学生最新消息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1.04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更换头像</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1.02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修改联系方式</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1.01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ascii="Calibri" w:hAnsi="Calibri" w:eastAsia="等线" w:cs="Calibri"/>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0.96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default" w:ascii="Times New Roman" w:hAnsi="Times New Roman" w:eastAsia="等线" w:cs="Times New Roman"/>
                <w:i w:val="0"/>
                <w:color w:val="000000"/>
                <w:kern w:val="0"/>
                <w:sz w:val="21"/>
                <w:szCs w:val="21"/>
                <w:u w:val="none"/>
                <w:lang w:val="en-US" w:eastAsia="zh-CN" w:bidi="ar"/>
              </w:rPr>
              <w:t xml:space="preserve"> </w:t>
            </w:r>
            <w:r>
              <w:rPr>
                <w:rFonts w:hint="eastAsia" w:ascii="宋体" w:hAnsi="宋体" w:eastAsia="宋体" w:cs="宋体"/>
                <w:i w:val="0"/>
                <w:color w:val="000000"/>
                <w:kern w:val="0"/>
                <w:sz w:val="21"/>
                <w:szCs w:val="21"/>
                <w:u w:val="none"/>
                <w:lang w:val="en-US" w:eastAsia="zh-CN" w:bidi="ar"/>
              </w:rPr>
              <w:t>取消新增任务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浏览个人主要信息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0.93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查看用户信息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0.92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0.90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查看总览信息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0.89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解冻用户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学生组员管理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学生参与评价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学生查看我的实例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修改案例描述</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修改案例类型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案例拥有者浏览现有案例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default" w:ascii="Times New Roman" w:hAnsi="Times New Roman" w:eastAsia="宋体" w:cs="Times New Roman"/>
                <w:i w:val="0"/>
                <w:color w:val="000000"/>
                <w:kern w:val="0"/>
                <w:sz w:val="22"/>
                <w:szCs w:val="22"/>
                <w:u w:val="none"/>
                <w:lang w:val="en-US" w:eastAsia="zh-CN" w:bidi="ar"/>
              </w:rPr>
              <w:t>bbs</w:t>
            </w:r>
            <w:r>
              <w:rPr>
                <w:rFonts w:hint="eastAsia" w:ascii="宋体" w:hAnsi="宋体" w:eastAsia="宋体" w:cs="宋体"/>
                <w:i w:val="0"/>
                <w:color w:val="000000"/>
                <w:kern w:val="0"/>
                <w:sz w:val="22"/>
                <w:szCs w:val="22"/>
                <w:u w:val="none"/>
                <w:lang w:val="en-US" w:eastAsia="zh-CN" w:bidi="ar"/>
              </w:rPr>
              <w:t>删除</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3</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3</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取消正在申请的案例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0.81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0.80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修改案例名称</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封禁注册的用户名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查看项目文档</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教师查看评价标准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学生查看任务甘特图</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学生上传资料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0.76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发帖</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下载文档</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查看回复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网站底部信息修改</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13</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4</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学生查看项目文档</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删除角色</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查看项目最新消息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0.71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下载项目资料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0.70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解封</w:t>
            </w:r>
            <w:r>
              <w:rPr>
                <w:rFonts w:hint="default"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查看案例信息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9</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查找用户日志记录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查找数据库备份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删除回复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等线" w:cs="Calibri"/>
                <w:i w:val="0"/>
                <w:color w:val="000000"/>
                <w:sz w:val="21"/>
                <w:szCs w:val="21"/>
                <w:u w:val="none"/>
              </w:rPr>
            </w:pPr>
            <w:r>
              <w:rPr>
                <w:rFonts w:hint="eastAsia" w:ascii="宋体" w:hAnsi="宋体" w:eastAsia="宋体" w:cs="宋体"/>
                <w:i w:val="0"/>
                <w:color w:val="000000"/>
                <w:kern w:val="0"/>
                <w:sz w:val="21"/>
                <w:szCs w:val="21"/>
                <w:u w:val="none"/>
                <w:lang w:val="en-US" w:eastAsia="zh-CN" w:bidi="ar"/>
              </w:rPr>
              <w:t>置顶帖子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加精帖子</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创建新项目</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修改任务</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新建案例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模拟新建案例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教师对小组成员评价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eastAsia="等线" w:cs="Calibri"/>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回复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删除数据库备份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2.14205186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查看申请案例信息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资料上传</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4.2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0.64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学生bbs踩</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下载评价标准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封禁</w:t>
            </w:r>
            <w:r>
              <w:rPr>
                <w:rFonts w:hint="default"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小组成员管理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即时通讯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4.5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下载日志文件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0.60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案例详情</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3.2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查询封禁的注册用户名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查询封禁的</w:t>
            </w:r>
            <w:r>
              <w:rPr>
                <w:rFonts w:hint="default" w:ascii="Calibri" w:hAnsi="Calibri" w:eastAsia="宋体" w:cs="Calibri"/>
                <w:i w:val="0"/>
                <w:color w:val="000000"/>
                <w:kern w:val="0"/>
                <w:sz w:val="21"/>
                <w:szCs w:val="21"/>
                <w:u w:val="none"/>
                <w:lang w:val="en-US" w:eastAsia="zh-CN" w:bidi="ar"/>
              </w:rPr>
              <w:t>IP</w:t>
            </w:r>
            <w:r>
              <w:rPr>
                <w:rFonts w:hint="eastAsia" w:ascii="宋体" w:hAnsi="宋体" w:eastAsia="宋体" w:cs="宋体"/>
                <w:i w:val="0"/>
                <w:color w:val="000000"/>
                <w:kern w:val="0"/>
                <w:sz w:val="21"/>
                <w:szCs w:val="21"/>
                <w:u w:val="none"/>
                <w:lang w:val="en-US" w:eastAsia="zh-CN" w:bidi="ar"/>
              </w:rPr>
              <w:t>地址</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数据库备份</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数据库恢复</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24</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新增角色</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查找系统错误日志记录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保存新版本</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申请发布案例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查看现有实例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查看当前的模拟案例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0.57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修改用户信息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default" w:ascii="Calibri" w:hAnsi="Calibri" w:eastAsia="等线" w:cs="Calibri"/>
                <w:i w:val="0"/>
                <w:color w:val="000000"/>
                <w:kern w:val="0"/>
                <w:sz w:val="21"/>
                <w:szCs w:val="21"/>
                <w:u w:val="none"/>
                <w:lang w:val="en-US" w:eastAsia="zh-CN" w:bidi="ar"/>
              </w:rPr>
              <w:t>bbs</w:t>
            </w:r>
            <w:r>
              <w:rPr>
                <w:rFonts w:hint="eastAsia" w:ascii="宋体" w:hAnsi="宋体" w:eastAsia="宋体" w:cs="宋体"/>
                <w:i w:val="0"/>
                <w:color w:val="000000"/>
                <w:kern w:val="0"/>
                <w:sz w:val="21"/>
                <w:szCs w:val="21"/>
                <w:u w:val="none"/>
                <w:lang w:val="en-US" w:eastAsia="zh-CN" w:bidi="ar"/>
              </w:rPr>
              <w:t>点赞</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恢复案例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20</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教师对小组评价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浏览个人信息</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查看甘特图</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21</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5.5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5.3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审核案例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删除模拟案例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0.52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修改角色信息</w:t>
            </w:r>
            <w:r>
              <w:rPr>
                <w:rFonts w:hint="default" w:ascii="Times New Roman" w:hAnsi="Times New Roman" w:eastAsia="宋体" w:cs="Times New Roman"/>
                <w:i w:val="0"/>
                <w:color w:val="000000"/>
                <w:kern w:val="0"/>
                <w:sz w:val="21"/>
                <w:szCs w:val="21"/>
                <w:u w:val="none"/>
                <w:lang w:val="en-US" w:eastAsia="zh-CN" w:bidi="ar"/>
              </w:rPr>
              <w:t xml:space="preserve">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8</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查看项目资料</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22</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5.0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学生修改联系方式</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学生浏览案例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17</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3.7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上传日志文件</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0.50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冻结用户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18</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2.0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2.8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教师提供建议</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3.6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0.49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管理实例</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4.1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宋体" w:hAnsi="宋体" w:eastAsia="宋体" w:cs="宋体"/>
                <w:i w:val="0"/>
                <w:color w:val="000000"/>
                <w:kern w:val="0"/>
                <w:sz w:val="21"/>
                <w:szCs w:val="21"/>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项目管理</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6</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4"/>
                <w:szCs w:val="24"/>
                <w:u w:val="none"/>
                <w:lang w:val="en-US" w:eastAsia="zh-CN" w:bidi="ar"/>
              </w:rPr>
              <w:t>7</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19</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5.6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9</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6.3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3"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删除系统错误日志记录</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4"/>
                <w:szCs w:val="24"/>
                <w:u w:val="none"/>
              </w:rPr>
            </w:pPr>
            <w:r>
              <w:rPr>
                <w:rFonts w:hint="eastAsia" w:ascii="等线" w:hAnsi="等线" w:eastAsia="等线" w:cs="等线"/>
                <w:i w:val="0"/>
                <w:color w:val="000000"/>
                <w:kern w:val="0"/>
                <w:sz w:val="22"/>
                <w:szCs w:val="22"/>
                <w:u w:val="none"/>
                <w:lang w:val="en-US" w:eastAsia="zh-CN" w:bidi="ar"/>
              </w:rPr>
              <w:t>6</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16</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1.8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2.4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8</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2.7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0.48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9" w:hRule="atLeast"/>
        </w:trPr>
        <w:tc>
          <w:tcPr>
            <w:tcW w:w="15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宋体" w:hAnsi="宋体" w:eastAsia="宋体" w:cs="宋体"/>
                <w:i w:val="0"/>
                <w:color w:val="000000"/>
                <w:kern w:val="0"/>
                <w:sz w:val="21"/>
                <w:szCs w:val="21"/>
                <w:u w:val="none"/>
                <w:lang w:val="en-US" w:eastAsia="zh-CN" w:bidi="ar"/>
              </w:rPr>
              <w:t>查看我的历史评价</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4"/>
                <w:szCs w:val="24"/>
                <w:u w:val="none"/>
                <w:lang w:val="en-US" w:eastAsia="zh-CN" w:bidi="ar"/>
              </w:rPr>
              <w:t>5</w:t>
            </w:r>
          </w:p>
        </w:tc>
        <w:tc>
          <w:tcPr>
            <w:tcW w:w="62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15</w:t>
            </w:r>
          </w:p>
        </w:tc>
        <w:tc>
          <w:tcPr>
            <w:tcW w:w="112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3.4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 xml:space="preserve">4.9 </w:t>
            </w:r>
          </w:p>
        </w:tc>
        <w:tc>
          <w:tcPr>
            <w:tcW w:w="62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7</w:t>
            </w:r>
          </w:p>
        </w:tc>
        <w:tc>
          <w:tcPr>
            <w:tcW w:w="6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4.9 </w:t>
            </w:r>
          </w:p>
        </w:tc>
        <w:tc>
          <w:tcPr>
            <w:tcW w:w="62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等线" w:hAnsi="等线" w:eastAsia="等线" w:cs="等线"/>
                <w:i w:val="0"/>
                <w:color w:val="000000"/>
                <w:sz w:val="22"/>
                <w:szCs w:val="22"/>
                <w:u w:val="none"/>
              </w:rPr>
            </w:pPr>
            <w:r>
              <w:rPr>
                <w:rFonts w:hint="eastAsia" w:ascii="等线" w:hAnsi="等线" w:eastAsia="等线" w:cs="等线"/>
                <w:i w:val="0"/>
                <w:color w:val="000000"/>
                <w:kern w:val="0"/>
                <w:sz w:val="22"/>
                <w:szCs w:val="22"/>
                <w:u w:val="none"/>
                <w:lang w:val="en-US" w:eastAsia="zh-CN" w:bidi="ar"/>
              </w:rPr>
              <w:t>1</w:t>
            </w:r>
          </w:p>
        </w:tc>
        <w:tc>
          <w:tcPr>
            <w:tcW w:w="63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1"/>
                <w:szCs w:val="21"/>
                <w:u w:val="none"/>
              </w:rPr>
            </w:pPr>
            <w:r>
              <w:rPr>
                <w:rFonts w:hint="eastAsia" w:ascii="等线" w:hAnsi="等线" w:eastAsia="等线" w:cs="等线"/>
                <w:i w:val="0"/>
                <w:color w:val="000000"/>
                <w:kern w:val="0"/>
                <w:sz w:val="22"/>
                <w:szCs w:val="22"/>
                <w:u w:val="none"/>
                <w:lang w:val="en-US" w:eastAsia="zh-CN" w:bidi="ar"/>
              </w:rPr>
              <w:t xml:space="preserve">0.45 </w:t>
            </w:r>
          </w:p>
        </w:tc>
      </w:tr>
    </w:tbl>
    <w:p>
      <w:pPr>
        <w:rPr>
          <w:rFonts w:hint="eastAsia"/>
          <w:color w:val="FF0000"/>
        </w:rPr>
      </w:pPr>
    </w:p>
    <w:p>
      <w:pPr>
        <w:pStyle w:val="3"/>
        <w:numPr>
          <w:ilvl w:val="0"/>
          <w:numId w:val="0"/>
        </w:numPr>
        <w:ind w:leftChars="0"/>
      </w:pPr>
      <w:bookmarkStart w:id="147" w:name="_Toc29862"/>
      <w:r>
        <w:rPr>
          <w:rFonts w:hint="eastAsia"/>
          <w:lang w:val="en-US" w:eastAsia="zh-CN"/>
        </w:rPr>
        <w:t>3.2</w:t>
      </w:r>
      <w:r>
        <w:rPr>
          <w:rFonts w:hint="eastAsia"/>
        </w:rPr>
        <w:t xml:space="preserve"> </w:t>
      </w:r>
      <w:bookmarkStart w:id="148" w:name="_Toc13197"/>
      <w:r>
        <w:rPr>
          <w:rFonts w:hint="eastAsia"/>
        </w:rPr>
        <w:t>用例图</w:t>
      </w:r>
      <w:bookmarkEnd w:id="147"/>
      <w:bookmarkEnd w:id="148"/>
    </w:p>
    <w:p>
      <w:pPr>
        <w:pStyle w:val="4"/>
      </w:pPr>
      <w:bookmarkStart w:id="149" w:name="_Toc7360"/>
      <w:bookmarkStart w:id="150" w:name="_Toc12277"/>
      <w:r>
        <w:rPr>
          <w:rFonts w:hint="eastAsia"/>
        </w:rPr>
        <w:t>3.2.1顶层用例图</w:t>
      </w:r>
      <w:bookmarkEnd w:id="149"/>
      <w:bookmarkEnd w:id="150"/>
    </w:p>
    <w:p/>
    <w:p>
      <w:pPr>
        <w:widowControl/>
        <w:jc w:val="left"/>
        <w:rPr>
          <w:rFonts w:ascii="宋体" w:hAnsi="宋体" w:cs="宋体"/>
          <w:kern w:val="0"/>
          <w:sz w:val="24"/>
        </w:rPr>
      </w:pPr>
      <w:r>
        <w:rPr>
          <w:rFonts w:hint="eastAsia" w:ascii="宋体" w:hAnsi="宋体" w:cs="宋体"/>
          <w:kern w:val="0"/>
          <w:sz w:val="24"/>
        </w:rPr>
        <w:drawing>
          <wp:inline distT="0" distB="0" distL="114300" distR="114300">
            <wp:extent cx="5270500" cy="3379470"/>
            <wp:effectExtent l="0" t="0" r="2540" b="3810"/>
            <wp:docPr id="343" name="图片 343" descr="7731615028809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77316150288095722"/>
                    <pic:cNvPicPr>
                      <a:picLocks noChangeAspect="1"/>
                    </pic:cNvPicPr>
                  </pic:nvPicPr>
                  <pic:blipFill>
                    <a:blip r:embed="rId9"/>
                    <a:stretch>
                      <a:fillRect/>
                    </a:stretch>
                  </pic:blipFill>
                  <pic:spPr>
                    <a:xfrm>
                      <a:off x="0" y="0"/>
                      <a:ext cx="5270500" cy="3379470"/>
                    </a:xfrm>
                    <a:prstGeom prst="rect">
                      <a:avLst/>
                    </a:prstGeom>
                  </pic:spPr>
                </pic:pic>
              </a:graphicData>
            </a:graphic>
          </wp:inline>
        </w:drawing>
      </w:r>
    </w:p>
    <w:p>
      <w:pPr>
        <w:pStyle w:val="4"/>
      </w:pPr>
      <w:bookmarkStart w:id="151" w:name="_Toc25894"/>
      <w:bookmarkStart w:id="152" w:name="_Toc18260"/>
      <w:bookmarkStart w:id="153" w:name="_Toc23513"/>
      <w:r>
        <w:rPr>
          <w:rFonts w:hint="eastAsia"/>
        </w:rPr>
        <w:t>3.2.2教师用例图</w:t>
      </w:r>
      <w:bookmarkEnd w:id="151"/>
      <w:bookmarkEnd w:id="152"/>
    </w:p>
    <w:p>
      <w:pPr>
        <w:pStyle w:val="5"/>
      </w:pPr>
      <w:bookmarkStart w:id="154" w:name="_Toc29617"/>
      <w:r>
        <w:rPr>
          <w:rFonts w:hint="eastAsia"/>
        </w:rPr>
        <w:t>3.2.2.1教师用例图总览</w:t>
      </w:r>
      <w:bookmarkEnd w:id="154"/>
    </w:p>
    <w:p>
      <w:pPr>
        <w:rPr>
          <w:rFonts w:hint="eastAsia"/>
        </w:rPr>
      </w:pPr>
      <w:r>
        <w:drawing>
          <wp:inline distT="0" distB="0" distL="114300" distR="114300">
            <wp:extent cx="5262880" cy="3074035"/>
            <wp:effectExtent l="0" t="0" r="10160" b="4445"/>
            <wp:docPr id="3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
                    <pic:cNvPicPr>
                      <a:picLocks noChangeAspect="1"/>
                    </pic:cNvPicPr>
                  </pic:nvPicPr>
                  <pic:blipFill>
                    <a:blip r:embed="rId10"/>
                    <a:stretch>
                      <a:fillRect/>
                    </a:stretch>
                  </pic:blipFill>
                  <pic:spPr>
                    <a:xfrm>
                      <a:off x="0" y="0"/>
                      <a:ext cx="5262880" cy="3074035"/>
                    </a:xfrm>
                    <a:prstGeom prst="rect">
                      <a:avLst/>
                    </a:prstGeom>
                    <a:noFill/>
                    <a:ln w="9525">
                      <a:noFill/>
                    </a:ln>
                  </pic:spPr>
                </pic:pic>
              </a:graphicData>
            </a:graphic>
          </wp:inline>
        </w:drawing>
      </w:r>
    </w:p>
    <w:p>
      <w:pPr>
        <w:pStyle w:val="5"/>
        <w:rPr>
          <w:rFonts w:hint="eastAsia"/>
          <w:lang w:val="en-US" w:eastAsia="zh-CN"/>
        </w:rPr>
      </w:pPr>
      <w:bookmarkStart w:id="155" w:name="_Toc16479"/>
      <w:r>
        <w:rPr>
          <w:rFonts w:hint="eastAsia"/>
        </w:rPr>
        <w:t>3.2.2.</w:t>
      </w:r>
      <w:r>
        <w:rPr>
          <w:rFonts w:hint="eastAsia"/>
          <w:lang w:val="en-US" w:eastAsia="zh-CN"/>
        </w:rPr>
        <w:t>2教师注册</w:t>
      </w:r>
      <w:bookmarkEnd w:id="155"/>
    </w:p>
    <w:p/>
    <w:p>
      <w:pPr>
        <w:rPr>
          <w:rFonts w:hint="eastAsia"/>
        </w:rPr>
      </w:pPr>
      <w:r>
        <w:drawing>
          <wp:inline distT="0" distB="0" distL="114300" distR="114300">
            <wp:extent cx="5270500" cy="2781935"/>
            <wp:effectExtent l="0" t="0" r="2540" b="698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11"/>
                    <a:stretch>
                      <a:fillRect/>
                    </a:stretch>
                  </pic:blipFill>
                  <pic:spPr>
                    <a:xfrm>
                      <a:off x="0" y="0"/>
                      <a:ext cx="5270500" cy="2781935"/>
                    </a:xfrm>
                    <a:prstGeom prst="rect">
                      <a:avLst/>
                    </a:prstGeom>
                    <a:noFill/>
                    <a:ln w="9525">
                      <a:noFill/>
                    </a:ln>
                  </pic:spPr>
                </pic:pic>
              </a:graphicData>
            </a:graphic>
          </wp:inline>
        </w:drawing>
      </w:r>
    </w:p>
    <w:p>
      <w:pPr>
        <w:pStyle w:val="5"/>
      </w:pPr>
      <w:bookmarkStart w:id="156" w:name="_Toc10611"/>
      <w:r>
        <w:rPr>
          <w:rFonts w:hint="eastAsia"/>
        </w:rPr>
        <w:t>3.2.2.</w:t>
      </w:r>
      <w:r>
        <w:rPr>
          <w:rFonts w:hint="eastAsia"/>
          <w:lang w:val="en-US" w:eastAsia="zh-CN"/>
        </w:rPr>
        <w:t>3</w:t>
      </w:r>
      <w:r>
        <w:rPr>
          <w:rFonts w:hint="eastAsia"/>
        </w:rPr>
        <w:t>教师登录</w:t>
      </w:r>
      <w:bookmarkEnd w:id="156"/>
    </w:p>
    <w:p>
      <w:pPr>
        <w:rPr>
          <w:rFonts w:hint="eastAsia"/>
        </w:rPr>
      </w:pPr>
      <w:r>
        <w:rPr>
          <w:rFonts w:hint="eastAsia"/>
        </w:rPr>
        <w:drawing>
          <wp:inline distT="0" distB="0" distL="114300" distR="114300">
            <wp:extent cx="5059680" cy="1760220"/>
            <wp:effectExtent l="0" t="0" r="0" b="7620"/>
            <wp:docPr id="345" name="图片 345" descr="7176161985829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17616198582981865"/>
                    <pic:cNvPicPr>
                      <a:picLocks noChangeAspect="1"/>
                    </pic:cNvPicPr>
                  </pic:nvPicPr>
                  <pic:blipFill>
                    <a:blip r:embed="rId12"/>
                    <a:stretch>
                      <a:fillRect/>
                    </a:stretch>
                  </pic:blipFill>
                  <pic:spPr>
                    <a:xfrm>
                      <a:off x="0" y="0"/>
                      <a:ext cx="5059680" cy="1760220"/>
                    </a:xfrm>
                    <a:prstGeom prst="rect">
                      <a:avLst/>
                    </a:prstGeom>
                  </pic:spPr>
                </pic:pic>
              </a:graphicData>
            </a:graphic>
          </wp:inline>
        </w:drawing>
      </w:r>
    </w:p>
    <w:p>
      <w:pPr>
        <w:pStyle w:val="5"/>
      </w:pPr>
      <w:bookmarkStart w:id="157" w:name="_Toc29583"/>
      <w:r>
        <w:rPr>
          <w:rFonts w:hint="eastAsia"/>
        </w:rPr>
        <w:t>3.2.2.</w:t>
      </w:r>
      <w:r>
        <w:rPr>
          <w:rFonts w:hint="eastAsia"/>
          <w:lang w:val="en-US" w:eastAsia="zh-CN"/>
        </w:rPr>
        <w:t>4</w:t>
      </w:r>
      <w:r>
        <w:rPr>
          <w:rFonts w:hint="eastAsia"/>
        </w:rPr>
        <w:t>教师忘记密码</w:t>
      </w:r>
      <w:bookmarkEnd w:id="157"/>
    </w:p>
    <w:p>
      <w:r>
        <w:drawing>
          <wp:inline distT="0" distB="0" distL="114300" distR="114300">
            <wp:extent cx="5271135" cy="2494280"/>
            <wp:effectExtent l="0" t="0" r="1905" b="5080"/>
            <wp:docPr id="2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
                    <pic:cNvPicPr>
                      <a:picLocks noChangeAspect="1"/>
                    </pic:cNvPicPr>
                  </pic:nvPicPr>
                  <pic:blipFill>
                    <a:blip r:embed="rId13"/>
                    <a:stretch>
                      <a:fillRect/>
                    </a:stretch>
                  </pic:blipFill>
                  <pic:spPr>
                    <a:xfrm>
                      <a:off x="0" y="0"/>
                      <a:ext cx="5271135" cy="2494280"/>
                    </a:xfrm>
                    <a:prstGeom prst="rect">
                      <a:avLst/>
                    </a:prstGeom>
                    <a:noFill/>
                    <a:ln w="9525">
                      <a:noFill/>
                    </a:ln>
                  </pic:spPr>
                </pic:pic>
              </a:graphicData>
            </a:graphic>
          </wp:inline>
        </w:drawing>
      </w:r>
    </w:p>
    <w:p>
      <w:pPr>
        <w:pStyle w:val="5"/>
      </w:pPr>
      <w:bookmarkStart w:id="158" w:name="_Toc27937"/>
      <w:r>
        <w:rPr>
          <w:rFonts w:hint="eastAsia"/>
        </w:rPr>
        <w:t>3.2.2</w:t>
      </w:r>
      <w:r>
        <w:rPr>
          <w:rFonts w:hint="eastAsia"/>
          <w:lang w:val="en-US" w:eastAsia="zh-CN"/>
        </w:rPr>
        <w:t>.5</w:t>
      </w:r>
      <w:r>
        <w:rPr>
          <w:rFonts w:hint="eastAsia"/>
        </w:rPr>
        <w:t>教师查看我的历史评价</w:t>
      </w:r>
      <w:bookmarkEnd w:id="158"/>
    </w:p>
    <w:p>
      <w:r>
        <w:drawing>
          <wp:inline distT="0" distB="0" distL="114300" distR="114300">
            <wp:extent cx="5272405" cy="2951480"/>
            <wp:effectExtent l="0" t="0" r="635" b="5080"/>
            <wp:docPr id="2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2"/>
                    <pic:cNvPicPr>
                      <a:picLocks noChangeAspect="1"/>
                    </pic:cNvPicPr>
                  </pic:nvPicPr>
                  <pic:blipFill>
                    <a:blip r:embed="rId14"/>
                    <a:stretch>
                      <a:fillRect/>
                    </a:stretch>
                  </pic:blipFill>
                  <pic:spPr>
                    <a:xfrm>
                      <a:off x="0" y="0"/>
                      <a:ext cx="5272405" cy="2951480"/>
                    </a:xfrm>
                    <a:prstGeom prst="rect">
                      <a:avLst/>
                    </a:prstGeom>
                    <a:noFill/>
                    <a:ln w="9525">
                      <a:noFill/>
                    </a:ln>
                  </pic:spPr>
                </pic:pic>
              </a:graphicData>
            </a:graphic>
          </wp:inline>
        </w:drawing>
      </w:r>
    </w:p>
    <w:p>
      <w:pPr>
        <w:pStyle w:val="5"/>
      </w:pPr>
      <w:bookmarkStart w:id="159" w:name="_Toc236"/>
      <w:r>
        <w:rPr>
          <w:rFonts w:hint="eastAsia"/>
        </w:rPr>
        <w:t>3.2.2.</w:t>
      </w:r>
      <w:r>
        <w:rPr>
          <w:rFonts w:hint="eastAsia"/>
          <w:lang w:val="en-US" w:eastAsia="zh-CN"/>
        </w:rPr>
        <w:t>6</w:t>
      </w:r>
      <w:r>
        <w:rPr>
          <w:rFonts w:hint="eastAsia"/>
        </w:rPr>
        <w:t>教师查看我的实例</w:t>
      </w:r>
      <w:bookmarkEnd w:id="159"/>
    </w:p>
    <w:p>
      <w:r>
        <w:drawing>
          <wp:inline distT="0" distB="0" distL="114300" distR="114300">
            <wp:extent cx="5268595" cy="2453005"/>
            <wp:effectExtent l="0" t="0" r="4445" b="635"/>
            <wp:docPr id="2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3"/>
                    <pic:cNvPicPr>
                      <a:picLocks noChangeAspect="1"/>
                    </pic:cNvPicPr>
                  </pic:nvPicPr>
                  <pic:blipFill>
                    <a:blip r:embed="rId15"/>
                    <a:stretch>
                      <a:fillRect/>
                    </a:stretch>
                  </pic:blipFill>
                  <pic:spPr>
                    <a:xfrm>
                      <a:off x="0" y="0"/>
                      <a:ext cx="5268595" cy="2453005"/>
                    </a:xfrm>
                    <a:prstGeom prst="rect">
                      <a:avLst/>
                    </a:prstGeom>
                    <a:noFill/>
                    <a:ln w="9525">
                      <a:noFill/>
                    </a:ln>
                  </pic:spPr>
                </pic:pic>
              </a:graphicData>
            </a:graphic>
          </wp:inline>
        </w:drawing>
      </w:r>
    </w:p>
    <w:p>
      <w:pPr>
        <w:pStyle w:val="5"/>
      </w:pPr>
      <w:bookmarkStart w:id="160" w:name="_Toc27506"/>
      <w:r>
        <w:rPr>
          <w:rFonts w:hint="eastAsia"/>
        </w:rPr>
        <w:t>3.2.2.</w:t>
      </w:r>
      <w:r>
        <w:rPr>
          <w:rFonts w:hint="eastAsia"/>
          <w:lang w:val="en-US" w:eastAsia="zh-CN"/>
        </w:rPr>
        <w:t>7</w:t>
      </w:r>
      <w:r>
        <w:rPr>
          <w:rFonts w:hint="eastAsia"/>
        </w:rPr>
        <w:t>教师查看我的消息</w:t>
      </w:r>
      <w:bookmarkEnd w:id="160"/>
    </w:p>
    <w:p>
      <w:r>
        <w:drawing>
          <wp:inline distT="0" distB="0" distL="114300" distR="114300">
            <wp:extent cx="5273675" cy="2696845"/>
            <wp:effectExtent l="0" t="0" r="14605" b="635"/>
            <wp:docPr id="2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4"/>
                    <pic:cNvPicPr>
                      <a:picLocks noChangeAspect="1"/>
                    </pic:cNvPicPr>
                  </pic:nvPicPr>
                  <pic:blipFill>
                    <a:blip r:embed="rId16"/>
                    <a:stretch>
                      <a:fillRect/>
                    </a:stretch>
                  </pic:blipFill>
                  <pic:spPr>
                    <a:xfrm>
                      <a:off x="0" y="0"/>
                      <a:ext cx="5273675" cy="2696845"/>
                    </a:xfrm>
                    <a:prstGeom prst="rect">
                      <a:avLst/>
                    </a:prstGeom>
                    <a:noFill/>
                    <a:ln w="9525">
                      <a:noFill/>
                    </a:ln>
                  </pic:spPr>
                </pic:pic>
              </a:graphicData>
            </a:graphic>
          </wp:inline>
        </w:drawing>
      </w:r>
    </w:p>
    <w:p>
      <w:pPr>
        <w:rPr>
          <w:rStyle w:val="37"/>
          <w:rFonts w:hint="eastAsia"/>
        </w:rPr>
      </w:pPr>
      <w:bookmarkStart w:id="161" w:name="_Toc989"/>
      <w:r>
        <w:rPr>
          <w:rStyle w:val="37"/>
          <w:rFonts w:hint="eastAsia"/>
        </w:rPr>
        <w:t>3.2.2.</w:t>
      </w:r>
      <w:r>
        <w:rPr>
          <w:rStyle w:val="37"/>
          <w:rFonts w:hint="eastAsia"/>
          <w:lang w:val="en-US" w:eastAsia="zh-CN"/>
        </w:rPr>
        <w:t>8</w:t>
      </w:r>
      <w:r>
        <w:rPr>
          <w:rStyle w:val="37"/>
          <w:rFonts w:hint="eastAsia"/>
        </w:rPr>
        <w:t>教师上传头像</w:t>
      </w:r>
    </w:p>
    <w:bookmarkEnd w:id="161"/>
    <w:p>
      <w:pPr>
        <w:rPr>
          <w:rStyle w:val="37"/>
          <w:rFonts w:hint="eastAsia"/>
        </w:rPr>
      </w:pPr>
    </w:p>
    <w:p>
      <w:r>
        <w:drawing>
          <wp:inline distT="0" distB="0" distL="114300" distR="114300">
            <wp:extent cx="5273040" cy="2626995"/>
            <wp:effectExtent l="0" t="0" r="0" b="9525"/>
            <wp:docPr id="2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5"/>
                    <pic:cNvPicPr>
                      <a:picLocks noChangeAspect="1"/>
                    </pic:cNvPicPr>
                  </pic:nvPicPr>
                  <pic:blipFill>
                    <a:blip r:embed="rId17"/>
                    <a:stretch>
                      <a:fillRect/>
                    </a:stretch>
                  </pic:blipFill>
                  <pic:spPr>
                    <a:xfrm>
                      <a:off x="0" y="0"/>
                      <a:ext cx="5273040" cy="2626995"/>
                    </a:xfrm>
                    <a:prstGeom prst="rect">
                      <a:avLst/>
                    </a:prstGeom>
                    <a:noFill/>
                    <a:ln w="9525">
                      <a:noFill/>
                    </a:ln>
                  </pic:spPr>
                </pic:pic>
              </a:graphicData>
            </a:graphic>
          </wp:inline>
        </w:drawing>
      </w:r>
    </w:p>
    <w:p/>
    <w:p>
      <w:pPr>
        <w:rPr>
          <w:rStyle w:val="37"/>
          <w:rFonts w:hint="eastAsia"/>
        </w:rPr>
      </w:pPr>
      <w:bookmarkStart w:id="162" w:name="_Toc5527"/>
      <w:r>
        <w:rPr>
          <w:rStyle w:val="37"/>
          <w:rFonts w:hint="eastAsia"/>
        </w:rPr>
        <w:t>3.2.2.</w:t>
      </w:r>
      <w:r>
        <w:rPr>
          <w:rStyle w:val="37"/>
          <w:rFonts w:hint="eastAsia"/>
          <w:lang w:val="en-US" w:eastAsia="zh-CN"/>
        </w:rPr>
        <w:t>9</w:t>
      </w:r>
      <w:r>
        <w:rPr>
          <w:rStyle w:val="37"/>
          <w:rFonts w:hint="eastAsia"/>
        </w:rPr>
        <w:t>教师收发邮件</w:t>
      </w:r>
    </w:p>
    <w:bookmarkEnd w:id="162"/>
    <w:p>
      <w:pPr>
        <w:rPr>
          <w:rStyle w:val="37"/>
          <w:rFonts w:hint="eastAsia"/>
        </w:rPr>
      </w:pPr>
    </w:p>
    <w:p>
      <w:r>
        <w:drawing>
          <wp:inline distT="0" distB="0" distL="114300" distR="114300">
            <wp:extent cx="5269865" cy="2888615"/>
            <wp:effectExtent l="0" t="0" r="3175" b="6985"/>
            <wp:docPr id="2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
                    <pic:cNvPicPr>
                      <a:picLocks noChangeAspect="1"/>
                    </pic:cNvPicPr>
                  </pic:nvPicPr>
                  <pic:blipFill>
                    <a:blip r:embed="rId18"/>
                    <a:stretch>
                      <a:fillRect/>
                    </a:stretch>
                  </pic:blipFill>
                  <pic:spPr>
                    <a:xfrm>
                      <a:off x="0" y="0"/>
                      <a:ext cx="5269865" cy="2888615"/>
                    </a:xfrm>
                    <a:prstGeom prst="rect">
                      <a:avLst/>
                    </a:prstGeom>
                    <a:noFill/>
                    <a:ln w="9525">
                      <a:noFill/>
                    </a:ln>
                  </pic:spPr>
                </pic:pic>
              </a:graphicData>
            </a:graphic>
          </wp:inline>
        </w:drawing>
      </w:r>
    </w:p>
    <w:p/>
    <w:p>
      <w:pPr>
        <w:rPr>
          <w:rStyle w:val="37"/>
          <w:rFonts w:hint="eastAsia"/>
        </w:rPr>
      </w:pPr>
      <w:bookmarkStart w:id="163" w:name="_Toc26279"/>
      <w:r>
        <w:rPr>
          <w:rStyle w:val="37"/>
          <w:rFonts w:hint="eastAsia"/>
        </w:rPr>
        <w:t>3.2.2.</w:t>
      </w:r>
      <w:r>
        <w:rPr>
          <w:rStyle w:val="37"/>
          <w:rFonts w:hint="eastAsia"/>
          <w:lang w:val="en-US" w:eastAsia="zh-CN"/>
        </w:rPr>
        <w:t>10</w:t>
      </w:r>
      <w:r>
        <w:rPr>
          <w:rStyle w:val="37"/>
          <w:rFonts w:hint="eastAsia"/>
        </w:rPr>
        <w:t>教师修改密码</w:t>
      </w:r>
    </w:p>
    <w:bookmarkEnd w:id="163"/>
    <w:p>
      <w:pPr>
        <w:rPr>
          <w:rStyle w:val="37"/>
          <w:rFonts w:hint="eastAsia"/>
        </w:rPr>
      </w:pPr>
    </w:p>
    <w:p>
      <w:r>
        <w:drawing>
          <wp:inline distT="0" distB="0" distL="114300" distR="114300">
            <wp:extent cx="5273040" cy="2620010"/>
            <wp:effectExtent l="0" t="0" r="0" b="1270"/>
            <wp:docPr id="2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7"/>
                    <pic:cNvPicPr>
                      <a:picLocks noChangeAspect="1"/>
                    </pic:cNvPicPr>
                  </pic:nvPicPr>
                  <pic:blipFill>
                    <a:blip r:embed="rId19"/>
                    <a:stretch>
                      <a:fillRect/>
                    </a:stretch>
                  </pic:blipFill>
                  <pic:spPr>
                    <a:xfrm>
                      <a:off x="0" y="0"/>
                      <a:ext cx="5273040" cy="2620010"/>
                    </a:xfrm>
                    <a:prstGeom prst="rect">
                      <a:avLst/>
                    </a:prstGeom>
                    <a:noFill/>
                    <a:ln w="9525">
                      <a:noFill/>
                    </a:ln>
                  </pic:spPr>
                </pic:pic>
              </a:graphicData>
            </a:graphic>
          </wp:inline>
        </w:drawing>
      </w:r>
    </w:p>
    <w:p/>
    <w:p>
      <w:bookmarkStart w:id="164" w:name="_Toc23347"/>
      <w:r>
        <w:rPr>
          <w:rStyle w:val="37"/>
          <w:rFonts w:hint="eastAsia"/>
        </w:rPr>
        <w:t>3.2.2.</w:t>
      </w:r>
      <w:r>
        <w:rPr>
          <w:rStyle w:val="37"/>
          <w:rFonts w:hint="eastAsia"/>
          <w:lang w:val="en-US" w:eastAsia="zh-CN"/>
        </w:rPr>
        <w:t>11</w:t>
      </w:r>
      <w:r>
        <w:rPr>
          <w:rStyle w:val="37"/>
          <w:rFonts w:hint="eastAsia"/>
        </w:rPr>
        <w:t>教师查看甘特图</w:t>
      </w:r>
      <w:bookmarkEnd w:id="164"/>
    </w:p>
    <w:p>
      <w:r>
        <w:drawing>
          <wp:inline distT="0" distB="0" distL="114300" distR="114300">
            <wp:extent cx="5270500" cy="2728595"/>
            <wp:effectExtent l="0" t="0" r="2540" b="1460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20"/>
                    <a:stretch>
                      <a:fillRect/>
                    </a:stretch>
                  </pic:blipFill>
                  <pic:spPr>
                    <a:xfrm>
                      <a:off x="0" y="0"/>
                      <a:ext cx="5270500" cy="2728595"/>
                    </a:xfrm>
                    <a:prstGeom prst="rect">
                      <a:avLst/>
                    </a:prstGeom>
                    <a:noFill/>
                    <a:ln w="9525">
                      <a:noFill/>
                    </a:ln>
                  </pic:spPr>
                </pic:pic>
              </a:graphicData>
            </a:graphic>
          </wp:inline>
        </w:drawing>
      </w:r>
    </w:p>
    <w:p>
      <w:pPr>
        <w:rPr>
          <w:rStyle w:val="37"/>
          <w:rFonts w:hint="eastAsia"/>
        </w:rPr>
      </w:pPr>
    </w:p>
    <w:p>
      <w:pPr>
        <w:rPr>
          <w:rStyle w:val="37"/>
        </w:rPr>
      </w:pPr>
      <w:bookmarkStart w:id="165" w:name="_Toc5897"/>
      <w:r>
        <w:rPr>
          <w:rStyle w:val="37"/>
          <w:rFonts w:hint="eastAsia"/>
        </w:rPr>
        <w:t>3.2.2.1</w:t>
      </w:r>
      <w:r>
        <w:rPr>
          <w:rStyle w:val="37"/>
          <w:rFonts w:hint="eastAsia"/>
          <w:lang w:val="en-US" w:eastAsia="zh-CN"/>
        </w:rPr>
        <w:t>2</w:t>
      </w:r>
      <w:r>
        <w:rPr>
          <w:rStyle w:val="37"/>
          <w:rFonts w:hint="eastAsia"/>
        </w:rPr>
        <w:t>教师查看项目文档</w:t>
      </w:r>
    </w:p>
    <w:bookmarkEnd w:id="165"/>
    <w:p>
      <w:pPr>
        <w:rPr>
          <w:rFonts w:hint="eastAsia"/>
        </w:rPr>
      </w:pPr>
      <w:r>
        <w:drawing>
          <wp:inline distT="0" distB="0" distL="114300" distR="114300">
            <wp:extent cx="5269230" cy="2835910"/>
            <wp:effectExtent l="0" t="0" r="3810" b="13970"/>
            <wp:docPr id="2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9"/>
                    <pic:cNvPicPr>
                      <a:picLocks noChangeAspect="1"/>
                    </pic:cNvPicPr>
                  </pic:nvPicPr>
                  <pic:blipFill>
                    <a:blip r:embed="rId21"/>
                    <a:stretch>
                      <a:fillRect/>
                    </a:stretch>
                  </pic:blipFill>
                  <pic:spPr>
                    <a:xfrm>
                      <a:off x="0" y="0"/>
                      <a:ext cx="5269230" cy="2835910"/>
                    </a:xfrm>
                    <a:prstGeom prst="rect">
                      <a:avLst/>
                    </a:prstGeom>
                    <a:noFill/>
                    <a:ln w="9525">
                      <a:noFill/>
                    </a:ln>
                  </pic:spPr>
                </pic:pic>
              </a:graphicData>
            </a:graphic>
          </wp:inline>
        </w:drawing>
      </w:r>
    </w:p>
    <w:p>
      <w:pPr>
        <w:pStyle w:val="5"/>
        <w:rPr>
          <w:rFonts w:hint="eastAsia"/>
        </w:rPr>
      </w:pPr>
      <w:bookmarkStart w:id="166" w:name="_Toc25863"/>
      <w:r>
        <w:rPr>
          <w:rFonts w:hint="eastAsia"/>
        </w:rPr>
        <w:t>3.2.2.1</w:t>
      </w:r>
      <w:r>
        <w:rPr>
          <w:rFonts w:hint="eastAsia"/>
          <w:lang w:val="en-US" w:eastAsia="zh-CN"/>
        </w:rPr>
        <w:t>3</w:t>
      </w:r>
      <w:r>
        <w:rPr>
          <w:rFonts w:hint="eastAsia"/>
        </w:rPr>
        <w:t>教师查看项目最新消息</w:t>
      </w:r>
      <w:bookmarkEnd w:id="166"/>
    </w:p>
    <w:p/>
    <w:p>
      <w:r>
        <w:drawing>
          <wp:inline distT="0" distB="0" distL="114300" distR="114300">
            <wp:extent cx="5274310" cy="2524760"/>
            <wp:effectExtent l="0" t="0" r="13970" b="5080"/>
            <wp:docPr id="2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0"/>
                    <pic:cNvPicPr>
                      <a:picLocks noChangeAspect="1"/>
                    </pic:cNvPicPr>
                  </pic:nvPicPr>
                  <pic:blipFill>
                    <a:blip r:embed="rId22"/>
                    <a:stretch>
                      <a:fillRect/>
                    </a:stretch>
                  </pic:blipFill>
                  <pic:spPr>
                    <a:xfrm>
                      <a:off x="0" y="0"/>
                      <a:ext cx="5274310" cy="2524760"/>
                    </a:xfrm>
                    <a:prstGeom prst="rect">
                      <a:avLst/>
                    </a:prstGeom>
                    <a:noFill/>
                    <a:ln w="9525">
                      <a:noFill/>
                    </a:ln>
                  </pic:spPr>
                </pic:pic>
              </a:graphicData>
            </a:graphic>
          </wp:inline>
        </w:drawing>
      </w:r>
    </w:p>
    <w:p/>
    <w:p/>
    <w:p>
      <w:pPr>
        <w:pStyle w:val="5"/>
        <w:rPr>
          <w:rFonts w:hint="eastAsia"/>
          <w:lang w:val="en-US" w:eastAsia="zh-CN"/>
        </w:rPr>
      </w:pPr>
      <w:bookmarkStart w:id="167" w:name="_Toc19645"/>
      <w:r>
        <w:rPr>
          <w:rFonts w:hint="eastAsia"/>
        </w:rPr>
        <w:t>3.2.2.</w:t>
      </w:r>
      <w:r>
        <w:rPr>
          <w:rFonts w:hint="eastAsia"/>
          <w:lang w:val="en-US" w:eastAsia="zh-CN"/>
        </w:rPr>
        <w:t>14教师查看评价信息</w:t>
      </w:r>
      <w:bookmarkEnd w:id="167"/>
    </w:p>
    <w:p>
      <w:pPr>
        <w:rPr>
          <w:rFonts w:hint="eastAsia"/>
          <w:lang w:val="en-US" w:eastAsia="zh-CN"/>
        </w:rPr>
      </w:pPr>
      <w:r>
        <w:drawing>
          <wp:inline distT="0" distB="0" distL="114300" distR="114300">
            <wp:extent cx="5271770" cy="2453005"/>
            <wp:effectExtent l="0" t="0" r="1270" b="635"/>
            <wp:docPr id="2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2"/>
                    <pic:cNvPicPr>
                      <a:picLocks noChangeAspect="1"/>
                    </pic:cNvPicPr>
                  </pic:nvPicPr>
                  <pic:blipFill>
                    <a:blip r:embed="rId23"/>
                    <a:stretch>
                      <a:fillRect/>
                    </a:stretch>
                  </pic:blipFill>
                  <pic:spPr>
                    <a:xfrm>
                      <a:off x="0" y="0"/>
                      <a:ext cx="5271770" cy="2453005"/>
                    </a:xfrm>
                    <a:prstGeom prst="rect">
                      <a:avLst/>
                    </a:prstGeom>
                    <a:noFill/>
                    <a:ln w="9525">
                      <a:noFill/>
                    </a:ln>
                  </pic:spPr>
                </pic:pic>
              </a:graphicData>
            </a:graphic>
          </wp:inline>
        </w:drawing>
      </w:r>
    </w:p>
    <w:p/>
    <w:p>
      <w:pPr>
        <w:pStyle w:val="5"/>
        <w:rPr>
          <w:rFonts w:hint="eastAsia"/>
          <w:lang w:val="en-US" w:eastAsia="zh-CN"/>
        </w:rPr>
      </w:pPr>
      <w:bookmarkStart w:id="168" w:name="_Toc24057"/>
      <w:r>
        <w:rPr>
          <w:rFonts w:hint="eastAsia"/>
        </w:rPr>
        <w:t>3.2.2.</w:t>
      </w:r>
      <w:r>
        <w:rPr>
          <w:rFonts w:hint="eastAsia"/>
          <w:lang w:val="en-US" w:eastAsia="zh-CN"/>
        </w:rPr>
        <w:t>15教师查看项目资料</w:t>
      </w:r>
      <w:bookmarkEnd w:id="168"/>
    </w:p>
    <w:p/>
    <w:p>
      <w:r>
        <w:drawing>
          <wp:inline distT="0" distB="0" distL="114300" distR="114300">
            <wp:extent cx="5268595" cy="2239645"/>
            <wp:effectExtent l="0" t="0" r="4445" b="635"/>
            <wp:docPr id="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pic:cNvPicPr>
                      <a:picLocks noChangeAspect="1"/>
                    </pic:cNvPicPr>
                  </pic:nvPicPr>
                  <pic:blipFill>
                    <a:blip r:embed="rId24"/>
                    <a:stretch>
                      <a:fillRect/>
                    </a:stretch>
                  </pic:blipFill>
                  <pic:spPr>
                    <a:xfrm>
                      <a:off x="0" y="0"/>
                      <a:ext cx="5268595" cy="2239645"/>
                    </a:xfrm>
                    <a:prstGeom prst="rect">
                      <a:avLst/>
                    </a:prstGeom>
                    <a:noFill/>
                    <a:ln w="9525">
                      <a:noFill/>
                    </a:ln>
                  </pic:spPr>
                </pic:pic>
              </a:graphicData>
            </a:graphic>
          </wp:inline>
        </w:drawing>
      </w:r>
    </w:p>
    <w:p>
      <w:pPr>
        <w:pStyle w:val="5"/>
      </w:pPr>
      <w:bookmarkStart w:id="169" w:name="_Toc22748"/>
      <w:r>
        <w:rPr>
          <w:rFonts w:hint="eastAsia"/>
        </w:rPr>
        <w:t>3.2.2.1</w:t>
      </w:r>
      <w:r>
        <w:rPr>
          <w:rFonts w:hint="eastAsia"/>
          <w:lang w:val="en-US" w:eastAsia="zh-CN"/>
        </w:rPr>
        <w:t>6</w:t>
      </w:r>
      <w:r>
        <w:rPr>
          <w:rFonts w:hint="eastAsia"/>
        </w:rPr>
        <w:t>教师即时通讯</w:t>
      </w:r>
      <w:bookmarkEnd w:id="169"/>
    </w:p>
    <w:p>
      <w:r>
        <w:drawing>
          <wp:inline distT="0" distB="0" distL="114300" distR="114300">
            <wp:extent cx="5273675" cy="2761615"/>
            <wp:effectExtent l="0" t="0" r="14605" b="12065"/>
            <wp:docPr id="2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1"/>
                    <pic:cNvPicPr>
                      <a:picLocks noChangeAspect="1"/>
                    </pic:cNvPicPr>
                  </pic:nvPicPr>
                  <pic:blipFill>
                    <a:blip r:embed="rId25"/>
                    <a:stretch>
                      <a:fillRect/>
                    </a:stretch>
                  </pic:blipFill>
                  <pic:spPr>
                    <a:xfrm>
                      <a:off x="0" y="0"/>
                      <a:ext cx="5273675" cy="2761615"/>
                    </a:xfrm>
                    <a:prstGeom prst="rect">
                      <a:avLst/>
                    </a:prstGeom>
                    <a:noFill/>
                    <a:ln w="9525">
                      <a:noFill/>
                    </a:ln>
                  </pic:spPr>
                </pic:pic>
              </a:graphicData>
            </a:graphic>
          </wp:inline>
        </w:drawing>
      </w:r>
    </w:p>
    <w:p>
      <w:pPr>
        <w:pStyle w:val="5"/>
      </w:pPr>
      <w:bookmarkStart w:id="170" w:name="_Toc1377"/>
      <w:r>
        <w:rPr>
          <w:rFonts w:hint="eastAsia"/>
        </w:rPr>
        <w:t>3.2.2.1</w:t>
      </w:r>
      <w:r>
        <w:rPr>
          <w:rFonts w:hint="eastAsia"/>
          <w:lang w:val="en-US" w:eastAsia="zh-CN"/>
        </w:rPr>
        <w:t>7</w:t>
      </w:r>
      <w:r>
        <w:rPr>
          <w:rFonts w:hint="eastAsia"/>
        </w:rPr>
        <w:t>教师上传</w:t>
      </w:r>
      <w:r>
        <w:rPr>
          <w:rFonts w:hint="eastAsia"/>
          <w:lang w:val="en-US" w:eastAsia="zh-CN"/>
        </w:rPr>
        <w:t>项目</w:t>
      </w:r>
      <w:r>
        <w:rPr>
          <w:rFonts w:hint="eastAsia"/>
        </w:rPr>
        <w:t>资料</w:t>
      </w:r>
      <w:bookmarkEnd w:id="170"/>
    </w:p>
    <w:p>
      <w:r>
        <w:drawing>
          <wp:inline distT="0" distB="0" distL="114300" distR="114300">
            <wp:extent cx="5269230" cy="2653030"/>
            <wp:effectExtent l="0" t="0" r="3810" b="13970"/>
            <wp:docPr id="2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2"/>
                    <pic:cNvPicPr>
                      <a:picLocks noChangeAspect="1"/>
                    </pic:cNvPicPr>
                  </pic:nvPicPr>
                  <pic:blipFill>
                    <a:blip r:embed="rId26"/>
                    <a:stretch>
                      <a:fillRect/>
                    </a:stretch>
                  </pic:blipFill>
                  <pic:spPr>
                    <a:xfrm>
                      <a:off x="0" y="0"/>
                      <a:ext cx="5269230" cy="2653030"/>
                    </a:xfrm>
                    <a:prstGeom prst="rect">
                      <a:avLst/>
                    </a:prstGeom>
                    <a:noFill/>
                    <a:ln w="9525">
                      <a:noFill/>
                    </a:ln>
                  </pic:spPr>
                </pic:pic>
              </a:graphicData>
            </a:graphic>
          </wp:inline>
        </w:drawing>
      </w:r>
    </w:p>
    <w:p>
      <w:pPr>
        <w:pStyle w:val="5"/>
        <w:rPr>
          <w:rFonts w:hint="eastAsia" w:eastAsiaTheme="majorEastAsia"/>
          <w:lang w:val="en-US" w:eastAsia="zh-CN"/>
        </w:rPr>
      </w:pPr>
      <w:bookmarkStart w:id="171" w:name="_Toc28020"/>
      <w:r>
        <w:rPr>
          <w:rFonts w:hint="eastAsia"/>
        </w:rPr>
        <w:t>3.2.2.1</w:t>
      </w:r>
      <w:r>
        <w:rPr>
          <w:rFonts w:hint="eastAsia"/>
          <w:lang w:val="en-US" w:eastAsia="zh-CN"/>
        </w:rPr>
        <w:t>8</w:t>
      </w:r>
      <w:r>
        <w:rPr>
          <w:rFonts w:hint="eastAsia"/>
        </w:rPr>
        <w:t>教师提供</w:t>
      </w:r>
      <w:r>
        <w:rPr>
          <w:rFonts w:hint="eastAsia"/>
          <w:lang w:val="en-US" w:eastAsia="zh-CN"/>
        </w:rPr>
        <w:t>建议</w:t>
      </w:r>
      <w:bookmarkEnd w:id="171"/>
    </w:p>
    <w:p>
      <w:r>
        <w:drawing>
          <wp:inline distT="0" distB="0" distL="114300" distR="114300">
            <wp:extent cx="5269230" cy="2454275"/>
            <wp:effectExtent l="0" t="0" r="3810" b="14605"/>
            <wp:docPr id="3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
                    <pic:cNvPicPr>
                      <a:picLocks noChangeAspect="1"/>
                    </pic:cNvPicPr>
                  </pic:nvPicPr>
                  <pic:blipFill>
                    <a:blip r:embed="rId27"/>
                    <a:stretch>
                      <a:fillRect/>
                    </a:stretch>
                  </pic:blipFill>
                  <pic:spPr>
                    <a:xfrm>
                      <a:off x="0" y="0"/>
                      <a:ext cx="5269230" cy="2454275"/>
                    </a:xfrm>
                    <a:prstGeom prst="rect">
                      <a:avLst/>
                    </a:prstGeom>
                    <a:noFill/>
                    <a:ln w="9525">
                      <a:noFill/>
                    </a:ln>
                  </pic:spPr>
                </pic:pic>
              </a:graphicData>
            </a:graphic>
          </wp:inline>
        </w:drawing>
      </w:r>
    </w:p>
    <w:p>
      <w:pPr>
        <w:pStyle w:val="5"/>
      </w:pPr>
      <w:bookmarkStart w:id="172" w:name="_Toc23751"/>
      <w:r>
        <w:rPr>
          <w:rFonts w:hint="eastAsia"/>
        </w:rPr>
        <w:t>3.2.2.1</w:t>
      </w:r>
      <w:r>
        <w:rPr>
          <w:rFonts w:hint="eastAsia"/>
          <w:lang w:val="en-US" w:eastAsia="zh-CN"/>
        </w:rPr>
        <w:t>9</w:t>
      </w:r>
      <w:r>
        <w:rPr>
          <w:rFonts w:hint="eastAsia"/>
        </w:rPr>
        <w:t>教师下载</w:t>
      </w:r>
      <w:r>
        <w:rPr>
          <w:rFonts w:hint="eastAsia"/>
          <w:lang w:val="en-US" w:eastAsia="zh-CN"/>
        </w:rPr>
        <w:t>项目</w:t>
      </w:r>
      <w:r>
        <w:rPr>
          <w:rFonts w:hint="eastAsia"/>
        </w:rPr>
        <w:t>文档</w:t>
      </w:r>
      <w:bookmarkEnd w:id="172"/>
    </w:p>
    <w:p>
      <w:r>
        <w:drawing>
          <wp:inline distT="0" distB="0" distL="114300" distR="114300">
            <wp:extent cx="5274310" cy="2480310"/>
            <wp:effectExtent l="0" t="0" r="13970" b="3810"/>
            <wp:docPr id="3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
                    <pic:cNvPicPr>
                      <a:picLocks noChangeAspect="1"/>
                    </pic:cNvPicPr>
                  </pic:nvPicPr>
                  <pic:blipFill>
                    <a:blip r:embed="rId28"/>
                    <a:stretch>
                      <a:fillRect/>
                    </a:stretch>
                  </pic:blipFill>
                  <pic:spPr>
                    <a:xfrm>
                      <a:off x="0" y="0"/>
                      <a:ext cx="5274310" cy="2480310"/>
                    </a:xfrm>
                    <a:prstGeom prst="rect">
                      <a:avLst/>
                    </a:prstGeom>
                    <a:noFill/>
                    <a:ln w="9525">
                      <a:noFill/>
                    </a:ln>
                  </pic:spPr>
                </pic:pic>
              </a:graphicData>
            </a:graphic>
          </wp:inline>
        </w:drawing>
      </w:r>
    </w:p>
    <w:p>
      <w:pPr>
        <w:pStyle w:val="5"/>
        <w:rPr>
          <w:lang w:val="en-US"/>
        </w:rPr>
      </w:pPr>
      <w:bookmarkStart w:id="173" w:name="_Toc1753"/>
      <w:r>
        <w:rPr>
          <w:rFonts w:hint="eastAsia"/>
        </w:rPr>
        <w:t>3.2.2.</w:t>
      </w:r>
      <w:r>
        <w:rPr>
          <w:rFonts w:hint="eastAsia"/>
          <w:lang w:val="en-US" w:eastAsia="zh-CN"/>
        </w:rPr>
        <w:t>20教师下载评价标准</w:t>
      </w:r>
      <w:bookmarkEnd w:id="173"/>
    </w:p>
    <w:p>
      <w:r>
        <w:drawing>
          <wp:inline distT="0" distB="0" distL="114300" distR="114300">
            <wp:extent cx="5219700" cy="2847975"/>
            <wp:effectExtent l="0" t="0" r="7620" b="1905"/>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9"/>
                    <a:stretch>
                      <a:fillRect/>
                    </a:stretch>
                  </pic:blipFill>
                  <pic:spPr>
                    <a:xfrm>
                      <a:off x="0" y="0"/>
                      <a:ext cx="5219700" cy="2847975"/>
                    </a:xfrm>
                    <a:prstGeom prst="rect">
                      <a:avLst/>
                    </a:prstGeom>
                    <a:noFill/>
                    <a:ln w="9525">
                      <a:noFill/>
                    </a:ln>
                  </pic:spPr>
                </pic:pic>
              </a:graphicData>
            </a:graphic>
          </wp:inline>
        </w:drawing>
      </w:r>
    </w:p>
    <w:p>
      <w:pPr>
        <w:pStyle w:val="5"/>
        <w:rPr>
          <w:lang w:val="en-US"/>
        </w:rPr>
      </w:pPr>
      <w:bookmarkStart w:id="174" w:name="_Toc5233"/>
      <w:r>
        <w:rPr>
          <w:rFonts w:hint="eastAsia"/>
        </w:rPr>
        <w:t>3.2.2.</w:t>
      </w:r>
      <w:r>
        <w:rPr>
          <w:rFonts w:hint="eastAsia"/>
          <w:lang w:val="en-US" w:eastAsia="zh-CN"/>
        </w:rPr>
        <w:t>21教师下载项目资料</w:t>
      </w:r>
      <w:bookmarkEnd w:id="174"/>
    </w:p>
    <w:p>
      <w:pPr>
        <w:rPr>
          <w:rFonts w:hint="eastAsia"/>
        </w:rPr>
      </w:pPr>
      <w:r>
        <w:drawing>
          <wp:inline distT="0" distB="0" distL="114300" distR="114300">
            <wp:extent cx="5272405" cy="2812415"/>
            <wp:effectExtent l="0" t="0" r="635" b="6985"/>
            <wp:docPr id="3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6"/>
                    <pic:cNvPicPr>
                      <a:picLocks noChangeAspect="1"/>
                    </pic:cNvPicPr>
                  </pic:nvPicPr>
                  <pic:blipFill>
                    <a:blip r:embed="rId30"/>
                    <a:stretch>
                      <a:fillRect/>
                    </a:stretch>
                  </pic:blipFill>
                  <pic:spPr>
                    <a:xfrm>
                      <a:off x="0" y="0"/>
                      <a:ext cx="5272405" cy="2812415"/>
                    </a:xfrm>
                    <a:prstGeom prst="rect">
                      <a:avLst/>
                    </a:prstGeom>
                    <a:noFill/>
                    <a:ln w="9525">
                      <a:noFill/>
                    </a:ln>
                  </pic:spPr>
                </pic:pic>
              </a:graphicData>
            </a:graphic>
          </wp:inline>
        </w:drawing>
      </w:r>
    </w:p>
    <w:p/>
    <w:p>
      <w:pPr>
        <w:pStyle w:val="5"/>
      </w:pPr>
      <w:bookmarkStart w:id="175" w:name="_Toc11382"/>
      <w:r>
        <w:rPr>
          <w:rFonts w:hint="eastAsia"/>
        </w:rPr>
        <w:t>3.2.2.</w:t>
      </w:r>
      <w:r>
        <w:rPr>
          <w:rFonts w:hint="eastAsia"/>
          <w:lang w:val="en-US" w:eastAsia="zh-CN"/>
        </w:rPr>
        <w:t>22</w:t>
      </w:r>
      <w:r>
        <w:rPr>
          <w:rFonts w:hint="eastAsia"/>
        </w:rPr>
        <w:t>教师项目管理</w:t>
      </w:r>
      <w:bookmarkEnd w:id="175"/>
    </w:p>
    <w:p>
      <w:r>
        <w:drawing>
          <wp:inline distT="0" distB="0" distL="114300" distR="114300">
            <wp:extent cx="5269865" cy="2695575"/>
            <wp:effectExtent l="0" t="0" r="3175" b="1905"/>
            <wp:docPr id="3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
                    <pic:cNvPicPr>
                      <a:picLocks noChangeAspect="1"/>
                    </pic:cNvPicPr>
                  </pic:nvPicPr>
                  <pic:blipFill>
                    <a:blip r:embed="rId31"/>
                    <a:stretch>
                      <a:fillRect/>
                    </a:stretch>
                  </pic:blipFill>
                  <pic:spPr>
                    <a:xfrm>
                      <a:off x="0" y="0"/>
                      <a:ext cx="5269865" cy="269557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176" w:name="_Toc13676"/>
      <w:r>
        <w:rPr>
          <w:rFonts w:hint="eastAsia"/>
        </w:rPr>
        <w:t>3.2.2.</w:t>
      </w:r>
      <w:r>
        <w:rPr>
          <w:rFonts w:hint="eastAsia"/>
          <w:lang w:val="en-US" w:eastAsia="zh-CN"/>
        </w:rPr>
        <w:t>23教师浏览案例</w:t>
      </w:r>
      <w:bookmarkEnd w:id="176"/>
    </w:p>
    <w:p>
      <w:r>
        <w:drawing>
          <wp:inline distT="0" distB="0" distL="114300" distR="114300">
            <wp:extent cx="5273040" cy="2803525"/>
            <wp:effectExtent l="0" t="0" r="0" b="635"/>
            <wp:docPr id="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0"/>
                    <pic:cNvPicPr>
                      <a:picLocks noChangeAspect="1"/>
                    </pic:cNvPicPr>
                  </pic:nvPicPr>
                  <pic:blipFill>
                    <a:blip r:embed="rId32"/>
                    <a:stretch>
                      <a:fillRect/>
                    </a:stretch>
                  </pic:blipFill>
                  <pic:spPr>
                    <a:xfrm>
                      <a:off x="0" y="0"/>
                      <a:ext cx="5273040" cy="2803525"/>
                    </a:xfrm>
                    <a:prstGeom prst="rect">
                      <a:avLst/>
                    </a:prstGeom>
                    <a:noFill/>
                    <a:ln w="9525">
                      <a:noFill/>
                    </a:ln>
                  </pic:spPr>
                </pic:pic>
              </a:graphicData>
            </a:graphic>
          </wp:inline>
        </w:drawing>
      </w:r>
    </w:p>
    <w:p/>
    <w:p>
      <w:pPr>
        <w:rPr>
          <w:rFonts w:hint="eastAsia" w:eastAsia="宋体"/>
          <w:lang w:val="en-US" w:eastAsia="zh-CN"/>
        </w:rPr>
      </w:pPr>
    </w:p>
    <w:p>
      <w:pPr>
        <w:pStyle w:val="5"/>
        <w:rPr>
          <w:rFonts w:hint="eastAsia"/>
          <w:lang w:val="en-US" w:eastAsia="zh-CN"/>
        </w:rPr>
      </w:pPr>
      <w:bookmarkStart w:id="177" w:name="_Toc11562"/>
      <w:r>
        <w:rPr>
          <w:rFonts w:hint="eastAsia"/>
        </w:rPr>
        <w:t>3.2.2.</w:t>
      </w:r>
      <w:r>
        <w:rPr>
          <w:rFonts w:hint="eastAsia"/>
          <w:lang w:val="en-US" w:eastAsia="zh-CN"/>
        </w:rPr>
        <w:t>24教师创建新实例</w:t>
      </w:r>
      <w:bookmarkEnd w:id="177"/>
    </w:p>
    <w:p/>
    <w:p>
      <w:r>
        <w:drawing>
          <wp:inline distT="0" distB="0" distL="114300" distR="114300">
            <wp:extent cx="4543425" cy="2286000"/>
            <wp:effectExtent l="0" t="0" r="13335" b="0"/>
            <wp:docPr id="3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5"/>
                    <pic:cNvPicPr>
                      <a:picLocks noChangeAspect="1"/>
                    </pic:cNvPicPr>
                  </pic:nvPicPr>
                  <pic:blipFill>
                    <a:blip r:embed="rId33"/>
                    <a:stretch>
                      <a:fillRect/>
                    </a:stretch>
                  </pic:blipFill>
                  <pic:spPr>
                    <a:xfrm>
                      <a:off x="0" y="0"/>
                      <a:ext cx="4543425" cy="2286000"/>
                    </a:xfrm>
                    <a:prstGeom prst="rect">
                      <a:avLst/>
                    </a:prstGeom>
                    <a:noFill/>
                    <a:ln w="9525">
                      <a:noFill/>
                    </a:ln>
                  </pic:spPr>
                </pic:pic>
              </a:graphicData>
            </a:graphic>
          </wp:inline>
        </w:drawing>
      </w:r>
    </w:p>
    <w:p/>
    <w:p>
      <w:pPr>
        <w:pStyle w:val="5"/>
        <w:rPr>
          <w:rFonts w:hint="eastAsia"/>
          <w:lang w:val="en-US" w:eastAsia="zh-CN"/>
        </w:rPr>
      </w:pPr>
      <w:bookmarkStart w:id="178" w:name="_Toc15620"/>
      <w:r>
        <w:rPr>
          <w:rFonts w:hint="eastAsia"/>
        </w:rPr>
        <w:t>3.2.2.</w:t>
      </w:r>
      <w:r>
        <w:rPr>
          <w:rFonts w:hint="eastAsia"/>
          <w:lang w:val="en-US" w:eastAsia="zh-CN"/>
        </w:rPr>
        <w:t>25教师查看评价标准</w:t>
      </w:r>
      <w:bookmarkEnd w:id="178"/>
    </w:p>
    <w:p/>
    <w:p>
      <w:r>
        <w:drawing>
          <wp:inline distT="0" distB="0" distL="114300" distR="114300">
            <wp:extent cx="5269230" cy="2157730"/>
            <wp:effectExtent l="0" t="0" r="3810" b="6350"/>
            <wp:docPr id="3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6"/>
                    <pic:cNvPicPr>
                      <a:picLocks noChangeAspect="1"/>
                    </pic:cNvPicPr>
                  </pic:nvPicPr>
                  <pic:blipFill>
                    <a:blip r:embed="rId34"/>
                    <a:stretch>
                      <a:fillRect/>
                    </a:stretch>
                  </pic:blipFill>
                  <pic:spPr>
                    <a:xfrm>
                      <a:off x="0" y="0"/>
                      <a:ext cx="5269230" cy="2157730"/>
                    </a:xfrm>
                    <a:prstGeom prst="rect">
                      <a:avLst/>
                    </a:prstGeom>
                    <a:noFill/>
                    <a:ln w="9525">
                      <a:noFill/>
                    </a:ln>
                  </pic:spPr>
                </pic:pic>
              </a:graphicData>
            </a:graphic>
          </wp:inline>
        </w:drawing>
      </w:r>
    </w:p>
    <w:p>
      <w:pPr>
        <w:pStyle w:val="5"/>
        <w:rPr>
          <w:rFonts w:hint="eastAsia"/>
          <w:lang w:val="en-US" w:eastAsia="zh-CN"/>
        </w:rPr>
      </w:pPr>
      <w:bookmarkStart w:id="179" w:name="_Toc23404"/>
      <w:r>
        <w:rPr>
          <w:rFonts w:hint="eastAsia"/>
        </w:rPr>
        <w:t>3.2.2.</w:t>
      </w:r>
      <w:r>
        <w:rPr>
          <w:rFonts w:hint="eastAsia"/>
          <w:lang w:val="en-US" w:eastAsia="zh-CN"/>
        </w:rPr>
        <w:t>26教师对小组成员评价</w:t>
      </w:r>
      <w:bookmarkEnd w:id="179"/>
    </w:p>
    <w:p>
      <w:r>
        <w:drawing>
          <wp:inline distT="0" distB="0" distL="114300" distR="114300">
            <wp:extent cx="5273675" cy="2466975"/>
            <wp:effectExtent l="0" t="0" r="14605" b="1905"/>
            <wp:docPr id="3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7"/>
                    <pic:cNvPicPr>
                      <a:picLocks noChangeAspect="1"/>
                    </pic:cNvPicPr>
                  </pic:nvPicPr>
                  <pic:blipFill>
                    <a:blip r:embed="rId35"/>
                    <a:stretch>
                      <a:fillRect/>
                    </a:stretch>
                  </pic:blipFill>
                  <pic:spPr>
                    <a:xfrm>
                      <a:off x="0" y="0"/>
                      <a:ext cx="5273675" cy="2466975"/>
                    </a:xfrm>
                    <a:prstGeom prst="rect">
                      <a:avLst/>
                    </a:prstGeom>
                    <a:noFill/>
                    <a:ln w="9525">
                      <a:noFill/>
                    </a:ln>
                  </pic:spPr>
                </pic:pic>
              </a:graphicData>
            </a:graphic>
          </wp:inline>
        </w:drawing>
      </w:r>
    </w:p>
    <w:p>
      <w:pPr>
        <w:pStyle w:val="5"/>
      </w:pPr>
      <w:bookmarkStart w:id="180" w:name="_Toc15549"/>
      <w:r>
        <w:rPr>
          <w:rFonts w:hint="eastAsia"/>
        </w:rPr>
        <w:t>3.2.2.</w:t>
      </w:r>
      <w:r>
        <w:rPr>
          <w:rFonts w:hint="eastAsia"/>
          <w:lang w:val="en-US" w:eastAsia="zh-CN"/>
        </w:rPr>
        <w:t>27教师对小组评价</w:t>
      </w:r>
      <w:bookmarkEnd w:id="180"/>
    </w:p>
    <w:p>
      <w:r>
        <w:drawing>
          <wp:inline distT="0" distB="0" distL="114300" distR="114300">
            <wp:extent cx="5271135" cy="2459355"/>
            <wp:effectExtent l="0" t="0" r="1905" b="9525"/>
            <wp:docPr id="5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8"/>
                    <pic:cNvPicPr>
                      <a:picLocks noChangeAspect="1"/>
                    </pic:cNvPicPr>
                  </pic:nvPicPr>
                  <pic:blipFill>
                    <a:blip r:embed="rId36"/>
                    <a:stretch>
                      <a:fillRect/>
                    </a:stretch>
                  </pic:blipFill>
                  <pic:spPr>
                    <a:xfrm>
                      <a:off x="0" y="0"/>
                      <a:ext cx="5271135" cy="2459355"/>
                    </a:xfrm>
                    <a:prstGeom prst="rect">
                      <a:avLst/>
                    </a:prstGeom>
                    <a:noFill/>
                    <a:ln w="9525">
                      <a:noFill/>
                    </a:ln>
                  </pic:spPr>
                </pic:pic>
              </a:graphicData>
            </a:graphic>
          </wp:inline>
        </w:drawing>
      </w:r>
    </w:p>
    <w:p/>
    <w:p/>
    <w:p/>
    <w:p>
      <w:pPr>
        <w:pStyle w:val="5"/>
        <w:rPr>
          <w:lang w:val="en-US"/>
        </w:rPr>
      </w:pPr>
      <w:bookmarkStart w:id="181" w:name="_Toc12249"/>
      <w:r>
        <w:rPr>
          <w:rFonts w:hint="eastAsia"/>
        </w:rPr>
        <w:t>3.2.2.</w:t>
      </w:r>
      <w:r>
        <w:rPr>
          <w:rFonts w:hint="eastAsia"/>
          <w:lang w:val="en-US" w:eastAsia="zh-CN"/>
        </w:rPr>
        <w:t>28教师申请角色</w:t>
      </w:r>
      <w:bookmarkEnd w:id="181"/>
    </w:p>
    <w:p/>
    <w:p/>
    <w:p>
      <w:r>
        <w:drawing>
          <wp:inline distT="0" distB="0" distL="114300" distR="114300">
            <wp:extent cx="4943475" cy="2724150"/>
            <wp:effectExtent l="0" t="0" r="9525" b="3810"/>
            <wp:docPr id="3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9"/>
                    <pic:cNvPicPr>
                      <a:picLocks noChangeAspect="1"/>
                    </pic:cNvPicPr>
                  </pic:nvPicPr>
                  <pic:blipFill>
                    <a:blip r:embed="rId37"/>
                    <a:stretch>
                      <a:fillRect/>
                    </a:stretch>
                  </pic:blipFill>
                  <pic:spPr>
                    <a:xfrm>
                      <a:off x="0" y="0"/>
                      <a:ext cx="4943475" cy="2724150"/>
                    </a:xfrm>
                    <a:prstGeom prst="rect">
                      <a:avLst/>
                    </a:prstGeom>
                    <a:noFill/>
                    <a:ln w="9525">
                      <a:noFill/>
                    </a:ln>
                  </pic:spPr>
                </pic:pic>
              </a:graphicData>
            </a:graphic>
          </wp:inline>
        </w:drawing>
      </w:r>
    </w:p>
    <w:p>
      <w:pPr>
        <w:pStyle w:val="5"/>
        <w:rPr>
          <w:rFonts w:hint="eastAsia" w:eastAsiaTheme="majorEastAsia"/>
          <w:lang w:val="en-US" w:eastAsia="zh-CN"/>
        </w:rPr>
      </w:pPr>
      <w:bookmarkStart w:id="182" w:name="_Toc27468"/>
      <w:r>
        <w:rPr>
          <w:rFonts w:hint="eastAsia"/>
        </w:rPr>
        <w:t>3.2.2.</w:t>
      </w:r>
      <w:r>
        <w:rPr>
          <w:rFonts w:hint="eastAsia"/>
          <w:lang w:val="en-US" w:eastAsia="zh-CN"/>
        </w:rPr>
        <w:t>29</w:t>
      </w:r>
      <w:r>
        <w:rPr>
          <w:rFonts w:hint="eastAsia"/>
        </w:rPr>
        <w:t xml:space="preserve"> </w:t>
      </w:r>
      <w:r>
        <w:rPr>
          <w:rFonts w:hint="eastAsia"/>
          <w:lang w:val="en-US" w:eastAsia="zh-CN"/>
        </w:rPr>
        <w:t>bbs踩</w:t>
      </w:r>
      <w:bookmarkEnd w:id="182"/>
    </w:p>
    <w:p>
      <w:r>
        <w:drawing>
          <wp:inline distT="0" distB="0" distL="114300" distR="114300">
            <wp:extent cx="5273675" cy="2834640"/>
            <wp:effectExtent l="0" t="0" r="14605" b="0"/>
            <wp:docPr id="3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
                    <pic:cNvPicPr>
                      <a:picLocks noChangeAspect="1"/>
                    </pic:cNvPicPr>
                  </pic:nvPicPr>
                  <pic:blipFill>
                    <a:blip r:embed="rId38"/>
                    <a:stretch>
                      <a:fillRect/>
                    </a:stretch>
                  </pic:blipFill>
                  <pic:spPr>
                    <a:xfrm>
                      <a:off x="0" y="0"/>
                      <a:ext cx="5273675" cy="2834640"/>
                    </a:xfrm>
                    <a:prstGeom prst="rect">
                      <a:avLst/>
                    </a:prstGeom>
                    <a:noFill/>
                    <a:ln w="9525">
                      <a:noFill/>
                    </a:ln>
                  </pic:spPr>
                </pic:pic>
              </a:graphicData>
            </a:graphic>
          </wp:inline>
        </w:drawing>
      </w:r>
    </w:p>
    <w:p>
      <w:pPr>
        <w:pStyle w:val="5"/>
        <w:rPr>
          <w:rFonts w:hint="eastAsia" w:eastAsiaTheme="majorEastAsia"/>
          <w:lang w:val="en-US" w:eastAsia="zh-CN"/>
        </w:rPr>
      </w:pPr>
      <w:bookmarkStart w:id="183" w:name="_Toc11471"/>
      <w:r>
        <w:rPr>
          <w:rFonts w:hint="eastAsia"/>
        </w:rPr>
        <w:t>3.2.2.</w:t>
      </w:r>
      <w:r>
        <w:rPr>
          <w:rFonts w:hint="eastAsia"/>
          <w:lang w:val="en-US" w:eastAsia="zh-CN"/>
        </w:rPr>
        <w:t>30 bbs点赞</w:t>
      </w:r>
      <w:bookmarkEnd w:id="183"/>
    </w:p>
    <w:p>
      <w:pPr>
        <w:rPr>
          <w:rFonts w:hint="eastAsia"/>
        </w:rPr>
      </w:pPr>
      <w:r>
        <w:drawing>
          <wp:inline distT="0" distB="0" distL="114300" distR="114300">
            <wp:extent cx="5271135" cy="2737485"/>
            <wp:effectExtent l="0" t="0" r="1905" b="5715"/>
            <wp:docPr id="3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
                    <pic:cNvPicPr>
                      <a:picLocks noChangeAspect="1"/>
                    </pic:cNvPicPr>
                  </pic:nvPicPr>
                  <pic:blipFill>
                    <a:blip r:embed="rId39"/>
                    <a:stretch>
                      <a:fillRect/>
                    </a:stretch>
                  </pic:blipFill>
                  <pic:spPr>
                    <a:xfrm>
                      <a:off x="0" y="0"/>
                      <a:ext cx="5271135" cy="2737485"/>
                    </a:xfrm>
                    <a:prstGeom prst="rect">
                      <a:avLst/>
                    </a:prstGeom>
                    <a:noFill/>
                    <a:ln w="9525">
                      <a:noFill/>
                    </a:ln>
                  </pic:spPr>
                </pic:pic>
              </a:graphicData>
            </a:graphic>
          </wp:inline>
        </w:drawing>
      </w:r>
    </w:p>
    <w:p>
      <w:pPr>
        <w:pStyle w:val="5"/>
        <w:rPr>
          <w:rFonts w:hint="eastAsia"/>
          <w:lang w:val="en-US" w:eastAsia="zh-CN"/>
        </w:rPr>
      </w:pPr>
      <w:bookmarkStart w:id="184" w:name="_Toc13858"/>
      <w:r>
        <w:rPr>
          <w:rFonts w:hint="eastAsia"/>
        </w:rPr>
        <w:t>3.2.2.</w:t>
      </w:r>
      <w:r>
        <w:rPr>
          <w:rFonts w:hint="eastAsia"/>
          <w:lang w:val="en-US" w:eastAsia="zh-CN"/>
        </w:rPr>
        <w:t>31</w:t>
      </w:r>
      <w:r>
        <w:rPr>
          <w:rFonts w:hint="eastAsia"/>
        </w:rPr>
        <w:t xml:space="preserve"> </w:t>
      </w:r>
      <w:r>
        <w:rPr>
          <w:rFonts w:hint="eastAsia"/>
          <w:lang w:val="en-US" w:eastAsia="zh-CN"/>
        </w:rPr>
        <w:t>bbs发帖</w:t>
      </w:r>
      <w:bookmarkEnd w:id="184"/>
    </w:p>
    <w:p>
      <w:pPr>
        <w:rPr>
          <w:rFonts w:hint="eastAsia"/>
          <w:lang w:val="en-US" w:eastAsia="zh-CN"/>
        </w:rPr>
      </w:pPr>
      <w:r>
        <w:drawing>
          <wp:inline distT="0" distB="0" distL="114300" distR="114300">
            <wp:extent cx="5270500" cy="2907665"/>
            <wp:effectExtent l="0" t="0" r="2540" b="3175"/>
            <wp:docPr id="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
                    <pic:cNvPicPr>
                      <a:picLocks noChangeAspect="1"/>
                    </pic:cNvPicPr>
                  </pic:nvPicPr>
                  <pic:blipFill>
                    <a:blip r:embed="rId40"/>
                    <a:stretch>
                      <a:fillRect/>
                    </a:stretch>
                  </pic:blipFill>
                  <pic:spPr>
                    <a:xfrm>
                      <a:off x="0" y="0"/>
                      <a:ext cx="5270500" cy="2907665"/>
                    </a:xfrm>
                    <a:prstGeom prst="rect">
                      <a:avLst/>
                    </a:prstGeom>
                    <a:noFill/>
                    <a:ln w="9525">
                      <a:noFill/>
                    </a:ln>
                  </pic:spPr>
                </pic:pic>
              </a:graphicData>
            </a:graphic>
          </wp:inline>
        </w:drawing>
      </w:r>
    </w:p>
    <w:p>
      <w:pPr>
        <w:pStyle w:val="5"/>
        <w:rPr>
          <w:rFonts w:hint="eastAsia"/>
          <w:lang w:val="en-US" w:eastAsia="zh-CN"/>
        </w:rPr>
      </w:pPr>
      <w:bookmarkStart w:id="185" w:name="_Toc29763"/>
      <w:r>
        <w:rPr>
          <w:rFonts w:hint="eastAsia"/>
        </w:rPr>
        <w:t>3.2.2.</w:t>
      </w:r>
      <w:r>
        <w:rPr>
          <w:rFonts w:hint="eastAsia"/>
          <w:lang w:val="en-US" w:eastAsia="zh-CN"/>
        </w:rPr>
        <w:t>32</w:t>
      </w:r>
      <w:r>
        <w:rPr>
          <w:rFonts w:hint="eastAsia"/>
        </w:rPr>
        <w:t xml:space="preserve"> </w:t>
      </w:r>
      <w:r>
        <w:rPr>
          <w:rFonts w:hint="eastAsia"/>
          <w:lang w:val="en-US" w:eastAsia="zh-CN"/>
        </w:rPr>
        <w:t>bbs回复</w:t>
      </w:r>
      <w:bookmarkEnd w:id="185"/>
    </w:p>
    <w:p>
      <w:pPr>
        <w:rPr>
          <w:rFonts w:hint="eastAsia"/>
          <w:lang w:val="en-US" w:eastAsia="zh-CN"/>
        </w:rPr>
      </w:pPr>
      <w:r>
        <w:drawing>
          <wp:inline distT="0" distB="0" distL="114300" distR="114300">
            <wp:extent cx="5271770" cy="2839085"/>
            <wp:effectExtent l="0" t="0" r="1270" b="10795"/>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41"/>
                    <a:stretch>
                      <a:fillRect/>
                    </a:stretch>
                  </pic:blipFill>
                  <pic:spPr>
                    <a:xfrm>
                      <a:off x="0" y="0"/>
                      <a:ext cx="5271770" cy="2839085"/>
                    </a:xfrm>
                    <a:prstGeom prst="rect">
                      <a:avLst/>
                    </a:prstGeom>
                    <a:noFill/>
                    <a:ln w="9525">
                      <a:noFill/>
                    </a:ln>
                  </pic:spPr>
                </pic:pic>
              </a:graphicData>
            </a:graphic>
          </wp:inline>
        </w:drawing>
      </w:r>
    </w:p>
    <w:p>
      <w:pPr>
        <w:pStyle w:val="5"/>
        <w:rPr>
          <w:rFonts w:hint="eastAsia"/>
          <w:lang w:val="en-US" w:eastAsia="zh-CN"/>
        </w:rPr>
      </w:pPr>
      <w:bookmarkStart w:id="186" w:name="_Toc8325"/>
      <w:r>
        <w:rPr>
          <w:rFonts w:hint="eastAsia"/>
        </w:rPr>
        <w:t>3.2.2.</w:t>
      </w:r>
      <w:r>
        <w:rPr>
          <w:rFonts w:hint="eastAsia"/>
          <w:lang w:val="en-US" w:eastAsia="zh-CN"/>
        </w:rPr>
        <w:t>33</w:t>
      </w:r>
      <w:r>
        <w:rPr>
          <w:rFonts w:hint="eastAsia"/>
        </w:rPr>
        <w:t xml:space="preserve"> </w:t>
      </w:r>
      <w:r>
        <w:rPr>
          <w:rFonts w:hint="eastAsia"/>
          <w:lang w:val="en-US" w:eastAsia="zh-CN"/>
        </w:rPr>
        <w:t>bbs删除</w:t>
      </w:r>
      <w:bookmarkEnd w:id="186"/>
    </w:p>
    <w:p>
      <w:r>
        <w:drawing>
          <wp:inline distT="0" distB="0" distL="114300" distR="114300">
            <wp:extent cx="5271135" cy="2595880"/>
            <wp:effectExtent l="0" t="0" r="1905" b="10160"/>
            <wp:docPr id="4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9"/>
                    <pic:cNvPicPr>
                      <a:picLocks noChangeAspect="1"/>
                    </pic:cNvPicPr>
                  </pic:nvPicPr>
                  <pic:blipFill>
                    <a:blip r:embed="rId42"/>
                    <a:stretch>
                      <a:fillRect/>
                    </a:stretch>
                  </pic:blipFill>
                  <pic:spPr>
                    <a:xfrm>
                      <a:off x="0" y="0"/>
                      <a:ext cx="5271135" cy="2595880"/>
                    </a:xfrm>
                    <a:prstGeom prst="rect">
                      <a:avLst/>
                    </a:prstGeom>
                    <a:noFill/>
                    <a:ln w="9525">
                      <a:noFill/>
                    </a:ln>
                  </pic:spPr>
                </pic:pic>
              </a:graphicData>
            </a:graphic>
          </wp:inline>
        </w:drawing>
      </w:r>
    </w:p>
    <w:bookmarkEnd w:id="153"/>
    <w:p>
      <w:pPr>
        <w:pStyle w:val="4"/>
      </w:pPr>
      <w:bookmarkStart w:id="187" w:name="_Toc18683"/>
      <w:bookmarkStart w:id="188" w:name="_Toc11392"/>
      <w:r>
        <w:rPr>
          <w:rFonts w:hint="eastAsia"/>
        </w:rPr>
        <w:t>3.2.3管理员用例图</w:t>
      </w:r>
      <w:bookmarkEnd w:id="187"/>
    </w:p>
    <w:p>
      <w:r>
        <w:drawing>
          <wp:inline distT="0" distB="0" distL="0" distR="0">
            <wp:extent cx="5274310" cy="3400425"/>
            <wp:effectExtent l="0" t="0" r="13970" b="133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3"/>
                    <a:stretch>
                      <a:fillRect/>
                    </a:stretch>
                  </pic:blipFill>
                  <pic:spPr>
                    <a:xfrm>
                      <a:off x="0" y="0"/>
                      <a:ext cx="5274310" cy="3400425"/>
                    </a:xfrm>
                    <a:prstGeom prst="rect">
                      <a:avLst/>
                    </a:prstGeom>
                  </pic:spPr>
                </pic:pic>
              </a:graphicData>
            </a:graphic>
          </wp:inline>
        </w:drawing>
      </w:r>
    </w:p>
    <w:p>
      <w:pPr>
        <w:pStyle w:val="5"/>
        <w:rPr>
          <w:rFonts w:hint="eastAsia" w:eastAsiaTheme="majorEastAsia"/>
          <w:lang w:eastAsia="zh-CN"/>
        </w:rPr>
      </w:pPr>
      <w:bookmarkStart w:id="189" w:name="_Toc25684"/>
      <w:r>
        <w:rPr>
          <w:rFonts w:hint="eastAsia"/>
        </w:rPr>
        <w:t>3.2.3.1管理员</w:t>
      </w:r>
      <w:r>
        <w:rPr>
          <w:rFonts w:hint="eastAsia"/>
          <w:lang w:eastAsia="zh-CN"/>
        </w:rPr>
        <w:t>登录</w:t>
      </w:r>
      <w:bookmarkEnd w:id="189"/>
    </w:p>
    <w:p>
      <w:r>
        <w:drawing>
          <wp:inline distT="0" distB="0" distL="0" distR="0">
            <wp:extent cx="3627120" cy="163068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4"/>
                    <a:stretch>
                      <a:fillRect/>
                    </a:stretch>
                  </pic:blipFill>
                  <pic:spPr>
                    <a:xfrm>
                      <a:off x="0" y="0"/>
                      <a:ext cx="3627434" cy="1630821"/>
                    </a:xfrm>
                    <a:prstGeom prst="rect">
                      <a:avLst/>
                    </a:prstGeom>
                  </pic:spPr>
                </pic:pic>
              </a:graphicData>
            </a:graphic>
          </wp:inline>
        </w:drawing>
      </w:r>
    </w:p>
    <w:p>
      <w:pPr>
        <w:pStyle w:val="5"/>
        <w:rPr>
          <w:rFonts w:hint="eastAsia"/>
        </w:rPr>
      </w:pPr>
      <w:bookmarkStart w:id="190" w:name="_Toc16074"/>
      <w:r>
        <w:rPr>
          <w:rFonts w:hint="eastAsia"/>
        </w:rPr>
        <w:t>3.2.3.2管理员浏览网站概要</w:t>
      </w:r>
      <w:bookmarkEnd w:id="190"/>
    </w:p>
    <w:p>
      <w:r>
        <w:drawing>
          <wp:inline distT="0" distB="0" distL="0" distR="0">
            <wp:extent cx="4617720" cy="2948940"/>
            <wp:effectExtent l="0" t="0" r="0" b="762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5"/>
                    <a:stretch>
                      <a:fillRect/>
                    </a:stretch>
                  </pic:blipFill>
                  <pic:spPr>
                    <a:xfrm>
                      <a:off x="0" y="0"/>
                      <a:ext cx="4618120" cy="2949196"/>
                    </a:xfrm>
                    <a:prstGeom prst="rect">
                      <a:avLst/>
                    </a:prstGeom>
                  </pic:spPr>
                </pic:pic>
              </a:graphicData>
            </a:graphic>
          </wp:inline>
        </w:drawing>
      </w:r>
    </w:p>
    <w:p>
      <w:pPr>
        <w:pStyle w:val="5"/>
      </w:pPr>
      <w:bookmarkStart w:id="191" w:name="_Toc10713"/>
      <w:r>
        <w:rPr>
          <w:rFonts w:hint="eastAsia"/>
        </w:rPr>
        <w:t>3.2.3.3管理员查询用户</w:t>
      </w:r>
      <w:bookmarkEnd w:id="191"/>
    </w:p>
    <w:p>
      <w:r>
        <w:drawing>
          <wp:inline distT="0" distB="0" distL="0" distR="0">
            <wp:extent cx="5274310" cy="1308735"/>
            <wp:effectExtent l="0" t="0" r="13970" b="190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6"/>
                    <a:stretch>
                      <a:fillRect/>
                    </a:stretch>
                  </pic:blipFill>
                  <pic:spPr>
                    <a:xfrm>
                      <a:off x="0" y="0"/>
                      <a:ext cx="5274310" cy="1308735"/>
                    </a:xfrm>
                    <a:prstGeom prst="rect">
                      <a:avLst/>
                    </a:prstGeom>
                  </pic:spPr>
                </pic:pic>
              </a:graphicData>
            </a:graphic>
          </wp:inline>
        </w:drawing>
      </w:r>
    </w:p>
    <w:p>
      <w:pPr>
        <w:pStyle w:val="5"/>
        <w:rPr>
          <w:rFonts w:hint="eastAsia"/>
        </w:rPr>
      </w:pPr>
      <w:bookmarkStart w:id="192" w:name="_Toc14726"/>
      <w:r>
        <w:rPr>
          <w:rFonts w:hint="eastAsia"/>
        </w:rPr>
        <w:t>3.2.3.4管理员删除用户</w:t>
      </w:r>
      <w:bookmarkEnd w:id="192"/>
    </w:p>
    <w:p>
      <w:r>
        <w:drawing>
          <wp:inline distT="0" distB="0" distL="0" distR="0">
            <wp:extent cx="5274310" cy="2030730"/>
            <wp:effectExtent l="0" t="0" r="13970" b="1143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7"/>
                    <a:stretch>
                      <a:fillRect/>
                    </a:stretch>
                  </pic:blipFill>
                  <pic:spPr>
                    <a:xfrm>
                      <a:off x="0" y="0"/>
                      <a:ext cx="5274310" cy="2030730"/>
                    </a:xfrm>
                    <a:prstGeom prst="rect">
                      <a:avLst/>
                    </a:prstGeom>
                  </pic:spPr>
                </pic:pic>
              </a:graphicData>
            </a:graphic>
          </wp:inline>
        </w:drawing>
      </w:r>
    </w:p>
    <w:p>
      <w:pPr>
        <w:pStyle w:val="5"/>
      </w:pPr>
      <w:bookmarkStart w:id="193" w:name="_Toc5988"/>
      <w:r>
        <w:rPr>
          <w:rFonts w:hint="eastAsia"/>
        </w:rPr>
        <w:t>3.2.3.5管理员修改用户信息</w:t>
      </w:r>
      <w:bookmarkEnd w:id="193"/>
    </w:p>
    <w:p>
      <w:pPr>
        <w:rPr>
          <w:rFonts w:hint="eastAsia"/>
        </w:rPr>
      </w:pPr>
      <w:r>
        <w:drawing>
          <wp:inline distT="0" distB="0" distL="0" distR="0">
            <wp:extent cx="5274310" cy="2031365"/>
            <wp:effectExtent l="0" t="0" r="13970" b="1079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48"/>
                    <a:stretch>
                      <a:fillRect/>
                    </a:stretch>
                  </pic:blipFill>
                  <pic:spPr>
                    <a:xfrm>
                      <a:off x="0" y="0"/>
                      <a:ext cx="5274310" cy="2031365"/>
                    </a:xfrm>
                    <a:prstGeom prst="rect">
                      <a:avLst/>
                    </a:prstGeom>
                  </pic:spPr>
                </pic:pic>
              </a:graphicData>
            </a:graphic>
          </wp:inline>
        </w:drawing>
      </w:r>
    </w:p>
    <w:p>
      <w:pPr>
        <w:pStyle w:val="5"/>
      </w:pPr>
      <w:bookmarkStart w:id="194" w:name="_Toc6347"/>
      <w:r>
        <w:rPr>
          <w:rFonts w:hint="eastAsia"/>
        </w:rPr>
        <w:t>3.2.3.6管理员新增用户</w:t>
      </w:r>
      <w:bookmarkEnd w:id="194"/>
    </w:p>
    <w:p>
      <w:pPr>
        <w:rPr>
          <w:rFonts w:hint="eastAsia"/>
        </w:rPr>
      </w:pPr>
      <w:r>
        <w:drawing>
          <wp:inline distT="0" distB="0" distL="0" distR="0">
            <wp:extent cx="5274310" cy="2263775"/>
            <wp:effectExtent l="0" t="0" r="13970"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9"/>
                    <a:stretch>
                      <a:fillRect/>
                    </a:stretch>
                  </pic:blipFill>
                  <pic:spPr>
                    <a:xfrm>
                      <a:off x="0" y="0"/>
                      <a:ext cx="5274310" cy="2263775"/>
                    </a:xfrm>
                    <a:prstGeom prst="rect">
                      <a:avLst/>
                    </a:prstGeom>
                  </pic:spPr>
                </pic:pic>
              </a:graphicData>
            </a:graphic>
          </wp:inline>
        </w:drawing>
      </w:r>
    </w:p>
    <w:p>
      <w:pPr>
        <w:pStyle w:val="5"/>
      </w:pPr>
      <w:bookmarkStart w:id="195" w:name="_Toc16001"/>
      <w:r>
        <w:rPr>
          <w:rFonts w:hint="eastAsia"/>
        </w:rPr>
        <w:t>3.2.3.7管理员封禁IP地址</w:t>
      </w:r>
      <w:bookmarkEnd w:id="195"/>
    </w:p>
    <w:p>
      <w:pPr>
        <w:rPr>
          <w:rFonts w:hint="eastAsia"/>
        </w:rPr>
      </w:pPr>
      <w:r>
        <w:drawing>
          <wp:inline distT="0" distB="0" distL="0" distR="0">
            <wp:extent cx="5274310" cy="1162050"/>
            <wp:effectExtent l="0" t="0" r="13970" b="1143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0"/>
                    <a:stretch>
                      <a:fillRect/>
                    </a:stretch>
                  </pic:blipFill>
                  <pic:spPr>
                    <a:xfrm>
                      <a:off x="0" y="0"/>
                      <a:ext cx="5274310" cy="1162050"/>
                    </a:xfrm>
                    <a:prstGeom prst="rect">
                      <a:avLst/>
                    </a:prstGeom>
                  </pic:spPr>
                </pic:pic>
              </a:graphicData>
            </a:graphic>
          </wp:inline>
        </w:drawing>
      </w:r>
    </w:p>
    <w:p>
      <w:pPr>
        <w:pStyle w:val="5"/>
      </w:pPr>
      <w:bookmarkStart w:id="196" w:name="_Toc7887"/>
      <w:r>
        <w:rPr>
          <w:rFonts w:hint="eastAsia"/>
        </w:rPr>
        <w:t>3.2.3.8管理员解封IP地址</w:t>
      </w:r>
      <w:bookmarkEnd w:id="196"/>
    </w:p>
    <w:p>
      <w:pPr>
        <w:rPr>
          <w:rFonts w:hint="eastAsia"/>
        </w:rPr>
      </w:pPr>
      <w:r>
        <w:drawing>
          <wp:inline distT="0" distB="0" distL="0" distR="0">
            <wp:extent cx="5274310" cy="1162050"/>
            <wp:effectExtent l="0" t="0" r="13970" b="1143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0"/>
                    <a:stretch>
                      <a:fillRect/>
                    </a:stretch>
                  </pic:blipFill>
                  <pic:spPr>
                    <a:xfrm>
                      <a:off x="0" y="0"/>
                      <a:ext cx="5274310" cy="1162050"/>
                    </a:xfrm>
                    <a:prstGeom prst="rect">
                      <a:avLst/>
                    </a:prstGeom>
                  </pic:spPr>
                </pic:pic>
              </a:graphicData>
            </a:graphic>
          </wp:inline>
        </w:drawing>
      </w:r>
    </w:p>
    <w:p>
      <w:pPr>
        <w:pStyle w:val="5"/>
      </w:pPr>
      <w:bookmarkStart w:id="197" w:name="_Toc23552"/>
      <w:r>
        <w:rPr>
          <w:rFonts w:hint="eastAsia"/>
        </w:rPr>
        <w:t>3.2.3.9管理员封禁注册的用户名</w:t>
      </w:r>
      <w:bookmarkEnd w:id="197"/>
    </w:p>
    <w:p>
      <w:r>
        <w:drawing>
          <wp:inline distT="0" distB="0" distL="0" distR="0">
            <wp:extent cx="5274310" cy="1335405"/>
            <wp:effectExtent l="0" t="0" r="13970"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
                    <a:stretch>
                      <a:fillRect/>
                    </a:stretch>
                  </pic:blipFill>
                  <pic:spPr>
                    <a:xfrm>
                      <a:off x="0" y="0"/>
                      <a:ext cx="5274310" cy="1335405"/>
                    </a:xfrm>
                    <a:prstGeom prst="rect">
                      <a:avLst/>
                    </a:prstGeom>
                  </pic:spPr>
                </pic:pic>
              </a:graphicData>
            </a:graphic>
          </wp:inline>
        </w:drawing>
      </w:r>
    </w:p>
    <w:p>
      <w:pPr>
        <w:pStyle w:val="5"/>
      </w:pPr>
      <w:bookmarkStart w:id="198" w:name="_Toc21200"/>
      <w:r>
        <w:rPr>
          <w:rFonts w:hint="eastAsia"/>
        </w:rPr>
        <w:t>3.2.3.10管理员冻结用户</w:t>
      </w:r>
      <w:bookmarkEnd w:id="198"/>
    </w:p>
    <w:p>
      <w:pPr>
        <w:rPr>
          <w:rFonts w:hint="eastAsia"/>
        </w:rPr>
      </w:pPr>
      <w:r>
        <w:drawing>
          <wp:inline distT="0" distB="0" distL="0" distR="0">
            <wp:extent cx="5274310" cy="1863725"/>
            <wp:effectExtent l="0" t="0" r="13970" b="1079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
                    <a:stretch>
                      <a:fillRect/>
                    </a:stretch>
                  </pic:blipFill>
                  <pic:spPr>
                    <a:xfrm>
                      <a:off x="0" y="0"/>
                      <a:ext cx="5274310" cy="1863725"/>
                    </a:xfrm>
                    <a:prstGeom prst="rect">
                      <a:avLst/>
                    </a:prstGeom>
                  </pic:spPr>
                </pic:pic>
              </a:graphicData>
            </a:graphic>
          </wp:inline>
        </w:drawing>
      </w:r>
    </w:p>
    <w:p>
      <w:pPr>
        <w:pStyle w:val="5"/>
      </w:pPr>
      <w:bookmarkStart w:id="199" w:name="_Toc18734"/>
      <w:r>
        <w:rPr>
          <w:rFonts w:hint="eastAsia"/>
        </w:rPr>
        <w:t>3.2.3.11管理员解冻用户</w:t>
      </w:r>
      <w:bookmarkEnd w:id="199"/>
    </w:p>
    <w:p>
      <w:pPr>
        <w:rPr>
          <w:rFonts w:hint="eastAsia"/>
        </w:rPr>
      </w:pPr>
      <w:r>
        <w:drawing>
          <wp:inline distT="0" distB="0" distL="0" distR="0">
            <wp:extent cx="5274310" cy="2014220"/>
            <wp:effectExtent l="0" t="0" r="13970" b="1270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3"/>
                    <a:stretch>
                      <a:fillRect/>
                    </a:stretch>
                  </pic:blipFill>
                  <pic:spPr>
                    <a:xfrm>
                      <a:off x="0" y="0"/>
                      <a:ext cx="5274310" cy="2014220"/>
                    </a:xfrm>
                    <a:prstGeom prst="rect">
                      <a:avLst/>
                    </a:prstGeom>
                  </pic:spPr>
                </pic:pic>
              </a:graphicData>
            </a:graphic>
          </wp:inline>
        </w:drawing>
      </w:r>
    </w:p>
    <w:p>
      <w:pPr>
        <w:pStyle w:val="5"/>
      </w:pPr>
      <w:bookmarkStart w:id="200" w:name="_Toc25562"/>
      <w:r>
        <w:rPr>
          <w:rFonts w:hint="eastAsia"/>
        </w:rPr>
        <w:t>3.2.3.12管理员查看用户信息</w:t>
      </w:r>
      <w:bookmarkEnd w:id="200"/>
    </w:p>
    <w:p>
      <w:pPr>
        <w:rPr>
          <w:rFonts w:hint="eastAsia"/>
        </w:rPr>
      </w:pPr>
      <w:r>
        <w:drawing>
          <wp:inline distT="0" distB="0" distL="0" distR="0">
            <wp:extent cx="5274310" cy="2197100"/>
            <wp:effectExtent l="0" t="0" r="13970" b="1270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4"/>
                    <a:stretch>
                      <a:fillRect/>
                    </a:stretch>
                  </pic:blipFill>
                  <pic:spPr>
                    <a:xfrm>
                      <a:off x="0" y="0"/>
                      <a:ext cx="5274310" cy="2197100"/>
                    </a:xfrm>
                    <a:prstGeom prst="rect">
                      <a:avLst/>
                    </a:prstGeom>
                  </pic:spPr>
                </pic:pic>
              </a:graphicData>
            </a:graphic>
          </wp:inline>
        </w:drawing>
      </w:r>
    </w:p>
    <w:p>
      <w:pPr>
        <w:pStyle w:val="5"/>
      </w:pPr>
      <w:bookmarkStart w:id="201" w:name="_Toc12274"/>
      <w:r>
        <w:rPr>
          <w:rFonts w:hint="eastAsia"/>
        </w:rPr>
        <w:t>3.2.3.13管理员重置密码</w:t>
      </w:r>
      <w:bookmarkEnd w:id="201"/>
    </w:p>
    <w:p>
      <w:pPr>
        <w:rPr>
          <w:rFonts w:hint="eastAsia"/>
        </w:rPr>
      </w:pPr>
      <w:r>
        <w:drawing>
          <wp:inline distT="0" distB="0" distL="0" distR="0">
            <wp:extent cx="5274310" cy="2084070"/>
            <wp:effectExtent l="0" t="0" r="13970" b="381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5"/>
                    <a:stretch>
                      <a:fillRect/>
                    </a:stretch>
                  </pic:blipFill>
                  <pic:spPr>
                    <a:xfrm>
                      <a:off x="0" y="0"/>
                      <a:ext cx="5274310" cy="2084070"/>
                    </a:xfrm>
                    <a:prstGeom prst="rect">
                      <a:avLst/>
                    </a:prstGeom>
                  </pic:spPr>
                </pic:pic>
              </a:graphicData>
            </a:graphic>
          </wp:inline>
        </w:drawing>
      </w:r>
    </w:p>
    <w:p>
      <w:pPr>
        <w:pStyle w:val="5"/>
      </w:pPr>
      <w:bookmarkStart w:id="202" w:name="_Toc30470"/>
      <w:r>
        <w:rPr>
          <w:rFonts w:hint="eastAsia"/>
        </w:rPr>
        <w:t>3.2.3.14管理员解封注册用户名</w:t>
      </w:r>
      <w:bookmarkEnd w:id="202"/>
    </w:p>
    <w:p>
      <w:r>
        <w:drawing>
          <wp:inline distT="0" distB="0" distL="0" distR="0">
            <wp:extent cx="5274310" cy="1335405"/>
            <wp:effectExtent l="0" t="0" r="1397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1"/>
                    <a:stretch>
                      <a:fillRect/>
                    </a:stretch>
                  </pic:blipFill>
                  <pic:spPr>
                    <a:xfrm>
                      <a:off x="0" y="0"/>
                      <a:ext cx="5274310" cy="1335405"/>
                    </a:xfrm>
                    <a:prstGeom prst="rect">
                      <a:avLst/>
                    </a:prstGeom>
                  </pic:spPr>
                </pic:pic>
              </a:graphicData>
            </a:graphic>
          </wp:inline>
        </w:drawing>
      </w:r>
    </w:p>
    <w:p>
      <w:pPr>
        <w:pStyle w:val="5"/>
      </w:pPr>
      <w:bookmarkStart w:id="203" w:name="_Toc24743"/>
      <w:r>
        <w:rPr>
          <w:rFonts w:hint="eastAsia"/>
        </w:rPr>
        <w:t>3.2.3.15管理员查询封禁的IP地址</w:t>
      </w:r>
      <w:bookmarkEnd w:id="203"/>
    </w:p>
    <w:p>
      <w:pPr>
        <w:rPr>
          <w:rFonts w:hint="eastAsia"/>
        </w:rPr>
      </w:pPr>
      <w:r>
        <w:drawing>
          <wp:inline distT="0" distB="0" distL="0" distR="0">
            <wp:extent cx="5274310" cy="1987550"/>
            <wp:effectExtent l="0" t="0" r="13970" b="889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6"/>
                    <a:stretch>
                      <a:fillRect/>
                    </a:stretch>
                  </pic:blipFill>
                  <pic:spPr>
                    <a:xfrm>
                      <a:off x="0" y="0"/>
                      <a:ext cx="5274310" cy="1987550"/>
                    </a:xfrm>
                    <a:prstGeom prst="rect">
                      <a:avLst/>
                    </a:prstGeom>
                  </pic:spPr>
                </pic:pic>
              </a:graphicData>
            </a:graphic>
          </wp:inline>
        </w:drawing>
      </w:r>
    </w:p>
    <w:p>
      <w:pPr>
        <w:pStyle w:val="5"/>
      </w:pPr>
      <w:bookmarkStart w:id="204" w:name="_Toc25691"/>
      <w:r>
        <w:rPr>
          <w:rFonts w:hint="eastAsia"/>
        </w:rPr>
        <w:t>3.2.3.16管理员查询封禁的注册用户名</w:t>
      </w:r>
      <w:bookmarkEnd w:id="204"/>
    </w:p>
    <w:p>
      <w:pPr>
        <w:rPr>
          <w:rFonts w:hint="eastAsia"/>
        </w:rPr>
      </w:pPr>
      <w:r>
        <w:drawing>
          <wp:inline distT="0" distB="0" distL="0" distR="0">
            <wp:extent cx="5274310" cy="1886585"/>
            <wp:effectExtent l="0" t="0" r="13970" b="317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7"/>
                    <a:stretch>
                      <a:fillRect/>
                    </a:stretch>
                  </pic:blipFill>
                  <pic:spPr>
                    <a:xfrm>
                      <a:off x="0" y="0"/>
                      <a:ext cx="5274310" cy="1886585"/>
                    </a:xfrm>
                    <a:prstGeom prst="rect">
                      <a:avLst/>
                    </a:prstGeom>
                  </pic:spPr>
                </pic:pic>
              </a:graphicData>
            </a:graphic>
          </wp:inline>
        </w:drawing>
      </w:r>
    </w:p>
    <w:p>
      <w:pPr>
        <w:pStyle w:val="5"/>
      </w:pPr>
      <w:bookmarkStart w:id="205" w:name="_Toc24553"/>
      <w:r>
        <w:rPr>
          <w:rFonts w:hint="eastAsia"/>
        </w:rPr>
        <w:t>3.2.3.17管理员查询冻结的用户</w:t>
      </w:r>
      <w:bookmarkEnd w:id="205"/>
    </w:p>
    <w:p>
      <w:pPr>
        <w:rPr>
          <w:rFonts w:hint="eastAsia"/>
        </w:rPr>
      </w:pPr>
      <w:r>
        <w:drawing>
          <wp:inline distT="0" distB="0" distL="0" distR="0">
            <wp:extent cx="5274310" cy="1229360"/>
            <wp:effectExtent l="0" t="0" r="13970" b="508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8"/>
                    <a:stretch>
                      <a:fillRect/>
                    </a:stretch>
                  </pic:blipFill>
                  <pic:spPr>
                    <a:xfrm>
                      <a:off x="0" y="0"/>
                      <a:ext cx="5274310" cy="1229360"/>
                    </a:xfrm>
                    <a:prstGeom prst="rect">
                      <a:avLst/>
                    </a:prstGeom>
                  </pic:spPr>
                </pic:pic>
              </a:graphicData>
            </a:graphic>
          </wp:inline>
        </w:drawing>
      </w:r>
    </w:p>
    <w:p>
      <w:pPr>
        <w:pStyle w:val="5"/>
      </w:pPr>
      <w:bookmarkStart w:id="206" w:name="_Toc16369"/>
      <w:r>
        <w:rPr>
          <w:rFonts w:hint="eastAsia"/>
        </w:rPr>
        <w:t>3.2.3.18管理员查找案例</w:t>
      </w:r>
      <w:bookmarkEnd w:id="206"/>
    </w:p>
    <w:p>
      <w:pPr>
        <w:rPr>
          <w:rFonts w:hint="eastAsia"/>
        </w:rPr>
      </w:pPr>
      <w:r>
        <w:drawing>
          <wp:inline distT="0" distB="0" distL="0" distR="0">
            <wp:extent cx="5274310" cy="1551305"/>
            <wp:effectExtent l="0" t="0" r="13970"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9"/>
                    <a:stretch>
                      <a:fillRect/>
                    </a:stretch>
                  </pic:blipFill>
                  <pic:spPr>
                    <a:xfrm>
                      <a:off x="0" y="0"/>
                      <a:ext cx="5274310" cy="1551305"/>
                    </a:xfrm>
                    <a:prstGeom prst="rect">
                      <a:avLst/>
                    </a:prstGeom>
                  </pic:spPr>
                </pic:pic>
              </a:graphicData>
            </a:graphic>
          </wp:inline>
        </w:drawing>
      </w:r>
    </w:p>
    <w:p>
      <w:pPr>
        <w:pStyle w:val="5"/>
      </w:pPr>
      <w:bookmarkStart w:id="207" w:name="_Toc13235"/>
      <w:r>
        <w:rPr>
          <w:rFonts w:hint="eastAsia"/>
        </w:rPr>
        <w:t>3.2.3.19管理员删除案例</w:t>
      </w:r>
      <w:bookmarkEnd w:id="207"/>
    </w:p>
    <w:p>
      <w:r>
        <w:drawing>
          <wp:inline distT="0" distB="0" distL="0" distR="0">
            <wp:extent cx="5274310" cy="2434590"/>
            <wp:effectExtent l="0" t="0" r="1397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
                    <a:stretch>
                      <a:fillRect/>
                    </a:stretch>
                  </pic:blipFill>
                  <pic:spPr>
                    <a:xfrm>
                      <a:off x="0" y="0"/>
                      <a:ext cx="5274310" cy="2434590"/>
                    </a:xfrm>
                    <a:prstGeom prst="rect">
                      <a:avLst/>
                    </a:prstGeom>
                  </pic:spPr>
                </pic:pic>
              </a:graphicData>
            </a:graphic>
          </wp:inline>
        </w:drawing>
      </w:r>
    </w:p>
    <w:p>
      <w:pPr>
        <w:pStyle w:val="5"/>
      </w:pPr>
      <w:bookmarkStart w:id="208" w:name="_Toc14608"/>
      <w:r>
        <w:rPr>
          <w:rFonts w:hint="eastAsia"/>
        </w:rPr>
        <w:t>3.2.3.20管理员查看案例信息</w:t>
      </w:r>
      <w:bookmarkEnd w:id="208"/>
    </w:p>
    <w:p>
      <w:pPr>
        <w:rPr>
          <w:rFonts w:hint="eastAsia"/>
        </w:rPr>
      </w:pPr>
      <w:r>
        <w:drawing>
          <wp:inline distT="0" distB="0" distL="0" distR="0">
            <wp:extent cx="5158740" cy="2743200"/>
            <wp:effectExtent l="0" t="0" r="762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
                    <a:stretch>
                      <a:fillRect/>
                    </a:stretch>
                  </pic:blipFill>
                  <pic:spPr>
                    <a:xfrm>
                      <a:off x="0" y="0"/>
                      <a:ext cx="5159187" cy="2743438"/>
                    </a:xfrm>
                    <a:prstGeom prst="rect">
                      <a:avLst/>
                    </a:prstGeom>
                  </pic:spPr>
                </pic:pic>
              </a:graphicData>
            </a:graphic>
          </wp:inline>
        </w:drawing>
      </w:r>
    </w:p>
    <w:p>
      <w:pPr>
        <w:pStyle w:val="5"/>
      </w:pPr>
      <w:bookmarkStart w:id="209" w:name="_Toc29308"/>
      <w:r>
        <w:rPr>
          <w:rFonts w:hint="eastAsia"/>
        </w:rPr>
        <w:t>3.2.3.21管理员恢复案例</w:t>
      </w:r>
      <w:bookmarkEnd w:id="209"/>
    </w:p>
    <w:p>
      <w:pPr>
        <w:rPr>
          <w:rFonts w:hint="eastAsia"/>
        </w:rPr>
      </w:pPr>
      <w:r>
        <w:drawing>
          <wp:inline distT="0" distB="0" distL="0" distR="0">
            <wp:extent cx="5274310" cy="2348865"/>
            <wp:effectExtent l="0" t="0" r="13970" b="1333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
                    <a:stretch>
                      <a:fillRect/>
                    </a:stretch>
                  </pic:blipFill>
                  <pic:spPr>
                    <a:xfrm>
                      <a:off x="0" y="0"/>
                      <a:ext cx="5274310" cy="2348865"/>
                    </a:xfrm>
                    <a:prstGeom prst="rect">
                      <a:avLst/>
                    </a:prstGeom>
                  </pic:spPr>
                </pic:pic>
              </a:graphicData>
            </a:graphic>
          </wp:inline>
        </w:drawing>
      </w:r>
    </w:p>
    <w:p>
      <w:pPr>
        <w:pStyle w:val="5"/>
      </w:pPr>
      <w:bookmarkStart w:id="210" w:name="_Toc26462"/>
      <w:r>
        <w:rPr>
          <w:rFonts w:hint="eastAsia"/>
        </w:rPr>
        <w:t>3.2.3.22管理员冻结案例</w:t>
      </w:r>
      <w:bookmarkEnd w:id="210"/>
    </w:p>
    <w:p>
      <w:pPr>
        <w:rPr>
          <w:rFonts w:hint="eastAsia"/>
        </w:rPr>
      </w:pPr>
      <w:r>
        <w:drawing>
          <wp:inline distT="0" distB="0" distL="0" distR="0">
            <wp:extent cx="5274310" cy="2512060"/>
            <wp:effectExtent l="0" t="0" r="13970" b="254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3"/>
                    <a:stretch>
                      <a:fillRect/>
                    </a:stretch>
                  </pic:blipFill>
                  <pic:spPr>
                    <a:xfrm>
                      <a:off x="0" y="0"/>
                      <a:ext cx="5274310" cy="2512060"/>
                    </a:xfrm>
                    <a:prstGeom prst="rect">
                      <a:avLst/>
                    </a:prstGeom>
                  </pic:spPr>
                </pic:pic>
              </a:graphicData>
            </a:graphic>
          </wp:inline>
        </w:drawing>
      </w:r>
    </w:p>
    <w:p>
      <w:pPr>
        <w:pStyle w:val="5"/>
      </w:pPr>
      <w:bookmarkStart w:id="211" w:name="_Toc27705"/>
      <w:r>
        <w:rPr>
          <w:rFonts w:hint="eastAsia"/>
        </w:rPr>
        <w:t>3.2.3.23管理员审核案例</w:t>
      </w:r>
      <w:bookmarkEnd w:id="211"/>
    </w:p>
    <w:p>
      <w:pPr>
        <w:rPr>
          <w:rFonts w:hint="eastAsia"/>
        </w:rPr>
      </w:pPr>
      <w:r>
        <w:drawing>
          <wp:inline distT="0" distB="0" distL="0" distR="0">
            <wp:extent cx="5274310" cy="2066925"/>
            <wp:effectExtent l="0" t="0" r="13970" b="571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4"/>
                    <a:stretch>
                      <a:fillRect/>
                    </a:stretch>
                  </pic:blipFill>
                  <pic:spPr>
                    <a:xfrm>
                      <a:off x="0" y="0"/>
                      <a:ext cx="5274310" cy="2066925"/>
                    </a:xfrm>
                    <a:prstGeom prst="rect">
                      <a:avLst/>
                    </a:prstGeom>
                  </pic:spPr>
                </pic:pic>
              </a:graphicData>
            </a:graphic>
          </wp:inline>
        </w:drawing>
      </w:r>
    </w:p>
    <w:p>
      <w:pPr>
        <w:pStyle w:val="5"/>
      </w:pPr>
      <w:bookmarkStart w:id="212" w:name="_Toc7764"/>
      <w:r>
        <w:rPr>
          <w:rFonts w:hint="eastAsia"/>
        </w:rPr>
        <w:t>3.2.3.24管理员查找项目</w:t>
      </w:r>
      <w:bookmarkEnd w:id="212"/>
    </w:p>
    <w:p>
      <w:pPr>
        <w:rPr>
          <w:rFonts w:hint="eastAsia"/>
        </w:rPr>
      </w:pPr>
      <w:r>
        <w:drawing>
          <wp:inline distT="0" distB="0" distL="0" distR="0">
            <wp:extent cx="5274310" cy="1772285"/>
            <wp:effectExtent l="0" t="0" r="13970" b="1079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5"/>
                    <a:stretch>
                      <a:fillRect/>
                    </a:stretch>
                  </pic:blipFill>
                  <pic:spPr>
                    <a:xfrm>
                      <a:off x="0" y="0"/>
                      <a:ext cx="5274310" cy="1772285"/>
                    </a:xfrm>
                    <a:prstGeom prst="rect">
                      <a:avLst/>
                    </a:prstGeom>
                  </pic:spPr>
                </pic:pic>
              </a:graphicData>
            </a:graphic>
          </wp:inline>
        </w:drawing>
      </w:r>
    </w:p>
    <w:p>
      <w:pPr>
        <w:pStyle w:val="5"/>
      </w:pPr>
      <w:bookmarkStart w:id="213" w:name="_Toc17516"/>
      <w:r>
        <w:rPr>
          <w:rFonts w:hint="eastAsia"/>
        </w:rPr>
        <w:t>3.2.3.25管理员删除项目</w:t>
      </w:r>
      <w:bookmarkEnd w:id="213"/>
    </w:p>
    <w:p>
      <w:pPr>
        <w:rPr>
          <w:rFonts w:hint="eastAsia"/>
        </w:rPr>
      </w:pPr>
      <w:r>
        <w:drawing>
          <wp:inline distT="0" distB="0" distL="0" distR="0">
            <wp:extent cx="5274310" cy="2137410"/>
            <wp:effectExtent l="0" t="0" r="13970" b="1143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6"/>
                    <a:stretch>
                      <a:fillRect/>
                    </a:stretch>
                  </pic:blipFill>
                  <pic:spPr>
                    <a:xfrm>
                      <a:off x="0" y="0"/>
                      <a:ext cx="5274310" cy="2137410"/>
                    </a:xfrm>
                    <a:prstGeom prst="rect">
                      <a:avLst/>
                    </a:prstGeom>
                  </pic:spPr>
                </pic:pic>
              </a:graphicData>
            </a:graphic>
          </wp:inline>
        </w:drawing>
      </w:r>
    </w:p>
    <w:p>
      <w:pPr>
        <w:pStyle w:val="5"/>
      </w:pPr>
      <w:bookmarkStart w:id="214" w:name="_Toc24985"/>
      <w:r>
        <w:rPr>
          <w:rFonts w:hint="eastAsia"/>
        </w:rPr>
        <w:t>3.2.3.26管理员查找日志文件</w:t>
      </w:r>
      <w:bookmarkEnd w:id="214"/>
    </w:p>
    <w:p>
      <w:pPr>
        <w:rPr>
          <w:rFonts w:hint="eastAsia"/>
        </w:rPr>
      </w:pPr>
      <w:r>
        <w:drawing>
          <wp:inline distT="0" distB="0" distL="0" distR="0">
            <wp:extent cx="5274310" cy="1510030"/>
            <wp:effectExtent l="0" t="0" r="13970" b="1397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7"/>
                    <a:stretch>
                      <a:fillRect/>
                    </a:stretch>
                  </pic:blipFill>
                  <pic:spPr>
                    <a:xfrm>
                      <a:off x="0" y="0"/>
                      <a:ext cx="5274310" cy="1510030"/>
                    </a:xfrm>
                    <a:prstGeom prst="rect">
                      <a:avLst/>
                    </a:prstGeom>
                  </pic:spPr>
                </pic:pic>
              </a:graphicData>
            </a:graphic>
          </wp:inline>
        </w:drawing>
      </w:r>
    </w:p>
    <w:p>
      <w:pPr>
        <w:pStyle w:val="5"/>
      </w:pPr>
      <w:bookmarkStart w:id="215" w:name="_Toc19878"/>
      <w:r>
        <w:rPr>
          <w:rFonts w:hint="eastAsia"/>
        </w:rPr>
        <w:t>3.2.3.27管理员下载日志文件</w:t>
      </w:r>
      <w:bookmarkEnd w:id="215"/>
    </w:p>
    <w:p>
      <w:pPr>
        <w:rPr>
          <w:rFonts w:hint="eastAsia"/>
        </w:rPr>
      </w:pPr>
      <w:r>
        <w:drawing>
          <wp:inline distT="0" distB="0" distL="0" distR="0">
            <wp:extent cx="5274310" cy="1871345"/>
            <wp:effectExtent l="0" t="0" r="13970" b="317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68"/>
                    <a:stretch>
                      <a:fillRect/>
                    </a:stretch>
                  </pic:blipFill>
                  <pic:spPr>
                    <a:xfrm>
                      <a:off x="0" y="0"/>
                      <a:ext cx="5274310" cy="1871345"/>
                    </a:xfrm>
                    <a:prstGeom prst="rect">
                      <a:avLst/>
                    </a:prstGeom>
                  </pic:spPr>
                </pic:pic>
              </a:graphicData>
            </a:graphic>
          </wp:inline>
        </w:drawing>
      </w:r>
    </w:p>
    <w:p>
      <w:pPr>
        <w:pStyle w:val="5"/>
      </w:pPr>
      <w:bookmarkStart w:id="216" w:name="_Toc10482"/>
      <w:r>
        <w:rPr>
          <w:rFonts w:hint="eastAsia"/>
        </w:rPr>
        <w:t>3.2.3.28管理员删除日志文件</w:t>
      </w:r>
      <w:bookmarkEnd w:id="216"/>
    </w:p>
    <w:p>
      <w:pPr>
        <w:rPr>
          <w:rFonts w:hint="eastAsia"/>
        </w:rPr>
      </w:pPr>
      <w:r>
        <w:drawing>
          <wp:inline distT="0" distB="0" distL="0" distR="0">
            <wp:extent cx="5274310" cy="1987550"/>
            <wp:effectExtent l="0" t="0" r="1397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69"/>
                    <a:stretch>
                      <a:fillRect/>
                    </a:stretch>
                  </pic:blipFill>
                  <pic:spPr>
                    <a:xfrm>
                      <a:off x="0" y="0"/>
                      <a:ext cx="5274310" cy="1987550"/>
                    </a:xfrm>
                    <a:prstGeom prst="rect">
                      <a:avLst/>
                    </a:prstGeom>
                  </pic:spPr>
                </pic:pic>
              </a:graphicData>
            </a:graphic>
          </wp:inline>
        </w:drawing>
      </w:r>
    </w:p>
    <w:p>
      <w:pPr>
        <w:pStyle w:val="5"/>
      </w:pPr>
      <w:bookmarkStart w:id="217" w:name="_Toc14889"/>
      <w:r>
        <w:rPr>
          <w:rFonts w:hint="eastAsia"/>
        </w:rPr>
        <w:t>3.2.3.29管理员上传日志文件</w:t>
      </w:r>
      <w:bookmarkEnd w:id="217"/>
    </w:p>
    <w:p>
      <w:pPr>
        <w:rPr>
          <w:rFonts w:hint="eastAsia"/>
        </w:rPr>
      </w:pPr>
      <w:r>
        <w:drawing>
          <wp:inline distT="0" distB="0" distL="0" distR="0">
            <wp:extent cx="4410710" cy="1737995"/>
            <wp:effectExtent l="0" t="0" r="8890" b="146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70"/>
                    <a:stretch>
                      <a:fillRect/>
                    </a:stretch>
                  </pic:blipFill>
                  <pic:spPr>
                    <a:xfrm>
                      <a:off x="0" y="0"/>
                      <a:ext cx="4416757" cy="1740434"/>
                    </a:xfrm>
                    <a:prstGeom prst="rect">
                      <a:avLst/>
                    </a:prstGeom>
                  </pic:spPr>
                </pic:pic>
              </a:graphicData>
            </a:graphic>
          </wp:inline>
        </w:drawing>
      </w:r>
    </w:p>
    <w:p>
      <w:pPr>
        <w:pStyle w:val="5"/>
      </w:pPr>
      <w:bookmarkStart w:id="218" w:name="_Toc22753"/>
      <w:r>
        <w:rPr>
          <w:rFonts w:hint="eastAsia"/>
        </w:rPr>
        <w:t>3.2.3.30管理员查找用户日志记录</w:t>
      </w:r>
      <w:bookmarkEnd w:id="218"/>
    </w:p>
    <w:p>
      <w:pPr>
        <w:rPr>
          <w:rFonts w:hint="eastAsia"/>
        </w:rPr>
      </w:pPr>
      <w:r>
        <w:drawing>
          <wp:inline distT="0" distB="0" distL="0" distR="0">
            <wp:extent cx="5274310" cy="1696085"/>
            <wp:effectExtent l="0" t="0" r="13970" b="1079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1"/>
                    <a:stretch>
                      <a:fillRect/>
                    </a:stretch>
                  </pic:blipFill>
                  <pic:spPr>
                    <a:xfrm>
                      <a:off x="0" y="0"/>
                      <a:ext cx="5274310" cy="1696085"/>
                    </a:xfrm>
                    <a:prstGeom prst="rect">
                      <a:avLst/>
                    </a:prstGeom>
                  </pic:spPr>
                </pic:pic>
              </a:graphicData>
            </a:graphic>
          </wp:inline>
        </w:drawing>
      </w:r>
    </w:p>
    <w:p>
      <w:pPr>
        <w:pStyle w:val="5"/>
      </w:pPr>
      <w:bookmarkStart w:id="219" w:name="_Toc4751"/>
      <w:r>
        <w:rPr>
          <w:rFonts w:hint="eastAsia"/>
        </w:rPr>
        <w:t>3.2.3.31管理员删除用户日志记录</w:t>
      </w:r>
      <w:bookmarkEnd w:id="219"/>
    </w:p>
    <w:p>
      <w:pPr>
        <w:rPr>
          <w:rFonts w:hint="eastAsia"/>
        </w:rPr>
      </w:pPr>
      <w:r>
        <w:drawing>
          <wp:inline distT="0" distB="0" distL="0" distR="0">
            <wp:extent cx="5274310" cy="2002155"/>
            <wp:effectExtent l="0" t="0" r="1397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2"/>
                    <a:stretch>
                      <a:fillRect/>
                    </a:stretch>
                  </pic:blipFill>
                  <pic:spPr>
                    <a:xfrm>
                      <a:off x="0" y="0"/>
                      <a:ext cx="5274310" cy="2002155"/>
                    </a:xfrm>
                    <a:prstGeom prst="rect">
                      <a:avLst/>
                    </a:prstGeom>
                  </pic:spPr>
                </pic:pic>
              </a:graphicData>
            </a:graphic>
          </wp:inline>
        </w:drawing>
      </w:r>
    </w:p>
    <w:p>
      <w:pPr>
        <w:pStyle w:val="5"/>
      </w:pPr>
      <w:bookmarkStart w:id="220" w:name="_Toc15671"/>
      <w:r>
        <w:rPr>
          <w:rFonts w:hint="eastAsia"/>
        </w:rPr>
        <w:t>3.2.3.32管理员查找系统错误日志记录</w:t>
      </w:r>
      <w:bookmarkEnd w:id="220"/>
    </w:p>
    <w:p>
      <w:pPr>
        <w:rPr>
          <w:rFonts w:hint="eastAsia"/>
        </w:rPr>
      </w:pPr>
      <w:r>
        <w:drawing>
          <wp:inline distT="0" distB="0" distL="0" distR="0">
            <wp:extent cx="5274310" cy="1194435"/>
            <wp:effectExtent l="0" t="0" r="13970" b="952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73"/>
                    <a:stretch>
                      <a:fillRect/>
                    </a:stretch>
                  </pic:blipFill>
                  <pic:spPr>
                    <a:xfrm>
                      <a:off x="0" y="0"/>
                      <a:ext cx="5274310" cy="1194435"/>
                    </a:xfrm>
                    <a:prstGeom prst="rect">
                      <a:avLst/>
                    </a:prstGeom>
                  </pic:spPr>
                </pic:pic>
              </a:graphicData>
            </a:graphic>
          </wp:inline>
        </w:drawing>
      </w:r>
    </w:p>
    <w:p>
      <w:pPr>
        <w:pStyle w:val="5"/>
      </w:pPr>
      <w:bookmarkStart w:id="221" w:name="_Toc10904"/>
      <w:r>
        <w:rPr>
          <w:rFonts w:hint="eastAsia"/>
        </w:rPr>
        <w:t>3.2.3.33管理员删除系统错误日志记录</w:t>
      </w:r>
      <w:bookmarkEnd w:id="221"/>
    </w:p>
    <w:p>
      <w:pPr>
        <w:rPr>
          <w:rFonts w:hint="eastAsia"/>
        </w:rPr>
      </w:pPr>
      <w:r>
        <w:drawing>
          <wp:inline distT="0" distB="0" distL="0" distR="0">
            <wp:extent cx="5274310" cy="1711325"/>
            <wp:effectExtent l="0" t="0" r="13970" b="1079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74"/>
                    <a:stretch>
                      <a:fillRect/>
                    </a:stretch>
                  </pic:blipFill>
                  <pic:spPr>
                    <a:xfrm>
                      <a:off x="0" y="0"/>
                      <a:ext cx="5274310" cy="1711325"/>
                    </a:xfrm>
                    <a:prstGeom prst="rect">
                      <a:avLst/>
                    </a:prstGeom>
                  </pic:spPr>
                </pic:pic>
              </a:graphicData>
            </a:graphic>
          </wp:inline>
        </w:drawing>
      </w:r>
    </w:p>
    <w:p>
      <w:pPr>
        <w:pStyle w:val="5"/>
      </w:pPr>
      <w:bookmarkStart w:id="222" w:name="_Toc32025"/>
      <w:r>
        <w:rPr>
          <w:rFonts w:hint="eastAsia"/>
        </w:rPr>
        <w:t>3.2.3.34管理员数据库备份</w:t>
      </w:r>
      <w:bookmarkEnd w:id="222"/>
    </w:p>
    <w:p>
      <w:pPr>
        <w:rPr>
          <w:rFonts w:hint="eastAsia"/>
        </w:rPr>
      </w:pPr>
      <w:r>
        <w:drawing>
          <wp:inline distT="0" distB="0" distL="0" distR="0">
            <wp:extent cx="4899660" cy="1920240"/>
            <wp:effectExtent l="0" t="0" r="762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75"/>
                    <a:stretch>
                      <a:fillRect/>
                    </a:stretch>
                  </pic:blipFill>
                  <pic:spPr>
                    <a:xfrm>
                      <a:off x="0" y="0"/>
                      <a:ext cx="4900085" cy="1920406"/>
                    </a:xfrm>
                    <a:prstGeom prst="rect">
                      <a:avLst/>
                    </a:prstGeom>
                  </pic:spPr>
                </pic:pic>
              </a:graphicData>
            </a:graphic>
          </wp:inline>
        </w:drawing>
      </w:r>
    </w:p>
    <w:p>
      <w:pPr>
        <w:pStyle w:val="5"/>
      </w:pPr>
      <w:bookmarkStart w:id="223" w:name="_Toc19864"/>
      <w:r>
        <w:rPr>
          <w:rFonts w:hint="eastAsia"/>
        </w:rPr>
        <w:t>3.2.3.35管理员数据库恢复</w:t>
      </w:r>
      <w:bookmarkEnd w:id="223"/>
    </w:p>
    <w:p>
      <w:pPr>
        <w:rPr>
          <w:rFonts w:hint="eastAsia"/>
        </w:rPr>
      </w:pPr>
      <w:r>
        <w:drawing>
          <wp:inline distT="0" distB="0" distL="0" distR="0">
            <wp:extent cx="4533900" cy="2263140"/>
            <wp:effectExtent l="0" t="0" r="7620" b="762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76"/>
                    <a:stretch>
                      <a:fillRect/>
                    </a:stretch>
                  </pic:blipFill>
                  <pic:spPr>
                    <a:xfrm>
                      <a:off x="0" y="0"/>
                      <a:ext cx="4534293" cy="2263336"/>
                    </a:xfrm>
                    <a:prstGeom prst="rect">
                      <a:avLst/>
                    </a:prstGeom>
                  </pic:spPr>
                </pic:pic>
              </a:graphicData>
            </a:graphic>
          </wp:inline>
        </w:drawing>
      </w:r>
    </w:p>
    <w:p>
      <w:pPr>
        <w:pStyle w:val="5"/>
      </w:pPr>
      <w:bookmarkStart w:id="224" w:name="_Toc31819"/>
      <w:r>
        <w:rPr>
          <w:rFonts w:hint="eastAsia"/>
        </w:rPr>
        <w:t>3.2.3.36管理员网站底部信息修改</w:t>
      </w:r>
      <w:bookmarkEnd w:id="224"/>
    </w:p>
    <w:p>
      <w:pPr>
        <w:rPr>
          <w:rFonts w:hint="eastAsia"/>
        </w:rPr>
      </w:pPr>
      <w:r>
        <w:drawing>
          <wp:inline distT="0" distB="0" distL="0" distR="0">
            <wp:extent cx="4533900" cy="1844040"/>
            <wp:effectExtent l="0" t="0" r="762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77"/>
                    <a:stretch>
                      <a:fillRect/>
                    </a:stretch>
                  </pic:blipFill>
                  <pic:spPr>
                    <a:xfrm>
                      <a:off x="0" y="0"/>
                      <a:ext cx="4534293" cy="1844200"/>
                    </a:xfrm>
                    <a:prstGeom prst="rect">
                      <a:avLst/>
                    </a:prstGeom>
                  </pic:spPr>
                </pic:pic>
              </a:graphicData>
            </a:graphic>
          </wp:inline>
        </w:drawing>
      </w:r>
    </w:p>
    <w:p>
      <w:pPr>
        <w:pStyle w:val="5"/>
      </w:pPr>
      <w:bookmarkStart w:id="225" w:name="_Toc26388"/>
      <w:r>
        <w:rPr>
          <w:rFonts w:hint="eastAsia"/>
        </w:rPr>
        <w:t>3.2.3.37管理员查找数据库备份</w:t>
      </w:r>
      <w:bookmarkEnd w:id="225"/>
    </w:p>
    <w:p>
      <w:pPr>
        <w:rPr>
          <w:rFonts w:hint="eastAsia"/>
        </w:rPr>
      </w:pPr>
      <w:r>
        <w:drawing>
          <wp:inline distT="0" distB="0" distL="0" distR="0">
            <wp:extent cx="4396740" cy="2362200"/>
            <wp:effectExtent l="0" t="0" r="762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8"/>
                    <a:stretch>
                      <a:fillRect/>
                    </a:stretch>
                  </pic:blipFill>
                  <pic:spPr>
                    <a:xfrm>
                      <a:off x="0" y="0"/>
                      <a:ext cx="4397121" cy="2362405"/>
                    </a:xfrm>
                    <a:prstGeom prst="rect">
                      <a:avLst/>
                    </a:prstGeom>
                  </pic:spPr>
                </pic:pic>
              </a:graphicData>
            </a:graphic>
          </wp:inline>
        </w:drawing>
      </w:r>
    </w:p>
    <w:p>
      <w:pPr>
        <w:pStyle w:val="5"/>
      </w:pPr>
      <w:bookmarkStart w:id="226" w:name="_Toc31680"/>
      <w:r>
        <w:rPr>
          <w:rFonts w:hint="eastAsia"/>
        </w:rPr>
        <w:t>3.2.3.38管理员删除数据库备份</w:t>
      </w:r>
      <w:bookmarkEnd w:id="226"/>
    </w:p>
    <w:p>
      <w:r>
        <w:drawing>
          <wp:inline distT="0" distB="0" distL="0" distR="0">
            <wp:extent cx="4457700" cy="2430780"/>
            <wp:effectExtent l="0" t="0" r="7620" b="762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9"/>
                    <a:stretch>
                      <a:fillRect/>
                    </a:stretch>
                  </pic:blipFill>
                  <pic:spPr>
                    <a:xfrm>
                      <a:off x="0" y="0"/>
                      <a:ext cx="4458086" cy="2430991"/>
                    </a:xfrm>
                    <a:prstGeom prst="rect">
                      <a:avLst/>
                    </a:prstGeom>
                  </pic:spPr>
                </pic:pic>
              </a:graphicData>
            </a:graphic>
          </wp:inline>
        </w:drawing>
      </w:r>
    </w:p>
    <w:p>
      <w:pPr>
        <w:pStyle w:val="5"/>
      </w:pPr>
      <w:bookmarkStart w:id="227" w:name="_Toc20884"/>
      <w:r>
        <w:rPr>
          <w:rFonts w:hint="eastAsia"/>
        </w:rPr>
        <w:t>3.2.3.39管理员查找帖子</w:t>
      </w:r>
      <w:bookmarkEnd w:id="227"/>
    </w:p>
    <w:p>
      <w:pPr>
        <w:rPr>
          <w:rFonts w:hint="eastAsia"/>
        </w:rPr>
      </w:pPr>
      <w:r>
        <w:drawing>
          <wp:inline distT="0" distB="0" distL="0" distR="0">
            <wp:extent cx="5274310" cy="2092325"/>
            <wp:effectExtent l="0" t="0" r="13970" b="1079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80"/>
                    <a:stretch>
                      <a:fillRect/>
                    </a:stretch>
                  </pic:blipFill>
                  <pic:spPr>
                    <a:xfrm>
                      <a:off x="0" y="0"/>
                      <a:ext cx="5274310" cy="2092325"/>
                    </a:xfrm>
                    <a:prstGeom prst="rect">
                      <a:avLst/>
                    </a:prstGeom>
                  </pic:spPr>
                </pic:pic>
              </a:graphicData>
            </a:graphic>
          </wp:inline>
        </w:drawing>
      </w:r>
    </w:p>
    <w:p>
      <w:pPr>
        <w:pStyle w:val="5"/>
      </w:pPr>
      <w:bookmarkStart w:id="228" w:name="_Toc7105"/>
      <w:r>
        <w:rPr>
          <w:rFonts w:hint="eastAsia"/>
        </w:rPr>
        <w:t>3.2.3.40管理员删除帖子</w:t>
      </w:r>
      <w:bookmarkEnd w:id="228"/>
    </w:p>
    <w:p>
      <w:pPr>
        <w:rPr>
          <w:rFonts w:hint="eastAsia"/>
        </w:rPr>
      </w:pPr>
      <w:r>
        <w:drawing>
          <wp:inline distT="0" distB="0" distL="0" distR="0">
            <wp:extent cx="5274310" cy="2255520"/>
            <wp:effectExtent l="0" t="0" r="1397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81"/>
                    <a:stretch>
                      <a:fillRect/>
                    </a:stretch>
                  </pic:blipFill>
                  <pic:spPr>
                    <a:xfrm>
                      <a:off x="0" y="0"/>
                      <a:ext cx="5274310" cy="2255520"/>
                    </a:xfrm>
                    <a:prstGeom prst="rect">
                      <a:avLst/>
                    </a:prstGeom>
                  </pic:spPr>
                </pic:pic>
              </a:graphicData>
            </a:graphic>
          </wp:inline>
        </w:drawing>
      </w:r>
    </w:p>
    <w:p>
      <w:pPr>
        <w:pStyle w:val="5"/>
      </w:pPr>
      <w:bookmarkStart w:id="229" w:name="_Toc1203"/>
      <w:r>
        <w:rPr>
          <w:rFonts w:hint="eastAsia"/>
        </w:rPr>
        <w:t>3.2.3.41管理员查看帖子</w:t>
      </w:r>
      <w:bookmarkEnd w:id="229"/>
    </w:p>
    <w:p>
      <w:pPr>
        <w:rPr>
          <w:rFonts w:hint="eastAsia"/>
        </w:rPr>
      </w:pPr>
      <w:r>
        <w:drawing>
          <wp:inline distT="0" distB="0" distL="0" distR="0">
            <wp:extent cx="5265420" cy="2415540"/>
            <wp:effectExtent l="0" t="0" r="7620" b="762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82"/>
                    <a:stretch>
                      <a:fillRect/>
                    </a:stretch>
                  </pic:blipFill>
                  <pic:spPr>
                    <a:xfrm>
                      <a:off x="0" y="0"/>
                      <a:ext cx="5265876" cy="2415749"/>
                    </a:xfrm>
                    <a:prstGeom prst="rect">
                      <a:avLst/>
                    </a:prstGeom>
                  </pic:spPr>
                </pic:pic>
              </a:graphicData>
            </a:graphic>
          </wp:inline>
        </w:drawing>
      </w:r>
    </w:p>
    <w:p>
      <w:pPr>
        <w:pStyle w:val="5"/>
      </w:pPr>
      <w:bookmarkStart w:id="230" w:name="_Toc13347"/>
      <w:r>
        <w:rPr>
          <w:rFonts w:hint="eastAsia"/>
        </w:rPr>
        <w:t>3.2.3.42管理员查看回复</w:t>
      </w:r>
      <w:bookmarkEnd w:id="230"/>
    </w:p>
    <w:p>
      <w:pPr>
        <w:rPr>
          <w:rFonts w:hint="eastAsia"/>
        </w:rPr>
      </w:pPr>
      <w:r>
        <w:drawing>
          <wp:inline distT="0" distB="0" distL="0" distR="0">
            <wp:extent cx="5274310" cy="2609215"/>
            <wp:effectExtent l="0" t="0" r="13970" b="1206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83"/>
                    <a:stretch>
                      <a:fillRect/>
                    </a:stretch>
                  </pic:blipFill>
                  <pic:spPr>
                    <a:xfrm>
                      <a:off x="0" y="0"/>
                      <a:ext cx="5274310" cy="2609215"/>
                    </a:xfrm>
                    <a:prstGeom prst="rect">
                      <a:avLst/>
                    </a:prstGeom>
                  </pic:spPr>
                </pic:pic>
              </a:graphicData>
            </a:graphic>
          </wp:inline>
        </w:drawing>
      </w:r>
    </w:p>
    <w:p>
      <w:pPr>
        <w:pStyle w:val="5"/>
      </w:pPr>
      <w:bookmarkStart w:id="231" w:name="_Toc25837"/>
      <w:r>
        <w:rPr>
          <w:rFonts w:hint="eastAsia"/>
        </w:rPr>
        <w:t>3.2.3.43管理员删除回复</w:t>
      </w:r>
      <w:bookmarkEnd w:id="231"/>
    </w:p>
    <w:p>
      <w:pPr>
        <w:rPr>
          <w:rFonts w:hint="eastAsia"/>
        </w:rPr>
      </w:pPr>
      <w:r>
        <w:drawing>
          <wp:inline distT="0" distB="0" distL="0" distR="0">
            <wp:extent cx="5274310" cy="3291840"/>
            <wp:effectExtent l="0" t="0" r="1397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84"/>
                    <a:stretch>
                      <a:fillRect/>
                    </a:stretch>
                  </pic:blipFill>
                  <pic:spPr>
                    <a:xfrm>
                      <a:off x="0" y="0"/>
                      <a:ext cx="5274310" cy="3291840"/>
                    </a:xfrm>
                    <a:prstGeom prst="rect">
                      <a:avLst/>
                    </a:prstGeom>
                  </pic:spPr>
                </pic:pic>
              </a:graphicData>
            </a:graphic>
          </wp:inline>
        </w:drawing>
      </w:r>
    </w:p>
    <w:p>
      <w:pPr>
        <w:pStyle w:val="5"/>
      </w:pPr>
      <w:bookmarkStart w:id="232" w:name="_Toc19146"/>
      <w:r>
        <w:rPr>
          <w:rFonts w:hint="eastAsia"/>
        </w:rPr>
        <w:t>3.2.3.44管理员置顶帖子</w:t>
      </w:r>
      <w:bookmarkEnd w:id="232"/>
    </w:p>
    <w:p>
      <w:pPr>
        <w:rPr>
          <w:rFonts w:hint="eastAsia"/>
        </w:rPr>
      </w:pPr>
      <w:r>
        <w:drawing>
          <wp:inline distT="0" distB="0" distL="0" distR="0">
            <wp:extent cx="5274310" cy="1929130"/>
            <wp:effectExtent l="0" t="0" r="13970" b="635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85"/>
                    <a:stretch>
                      <a:fillRect/>
                    </a:stretch>
                  </pic:blipFill>
                  <pic:spPr>
                    <a:xfrm>
                      <a:off x="0" y="0"/>
                      <a:ext cx="5274310" cy="1929130"/>
                    </a:xfrm>
                    <a:prstGeom prst="rect">
                      <a:avLst/>
                    </a:prstGeom>
                  </pic:spPr>
                </pic:pic>
              </a:graphicData>
            </a:graphic>
          </wp:inline>
        </w:drawing>
      </w:r>
    </w:p>
    <w:p>
      <w:pPr>
        <w:pStyle w:val="5"/>
      </w:pPr>
      <w:bookmarkStart w:id="233" w:name="_Toc31697"/>
      <w:r>
        <w:rPr>
          <w:rFonts w:hint="eastAsia"/>
        </w:rPr>
        <w:t>3.2.3.45管理员加精帖子</w:t>
      </w:r>
      <w:bookmarkEnd w:id="233"/>
    </w:p>
    <w:p>
      <w:pPr>
        <w:rPr>
          <w:rFonts w:hint="eastAsia"/>
        </w:rPr>
      </w:pPr>
      <w:r>
        <w:drawing>
          <wp:inline distT="0" distB="0" distL="0" distR="0">
            <wp:extent cx="5274310" cy="2202180"/>
            <wp:effectExtent l="0" t="0" r="13970" b="762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6"/>
                    <a:stretch>
                      <a:fillRect/>
                    </a:stretch>
                  </pic:blipFill>
                  <pic:spPr>
                    <a:xfrm>
                      <a:off x="0" y="0"/>
                      <a:ext cx="5274310" cy="2202180"/>
                    </a:xfrm>
                    <a:prstGeom prst="rect">
                      <a:avLst/>
                    </a:prstGeom>
                  </pic:spPr>
                </pic:pic>
              </a:graphicData>
            </a:graphic>
          </wp:inline>
        </w:drawing>
      </w:r>
    </w:p>
    <w:p>
      <w:pPr>
        <w:pStyle w:val="5"/>
      </w:pPr>
      <w:bookmarkStart w:id="234" w:name="_Toc3444"/>
      <w:r>
        <w:rPr>
          <w:rFonts w:hint="eastAsia"/>
        </w:rPr>
        <w:t>3.2.3.46管理员bbs回复</w:t>
      </w:r>
      <w:bookmarkEnd w:id="234"/>
    </w:p>
    <w:p>
      <w:pPr>
        <w:rPr>
          <w:rFonts w:hint="eastAsia"/>
        </w:rPr>
      </w:pPr>
      <w:r>
        <w:drawing>
          <wp:inline distT="0" distB="0" distL="0" distR="0">
            <wp:extent cx="5274310" cy="2647950"/>
            <wp:effectExtent l="0" t="0" r="13970"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87"/>
                    <a:stretch>
                      <a:fillRect/>
                    </a:stretch>
                  </pic:blipFill>
                  <pic:spPr>
                    <a:xfrm>
                      <a:off x="0" y="0"/>
                      <a:ext cx="5274310" cy="2647950"/>
                    </a:xfrm>
                    <a:prstGeom prst="rect">
                      <a:avLst/>
                    </a:prstGeom>
                  </pic:spPr>
                </pic:pic>
              </a:graphicData>
            </a:graphic>
          </wp:inline>
        </w:drawing>
      </w:r>
    </w:p>
    <w:p>
      <w:pPr>
        <w:pStyle w:val="5"/>
      </w:pPr>
      <w:bookmarkStart w:id="235" w:name="_Toc27315"/>
      <w:r>
        <w:rPr>
          <w:rFonts w:hint="eastAsia"/>
        </w:rPr>
        <w:t>3.2.3.47管理员bbs点赞</w:t>
      </w:r>
      <w:bookmarkEnd w:id="235"/>
    </w:p>
    <w:p>
      <w:pPr>
        <w:rPr>
          <w:rFonts w:hint="eastAsia"/>
        </w:rPr>
      </w:pPr>
      <w:r>
        <w:drawing>
          <wp:inline distT="0" distB="0" distL="0" distR="0">
            <wp:extent cx="5274310" cy="2451735"/>
            <wp:effectExtent l="0" t="0" r="13970" b="190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88"/>
                    <a:stretch>
                      <a:fillRect/>
                    </a:stretch>
                  </pic:blipFill>
                  <pic:spPr>
                    <a:xfrm>
                      <a:off x="0" y="0"/>
                      <a:ext cx="5274310" cy="2451735"/>
                    </a:xfrm>
                    <a:prstGeom prst="rect">
                      <a:avLst/>
                    </a:prstGeom>
                  </pic:spPr>
                </pic:pic>
              </a:graphicData>
            </a:graphic>
          </wp:inline>
        </w:drawing>
      </w:r>
    </w:p>
    <w:p>
      <w:pPr>
        <w:pStyle w:val="5"/>
      </w:pPr>
      <w:bookmarkStart w:id="236" w:name="_Toc1872"/>
      <w:r>
        <w:rPr>
          <w:rFonts w:hint="eastAsia"/>
        </w:rPr>
        <w:t>3.2.3.48管理员bbs踩</w:t>
      </w:r>
      <w:bookmarkEnd w:id="236"/>
    </w:p>
    <w:p>
      <w:pPr>
        <w:rPr>
          <w:rFonts w:hint="eastAsia"/>
        </w:rPr>
      </w:pPr>
      <w:r>
        <w:drawing>
          <wp:inline distT="0" distB="0" distL="0" distR="0">
            <wp:extent cx="5274310" cy="2426335"/>
            <wp:effectExtent l="0" t="0" r="13970" b="1206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9"/>
                    <a:stretch>
                      <a:fillRect/>
                    </a:stretch>
                  </pic:blipFill>
                  <pic:spPr>
                    <a:xfrm>
                      <a:off x="0" y="0"/>
                      <a:ext cx="5274310" cy="2426335"/>
                    </a:xfrm>
                    <a:prstGeom prst="rect">
                      <a:avLst/>
                    </a:prstGeom>
                  </pic:spPr>
                </pic:pic>
              </a:graphicData>
            </a:graphic>
          </wp:inline>
        </w:drawing>
      </w:r>
    </w:p>
    <w:p>
      <w:pPr>
        <w:pStyle w:val="4"/>
      </w:pPr>
      <w:bookmarkStart w:id="237" w:name="_Toc14432"/>
      <w:r>
        <w:rPr>
          <w:rFonts w:hint="eastAsia"/>
        </w:rPr>
        <w:t>3.2.4案例拥有者用例图</w:t>
      </w:r>
      <w:bookmarkEnd w:id="188"/>
      <w:bookmarkEnd w:id="237"/>
    </w:p>
    <w:p>
      <w:pPr>
        <w:pStyle w:val="5"/>
      </w:pPr>
      <w:bookmarkStart w:id="238" w:name="_Toc25770"/>
      <w:r>
        <w:rPr>
          <w:rFonts w:hint="eastAsia"/>
        </w:rPr>
        <w:t>3.2.4.1案例拥有者用例图总览</w:t>
      </w:r>
      <w:bookmarkEnd w:id="238"/>
    </w:p>
    <w:p>
      <w:r>
        <w:rPr>
          <w:rFonts w:hint="eastAsia"/>
        </w:rPr>
        <w:drawing>
          <wp:inline distT="0" distB="0" distL="114300" distR="114300">
            <wp:extent cx="5269230" cy="2193290"/>
            <wp:effectExtent l="0" t="0" r="3810" b="1270"/>
            <wp:docPr id="374" name="图片 374" descr="19530978612355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95309786123550408"/>
                    <pic:cNvPicPr>
                      <a:picLocks noChangeAspect="1"/>
                    </pic:cNvPicPr>
                  </pic:nvPicPr>
                  <pic:blipFill>
                    <a:blip r:embed="rId90"/>
                    <a:stretch>
                      <a:fillRect/>
                    </a:stretch>
                  </pic:blipFill>
                  <pic:spPr>
                    <a:xfrm>
                      <a:off x="0" y="0"/>
                      <a:ext cx="5269230" cy="2193290"/>
                    </a:xfrm>
                    <a:prstGeom prst="rect">
                      <a:avLst/>
                    </a:prstGeom>
                  </pic:spPr>
                </pic:pic>
              </a:graphicData>
            </a:graphic>
          </wp:inline>
        </w:drawing>
      </w:r>
    </w:p>
    <w:p>
      <w:pPr>
        <w:pStyle w:val="5"/>
        <w:rPr>
          <w:rFonts w:hint="eastAsia" w:eastAsiaTheme="majorEastAsia"/>
          <w:lang w:eastAsia="zh-CN"/>
        </w:rPr>
      </w:pPr>
      <w:bookmarkStart w:id="239" w:name="_Toc25805"/>
      <w:r>
        <w:rPr>
          <w:rFonts w:hint="eastAsia"/>
        </w:rPr>
        <w:t>3.2.4.</w:t>
      </w:r>
      <w:r>
        <w:rPr>
          <w:rFonts w:hint="eastAsia"/>
          <w:lang w:val="en-US" w:eastAsia="zh-CN"/>
        </w:rPr>
        <w:t>2</w:t>
      </w:r>
      <w:r>
        <w:rPr>
          <w:rFonts w:hint="eastAsia"/>
        </w:rPr>
        <w:t xml:space="preserve"> 案例拥有者</w:t>
      </w:r>
      <w:r>
        <w:rPr>
          <w:rFonts w:hint="eastAsia"/>
          <w:lang w:eastAsia="zh-CN"/>
        </w:rPr>
        <w:t>登录</w:t>
      </w:r>
      <w:bookmarkEnd w:id="239"/>
    </w:p>
    <w:p>
      <w:pPr>
        <w:rPr>
          <w:rFonts w:hint="eastAsia" w:eastAsia="宋体"/>
          <w:lang w:eastAsia="zh-CN"/>
        </w:rPr>
      </w:pPr>
      <w:r>
        <w:rPr>
          <w:rFonts w:hint="eastAsia" w:eastAsia="宋体"/>
          <w:lang w:eastAsia="zh-CN"/>
        </w:rPr>
        <w:drawing>
          <wp:inline distT="0" distB="0" distL="114300" distR="114300">
            <wp:extent cx="4876800" cy="1638300"/>
            <wp:effectExtent l="0" t="0" r="0" b="7620"/>
            <wp:docPr id="378" name="图片 378" descr=")2WS`])]J{4IUS]E~K[UZ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2WS`])]J{4IUS]E~K[UZWA"/>
                    <pic:cNvPicPr>
                      <a:picLocks noChangeAspect="1"/>
                    </pic:cNvPicPr>
                  </pic:nvPicPr>
                  <pic:blipFill>
                    <a:blip r:embed="rId91"/>
                    <a:stretch>
                      <a:fillRect/>
                    </a:stretch>
                  </pic:blipFill>
                  <pic:spPr>
                    <a:xfrm>
                      <a:off x="0" y="0"/>
                      <a:ext cx="4876800" cy="1638300"/>
                    </a:xfrm>
                    <a:prstGeom prst="rect">
                      <a:avLst/>
                    </a:prstGeom>
                  </pic:spPr>
                </pic:pic>
              </a:graphicData>
            </a:graphic>
          </wp:inline>
        </w:drawing>
      </w:r>
    </w:p>
    <w:p>
      <w:pPr>
        <w:pStyle w:val="5"/>
      </w:pPr>
      <w:bookmarkStart w:id="240" w:name="_Toc19214"/>
      <w:r>
        <w:rPr>
          <w:rFonts w:hint="eastAsia"/>
        </w:rPr>
        <w:t>3.2.4.</w:t>
      </w:r>
      <w:r>
        <w:rPr>
          <w:rFonts w:hint="eastAsia"/>
          <w:lang w:val="en-US" w:eastAsia="zh-CN"/>
        </w:rPr>
        <w:t>3</w:t>
      </w:r>
      <w:r>
        <w:rPr>
          <w:rFonts w:hint="eastAsia"/>
        </w:rPr>
        <w:t xml:space="preserve"> 案例拥有者案例库管理</w:t>
      </w:r>
      <w:bookmarkEnd w:id="240"/>
    </w:p>
    <w:p>
      <w:pPr>
        <w:rPr>
          <w:rFonts w:hint="eastAsia"/>
        </w:rPr>
      </w:pPr>
      <w:r>
        <w:rPr>
          <w:rFonts w:hint="eastAsia"/>
        </w:rPr>
        <w:drawing>
          <wp:inline distT="0" distB="0" distL="114300" distR="114300">
            <wp:extent cx="5268595" cy="2914650"/>
            <wp:effectExtent l="0" t="0" r="4445" b="11430"/>
            <wp:docPr id="376" name="图片 376" descr="20321254011298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203212540112988021"/>
                    <pic:cNvPicPr>
                      <a:picLocks noChangeAspect="1"/>
                    </pic:cNvPicPr>
                  </pic:nvPicPr>
                  <pic:blipFill>
                    <a:blip r:embed="rId92"/>
                    <a:stretch>
                      <a:fillRect/>
                    </a:stretch>
                  </pic:blipFill>
                  <pic:spPr>
                    <a:xfrm>
                      <a:off x="0" y="0"/>
                      <a:ext cx="5268595" cy="2914650"/>
                    </a:xfrm>
                    <a:prstGeom prst="rect">
                      <a:avLst/>
                    </a:prstGeom>
                  </pic:spPr>
                </pic:pic>
              </a:graphicData>
            </a:graphic>
          </wp:inline>
        </w:drawing>
      </w:r>
    </w:p>
    <w:p>
      <w:pPr>
        <w:rPr>
          <w:rFonts w:hint="eastAsia"/>
        </w:rPr>
      </w:pPr>
    </w:p>
    <w:p>
      <w:pPr>
        <w:pStyle w:val="5"/>
        <w:rPr>
          <w:rFonts w:hint="eastAsia" w:eastAsiaTheme="majorEastAsia"/>
          <w:lang w:val="en-US" w:eastAsia="zh-CN"/>
        </w:rPr>
      </w:pPr>
      <w:bookmarkStart w:id="241" w:name="_Toc17210"/>
      <w:r>
        <w:rPr>
          <w:rFonts w:hint="eastAsia"/>
        </w:rPr>
        <w:t>3.2.4.</w:t>
      </w:r>
      <w:r>
        <w:rPr>
          <w:rFonts w:hint="eastAsia"/>
          <w:lang w:val="en-US" w:eastAsia="zh-CN"/>
        </w:rPr>
        <w:t>4</w:t>
      </w:r>
      <w:r>
        <w:rPr>
          <w:rFonts w:hint="eastAsia"/>
        </w:rPr>
        <w:t xml:space="preserve"> 案例拥有者</w:t>
      </w:r>
      <w:r>
        <w:rPr>
          <w:rFonts w:hint="eastAsia"/>
          <w:lang w:val="en-US" w:eastAsia="zh-CN"/>
        </w:rPr>
        <w:t>浏览现有案例</w:t>
      </w:r>
      <w:bookmarkEnd w:id="241"/>
    </w:p>
    <w:p>
      <w:pPr>
        <w:rPr>
          <w:rFonts w:hint="eastAsia" w:eastAsia="宋体"/>
          <w:lang w:eastAsia="zh-CN"/>
        </w:rPr>
      </w:pPr>
      <w:r>
        <w:rPr>
          <w:rFonts w:hint="eastAsia" w:eastAsia="宋体"/>
          <w:lang w:eastAsia="zh-CN"/>
        </w:rPr>
        <w:drawing>
          <wp:inline distT="0" distB="0" distL="114300" distR="114300">
            <wp:extent cx="5269865" cy="1759585"/>
            <wp:effectExtent l="0" t="0" r="3175" b="8255"/>
            <wp:docPr id="617" name="图片 617" descr="PF0CNI])UURGKKI`2)OQ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descr="PF0CNI])UURGKKI`2)OQP(7"/>
                    <pic:cNvPicPr>
                      <a:picLocks noChangeAspect="1"/>
                    </pic:cNvPicPr>
                  </pic:nvPicPr>
                  <pic:blipFill>
                    <a:blip r:embed="rId93"/>
                    <a:stretch>
                      <a:fillRect/>
                    </a:stretch>
                  </pic:blipFill>
                  <pic:spPr>
                    <a:xfrm>
                      <a:off x="0" y="0"/>
                      <a:ext cx="5269865" cy="1759585"/>
                    </a:xfrm>
                    <a:prstGeom prst="rect">
                      <a:avLst/>
                    </a:prstGeom>
                  </pic:spPr>
                </pic:pic>
              </a:graphicData>
            </a:graphic>
          </wp:inline>
        </w:drawing>
      </w:r>
    </w:p>
    <w:p>
      <w:pPr>
        <w:rPr>
          <w:rFonts w:hint="eastAsia" w:eastAsia="宋体"/>
          <w:lang w:eastAsia="zh-CN"/>
        </w:rPr>
      </w:pPr>
    </w:p>
    <w:p>
      <w:pPr>
        <w:pStyle w:val="5"/>
        <w:rPr>
          <w:rFonts w:hint="eastAsia"/>
          <w:lang w:val="en-US" w:eastAsia="zh-CN"/>
        </w:rPr>
      </w:pPr>
      <w:bookmarkStart w:id="242" w:name="_Toc16069"/>
      <w:r>
        <w:rPr>
          <w:rFonts w:hint="eastAsia"/>
        </w:rPr>
        <w:t>3.2.4.</w:t>
      </w:r>
      <w:r>
        <w:rPr>
          <w:rFonts w:hint="eastAsia"/>
          <w:lang w:val="en-US" w:eastAsia="zh-CN"/>
        </w:rPr>
        <w:t>5</w:t>
      </w:r>
      <w:r>
        <w:rPr>
          <w:rFonts w:hint="eastAsia"/>
        </w:rPr>
        <w:t xml:space="preserve"> 案例拥有者</w:t>
      </w:r>
      <w:r>
        <w:rPr>
          <w:rFonts w:hint="eastAsia"/>
          <w:lang w:val="en-US" w:eastAsia="zh-CN"/>
        </w:rPr>
        <w:t>删除案例</w:t>
      </w:r>
      <w:bookmarkEnd w:id="242"/>
    </w:p>
    <w:p>
      <w:pPr>
        <w:rPr>
          <w:rFonts w:hint="eastAsia"/>
          <w:lang w:val="en-US" w:eastAsia="zh-CN"/>
        </w:rPr>
      </w:pPr>
    </w:p>
    <w:p>
      <w:pPr>
        <w:rPr>
          <w:rFonts w:hint="eastAsia" w:eastAsia="宋体"/>
          <w:lang w:eastAsia="zh-CN"/>
        </w:rPr>
      </w:pPr>
      <w:r>
        <w:rPr>
          <w:rFonts w:hint="eastAsia" w:eastAsia="宋体"/>
          <w:lang w:eastAsia="zh-CN"/>
        </w:rPr>
        <w:drawing>
          <wp:inline distT="0" distB="0" distL="114300" distR="114300">
            <wp:extent cx="5270500" cy="1608455"/>
            <wp:effectExtent l="0" t="0" r="2540" b="6985"/>
            <wp:docPr id="620" name="图片 620" descr="ELQ]UJC41U}VMQB[F0ZL6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descr="ELQ]UJC41U}VMQB[F0ZL65V"/>
                    <pic:cNvPicPr>
                      <a:picLocks noChangeAspect="1"/>
                    </pic:cNvPicPr>
                  </pic:nvPicPr>
                  <pic:blipFill>
                    <a:blip r:embed="rId94"/>
                    <a:stretch>
                      <a:fillRect/>
                    </a:stretch>
                  </pic:blipFill>
                  <pic:spPr>
                    <a:xfrm>
                      <a:off x="0" y="0"/>
                      <a:ext cx="5270500" cy="1608455"/>
                    </a:xfrm>
                    <a:prstGeom prst="rect">
                      <a:avLst/>
                    </a:prstGeom>
                  </pic:spPr>
                </pic:pic>
              </a:graphicData>
            </a:graphic>
          </wp:inline>
        </w:drawing>
      </w:r>
    </w:p>
    <w:p>
      <w:pPr>
        <w:rPr>
          <w:rFonts w:hint="eastAsia" w:eastAsia="宋体"/>
          <w:lang w:eastAsia="zh-CN"/>
        </w:rPr>
      </w:pPr>
    </w:p>
    <w:p>
      <w:pPr>
        <w:pStyle w:val="5"/>
        <w:rPr>
          <w:rFonts w:hint="eastAsia" w:eastAsiaTheme="majorEastAsia"/>
          <w:lang w:val="en-US" w:eastAsia="zh-CN"/>
        </w:rPr>
      </w:pPr>
      <w:bookmarkStart w:id="243" w:name="_Toc26778"/>
      <w:r>
        <w:rPr>
          <w:rFonts w:hint="eastAsia"/>
        </w:rPr>
        <w:t>3.2.4.</w:t>
      </w:r>
      <w:r>
        <w:rPr>
          <w:rFonts w:hint="eastAsia"/>
          <w:lang w:val="en-US" w:eastAsia="zh-CN"/>
        </w:rPr>
        <w:t>6</w:t>
      </w:r>
      <w:r>
        <w:rPr>
          <w:rFonts w:hint="eastAsia"/>
        </w:rPr>
        <w:t xml:space="preserve"> 案例拥有者</w:t>
      </w:r>
      <w:r>
        <w:rPr>
          <w:rFonts w:hint="eastAsia"/>
          <w:lang w:val="en-US" w:eastAsia="zh-CN"/>
        </w:rPr>
        <w:t>新建案例</w:t>
      </w:r>
      <w:bookmarkEnd w:id="243"/>
    </w:p>
    <w:p>
      <w:pPr>
        <w:rPr>
          <w:rFonts w:hint="eastAsia" w:eastAsia="宋体"/>
          <w:lang w:eastAsia="zh-CN"/>
        </w:rPr>
      </w:pPr>
      <w:r>
        <w:rPr>
          <w:rFonts w:hint="eastAsia" w:eastAsia="宋体"/>
          <w:lang w:eastAsia="zh-CN"/>
        </w:rPr>
        <w:drawing>
          <wp:inline distT="0" distB="0" distL="114300" distR="114300">
            <wp:extent cx="5273040" cy="1905000"/>
            <wp:effectExtent l="0" t="0" r="0" b="0"/>
            <wp:docPr id="624" name="图片 624" descr="I5I}@C_`C2QBA$FCKB)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I5I}@C_`C2QBA$FCKB)G)GG"/>
                    <pic:cNvPicPr>
                      <a:picLocks noChangeAspect="1"/>
                    </pic:cNvPicPr>
                  </pic:nvPicPr>
                  <pic:blipFill>
                    <a:blip r:embed="rId95"/>
                    <a:stretch>
                      <a:fillRect/>
                    </a:stretch>
                  </pic:blipFill>
                  <pic:spPr>
                    <a:xfrm>
                      <a:off x="0" y="0"/>
                      <a:ext cx="5273040" cy="1905000"/>
                    </a:xfrm>
                    <a:prstGeom prst="rect">
                      <a:avLst/>
                    </a:prstGeom>
                  </pic:spPr>
                </pic:pic>
              </a:graphicData>
            </a:graphic>
          </wp:inline>
        </w:drawing>
      </w:r>
    </w:p>
    <w:p>
      <w:pPr>
        <w:pStyle w:val="5"/>
        <w:rPr>
          <w:rFonts w:hint="eastAsia"/>
          <w:lang w:val="en-US" w:eastAsia="zh-CN"/>
        </w:rPr>
      </w:pPr>
      <w:bookmarkStart w:id="244" w:name="_Toc10365"/>
      <w:r>
        <w:rPr>
          <w:rFonts w:hint="eastAsia"/>
        </w:rPr>
        <w:t>3.2.4.</w:t>
      </w:r>
      <w:r>
        <w:rPr>
          <w:rFonts w:hint="eastAsia"/>
          <w:lang w:val="en-US" w:eastAsia="zh-CN"/>
        </w:rPr>
        <w:t>7</w:t>
      </w:r>
      <w:r>
        <w:rPr>
          <w:rFonts w:hint="eastAsia"/>
        </w:rPr>
        <w:t xml:space="preserve"> 案例拥有者</w:t>
      </w:r>
      <w:r>
        <w:rPr>
          <w:rFonts w:hint="eastAsia"/>
          <w:lang w:val="en-US" w:eastAsia="zh-CN"/>
        </w:rPr>
        <w:t>修改案例信息</w:t>
      </w:r>
      <w:bookmarkEnd w:id="244"/>
    </w:p>
    <w:p>
      <w:pPr>
        <w:rPr>
          <w:rFonts w:hint="eastAsia"/>
          <w:lang w:val="en-US" w:eastAsia="zh-CN"/>
        </w:rPr>
      </w:pPr>
      <w:r>
        <w:rPr>
          <w:rFonts w:hint="eastAsia"/>
          <w:lang w:val="en-US" w:eastAsia="zh-CN"/>
        </w:rPr>
        <w:drawing>
          <wp:inline distT="0" distB="0" distL="114300" distR="114300">
            <wp:extent cx="5273675" cy="1631315"/>
            <wp:effectExtent l="0" t="0" r="14605" b="14605"/>
            <wp:docPr id="625" name="图片 625" descr="@80$Z%Q5RY%NADW_HH4K{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descr="@80$Z%Q5RY%NADW_HH4K{N0"/>
                    <pic:cNvPicPr>
                      <a:picLocks noChangeAspect="1"/>
                    </pic:cNvPicPr>
                  </pic:nvPicPr>
                  <pic:blipFill>
                    <a:blip r:embed="rId96"/>
                    <a:stretch>
                      <a:fillRect/>
                    </a:stretch>
                  </pic:blipFill>
                  <pic:spPr>
                    <a:xfrm>
                      <a:off x="0" y="0"/>
                      <a:ext cx="5273675" cy="1631315"/>
                    </a:xfrm>
                    <a:prstGeom prst="rect">
                      <a:avLst/>
                    </a:prstGeom>
                  </pic:spPr>
                </pic:pic>
              </a:graphicData>
            </a:graphic>
          </wp:inline>
        </w:drawing>
      </w:r>
    </w:p>
    <w:p>
      <w:pPr>
        <w:rPr>
          <w:rFonts w:hint="eastAsia" w:eastAsia="宋体"/>
          <w:lang w:eastAsia="zh-CN"/>
        </w:rPr>
      </w:pPr>
    </w:p>
    <w:p>
      <w:pPr>
        <w:pStyle w:val="5"/>
        <w:rPr>
          <w:rFonts w:hint="eastAsia"/>
          <w:lang w:val="en-US" w:eastAsia="zh-CN"/>
        </w:rPr>
      </w:pPr>
      <w:bookmarkStart w:id="245" w:name="_Toc21213"/>
      <w:r>
        <w:rPr>
          <w:rFonts w:hint="eastAsia"/>
        </w:rPr>
        <w:t>3.2.4.</w:t>
      </w:r>
      <w:r>
        <w:rPr>
          <w:rFonts w:hint="eastAsia"/>
          <w:lang w:val="en-US" w:eastAsia="zh-CN"/>
        </w:rPr>
        <w:t>8</w:t>
      </w:r>
      <w:r>
        <w:rPr>
          <w:rFonts w:hint="eastAsia"/>
        </w:rPr>
        <w:t xml:space="preserve"> 案例拥有者</w:t>
      </w:r>
      <w:r>
        <w:rPr>
          <w:rFonts w:hint="eastAsia"/>
          <w:lang w:val="en-US" w:eastAsia="zh-CN"/>
        </w:rPr>
        <w:t>新增角色</w:t>
      </w:r>
      <w:bookmarkEnd w:id="245"/>
    </w:p>
    <w:p>
      <w:pPr>
        <w:rPr>
          <w:rFonts w:hint="eastAsia"/>
          <w:lang w:val="en-US" w:eastAsia="zh-CN"/>
        </w:rPr>
      </w:pPr>
      <w:r>
        <w:rPr>
          <w:rFonts w:hint="eastAsia"/>
          <w:lang w:val="en-US" w:eastAsia="zh-CN"/>
        </w:rPr>
        <w:drawing>
          <wp:inline distT="0" distB="0" distL="114300" distR="114300">
            <wp:extent cx="5270500" cy="1744980"/>
            <wp:effectExtent l="0" t="0" r="2540" b="7620"/>
            <wp:docPr id="626" name="图片 626" descr="2W0CVNILC9GPH89H}OT5M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2W0CVNILC9GPH89H}OT5MBM"/>
                    <pic:cNvPicPr>
                      <a:picLocks noChangeAspect="1"/>
                    </pic:cNvPicPr>
                  </pic:nvPicPr>
                  <pic:blipFill>
                    <a:blip r:embed="rId97"/>
                    <a:stretch>
                      <a:fillRect/>
                    </a:stretch>
                  </pic:blipFill>
                  <pic:spPr>
                    <a:xfrm>
                      <a:off x="0" y="0"/>
                      <a:ext cx="5270500" cy="1744980"/>
                    </a:xfrm>
                    <a:prstGeom prst="rect">
                      <a:avLst/>
                    </a:prstGeom>
                  </pic:spPr>
                </pic:pic>
              </a:graphicData>
            </a:graphic>
          </wp:inline>
        </w:drawing>
      </w:r>
    </w:p>
    <w:p>
      <w:pPr>
        <w:rPr>
          <w:rFonts w:hint="eastAsia" w:eastAsia="宋体"/>
          <w:lang w:eastAsia="zh-CN"/>
        </w:rPr>
      </w:pPr>
    </w:p>
    <w:p>
      <w:pPr>
        <w:pStyle w:val="5"/>
        <w:rPr>
          <w:rFonts w:hint="eastAsia" w:eastAsiaTheme="majorEastAsia"/>
          <w:lang w:val="en-US" w:eastAsia="zh-CN"/>
        </w:rPr>
      </w:pPr>
      <w:bookmarkStart w:id="246" w:name="_Toc28436"/>
      <w:r>
        <w:rPr>
          <w:rFonts w:hint="eastAsia"/>
        </w:rPr>
        <w:t>3.2.4.</w:t>
      </w:r>
      <w:r>
        <w:rPr>
          <w:rFonts w:hint="eastAsia"/>
          <w:lang w:val="en-US" w:eastAsia="zh-CN"/>
        </w:rPr>
        <w:t>9</w:t>
      </w:r>
      <w:r>
        <w:rPr>
          <w:rFonts w:hint="eastAsia"/>
        </w:rPr>
        <w:t xml:space="preserve"> 案例拥有者</w:t>
      </w:r>
      <w:r>
        <w:rPr>
          <w:rFonts w:hint="eastAsia"/>
          <w:lang w:val="en-US" w:eastAsia="zh-CN"/>
        </w:rPr>
        <w:t>修改角色信息</w:t>
      </w:r>
      <w:bookmarkEnd w:id="246"/>
    </w:p>
    <w:p>
      <w:pPr>
        <w:rPr>
          <w:rFonts w:hint="eastAsia"/>
          <w:lang w:val="en-US" w:eastAsia="zh-CN"/>
        </w:rPr>
      </w:pPr>
      <w:r>
        <w:rPr>
          <w:rFonts w:hint="eastAsia"/>
          <w:lang w:val="en-US" w:eastAsia="zh-CN"/>
        </w:rPr>
        <w:drawing>
          <wp:inline distT="0" distB="0" distL="114300" distR="114300">
            <wp:extent cx="5273040" cy="1616075"/>
            <wp:effectExtent l="0" t="0" r="0" b="14605"/>
            <wp:docPr id="627" name="图片 627" descr="0DWTJRS%~~2]~IONTX3AX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0DWTJRS%~~2]~IONTX3AXJU"/>
                    <pic:cNvPicPr>
                      <a:picLocks noChangeAspect="1"/>
                    </pic:cNvPicPr>
                  </pic:nvPicPr>
                  <pic:blipFill>
                    <a:blip r:embed="rId98"/>
                    <a:stretch>
                      <a:fillRect/>
                    </a:stretch>
                  </pic:blipFill>
                  <pic:spPr>
                    <a:xfrm>
                      <a:off x="0" y="0"/>
                      <a:ext cx="5273040" cy="1616075"/>
                    </a:xfrm>
                    <a:prstGeom prst="rect">
                      <a:avLst/>
                    </a:prstGeom>
                  </pic:spPr>
                </pic:pic>
              </a:graphicData>
            </a:graphic>
          </wp:inline>
        </w:drawing>
      </w:r>
    </w:p>
    <w:p>
      <w:pPr>
        <w:rPr>
          <w:rFonts w:hint="eastAsia" w:eastAsia="宋体"/>
          <w:lang w:eastAsia="zh-CN"/>
        </w:rPr>
      </w:pPr>
    </w:p>
    <w:p>
      <w:pPr>
        <w:pStyle w:val="5"/>
        <w:rPr>
          <w:rFonts w:hint="eastAsia" w:eastAsiaTheme="majorEastAsia"/>
          <w:lang w:val="en-US" w:eastAsia="zh-CN"/>
        </w:rPr>
      </w:pPr>
      <w:bookmarkStart w:id="247" w:name="_Toc31764"/>
      <w:r>
        <w:rPr>
          <w:rFonts w:hint="eastAsia"/>
        </w:rPr>
        <w:t>3.2.4.</w:t>
      </w:r>
      <w:r>
        <w:rPr>
          <w:rFonts w:hint="eastAsia"/>
          <w:lang w:val="en-US" w:eastAsia="zh-CN"/>
        </w:rPr>
        <w:t>10</w:t>
      </w:r>
      <w:r>
        <w:rPr>
          <w:rFonts w:hint="eastAsia"/>
        </w:rPr>
        <w:t xml:space="preserve"> 案例拥有者</w:t>
      </w:r>
      <w:r>
        <w:rPr>
          <w:rFonts w:hint="eastAsia"/>
          <w:lang w:val="en-US" w:eastAsia="zh-CN"/>
        </w:rPr>
        <w:t>删除角色</w:t>
      </w:r>
      <w:bookmarkEnd w:id="247"/>
    </w:p>
    <w:p>
      <w:pPr>
        <w:rPr>
          <w:rFonts w:hint="eastAsia"/>
          <w:lang w:val="en-US" w:eastAsia="zh-CN"/>
        </w:rPr>
      </w:pPr>
      <w:r>
        <w:rPr>
          <w:rFonts w:hint="eastAsia"/>
          <w:lang w:val="en-US" w:eastAsia="zh-CN"/>
        </w:rPr>
        <w:drawing>
          <wp:inline distT="0" distB="0" distL="114300" distR="114300">
            <wp:extent cx="5274310" cy="1513205"/>
            <wp:effectExtent l="0" t="0" r="13970" b="10795"/>
            <wp:docPr id="628" name="图片 628" descr="$2%N4R%M}V98@TG)_IIW~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2%N4R%M}V98@TG)_IIW~72"/>
                    <pic:cNvPicPr>
                      <a:picLocks noChangeAspect="1"/>
                    </pic:cNvPicPr>
                  </pic:nvPicPr>
                  <pic:blipFill>
                    <a:blip r:embed="rId99"/>
                    <a:stretch>
                      <a:fillRect/>
                    </a:stretch>
                  </pic:blipFill>
                  <pic:spPr>
                    <a:xfrm>
                      <a:off x="0" y="0"/>
                      <a:ext cx="5274310" cy="1513205"/>
                    </a:xfrm>
                    <a:prstGeom prst="rect">
                      <a:avLst/>
                    </a:prstGeom>
                  </pic:spPr>
                </pic:pic>
              </a:graphicData>
            </a:graphic>
          </wp:inline>
        </w:drawing>
      </w:r>
    </w:p>
    <w:p>
      <w:pPr>
        <w:rPr>
          <w:rFonts w:hint="eastAsia"/>
        </w:rPr>
      </w:pPr>
    </w:p>
    <w:p>
      <w:pPr>
        <w:pStyle w:val="5"/>
        <w:rPr>
          <w:rFonts w:hint="eastAsia" w:eastAsiaTheme="majorEastAsia"/>
          <w:lang w:val="en-US" w:eastAsia="zh-CN"/>
        </w:rPr>
      </w:pPr>
      <w:bookmarkStart w:id="248" w:name="_Toc6969"/>
      <w:r>
        <w:rPr>
          <w:rFonts w:hint="eastAsia"/>
        </w:rPr>
        <w:t>3.2.4.</w:t>
      </w:r>
      <w:r>
        <w:rPr>
          <w:rFonts w:hint="eastAsia"/>
          <w:lang w:val="en-US" w:eastAsia="zh-CN"/>
        </w:rPr>
        <w:t>11</w:t>
      </w:r>
      <w:r>
        <w:rPr>
          <w:rFonts w:hint="eastAsia"/>
        </w:rPr>
        <w:t>案例拥有者</w:t>
      </w:r>
      <w:r>
        <w:rPr>
          <w:rFonts w:hint="eastAsia"/>
          <w:lang w:val="en-US" w:eastAsia="zh-CN"/>
        </w:rPr>
        <w:t>新增任务</w:t>
      </w:r>
      <w:bookmarkEnd w:id="248"/>
    </w:p>
    <w:p>
      <w:pPr>
        <w:rPr>
          <w:rFonts w:hint="eastAsia"/>
          <w:lang w:val="en-US" w:eastAsia="zh-CN"/>
        </w:rPr>
      </w:pPr>
      <w:r>
        <w:rPr>
          <w:rFonts w:hint="eastAsia"/>
          <w:lang w:val="en-US" w:eastAsia="zh-CN"/>
        </w:rPr>
        <w:drawing>
          <wp:inline distT="0" distB="0" distL="114300" distR="114300">
            <wp:extent cx="5271135" cy="1563370"/>
            <wp:effectExtent l="0" t="0" r="1905" b="6350"/>
            <wp:docPr id="629" name="图片 629" descr="S13NT}C({O7PQCQ0NC(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S13NT}C({O7PQCQ0NC(7)%4"/>
                    <pic:cNvPicPr>
                      <a:picLocks noChangeAspect="1"/>
                    </pic:cNvPicPr>
                  </pic:nvPicPr>
                  <pic:blipFill>
                    <a:blip r:embed="rId100"/>
                    <a:stretch>
                      <a:fillRect/>
                    </a:stretch>
                  </pic:blipFill>
                  <pic:spPr>
                    <a:xfrm>
                      <a:off x="0" y="0"/>
                      <a:ext cx="5271135" cy="1563370"/>
                    </a:xfrm>
                    <a:prstGeom prst="rect">
                      <a:avLst/>
                    </a:prstGeom>
                  </pic:spPr>
                </pic:pic>
              </a:graphicData>
            </a:graphic>
          </wp:inline>
        </w:drawing>
      </w:r>
    </w:p>
    <w:p>
      <w:pPr>
        <w:pStyle w:val="5"/>
        <w:rPr>
          <w:rFonts w:hint="eastAsia" w:eastAsiaTheme="majorEastAsia"/>
          <w:lang w:val="en-US" w:eastAsia="zh-CN"/>
        </w:rPr>
      </w:pPr>
      <w:bookmarkStart w:id="249" w:name="_Toc8649"/>
      <w:r>
        <w:rPr>
          <w:rFonts w:hint="eastAsia"/>
        </w:rPr>
        <w:t>3.2.4.</w:t>
      </w:r>
      <w:r>
        <w:rPr>
          <w:rFonts w:hint="eastAsia"/>
          <w:lang w:val="en-US" w:eastAsia="zh-CN"/>
        </w:rPr>
        <w:t>12</w:t>
      </w:r>
      <w:r>
        <w:rPr>
          <w:rFonts w:hint="eastAsia"/>
        </w:rPr>
        <w:t xml:space="preserve"> 案例拥有者</w:t>
      </w:r>
      <w:r>
        <w:rPr>
          <w:rFonts w:hint="eastAsia"/>
          <w:lang w:val="en-US" w:eastAsia="zh-CN"/>
        </w:rPr>
        <w:t>修改任务</w:t>
      </w:r>
      <w:bookmarkEnd w:id="249"/>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1395730"/>
            <wp:effectExtent l="0" t="0" r="0" b="6350"/>
            <wp:docPr id="633" name="图片 633" descr="Z~[T5ZPWRC_OTPMENN0[F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descr="Z~[T5ZPWRC_OTPMENN0[FSL"/>
                    <pic:cNvPicPr>
                      <a:picLocks noChangeAspect="1"/>
                    </pic:cNvPicPr>
                  </pic:nvPicPr>
                  <pic:blipFill>
                    <a:blip r:embed="rId101"/>
                    <a:stretch>
                      <a:fillRect/>
                    </a:stretch>
                  </pic:blipFill>
                  <pic:spPr>
                    <a:xfrm>
                      <a:off x="0" y="0"/>
                      <a:ext cx="5273040" cy="1395730"/>
                    </a:xfrm>
                    <a:prstGeom prst="rect">
                      <a:avLst/>
                    </a:prstGeom>
                  </pic:spPr>
                </pic:pic>
              </a:graphicData>
            </a:graphic>
          </wp:inline>
        </w:drawing>
      </w:r>
    </w:p>
    <w:p>
      <w:pPr>
        <w:rPr>
          <w:rFonts w:hint="eastAsia"/>
        </w:rPr>
      </w:pPr>
    </w:p>
    <w:p>
      <w:pPr>
        <w:pStyle w:val="5"/>
        <w:rPr>
          <w:rFonts w:hint="eastAsia" w:eastAsiaTheme="majorEastAsia"/>
          <w:lang w:val="en-US" w:eastAsia="zh-CN"/>
        </w:rPr>
      </w:pPr>
      <w:bookmarkStart w:id="250" w:name="_Toc24035"/>
      <w:r>
        <w:rPr>
          <w:rFonts w:hint="eastAsia"/>
        </w:rPr>
        <w:t>3.2.4.</w:t>
      </w:r>
      <w:r>
        <w:rPr>
          <w:rFonts w:hint="eastAsia"/>
          <w:lang w:val="en-US" w:eastAsia="zh-CN"/>
        </w:rPr>
        <w:t>13</w:t>
      </w:r>
      <w:r>
        <w:rPr>
          <w:rFonts w:hint="eastAsia"/>
        </w:rPr>
        <w:t>案例拥有者</w:t>
      </w:r>
      <w:r>
        <w:rPr>
          <w:rFonts w:hint="eastAsia"/>
          <w:lang w:val="en-US" w:eastAsia="zh-CN"/>
        </w:rPr>
        <w:t>删除任务</w:t>
      </w:r>
      <w:bookmarkEnd w:id="250"/>
    </w:p>
    <w:p>
      <w:pPr>
        <w:rPr>
          <w:rFonts w:hint="eastAsia"/>
          <w:lang w:val="en-US" w:eastAsia="zh-CN"/>
        </w:rPr>
      </w:pPr>
      <w:r>
        <w:rPr>
          <w:rFonts w:hint="eastAsia"/>
          <w:lang w:val="en-US" w:eastAsia="zh-CN"/>
        </w:rPr>
        <w:drawing>
          <wp:inline distT="0" distB="0" distL="114300" distR="114300">
            <wp:extent cx="5271135" cy="1589405"/>
            <wp:effectExtent l="0" t="0" r="1905" b="10795"/>
            <wp:docPr id="635" name="图片 635" descr="H0HEC$H0PJ%7_PED[{U{7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descr="H0HEC$H0PJ%7_PED[{U{7XD"/>
                    <pic:cNvPicPr>
                      <a:picLocks noChangeAspect="1"/>
                    </pic:cNvPicPr>
                  </pic:nvPicPr>
                  <pic:blipFill>
                    <a:blip r:embed="rId102"/>
                    <a:stretch>
                      <a:fillRect/>
                    </a:stretch>
                  </pic:blipFill>
                  <pic:spPr>
                    <a:xfrm>
                      <a:off x="0" y="0"/>
                      <a:ext cx="5271135" cy="1589405"/>
                    </a:xfrm>
                    <a:prstGeom prst="rect">
                      <a:avLst/>
                    </a:prstGeom>
                  </pic:spPr>
                </pic:pic>
              </a:graphicData>
            </a:graphic>
          </wp:inline>
        </w:drawing>
      </w:r>
    </w:p>
    <w:p>
      <w:pPr>
        <w:rPr>
          <w:rFonts w:hint="eastAsia"/>
          <w:lang w:val="en-US" w:eastAsia="zh-CN"/>
        </w:rPr>
      </w:pPr>
    </w:p>
    <w:p>
      <w:pPr>
        <w:pStyle w:val="5"/>
        <w:rPr>
          <w:rFonts w:hint="eastAsia"/>
          <w:lang w:val="en-US" w:eastAsia="zh-CN"/>
        </w:rPr>
      </w:pPr>
      <w:bookmarkStart w:id="251" w:name="_Toc27173"/>
      <w:r>
        <w:rPr>
          <w:rFonts w:hint="eastAsia"/>
        </w:rPr>
        <w:t>3.2.4.</w:t>
      </w:r>
      <w:r>
        <w:rPr>
          <w:rFonts w:hint="eastAsia"/>
          <w:lang w:val="en-US" w:eastAsia="zh-CN"/>
        </w:rPr>
        <w:t>14</w:t>
      </w:r>
      <w:r>
        <w:rPr>
          <w:rFonts w:hint="eastAsia"/>
        </w:rPr>
        <w:t xml:space="preserve"> 案例拥有者</w:t>
      </w:r>
      <w:r>
        <w:rPr>
          <w:rFonts w:hint="eastAsia"/>
          <w:lang w:val="en-US" w:eastAsia="zh-CN"/>
        </w:rPr>
        <w:t>浏览查看甘特图</w:t>
      </w:r>
      <w:bookmarkEnd w:id="251"/>
    </w:p>
    <w:p>
      <w:pPr>
        <w:rPr>
          <w:rFonts w:hint="eastAsia"/>
          <w:lang w:val="en-US" w:eastAsia="zh-CN"/>
        </w:rPr>
      </w:pPr>
      <w:r>
        <w:rPr>
          <w:rFonts w:hint="eastAsia"/>
          <w:lang w:val="en-US" w:eastAsia="zh-CN"/>
        </w:rPr>
        <w:drawing>
          <wp:inline distT="0" distB="0" distL="114300" distR="114300">
            <wp:extent cx="5271135" cy="1504950"/>
            <wp:effectExtent l="0" t="0" r="1905" b="3810"/>
            <wp:docPr id="636" name="图片 636" descr="{]ZH9NY5A[MI[J}2$MJD2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ZH9NY5A[MI[J}2$MJD2LC"/>
                    <pic:cNvPicPr>
                      <a:picLocks noChangeAspect="1"/>
                    </pic:cNvPicPr>
                  </pic:nvPicPr>
                  <pic:blipFill>
                    <a:blip r:embed="rId103"/>
                    <a:stretch>
                      <a:fillRect/>
                    </a:stretch>
                  </pic:blipFill>
                  <pic:spPr>
                    <a:xfrm>
                      <a:off x="0" y="0"/>
                      <a:ext cx="5271135" cy="150495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2" w:name="_Toc13283"/>
      <w:r>
        <w:rPr>
          <w:rFonts w:hint="eastAsia"/>
        </w:rPr>
        <w:t>3.2.4.</w:t>
      </w:r>
      <w:r>
        <w:rPr>
          <w:rFonts w:hint="eastAsia"/>
          <w:lang w:val="en-US" w:eastAsia="zh-CN"/>
        </w:rPr>
        <w:t>15</w:t>
      </w:r>
      <w:r>
        <w:rPr>
          <w:rFonts w:hint="eastAsia"/>
        </w:rPr>
        <w:t xml:space="preserve"> 案例拥有者</w:t>
      </w:r>
      <w:r>
        <w:rPr>
          <w:rFonts w:hint="eastAsia"/>
          <w:lang w:val="en-US" w:eastAsia="zh-CN"/>
        </w:rPr>
        <w:t>查看当前模拟案例</w:t>
      </w:r>
      <w:bookmarkEnd w:id="252"/>
    </w:p>
    <w:p>
      <w:pPr>
        <w:rPr>
          <w:rFonts w:hint="eastAsia"/>
          <w:lang w:val="en-US" w:eastAsia="zh-CN"/>
        </w:rPr>
      </w:pPr>
      <w:r>
        <w:rPr>
          <w:rFonts w:hint="eastAsia"/>
          <w:lang w:val="en-US" w:eastAsia="zh-CN"/>
        </w:rPr>
        <w:drawing>
          <wp:inline distT="0" distB="0" distL="114300" distR="114300">
            <wp:extent cx="5272405" cy="1623060"/>
            <wp:effectExtent l="0" t="0" r="635" b="7620"/>
            <wp:docPr id="637" name="图片 637" descr="G91]4@E4C_1HO1C@F6H]P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G91]4@E4C_1HO1C@F6H]PMV"/>
                    <pic:cNvPicPr>
                      <a:picLocks noChangeAspect="1"/>
                    </pic:cNvPicPr>
                  </pic:nvPicPr>
                  <pic:blipFill>
                    <a:blip r:embed="rId104"/>
                    <a:stretch>
                      <a:fillRect/>
                    </a:stretch>
                  </pic:blipFill>
                  <pic:spPr>
                    <a:xfrm>
                      <a:off x="0" y="0"/>
                      <a:ext cx="5272405" cy="1623060"/>
                    </a:xfrm>
                    <a:prstGeom prst="rect">
                      <a:avLst/>
                    </a:prstGeom>
                  </pic:spPr>
                </pic:pic>
              </a:graphicData>
            </a:graphic>
          </wp:inline>
        </w:drawing>
      </w:r>
    </w:p>
    <w:p>
      <w:pPr>
        <w:pStyle w:val="5"/>
        <w:rPr>
          <w:rFonts w:hint="eastAsia" w:eastAsiaTheme="majorEastAsia"/>
          <w:lang w:val="en-US" w:eastAsia="zh-CN"/>
        </w:rPr>
      </w:pPr>
      <w:bookmarkStart w:id="253" w:name="_Toc14985"/>
      <w:r>
        <w:rPr>
          <w:rFonts w:hint="eastAsia"/>
        </w:rPr>
        <w:t>3.2.4.</w:t>
      </w:r>
      <w:r>
        <w:rPr>
          <w:rFonts w:hint="eastAsia"/>
          <w:lang w:val="en-US" w:eastAsia="zh-CN"/>
        </w:rPr>
        <w:t>16</w:t>
      </w:r>
      <w:r>
        <w:rPr>
          <w:rFonts w:hint="eastAsia"/>
        </w:rPr>
        <w:t xml:space="preserve"> 案例拥有者</w:t>
      </w:r>
      <w:r>
        <w:rPr>
          <w:rFonts w:hint="eastAsia"/>
          <w:lang w:val="en-US" w:eastAsia="zh-CN"/>
        </w:rPr>
        <w:t>模拟新建案例</w:t>
      </w:r>
      <w:bookmarkEnd w:id="253"/>
    </w:p>
    <w:p>
      <w:pPr>
        <w:rPr>
          <w:rFonts w:hint="eastAsia"/>
          <w:lang w:val="en-US" w:eastAsia="zh-CN"/>
        </w:rPr>
      </w:pPr>
      <w:r>
        <w:rPr>
          <w:rFonts w:hint="eastAsia"/>
          <w:lang w:val="en-US" w:eastAsia="zh-CN"/>
        </w:rPr>
        <w:drawing>
          <wp:inline distT="0" distB="0" distL="114300" distR="114300">
            <wp:extent cx="5269865" cy="1446530"/>
            <wp:effectExtent l="0" t="0" r="3175" b="1270"/>
            <wp:docPr id="638" name="图片 638" descr="L4[[$N{B%W}BNY4UL3Z)_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L4[[$N{B%W}BNY4UL3Z)_WF"/>
                    <pic:cNvPicPr>
                      <a:picLocks noChangeAspect="1"/>
                    </pic:cNvPicPr>
                  </pic:nvPicPr>
                  <pic:blipFill>
                    <a:blip r:embed="rId105"/>
                    <a:stretch>
                      <a:fillRect/>
                    </a:stretch>
                  </pic:blipFill>
                  <pic:spPr>
                    <a:xfrm>
                      <a:off x="0" y="0"/>
                      <a:ext cx="5269865" cy="144653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4" w:name="_Toc11429"/>
      <w:r>
        <w:rPr>
          <w:rFonts w:hint="eastAsia"/>
        </w:rPr>
        <w:t>3.2.4.</w:t>
      </w:r>
      <w:r>
        <w:rPr>
          <w:rFonts w:hint="eastAsia"/>
          <w:lang w:val="en-US" w:eastAsia="zh-CN"/>
        </w:rPr>
        <w:t>17</w:t>
      </w:r>
      <w:r>
        <w:rPr>
          <w:rFonts w:hint="eastAsia"/>
        </w:rPr>
        <w:t xml:space="preserve"> 案例拥有者</w:t>
      </w:r>
      <w:r>
        <w:rPr>
          <w:rFonts w:hint="eastAsia"/>
          <w:lang w:val="en-US" w:eastAsia="zh-CN"/>
        </w:rPr>
        <w:t>删除模拟案例</w:t>
      </w:r>
      <w:bookmarkEnd w:id="254"/>
    </w:p>
    <w:p>
      <w:pPr>
        <w:rPr>
          <w:rFonts w:hint="eastAsia"/>
          <w:lang w:val="en-US" w:eastAsia="zh-CN"/>
        </w:rPr>
      </w:pPr>
      <w:r>
        <w:rPr>
          <w:rFonts w:hint="eastAsia"/>
          <w:lang w:val="en-US" w:eastAsia="zh-CN"/>
        </w:rPr>
        <w:drawing>
          <wp:inline distT="0" distB="0" distL="114300" distR="114300">
            <wp:extent cx="5269865" cy="1635125"/>
            <wp:effectExtent l="0" t="0" r="3175" b="10795"/>
            <wp:docPr id="639" name="图片 639" descr=")ZWWC`M)HV6B_2MBR6`%1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descr=")ZWWC`M)HV6B_2MBR6`%1B4"/>
                    <pic:cNvPicPr>
                      <a:picLocks noChangeAspect="1"/>
                    </pic:cNvPicPr>
                  </pic:nvPicPr>
                  <pic:blipFill>
                    <a:blip r:embed="rId106"/>
                    <a:stretch>
                      <a:fillRect/>
                    </a:stretch>
                  </pic:blipFill>
                  <pic:spPr>
                    <a:xfrm>
                      <a:off x="0" y="0"/>
                      <a:ext cx="5269865" cy="1635125"/>
                    </a:xfrm>
                    <a:prstGeom prst="rect">
                      <a:avLst/>
                    </a:prstGeom>
                  </pic:spPr>
                </pic:pic>
              </a:graphicData>
            </a:graphic>
          </wp:inline>
        </w:drawing>
      </w:r>
    </w:p>
    <w:p>
      <w:pPr>
        <w:pStyle w:val="5"/>
        <w:rPr>
          <w:rFonts w:hint="eastAsia" w:eastAsiaTheme="majorEastAsia"/>
          <w:lang w:val="en-US" w:eastAsia="zh-CN"/>
        </w:rPr>
      </w:pPr>
      <w:bookmarkStart w:id="255" w:name="_Toc28438"/>
      <w:r>
        <w:rPr>
          <w:rFonts w:hint="eastAsia"/>
        </w:rPr>
        <w:t>3.2.4.</w:t>
      </w:r>
      <w:r>
        <w:rPr>
          <w:rFonts w:hint="eastAsia"/>
          <w:lang w:val="en-US" w:eastAsia="zh-CN"/>
        </w:rPr>
        <w:t>18</w:t>
      </w:r>
      <w:r>
        <w:rPr>
          <w:rFonts w:hint="eastAsia"/>
        </w:rPr>
        <w:t xml:space="preserve"> 案例拥有者</w:t>
      </w:r>
      <w:r>
        <w:rPr>
          <w:rFonts w:hint="eastAsia"/>
          <w:lang w:val="en-US" w:eastAsia="zh-CN"/>
        </w:rPr>
        <w:t>保存新版本</w:t>
      </w:r>
      <w:bookmarkEnd w:id="255"/>
    </w:p>
    <w:p>
      <w:pPr>
        <w:rPr>
          <w:rFonts w:hint="eastAsia"/>
          <w:lang w:val="en-US" w:eastAsia="zh-CN"/>
        </w:rPr>
      </w:pPr>
      <w:r>
        <w:rPr>
          <w:rFonts w:hint="eastAsia"/>
          <w:lang w:val="en-US" w:eastAsia="zh-CN"/>
        </w:rPr>
        <w:drawing>
          <wp:inline distT="0" distB="0" distL="114300" distR="114300">
            <wp:extent cx="5271770" cy="1503680"/>
            <wp:effectExtent l="0" t="0" r="1270" b="5080"/>
            <wp:docPr id="640" name="图片 640" descr="HS`N]]0YZW9RWJ$KSRLKR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descr="HS`N]]0YZW9RWJ$KSRLKRRU"/>
                    <pic:cNvPicPr>
                      <a:picLocks noChangeAspect="1"/>
                    </pic:cNvPicPr>
                  </pic:nvPicPr>
                  <pic:blipFill>
                    <a:blip r:embed="rId107"/>
                    <a:stretch>
                      <a:fillRect/>
                    </a:stretch>
                  </pic:blipFill>
                  <pic:spPr>
                    <a:xfrm>
                      <a:off x="0" y="0"/>
                      <a:ext cx="5271770" cy="150368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6" w:name="_Toc7330"/>
      <w:r>
        <w:rPr>
          <w:rFonts w:hint="eastAsia"/>
        </w:rPr>
        <w:t>3.2.4.</w:t>
      </w:r>
      <w:r>
        <w:rPr>
          <w:rFonts w:hint="eastAsia"/>
          <w:lang w:val="en-US" w:eastAsia="zh-CN"/>
        </w:rPr>
        <w:t>19</w:t>
      </w:r>
      <w:r>
        <w:rPr>
          <w:rFonts w:hint="eastAsia"/>
        </w:rPr>
        <w:t xml:space="preserve"> 案例拥有者</w:t>
      </w:r>
      <w:r>
        <w:rPr>
          <w:rFonts w:hint="eastAsia"/>
          <w:lang w:val="en-US" w:eastAsia="zh-CN"/>
        </w:rPr>
        <w:t>版本回滚</w:t>
      </w:r>
      <w:bookmarkEnd w:id="256"/>
    </w:p>
    <w:p>
      <w:pPr>
        <w:rPr>
          <w:rFonts w:hint="eastAsia"/>
          <w:lang w:val="en-US" w:eastAsia="zh-CN"/>
        </w:rPr>
      </w:pPr>
      <w:r>
        <w:rPr>
          <w:rFonts w:hint="eastAsia"/>
          <w:lang w:val="en-US" w:eastAsia="zh-CN"/>
        </w:rPr>
        <w:drawing>
          <wp:inline distT="0" distB="0" distL="114300" distR="114300">
            <wp:extent cx="5272405" cy="1621155"/>
            <wp:effectExtent l="0" t="0" r="635" b="9525"/>
            <wp:docPr id="641" name="图片 641" descr="HBZ%}_)1V`7C${0KQDM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HBZ%}_)1V`7C${0KQDM9%[K"/>
                    <pic:cNvPicPr>
                      <a:picLocks noChangeAspect="1"/>
                    </pic:cNvPicPr>
                  </pic:nvPicPr>
                  <pic:blipFill>
                    <a:blip r:embed="rId108"/>
                    <a:stretch>
                      <a:fillRect/>
                    </a:stretch>
                  </pic:blipFill>
                  <pic:spPr>
                    <a:xfrm>
                      <a:off x="0" y="0"/>
                      <a:ext cx="5272405" cy="1621155"/>
                    </a:xfrm>
                    <a:prstGeom prst="rect">
                      <a:avLst/>
                    </a:prstGeom>
                  </pic:spPr>
                </pic:pic>
              </a:graphicData>
            </a:graphic>
          </wp:inline>
        </w:drawing>
      </w:r>
    </w:p>
    <w:p>
      <w:pPr>
        <w:pStyle w:val="5"/>
        <w:rPr>
          <w:rFonts w:hint="eastAsia" w:eastAsiaTheme="majorEastAsia"/>
          <w:lang w:val="en-US" w:eastAsia="zh-CN"/>
        </w:rPr>
      </w:pPr>
      <w:bookmarkStart w:id="257" w:name="_Toc14292"/>
      <w:r>
        <w:rPr>
          <w:rFonts w:hint="eastAsia"/>
        </w:rPr>
        <w:t>3.2.4.</w:t>
      </w:r>
      <w:r>
        <w:rPr>
          <w:rFonts w:hint="eastAsia"/>
          <w:lang w:val="en-US" w:eastAsia="zh-CN"/>
        </w:rPr>
        <w:t>20</w:t>
      </w:r>
      <w:r>
        <w:rPr>
          <w:rFonts w:hint="eastAsia"/>
        </w:rPr>
        <w:t xml:space="preserve"> 案例拥有者</w:t>
      </w:r>
      <w:r>
        <w:rPr>
          <w:rFonts w:hint="eastAsia"/>
          <w:lang w:val="en-US" w:eastAsia="zh-CN"/>
        </w:rPr>
        <w:t>申请发布案例</w:t>
      </w:r>
      <w:bookmarkEnd w:id="257"/>
    </w:p>
    <w:p>
      <w:pPr>
        <w:rPr>
          <w:rFonts w:hint="eastAsia"/>
          <w:lang w:val="en-US" w:eastAsia="zh-CN"/>
        </w:rPr>
      </w:pPr>
      <w:r>
        <w:rPr>
          <w:rFonts w:hint="eastAsia"/>
          <w:lang w:val="en-US" w:eastAsia="zh-CN"/>
        </w:rPr>
        <w:drawing>
          <wp:inline distT="0" distB="0" distL="114300" distR="114300">
            <wp:extent cx="5270500" cy="1717675"/>
            <wp:effectExtent l="0" t="0" r="2540" b="4445"/>
            <wp:docPr id="642" name="图片 642" descr="CKDJYETLDM%]C@()]XQ)T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CKDJYETLDM%]C@()]XQ)TM6"/>
                    <pic:cNvPicPr>
                      <a:picLocks noChangeAspect="1"/>
                    </pic:cNvPicPr>
                  </pic:nvPicPr>
                  <pic:blipFill>
                    <a:blip r:embed="rId109"/>
                    <a:stretch>
                      <a:fillRect/>
                    </a:stretch>
                  </pic:blipFill>
                  <pic:spPr>
                    <a:xfrm>
                      <a:off x="0" y="0"/>
                      <a:ext cx="5270500" cy="1717675"/>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8" w:name="_Toc13164"/>
      <w:r>
        <w:rPr>
          <w:rFonts w:hint="eastAsia"/>
        </w:rPr>
        <w:t>3.2.4.</w:t>
      </w:r>
      <w:r>
        <w:rPr>
          <w:rFonts w:hint="eastAsia"/>
          <w:lang w:val="en-US" w:eastAsia="zh-CN"/>
        </w:rPr>
        <w:t>21</w:t>
      </w:r>
      <w:r>
        <w:rPr>
          <w:rFonts w:hint="eastAsia"/>
        </w:rPr>
        <w:t xml:space="preserve"> 案例拥有者</w:t>
      </w:r>
      <w:r>
        <w:rPr>
          <w:rFonts w:hint="eastAsia"/>
          <w:lang w:val="en-US" w:eastAsia="zh-CN"/>
        </w:rPr>
        <w:t>查看现有项目</w:t>
      </w:r>
      <w:bookmarkEnd w:id="258"/>
    </w:p>
    <w:p>
      <w:pPr>
        <w:rPr>
          <w:rFonts w:hint="eastAsia"/>
          <w:lang w:val="en-US" w:eastAsia="zh-CN"/>
        </w:rPr>
      </w:pPr>
      <w:r>
        <w:rPr>
          <w:rFonts w:hint="eastAsia"/>
          <w:lang w:val="en-US" w:eastAsia="zh-CN"/>
        </w:rPr>
        <w:drawing>
          <wp:inline distT="0" distB="0" distL="114300" distR="114300">
            <wp:extent cx="5274310" cy="1651635"/>
            <wp:effectExtent l="0" t="0" r="13970" b="9525"/>
            <wp:docPr id="643" name="图片 643" descr="TJW)WPXJ)JBF0$(QT7G4)$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descr="TJW)WPXJ)JBF0$(QT7G4)$N"/>
                    <pic:cNvPicPr>
                      <a:picLocks noChangeAspect="1"/>
                    </pic:cNvPicPr>
                  </pic:nvPicPr>
                  <pic:blipFill>
                    <a:blip r:embed="rId110"/>
                    <a:stretch>
                      <a:fillRect/>
                    </a:stretch>
                  </pic:blipFill>
                  <pic:spPr>
                    <a:xfrm>
                      <a:off x="0" y="0"/>
                      <a:ext cx="5274310" cy="1651635"/>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59" w:name="_Toc28429"/>
      <w:r>
        <w:rPr>
          <w:rFonts w:hint="eastAsia"/>
        </w:rPr>
        <w:t>3.2.4.</w:t>
      </w:r>
      <w:r>
        <w:rPr>
          <w:rFonts w:hint="eastAsia"/>
          <w:lang w:val="en-US" w:eastAsia="zh-CN"/>
        </w:rPr>
        <w:t>22</w:t>
      </w:r>
      <w:r>
        <w:rPr>
          <w:rFonts w:hint="eastAsia"/>
        </w:rPr>
        <w:t xml:space="preserve"> 案例拥有者</w:t>
      </w:r>
      <w:r>
        <w:rPr>
          <w:rFonts w:hint="eastAsia"/>
          <w:lang w:val="en-US" w:eastAsia="zh-CN"/>
        </w:rPr>
        <w:t>管理项目</w:t>
      </w:r>
      <w:bookmarkEnd w:id="259"/>
    </w:p>
    <w:p>
      <w:pPr>
        <w:rPr>
          <w:rFonts w:hint="eastAsia"/>
          <w:lang w:val="en-US" w:eastAsia="zh-CN"/>
        </w:rPr>
      </w:pPr>
      <w:r>
        <w:rPr>
          <w:rFonts w:hint="eastAsia"/>
          <w:lang w:val="en-US" w:eastAsia="zh-CN"/>
        </w:rPr>
        <w:drawing>
          <wp:inline distT="0" distB="0" distL="114300" distR="114300">
            <wp:extent cx="5269865" cy="1917065"/>
            <wp:effectExtent l="0" t="0" r="3175" b="3175"/>
            <wp:docPr id="644" name="图片 644" descr="[I)MQB276VZC[}3[UCZZS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descr="[I)MQB276VZC[}3[UCZZS96"/>
                    <pic:cNvPicPr>
                      <a:picLocks noChangeAspect="1"/>
                    </pic:cNvPicPr>
                  </pic:nvPicPr>
                  <pic:blipFill>
                    <a:blip r:embed="rId111"/>
                    <a:stretch>
                      <a:fillRect/>
                    </a:stretch>
                  </pic:blipFill>
                  <pic:spPr>
                    <a:xfrm>
                      <a:off x="0" y="0"/>
                      <a:ext cx="5269865" cy="1917065"/>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60" w:name="_Toc12059"/>
      <w:r>
        <w:rPr>
          <w:rFonts w:hint="eastAsia"/>
        </w:rPr>
        <w:t>3.2.4.</w:t>
      </w:r>
      <w:r>
        <w:rPr>
          <w:rFonts w:hint="eastAsia"/>
          <w:lang w:val="en-US" w:eastAsia="zh-CN"/>
        </w:rPr>
        <w:t>23</w:t>
      </w:r>
      <w:r>
        <w:rPr>
          <w:rFonts w:hint="eastAsia"/>
        </w:rPr>
        <w:t xml:space="preserve"> 案例拥有者</w:t>
      </w:r>
      <w:r>
        <w:rPr>
          <w:rFonts w:hint="eastAsia"/>
          <w:lang w:val="en-US" w:eastAsia="zh-CN"/>
        </w:rPr>
        <w:t>查询申请案例信息</w:t>
      </w:r>
      <w:bookmarkEnd w:id="260"/>
    </w:p>
    <w:p>
      <w:pPr>
        <w:rPr>
          <w:rFonts w:hint="eastAsia"/>
          <w:lang w:val="en-US" w:eastAsia="zh-CN"/>
        </w:rPr>
      </w:pPr>
      <w:r>
        <w:rPr>
          <w:rFonts w:hint="eastAsia"/>
          <w:lang w:val="en-US" w:eastAsia="zh-CN"/>
        </w:rPr>
        <w:drawing>
          <wp:inline distT="0" distB="0" distL="114300" distR="114300">
            <wp:extent cx="5272405" cy="1488440"/>
            <wp:effectExtent l="0" t="0" r="635" b="5080"/>
            <wp:docPr id="645" name="图片 645" descr="12@`08NR0U`Y9MB((2J$H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descr="12@`08NR0U`Y9MB((2J$H0U"/>
                    <pic:cNvPicPr>
                      <a:picLocks noChangeAspect="1"/>
                    </pic:cNvPicPr>
                  </pic:nvPicPr>
                  <pic:blipFill>
                    <a:blip r:embed="rId112"/>
                    <a:stretch>
                      <a:fillRect/>
                    </a:stretch>
                  </pic:blipFill>
                  <pic:spPr>
                    <a:xfrm>
                      <a:off x="0" y="0"/>
                      <a:ext cx="5272405" cy="1488440"/>
                    </a:xfrm>
                    <a:prstGeom prst="rect">
                      <a:avLst/>
                    </a:prstGeom>
                  </pic:spPr>
                </pic:pic>
              </a:graphicData>
            </a:graphic>
          </wp:inline>
        </w:drawing>
      </w:r>
    </w:p>
    <w:p>
      <w:pPr>
        <w:rPr>
          <w:rFonts w:hint="eastAsia"/>
          <w:lang w:val="en-US" w:eastAsia="zh-CN"/>
        </w:rPr>
      </w:pPr>
    </w:p>
    <w:p>
      <w:pPr>
        <w:pStyle w:val="5"/>
        <w:rPr>
          <w:rFonts w:hint="eastAsia" w:eastAsiaTheme="majorEastAsia"/>
          <w:lang w:val="en-US" w:eastAsia="zh-CN"/>
        </w:rPr>
      </w:pPr>
      <w:bookmarkStart w:id="261" w:name="_Toc23433"/>
      <w:r>
        <w:rPr>
          <w:rFonts w:hint="eastAsia"/>
        </w:rPr>
        <w:t>3.2.4.</w:t>
      </w:r>
      <w:r>
        <w:rPr>
          <w:rFonts w:hint="eastAsia"/>
          <w:lang w:val="en-US" w:eastAsia="zh-CN"/>
        </w:rPr>
        <w:t>24</w:t>
      </w:r>
      <w:r>
        <w:rPr>
          <w:rFonts w:hint="eastAsia"/>
        </w:rPr>
        <w:t xml:space="preserve"> 案例拥有者</w:t>
      </w:r>
      <w:r>
        <w:rPr>
          <w:rFonts w:hint="eastAsia"/>
          <w:lang w:val="en-US" w:eastAsia="zh-CN"/>
        </w:rPr>
        <w:t>取消正在申请的案例</w:t>
      </w:r>
      <w:bookmarkEnd w:id="261"/>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2405" cy="1958340"/>
            <wp:effectExtent l="0" t="0" r="635" b="7620"/>
            <wp:docPr id="646" name="图片 646" descr="XWNLD1EOHB@@XLUP7LN5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descr="XWNLD1EOHB@@XLUP7LN5O}J"/>
                    <pic:cNvPicPr>
                      <a:picLocks noChangeAspect="1"/>
                    </pic:cNvPicPr>
                  </pic:nvPicPr>
                  <pic:blipFill>
                    <a:blip r:embed="rId113"/>
                    <a:stretch>
                      <a:fillRect/>
                    </a:stretch>
                  </pic:blipFill>
                  <pic:spPr>
                    <a:xfrm>
                      <a:off x="0" y="0"/>
                      <a:ext cx="5272405" cy="195834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rPr>
      </w:pPr>
    </w:p>
    <w:p>
      <w:pPr>
        <w:pStyle w:val="4"/>
      </w:pPr>
      <w:bookmarkStart w:id="262" w:name="_Toc28400"/>
      <w:bookmarkStart w:id="263" w:name="_Toc39"/>
      <w:r>
        <w:rPr>
          <w:rFonts w:hint="eastAsia"/>
        </w:rPr>
        <w:t>3.2.5学生用例图</w:t>
      </w:r>
      <w:bookmarkEnd w:id="262"/>
      <w:bookmarkEnd w:id="263"/>
    </w:p>
    <w:p>
      <w:pPr>
        <w:pStyle w:val="5"/>
      </w:pPr>
      <w:bookmarkStart w:id="264" w:name="_Toc1416"/>
      <w:r>
        <w:rPr>
          <w:rFonts w:hint="eastAsia"/>
        </w:rPr>
        <w:t>3.2.5.1学生用例图总览</w:t>
      </w:r>
      <w:bookmarkEnd w:id="264"/>
    </w:p>
    <w:p>
      <w:r>
        <w:rPr>
          <w:rFonts w:hint="eastAsia"/>
        </w:rPr>
        <w:drawing>
          <wp:inline distT="0" distB="0" distL="114300" distR="114300">
            <wp:extent cx="5272405" cy="3041015"/>
            <wp:effectExtent l="0" t="0" r="635" b="6985"/>
            <wp:docPr id="377" name="图片 377" descr="24120560393798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241205603937988167"/>
                    <pic:cNvPicPr>
                      <a:picLocks noChangeAspect="1"/>
                    </pic:cNvPicPr>
                  </pic:nvPicPr>
                  <pic:blipFill>
                    <a:blip r:embed="rId114"/>
                    <a:stretch>
                      <a:fillRect/>
                    </a:stretch>
                  </pic:blipFill>
                  <pic:spPr>
                    <a:xfrm>
                      <a:off x="0" y="0"/>
                      <a:ext cx="5272405" cy="3041015"/>
                    </a:xfrm>
                    <a:prstGeom prst="rect">
                      <a:avLst/>
                    </a:prstGeom>
                  </pic:spPr>
                </pic:pic>
              </a:graphicData>
            </a:graphic>
          </wp:inline>
        </w:drawing>
      </w:r>
    </w:p>
    <w:p/>
    <w:p>
      <w:pPr>
        <w:pStyle w:val="5"/>
      </w:pPr>
      <w:bookmarkStart w:id="265" w:name="_Toc2280"/>
      <w:r>
        <w:rPr>
          <w:rFonts w:hint="eastAsia"/>
        </w:rPr>
        <w:t>3.2.5.2学生登录板块总览</w:t>
      </w:r>
      <w:bookmarkEnd w:id="265"/>
    </w:p>
    <w:p>
      <w:r>
        <w:drawing>
          <wp:inline distT="0" distB="0" distL="0" distR="0">
            <wp:extent cx="5274310" cy="3416300"/>
            <wp:effectExtent l="0" t="0" r="13970" b="1270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115"/>
                    <a:stretch>
                      <a:fillRect/>
                    </a:stretch>
                  </pic:blipFill>
                  <pic:spPr>
                    <a:xfrm>
                      <a:off x="0" y="0"/>
                      <a:ext cx="5274310" cy="3416300"/>
                    </a:xfrm>
                    <a:prstGeom prst="rect">
                      <a:avLst/>
                    </a:prstGeom>
                  </pic:spPr>
                </pic:pic>
              </a:graphicData>
            </a:graphic>
          </wp:inline>
        </w:drawing>
      </w:r>
    </w:p>
    <w:p>
      <w:pPr>
        <w:pStyle w:val="5"/>
      </w:pPr>
      <w:bookmarkStart w:id="266" w:name="_Toc15533"/>
      <w:r>
        <w:rPr>
          <w:rFonts w:hint="eastAsia"/>
        </w:rPr>
        <w:t>3.2.5.3学生个人中心管理总览</w:t>
      </w:r>
      <w:bookmarkEnd w:id="266"/>
    </w:p>
    <w:p>
      <w:r>
        <w:rPr>
          <w:rFonts w:hint="eastAsia"/>
        </w:rPr>
        <w:drawing>
          <wp:inline distT="0" distB="0" distL="114300" distR="114300">
            <wp:extent cx="5273675" cy="2731135"/>
            <wp:effectExtent l="0" t="0" r="14605" b="12065"/>
            <wp:docPr id="380" name="图片 380" descr="80410366618247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04103666182478784"/>
                    <pic:cNvPicPr>
                      <a:picLocks noChangeAspect="1"/>
                    </pic:cNvPicPr>
                  </pic:nvPicPr>
                  <pic:blipFill>
                    <a:blip r:embed="rId116"/>
                    <a:stretch>
                      <a:fillRect/>
                    </a:stretch>
                  </pic:blipFill>
                  <pic:spPr>
                    <a:xfrm>
                      <a:off x="0" y="0"/>
                      <a:ext cx="5273675" cy="2731135"/>
                    </a:xfrm>
                    <a:prstGeom prst="rect">
                      <a:avLst/>
                    </a:prstGeom>
                  </pic:spPr>
                </pic:pic>
              </a:graphicData>
            </a:graphic>
          </wp:inline>
        </w:drawing>
      </w:r>
    </w:p>
    <w:p>
      <w:pPr>
        <w:pStyle w:val="5"/>
      </w:pPr>
      <w:bookmarkStart w:id="267" w:name="_Toc15966"/>
      <w:r>
        <w:rPr>
          <w:rFonts w:hint="eastAsia"/>
        </w:rPr>
        <w:t>3.2.5.4学生项目管理模块总览</w:t>
      </w:r>
      <w:bookmarkEnd w:id="267"/>
    </w:p>
    <w:p>
      <w:r>
        <w:rPr>
          <w:rFonts w:hint="eastAsia"/>
        </w:rPr>
        <w:drawing>
          <wp:inline distT="0" distB="0" distL="114300" distR="114300">
            <wp:extent cx="5270500" cy="3128645"/>
            <wp:effectExtent l="0" t="0" r="2540" b="10795"/>
            <wp:docPr id="379" name="图片 379" descr="66773772438703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667737724387039047"/>
                    <pic:cNvPicPr>
                      <a:picLocks noChangeAspect="1"/>
                    </pic:cNvPicPr>
                  </pic:nvPicPr>
                  <pic:blipFill>
                    <a:blip r:embed="rId117"/>
                    <a:stretch>
                      <a:fillRect/>
                    </a:stretch>
                  </pic:blipFill>
                  <pic:spPr>
                    <a:xfrm>
                      <a:off x="0" y="0"/>
                      <a:ext cx="5270500" cy="3128645"/>
                    </a:xfrm>
                    <a:prstGeom prst="rect">
                      <a:avLst/>
                    </a:prstGeom>
                  </pic:spPr>
                </pic:pic>
              </a:graphicData>
            </a:graphic>
          </wp:inline>
        </w:drawing>
      </w:r>
    </w:p>
    <w:p>
      <w:pPr>
        <w:pStyle w:val="5"/>
        <w:numPr>
          <w:ilvl w:val="0"/>
          <w:numId w:val="0"/>
        </w:numPr>
        <w:ind w:leftChars="0"/>
        <w:rPr>
          <w:rFonts w:hint="eastAsia" w:eastAsiaTheme="majorEastAsia"/>
          <w:lang w:eastAsia="zh-CN"/>
        </w:rPr>
      </w:pPr>
      <w:bookmarkStart w:id="268" w:name="_Toc7744"/>
      <w:r>
        <w:rPr>
          <w:rFonts w:hint="eastAsia"/>
          <w:lang w:val="en-US" w:eastAsia="zh-CN"/>
        </w:rPr>
        <w:t>3.2.5.5</w:t>
      </w:r>
      <w:r>
        <w:rPr>
          <w:rFonts w:hint="eastAsia"/>
        </w:rPr>
        <w:t>学生</w:t>
      </w:r>
      <w:r>
        <w:rPr>
          <w:rFonts w:hint="eastAsia"/>
          <w:lang w:eastAsia="zh-CN"/>
        </w:rPr>
        <w:t>登录</w:t>
      </w:r>
      <w:bookmarkEnd w:id="268"/>
    </w:p>
    <w:p>
      <w:r>
        <w:drawing>
          <wp:inline distT="0" distB="0" distL="0" distR="0">
            <wp:extent cx="5274310" cy="3416300"/>
            <wp:effectExtent l="0" t="0" r="13970" b="1270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115"/>
                    <a:stretch>
                      <a:fillRect/>
                    </a:stretch>
                  </pic:blipFill>
                  <pic:spPr>
                    <a:xfrm>
                      <a:off x="0" y="0"/>
                      <a:ext cx="5274310" cy="3416300"/>
                    </a:xfrm>
                    <a:prstGeom prst="rect">
                      <a:avLst/>
                    </a:prstGeom>
                  </pic:spPr>
                </pic:pic>
              </a:graphicData>
            </a:graphic>
          </wp:inline>
        </w:drawing>
      </w:r>
    </w:p>
    <w:p>
      <w:pPr>
        <w:pStyle w:val="5"/>
      </w:pPr>
      <w:bookmarkStart w:id="269" w:name="_Toc23531"/>
      <w:r>
        <w:rPr>
          <w:rFonts w:hint="eastAsia"/>
          <w:highlight w:val="lightGray"/>
        </w:rPr>
        <w:t>3.2.5.6</w:t>
      </w:r>
      <w:r>
        <w:rPr>
          <w:rFonts w:hint="eastAsia"/>
        </w:rPr>
        <w:t>学生注册</w:t>
      </w:r>
      <w:bookmarkEnd w:id="269"/>
    </w:p>
    <w:p>
      <w:pPr>
        <w:rPr>
          <w:rFonts w:hint="eastAsia"/>
        </w:rPr>
      </w:pPr>
      <w:r>
        <w:drawing>
          <wp:inline distT="0" distB="0" distL="0" distR="0">
            <wp:extent cx="5274310" cy="2807335"/>
            <wp:effectExtent l="0" t="0" r="13970" b="1206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118"/>
                    <a:stretch>
                      <a:fillRect/>
                    </a:stretch>
                  </pic:blipFill>
                  <pic:spPr>
                    <a:xfrm>
                      <a:off x="0" y="0"/>
                      <a:ext cx="5274310" cy="2807335"/>
                    </a:xfrm>
                    <a:prstGeom prst="rect">
                      <a:avLst/>
                    </a:prstGeom>
                  </pic:spPr>
                </pic:pic>
              </a:graphicData>
            </a:graphic>
          </wp:inline>
        </w:drawing>
      </w:r>
    </w:p>
    <w:p>
      <w:pPr>
        <w:pStyle w:val="5"/>
      </w:pPr>
      <w:bookmarkStart w:id="270" w:name="_Toc9832"/>
      <w:r>
        <w:rPr>
          <w:rFonts w:hint="eastAsia"/>
        </w:rPr>
        <w:t>3.2.5.7学生忘记密码</w:t>
      </w:r>
      <w:bookmarkEnd w:id="270"/>
    </w:p>
    <w:p>
      <w:pPr>
        <w:rPr>
          <w:rFonts w:hint="eastAsia"/>
        </w:rPr>
      </w:pPr>
      <w:r>
        <w:drawing>
          <wp:inline distT="0" distB="0" distL="0" distR="0">
            <wp:extent cx="5274310" cy="3208020"/>
            <wp:effectExtent l="0" t="0" r="13970" b="762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119"/>
                    <a:stretch>
                      <a:fillRect/>
                    </a:stretch>
                  </pic:blipFill>
                  <pic:spPr>
                    <a:xfrm>
                      <a:off x="0" y="0"/>
                      <a:ext cx="5274310" cy="3208020"/>
                    </a:xfrm>
                    <a:prstGeom prst="rect">
                      <a:avLst/>
                    </a:prstGeom>
                  </pic:spPr>
                </pic:pic>
              </a:graphicData>
            </a:graphic>
          </wp:inline>
        </w:drawing>
      </w:r>
    </w:p>
    <w:p>
      <w:pPr>
        <w:pStyle w:val="5"/>
      </w:pPr>
      <w:bookmarkStart w:id="271" w:name="_Toc10787"/>
      <w:r>
        <w:rPr>
          <w:rFonts w:hint="eastAsia"/>
        </w:rPr>
        <w:t>3.2.5.8学生项目管理</w:t>
      </w:r>
      <w:bookmarkEnd w:id="271"/>
    </w:p>
    <w:p>
      <w:pPr>
        <w:rPr>
          <w:rFonts w:hint="eastAsia"/>
        </w:rPr>
      </w:pPr>
      <w:r>
        <w:drawing>
          <wp:inline distT="0" distB="0" distL="0" distR="0">
            <wp:extent cx="5274310" cy="3827780"/>
            <wp:effectExtent l="0" t="0" r="13970" b="1270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120"/>
                    <a:stretch>
                      <a:fillRect/>
                    </a:stretch>
                  </pic:blipFill>
                  <pic:spPr>
                    <a:xfrm>
                      <a:off x="0" y="0"/>
                      <a:ext cx="5274310" cy="3827780"/>
                    </a:xfrm>
                    <a:prstGeom prst="rect">
                      <a:avLst/>
                    </a:prstGeom>
                  </pic:spPr>
                </pic:pic>
              </a:graphicData>
            </a:graphic>
          </wp:inline>
        </w:drawing>
      </w:r>
    </w:p>
    <w:p>
      <w:pPr>
        <w:pStyle w:val="5"/>
      </w:pPr>
      <w:bookmarkStart w:id="272" w:name="_Toc27728"/>
      <w:r>
        <w:rPr>
          <w:rFonts w:hint="eastAsia"/>
        </w:rPr>
        <w:t>3.2.5.9学生创建新项目</w:t>
      </w:r>
      <w:bookmarkEnd w:id="272"/>
    </w:p>
    <w:p>
      <w:pPr>
        <w:rPr>
          <w:rFonts w:hint="eastAsia"/>
        </w:rPr>
      </w:pPr>
      <w:r>
        <w:drawing>
          <wp:inline distT="0" distB="0" distL="0" distR="0">
            <wp:extent cx="5274310" cy="2962275"/>
            <wp:effectExtent l="0" t="0" r="13970"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121"/>
                    <a:stretch>
                      <a:fillRect/>
                    </a:stretch>
                  </pic:blipFill>
                  <pic:spPr>
                    <a:xfrm>
                      <a:off x="0" y="0"/>
                      <a:ext cx="5274310" cy="2962275"/>
                    </a:xfrm>
                    <a:prstGeom prst="rect">
                      <a:avLst/>
                    </a:prstGeom>
                  </pic:spPr>
                </pic:pic>
              </a:graphicData>
            </a:graphic>
          </wp:inline>
        </w:drawing>
      </w:r>
    </w:p>
    <w:p>
      <w:pPr>
        <w:pStyle w:val="5"/>
      </w:pPr>
      <w:bookmarkStart w:id="273" w:name="_Toc6370"/>
      <w:r>
        <w:rPr>
          <w:rFonts w:hint="eastAsia"/>
        </w:rPr>
        <w:t>3.2.5.10案例详情</w:t>
      </w:r>
      <w:bookmarkEnd w:id="273"/>
    </w:p>
    <w:p>
      <w:pPr>
        <w:rPr>
          <w:rFonts w:hint="eastAsia"/>
        </w:rPr>
      </w:pPr>
      <w:r>
        <w:drawing>
          <wp:inline distT="0" distB="0" distL="0" distR="0">
            <wp:extent cx="5274310" cy="2931160"/>
            <wp:effectExtent l="0" t="0" r="13970" b="1016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122"/>
                    <a:stretch>
                      <a:fillRect/>
                    </a:stretch>
                  </pic:blipFill>
                  <pic:spPr>
                    <a:xfrm>
                      <a:off x="0" y="0"/>
                      <a:ext cx="5274310" cy="2931160"/>
                    </a:xfrm>
                    <a:prstGeom prst="rect">
                      <a:avLst/>
                    </a:prstGeom>
                  </pic:spPr>
                </pic:pic>
              </a:graphicData>
            </a:graphic>
          </wp:inline>
        </w:drawing>
      </w:r>
    </w:p>
    <w:p>
      <w:pPr>
        <w:pStyle w:val="5"/>
      </w:pPr>
      <w:bookmarkStart w:id="274" w:name="_Toc26704"/>
      <w:r>
        <w:rPr>
          <w:rFonts w:hint="eastAsia"/>
        </w:rPr>
        <w:t>3.2.5.11学生组员管理</w:t>
      </w:r>
      <w:bookmarkEnd w:id="274"/>
    </w:p>
    <w:p>
      <w:pPr>
        <w:rPr>
          <w:rFonts w:hint="eastAsia"/>
        </w:rPr>
      </w:pPr>
      <w:r>
        <w:drawing>
          <wp:inline distT="0" distB="0" distL="0" distR="0">
            <wp:extent cx="5274310" cy="3117850"/>
            <wp:effectExtent l="0" t="0" r="13970" b="635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123"/>
                    <a:stretch>
                      <a:fillRect/>
                    </a:stretch>
                  </pic:blipFill>
                  <pic:spPr>
                    <a:xfrm>
                      <a:off x="0" y="0"/>
                      <a:ext cx="5274310" cy="3117850"/>
                    </a:xfrm>
                    <a:prstGeom prst="rect">
                      <a:avLst/>
                    </a:prstGeom>
                  </pic:spPr>
                </pic:pic>
              </a:graphicData>
            </a:graphic>
          </wp:inline>
        </w:drawing>
      </w:r>
    </w:p>
    <w:p>
      <w:pPr>
        <w:pStyle w:val="5"/>
      </w:pPr>
      <w:bookmarkStart w:id="275" w:name="_Toc12101"/>
      <w:r>
        <w:rPr>
          <w:rFonts w:hint="eastAsia"/>
        </w:rPr>
        <w:t>3.2.5.12学生最新消息</w:t>
      </w:r>
      <w:bookmarkEnd w:id="275"/>
    </w:p>
    <w:p>
      <w:pPr>
        <w:rPr>
          <w:rFonts w:hint="eastAsia"/>
        </w:rPr>
      </w:pPr>
      <w:r>
        <w:drawing>
          <wp:inline distT="0" distB="0" distL="0" distR="0">
            <wp:extent cx="5274310" cy="3244850"/>
            <wp:effectExtent l="0" t="0" r="13970" b="127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124"/>
                    <a:stretch>
                      <a:fillRect/>
                    </a:stretch>
                  </pic:blipFill>
                  <pic:spPr>
                    <a:xfrm>
                      <a:off x="0" y="0"/>
                      <a:ext cx="5274310" cy="3244850"/>
                    </a:xfrm>
                    <a:prstGeom prst="rect">
                      <a:avLst/>
                    </a:prstGeom>
                  </pic:spPr>
                </pic:pic>
              </a:graphicData>
            </a:graphic>
          </wp:inline>
        </w:drawing>
      </w:r>
    </w:p>
    <w:p>
      <w:pPr>
        <w:pStyle w:val="5"/>
      </w:pPr>
      <w:bookmarkStart w:id="276" w:name="_Toc23704"/>
      <w:r>
        <w:rPr>
          <w:rFonts w:hint="eastAsia"/>
        </w:rPr>
        <w:t>3.2.5.13学生查看项目任务</w:t>
      </w:r>
      <w:bookmarkEnd w:id="276"/>
    </w:p>
    <w:p>
      <w:pPr>
        <w:rPr>
          <w:rFonts w:hint="eastAsia"/>
        </w:rPr>
      </w:pPr>
      <w:r>
        <w:drawing>
          <wp:inline distT="0" distB="0" distL="0" distR="0">
            <wp:extent cx="5274310" cy="3390265"/>
            <wp:effectExtent l="0" t="0" r="13970" b="825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125"/>
                    <a:stretch>
                      <a:fillRect/>
                    </a:stretch>
                  </pic:blipFill>
                  <pic:spPr>
                    <a:xfrm>
                      <a:off x="0" y="0"/>
                      <a:ext cx="5274310" cy="3390265"/>
                    </a:xfrm>
                    <a:prstGeom prst="rect">
                      <a:avLst/>
                    </a:prstGeom>
                  </pic:spPr>
                </pic:pic>
              </a:graphicData>
            </a:graphic>
          </wp:inline>
        </w:drawing>
      </w:r>
    </w:p>
    <w:p>
      <w:pPr>
        <w:pStyle w:val="5"/>
      </w:pPr>
      <w:bookmarkStart w:id="277" w:name="_Toc10299"/>
      <w:r>
        <w:rPr>
          <w:rFonts w:hint="eastAsia"/>
        </w:rPr>
        <w:t>3.2.5.14学生查看任务甘特图</w:t>
      </w:r>
      <w:bookmarkEnd w:id="277"/>
    </w:p>
    <w:p>
      <w:pPr>
        <w:rPr>
          <w:rFonts w:hint="eastAsia"/>
        </w:rPr>
      </w:pPr>
      <w:r>
        <w:drawing>
          <wp:inline distT="0" distB="0" distL="0" distR="0">
            <wp:extent cx="5274310" cy="3360420"/>
            <wp:effectExtent l="0" t="0" r="13970" b="762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126"/>
                    <a:stretch>
                      <a:fillRect/>
                    </a:stretch>
                  </pic:blipFill>
                  <pic:spPr>
                    <a:xfrm>
                      <a:off x="0" y="0"/>
                      <a:ext cx="5274310" cy="3360420"/>
                    </a:xfrm>
                    <a:prstGeom prst="rect">
                      <a:avLst/>
                    </a:prstGeom>
                  </pic:spPr>
                </pic:pic>
              </a:graphicData>
            </a:graphic>
          </wp:inline>
        </w:drawing>
      </w:r>
    </w:p>
    <w:p>
      <w:pPr>
        <w:pStyle w:val="5"/>
      </w:pPr>
      <w:bookmarkStart w:id="278" w:name="_Toc31723"/>
      <w:r>
        <w:rPr>
          <w:rFonts w:hint="eastAsia"/>
        </w:rPr>
        <w:t>3.2.5.15查看项目资料</w:t>
      </w:r>
      <w:bookmarkEnd w:id="278"/>
    </w:p>
    <w:p>
      <w:pPr>
        <w:rPr>
          <w:rFonts w:hint="eastAsia"/>
        </w:rPr>
      </w:pPr>
      <w:r>
        <w:drawing>
          <wp:inline distT="0" distB="0" distL="0" distR="0">
            <wp:extent cx="5274310" cy="2961005"/>
            <wp:effectExtent l="0" t="0" r="13970" b="1079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127"/>
                    <a:stretch>
                      <a:fillRect/>
                    </a:stretch>
                  </pic:blipFill>
                  <pic:spPr>
                    <a:xfrm>
                      <a:off x="0" y="0"/>
                      <a:ext cx="5274310" cy="2961005"/>
                    </a:xfrm>
                    <a:prstGeom prst="rect">
                      <a:avLst/>
                    </a:prstGeom>
                  </pic:spPr>
                </pic:pic>
              </a:graphicData>
            </a:graphic>
          </wp:inline>
        </w:drawing>
      </w:r>
    </w:p>
    <w:p>
      <w:pPr>
        <w:pStyle w:val="5"/>
      </w:pPr>
      <w:bookmarkStart w:id="279" w:name="_Toc2246"/>
      <w:r>
        <w:rPr>
          <w:rFonts w:hint="eastAsia"/>
        </w:rPr>
        <w:t>3.2.5.16学生查看项目文档</w:t>
      </w:r>
      <w:bookmarkEnd w:id="279"/>
    </w:p>
    <w:p>
      <w:pPr>
        <w:rPr>
          <w:rFonts w:hint="eastAsia"/>
        </w:rPr>
      </w:pPr>
      <w:r>
        <w:drawing>
          <wp:inline distT="0" distB="0" distL="0" distR="0">
            <wp:extent cx="5274310" cy="3147060"/>
            <wp:effectExtent l="0" t="0" r="13970" b="762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128"/>
                    <a:stretch>
                      <a:fillRect/>
                    </a:stretch>
                  </pic:blipFill>
                  <pic:spPr>
                    <a:xfrm>
                      <a:off x="0" y="0"/>
                      <a:ext cx="5274310" cy="3147060"/>
                    </a:xfrm>
                    <a:prstGeom prst="rect">
                      <a:avLst/>
                    </a:prstGeom>
                  </pic:spPr>
                </pic:pic>
              </a:graphicData>
            </a:graphic>
          </wp:inline>
        </w:drawing>
      </w:r>
    </w:p>
    <w:p>
      <w:pPr>
        <w:pStyle w:val="5"/>
      </w:pPr>
      <w:bookmarkStart w:id="280" w:name="_Toc1892"/>
      <w:r>
        <w:rPr>
          <w:rFonts w:hint="eastAsia"/>
        </w:rPr>
        <w:t>3.2.5.17学生上传资料</w:t>
      </w:r>
      <w:bookmarkEnd w:id="280"/>
    </w:p>
    <w:p>
      <w:pPr>
        <w:rPr>
          <w:rFonts w:hint="eastAsia"/>
        </w:rPr>
      </w:pPr>
      <w:r>
        <w:drawing>
          <wp:inline distT="0" distB="0" distL="0" distR="0">
            <wp:extent cx="5274310" cy="3422650"/>
            <wp:effectExtent l="0" t="0" r="13970" b="635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129"/>
                    <a:stretch>
                      <a:fillRect/>
                    </a:stretch>
                  </pic:blipFill>
                  <pic:spPr>
                    <a:xfrm>
                      <a:off x="0" y="0"/>
                      <a:ext cx="5274310" cy="3422650"/>
                    </a:xfrm>
                    <a:prstGeom prst="rect">
                      <a:avLst/>
                    </a:prstGeom>
                  </pic:spPr>
                </pic:pic>
              </a:graphicData>
            </a:graphic>
          </wp:inline>
        </w:drawing>
      </w:r>
    </w:p>
    <w:p>
      <w:pPr>
        <w:pStyle w:val="5"/>
      </w:pPr>
      <w:bookmarkStart w:id="281" w:name="_Toc9513"/>
      <w:r>
        <w:rPr>
          <w:rFonts w:hint="eastAsia"/>
        </w:rPr>
        <w:t>3.2.5.18查看评价信息</w:t>
      </w:r>
      <w:bookmarkEnd w:id="281"/>
    </w:p>
    <w:p>
      <w:pPr>
        <w:rPr>
          <w:rFonts w:hint="eastAsia"/>
        </w:rPr>
      </w:pPr>
      <w:r>
        <w:drawing>
          <wp:inline distT="0" distB="0" distL="0" distR="0">
            <wp:extent cx="5274310" cy="3002280"/>
            <wp:effectExtent l="0" t="0" r="1397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130"/>
                    <a:stretch>
                      <a:fillRect/>
                    </a:stretch>
                  </pic:blipFill>
                  <pic:spPr>
                    <a:xfrm>
                      <a:off x="0" y="0"/>
                      <a:ext cx="5274310" cy="3002280"/>
                    </a:xfrm>
                    <a:prstGeom prst="rect">
                      <a:avLst/>
                    </a:prstGeom>
                  </pic:spPr>
                </pic:pic>
              </a:graphicData>
            </a:graphic>
          </wp:inline>
        </w:drawing>
      </w:r>
    </w:p>
    <w:p>
      <w:pPr>
        <w:pStyle w:val="5"/>
      </w:pPr>
      <w:bookmarkStart w:id="282" w:name="_Toc9070"/>
      <w:r>
        <w:rPr>
          <w:rFonts w:hint="eastAsia"/>
        </w:rPr>
        <w:t>3.2.5.19学生参与评价</w:t>
      </w:r>
      <w:bookmarkEnd w:id="282"/>
    </w:p>
    <w:p>
      <w:pPr>
        <w:rPr>
          <w:rFonts w:hint="eastAsia"/>
        </w:rPr>
      </w:pPr>
      <w:r>
        <w:drawing>
          <wp:inline distT="0" distB="0" distL="0" distR="0">
            <wp:extent cx="5274310" cy="2967990"/>
            <wp:effectExtent l="0" t="0" r="13970" b="381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131"/>
                    <a:stretch>
                      <a:fillRect/>
                    </a:stretch>
                  </pic:blipFill>
                  <pic:spPr>
                    <a:xfrm>
                      <a:off x="0" y="0"/>
                      <a:ext cx="5274310" cy="2967990"/>
                    </a:xfrm>
                    <a:prstGeom prst="rect">
                      <a:avLst/>
                    </a:prstGeom>
                  </pic:spPr>
                </pic:pic>
              </a:graphicData>
            </a:graphic>
          </wp:inline>
        </w:drawing>
      </w:r>
    </w:p>
    <w:p>
      <w:pPr>
        <w:pStyle w:val="5"/>
      </w:pPr>
      <w:bookmarkStart w:id="283" w:name="_Toc29839"/>
      <w:r>
        <w:rPr>
          <w:rFonts w:hint="eastAsia"/>
        </w:rPr>
        <w:t>3.2.5.20学生查看我的项目</w:t>
      </w:r>
      <w:bookmarkEnd w:id="283"/>
    </w:p>
    <w:p>
      <w:pPr>
        <w:rPr>
          <w:rFonts w:hint="eastAsia"/>
        </w:rPr>
      </w:pPr>
      <w:r>
        <w:drawing>
          <wp:inline distT="0" distB="0" distL="0" distR="0">
            <wp:extent cx="5274310" cy="2906395"/>
            <wp:effectExtent l="0" t="0" r="13970" b="444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132"/>
                    <a:stretch>
                      <a:fillRect/>
                    </a:stretch>
                  </pic:blipFill>
                  <pic:spPr>
                    <a:xfrm>
                      <a:off x="0" y="0"/>
                      <a:ext cx="5274310" cy="2906395"/>
                    </a:xfrm>
                    <a:prstGeom prst="rect">
                      <a:avLst/>
                    </a:prstGeom>
                  </pic:spPr>
                </pic:pic>
              </a:graphicData>
            </a:graphic>
          </wp:inline>
        </w:drawing>
      </w:r>
    </w:p>
    <w:p>
      <w:pPr>
        <w:pStyle w:val="5"/>
      </w:pPr>
      <w:bookmarkStart w:id="284" w:name="_Toc25929"/>
      <w:r>
        <w:rPr>
          <w:rFonts w:hint="eastAsia"/>
        </w:rPr>
        <w:t>3.2.5.21学生修改密码</w:t>
      </w:r>
      <w:bookmarkEnd w:id="284"/>
    </w:p>
    <w:p>
      <w:pPr>
        <w:rPr>
          <w:rFonts w:hint="eastAsia"/>
        </w:rPr>
      </w:pPr>
      <w:r>
        <w:drawing>
          <wp:inline distT="0" distB="0" distL="0" distR="0">
            <wp:extent cx="5274310" cy="3180080"/>
            <wp:effectExtent l="0" t="0" r="13970" b="508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133"/>
                    <a:stretch>
                      <a:fillRect/>
                    </a:stretch>
                  </pic:blipFill>
                  <pic:spPr>
                    <a:xfrm>
                      <a:off x="0" y="0"/>
                      <a:ext cx="5274310" cy="3180080"/>
                    </a:xfrm>
                    <a:prstGeom prst="rect">
                      <a:avLst/>
                    </a:prstGeom>
                  </pic:spPr>
                </pic:pic>
              </a:graphicData>
            </a:graphic>
          </wp:inline>
        </w:drawing>
      </w:r>
    </w:p>
    <w:p>
      <w:pPr>
        <w:pStyle w:val="5"/>
      </w:pPr>
      <w:bookmarkStart w:id="285" w:name="_Toc20215"/>
      <w:r>
        <w:rPr>
          <w:rFonts w:hint="eastAsia"/>
        </w:rPr>
        <w:t>3.2.5.22学生更换头像</w:t>
      </w:r>
      <w:bookmarkEnd w:id="285"/>
    </w:p>
    <w:p>
      <w:pPr>
        <w:rPr>
          <w:rFonts w:hint="eastAsia"/>
        </w:rPr>
      </w:pPr>
      <w:r>
        <w:drawing>
          <wp:inline distT="0" distB="0" distL="0" distR="0">
            <wp:extent cx="5274310" cy="2733675"/>
            <wp:effectExtent l="0" t="0" r="1397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134"/>
                    <a:stretch>
                      <a:fillRect/>
                    </a:stretch>
                  </pic:blipFill>
                  <pic:spPr>
                    <a:xfrm>
                      <a:off x="0" y="0"/>
                      <a:ext cx="5274310" cy="2733675"/>
                    </a:xfrm>
                    <a:prstGeom prst="rect">
                      <a:avLst/>
                    </a:prstGeom>
                  </pic:spPr>
                </pic:pic>
              </a:graphicData>
            </a:graphic>
          </wp:inline>
        </w:drawing>
      </w:r>
    </w:p>
    <w:p>
      <w:pPr>
        <w:pStyle w:val="5"/>
      </w:pPr>
      <w:bookmarkStart w:id="286" w:name="_Toc26059"/>
      <w:r>
        <w:rPr>
          <w:rFonts w:hint="eastAsia"/>
        </w:rPr>
        <w:t>3.2.5.23学生我的信箱</w:t>
      </w:r>
      <w:bookmarkEnd w:id="286"/>
    </w:p>
    <w:p>
      <w:pPr>
        <w:rPr>
          <w:rFonts w:hint="eastAsia"/>
        </w:rPr>
      </w:pPr>
      <w:r>
        <w:drawing>
          <wp:inline distT="0" distB="0" distL="0" distR="0">
            <wp:extent cx="5274310" cy="2616200"/>
            <wp:effectExtent l="0" t="0" r="13970" b="508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135"/>
                    <a:stretch>
                      <a:fillRect/>
                    </a:stretch>
                  </pic:blipFill>
                  <pic:spPr>
                    <a:xfrm>
                      <a:off x="0" y="0"/>
                      <a:ext cx="5274310" cy="2616200"/>
                    </a:xfrm>
                    <a:prstGeom prst="rect">
                      <a:avLst/>
                    </a:prstGeom>
                  </pic:spPr>
                </pic:pic>
              </a:graphicData>
            </a:graphic>
          </wp:inline>
        </w:drawing>
      </w:r>
    </w:p>
    <w:p>
      <w:pPr>
        <w:pStyle w:val="5"/>
      </w:pPr>
      <w:bookmarkStart w:id="287" w:name="_Toc20323"/>
      <w:r>
        <w:rPr>
          <w:rFonts w:hint="eastAsia"/>
        </w:rPr>
        <w:t>3.2.5.24学生修改联系方式</w:t>
      </w:r>
      <w:bookmarkEnd w:id="287"/>
    </w:p>
    <w:p>
      <w:pPr>
        <w:rPr>
          <w:rFonts w:hint="eastAsia"/>
        </w:rPr>
      </w:pPr>
      <w:r>
        <w:drawing>
          <wp:inline distT="0" distB="0" distL="0" distR="0">
            <wp:extent cx="5274310" cy="2991485"/>
            <wp:effectExtent l="0" t="0" r="13970" b="1079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136"/>
                    <a:stretch>
                      <a:fillRect/>
                    </a:stretch>
                  </pic:blipFill>
                  <pic:spPr>
                    <a:xfrm>
                      <a:off x="0" y="0"/>
                      <a:ext cx="5274310" cy="2991485"/>
                    </a:xfrm>
                    <a:prstGeom prst="rect">
                      <a:avLst/>
                    </a:prstGeom>
                  </pic:spPr>
                </pic:pic>
              </a:graphicData>
            </a:graphic>
          </wp:inline>
        </w:drawing>
      </w:r>
    </w:p>
    <w:p>
      <w:pPr>
        <w:pStyle w:val="5"/>
      </w:pPr>
      <w:bookmarkStart w:id="288" w:name="_Toc19280"/>
      <w:r>
        <w:rPr>
          <w:rFonts w:hint="eastAsia"/>
        </w:rPr>
        <w:t>3.2.5.25学生浏览案例</w:t>
      </w:r>
      <w:bookmarkEnd w:id="288"/>
    </w:p>
    <w:p>
      <w:pPr>
        <w:rPr>
          <w:rFonts w:hint="eastAsia"/>
        </w:rPr>
      </w:pPr>
      <w:r>
        <w:drawing>
          <wp:inline distT="0" distB="0" distL="0" distR="0">
            <wp:extent cx="5274310" cy="2750820"/>
            <wp:effectExtent l="0" t="0" r="13970" b="762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137"/>
                    <a:stretch>
                      <a:fillRect/>
                    </a:stretch>
                  </pic:blipFill>
                  <pic:spPr>
                    <a:xfrm>
                      <a:off x="0" y="0"/>
                      <a:ext cx="5274310" cy="2750820"/>
                    </a:xfrm>
                    <a:prstGeom prst="rect">
                      <a:avLst/>
                    </a:prstGeom>
                  </pic:spPr>
                </pic:pic>
              </a:graphicData>
            </a:graphic>
          </wp:inline>
        </w:drawing>
      </w:r>
    </w:p>
    <w:p>
      <w:pPr>
        <w:pStyle w:val="5"/>
      </w:pPr>
      <w:bookmarkStart w:id="289" w:name="_Toc9373"/>
      <w:r>
        <w:rPr>
          <w:rFonts w:hint="eastAsia"/>
        </w:rPr>
        <w:t>3.2.5.26学生bbs点赞</w:t>
      </w:r>
      <w:bookmarkEnd w:id="289"/>
    </w:p>
    <w:p>
      <w:pPr>
        <w:rPr>
          <w:rFonts w:hint="eastAsia"/>
        </w:rPr>
      </w:pPr>
      <w:r>
        <w:drawing>
          <wp:inline distT="0" distB="0" distL="0" distR="0">
            <wp:extent cx="5274310" cy="2555875"/>
            <wp:effectExtent l="0" t="0" r="13970" b="444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138"/>
                    <a:stretch>
                      <a:fillRect/>
                    </a:stretch>
                  </pic:blipFill>
                  <pic:spPr>
                    <a:xfrm>
                      <a:off x="0" y="0"/>
                      <a:ext cx="5274310" cy="2555875"/>
                    </a:xfrm>
                    <a:prstGeom prst="rect">
                      <a:avLst/>
                    </a:prstGeom>
                  </pic:spPr>
                </pic:pic>
              </a:graphicData>
            </a:graphic>
          </wp:inline>
        </w:drawing>
      </w:r>
    </w:p>
    <w:p>
      <w:pPr>
        <w:pStyle w:val="5"/>
      </w:pPr>
      <w:bookmarkStart w:id="290" w:name="_Toc3051"/>
      <w:r>
        <w:rPr>
          <w:rFonts w:hint="eastAsia"/>
        </w:rPr>
        <w:t>3.2.5.27学生bbs踩</w:t>
      </w:r>
      <w:bookmarkEnd w:id="290"/>
    </w:p>
    <w:p>
      <w:pPr>
        <w:rPr>
          <w:rFonts w:hint="eastAsia"/>
        </w:rPr>
      </w:pPr>
      <w:r>
        <w:drawing>
          <wp:inline distT="0" distB="0" distL="0" distR="0">
            <wp:extent cx="5274310" cy="2522855"/>
            <wp:effectExtent l="0" t="0" r="13970" b="698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139"/>
                    <a:stretch>
                      <a:fillRect/>
                    </a:stretch>
                  </pic:blipFill>
                  <pic:spPr>
                    <a:xfrm>
                      <a:off x="0" y="0"/>
                      <a:ext cx="5274310" cy="2522855"/>
                    </a:xfrm>
                    <a:prstGeom prst="rect">
                      <a:avLst/>
                    </a:prstGeom>
                  </pic:spPr>
                </pic:pic>
              </a:graphicData>
            </a:graphic>
          </wp:inline>
        </w:drawing>
      </w:r>
    </w:p>
    <w:p>
      <w:pPr>
        <w:pStyle w:val="5"/>
      </w:pPr>
      <w:bookmarkStart w:id="291" w:name="_Toc11538"/>
      <w:r>
        <w:rPr>
          <w:rFonts w:hint="eastAsia"/>
        </w:rPr>
        <w:t>3.2.5.28学生bbs回复</w:t>
      </w:r>
      <w:bookmarkEnd w:id="291"/>
    </w:p>
    <w:p>
      <w:pPr>
        <w:rPr>
          <w:rFonts w:hint="eastAsia"/>
        </w:rPr>
      </w:pPr>
      <w:r>
        <w:drawing>
          <wp:inline distT="0" distB="0" distL="0" distR="0">
            <wp:extent cx="5274310" cy="2724150"/>
            <wp:effectExtent l="0" t="0" r="13970" b="381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140"/>
                    <a:stretch>
                      <a:fillRect/>
                    </a:stretch>
                  </pic:blipFill>
                  <pic:spPr>
                    <a:xfrm>
                      <a:off x="0" y="0"/>
                      <a:ext cx="5274310" cy="2724150"/>
                    </a:xfrm>
                    <a:prstGeom prst="rect">
                      <a:avLst/>
                    </a:prstGeom>
                  </pic:spPr>
                </pic:pic>
              </a:graphicData>
            </a:graphic>
          </wp:inline>
        </w:drawing>
      </w:r>
    </w:p>
    <w:p>
      <w:pPr>
        <w:pStyle w:val="5"/>
      </w:pPr>
      <w:bookmarkStart w:id="292" w:name="_Toc29271"/>
      <w:r>
        <w:rPr>
          <w:rFonts w:hint="eastAsia"/>
        </w:rPr>
        <w:t>3.2.5.29学生bbs删除</w:t>
      </w:r>
      <w:bookmarkEnd w:id="292"/>
    </w:p>
    <w:p>
      <w:pPr>
        <w:rPr>
          <w:rFonts w:hint="eastAsia"/>
        </w:rPr>
      </w:pPr>
      <w:r>
        <w:drawing>
          <wp:inline distT="0" distB="0" distL="0" distR="0">
            <wp:extent cx="5274310" cy="2850515"/>
            <wp:effectExtent l="0" t="0" r="13970" b="1460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141"/>
                    <a:stretch>
                      <a:fillRect/>
                    </a:stretch>
                  </pic:blipFill>
                  <pic:spPr>
                    <a:xfrm>
                      <a:off x="0" y="0"/>
                      <a:ext cx="5274310" cy="2850515"/>
                    </a:xfrm>
                    <a:prstGeom prst="rect">
                      <a:avLst/>
                    </a:prstGeom>
                  </pic:spPr>
                </pic:pic>
              </a:graphicData>
            </a:graphic>
          </wp:inline>
        </w:drawing>
      </w:r>
    </w:p>
    <w:p>
      <w:pPr>
        <w:pStyle w:val="5"/>
      </w:pPr>
      <w:bookmarkStart w:id="293" w:name="_Toc24209"/>
      <w:r>
        <w:rPr>
          <w:rFonts w:hint="eastAsia"/>
        </w:rPr>
        <w:t>3.2.5.30学生bbs发帖</w:t>
      </w:r>
      <w:bookmarkEnd w:id="293"/>
    </w:p>
    <w:p>
      <w:pPr>
        <w:rPr>
          <w:rFonts w:hint="eastAsia"/>
        </w:rPr>
      </w:pPr>
      <w:r>
        <w:drawing>
          <wp:inline distT="0" distB="0" distL="0" distR="0">
            <wp:extent cx="5274310" cy="2680970"/>
            <wp:effectExtent l="0" t="0" r="13970" b="127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142"/>
                    <a:stretch>
                      <a:fillRect/>
                    </a:stretch>
                  </pic:blipFill>
                  <pic:spPr>
                    <a:xfrm>
                      <a:off x="0" y="0"/>
                      <a:ext cx="5274310" cy="2680970"/>
                    </a:xfrm>
                    <a:prstGeom prst="rect">
                      <a:avLst/>
                    </a:prstGeom>
                  </pic:spPr>
                </pic:pic>
              </a:graphicData>
            </a:graphic>
          </wp:inline>
        </w:drawing>
      </w:r>
    </w:p>
    <w:p>
      <w:pPr>
        <w:pStyle w:val="5"/>
      </w:pPr>
      <w:bookmarkStart w:id="294" w:name="_Toc824"/>
      <w:r>
        <w:rPr>
          <w:rFonts w:hint="eastAsia"/>
        </w:rPr>
        <w:t>3.2.5.31 即时通讯</w:t>
      </w:r>
      <w:bookmarkEnd w:id="294"/>
    </w:p>
    <w:p>
      <w:pPr>
        <w:rPr>
          <w:rFonts w:hint="eastAsia"/>
        </w:rPr>
      </w:pPr>
      <w:r>
        <w:drawing>
          <wp:inline distT="0" distB="0" distL="0" distR="0">
            <wp:extent cx="5274310" cy="2614930"/>
            <wp:effectExtent l="0" t="0" r="13970" b="635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143"/>
                    <a:stretch>
                      <a:fillRect/>
                    </a:stretch>
                  </pic:blipFill>
                  <pic:spPr>
                    <a:xfrm>
                      <a:off x="0" y="0"/>
                      <a:ext cx="5274310" cy="2614930"/>
                    </a:xfrm>
                    <a:prstGeom prst="rect">
                      <a:avLst/>
                    </a:prstGeom>
                  </pic:spPr>
                </pic:pic>
              </a:graphicData>
            </a:graphic>
          </wp:inline>
        </w:drawing>
      </w:r>
    </w:p>
    <w:p>
      <w:pPr>
        <w:pStyle w:val="5"/>
      </w:pPr>
      <w:bookmarkStart w:id="295" w:name="_Toc16623"/>
      <w:r>
        <w:rPr>
          <w:rFonts w:hint="eastAsia"/>
        </w:rPr>
        <w:t>3.2.5.32学生查看评价标准</w:t>
      </w:r>
      <w:bookmarkEnd w:id="295"/>
    </w:p>
    <w:p>
      <w:r>
        <w:drawing>
          <wp:inline distT="0" distB="0" distL="0" distR="0">
            <wp:extent cx="5274310" cy="3079750"/>
            <wp:effectExtent l="0" t="0" r="13970" b="1397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144"/>
                    <a:stretch>
                      <a:fillRect/>
                    </a:stretch>
                  </pic:blipFill>
                  <pic:spPr>
                    <a:xfrm>
                      <a:off x="0" y="0"/>
                      <a:ext cx="5274310" cy="3079750"/>
                    </a:xfrm>
                    <a:prstGeom prst="rect">
                      <a:avLst/>
                    </a:prstGeom>
                  </pic:spPr>
                </pic:pic>
              </a:graphicData>
            </a:graphic>
          </wp:inline>
        </w:drawing>
      </w:r>
    </w:p>
    <w:p>
      <w:pPr>
        <w:rPr>
          <w:rFonts w:hint="eastAsia"/>
        </w:rPr>
      </w:pPr>
    </w:p>
    <w:p>
      <w:pPr>
        <w:pStyle w:val="5"/>
      </w:pPr>
      <w:bookmarkStart w:id="296" w:name="_Toc3507"/>
      <w:r>
        <w:rPr>
          <w:rFonts w:hint="eastAsia"/>
        </w:rPr>
        <w:t>3.2.5.33 浏览个人信息</w:t>
      </w:r>
      <w:bookmarkEnd w:id="296"/>
    </w:p>
    <w:p>
      <w:pPr>
        <w:rPr>
          <w:rFonts w:hint="eastAsia"/>
        </w:rPr>
      </w:pPr>
      <w:r>
        <w:drawing>
          <wp:inline distT="0" distB="0" distL="0" distR="0">
            <wp:extent cx="5274310" cy="2640965"/>
            <wp:effectExtent l="0" t="0" r="13970" b="1079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145"/>
                    <a:stretch>
                      <a:fillRect/>
                    </a:stretch>
                  </pic:blipFill>
                  <pic:spPr>
                    <a:xfrm>
                      <a:off x="0" y="0"/>
                      <a:ext cx="5274310" cy="2640965"/>
                    </a:xfrm>
                    <a:prstGeom prst="rect">
                      <a:avLst/>
                    </a:prstGeom>
                  </pic:spPr>
                </pic:pic>
              </a:graphicData>
            </a:graphic>
          </wp:inline>
        </w:drawing>
      </w:r>
    </w:p>
    <w:p>
      <w:pPr>
        <w:pStyle w:val="5"/>
      </w:pPr>
      <w:bookmarkStart w:id="297" w:name="_Toc15071"/>
      <w:r>
        <w:rPr>
          <w:rFonts w:hint="eastAsia"/>
        </w:rPr>
        <w:t>3.2.5.34 下载评价标准</w:t>
      </w:r>
      <w:bookmarkEnd w:id="297"/>
    </w:p>
    <w:p>
      <w:pPr>
        <w:rPr>
          <w:rFonts w:hint="eastAsia"/>
        </w:rPr>
      </w:pPr>
      <w:r>
        <w:drawing>
          <wp:inline distT="0" distB="0" distL="0" distR="0">
            <wp:extent cx="5274310" cy="2896870"/>
            <wp:effectExtent l="0" t="0" r="13970" b="139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146"/>
                    <a:stretch>
                      <a:fillRect/>
                    </a:stretch>
                  </pic:blipFill>
                  <pic:spPr>
                    <a:xfrm>
                      <a:off x="0" y="0"/>
                      <a:ext cx="5274310" cy="2896870"/>
                    </a:xfrm>
                    <a:prstGeom prst="rect">
                      <a:avLst/>
                    </a:prstGeom>
                  </pic:spPr>
                </pic:pic>
              </a:graphicData>
            </a:graphic>
          </wp:inline>
        </w:drawing>
      </w:r>
    </w:p>
    <w:p/>
    <w:p/>
    <w:p>
      <w:pPr>
        <w:pStyle w:val="2"/>
        <w:numPr>
          <w:ilvl w:val="0"/>
          <w:numId w:val="0"/>
        </w:numPr>
        <w:ind w:leftChars="0"/>
      </w:pPr>
      <w:bookmarkStart w:id="298" w:name="_Toc24165"/>
      <w:bookmarkStart w:id="299" w:name="_Toc18783"/>
      <w:r>
        <w:rPr>
          <w:rFonts w:hint="eastAsia"/>
          <w:lang w:val="en-US" w:eastAsia="zh-CN"/>
        </w:rPr>
        <w:t>4</w:t>
      </w:r>
      <w:r>
        <w:t>对话框图</w:t>
      </w:r>
      <w:r>
        <w:rPr>
          <w:rFonts w:hint="eastAsia"/>
        </w:rPr>
        <w:t>、</w:t>
      </w:r>
      <w:r>
        <w:t>界面原型以及用例说明</w:t>
      </w:r>
      <w:bookmarkEnd w:id="298"/>
      <w:bookmarkEnd w:id="299"/>
    </w:p>
    <w:p>
      <w:pPr>
        <w:pStyle w:val="3"/>
        <w:numPr>
          <w:ilvl w:val="0"/>
          <w:numId w:val="0"/>
        </w:numPr>
        <w:ind w:leftChars="0"/>
      </w:pPr>
      <w:bookmarkStart w:id="300" w:name="_Toc12268"/>
      <w:bookmarkStart w:id="301" w:name="_Toc501195330"/>
      <w:bookmarkStart w:id="302" w:name="_Toc10883"/>
      <w:r>
        <w:rPr>
          <w:rFonts w:hint="eastAsia"/>
          <w:lang w:val="en-US" w:eastAsia="zh-CN"/>
        </w:rPr>
        <w:t>4.1</w:t>
      </w:r>
      <w:r>
        <w:rPr>
          <w:rFonts w:hint="eastAsia"/>
        </w:rPr>
        <w:t>案例拥有者功能需求</w:t>
      </w:r>
      <w:bookmarkEnd w:id="300"/>
      <w:bookmarkEnd w:id="301"/>
      <w:bookmarkEnd w:id="302"/>
    </w:p>
    <w:p>
      <w:pPr>
        <w:pStyle w:val="4"/>
        <w:rPr>
          <w:rFonts w:hint="eastAsia" w:eastAsiaTheme="minorEastAsia"/>
          <w:lang w:eastAsia="zh-CN"/>
        </w:rPr>
      </w:pPr>
      <w:bookmarkStart w:id="303" w:name="_Toc20245"/>
      <w:bookmarkStart w:id="304" w:name="_Toc13594"/>
      <w:r>
        <w:rPr>
          <w:rFonts w:hint="eastAsia"/>
        </w:rPr>
        <w:t>4.1.1案例拥有者</w:t>
      </w:r>
      <w:r>
        <w:rPr>
          <w:rFonts w:hint="eastAsia"/>
          <w:lang w:eastAsia="zh-CN"/>
        </w:rPr>
        <w:t>登录</w:t>
      </w:r>
      <w:bookmarkEnd w:id="303"/>
      <w:bookmarkEnd w:id="304"/>
    </w:p>
    <w:p>
      <w:pPr>
        <w:rPr>
          <w:b/>
        </w:rPr>
      </w:pPr>
      <w:bookmarkStart w:id="305" w:name="_游客注册"/>
      <w:bookmarkEnd w:id="305"/>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hint="eastAsia" w:eastAsia="宋体"/>
                <w:lang w:eastAsia="zh-CN"/>
              </w:rPr>
            </w:pPr>
            <w:r>
              <w:rPr>
                <w:rFonts w:eastAsia="Times New Roman"/>
              </w:rPr>
              <w:t>O</w:t>
            </w:r>
            <w:r>
              <w:rPr>
                <w:rFonts w:hint="eastAsia" w:eastAsia="Times New Roman"/>
              </w:rPr>
              <w:t>-1-</w:t>
            </w:r>
            <w:r>
              <w:rPr>
                <w:rFonts w:eastAsia="Times New Roman"/>
              </w:rPr>
              <w:t>1</w:t>
            </w:r>
            <w:r>
              <w:rPr>
                <w:rFonts w:hint="eastAsia" w:eastAsia="Times New Roman"/>
              </w:rPr>
              <w:t>,案例拥有者</w:t>
            </w:r>
            <w:r>
              <w:rPr>
                <w:rFonts w:hint="eastAsia"/>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案例拥有者希望进入案例管理界面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案例拥有者的身份通过认证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案例拥有者进入我的案例界面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1-1.0案例拥有者输入用户名密码进入网站</w:t>
            </w:r>
          </w:p>
          <w:p>
            <w:pPr>
              <w:rPr>
                <w:rFonts w:eastAsia="Times New Roman"/>
              </w:rPr>
            </w:pPr>
            <w:r>
              <w:rPr>
                <w:rFonts w:hint="eastAsia" w:eastAsia="Times New Roman"/>
              </w:rPr>
              <w:t>1.案例拥有者打开网站</w:t>
            </w:r>
            <w:r>
              <w:fldChar w:fldCharType="begin"/>
            </w:r>
            <w:r>
              <w:instrText xml:space="preserve"> HYPERLINK \l "O_登陆界面" </w:instrText>
            </w:r>
            <w:r>
              <w:fldChar w:fldCharType="separate"/>
            </w:r>
            <w:r>
              <w:rPr>
                <w:rStyle w:val="31"/>
                <w:rFonts w:hint="eastAsia"/>
                <w:lang w:eastAsia="zh-CN"/>
              </w:rPr>
              <w:t>登录</w:t>
            </w:r>
            <w:r>
              <w:rPr>
                <w:rStyle w:val="31"/>
                <w:rFonts w:hint="eastAsia" w:eastAsia="Times New Roman"/>
              </w:rPr>
              <w:t>页面</w:t>
            </w:r>
            <w:r>
              <w:rPr>
                <w:rStyle w:val="31"/>
                <w:rFonts w:hint="eastAsia" w:eastAsia="Times New Roman"/>
              </w:rPr>
              <w:fldChar w:fldCharType="end"/>
            </w:r>
          </w:p>
          <w:p>
            <w:pPr>
              <w:rPr>
                <w:rFonts w:eastAsia="Times New Roman"/>
              </w:rPr>
            </w:pPr>
            <w:r>
              <w:rPr>
                <w:rFonts w:hint="eastAsia" w:eastAsia="Times New Roman"/>
              </w:rPr>
              <w:t>2.案例拥有者输入账号密码，点击</w:t>
            </w:r>
            <w:r>
              <w:fldChar w:fldCharType="begin"/>
            </w:r>
            <w:r>
              <w:instrText xml:space="preserve"> HYPERLINK \l "O_登陆界面" </w:instrText>
            </w:r>
            <w:r>
              <w:fldChar w:fldCharType="separate"/>
            </w:r>
            <w:r>
              <w:rPr>
                <w:rStyle w:val="31"/>
                <w:rFonts w:hint="eastAsia"/>
                <w:lang w:eastAsia="zh-CN"/>
              </w:rPr>
              <w:t>登录</w:t>
            </w:r>
            <w:r>
              <w:rPr>
                <w:rStyle w:val="31"/>
                <w:rFonts w:hint="eastAsia" w:eastAsia="Times New Roman"/>
              </w:rPr>
              <w:fldChar w:fldCharType="end"/>
            </w:r>
          </w:p>
          <w:p>
            <w:pPr>
              <w:rPr>
                <w:rFonts w:eastAsia="Times New Roman"/>
              </w:rPr>
            </w:pPr>
            <w:r>
              <w:rPr>
                <w:rFonts w:hint="eastAsia" w:eastAsia="Times New Roman"/>
              </w:rPr>
              <w:t>3.账号密码正确，进入</w:t>
            </w:r>
            <w:r>
              <w:fldChar w:fldCharType="begin"/>
            </w:r>
            <w:r>
              <w:instrText xml:space="preserve"> HYPERLINK \l "O_我的案例界面" </w:instrText>
            </w:r>
            <w:r>
              <w:fldChar w:fldCharType="separate"/>
            </w:r>
            <w:r>
              <w:rPr>
                <w:rStyle w:val="31"/>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1-1.0E</w:t>
            </w:r>
            <w:r>
              <w:rPr>
                <w:rFonts w:eastAsia="Times New Roman"/>
                <w:b/>
                <w:bCs/>
              </w:rPr>
              <w:t>1</w:t>
            </w:r>
            <w:r>
              <w:rPr>
                <w:rFonts w:hint="eastAsia" w:eastAsia="Times New Roman"/>
                <w:b/>
                <w:bCs/>
              </w:rPr>
              <w:t>账号密码错误</w:t>
            </w:r>
          </w:p>
          <w:p>
            <w:pPr>
              <w:rPr>
                <w:rFonts w:eastAsia="Times New Roman"/>
                <w:color w:val="FF0000"/>
              </w:rPr>
            </w:pPr>
            <w:r>
              <w:rPr>
                <w:rFonts w:hint="eastAsia"/>
                <w:lang w:val="en-US" w:eastAsia="zh-CN"/>
              </w:rPr>
              <w:t>E</w:t>
            </w:r>
            <w:r>
              <w:rPr>
                <w:rFonts w:hint="eastAsia" w:eastAsia="Times New Roman"/>
                <w:color w:val="1F4E79" w:themeColor="accent1" w:themeShade="80"/>
                <w:u w:val="none"/>
              </w:rPr>
              <w:t>1</w:t>
            </w:r>
            <w:r>
              <w:rPr>
                <w:rFonts w:hint="eastAsia" w:eastAsia="Times New Roman"/>
                <w:color w:val="9DC3E6" w:themeColor="accent1" w:themeTint="99"/>
                <w:u w:val="none"/>
                <w14:textFill>
                  <w14:solidFill>
                    <w14:schemeClr w14:val="accent1">
                      <w14:lumMod w14:val="60000"/>
                      <w14:lumOff w14:val="40000"/>
                    </w14:schemeClr>
                  </w14:solidFill>
                </w14:textFill>
              </w:rPr>
              <w:t>.</w:t>
            </w:r>
            <w:r>
              <w:rPr>
                <w:rFonts w:hint="eastAsia" w:eastAsia="Times New Roman"/>
                <w:color w:val="2E75B6" w:themeColor="accent1" w:themeShade="BF"/>
                <w:u w:val="none"/>
              </w:rPr>
              <w:fldChar w:fldCharType="begin"/>
            </w:r>
            <w:r>
              <w:rPr>
                <w:rFonts w:hint="eastAsia" w:eastAsia="Times New Roman"/>
                <w:color w:val="2E75B6" w:themeColor="accent1" w:themeShade="BF"/>
                <w:u w:val="none"/>
              </w:rPr>
              <w:instrText xml:space="preserve"> HYPERLINK \l "O_异常界面1" </w:instrText>
            </w:r>
            <w:r>
              <w:rPr>
                <w:rFonts w:hint="eastAsia" w:eastAsia="Times New Roman"/>
                <w:color w:val="2E75B6" w:themeColor="accent1" w:themeShade="BF"/>
                <w:u w:val="none"/>
              </w:rPr>
              <w:fldChar w:fldCharType="separate"/>
            </w:r>
            <w:r>
              <w:rPr>
                <w:rStyle w:val="31"/>
                <w:rFonts w:hint="eastAsia" w:eastAsia="Times New Roman"/>
                <w:color w:val="2E75B6" w:themeColor="accent1" w:themeShade="BF"/>
              </w:rPr>
              <w:t>系统提示信息：账号或密码错误</w:t>
            </w:r>
            <w:r>
              <w:rPr>
                <w:rFonts w:hint="eastAsia" w:eastAsia="Times New Roman"/>
                <w:color w:val="2E75B6" w:themeColor="accent1" w:themeShade="BF"/>
                <w:u w:val="none"/>
              </w:rPr>
              <w:fldChar w:fldCharType="end"/>
            </w:r>
          </w:p>
          <w:p>
            <w:pPr>
              <w:rPr>
                <w:rFonts w:eastAsia="Times New Roman"/>
                <w:b/>
                <w:bCs/>
              </w:rPr>
            </w:pPr>
            <w:r>
              <w:rPr>
                <w:rFonts w:hint="eastAsia" w:eastAsia="Times New Roman"/>
                <w:b/>
                <w:bCs/>
              </w:rPr>
              <w:t>1-1.0E2账号不存在</w:t>
            </w:r>
          </w:p>
          <w:p>
            <w:pPr>
              <w:rPr>
                <w:rFonts w:eastAsia="Times New Roman"/>
              </w:rPr>
            </w:pPr>
            <w:r>
              <w:rPr>
                <w:rFonts w:hint="eastAsia"/>
                <w:lang w:val="en-US" w:eastAsia="zh-CN"/>
              </w:rPr>
              <w:t>E</w:t>
            </w:r>
            <w:r>
              <w:rPr>
                <w:rFonts w:hint="eastAsia"/>
                <w:color w:val="auto"/>
                <w:u w:val="none"/>
                <w:lang w:val="en-US" w:eastAsia="zh-CN"/>
              </w:rPr>
              <w:t>2</w:t>
            </w:r>
            <w:r>
              <w:rPr>
                <w:rFonts w:hint="eastAsia" w:eastAsia="Times New Roman"/>
                <w:color w:val="FF0000"/>
                <w:u w:val="none"/>
              </w:rPr>
              <w:t>.</w:t>
            </w:r>
            <w:r>
              <w:rPr>
                <w:rFonts w:hint="eastAsia" w:eastAsia="Times New Roman"/>
                <w:color w:val="2E75B6" w:themeColor="accent1" w:themeShade="BF"/>
                <w:u w:val="none"/>
              </w:rPr>
              <w:fldChar w:fldCharType="begin"/>
            </w:r>
            <w:r>
              <w:rPr>
                <w:rFonts w:hint="eastAsia" w:eastAsia="Times New Roman"/>
                <w:color w:val="2E75B6" w:themeColor="accent1" w:themeShade="BF"/>
                <w:u w:val="none"/>
              </w:rPr>
              <w:instrText xml:space="preserve"> HYPERLINK \l "O_异常界面2" </w:instrText>
            </w:r>
            <w:r>
              <w:rPr>
                <w:rFonts w:hint="eastAsia" w:eastAsia="Times New Roman"/>
                <w:color w:val="2E75B6" w:themeColor="accent1" w:themeShade="BF"/>
                <w:u w:val="none"/>
              </w:rPr>
              <w:fldChar w:fldCharType="separate"/>
            </w:r>
            <w:r>
              <w:rPr>
                <w:rStyle w:val="31"/>
                <w:rFonts w:hint="eastAsia" w:eastAsia="Times New Roman"/>
                <w:color w:val="2E75B6" w:themeColor="accent1" w:themeShade="BF"/>
              </w:rPr>
              <w:t>系统提示信息：账号不存在</w:t>
            </w:r>
            <w:r>
              <w:rPr>
                <w:rFonts w:hint="eastAsia" w:eastAsia="Times New Roman"/>
                <w:color w:val="2E75B6" w:themeColor="accent1" w:themeShade="BF"/>
                <w:u w:val="non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hint="eastAsia" w:eastAsia="宋体"/>
                <w:lang w:val="en-US" w:eastAsia="zh-CN"/>
              </w:rPr>
            </w:pPr>
            <w:r>
              <w:rPr>
                <w:rFonts w:eastAsia="Times New Roman"/>
              </w:rPr>
              <w:t>1-1.0</w:t>
            </w:r>
            <w:r>
              <w:rPr>
                <w:rFonts w:hint="eastAsia" w:eastAsia="Times New Roman"/>
              </w:rPr>
              <w:t>账号，密码</w:t>
            </w:r>
            <w:r>
              <w:rPr>
                <w:rFonts w:hint="eastAsia"/>
                <w:lang w:eastAsia="zh-CN"/>
              </w:rPr>
              <w:t>，</w:t>
            </w:r>
            <w:r>
              <w:rPr>
                <w:rFonts w:hint="eastAsia"/>
                <w:lang w:val="en-US" w:eastAsia="zh-CN"/>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1-1.0</w:t>
            </w:r>
            <w:r>
              <w:rPr>
                <w:rFonts w:hint="eastAsia"/>
                <w:lang w:val="en-US" w:eastAsia="zh-CN"/>
              </w:rPr>
              <w:t xml:space="preserve"> E1</w:t>
            </w:r>
            <w:r>
              <w:rPr>
                <w:rFonts w:hint="eastAsia" w:eastAsia="Times New Roman"/>
              </w:rPr>
              <w:t>，</w:t>
            </w:r>
            <w:r>
              <w:rPr>
                <w:rFonts w:hint="eastAsia"/>
                <w:lang w:val="en-US" w:eastAsia="zh-CN"/>
              </w:rPr>
              <w:t>E2</w:t>
            </w:r>
            <w:r>
              <w:rPr>
                <w:rFonts w:hint="eastAsia" w:eastAsia="Times New Roman"/>
              </w:rPr>
              <w:t>，我的案例界面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BR-O-1账号，密码必须正确，与数据库中数据相匹配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4.30</w:t>
            </w:r>
          </w:p>
        </w:tc>
      </w:tr>
    </w:tbl>
    <w:p>
      <w:pPr>
        <w:rPr>
          <w:rFonts w:eastAsiaTheme="minorEastAsia"/>
        </w:rPr>
      </w:pPr>
      <w:bookmarkStart w:id="306" w:name="O_登陆界面"/>
      <w:bookmarkStart w:id="307" w:name="_Toc20348"/>
      <w:r>
        <w:rPr>
          <w:rStyle w:val="37"/>
          <w:rFonts w:hint="eastAsia"/>
          <w:lang w:val="en-US" w:eastAsia="zh-CN"/>
        </w:rPr>
        <w:t>4.1.1.1</w:t>
      </w:r>
      <w:r>
        <w:rPr>
          <w:rStyle w:val="37"/>
          <w:rFonts w:hint="eastAsia"/>
          <w:lang w:eastAsia="zh-CN"/>
        </w:rPr>
        <w:t>登录</w:t>
      </w:r>
      <w:r>
        <w:rPr>
          <w:rStyle w:val="37"/>
          <w:rFonts w:hint="eastAsia"/>
        </w:rPr>
        <w:t>界面</w:t>
      </w:r>
      <w:bookmarkEnd w:id="306"/>
      <w:r>
        <w:rPr>
          <w:rStyle w:val="37"/>
          <w:rFonts w:hint="eastAsia"/>
        </w:rPr>
        <w:t>/</w:t>
      </w:r>
      <w:r>
        <w:rPr>
          <w:rStyle w:val="37"/>
          <w:rFonts w:hint="eastAsia"/>
          <w:lang w:eastAsia="zh-CN"/>
        </w:rPr>
        <w:t>登录</w:t>
      </w:r>
      <w:r>
        <w:rPr>
          <w:rStyle w:val="37"/>
          <w:rFonts w:hint="eastAsia"/>
        </w:rPr>
        <w:t>按钮</w:t>
      </w:r>
      <w:bookmarkEnd w:id="307"/>
      <w:r>
        <w:rPr>
          <w:rFonts w:hint="eastAsia" w:eastAsiaTheme="minorEastAsia"/>
        </w:rPr>
        <w:t>：</w:t>
      </w:r>
    </w:p>
    <w:p>
      <w:r>
        <w:drawing>
          <wp:inline distT="0" distB="0" distL="0" distR="0">
            <wp:extent cx="4592955" cy="2612390"/>
            <wp:effectExtent l="0" t="0" r="9525" b="889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147"/>
                    <a:stretch>
                      <a:fillRect/>
                    </a:stretch>
                  </pic:blipFill>
                  <pic:spPr>
                    <a:xfrm>
                      <a:off x="0" y="0"/>
                      <a:ext cx="4601074" cy="2616840"/>
                    </a:xfrm>
                    <a:prstGeom prst="rect">
                      <a:avLst/>
                    </a:prstGeom>
                  </pic:spPr>
                </pic:pic>
              </a:graphicData>
            </a:graphic>
          </wp:inline>
        </w:drawing>
      </w:r>
    </w:p>
    <w:p>
      <w:bookmarkStart w:id="308" w:name="_Toc17748"/>
      <w:bookmarkStart w:id="309" w:name="O_我的案例界面"/>
      <w:r>
        <w:rPr>
          <w:rStyle w:val="37"/>
          <w:rFonts w:hint="eastAsia"/>
          <w:lang w:val="en-US" w:eastAsia="zh-CN"/>
        </w:rPr>
        <w:t>4.1.1.2</w:t>
      </w:r>
      <w:r>
        <w:rPr>
          <w:rStyle w:val="37"/>
          <w:rFonts w:hint="eastAsia"/>
        </w:rPr>
        <w:t>我的案例界面</w:t>
      </w:r>
      <w:bookmarkEnd w:id="308"/>
      <w:bookmarkEnd w:id="309"/>
      <w:r>
        <w:rPr>
          <w:rFonts w:hint="eastAsia"/>
        </w:rPr>
        <w:t>：</w:t>
      </w:r>
    </w:p>
    <w:p>
      <w:r>
        <w:drawing>
          <wp:inline distT="0" distB="0" distL="114300" distR="114300">
            <wp:extent cx="5269865" cy="4377055"/>
            <wp:effectExtent l="0" t="0" r="3175" b="12065"/>
            <wp:docPr id="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
                    <pic:cNvPicPr>
                      <a:picLocks noChangeAspect="1"/>
                    </pic:cNvPicPr>
                  </pic:nvPicPr>
                  <pic:blipFill>
                    <a:blip r:embed="rId148"/>
                    <a:stretch>
                      <a:fillRect/>
                    </a:stretch>
                  </pic:blipFill>
                  <pic:spPr>
                    <a:xfrm>
                      <a:off x="0" y="0"/>
                      <a:ext cx="5269865" cy="4377055"/>
                    </a:xfrm>
                    <a:prstGeom prst="rect">
                      <a:avLst/>
                    </a:prstGeom>
                    <a:noFill/>
                    <a:ln w="9525">
                      <a:noFill/>
                    </a:ln>
                  </pic:spPr>
                </pic:pic>
              </a:graphicData>
            </a:graphic>
          </wp:inline>
        </w:drawing>
      </w:r>
    </w:p>
    <w:p>
      <w:pPr>
        <w:rPr>
          <w:color w:val="000000" w:themeColor="text1"/>
          <w14:textFill>
            <w14:solidFill>
              <w14:schemeClr w14:val="tx1"/>
            </w14:solidFill>
          </w14:textFill>
        </w:rPr>
      </w:pPr>
      <w:bookmarkStart w:id="310" w:name="O_异常界面1"/>
      <w:bookmarkStart w:id="311" w:name="_Toc31363"/>
      <w:r>
        <w:rPr>
          <w:rStyle w:val="37"/>
          <w:rFonts w:hint="eastAsia"/>
          <w:lang w:val="en-US" w:eastAsia="zh-CN"/>
        </w:rPr>
        <w:t>4.1.1.3</w:t>
      </w:r>
      <w:r>
        <w:rPr>
          <w:rStyle w:val="37"/>
          <w:rFonts w:hint="eastAsia"/>
        </w:rPr>
        <w:t>系统提示信息</w:t>
      </w:r>
      <w:bookmarkEnd w:id="310"/>
      <w:bookmarkEnd w:id="311"/>
      <w:r>
        <w:rPr>
          <w:rFonts w:hint="eastAsia"/>
          <w:color w:val="000000" w:themeColor="text1"/>
          <w14:textFill>
            <w14:solidFill>
              <w14:schemeClr w14:val="tx1"/>
            </w14:solidFill>
          </w14:textFill>
        </w:rPr>
        <w:t>：账号或密码错误</w:t>
      </w:r>
    </w:p>
    <w:p>
      <w:pPr>
        <w:rPr>
          <w:color w:val="FF0000"/>
        </w:rPr>
      </w:pPr>
      <w:r>
        <w:drawing>
          <wp:inline distT="0" distB="0" distL="0" distR="0">
            <wp:extent cx="2904490" cy="2999740"/>
            <wp:effectExtent l="0" t="0" r="635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149"/>
                    <a:stretch>
                      <a:fillRect/>
                    </a:stretch>
                  </pic:blipFill>
                  <pic:spPr>
                    <a:xfrm>
                      <a:off x="0" y="0"/>
                      <a:ext cx="2904762" cy="3000000"/>
                    </a:xfrm>
                    <a:prstGeom prst="rect">
                      <a:avLst/>
                    </a:prstGeom>
                  </pic:spPr>
                </pic:pic>
              </a:graphicData>
            </a:graphic>
          </wp:inline>
        </w:drawing>
      </w:r>
    </w:p>
    <w:p>
      <w:pPr>
        <w:rPr>
          <w:color w:val="000000" w:themeColor="text1"/>
          <w14:textFill>
            <w14:solidFill>
              <w14:schemeClr w14:val="tx1"/>
            </w14:solidFill>
          </w14:textFill>
        </w:rPr>
      </w:pPr>
      <w:bookmarkStart w:id="312" w:name="_Toc9665"/>
      <w:bookmarkStart w:id="313" w:name="O_异常界面2"/>
      <w:r>
        <w:rPr>
          <w:rStyle w:val="37"/>
          <w:rFonts w:hint="eastAsia"/>
          <w:lang w:val="en-US" w:eastAsia="zh-CN"/>
        </w:rPr>
        <w:t xml:space="preserve">4.1.1.4 </w:t>
      </w:r>
      <w:r>
        <w:rPr>
          <w:rStyle w:val="37"/>
          <w:rFonts w:hint="eastAsia"/>
        </w:rPr>
        <w:t>系统提示信息</w:t>
      </w:r>
      <w:bookmarkEnd w:id="312"/>
      <w:bookmarkEnd w:id="313"/>
      <w:r>
        <w:rPr>
          <w:rFonts w:hint="eastAsia"/>
          <w:color w:val="000000" w:themeColor="text1"/>
          <w14:textFill>
            <w14:solidFill>
              <w14:schemeClr w14:val="tx1"/>
            </w14:solidFill>
          </w14:textFill>
        </w:rPr>
        <w:t>：账号不存在</w:t>
      </w:r>
    </w:p>
    <w:p>
      <w:r>
        <w:drawing>
          <wp:inline distT="0" distB="0" distL="0" distR="0">
            <wp:extent cx="2866390" cy="3123565"/>
            <wp:effectExtent l="0" t="0" r="13970" b="6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150"/>
                    <a:stretch>
                      <a:fillRect/>
                    </a:stretch>
                  </pic:blipFill>
                  <pic:spPr>
                    <a:xfrm>
                      <a:off x="0" y="0"/>
                      <a:ext cx="2866667" cy="3123809"/>
                    </a:xfrm>
                    <a:prstGeom prst="rect">
                      <a:avLst/>
                    </a:prstGeom>
                  </pic:spPr>
                </pic:pic>
              </a:graphicData>
            </a:graphic>
          </wp:inline>
        </w:drawing>
      </w:r>
    </w:p>
    <w:p/>
    <w:p>
      <w:pPr>
        <w:rPr>
          <w:rFonts w:eastAsiaTheme="minorEastAsia"/>
        </w:rPr>
      </w:pPr>
      <w:bookmarkStart w:id="314" w:name="_Toc22231"/>
      <w:r>
        <w:rPr>
          <w:rStyle w:val="37"/>
          <w:rFonts w:hint="eastAsia"/>
          <w:lang w:val="en-US" w:eastAsia="zh-CN"/>
        </w:rPr>
        <w:t>4.1.1.5</w:t>
      </w:r>
      <w:r>
        <w:rPr>
          <w:rStyle w:val="37"/>
          <w:rFonts w:hint="eastAsia"/>
        </w:rPr>
        <w:t>对话框图</w:t>
      </w:r>
      <w:bookmarkEnd w:id="314"/>
      <w:r>
        <w:rPr>
          <w:rFonts w:hint="eastAsia" w:eastAsiaTheme="minorEastAsia"/>
        </w:rPr>
        <w:t>：</w:t>
      </w:r>
    </w:p>
    <w:p>
      <w:pPr>
        <w:rPr>
          <w:rFonts w:eastAsiaTheme="minorEastAsia"/>
        </w:rPr>
      </w:pPr>
      <w:r>
        <w:rPr>
          <w:rFonts w:hint="eastAsia" w:eastAsiaTheme="minorEastAsia"/>
        </w:rPr>
        <w:drawing>
          <wp:inline distT="0" distB="0" distL="114300" distR="114300">
            <wp:extent cx="3276600" cy="2994660"/>
            <wp:effectExtent l="0" t="0" r="0" b="7620"/>
            <wp:docPr id="3" name="图片 3" descr="5700511712859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7005117128594342"/>
                    <pic:cNvPicPr>
                      <a:picLocks noChangeAspect="1"/>
                    </pic:cNvPicPr>
                  </pic:nvPicPr>
                  <pic:blipFill>
                    <a:blip r:embed="rId151"/>
                    <a:stretch>
                      <a:fillRect/>
                    </a:stretch>
                  </pic:blipFill>
                  <pic:spPr>
                    <a:xfrm>
                      <a:off x="0" y="0"/>
                      <a:ext cx="3276600" cy="2994660"/>
                    </a:xfrm>
                    <a:prstGeom prst="rect">
                      <a:avLst/>
                    </a:prstGeom>
                  </pic:spPr>
                </pic:pic>
              </a:graphicData>
            </a:graphic>
          </wp:inline>
        </w:drawing>
      </w:r>
    </w:p>
    <w:p>
      <w:pPr>
        <w:pStyle w:val="4"/>
      </w:pPr>
      <w:bookmarkStart w:id="315" w:name="_Toc7183"/>
      <w:bookmarkStart w:id="316" w:name="_Toc12694"/>
      <w:r>
        <w:rPr>
          <w:rFonts w:hint="eastAsia"/>
        </w:rPr>
        <w:t>4.1.2案例拥有者浏览现有案例</w:t>
      </w:r>
      <w:bookmarkEnd w:id="315"/>
      <w:bookmarkEnd w:id="316"/>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-2-</w:t>
            </w:r>
            <w:r>
              <w:rPr>
                <w:rFonts w:eastAsia="Times New Roman"/>
              </w:rPr>
              <w:t>1</w:t>
            </w:r>
            <w:r>
              <w:rPr>
                <w:rFonts w:hint="eastAsia" w:eastAsia="Times New Roman"/>
              </w:rPr>
              <w:t>,案例拥有者浏览现有案例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案例拥有者希望浏览现有案例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案例拥有者希望查看现有案例的信息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在案例主界面显示现有案例信息</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2-1.0案例拥有者浏览现有案例</w:t>
            </w:r>
          </w:p>
          <w:p>
            <w:pPr>
              <w:rPr>
                <w:rFonts w:eastAsia="Times New Roman"/>
              </w:rPr>
            </w:pPr>
            <w:r>
              <w:rPr>
                <w:rFonts w:hint="eastAsia" w:eastAsia="Times New Roman"/>
              </w:rPr>
              <w:t>1.案例拥有者进入主界面</w:t>
            </w:r>
          </w:p>
          <w:p>
            <w:pPr>
              <w:rPr>
                <w:rFonts w:eastAsia="Times New Roman"/>
              </w:rPr>
            </w:pPr>
            <w:r>
              <w:rPr>
                <w:rFonts w:hint="eastAsia" w:eastAsia="Times New Roman"/>
              </w:rPr>
              <w:t>2.案例拥有者点击“我的案例”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2-1.0点击</w:t>
            </w:r>
            <w:r>
              <w:fldChar w:fldCharType="begin"/>
            </w:r>
            <w:r>
              <w:instrText xml:space="preserve"> HYPERLINK \l "O_我的案例界面_我的案例按钮" </w:instrText>
            </w:r>
            <w:r>
              <w:fldChar w:fldCharType="separate"/>
            </w:r>
            <w:r>
              <w:rPr>
                <w:rStyle w:val="30"/>
                <w:rFonts w:hint="eastAsia" w:eastAsia="Times New Roman"/>
              </w:rPr>
              <w:t>“我的案例”按钮</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2-1.0显示</w:t>
            </w:r>
            <w:r>
              <w:fldChar w:fldCharType="begin"/>
            </w:r>
            <w:r>
              <w:instrText xml:space="preserve"> HYPERLINK \l "O_我的案例界面_我的案例按钮" </w:instrText>
            </w:r>
            <w:r>
              <w:fldChar w:fldCharType="separate"/>
            </w:r>
            <w:r>
              <w:rPr>
                <w:rStyle w:val="30"/>
                <w:rFonts w:hint="eastAsia" w:eastAsia="Times New Roman"/>
              </w:rPr>
              <w:t>案例信息</w:t>
            </w:r>
            <w:r>
              <w:rPr>
                <w:rStyle w:val="31"/>
                <w:rFonts w:hint="eastAsia" w:eastAsia="Times New Roman"/>
              </w:rPr>
              <w:fldChar w:fldCharType="end"/>
            </w:r>
            <w:r>
              <w:rPr>
                <w:rFonts w:hint="eastAsia" w:eastAsia="Times New Roman"/>
              </w:rPr>
              <w:t>（案例名称、发布状态、玩家数、任务数、已有项目、开始项目、完成项目）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0.81</w:t>
            </w:r>
          </w:p>
        </w:tc>
      </w:tr>
    </w:tbl>
    <w:p>
      <w:bookmarkStart w:id="317" w:name="_Toc1024"/>
      <w:bookmarkStart w:id="318" w:name="O_我的案例界面_我的案例按钮"/>
      <w:bookmarkStart w:id="319" w:name="O_我的案例界面1"/>
      <w:r>
        <w:rPr>
          <w:rStyle w:val="37"/>
          <w:rFonts w:hint="eastAsia"/>
          <w:lang w:val="en-US" w:eastAsia="zh-CN"/>
        </w:rPr>
        <w:t>4.1.2.1</w:t>
      </w:r>
      <w:r>
        <w:rPr>
          <w:rStyle w:val="37"/>
          <w:rFonts w:hint="eastAsia"/>
        </w:rPr>
        <w:t>我的案例界面/我的案例按钮</w:t>
      </w:r>
      <w:bookmarkEnd w:id="317"/>
      <w:bookmarkEnd w:id="318"/>
      <w:r>
        <w:rPr>
          <w:rFonts w:hint="eastAsia"/>
        </w:rPr>
        <w:t>：</w:t>
      </w:r>
    </w:p>
    <w:bookmarkEnd w:id="319"/>
    <w:p>
      <w:pPr>
        <w:rPr>
          <w:rFonts w:eastAsiaTheme="minorEastAsia"/>
        </w:rPr>
      </w:pPr>
    </w:p>
    <w:p>
      <w:r>
        <w:drawing>
          <wp:inline distT="0" distB="0" distL="114300" distR="114300">
            <wp:extent cx="5266690" cy="4006850"/>
            <wp:effectExtent l="0" t="0" r="6350" b="1270"/>
            <wp:docPr id="4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2"/>
                    <pic:cNvPicPr>
                      <a:picLocks noChangeAspect="1"/>
                    </pic:cNvPicPr>
                  </pic:nvPicPr>
                  <pic:blipFill>
                    <a:blip r:embed="rId152"/>
                    <a:stretch>
                      <a:fillRect/>
                    </a:stretch>
                  </pic:blipFill>
                  <pic:spPr>
                    <a:xfrm>
                      <a:off x="0" y="0"/>
                      <a:ext cx="5266690" cy="4006850"/>
                    </a:xfrm>
                    <a:prstGeom prst="rect">
                      <a:avLst/>
                    </a:prstGeom>
                    <a:noFill/>
                    <a:ln w="9525">
                      <a:noFill/>
                    </a:ln>
                  </pic:spPr>
                </pic:pic>
              </a:graphicData>
            </a:graphic>
          </wp:inline>
        </w:drawing>
      </w:r>
    </w:p>
    <w:p>
      <w:bookmarkStart w:id="320" w:name="_Toc7873"/>
      <w:r>
        <w:rPr>
          <w:rStyle w:val="37"/>
          <w:rFonts w:hint="eastAsia"/>
          <w:lang w:val="en-US" w:eastAsia="zh-CN"/>
        </w:rPr>
        <w:t>4.1.2.2</w:t>
      </w:r>
      <w:r>
        <w:rPr>
          <w:rStyle w:val="37"/>
          <w:rFonts w:hint="eastAsia"/>
        </w:rPr>
        <w:t>对话框图</w:t>
      </w:r>
      <w:bookmarkEnd w:id="320"/>
      <w:r>
        <w:rPr>
          <w:rFonts w:hint="eastAsia"/>
        </w:rPr>
        <w:t>：</w:t>
      </w:r>
    </w:p>
    <w:p>
      <w:r>
        <w:rPr>
          <w:rFonts w:hint="eastAsia"/>
        </w:rPr>
        <w:drawing>
          <wp:inline distT="0" distB="0" distL="114300" distR="114300">
            <wp:extent cx="2209800" cy="2133600"/>
            <wp:effectExtent l="0" t="0" r="0" b="0"/>
            <wp:docPr id="6" name="图片 6" descr="87567037326096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75670373260967844"/>
                    <pic:cNvPicPr>
                      <a:picLocks noChangeAspect="1"/>
                    </pic:cNvPicPr>
                  </pic:nvPicPr>
                  <pic:blipFill>
                    <a:blip r:embed="rId153"/>
                    <a:stretch>
                      <a:fillRect/>
                    </a:stretch>
                  </pic:blipFill>
                  <pic:spPr>
                    <a:xfrm>
                      <a:off x="0" y="0"/>
                      <a:ext cx="2209800" cy="2133600"/>
                    </a:xfrm>
                    <a:prstGeom prst="rect">
                      <a:avLst/>
                    </a:prstGeom>
                  </pic:spPr>
                </pic:pic>
              </a:graphicData>
            </a:graphic>
          </wp:inline>
        </w:drawing>
      </w:r>
    </w:p>
    <w:p>
      <w:pPr>
        <w:pStyle w:val="4"/>
      </w:pPr>
      <w:bookmarkStart w:id="321" w:name="_Toc10930"/>
      <w:bookmarkStart w:id="322" w:name="_Toc17582"/>
      <w:r>
        <w:rPr>
          <w:rFonts w:hint="eastAsia"/>
        </w:rPr>
        <w:t>4.1.3案例拥有者新建案例</w:t>
      </w:r>
      <w:bookmarkEnd w:id="321"/>
      <w:bookmarkEnd w:id="322"/>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O-2</w:t>
            </w:r>
            <w:r>
              <w:rPr>
                <w:rFonts w:hint="eastAsia" w:eastAsia="Times New Roman"/>
              </w:rPr>
              <w:t>-2,新建案例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"O_我的案例界面_新建按钮"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1.案例拥有者新增案例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2-2.0案例拥有者新建案例</w:t>
            </w:r>
          </w:p>
          <w:p>
            <w:pPr>
              <w:rPr>
                <w:rFonts w:eastAsia="Times New Roman"/>
              </w:rPr>
            </w:pPr>
            <w:r>
              <w:rPr>
                <w:rFonts w:hint="eastAsia" w:eastAsia="Times New Roman"/>
              </w:rPr>
              <w:t>1.案例拥有者点击</w:t>
            </w:r>
            <w:r>
              <w:fldChar w:fldCharType="begin"/>
            </w:r>
            <w:r>
              <w:instrText xml:space="preserve"> HYPERLINK \l "O_我的案例界面_新建按钮" </w:instrText>
            </w:r>
            <w:r>
              <w:fldChar w:fldCharType="separate"/>
            </w:r>
            <w:r>
              <w:rPr>
                <w:rStyle w:val="30"/>
                <w:rFonts w:hint="eastAsia" w:eastAsia="Times New Roman"/>
              </w:rPr>
              <w:t>“新建案例”</w:t>
            </w:r>
            <w:r>
              <w:rPr>
                <w:rStyle w:val="31"/>
                <w:rFonts w:hint="eastAsia" w:eastAsia="Times New Roman"/>
              </w:rPr>
              <w:fldChar w:fldCharType="end"/>
            </w:r>
          </w:p>
          <w:p>
            <w:pPr>
              <w:rPr>
                <w:rFonts w:eastAsia="Times New Roman"/>
              </w:rPr>
            </w:pPr>
            <w:r>
              <w:rPr>
                <w:rFonts w:hint="eastAsia" w:eastAsia="Times New Roman"/>
              </w:rPr>
              <w:t>2.案例拥有者输入案例名、描述、选择案例类型</w:t>
            </w:r>
          </w:p>
          <w:p>
            <w:pPr>
              <w:rPr>
                <w:rFonts w:eastAsia="Times New Roman"/>
              </w:rPr>
            </w:pPr>
            <w:r>
              <w:rPr>
                <w:rFonts w:hint="eastAsia" w:eastAsia="Times New Roman"/>
              </w:rPr>
              <w:t>5.案例拥有者点击</w:t>
            </w:r>
            <w:r>
              <w:fldChar w:fldCharType="begin"/>
            </w:r>
            <w:r>
              <w:instrText xml:space="preserve"> HYPERLINK \l "O_新建案例界面_创建按钮" </w:instrText>
            </w:r>
            <w:r>
              <w:fldChar w:fldCharType="separate"/>
            </w:r>
            <w:r>
              <w:rPr>
                <w:rStyle w:val="30"/>
                <w:rFonts w:hint="eastAsia" w:eastAsia="Times New Roman"/>
              </w:rPr>
              <w:t>“创建”</w:t>
            </w:r>
            <w:r>
              <w:rPr>
                <w:rStyle w:val="31"/>
                <w:rFonts w:hint="eastAsia" w:eastAsia="Times New Roman"/>
              </w:rPr>
              <w:fldChar w:fldCharType="end"/>
            </w:r>
          </w:p>
          <w:p>
            <w:pPr>
              <w:rPr>
                <w:rFonts w:eastAsia="Times New Roman"/>
              </w:rPr>
            </w:pPr>
            <w:r>
              <w:rPr>
                <w:rFonts w:hint="eastAsia" w:eastAsia="Times New Roman"/>
              </w:rPr>
              <w:t>6.进入</w:t>
            </w:r>
            <w:r>
              <w:fldChar w:fldCharType="begin"/>
            </w:r>
            <w:r>
              <w:instrText xml:space="preserve"> HYPERLINK \l "O_编辑案例界面" </w:instrText>
            </w:r>
            <w:r>
              <w:fldChar w:fldCharType="separate"/>
            </w:r>
            <w:r>
              <w:rPr>
                <w:rStyle w:val="30"/>
                <w:rFonts w:hint="eastAsia" w:eastAsia="Times New Roman"/>
              </w:rPr>
              <w:t>“编辑案例”界面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2-2.0E</w:t>
            </w:r>
            <w:r>
              <w:rPr>
                <w:rFonts w:eastAsia="Times New Roman"/>
                <w:b/>
                <w:bCs/>
              </w:rPr>
              <w:t>1</w:t>
            </w:r>
            <w:r>
              <w:rPr>
                <w:rFonts w:hint="eastAsia" w:eastAsia="Times New Roman"/>
                <w:b/>
                <w:bCs/>
              </w:rPr>
              <w:t>案例名称不能为空</w:t>
            </w:r>
          </w:p>
          <w:p>
            <w:pPr>
              <w:rPr>
                <w:rFonts w:eastAsia="Times New Roman"/>
              </w:rPr>
            </w:pPr>
            <w:r>
              <w:rPr>
                <w:rFonts w:hint="eastAsia"/>
                <w:lang w:val="en-US" w:eastAsia="zh-CN"/>
              </w:rPr>
              <w:t>E</w:t>
            </w:r>
            <w:r>
              <w:fldChar w:fldCharType="begin"/>
            </w:r>
            <w:r>
              <w:instrText xml:space="preserve"> HYPERLINK \l "O_案例名称不能为空提示界面" </w:instrText>
            </w:r>
            <w:r>
              <w:fldChar w:fldCharType="separate"/>
            </w:r>
            <w:r>
              <w:rPr>
                <w:rStyle w:val="30"/>
                <w:rFonts w:hint="eastAsia" w:eastAsia="Times New Roman"/>
              </w:rPr>
              <w:t>1.系统提示信息：案例名称不能为空</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2-2.0案例名称、案例描述、案例类型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2-2.0</w:t>
            </w:r>
            <w:r>
              <w:rPr>
                <w:rFonts w:hint="eastAsia"/>
                <w:lang w:val="en-US" w:eastAsia="zh-CN"/>
              </w:rPr>
              <w:t xml:space="preserve"> E1,</w:t>
            </w:r>
            <w:r>
              <w:rPr>
                <w:rFonts w:hint="eastAsia" w:eastAsia="Times New Roman"/>
              </w:rPr>
              <w:t>新建案例界面，编辑案例界面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BR-O-2案例名称不能为空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0.68</w:t>
            </w:r>
          </w:p>
        </w:tc>
      </w:tr>
    </w:tbl>
    <w:p>
      <w:pPr>
        <w:rPr>
          <w:rFonts w:eastAsiaTheme="minorEastAsia"/>
        </w:rPr>
      </w:pPr>
      <w:bookmarkStart w:id="323" w:name="O_我的案例界面_新建按钮"/>
      <w:bookmarkStart w:id="324" w:name="_Toc31668"/>
      <w:r>
        <w:rPr>
          <w:rStyle w:val="37"/>
          <w:rFonts w:hint="eastAsia"/>
          <w:lang w:val="en-US" w:eastAsia="zh-CN"/>
        </w:rPr>
        <w:t>4.1.3.1</w:t>
      </w:r>
      <w:r>
        <w:rPr>
          <w:rStyle w:val="37"/>
          <w:rFonts w:hint="eastAsia"/>
        </w:rPr>
        <w:t>我的案例界面/新建按钮</w:t>
      </w:r>
      <w:bookmarkEnd w:id="323"/>
      <w:bookmarkEnd w:id="324"/>
      <w:r>
        <w:rPr>
          <w:rFonts w:hint="eastAsia" w:eastAsiaTheme="minorEastAsia"/>
        </w:rPr>
        <w:t>：</w:t>
      </w:r>
    </w:p>
    <w:p>
      <w:r>
        <w:drawing>
          <wp:inline distT="0" distB="0" distL="114300" distR="114300">
            <wp:extent cx="5266690" cy="4006850"/>
            <wp:effectExtent l="0" t="0" r="6350" b="1270"/>
            <wp:docPr id="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
                    <pic:cNvPicPr>
                      <a:picLocks noChangeAspect="1"/>
                    </pic:cNvPicPr>
                  </pic:nvPicPr>
                  <pic:blipFill>
                    <a:blip r:embed="rId152"/>
                    <a:stretch>
                      <a:fillRect/>
                    </a:stretch>
                  </pic:blipFill>
                  <pic:spPr>
                    <a:xfrm>
                      <a:off x="0" y="0"/>
                      <a:ext cx="5266690" cy="4006850"/>
                    </a:xfrm>
                    <a:prstGeom prst="rect">
                      <a:avLst/>
                    </a:prstGeom>
                    <a:noFill/>
                    <a:ln w="9525">
                      <a:noFill/>
                    </a:ln>
                  </pic:spPr>
                </pic:pic>
              </a:graphicData>
            </a:graphic>
          </wp:inline>
        </w:drawing>
      </w:r>
    </w:p>
    <w:p>
      <w:bookmarkStart w:id="325" w:name="_Toc19934"/>
      <w:bookmarkStart w:id="326" w:name="O_新建案例界面_创建按钮"/>
      <w:r>
        <w:rPr>
          <w:rStyle w:val="37"/>
          <w:rFonts w:hint="eastAsia"/>
          <w:lang w:val="en-US" w:eastAsia="zh-CN"/>
        </w:rPr>
        <w:t>4.1.3.2</w:t>
      </w:r>
      <w:r>
        <w:rPr>
          <w:rStyle w:val="37"/>
          <w:rFonts w:hint="eastAsia"/>
        </w:rPr>
        <w:t>新建案例界面/创建按钮</w:t>
      </w:r>
      <w:bookmarkEnd w:id="325"/>
      <w:bookmarkEnd w:id="326"/>
      <w:r>
        <w:rPr>
          <w:rFonts w:hint="eastAsia"/>
        </w:rPr>
        <w:t>：</w:t>
      </w:r>
    </w:p>
    <w:p>
      <w:r>
        <w:drawing>
          <wp:inline distT="0" distB="0" distL="114300" distR="114300">
            <wp:extent cx="5268595" cy="2509520"/>
            <wp:effectExtent l="0" t="0" r="4445" b="5080"/>
            <wp:docPr id="4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
                    <pic:cNvPicPr>
                      <a:picLocks noChangeAspect="1"/>
                    </pic:cNvPicPr>
                  </pic:nvPicPr>
                  <pic:blipFill>
                    <a:blip r:embed="rId154"/>
                    <a:stretch>
                      <a:fillRect/>
                    </a:stretch>
                  </pic:blipFill>
                  <pic:spPr>
                    <a:xfrm>
                      <a:off x="0" y="0"/>
                      <a:ext cx="5268595" cy="2509520"/>
                    </a:xfrm>
                    <a:prstGeom prst="rect">
                      <a:avLst/>
                    </a:prstGeom>
                    <a:noFill/>
                    <a:ln w="9525">
                      <a:noFill/>
                    </a:ln>
                  </pic:spPr>
                </pic:pic>
              </a:graphicData>
            </a:graphic>
          </wp:inline>
        </w:drawing>
      </w:r>
    </w:p>
    <w:p>
      <w:bookmarkStart w:id="327" w:name="O_编辑案例界面"/>
      <w:bookmarkStart w:id="328" w:name="_Toc23743"/>
      <w:r>
        <w:rPr>
          <w:rStyle w:val="37"/>
          <w:rFonts w:hint="eastAsia"/>
          <w:lang w:val="en-US" w:eastAsia="zh-CN"/>
        </w:rPr>
        <w:t>4.1.3.3</w:t>
      </w:r>
      <w:r>
        <w:rPr>
          <w:rStyle w:val="37"/>
          <w:rFonts w:hint="eastAsia"/>
        </w:rPr>
        <w:t>编辑案例界面</w:t>
      </w:r>
      <w:bookmarkEnd w:id="327"/>
      <w:bookmarkEnd w:id="328"/>
      <w:r>
        <w:rPr>
          <w:rFonts w:hint="eastAsia"/>
        </w:rPr>
        <w:t>：</w:t>
      </w:r>
    </w:p>
    <w:p>
      <w:r>
        <w:drawing>
          <wp:inline distT="0" distB="0" distL="114300" distR="114300">
            <wp:extent cx="5266690" cy="2968625"/>
            <wp:effectExtent l="0" t="0" r="6350" b="3175"/>
            <wp:docPr id="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pic:cNvPicPr>
                      <a:picLocks noChangeAspect="1"/>
                    </pic:cNvPicPr>
                  </pic:nvPicPr>
                  <pic:blipFill>
                    <a:blip r:embed="rId155"/>
                    <a:stretch>
                      <a:fillRect/>
                    </a:stretch>
                  </pic:blipFill>
                  <pic:spPr>
                    <a:xfrm>
                      <a:off x="0" y="0"/>
                      <a:ext cx="5266690" cy="2968625"/>
                    </a:xfrm>
                    <a:prstGeom prst="rect">
                      <a:avLst/>
                    </a:prstGeom>
                    <a:noFill/>
                    <a:ln w="9525">
                      <a:noFill/>
                    </a:ln>
                  </pic:spPr>
                </pic:pic>
              </a:graphicData>
            </a:graphic>
          </wp:inline>
        </w:drawing>
      </w:r>
    </w:p>
    <w:p>
      <w:bookmarkStart w:id="329" w:name="_Toc24880"/>
      <w:bookmarkStart w:id="330" w:name="O_案例名称不能为空提示界面"/>
      <w:r>
        <w:rPr>
          <w:rStyle w:val="37"/>
          <w:rFonts w:hint="eastAsia"/>
          <w:lang w:val="en-US" w:eastAsia="zh-CN"/>
        </w:rPr>
        <w:t>4.1.3.4</w:t>
      </w:r>
      <w:r>
        <w:rPr>
          <w:rStyle w:val="37"/>
          <w:rFonts w:hint="eastAsia"/>
        </w:rPr>
        <w:t>案例名称不能为空提示界面</w:t>
      </w:r>
      <w:bookmarkEnd w:id="329"/>
      <w:bookmarkEnd w:id="330"/>
      <w:r>
        <w:rPr>
          <w:rFonts w:hint="eastAsia"/>
        </w:rPr>
        <w:t>：</w:t>
      </w:r>
    </w:p>
    <w:p>
      <w:r>
        <w:drawing>
          <wp:inline distT="0" distB="0" distL="114300" distR="114300">
            <wp:extent cx="1958340" cy="1043940"/>
            <wp:effectExtent l="0" t="0" r="7620" b="762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56"/>
                    <a:stretch>
                      <a:fillRect/>
                    </a:stretch>
                  </pic:blipFill>
                  <pic:spPr>
                    <a:xfrm>
                      <a:off x="0" y="0"/>
                      <a:ext cx="1958340" cy="1043940"/>
                    </a:xfrm>
                    <a:prstGeom prst="rect">
                      <a:avLst/>
                    </a:prstGeom>
                    <a:noFill/>
                    <a:ln w="9525">
                      <a:noFill/>
                    </a:ln>
                  </pic:spPr>
                </pic:pic>
              </a:graphicData>
            </a:graphic>
          </wp:inline>
        </w:drawing>
      </w:r>
    </w:p>
    <w:p/>
    <w:p>
      <w:bookmarkStart w:id="331" w:name="_Toc15632"/>
      <w:r>
        <w:rPr>
          <w:rStyle w:val="37"/>
          <w:rFonts w:hint="eastAsia"/>
          <w:lang w:val="en-US" w:eastAsia="zh-CN"/>
        </w:rPr>
        <w:t>4.1.3.5</w:t>
      </w:r>
      <w:r>
        <w:rPr>
          <w:rStyle w:val="37"/>
          <w:rFonts w:hint="eastAsia"/>
        </w:rPr>
        <w:t>对话框图</w:t>
      </w:r>
      <w:bookmarkEnd w:id="331"/>
      <w:r>
        <w:rPr>
          <w:rFonts w:hint="eastAsia"/>
        </w:rPr>
        <w:t>：</w:t>
      </w:r>
    </w:p>
    <w:p>
      <w:r>
        <w:rPr>
          <w:rFonts w:hint="eastAsia"/>
        </w:rPr>
        <w:drawing>
          <wp:inline distT="0" distB="0" distL="114300" distR="114300">
            <wp:extent cx="2887980" cy="3131820"/>
            <wp:effectExtent l="0" t="0" r="7620" b="7620"/>
            <wp:docPr id="7" name="图片 7" descr="9200784403024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2007844030247058"/>
                    <pic:cNvPicPr>
                      <a:picLocks noChangeAspect="1"/>
                    </pic:cNvPicPr>
                  </pic:nvPicPr>
                  <pic:blipFill>
                    <a:blip r:embed="rId157"/>
                    <a:stretch>
                      <a:fillRect/>
                    </a:stretch>
                  </pic:blipFill>
                  <pic:spPr>
                    <a:xfrm>
                      <a:off x="0" y="0"/>
                      <a:ext cx="2887980" cy="3131820"/>
                    </a:xfrm>
                    <a:prstGeom prst="rect">
                      <a:avLst/>
                    </a:prstGeom>
                  </pic:spPr>
                </pic:pic>
              </a:graphicData>
            </a:graphic>
          </wp:inline>
        </w:drawing>
      </w:r>
    </w:p>
    <w:p>
      <w:pPr>
        <w:pStyle w:val="4"/>
      </w:pPr>
      <w:bookmarkStart w:id="332" w:name="_Toc18444"/>
      <w:bookmarkStart w:id="333" w:name="_Toc14471"/>
      <w:r>
        <w:rPr>
          <w:rFonts w:hint="eastAsia"/>
        </w:rPr>
        <w:t>4.1.4案例拥有者删除案例</w:t>
      </w:r>
      <w:bookmarkEnd w:id="332"/>
      <w:bookmarkEnd w:id="333"/>
    </w:p>
    <w:p/>
    <w:p>
      <w:pPr>
        <w:rPr>
          <w:rFonts w:eastAsiaTheme="minorEastAsia"/>
        </w:rPr>
      </w:pPr>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O-2-3,</w:t>
            </w:r>
            <w:r>
              <w:rPr>
                <w:rFonts w:hint="eastAsia" w:eastAsia="Times New Roman"/>
              </w:rPr>
              <w:t>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案例拥有者希望删除某个案例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"O_我的案例界面_删除按钮"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消去案例界面的指定案例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2-3.0案例拥有者删除案例</w:t>
            </w:r>
          </w:p>
          <w:p>
            <w:pPr>
              <w:rPr>
                <w:rFonts w:eastAsia="Times New Roman"/>
              </w:rPr>
            </w:pPr>
            <w:r>
              <w:rPr>
                <w:rFonts w:hint="eastAsia" w:eastAsia="Times New Roman"/>
              </w:rPr>
              <w:t>1.案例拥有者查找指定案例</w:t>
            </w:r>
          </w:p>
          <w:p>
            <w:pPr>
              <w:rPr>
                <w:rFonts w:eastAsia="Times New Roman"/>
              </w:rPr>
            </w:pPr>
            <w:r>
              <w:rPr>
                <w:rFonts w:hint="eastAsia" w:eastAsia="Times New Roman"/>
              </w:rPr>
              <w:t>2.案例拥有者点击</w:t>
            </w:r>
            <w:r>
              <w:fldChar w:fldCharType="begin"/>
            </w:r>
            <w:r>
              <w:instrText xml:space="preserve"> HYPERLINK \l "O_我的案例界面_删除按钮" </w:instrText>
            </w:r>
            <w:r>
              <w:fldChar w:fldCharType="separate"/>
            </w:r>
            <w:r>
              <w:rPr>
                <w:rStyle w:val="30"/>
                <w:rFonts w:eastAsia="Times New Roman"/>
              </w:rPr>
              <w:t>”</w:t>
            </w:r>
            <w:r>
              <w:rPr>
                <w:rStyle w:val="30"/>
                <w:rFonts w:hint="eastAsia" w:eastAsia="Times New Roman"/>
              </w:rPr>
              <w:t>删除</w:t>
            </w:r>
            <w:r>
              <w:rPr>
                <w:rStyle w:val="30"/>
                <w:rFonts w:eastAsia="Times New Roman"/>
              </w:rPr>
              <w:t>”</w:t>
            </w:r>
            <w:r>
              <w:rPr>
                <w:rStyle w:val="31"/>
                <w:rFonts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2-3.0点击“删除”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2-3.0 </w:t>
            </w:r>
            <w:r>
              <w:fldChar w:fldCharType="begin"/>
            </w:r>
            <w:r>
              <w:instrText xml:space="preserve"> HYPERLINK \l "O_提示界面" </w:instrText>
            </w:r>
            <w:r>
              <w:fldChar w:fldCharType="separate"/>
            </w:r>
            <w:r>
              <w:rPr>
                <w:rStyle w:val="30"/>
                <w:rFonts w:hint="eastAsia" w:eastAsia="Times New Roman"/>
              </w:rPr>
              <w:t>是否删除确认界面</w:t>
            </w:r>
            <w:r>
              <w:rPr>
                <w:rStyle w:val="31"/>
                <w:rFonts w:hint="eastAsia" w:eastAsia="Times New Roman"/>
              </w:rPr>
              <w:fldChar w:fldCharType="end"/>
            </w:r>
            <w:r>
              <w:rPr>
                <w:rFonts w:hint="eastAsia" w:eastAsia="Times New Roman"/>
              </w:rPr>
              <w:t>、我的案例界面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0.71</w:t>
            </w:r>
          </w:p>
        </w:tc>
      </w:tr>
    </w:tbl>
    <w:p/>
    <w:p>
      <w:bookmarkStart w:id="334" w:name="O_我的案例界面_删除按钮"/>
      <w:bookmarkStart w:id="335" w:name="_Toc30924"/>
      <w:r>
        <w:rPr>
          <w:rStyle w:val="37"/>
          <w:rFonts w:hint="eastAsia"/>
          <w:lang w:val="en-US" w:eastAsia="zh-CN"/>
        </w:rPr>
        <w:t>4.1.4.1</w:t>
      </w:r>
      <w:r>
        <w:rPr>
          <w:rStyle w:val="37"/>
          <w:rFonts w:hint="eastAsia"/>
        </w:rPr>
        <w:t>我的案例界面/删除按钮</w:t>
      </w:r>
      <w:bookmarkEnd w:id="334"/>
      <w:bookmarkEnd w:id="335"/>
      <w:r>
        <w:rPr>
          <w:rFonts w:hint="eastAsia"/>
        </w:rPr>
        <w:t>：</w:t>
      </w:r>
    </w:p>
    <w:p>
      <w:pPr>
        <w:rPr>
          <w:rFonts w:eastAsiaTheme="minorEastAsia"/>
        </w:rPr>
      </w:pPr>
      <w:r>
        <w:drawing>
          <wp:inline distT="0" distB="0" distL="114300" distR="114300">
            <wp:extent cx="5273675" cy="4344035"/>
            <wp:effectExtent l="0" t="0" r="14605" b="14605"/>
            <wp:docPr id="4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
                    <pic:cNvPicPr>
                      <a:picLocks noChangeAspect="1"/>
                    </pic:cNvPicPr>
                  </pic:nvPicPr>
                  <pic:blipFill>
                    <a:blip r:embed="rId158"/>
                    <a:stretch>
                      <a:fillRect/>
                    </a:stretch>
                  </pic:blipFill>
                  <pic:spPr>
                    <a:xfrm>
                      <a:off x="0" y="0"/>
                      <a:ext cx="5273675" cy="4344035"/>
                    </a:xfrm>
                    <a:prstGeom prst="rect">
                      <a:avLst/>
                    </a:prstGeom>
                    <a:noFill/>
                    <a:ln w="9525">
                      <a:noFill/>
                    </a:ln>
                  </pic:spPr>
                </pic:pic>
              </a:graphicData>
            </a:graphic>
          </wp:inline>
        </w:drawing>
      </w:r>
    </w:p>
    <w:p>
      <w:pPr>
        <w:rPr>
          <w:rFonts w:eastAsiaTheme="minorEastAsia"/>
        </w:rPr>
      </w:pPr>
      <w:bookmarkStart w:id="336" w:name="O_提示界面"/>
      <w:bookmarkStart w:id="337" w:name="_Toc16431"/>
      <w:r>
        <w:rPr>
          <w:rStyle w:val="37"/>
          <w:rFonts w:hint="eastAsia"/>
          <w:lang w:val="en-US" w:eastAsia="zh-CN"/>
        </w:rPr>
        <w:t>4.1.4.2</w:t>
      </w:r>
      <w:r>
        <w:rPr>
          <w:rStyle w:val="37"/>
          <w:rFonts w:hint="eastAsia"/>
        </w:rPr>
        <w:t>提示界面</w:t>
      </w:r>
      <w:bookmarkEnd w:id="336"/>
      <w:bookmarkEnd w:id="337"/>
      <w:r>
        <w:rPr>
          <w:rFonts w:hint="eastAsia" w:eastAsiaTheme="minorEastAsia"/>
        </w:rPr>
        <w:t>：</w:t>
      </w:r>
    </w:p>
    <w:p>
      <w:r>
        <w:drawing>
          <wp:inline distT="0" distB="0" distL="114300" distR="114300">
            <wp:extent cx="2286000" cy="1196340"/>
            <wp:effectExtent l="0" t="0" r="0" b="7620"/>
            <wp:docPr id="4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7"/>
                    <pic:cNvPicPr>
                      <a:picLocks noChangeAspect="1"/>
                    </pic:cNvPicPr>
                  </pic:nvPicPr>
                  <pic:blipFill>
                    <a:blip r:embed="rId159"/>
                    <a:stretch>
                      <a:fillRect/>
                    </a:stretch>
                  </pic:blipFill>
                  <pic:spPr>
                    <a:xfrm>
                      <a:off x="0" y="0"/>
                      <a:ext cx="2286000" cy="1196340"/>
                    </a:xfrm>
                    <a:prstGeom prst="rect">
                      <a:avLst/>
                    </a:prstGeom>
                    <a:noFill/>
                    <a:ln w="9525">
                      <a:noFill/>
                    </a:ln>
                  </pic:spPr>
                </pic:pic>
              </a:graphicData>
            </a:graphic>
          </wp:inline>
        </w:drawing>
      </w:r>
    </w:p>
    <w:p>
      <w:bookmarkStart w:id="338" w:name="_Toc12515"/>
      <w:r>
        <w:rPr>
          <w:rStyle w:val="37"/>
          <w:rFonts w:hint="eastAsia"/>
          <w:lang w:val="en-US" w:eastAsia="zh-CN"/>
        </w:rPr>
        <w:t>4.1.4.3</w:t>
      </w:r>
      <w:r>
        <w:rPr>
          <w:rStyle w:val="37"/>
          <w:rFonts w:hint="eastAsia"/>
        </w:rPr>
        <w:t>对话框图</w:t>
      </w:r>
      <w:bookmarkEnd w:id="338"/>
      <w:r>
        <w:rPr>
          <w:rFonts w:hint="eastAsia"/>
        </w:rPr>
        <w:t>：</w:t>
      </w:r>
    </w:p>
    <w:p>
      <w:r>
        <w:rPr>
          <w:rFonts w:hint="eastAsia"/>
        </w:rPr>
        <w:drawing>
          <wp:inline distT="0" distB="0" distL="114300" distR="114300">
            <wp:extent cx="3253740" cy="2674620"/>
            <wp:effectExtent l="0" t="0" r="7620" b="7620"/>
            <wp:docPr id="8" name="图片 8" descr="31163490240069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11634902400693585"/>
                    <pic:cNvPicPr>
                      <a:picLocks noChangeAspect="1"/>
                    </pic:cNvPicPr>
                  </pic:nvPicPr>
                  <pic:blipFill>
                    <a:blip r:embed="rId160"/>
                    <a:stretch>
                      <a:fillRect/>
                    </a:stretch>
                  </pic:blipFill>
                  <pic:spPr>
                    <a:xfrm>
                      <a:off x="0" y="0"/>
                      <a:ext cx="3253740" cy="2674620"/>
                    </a:xfrm>
                    <a:prstGeom prst="rect">
                      <a:avLst/>
                    </a:prstGeom>
                  </pic:spPr>
                </pic:pic>
              </a:graphicData>
            </a:graphic>
          </wp:inline>
        </w:drawing>
      </w:r>
    </w:p>
    <w:p>
      <w:pPr>
        <w:pStyle w:val="4"/>
      </w:pPr>
      <w:bookmarkStart w:id="339" w:name="_Toc8303"/>
      <w:bookmarkStart w:id="340" w:name="_Toc11232"/>
      <w:r>
        <w:rPr>
          <w:rFonts w:hint="eastAsia"/>
        </w:rPr>
        <w:t>4.1.5案例拥有者修改案例信息</w:t>
      </w:r>
      <w:bookmarkEnd w:id="339"/>
      <w:bookmarkEnd w:id="340"/>
    </w:p>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3-1,修改案例名称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案例拥有者希望修改某个案例的案例名称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案例拥有者表示他需要对某个案例的名称进行修改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"O_编辑案例界面_案例信息按钮_重命名按钮" </w:instrText>
            </w:r>
            <w:r>
              <w:fldChar w:fldCharType="separate"/>
            </w:r>
            <w:r>
              <w:rPr>
                <w:rStyle w:val="30"/>
                <w:rFonts w:hint="eastAsia" w:eastAsia="Times New Roman"/>
              </w:rPr>
              <w:t>“编辑案例“界面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显示修改后的相关案例名称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3-1.0案例拥有者修改案例名称</w:t>
            </w:r>
          </w:p>
          <w:p>
            <w:pPr>
              <w:rPr>
                <w:rFonts w:eastAsia="Times New Roman"/>
              </w:rPr>
            </w:pPr>
            <w:r>
              <w:rPr>
                <w:rFonts w:hint="eastAsia" w:eastAsia="Times New Roman"/>
              </w:rPr>
              <w:t>1. 点击</w:t>
            </w:r>
            <w:r>
              <w:fldChar w:fldCharType="begin"/>
            </w:r>
            <w:r>
              <w:instrText xml:space="preserve"> HYPERLINK \l "O_编辑案例界面_案例信息按钮_重命名按钮" </w:instrText>
            </w:r>
            <w:r>
              <w:fldChar w:fldCharType="separate"/>
            </w:r>
            <w:r>
              <w:rPr>
                <w:rStyle w:val="30"/>
                <w:rFonts w:hint="eastAsia" w:eastAsia="Times New Roman"/>
              </w:rPr>
              <w:t>“案例信息”</w:t>
            </w:r>
            <w:r>
              <w:rPr>
                <w:rStyle w:val="31"/>
                <w:rFonts w:hint="eastAsia" w:eastAsia="Times New Roman"/>
              </w:rPr>
              <w:fldChar w:fldCharType="end"/>
            </w:r>
            <w:r>
              <w:rPr>
                <w:rFonts w:hint="eastAsia" w:eastAsia="Times New Roman"/>
              </w:rPr>
              <w:t>，输入要修改的案例名称</w:t>
            </w:r>
          </w:p>
          <w:p>
            <w:pPr>
              <w:rPr>
                <w:rFonts w:eastAsia="Times New Roman"/>
              </w:rPr>
            </w:pPr>
            <w:r>
              <w:rPr>
                <w:rFonts w:hint="eastAsia" w:eastAsia="Times New Roman"/>
              </w:rPr>
              <w:t>2.点击</w:t>
            </w:r>
            <w:r>
              <w:fldChar w:fldCharType="begin"/>
            </w:r>
            <w:r>
              <w:instrText xml:space="preserve"> HYPERLINK \l "O_编辑案例界面_案例信息按钮_重命名按钮" </w:instrText>
            </w:r>
            <w:r>
              <w:fldChar w:fldCharType="separate"/>
            </w:r>
            <w:r>
              <w:rPr>
                <w:rStyle w:val="30"/>
                <w:rFonts w:hint="eastAsia" w:eastAsia="Times New Roman"/>
              </w:rPr>
              <w:t>“重命名”</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3-1.1修改案例描述</w:t>
            </w:r>
          </w:p>
          <w:p>
            <w:pPr>
              <w:rPr>
                <w:rFonts w:eastAsia="Times New Roman"/>
              </w:rPr>
            </w:pPr>
            <w:r>
              <w:rPr>
                <w:rFonts w:hint="eastAsia" w:eastAsia="Times New Roman"/>
              </w:rPr>
              <w:t>1.案例拥有者查找到查找到指定案例，点击“管理”，进入</w:t>
            </w:r>
            <w:r>
              <w:fldChar w:fldCharType="begin"/>
            </w:r>
            <w:r>
              <w:instrText xml:space="preserve"> HYPERLINK \l "O_编辑案例界面_案例信息按钮_重命名按钮" </w:instrText>
            </w:r>
            <w:r>
              <w:fldChar w:fldCharType="separate"/>
            </w:r>
            <w:r>
              <w:rPr>
                <w:rStyle w:val="31"/>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 点击</w:t>
            </w:r>
            <w:r>
              <w:fldChar w:fldCharType="begin"/>
            </w:r>
            <w:r>
              <w:instrText xml:space="preserve"> HYPERLINK \l "O_编辑案例界面_案例信息按钮_重命名按钮" </w:instrText>
            </w:r>
            <w:r>
              <w:fldChar w:fldCharType="separate"/>
            </w:r>
            <w:r>
              <w:rPr>
                <w:rStyle w:val="31"/>
                <w:rFonts w:hint="eastAsia" w:eastAsia="Times New Roman"/>
              </w:rPr>
              <w:t>“案例信息”</w:t>
            </w:r>
            <w:r>
              <w:rPr>
                <w:rStyle w:val="31"/>
                <w:rFonts w:hint="eastAsia" w:eastAsia="Times New Roman"/>
              </w:rPr>
              <w:fldChar w:fldCharType="end"/>
            </w:r>
            <w:r>
              <w:rPr>
                <w:rFonts w:hint="eastAsia" w:eastAsia="Times New Roman"/>
              </w:rPr>
              <w:t>，输入要修改的案例描述</w:t>
            </w:r>
          </w:p>
          <w:p>
            <w:pPr>
              <w:rPr>
                <w:rFonts w:eastAsia="Times New Roman"/>
              </w:rPr>
            </w:pPr>
            <w:r>
              <w:rPr>
                <w:rFonts w:hint="eastAsia" w:eastAsia="Times New Roman"/>
              </w:rPr>
              <w:t>3.点击</w:t>
            </w:r>
            <w:r>
              <w:fldChar w:fldCharType="begin"/>
            </w:r>
            <w:r>
              <w:instrText xml:space="preserve"> HYPERLINK \l "O_编辑案例界面_案例信息按钮_重命名按钮" </w:instrText>
            </w:r>
            <w:r>
              <w:fldChar w:fldCharType="separate"/>
            </w:r>
            <w:r>
              <w:rPr>
                <w:rStyle w:val="30"/>
                <w:rFonts w:hint="eastAsia" w:eastAsia="Times New Roman"/>
              </w:rPr>
              <w:t>“修改”</w:t>
            </w:r>
            <w:r>
              <w:rPr>
                <w:rStyle w:val="31"/>
                <w:rFonts w:hint="eastAsia" w:eastAsia="Times New Roman"/>
              </w:rPr>
              <w:fldChar w:fldCharType="end"/>
            </w:r>
          </w:p>
          <w:p>
            <w:pPr>
              <w:rPr>
                <w:rFonts w:eastAsia="Times New Roman"/>
                <w:b/>
                <w:bCs/>
              </w:rPr>
            </w:pPr>
            <w:r>
              <w:rPr>
                <w:rFonts w:hint="eastAsia" w:eastAsia="Times New Roman"/>
                <w:b/>
                <w:bCs/>
              </w:rPr>
              <w:t>3-1.2修改案例类型</w:t>
            </w:r>
          </w:p>
          <w:p>
            <w:pPr>
              <w:rPr>
                <w:rFonts w:eastAsia="Times New Roman"/>
              </w:rPr>
            </w:pPr>
            <w:r>
              <w:rPr>
                <w:rFonts w:hint="eastAsia" w:eastAsia="Times New Roman"/>
              </w:rPr>
              <w:t>1. 点击</w:t>
            </w:r>
            <w:r>
              <w:fldChar w:fldCharType="begin"/>
            </w:r>
            <w:r>
              <w:instrText xml:space="preserve"> HYPERLINK \l "O_编辑案例界面_案例信息按钮_重命名按钮" </w:instrText>
            </w:r>
            <w:r>
              <w:fldChar w:fldCharType="separate"/>
            </w:r>
            <w:r>
              <w:rPr>
                <w:rStyle w:val="30"/>
                <w:rFonts w:hint="eastAsia" w:eastAsia="Times New Roman"/>
              </w:rPr>
              <w:t>“案例信息”</w:t>
            </w:r>
            <w:r>
              <w:rPr>
                <w:rStyle w:val="31"/>
                <w:rFonts w:hint="eastAsia" w:eastAsia="Times New Roman"/>
              </w:rPr>
              <w:fldChar w:fldCharType="end"/>
            </w:r>
            <w:r>
              <w:rPr>
                <w:rFonts w:hint="eastAsia" w:eastAsia="Times New Roman"/>
              </w:rPr>
              <w:t>，选择要修改的案例类型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3-1.0E</w:t>
            </w:r>
            <w:r>
              <w:rPr>
                <w:rFonts w:eastAsia="Times New Roman"/>
                <w:b/>
                <w:bCs/>
              </w:rPr>
              <w:t>1</w:t>
            </w:r>
            <w:r>
              <w:rPr>
                <w:rFonts w:hint="eastAsia" w:eastAsia="Times New Roman"/>
                <w:b/>
                <w:bCs/>
              </w:rPr>
              <w:t>案例名称不能为空</w:t>
            </w:r>
          </w:p>
          <w:p>
            <w:pPr>
              <w:rPr>
                <w:rFonts w:eastAsia="Times New Roman"/>
              </w:rPr>
            </w:pPr>
            <w:r>
              <w:rPr>
                <w:rFonts w:hint="eastAsia"/>
                <w:lang w:val="en-US" w:eastAsia="zh-CN"/>
              </w:rPr>
              <w:t>E</w:t>
            </w:r>
            <w:r>
              <w:rPr>
                <w:rFonts w:hint="eastAsia" w:eastAsia="Times New Roman"/>
              </w:rPr>
              <w:t>1.系统提示信息：案例名称不能为空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 案例名称</w:t>
            </w:r>
          </w:p>
          <w:p>
            <w:pPr>
              <w:rPr>
                <w:rFonts w:eastAsia="Times New Roman"/>
              </w:rPr>
            </w:pPr>
            <w:r>
              <w:rPr>
                <w:rFonts w:hint="eastAsia" w:eastAsia="Times New Roman"/>
              </w:rPr>
              <w:t>3-1.1 案例描述</w:t>
            </w:r>
          </w:p>
          <w:p>
            <w:pPr>
              <w:rPr>
                <w:rFonts w:eastAsia="Times New Roman"/>
              </w:rPr>
            </w:pPr>
            <w:r>
              <w:rPr>
                <w:rFonts w:hint="eastAsia" w:eastAsia="Times New Roman"/>
              </w:rPr>
              <w:t>3-1.2 案例类型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lang w:val="en-US" w:eastAsia="zh-CN"/>
              </w:rPr>
            </w:pPr>
            <w:r>
              <w:rPr>
                <w:rFonts w:hint="eastAsia" w:eastAsia="Times New Roman"/>
              </w:rPr>
              <w:t xml:space="preserve">3-1.0 </w:t>
            </w:r>
            <w:r>
              <w:rPr>
                <w:rFonts w:hint="eastAsia"/>
                <w:lang w:val="en-US" w:eastAsia="zh-CN"/>
              </w:rPr>
              <w:t>修改</w:t>
            </w:r>
            <w:r>
              <w:rPr>
                <w:rFonts w:hint="eastAsia" w:eastAsia="Times New Roman"/>
              </w:rPr>
              <w:t>成功界面、</w:t>
            </w:r>
            <w:r>
              <w:rPr>
                <w:rFonts w:hint="eastAsia"/>
                <w:lang w:val="en-US" w:eastAsia="zh-CN"/>
              </w:rPr>
              <w:t>E1</w:t>
            </w:r>
          </w:p>
          <w:p>
            <w:pPr>
              <w:rPr>
                <w:rFonts w:hint="eastAsia" w:eastAsia="Times New Roman"/>
              </w:rPr>
            </w:pPr>
            <w:r>
              <w:rPr>
                <w:rFonts w:hint="eastAsia" w:eastAsia="Times New Roman"/>
              </w:rPr>
              <w:t>3-1.1 修改成功界面</w:t>
            </w:r>
          </w:p>
          <w:p>
            <w:pPr>
              <w:rPr>
                <w:rFonts w:hint="eastAsia" w:eastAsia="宋体"/>
                <w:lang w:val="en-US" w:eastAsia="zh-CN"/>
              </w:rPr>
            </w:pPr>
            <w:r>
              <w:rPr>
                <w:rFonts w:hint="eastAsia"/>
                <w:lang w:val="en-US" w:eastAsia="zh-CN"/>
              </w:rPr>
              <w:t>3-1.2 修改成功界面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BR-O-3案例名称不能为空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0.83</w:t>
            </w:r>
          </w:p>
        </w:tc>
      </w:tr>
    </w:tbl>
    <w:p>
      <w:bookmarkStart w:id="341" w:name="_Toc11914"/>
      <w:bookmarkStart w:id="342" w:name="O_我的案例界面2"/>
      <w:r>
        <w:rPr>
          <w:rStyle w:val="37"/>
          <w:rFonts w:hint="eastAsia"/>
          <w:lang w:val="en-US" w:eastAsia="zh-CN"/>
        </w:rPr>
        <w:t>4.1.5.1</w:t>
      </w:r>
      <w:r>
        <w:rPr>
          <w:rStyle w:val="37"/>
          <w:rFonts w:hint="eastAsia"/>
        </w:rPr>
        <w:t>我的案例界面</w:t>
      </w:r>
      <w:bookmarkEnd w:id="341"/>
      <w:bookmarkEnd w:id="342"/>
      <w:r>
        <w:rPr>
          <w:rFonts w:hint="eastAsia"/>
        </w:rPr>
        <w:t>：</w:t>
      </w:r>
    </w:p>
    <w:p>
      <w:r>
        <w:drawing>
          <wp:inline distT="0" distB="0" distL="114300" distR="114300">
            <wp:extent cx="5266055" cy="4332605"/>
            <wp:effectExtent l="0" t="0" r="6985" b="10795"/>
            <wp:docPr id="4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8"/>
                    <pic:cNvPicPr>
                      <a:picLocks noChangeAspect="1"/>
                    </pic:cNvPicPr>
                  </pic:nvPicPr>
                  <pic:blipFill>
                    <a:blip r:embed="rId161"/>
                    <a:stretch>
                      <a:fillRect/>
                    </a:stretch>
                  </pic:blipFill>
                  <pic:spPr>
                    <a:xfrm>
                      <a:off x="0" y="0"/>
                      <a:ext cx="5266055" cy="4332605"/>
                    </a:xfrm>
                    <a:prstGeom prst="rect">
                      <a:avLst/>
                    </a:prstGeom>
                    <a:noFill/>
                    <a:ln w="9525">
                      <a:noFill/>
                    </a:ln>
                  </pic:spPr>
                </pic:pic>
              </a:graphicData>
            </a:graphic>
          </wp:inline>
        </w:drawing>
      </w:r>
    </w:p>
    <w:p>
      <w:bookmarkStart w:id="343" w:name="O_编辑案例界面_案例信息按钮_重命名按钮"/>
      <w:bookmarkStart w:id="344" w:name="_Toc31447"/>
      <w:r>
        <w:rPr>
          <w:rStyle w:val="37"/>
          <w:rFonts w:hint="eastAsia"/>
          <w:lang w:val="en-US" w:eastAsia="zh-CN"/>
        </w:rPr>
        <w:t>4.1.5.2</w:t>
      </w:r>
      <w:r>
        <w:rPr>
          <w:rStyle w:val="37"/>
          <w:rFonts w:hint="eastAsia"/>
        </w:rPr>
        <w:t>编辑案例界面/案例信息按钮/重命名按钮</w:t>
      </w:r>
      <w:bookmarkEnd w:id="343"/>
      <w:r>
        <w:rPr>
          <w:rStyle w:val="37"/>
          <w:rFonts w:hint="eastAsia"/>
        </w:rPr>
        <w:t>/修改按钮</w:t>
      </w:r>
      <w:bookmarkEnd w:id="344"/>
      <w:r>
        <w:rPr>
          <w:rFonts w:hint="eastAsia"/>
        </w:rPr>
        <w:t>：</w:t>
      </w:r>
    </w:p>
    <w:p>
      <w:r>
        <w:drawing>
          <wp:inline distT="0" distB="0" distL="114300" distR="114300">
            <wp:extent cx="5273675" cy="2992120"/>
            <wp:effectExtent l="0" t="0" r="14605" b="10160"/>
            <wp:docPr id="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9"/>
                    <pic:cNvPicPr>
                      <a:picLocks noChangeAspect="1"/>
                    </pic:cNvPicPr>
                  </pic:nvPicPr>
                  <pic:blipFill>
                    <a:blip r:embed="rId162"/>
                    <a:stretch>
                      <a:fillRect/>
                    </a:stretch>
                  </pic:blipFill>
                  <pic:spPr>
                    <a:xfrm>
                      <a:off x="0" y="0"/>
                      <a:ext cx="5273675" cy="2992120"/>
                    </a:xfrm>
                    <a:prstGeom prst="rect">
                      <a:avLst/>
                    </a:prstGeom>
                    <a:noFill/>
                    <a:ln w="9525">
                      <a:noFill/>
                    </a:ln>
                  </pic:spPr>
                </pic:pic>
              </a:graphicData>
            </a:graphic>
          </wp:inline>
        </w:drawing>
      </w:r>
    </w:p>
    <w:p>
      <w:bookmarkStart w:id="345" w:name="_Toc19329"/>
      <w:r>
        <w:rPr>
          <w:rStyle w:val="37"/>
          <w:rFonts w:hint="eastAsia"/>
          <w:lang w:val="en-US" w:eastAsia="zh-CN"/>
        </w:rPr>
        <w:t>4.1.5.3</w:t>
      </w:r>
      <w:r>
        <w:rPr>
          <w:rStyle w:val="37"/>
          <w:rFonts w:hint="eastAsia"/>
        </w:rPr>
        <w:t>重命名成功提示界面</w:t>
      </w:r>
      <w:bookmarkEnd w:id="345"/>
      <w:r>
        <w:rPr>
          <w:rFonts w:hint="eastAsia"/>
        </w:rPr>
        <w:t>：</w:t>
      </w:r>
    </w:p>
    <w:p>
      <w:r>
        <w:rPr>
          <w:rFonts w:hint="eastAsia"/>
        </w:rPr>
        <w:t>暂无</w:t>
      </w:r>
    </w:p>
    <w:p>
      <w:bookmarkStart w:id="346" w:name="_Toc24957"/>
      <w:r>
        <w:rPr>
          <w:rStyle w:val="37"/>
          <w:rFonts w:hint="eastAsia"/>
          <w:lang w:val="en-US" w:eastAsia="zh-CN"/>
        </w:rPr>
        <w:t>4.1.5.4</w:t>
      </w:r>
      <w:r>
        <w:rPr>
          <w:rStyle w:val="37"/>
          <w:rFonts w:hint="eastAsia"/>
        </w:rPr>
        <w:t>案例名称不能为空提示界面</w:t>
      </w:r>
      <w:bookmarkEnd w:id="346"/>
      <w:r>
        <w:rPr>
          <w:rFonts w:hint="eastAsia"/>
        </w:rPr>
        <w:t>：</w:t>
      </w:r>
    </w:p>
    <w:p>
      <w:r>
        <w:rPr>
          <w:rFonts w:hint="eastAsia"/>
        </w:rPr>
        <w:t>暂无</w:t>
      </w:r>
    </w:p>
    <w:p>
      <w:pPr>
        <w:rPr>
          <w:rFonts w:eastAsiaTheme="minorEastAsia"/>
        </w:rPr>
      </w:pPr>
      <w:bookmarkStart w:id="347" w:name="_Toc19856"/>
      <w:r>
        <w:rPr>
          <w:rStyle w:val="37"/>
          <w:rFonts w:hint="eastAsia"/>
          <w:lang w:val="en-US" w:eastAsia="zh-CN"/>
        </w:rPr>
        <w:t>4.1.5.5</w:t>
      </w:r>
      <w:r>
        <w:rPr>
          <w:rStyle w:val="37"/>
          <w:rFonts w:hint="eastAsia"/>
        </w:rPr>
        <w:t>对话框图</w:t>
      </w:r>
      <w:bookmarkEnd w:id="347"/>
      <w:r>
        <w:rPr>
          <w:rFonts w:hint="eastAsia" w:eastAsiaTheme="minorEastAsia"/>
        </w:rPr>
        <w:t>：</w:t>
      </w:r>
    </w:p>
    <w:p>
      <w:pPr>
        <w:rPr>
          <w:rFonts w:eastAsiaTheme="minorEastAsia"/>
        </w:rPr>
      </w:pPr>
      <w:r>
        <w:rPr>
          <w:rFonts w:hint="eastAsia" w:eastAsiaTheme="minorEastAsia"/>
        </w:rPr>
        <w:drawing>
          <wp:inline distT="0" distB="0" distL="114300" distR="114300">
            <wp:extent cx="5212080" cy="2941320"/>
            <wp:effectExtent l="0" t="0" r="0" b="0"/>
            <wp:docPr id="9" name="图片 9" descr="79078321341285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90783213412858053"/>
                    <pic:cNvPicPr>
                      <a:picLocks noChangeAspect="1"/>
                    </pic:cNvPicPr>
                  </pic:nvPicPr>
                  <pic:blipFill>
                    <a:blip r:embed="rId163"/>
                    <a:stretch>
                      <a:fillRect/>
                    </a:stretch>
                  </pic:blipFill>
                  <pic:spPr>
                    <a:xfrm>
                      <a:off x="0" y="0"/>
                      <a:ext cx="5212080" cy="2941320"/>
                    </a:xfrm>
                    <a:prstGeom prst="rect">
                      <a:avLst/>
                    </a:prstGeom>
                  </pic:spPr>
                </pic:pic>
              </a:graphicData>
            </a:graphic>
          </wp:inline>
        </w:drawing>
      </w:r>
    </w:p>
    <w:p>
      <w:pPr>
        <w:pStyle w:val="4"/>
      </w:pPr>
      <w:bookmarkStart w:id="348" w:name="_Toc28019"/>
      <w:bookmarkStart w:id="349" w:name="_Toc27140"/>
      <w:r>
        <w:rPr>
          <w:rFonts w:hint="eastAsia"/>
        </w:rPr>
        <w:t>4.1.6案例拥有者新增角色</w:t>
      </w:r>
      <w:bookmarkEnd w:id="348"/>
      <w:bookmarkEnd w:id="34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3-2,新增角色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案例拥有者表示他需要对某个案例增加角色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"O_我的案例界面3"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显示新增后的角色信息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3-2.0案例拥有者新增角色</w:t>
            </w:r>
          </w:p>
          <w:p>
            <w:pPr>
              <w:rPr>
                <w:rFonts w:eastAsia="Times New Roman"/>
              </w:rPr>
            </w:pPr>
            <w:r>
              <w:rPr>
                <w:rFonts w:hint="eastAsia" w:eastAsia="Times New Roman"/>
              </w:rPr>
              <w:t>1.案例拥有者查找到查找到指定案例，点击</w:t>
            </w:r>
            <w:r>
              <w:fldChar w:fldCharType="begin"/>
            </w:r>
            <w:r>
              <w:instrText xml:space="preserve"> HYPERLINK \l "O_我的案例界面3"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"O_案例编辑界面_角色管理按钮_新增角色按钮"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 点击</w:t>
            </w:r>
            <w:r>
              <w:fldChar w:fldCharType="begin"/>
            </w:r>
            <w:r>
              <w:instrText xml:space="preserve"> HYPERLINK \l "O_案例编辑界面_角色管理按钮_新增角色按钮" </w:instrText>
            </w:r>
            <w:r>
              <w:fldChar w:fldCharType="separate"/>
            </w:r>
            <w:r>
              <w:rPr>
                <w:rStyle w:val="30"/>
                <w:rFonts w:hint="eastAsia" w:eastAsia="Times New Roman"/>
              </w:rPr>
              <w:t>“角色管理”</w:t>
            </w:r>
            <w:r>
              <w:rPr>
                <w:rStyle w:val="31"/>
                <w:rFonts w:hint="eastAsia" w:eastAsia="Times New Roman"/>
              </w:rPr>
              <w:fldChar w:fldCharType="end"/>
            </w:r>
            <w:r>
              <w:rPr>
                <w:rFonts w:hint="eastAsia" w:eastAsia="Times New Roman"/>
              </w:rPr>
              <w:t>，点击</w:t>
            </w:r>
            <w:r>
              <w:fldChar w:fldCharType="begin"/>
            </w:r>
            <w:r>
              <w:instrText xml:space="preserve"> HYPERLINK \l "O_案例编辑界面_角色管理按钮_新增角色按钮" </w:instrText>
            </w:r>
            <w:r>
              <w:fldChar w:fldCharType="separate"/>
            </w:r>
            <w:r>
              <w:rPr>
                <w:rStyle w:val="30"/>
                <w:rFonts w:hint="eastAsia" w:eastAsia="Times New Roman"/>
              </w:rPr>
              <w:t>“新增角色”</w:t>
            </w:r>
            <w:r>
              <w:rPr>
                <w:rStyle w:val="31"/>
                <w:rFonts w:hint="eastAsia" w:eastAsia="Times New Roman"/>
              </w:rPr>
              <w:fldChar w:fldCharType="end"/>
            </w:r>
            <w:r>
              <w:rPr>
                <w:rFonts w:hint="eastAsia" w:eastAsia="Times New Roman"/>
              </w:rPr>
              <w:t>，输入新增角色的信息</w:t>
            </w:r>
          </w:p>
          <w:p>
            <w:pPr>
              <w:rPr>
                <w:rFonts w:eastAsia="Times New Roman"/>
              </w:rPr>
            </w:pPr>
            <w:r>
              <w:rPr>
                <w:rFonts w:hint="eastAsia" w:eastAsia="Times New Roman"/>
              </w:rPr>
              <w:t>3.点击</w:t>
            </w:r>
            <w:r>
              <w:fldChar w:fldCharType="begin"/>
            </w:r>
            <w:r>
              <w:instrText xml:space="preserve"> HYPERLINK \l "O_案例编辑界面_角色管理按钮_新增角色按钮" </w:instrText>
            </w:r>
            <w:r>
              <w:fldChar w:fldCharType="separate"/>
            </w:r>
            <w:r>
              <w:rPr>
                <w:rStyle w:val="30"/>
                <w:rFonts w:hint="eastAsia" w:eastAsia="Times New Roman"/>
              </w:rPr>
              <w:t>“保存”</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3-2.0E</w:t>
            </w:r>
            <w:r>
              <w:rPr>
                <w:rFonts w:eastAsia="Times New Roman"/>
                <w:b/>
                <w:bCs/>
              </w:rPr>
              <w:t>1</w:t>
            </w:r>
            <w:r>
              <w:rPr>
                <w:rFonts w:hint="eastAsia" w:eastAsia="Times New Roman"/>
                <w:b/>
                <w:bCs/>
              </w:rPr>
              <w:t>角色名不能为空</w:t>
            </w:r>
          </w:p>
          <w:p>
            <w:pPr>
              <w:rPr>
                <w:rFonts w:eastAsia="Times New Roman"/>
              </w:rPr>
            </w:pPr>
            <w:r>
              <w:rPr>
                <w:rFonts w:hint="eastAsia"/>
                <w:lang w:val="en-US" w:eastAsia="zh-CN"/>
              </w:rPr>
              <w:t>E</w:t>
            </w:r>
            <w:r>
              <w:rPr>
                <w:rFonts w:hint="eastAsia" w:eastAsia="Times New Roman"/>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3-2.0角色名、角色类型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 编辑案例界面、角色管理分界面、</w:t>
            </w:r>
            <w:r>
              <w:rPr>
                <w:rFonts w:hint="eastAsia"/>
                <w:lang w:val="en-US" w:eastAsia="zh-CN"/>
              </w:rPr>
              <w:t>E1</w:t>
            </w:r>
            <w:r>
              <w:rPr>
                <w:rFonts w:hint="eastAsia" w:eastAsia="Times New Roman"/>
              </w:rPr>
              <w:t>、</w:t>
            </w:r>
            <w:r>
              <w:fldChar w:fldCharType="begin"/>
            </w:r>
            <w:r>
              <w:instrText xml:space="preserve"> HYPERLINK \l "O_角色保存成功提示界面" </w:instrText>
            </w:r>
            <w:r>
              <w:fldChar w:fldCharType="separate"/>
            </w:r>
            <w:r>
              <w:rPr>
                <w:rStyle w:val="30"/>
                <w:rFonts w:hint="eastAsia" w:eastAsia="Times New Roman"/>
              </w:rPr>
              <w:t>保存成功界面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BR-O-4 角色名称不能为空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0.58</w:t>
            </w:r>
          </w:p>
        </w:tc>
      </w:tr>
    </w:tbl>
    <w:p/>
    <w:p>
      <w:pPr>
        <w:rPr>
          <w:rFonts w:eastAsiaTheme="minorEastAsia"/>
        </w:rPr>
      </w:pPr>
      <w:bookmarkStart w:id="350" w:name="_Toc22239"/>
      <w:bookmarkStart w:id="351" w:name="O_我的案例界面3"/>
      <w:r>
        <w:rPr>
          <w:rStyle w:val="37"/>
          <w:rFonts w:hint="eastAsia"/>
          <w:lang w:val="en-US" w:eastAsia="zh-CN"/>
        </w:rPr>
        <w:t>4.1.6.1</w:t>
      </w:r>
      <w:r>
        <w:rPr>
          <w:rStyle w:val="37"/>
          <w:rFonts w:hint="eastAsia"/>
        </w:rPr>
        <w:t>我的案例界面</w:t>
      </w:r>
      <w:r>
        <w:rPr>
          <w:rStyle w:val="37"/>
          <w:rFonts w:hint="eastAsia" w:eastAsiaTheme="majorEastAsia"/>
          <w:lang w:val="en-US" w:eastAsia="zh-CN"/>
        </w:rPr>
        <w:t>/管理按钮</w:t>
      </w:r>
      <w:bookmarkEnd w:id="350"/>
      <w:r>
        <w:rPr>
          <w:rFonts w:hint="eastAsia" w:eastAsiaTheme="minorEastAsia"/>
        </w:rPr>
        <w:t>：</w:t>
      </w:r>
    </w:p>
    <w:bookmarkEnd w:id="351"/>
    <w:p>
      <w:r>
        <w:drawing>
          <wp:inline distT="0" distB="0" distL="114300" distR="114300">
            <wp:extent cx="5271770" cy="4375785"/>
            <wp:effectExtent l="0" t="0" r="1270" b="13335"/>
            <wp:docPr id="4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352" w:name="_Toc7953"/>
      <w:bookmarkStart w:id="353" w:name="O_案例编辑界面_角色管理按钮_新增角色按钮"/>
      <w:r>
        <w:rPr>
          <w:rFonts w:hint="eastAsia"/>
          <w:lang w:val="en-US" w:eastAsia="zh-CN"/>
        </w:rPr>
        <w:t>4.1.6.2</w:t>
      </w:r>
      <w:r>
        <w:rPr>
          <w:rFonts w:hint="eastAsia"/>
        </w:rPr>
        <w:t>案例编辑界面/角色管理按钮/新增角色按钮</w:t>
      </w:r>
      <w:bookmarkEnd w:id="352"/>
    </w:p>
    <w:bookmarkEnd w:id="353"/>
    <w:p>
      <w:r>
        <w:drawing>
          <wp:inline distT="0" distB="0" distL="114300" distR="114300">
            <wp:extent cx="5267325" cy="2980055"/>
            <wp:effectExtent l="0" t="0" r="5715" b="6985"/>
            <wp:docPr id="4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1"/>
                    <pic:cNvPicPr>
                      <a:picLocks noChangeAspect="1"/>
                    </pic:cNvPicPr>
                  </pic:nvPicPr>
                  <pic:blipFill>
                    <a:blip r:embed="rId165"/>
                    <a:stretch>
                      <a:fillRect/>
                    </a:stretch>
                  </pic:blipFill>
                  <pic:spPr>
                    <a:xfrm>
                      <a:off x="0" y="0"/>
                      <a:ext cx="5267325" cy="2980055"/>
                    </a:xfrm>
                    <a:prstGeom prst="rect">
                      <a:avLst/>
                    </a:prstGeom>
                    <a:noFill/>
                    <a:ln w="9525">
                      <a:noFill/>
                    </a:ln>
                  </pic:spPr>
                </pic:pic>
              </a:graphicData>
            </a:graphic>
          </wp:inline>
        </w:drawing>
      </w:r>
    </w:p>
    <w:p>
      <w:bookmarkStart w:id="354" w:name="_Toc23056"/>
      <w:r>
        <w:rPr>
          <w:rStyle w:val="37"/>
          <w:rFonts w:hint="eastAsia"/>
          <w:lang w:val="en-US" w:eastAsia="zh-CN"/>
        </w:rPr>
        <w:t>4.1.6.3</w:t>
      </w:r>
      <w:r>
        <w:rPr>
          <w:rStyle w:val="37"/>
          <w:rFonts w:hint="eastAsia"/>
        </w:rPr>
        <w:t>角色名不能为空提示界面</w:t>
      </w:r>
      <w:bookmarkEnd w:id="354"/>
      <w:r>
        <w:rPr>
          <w:rFonts w:hint="eastAsia"/>
        </w:rPr>
        <w:t>：</w:t>
      </w:r>
    </w:p>
    <w:p>
      <w:r>
        <w:rPr>
          <w:rFonts w:hint="eastAsia"/>
        </w:rPr>
        <w:t>暂无</w:t>
      </w:r>
    </w:p>
    <w:p>
      <w:bookmarkStart w:id="355" w:name="_Toc19328"/>
      <w:bookmarkStart w:id="356" w:name="O_角色保存成功提示界面"/>
      <w:r>
        <w:rPr>
          <w:rStyle w:val="37"/>
          <w:rFonts w:hint="eastAsia"/>
          <w:lang w:val="en-US" w:eastAsia="zh-CN"/>
        </w:rPr>
        <w:t>4.1.6.4</w:t>
      </w:r>
      <w:r>
        <w:rPr>
          <w:rStyle w:val="37"/>
          <w:rFonts w:hint="eastAsia"/>
        </w:rPr>
        <w:t>角色保存成功提示界面</w:t>
      </w:r>
      <w:bookmarkEnd w:id="355"/>
      <w:bookmarkEnd w:id="356"/>
      <w:r>
        <w:rPr>
          <w:rFonts w:hint="eastAsia"/>
        </w:rPr>
        <w:t>：</w:t>
      </w:r>
    </w:p>
    <w:p>
      <w:r>
        <w:drawing>
          <wp:inline distT="0" distB="0" distL="114300" distR="114300">
            <wp:extent cx="1760220" cy="1021080"/>
            <wp:effectExtent l="0" t="0" r="7620" b="0"/>
            <wp:docPr id="4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26"/>
                    <pic:cNvPicPr>
                      <a:picLocks noChangeAspect="1"/>
                    </pic:cNvPicPr>
                  </pic:nvPicPr>
                  <pic:blipFill>
                    <a:blip r:embed="rId166"/>
                    <a:stretch>
                      <a:fillRect/>
                    </a:stretch>
                  </pic:blipFill>
                  <pic:spPr>
                    <a:xfrm>
                      <a:off x="0" y="0"/>
                      <a:ext cx="1760220" cy="1021080"/>
                    </a:xfrm>
                    <a:prstGeom prst="rect">
                      <a:avLst/>
                    </a:prstGeom>
                    <a:noFill/>
                    <a:ln w="9525">
                      <a:noFill/>
                    </a:ln>
                  </pic:spPr>
                </pic:pic>
              </a:graphicData>
            </a:graphic>
          </wp:inline>
        </w:drawing>
      </w:r>
    </w:p>
    <w:p>
      <w:bookmarkStart w:id="357" w:name="_Toc14418"/>
      <w:r>
        <w:rPr>
          <w:rStyle w:val="37"/>
          <w:rFonts w:hint="eastAsia"/>
          <w:lang w:val="en-US" w:eastAsia="zh-CN"/>
        </w:rPr>
        <w:t>4.1.6.5</w:t>
      </w:r>
      <w:r>
        <w:rPr>
          <w:rStyle w:val="37"/>
          <w:rFonts w:hint="eastAsia"/>
        </w:rPr>
        <w:t>对话框</w:t>
      </w:r>
      <w:bookmarkEnd w:id="357"/>
      <w:r>
        <w:rPr>
          <w:rFonts w:hint="eastAsia"/>
        </w:rPr>
        <w:t>：</w:t>
      </w:r>
    </w:p>
    <w:p>
      <w:r>
        <w:rPr>
          <w:rFonts w:hint="eastAsia"/>
        </w:rPr>
        <w:drawing>
          <wp:inline distT="0" distB="0" distL="114300" distR="114300">
            <wp:extent cx="4130040" cy="4427220"/>
            <wp:effectExtent l="0" t="0" r="0" b="7620"/>
            <wp:docPr id="10" name="图片 10" descr="8350427416580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3504274165805574"/>
                    <pic:cNvPicPr>
                      <a:picLocks noChangeAspect="1"/>
                    </pic:cNvPicPr>
                  </pic:nvPicPr>
                  <pic:blipFill>
                    <a:blip r:embed="rId167"/>
                    <a:stretch>
                      <a:fillRect/>
                    </a:stretch>
                  </pic:blipFill>
                  <pic:spPr>
                    <a:xfrm>
                      <a:off x="0" y="0"/>
                      <a:ext cx="4130040" cy="4427220"/>
                    </a:xfrm>
                    <a:prstGeom prst="rect">
                      <a:avLst/>
                    </a:prstGeom>
                  </pic:spPr>
                </pic:pic>
              </a:graphicData>
            </a:graphic>
          </wp:inline>
        </w:drawing>
      </w:r>
    </w:p>
    <w:p>
      <w:pPr>
        <w:pStyle w:val="4"/>
      </w:pPr>
      <w:bookmarkStart w:id="358" w:name="_Toc10040"/>
      <w:bookmarkStart w:id="359" w:name="_Toc29992"/>
      <w:r>
        <w:rPr>
          <w:rFonts w:hint="eastAsia"/>
        </w:rPr>
        <w:t>4.1.7案例拥有者修改角色信息</w:t>
      </w:r>
      <w:bookmarkEnd w:id="358"/>
      <w:bookmarkEnd w:id="35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-3-3,修改角色信息</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案例拥有者希望修改角色信息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案例拥有者表示他需要对某个案例修改血色信息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"O_我的案例界面4"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系统显示修改后的角色信息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3-3.0案例拥有者修改角色名</w:t>
            </w:r>
          </w:p>
          <w:p>
            <w:pPr>
              <w:rPr>
                <w:rFonts w:eastAsia="Times New Roman"/>
              </w:rPr>
            </w:pPr>
            <w:r>
              <w:rPr>
                <w:rFonts w:hint="eastAsia" w:eastAsia="Times New Roman"/>
              </w:rPr>
              <w:t>1.案例拥有者选择指定案例，点击</w:t>
            </w:r>
            <w:r>
              <w:fldChar w:fldCharType="begin"/>
            </w:r>
            <w:r>
              <w:instrText xml:space="preserve"> HYPERLINK \l "O_我的案例界面4"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"O_案例编辑界面_角色管理按钮_新增角色按钮" </w:instrText>
            </w:r>
            <w:r>
              <w:fldChar w:fldCharType="separate"/>
            </w:r>
            <w:r>
              <w:rPr>
                <w:rStyle w:val="30"/>
                <w:rFonts w:hint="eastAsia" w:eastAsia="Times New Roman"/>
              </w:rPr>
              <w:t>“编辑案例“界面”</w:t>
            </w:r>
            <w:r>
              <w:rPr>
                <w:rStyle w:val="31"/>
                <w:rFonts w:hint="eastAsia" w:eastAsia="Times New Roman"/>
              </w:rPr>
              <w:fldChar w:fldCharType="end"/>
            </w:r>
            <w:r>
              <w:rPr>
                <w:rFonts w:hint="eastAsia" w:eastAsia="Times New Roman"/>
              </w:rPr>
              <w:t>。</w:t>
            </w:r>
          </w:p>
          <w:p>
            <w:pPr>
              <w:rPr>
                <w:rFonts w:eastAsia="Times New Roman"/>
              </w:rPr>
            </w:pPr>
            <w:r>
              <w:rPr>
                <w:rFonts w:hint="eastAsia" w:eastAsia="Times New Roman"/>
              </w:rPr>
              <w:t>2. 点击</w:t>
            </w:r>
            <w:r>
              <w:fldChar w:fldCharType="begin"/>
            </w:r>
            <w:r>
              <w:instrText xml:space="preserve"> HYPERLINK \l "O_案例编辑界面_角色管理按钮_修改角色按钮" </w:instrText>
            </w:r>
            <w:r>
              <w:fldChar w:fldCharType="separate"/>
            </w:r>
            <w:r>
              <w:rPr>
                <w:rStyle w:val="30"/>
                <w:rFonts w:hint="eastAsia" w:eastAsia="Times New Roman"/>
              </w:rPr>
              <w:t>“角色管理”</w:t>
            </w:r>
            <w:r>
              <w:rPr>
                <w:rStyle w:val="31"/>
                <w:rFonts w:hint="eastAsia" w:eastAsia="Times New Roman"/>
              </w:rPr>
              <w:fldChar w:fldCharType="end"/>
            </w:r>
            <w:r>
              <w:rPr>
                <w:rFonts w:hint="eastAsia" w:eastAsia="Times New Roman"/>
              </w:rPr>
              <w:t>，输入修改角色名，点击</w:t>
            </w:r>
            <w:r>
              <w:fldChar w:fldCharType="begin"/>
            </w:r>
            <w:r>
              <w:instrText xml:space="preserve"> HYPERLINK \l "O_案例编辑界面_角色管理按钮_修改角色按钮" </w:instrText>
            </w:r>
            <w:r>
              <w:fldChar w:fldCharType="separate"/>
            </w:r>
            <w:r>
              <w:rPr>
                <w:rStyle w:val="30"/>
                <w:rFonts w:hint="eastAsia" w:eastAsia="Times New Roman"/>
              </w:rPr>
              <w:t>“修改”</w:t>
            </w:r>
            <w:r>
              <w:rPr>
                <w:rStyle w:val="31"/>
                <w:rFonts w:hint="eastAsia" w:eastAsia="Times New Roman"/>
              </w:rPr>
              <w:fldChar w:fldCharType="end"/>
            </w:r>
            <w:r>
              <w:rPr>
                <w:rFonts w:hint="eastAsia" w:eastAsia="Times New Roman"/>
              </w:rPr>
              <w:t>。</w:t>
            </w:r>
          </w:p>
          <w:p>
            <w:pPr>
              <w:rPr>
                <w:rFonts w:eastAsia="Times New Roman"/>
                <w:b/>
                <w:bCs/>
              </w:rPr>
            </w:pPr>
            <w:r>
              <w:rPr>
                <w:rFonts w:hint="eastAsia" w:eastAsia="Times New Roman"/>
                <w:b/>
                <w:bCs/>
              </w:rPr>
              <w:t>3-3.0案例拥有者修改角色类型</w:t>
            </w:r>
          </w:p>
          <w:p>
            <w:pPr>
              <w:rPr>
                <w:rFonts w:eastAsia="Times New Roman"/>
              </w:rPr>
            </w:pPr>
            <w:r>
              <w:rPr>
                <w:rFonts w:hint="eastAsia" w:eastAsia="Times New Roman"/>
              </w:rPr>
              <w:t>1.案例拥有者选择指定案例，点击“管理“，进入“编辑案例“界面”。</w:t>
            </w:r>
          </w:p>
          <w:p>
            <w:pPr>
              <w:rPr>
                <w:rFonts w:eastAsia="Times New Roman"/>
              </w:rPr>
            </w:pPr>
            <w:r>
              <w:rPr>
                <w:rFonts w:hint="eastAsia" w:eastAsia="Times New Roman"/>
              </w:rPr>
              <w:t>2. 点击“角色管理”，输入修改角色类型，点击“修改”。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hint="eastAsia" w:eastAsia="宋体"/>
                <w:lang w:val="en-US" w:eastAsia="zh-CN"/>
              </w:rPr>
            </w:pPr>
            <w:r>
              <w:rPr>
                <w:rFonts w:hint="eastAsia"/>
                <w:lang w:val="en-US" w:eastAsia="zh-C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3-3.0E</w:t>
            </w:r>
            <w:r>
              <w:rPr>
                <w:rFonts w:eastAsia="Times New Roman"/>
                <w:b/>
                <w:bCs/>
              </w:rPr>
              <w:t>1</w:t>
            </w:r>
            <w:r>
              <w:rPr>
                <w:rFonts w:hint="eastAsia" w:eastAsia="Times New Roman"/>
                <w:b/>
                <w:bCs/>
              </w:rPr>
              <w:t>角色名不能为空</w:t>
            </w:r>
          </w:p>
          <w:p>
            <w:pPr>
              <w:rPr>
                <w:rFonts w:eastAsia="Times New Roman"/>
              </w:rPr>
            </w:pPr>
            <w:r>
              <w:rPr>
                <w:rFonts w:hint="eastAsia" w:eastAsia="Times New Roman"/>
              </w:rPr>
              <w:t>1.系统提示信息：角色名不能为空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3-3.0 角色名</w:t>
            </w:r>
          </w:p>
          <w:p>
            <w:pPr>
              <w:rPr>
                <w:rFonts w:eastAsia="Times New Roman"/>
              </w:rPr>
            </w:pPr>
            <w:r>
              <w:rPr>
                <w:rFonts w:hint="eastAsia" w:eastAsia="Times New Roman"/>
              </w:rPr>
              <w:t>3-3.1 角色类型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eastAsia="宋体"/>
                <w:lang w:val="en-US" w:eastAsia="zh-CN"/>
              </w:rPr>
            </w:pPr>
            <w:r>
              <w:rPr>
                <w:rFonts w:hint="eastAsia" w:eastAsia="Times New Roman"/>
              </w:rPr>
              <w:t xml:space="preserve">3-3.0 </w:t>
            </w:r>
            <w:r>
              <w:fldChar w:fldCharType="begin"/>
            </w:r>
            <w:r>
              <w:instrText xml:space="preserve"> HYPERLINK \l "O_角色修改成功提示界面" </w:instrText>
            </w:r>
            <w:r>
              <w:fldChar w:fldCharType="separate"/>
            </w:r>
            <w:r>
              <w:rPr>
                <w:rStyle w:val="30"/>
                <w:rFonts w:hint="eastAsia" w:eastAsia="Times New Roman"/>
              </w:rPr>
              <w:t>修改成功界面</w:t>
            </w:r>
            <w:r>
              <w:rPr>
                <w:rStyle w:val="31"/>
                <w:rFonts w:hint="eastAsia" w:eastAsia="Times New Roman"/>
              </w:rPr>
              <w:fldChar w:fldCharType="end"/>
            </w:r>
            <w:r>
              <w:rPr>
                <w:rFonts w:hint="eastAsia" w:eastAsia="Times New Roman"/>
              </w:rPr>
              <w:t>、</w:t>
            </w:r>
            <w:r>
              <w:rPr>
                <w:rFonts w:hint="eastAsia"/>
                <w:lang w:val="en-US" w:eastAsia="zh-CN"/>
              </w:rPr>
              <w:t>E1</w:t>
            </w:r>
          </w:p>
          <w:p>
            <w:pPr>
              <w:rPr>
                <w:rFonts w:eastAsia="Times New Roman"/>
              </w:rPr>
            </w:pPr>
            <w:r>
              <w:rPr>
                <w:rFonts w:hint="eastAsia" w:eastAsia="Times New Roman"/>
              </w:rPr>
              <w:t>3-3.1 修改成功界面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BR-O-4 角色名称不能为空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0.51</w:t>
            </w:r>
          </w:p>
        </w:tc>
      </w:tr>
    </w:tbl>
    <w:p>
      <w:pPr>
        <w:rPr>
          <w:rFonts w:eastAsiaTheme="minorEastAsia"/>
        </w:rPr>
      </w:pPr>
    </w:p>
    <w:p>
      <w:pPr>
        <w:rPr>
          <w:rFonts w:eastAsiaTheme="minorEastAsia"/>
        </w:rPr>
      </w:pPr>
      <w:bookmarkStart w:id="360" w:name="_Toc8375"/>
      <w:bookmarkStart w:id="361" w:name="O_我的案例界面4"/>
      <w:r>
        <w:rPr>
          <w:rStyle w:val="37"/>
          <w:rFonts w:hint="eastAsia"/>
          <w:lang w:val="en-US" w:eastAsia="zh-CN"/>
        </w:rPr>
        <w:t>4.1.7.1</w:t>
      </w:r>
      <w:r>
        <w:rPr>
          <w:rStyle w:val="37"/>
          <w:rFonts w:hint="eastAsia"/>
        </w:rPr>
        <w:t>我的案例界面</w:t>
      </w:r>
      <w:bookmarkEnd w:id="360"/>
      <w:bookmarkEnd w:id="361"/>
      <w:r>
        <w:rPr>
          <w:rFonts w:hint="eastAsia" w:eastAsiaTheme="minorEastAsia"/>
        </w:rPr>
        <w:t>：</w:t>
      </w:r>
    </w:p>
    <w:p>
      <w:r>
        <w:drawing>
          <wp:inline distT="0" distB="0" distL="114300" distR="114300">
            <wp:extent cx="5271770" cy="4375785"/>
            <wp:effectExtent l="0" t="0" r="1270" b="13335"/>
            <wp:docPr id="4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362" w:name="_Toc29700"/>
      <w:bookmarkStart w:id="363" w:name="O_案例编辑界面_角色管理按钮_修改角色按钮"/>
      <w:r>
        <w:rPr>
          <w:rFonts w:hint="eastAsia"/>
          <w:lang w:val="en-US" w:eastAsia="zh-CN"/>
        </w:rPr>
        <w:t>4.1.7.2</w:t>
      </w:r>
      <w:r>
        <w:rPr>
          <w:rFonts w:hint="eastAsia"/>
        </w:rPr>
        <w:t>案例编辑界面/角色管理按钮/修改角色按钮</w:t>
      </w:r>
      <w:bookmarkEnd w:id="362"/>
      <w:bookmarkEnd w:id="363"/>
    </w:p>
    <w:p>
      <w:r>
        <w:drawing>
          <wp:inline distT="0" distB="0" distL="114300" distR="114300">
            <wp:extent cx="5267325" cy="2980055"/>
            <wp:effectExtent l="0" t="0" r="5715" b="6985"/>
            <wp:docPr id="4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1"/>
                    <pic:cNvPicPr>
                      <a:picLocks noChangeAspect="1"/>
                    </pic:cNvPicPr>
                  </pic:nvPicPr>
                  <pic:blipFill>
                    <a:blip r:embed="rId165"/>
                    <a:stretch>
                      <a:fillRect/>
                    </a:stretch>
                  </pic:blipFill>
                  <pic:spPr>
                    <a:xfrm>
                      <a:off x="0" y="0"/>
                      <a:ext cx="5267325" cy="2980055"/>
                    </a:xfrm>
                    <a:prstGeom prst="rect">
                      <a:avLst/>
                    </a:prstGeom>
                    <a:noFill/>
                    <a:ln w="9525">
                      <a:noFill/>
                    </a:ln>
                  </pic:spPr>
                </pic:pic>
              </a:graphicData>
            </a:graphic>
          </wp:inline>
        </w:drawing>
      </w:r>
    </w:p>
    <w:p>
      <w:bookmarkStart w:id="364" w:name="_Toc17305"/>
      <w:r>
        <w:rPr>
          <w:rStyle w:val="37"/>
          <w:rFonts w:hint="eastAsia"/>
          <w:lang w:val="en-US" w:eastAsia="zh-CN"/>
        </w:rPr>
        <w:t>4.1.7.3</w:t>
      </w:r>
      <w:r>
        <w:rPr>
          <w:rStyle w:val="37"/>
          <w:rFonts w:hint="eastAsia"/>
        </w:rPr>
        <w:t>角色名不能为空提示界面</w:t>
      </w:r>
      <w:bookmarkEnd w:id="364"/>
      <w:r>
        <w:rPr>
          <w:rFonts w:hint="eastAsia"/>
        </w:rPr>
        <w:t>：</w:t>
      </w:r>
    </w:p>
    <w:p>
      <w:r>
        <w:rPr>
          <w:rFonts w:hint="eastAsia"/>
        </w:rPr>
        <w:t>暂无</w:t>
      </w:r>
    </w:p>
    <w:p>
      <w:bookmarkStart w:id="365" w:name="_Toc22040"/>
      <w:bookmarkStart w:id="366" w:name="O_角色修改成功提示界面"/>
      <w:r>
        <w:rPr>
          <w:rStyle w:val="37"/>
          <w:rFonts w:hint="eastAsia"/>
          <w:lang w:val="en-US" w:eastAsia="zh-CN"/>
        </w:rPr>
        <w:t>4.1.7.4</w:t>
      </w:r>
      <w:r>
        <w:rPr>
          <w:rStyle w:val="37"/>
          <w:rFonts w:hint="eastAsia"/>
        </w:rPr>
        <w:t>角色修改成功提示界面</w:t>
      </w:r>
      <w:bookmarkEnd w:id="365"/>
      <w:bookmarkEnd w:id="366"/>
      <w:r>
        <w:rPr>
          <w:rFonts w:hint="eastAsia"/>
        </w:rPr>
        <w:t>：</w:t>
      </w:r>
    </w:p>
    <w:p>
      <w:r>
        <w:drawing>
          <wp:inline distT="0" distB="0" distL="114300" distR="114300">
            <wp:extent cx="1760220" cy="1021080"/>
            <wp:effectExtent l="0" t="0" r="7620" b="0"/>
            <wp:docPr id="4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6"/>
                    <pic:cNvPicPr>
                      <a:picLocks noChangeAspect="1"/>
                    </pic:cNvPicPr>
                  </pic:nvPicPr>
                  <pic:blipFill>
                    <a:blip r:embed="rId166"/>
                    <a:stretch>
                      <a:fillRect/>
                    </a:stretch>
                  </pic:blipFill>
                  <pic:spPr>
                    <a:xfrm>
                      <a:off x="0" y="0"/>
                      <a:ext cx="1760220" cy="1021080"/>
                    </a:xfrm>
                    <a:prstGeom prst="rect">
                      <a:avLst/>
                    </a:prstGeom>
                    <a:noFill/>
                    <a:ln w="9525">
                      <a:noFill/>
                    </a:ln>
                  </pic:spPr>
                </pic:pic>
              </a:graphicData>
            </a:graphic>
          </wp:inline>
        </w:drawing>
      </w:r>
    </w:p>
    <w:p>
      <w:bookmarkStart w:id="367" w:name="_Toc16853"/>
      <w:r>
        <w:rPr>
          <w:rStyle w:val="37"/>
          <w:rFonts w:hint="eastAsia"/>
          <w:lang w:val="en-US" w:eastAsia="zh-CN"/>
        </w:rPr>
        <w:t>4.1.7.5</w:t>
      </w:r>
      <w:r>
        <w:rPr>
          <w:rStyle w:val="37"/>
          <w:rFonts w:hint="eastAsia"/>
        </w:rPr>
        <w:t>对话框</w:t>
      </w:r>
      <w:bookmarkEnd w:id="367"/>
      <w:r>
        <w:rPr>
          <w:rFonts w:hint="eastAsia"/>
        </w:rPr>
        <w:t>：</w:t>
      </w:r>
    </w:p>
    <w:p>
      <w:pPr>
        <w:rPr>
          <w:rFonts w:eastAsiaTheme="minorEastAsia"/>
        </w:rPr>
      </w:pPr>
      <w:r>
        <w:rPr>
          <w:rFonts w:hint="eastAsia" w:eastAsiaTheme="minorEastAsia"/>
        </w:rPr>
        <w:drawing>
          <wp:inline distT="0" distB="0" distL="114300" distR="114300">
            <wp:extent cx="4244340" cy="3451860"/>
            <wp:effectExtent l="0" t="0" r="7620" b="7620"/>
            <wp:docPr id="11" name="图片 11" descr="74698286952427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46982869524278414"/>
                    <pic:cNvPicPr>
                      <a:picLocks noChangeAspect="1"/>
                    </pic:cNvPicPr>
                  </pic:nvPicPr>
                  <pic:blipFill>
                    <a:blip r:embed="rId168"/>
                    <a:stretch>
                      <a:fillRect/>
                    </a:stretch>
                  </pic:blipFill>
                  <pic:spPr>
                    <a:xfrm>
                      <a:off x="0" y="0"/>
                      <a:ext cx="4244340" cy="3451860"/>
                    </a:xfrm>
                    <a:prstGeom prst="rect">
                      <a:avLst/>
                    </a:prstGeom>
                  </pic:spPr>
                </pic:pic>
              </a:graphicData>
            </a:graphic>
          </wp:inline>
        </w:drawing>
      </w:r>
    </w:p>
    <w:p>
      <w:pPr>
        <w:pStyle w:val="4"/>
      </w:pPr>
      <w:bookmarkStart w:id="368" w:name="_Toc24610"/>
      <w:bookmarkStart w:id="369" w:name="_Toc11058"/>
      <w:r>
        <w:rPr>
          <w:rFonts w:hint="eastAsia"/>
        </w:rPr>
        <w:t>4.1.8案例拥有者删除角色</w:t>
      </w:r>
      <w:bookmarkEnd w:id="368"/>
      <w:bookmarkEnd w:id="36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-3-4, 删除角色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案例拥有者希望删除某一案例的角色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案例拥有者表示他删除案例的角色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"O_我的案例界面5"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删除指定角色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3-4.0案例拥有者删除角色</w:t>
            </w:r>
          </w:p>
          <w:p>
            <w:pPr>
              <w:rPr>
                <w:rFonts w:eastAsia="Times New Roman"/>
              </w:rPr>
            </w:pPr>
            <w:r>
              <w:rPr>
                <w:rFonts w:hint="eastAsia" w:eastAsia="Times New Roman"/>
              </w:rPr>
              <w:t>1.查找到指定案例，点击</w:t>
            </w:r>
            <w:r>
              <w:fldChar w:fldCharType="begin"/>
            </w:r>
            <w:r>
              <w:instrText xml:space="preserve"> HYPERLINK \l "O_我的案例界面5"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"O_案例编辑界面_角色管理按钮_删除按钮"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2.点击“角色管理”，选择角色，点击</w:t>
            </w:r>
            <w:r>
              <w:fldChar w:fldCharType="begin"/>
            </w:r>
            <w:r>
              <w:instrText xml:space="preserve"> HYPERLINK \l "O_案例编辑界面_角色管理按钮_删除按钮" </w:instrText>
            </w:r>
            <w:r>
              <w:fldChar w:fldCharType="separate"/>
            </w:r>
            <w:r>
              <w:rPr>
                <w:rStyle w:val="31"/>
                <w:rFonts w:eastAsia="Times New Roman"/>
              </w:rPr>
              <w:t>”</w:t>
            </w:r>
            <w:r>
              <w:rPr>
                <w:rStyle w:val="31"/>
                <w:rFonts w:hint="eastAsia" w:eastAsia="Times New Roman"/>
              </w:rPr>
              <w:t>删除</w:t>
            </w:r>
            <w:r>
              <w:rPr>
                <w:rStyle w:val="31"/>
                <w:rFonts w:eastAsia="Times New Roman"/>
              </w:rPr>
              <w:t>”</w:t>
            </w:r>
            <w:r>
              <w:rPr>
                <w:rStyle w:val="31"/>
                <w:rFonts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3-4.0点击“删除”按钮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3-4.0 角色管理分界面、是否删除提示界面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0.71</w:t>
            </w:r>
          </w:p>
        </w:tc>
      </w:tr>
    </w:tbl>
    <w:p>
      <w:pPr>
        <w:rPr>
          <w:rFonts w:eastAsiaTheme="minorEastAsia"/>
        </w:rPr>
      </w:pPr>
    </w:p>
    <w:p>
      <w:pPr>
        <w:rPr>
          <w:rFonts w:eastAsiaTheme="minorEastAsia"/>
        </w:rPr>
      </w:pPr>
      <w:bookmarkStart w:id="370" w:name="_Toc16158"/>
      <w:bookmarkStart w:id="371" w:name="O_我的案例界面5"/>
      <w:r>
        <w:rPr>
          <w:rStyle w:val="37"/>
          <w:rFonts w:hint="eastAsia"/>
          <w:lang w:val="en-US" w:eastAsia="zh-CN"/>
        </w:rPr>
        <w:t>4.1.8.1</w:t>
      </w:r>
      <w:r>
        <w:rPr>
          <w:rStyle w:val="37"/>
          <w:rFonts w:hint="eastAsia"/>
        </w:rPr>
        <w:t>我的案例界面</w:t>
      </w:r>
      <w:bookmarkEnd w:id="370"/>
      <w:r>
        <w:rPr>
          <w:rFonts w:hint="eastAsia" w:eastAsiaTheme="minorEastAsia"/>
        </w:rPr>
        <w:t>：</w:t>
      </w:r>
    </w:p>
    <w:bookmarkEnd w:id="371"/>
    <w:p>
      <w:r>
        <w:drawing>
          <wp:inline distT="0" distB="0" distL="114300" distR="114300">
            <wp:extent cx="5271770" cy="4375785"/>
            <wp:effectExtent l="0" t="0" r="1270" b="13335"/>
            <wp:docPr id="4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372" w:name="_Toc6452"/>
      <w:bookmarkStart w:id="373" w:name="O_案例编辑界面_角色管理按钮_删除按钮"/>
      <w:r>
        <w:rPr>
          <w:rFonts w:hint="eastAsia"/>
          <w:lang w:val="en-US" w:eastAsia="zh-CN"/>
        </w:rPr>
        <w:t>4.1.8.2</w:t>
      </w:r>
      <w:r>
        <w:rPr>
          <w:rFonts w:hint="eastAsia"/>
        </w:rPr>
        <w:t>案例编辑界面/角色管理按钮/删除按钮</w:t>
      </w:r>
      <w:bookmarkEnd w:id="372"/>
    </w:p>
    <w:bookmarkEnd w:id="373"/>
    <w:p>
      <w:r>
        <w:drawing>
          <wp:inline distT="0" distB="0" distL="114300" distR="114300">
            <wp:extent cx="5267325" cy="2980055"/>
            <wp:effectExtent l="0" t="0" r="5715" b="6985"/>
            <wp:docPr id="4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1"/>
                    <pic:cNvPicPr>
                      <a:picLocks noChangeAspect="1"/>
                    </pic:cNvPicPr>
                  </pic:nvPicPr>
                  <pic:blipFill>
                    <a:blip r:embed="rId165"/>
                    <a:stretch>
                      <a:fillRect/>
                    </a:stretch>
                  </pic:blipFill>
                  <pic:spPr>
                    <a:xfrm>
                      <a:off x="0" y="0"/>
                      <a:ext cx="5267325" cy="2980055"/>
                    </a:xfrm>
                    <a:prstGeom prst="rect">
                      <a:avLst/>
                    </a:prstGeom>
                    <a:noFill/>
                    <a:ln w="9525">
                      <a:noFill/>
                    </a:ln>
                  </pic:spPr>
                </pic:pic>
              </a:graphicData>
            </a:graphic>
          </wp:inline>
        </w:drawing>
      </w:r>
    </w:p>
    <w:p/>
    <w:p>
      <w:pPr>
        <w:rPr>
          <w:rFonts w:eastAsiaTheme="minorEastAsia"/>
        </w:rPr>
      </w:pPr>
      <w:bookmarkStart w:id="374" w:name="_Toc30654"/>
      <w:r>
        <w:rPr>
          <w:rStyle w:val="37"/>
          <w:rFonts w:hint="eastAsia"/>
          <w:lang w:val="en-US" w:eastAsia="zh-CN"/>
        </w:rPr>
        <w:t>4.1.8.3</w:t>
      </w:r>
      <w:r>
        <w:rPr>
          <w:rStyle w:val="37"/>
          <w:rFonts w:hint="eastAsia"/>
        </w:rPr>
        <w:t>提示界面</w:t>
      </w:r>
      <w:bookmarkEnd w:id="374"/>
      <w:r>
        <w:rPr>
          <w:rFonts w:hint="eastAsia" w:eastAsiaTheme="minorEastAsia"/>
        </w:rPr>
        <w:t>：</w:t>
      </w:r>
    </w:p>
    <w:p>
      <w:r>
        <w:rPr>
          <w:rFonts w:hint="eastAsia"/>
        </w:rPr>
        <w:t>暂无</w:t>
      </w:r>
    </w:p>
    <w:p>
      <w:bookmarkStart w:id="375" w:name="_Toc24554"/>
      <w:r>
        <w:rPr>
          <w:rStyle w:val="37"/>
          <w:rFonts w:hint="eastAsia"/>
          <w:lang w:val="en-US" w:eastAsia="zh-CN"/>
        </w:rPr>
        <w:t>4.1.8.4</w:t>
      </w:r>
      <w:r>
        <w:rPr>
          <w:rStyle w:val="37"/>
          <w:rFonts w:hint="eastAsia"/>
        </w:rPr>
        <w:t>对话框图</w:t>
      </w:r>
      <w:bookmarkEnd w:id="375"/>
      <w:r>
        <w:rPr>
          <w:rFonts w:hint="eastAsia"/>
        </w:rPr>
        <w:t>：</w:t>
      </w:r>
    </w:p>
    <w:p>
      <w:r>
        <w:rPr>
          <w:rFonts w:hint="eastAsia"/>
        </w:rPr>
        <w:drawing>
          <wp:inline distT="0" distB="0" distL="114300" distR="114300">
            <wp:extent cx="3177540" cy="3215640"/>
            <wp:effectExtent l="0" t="0" r="7620" b="0"/>
            <wp:docPr id="12" name="图片 12" descr="5853650746123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85365074612355661"/>
                    <pic:cNvPicPr>
                      <a:picLocks noChangeAspect="1"/>
                    </pic:cNvPicPr>
                  </pic:nvPicPr>
                  <pic:blipFill>
                    <a:blip r:embed="rId169"/>
                    <a:stretch>
                      <a:fillRect/>
                    </a:stretch>
                  </pic:blipFill>
                  <pic:spPr>
                    <a:xfrm>
                      <a:off x="0" y="0"/>
                      <a:ext cx="3177540" cy="3215640"/>
                    </a:xfrm>
                    <a:prstGeom prst="rect">
                      <a:avLst/>
                    </a:prstGeom>
                  </pic:spPr>
                </pic:pic>
              </a:graphicData>
            </a:graphic>
          </wp:inline>
        </w:drawing>
      </w:r>
    </w:p>
    <w:p>
      <w:pPr>
        <w:rPr>
          <w:rFonts w:eastAsiaTheme="minorEastAsia"/>
        </w:rPr>
      </w:pPr>
    </w:p>
    <w:p>
      <w:pPr>
        <w:pStyle w:val="4"/>
      </w:pPr>
      <w:bookmarkStart w:id="376" w:name="_Toc32121"/>
      <w:bookmarkStart w:id="377" w:name="_Toc4148"/>
      <w:r>
        <w:rPr>
          <w:rFonts w:hint="eastAsia"/>
        </w:rPr>
        <w:t>4.1.9案例拥有者新增任务</w:t>
      </w:r>
      <w:bookmarkEnd w:id="376"/>
      <w:bookmarkEnd w:id="377"/>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-3-5, 新增任务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案例拥有者表示他新增某一案例的任务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"O_我的案例界面6"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显示新增后的任务信息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3-5.0案例拥有者新增任务</w:t>
            </w:r>
          </w:p>
          <w:p>
            <w:pPr>
              <w:rPr>
                <w:rFonts w:eastAsia="Times New Roman"/>
              </w:rPr>
            </w:pPr>
            <w:r>
              <w:rPr>
                <w:rFonts w:hint="eastAsia" w:eastAsia="Times New Roman"/>
              </w:rPr>
              <w:t>1.查找到指定案例，点击</w:t>
            </w:r>
            <w:r>
              <w:fldChar w:fldCharType="begin"/>
            </w:r>
            <w:r>
              <w:instrText xml:space="preserve"> HYPERLINK \l "O_我的案例界面6"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"O_编辑案例界面_任务管理界面_新增任务按钮"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"O_编辑案例界面_任务管理界面_新增任务按钮"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，点击</w:t>
            </w:r>
            <w:r>
              <w:fldChar w:fldCharType="begin"/>
            </w:r>
            <w:r>
              <w:instrText xml:space="preserve"> HYPERLINK \l "O_编辑案例界面_任务管理界面_新增任务按钮" </w:instrText>
            </w:r>
            <w:r>
              <w:fldChar w:fldCharType="separate"/>
            </w:r>
            <w:r>
              <w:rPr>
                <w:rStyle w:val="31"/>
                <w:rFonts w:eastAsia="Times New Roman"/>
              </w:rPr>
              <w:t>”</w:t>
            </w:r>
            <w:r>
              <w:rPr>
                <w:rStyle w:val="31"/>
                <w:rFonts w:hint="eastAsia" w:eastAsia="Times New Roman"/>
              </w:rPr>
              <w:t>新增任务</w:t>
            </w:r>
            <w:r>
              <w:rPr>
                <w:rStyle w:val="31"/>
                <w:rFonts w:eastAsia="Times New Roman"/>
              </w:rPr>
              <w:t>”</w:t>
            </w:r>
            <w:r>
              <w:rPr>
                <w:rStyle w:val="31"/>
                <w:rFonts w:eastAsia="Times New Roman"/>
              </w:rPr>
              <w:fldChar w:fldCharType="end"/>
            </w:r>
          </w:p>
          <w:p>
            <w:pPr>
              <w:rPr>
                <w:rFonts w:eastAsia="Times New Roman"/>
              </w:rPr>
            </w:pPr>
            <w:r>
              <w:rPr>
                <w:rFonts w:hint="eastAsia" w:eastAsia="Times New Roman"/>
              </w:rPr>
              <w:t>3.输入任务信息</w:t>
            </w:r>
          </w:p>
          <w:p>
            <w:pPr>
              <w:rPr>
                <w:rFonts w:eastAsia="Times New Roman"/>
              </w:rPr>
            </w:pPr>
            <w:r>
              <w:rPr>
                <w:rFonts w:hint="eastAsia" w:eastAsia="Times New Roman"/>
              </w:rPr>
              <w:t>4.点击</w:t>
            </w:r>
            <w:r>
              <w:fldChar w:fldCharType="begin"/>
            </w:r>
            <w:r>
              <w:instrText xml:space="preserve"> HYPERLINK \l "O_任务新增分界面_保存按钮_取消按钮" </w:instrText>
            </w:r>
            <w:r>
              <w:fldChar w:fldCharType="separate"/>
            </w:r>
            <w:r>
              <w:rPr>
                <w:rStyle w:val="30"/>
                <w:rFonts w:hint="eastAsia" w:eastAsia="Times New Roman"/>
              </w:rPr>
              <w:t>“保存”</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3-5.1案例拥有者新增任务取消</w:t>
            </w:r>
          </w:p>
          <w:p>
            <w:pPr>
              <w:rPr>
                <w:rFonts w:eastAsia="Times New Roman"/>
              </w:rPr>
            </w:pPr>
            <w:r>
              <w:rPr>
                <w:rFonts w:hint="eastAsia" w:eastAsia="Times New Roman"/>
              </w:rPr>
              <w:t>1.查找到指定案例，点击</w:t>
            </w:r>
            <w:r>
              <w:fldChar w:fldCharType="begin"/>
            </w:r>
            <w:r>
              <w:instrText xml:space="preserve"> HYPERLINK \l "O_我的案例界面6"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"O_编辑案例界面_任务管理界面_新增任务按钮" </w:instrText>
            </w:r>
            <w:r>
              <w:fldChar w:fldCharType="separate"/>
            </w:r>
            <w:r>
              <w:rPr>
                <w:rStyle w:val="31"/>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"O_编辑案例界面_任务管理界面_新增任务按钮"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，点击</w:t>
            </w:r>
            <w:r>
              <w:fldChar w:fldCharType="begin"/>
            </w:r>
            <w:r>
              <w:instrText xml:space="preserve"> HYPERLINK \l "O_编辑案例界面_任务管理界面_新增任务按钮" </w:instrText>
            </w:r>
            <w:r>
              <w:fldChar w:fldCharType="separate"/>
            </w:r>
            <w:r>
              <w:rPr>
                <w:rStyle w:val="31"/>
                <w:rFonts w:eastAsia="Times New Roman"/>
              </w:rPr>
              <w:t>”</w:t>
            </w:r>
            <w:r>
              <w:rPr>
                <w:rStyle w:val="31"/>
                <w:rFonts w:hint="eastAsia" w:eastAsia="Times New Roman"/>
              </w:rPr>
              <w:t>新增任务</w:t>
            </w:r>
            <w:r>
              <w:rPr>
                <w:rStyle w:val="31"/>
                <w:rFonts w:eastAsia="Times New Roman"/>
              </w:rPr>
              <w:t>”</w:t>
            </w:r>
            <w:r>
              <w:rPr>
                <w:rStyle w:val="31"/>
                <w:rFonts w:eastAsia="Times New Roman"/>
              </w:rPr>
              <w:fldChar w:fldCharType="end"/>
            </w:r>
          </w:p>
          <w:p>
            <w:pPr>
              <w:rPr>
                <w:rFonts w:eastAsia="Times New Roman"/>
              </w:rPr>
            </w:pPr>
            <w:r>
              <w:rPr>
                <w:rFonts w:hint="eastAsia" w:eastAsia="Times New Roman"/>
              </w:rPr>
              <w:t>3.输入任务信息</w:t>
            </w:r>
          </w:p>
          <w:p>
            <w:pPr>
              <w:rPr>
                <w:rFonts w:eastAsia="Times New Roman"/>
              </w:rPr>
            </w:pPr>
            <w:r>
              <w:rPr>
                <w:rFonts w:hint="eastAsia" w:eastAsia="Times New Roman"/>
              </w:rPr>
              <w:t>4.点击“</w:t>
            </w:r>
            <w:r>
              <w:fldChar w:fldCharType="begin"/>
            </w:r>
            <w:r>
              <w:instrText xml:space="preserve"> HYPERLINK \l "O_任务新增分界面_保存按钮_取消按钮" </w:instrText>
            </w:r>
            <w:r>
              <w:fldChar w:fldCharType="separate"/>
            </w:r>
            <w:r>
              <w:rPr>
                <w:rStyle w:val="31"/>
                <w:rFonts w:hint="eastAsia" w:eastAsia="Times New Roman"/>
              </w:rPr>
              <w:t>取消</w:t>
            </w:r>
            <w:r>
              <w:rPr>
                <w:rStyle w:val="31"/>
                <w:rFonts w:hint="eastAsia" w:eastAsia="Times New Roman"/>
              </w:rPr>
              <w:fldChar w:fldCharType="end"/>
            </w:r>
            <w:r>
              <w:rPr>
                <w:rFonts w:hint="eastAsia" w:eastAsia="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3-5.0E</w:t>
            </w:r>
            <w:r>
              <w:rPr>
                <w:rFonts w:eastAsia="Times New Roman"/>
                <w:b/>
                <w:bCs/>
              </w:rPr>
              <w:t>1</w:t>
            </w:r>
            <w:r>
              <w:rPr>
                <w:rFonts w:hint="eastAsia" w:eastAsia="Times New Roman"/>
                <w:b/>
                <w:bCs/>
              </w:rPr>
              <w:t>任务名不能为空</w:t>
            </w:r>
          </w:p>
          <w:p>
            <w:pPr>
              <w:rPr>
                <w:rFonts w:eastAsia="Times New Roman"/>
              </w:rPr>
            </w:pPr>
            <w:r>
              <w:rPr>
                <w:rFonts w:hint="eastAsia"/>
                <w:lang w:val="en-US" w:eastAsia="zh-CN"/>
              </w:rPr>
              <w:t>E</w:t>
            </w:r>
            <w:r>
              <w:fldChar w:fldCharType="begin"/>
            </w:r>
            <w:r>
              <w:instrText xml:space="preserve"> HYPERLINK \l "O_任务名称不能为空提示界面" </w:instrText>
            </w:r>
            <w:r>
              <w:fldChar w:fldCharType="separate"/>
            </w:r>
            <w:r>
              <w:rPr>
                <w:rStyle w:val="31"/>
                <w:rFonts w:hint="eastAsia" w:eastAsia="Times New Roman"/>
              </w:rPr>
              <w:t>1.系统提示信息：任务名不能为空</w:t>
            </w:r>
            <w:r>
              <w:rPr>
                <w:rStyle w:val="31"/>
                <w:rFonts w:hint="eastAsia" w:eastAsia="Times New Roman"/>
              </w:rPr>
              <w:fldChar w:fldCharType="end"/>
            </w:r>
          </w:p>
          <w:p>
            <w:pPr>
              <w:rPr>
                <w:rFonts w:eastAsia="Times New Roman"/>
                <w:b/>
                <w:bCs/>
              </w:rPr>
            </w:pPr>
            <w:r>
              <w:rPr>
                <w:rFonts w:hint="eastAsia" w:eastAsia="Times New Roman"/>
                <w:b/>
                <w:bCs/>
              </w:rPr>
              <w:t>3-5.0E2预计工期不能为空</w:t>
            </w:r>
          </w:p>
          <w:p>
            <w:pPr>
              <w:rPr>
                <w:rFonts w:eastAsia="Times New Roman"/>
              </w:rPr>
            </w:pPr>
            <w:r>
              <w:rPr>
                <w:rFonts w:hint="eastAsia"/>
                <w:lang w:val="en-US" w:eastAsia="zh-CN"/>
              </w:rPr>
              <w:t>E</w:t>
            </w:r>
            <w:r>
              <w:fldChar w:fldCharType="begin"/>
            </w:r>
            <w:r>
              <w:instrText xml:space="preserve"> HYPERLINK \l "O_预计工期不能为空提示界面" </w:instrText>
            </w:r>
            <w:r>
              <w:fldChar w:fldCharType="separate"/>
            </w:r>
            <w:r>
              <w:rPr>
                <w:rFonts w:hint="eastAsia"/>
                <w:lang w:val="en-US" w:eastAsia="zh-CN"/>
              </w:rPr>
              <w:t>2</w:t>
            </w:r>
            <w:r>
              <w:rPr>
                <w:rStyle w:val="31"/>
                <w:rFonts w:hint="eastAsia" w:eastAsia="Times New Roman"/>
              </w:rPr>
              <w:t>.系统提示信息：工期不能为空</w:t>
            </w:r>
            <w:r>
              <w:rPr>
                <w:rStyle w:val="31"/>
                <w:rFonts w:hint="eastAsia" w:eastAsia="Times New Roman"/>
              </w:rPr>
              <w:fldChar w:fldCharType="end"/>
            </w:r>
          </w:p>
          <w:p>
            <w:pPr>
              <w:rPr>
                <w:rFonts w:eastAsia="Times New Roman"/>
                <w:b/>
                <w:bCs/>
              </w:rPr>
            </w:pPr>
            <w:r>
              <w:rPr>
                <w:rFonts w:hint="eastAsia" w:eastAsia="Times New Roman"/>
                <w:b/>
                <w:bCs/>
              </w:rPr>
              <w:t>3-5.0E3 WBS不能为空</w:t>
            </w:r>
          </w:p>
          <w:p>
            <w:pPr>
              <w:rPr>
                <w:rFonts w:eastAsia="Times New Roman"/>
              </w:rPr>
            </w:pPr>
            <w:r>
              <w:rPr>
                <w:rFonts w:hint="eastAsia"/>
                <w:lang w:val="en-US" w:eastAsia="zh-CN"/>
              </w:rPr>
              <w:t>E</w:t>
            </w:r>
            <w:r>
              <w:fldChar w:fldCharType="begin"/>
            </w:r>
            <w:r>
              <w:instrText xml:space="preserve"> HYPERLINK \l "O_WBS不能为空界面" </w:instrText>
            </w:r>
            <w:r>
              <w:fldChar w:fldCharType="separate"/>
            </w:r>
            <w:r>
              <w:rPr>
                <w:rFonts w:hint="eastAsia"/>
                <w:lang w:val="en-US" w:eastAsia="zh-CN"/>
              </w:rPr>
              <w:t>3</w:t>
            </w:r>
            <w:r>
              <w:rPr>
                <w:rStyle w:val="31"/>
                <w:rFonts w:hint="eastAsia" w:eastAsia="Times New Roman"/>
              </w:rPr>
              <w:t>.系统提示信息：WBS不能为空</w:t>
            </w:r>
            <w:r>
              <w:rPr>
                <w:rStyle w:val="31"/>
                <w:rFonts w:hint="eastAsia" w:eastAsia="Times New Roman"/>
              </w:rPr>
              <w:fldChar w:fldCharType="end"/>
            </w:r>
          </w:p>
          <w:p>
            <w:pPr>
              <w:rPr>
                <w:rFonts w:eastAsia="Times New Roman"/>
                <w:b/>
                <w:bCs/>
              </w:rPr>
            </w:pPr>
            <w:r>
              <w:rPr>
                <w:rFonts w:hint="eastAsia" w:eastAsia="Times New Roman"/>
                <w:b/>
                <w:bCs/>
              </w:rPr>
              <w:t>3-5.0E4负责人不能为空</w:t>
            </w:r>
          </w:p>
          <w:p>
            <w:pPr>
              <w:rPr>
                <w:rFonts w:eastAsia="Times New Roman"/>
              </w:rPr>
            </w:pPr>
            <w:r>
              <w:rPr>
                <w:rFonts w:hint="eastAsia"/>
                <w:lang w:val="en-US" w:eastAsia="zh-CN"/>
              </w:rPr>
              <w:t>E</w:t>
            </w:r>
            <w:r>
              <w:fldChar w:fldCharType="begin"/>
            </w:r>
            <w:r>
              <w:instrText xml:space="preserve"> HYPERLINK \l "O_负责人不能为空界面" </w:instrText>
            </w:r>
            <w:r>
              <w:fldChar w:fldCharType="separate"/>
            </w:r>
            <w:r>
              <w:rPr>
                <w:rFonts w:hint="eastAsia"/>
                <w:lang w:val="en-US" w:eastAsia="zh-CN"/>
              </w:rPr>
              <w:t>4</w:t>
            </w:r>
            <w:r>
              <w:rPr>
                <w:rStyle w:val="31"/>
                <w:rFonts w:hint="eastAsia" w:eastAsia="Times New Roman"/>
              </w:rPr>
              <w:t>.系统提示信息：负责人不能为空</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rPr>
            </w:pPr>
            <w:r>
              <w:rPr>
                <w:rFonts w:hint="eastAsia" w:eastAsia="Times New Roman"/>
              </w:rPr>
              <w:t>输入</w:t>
            </w:r>
          </w:p>
        </w:tc>
        <w:tc>
          <w:tcPr>
            <w:tcW w:w="4148" w:type="dxa"/>
          </w:tcPr>
          <w:p>
            <w:pPr>
              <w:rPr>
                <w:rFonts w:hint="eastAsia" w:eastAsia="Times New Roman"/>
              </w:rPr>
            </w:pPr>
            <w:r>
              <w:rPr>
                <w:rFonts w:hint="eastAsia" w:eastAsia="Times New Roman"/>
              </w:rPr>
              <w:t>3-5.0 任务名、任务描述、预计工期、WBS、里程碑、前驱任务、负责人、标准文档</w:t>
            </w:r>
          </w:p>
          <w:p>
            <w:pPr>
              <w:rPr>
                <w:rFonts w:hint="eastAsia" w:eastAsia="宋体"/>
                <w:lang w:val="en-US" w:eastAsia="zh-CN"/>
              </w:rPr>
            </w:pPr>
            <w:r>
              <w:rPr>
                <w:rFonts w:hint="eastAsia"/>
                <w:lang w:val="en-US" w:eastAsia="zh-CN"/>
              </w:rPr>
              <w:t>3-5.1 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lang w:val="en-US" w:eastAsia="zh-CN"/>
              </w:rPr>
            </w:pPr>
            <w:r>
              <w:rPr>
                <w:rFonts w:hint="eastAsia" w:eastAsia="Times New Roman"/>
              </w:rPr>
              <w:t>3-5.0 任务</w:t>
            </w:r>
            <w:r>
              <w:rPr>
                <w:rFonts w:hint="eastAsia"/>
                <w:lang w:val="en-US" w:eastAsia="zh-CN"/>
              </w:rPr>
              <w:t>新增</w:t>
            </w:r>
            <w:r>
              <w:rPr>
                <w:rFonts w:hint="eastAsia" w:eastAsia="Times New Roman"/>
              </w:rPr>
              <w:t>分界面、</w:t>
            </w:r>
            <w:r>
              <w:rPr>
                <w:rFonts w:hint="eastAsia"/>
                <w:lang w:val="en-US" w:eastAsia="zh-CN"/>
              </w:rPr>
              <w:t>E1</w:t>
            </w:r>
            <w:r>
              <w:rPr>
                <w:rFonts w:hint="eastAsia" w:eastAsia="Times New Roman"/>
              </w:rPr>
              <w:t>、</w:t>
            </w:r>
            <w:r>
              <w:rPr>
                <w:rFonts w:hint="eastAsia"/>
                <w:lang w:val="en-US" w:eastAsia="zh-CN"/>
              </w:rPr>
              <w:t>E2</w:t>
            </w:r>
            <w:r>
              <w:rPr>
                <w:rFonts w:hint="eastAsia" w:eastAsia="Times New Roman"/>
              </w:rPr>
              <w:t>、</w:t>
            </w:r>
            <w:r>
              <w:rPr>
                <w:rFonts w:hint="eastAsia"/>
                <w:lang w:val="en-US" w:eastAsia="zh-CN"/>
              </w:rPr>
              <w:t>E3</w:t>
            </w:r>
            <w:r>
              <w:rPr>
                <w:rFonts w:hint="eastAsia" w:eastAsia="Times New Roman"/>
              </w:rPr>
              <w:t>、</w:t>
            </w:r>
            <w:r>
              <w:rPr>
                <w:rFonts w:hint="eastAsia"/>
                <w:lang w:val="en-US" w:eastAsia="zh-CN"/>
              </w:rPr>
              <w:t>E4</w:t>
            </w:r>
          </w:p>
          <w:p>
            <w:pPr>
              <w:rPr>
                <w:rFonts w:hint="eastAsia" w:eastAsia="Times New Roman"/>
              </w:rPr>
            </w:pPr>
            <w:r>
              <w:rPr>
                <w:rFonts w:hint="eastAsia"/>
                <w:lang w:val="en-US" w:eastAsia="zh-CN"/>
              </w:rPr>
              <w:t>3-5.1 任务管理界面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BR-O-5任务名不能为空、预计工期不能为空、WBS不能为空、负责人不能为空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0.75</w:t>
            </w:r>
          </w:p>
        </w:tc>
      </w:tr>
    </w:tbl>
    <w:p>
      <w:pPr>
        <w:rPr>
          <w:rFonts w:eastAsiaTheme="minorEastAsia"/>
        </w:rPr>
      </w:pPr>
      <w:bookmarkStart w:id="378" w:name="_Toc15940"/>
      <w:bookmarkStart w:id="379" w:name="O_我的案例界面6"/>
      <w:r>
        <w:rPr>
          <w:rStyle w:val="37"/>
          <w:rFonts w:hint="eastAsia"/>
          <w:lang w:val="en-US" w:eastAsia="zh-CN"/>
        </w:rPr>
        <w:t>4.1.9.1</w:t>
      </w:r>
      <w:r>
        <w:rPr>
          <w:rStyle w:val="37"/>
          <w:rFonts w:hint="eastAsia"/>
        </w:rPr>
        <w:t>我的案例界面</w:t>
      </w:r>
      <w:bookmarkEnd w:id="378"/>
      <w:r>
        <w:rPr>
          <w:rFonts w:hint="eastAsia" w:eastAsiaTheme="minorEastAsia"/>
        </w:rPr>
        <w:t>：</w:t>
      </w:r>
    </w:p>
    <w:bookmarkEnd w:id="379"/>
    <w:p>
      <w:r>
        <w:drawing>
          <wp:inline distT="0" distB="0" distL="114300" distR="114300">
            <wp:extent cx="5271770" cy="4375785"/>
            <wp:effectExtent l="0" t="0" r="1270" b="13335"/>
            <wp:docPr id="4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380" w:name="_Toc7280"/>
      <w:bookmarkStart w:id="381" w:name="O_编辑案例界面_任务管理界面_新增任务按钮"/>
      <w:r>
        <w:rPr>
          <w:rStyle w:val="37"/>
          <w:rFonts w:hint="eastAsia"/>
          <w:lang w:val="en-US" w:eastAsia="zh-CN"/>
        </w:rPr>
        <w:t>4.1.9.2</w:t>
      </w:r>
      <w:r>
        <w:rPr>
          <w:rStyle w:val="37"/>
          <w:rFonts w:hint="eastAsia"/>
        </w:rPr>
        <w:t>编辑案例界面/任务管理界面/新增任务按钮</w:t>
      </w:r>
      <w:bookmarkEnd w:id="380"/>
      <w:r>
        <w:rPr>
          <w:rFonts w:hint="eastAsia"/>
        </w:rPr>
        <w:t>：</w:t>
      </w:r>
    </w:p>
    <w:bookmarkEnd w:id="381"/>
    <w:p>
      <w:r>
        <w:drawing>
          <wp:inline distT="0" distB="0" distL="114300" distR="114300">
            <wp:extent cx="5269865" cy="2988310"/>
            <wp:effectExtent l="0" t="0" r="3175" b="13970"/>
            <wp:docPr id="4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382" w:name="_Toc6518"/>
      <w:r>
        <w:rPr>
          <w:rStyle w:val="37"/>
          <w:rFonts w:hint="eastAsia"/>
          <w:lang w:val="en-US" w:eastAsia="zh-CN"/>
        </w:rPr>
        <w:t>4.1.9.3</w:t>
      </w:r>
      <w:r>
        <w:rPr>
          <w:rStyle w:val="37"/>
          <w:rFonts w:hint="eastAsia"/>
        </w:rPr>
        <w:t>任务新增分界面/保存按钮/取消按钮</w:t>
      </w:r>
      <w:bookmarkEnd w:id="382"/>
      <w:r>
        <w:rPr>
          <w:rFonts w:hint="eastAsia"/>
        </w:rPr>
        <w:t>：</w:t>
      </w:r>
    </w:p>
    <w:p>
      <w:r>
        <w:drawing>
          <wp:inline distT="0" distB="0" distL="114300" distR="114300">
            <wp:extent cx="5268595" cy="2944495"/>
            <wp:effectExtent l="0" t="0" r="4445" b="12065"/>
            <wp:docPr id="4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
                    <pic:cNvPicPr>
                      <a:picLocks noChangeAspect="1"/>
                    </pic:cNvPicPr>
                  </pic:nvPicPr>
                  <pic:blipFill>
                    <a:blip r:embed="rId171"/>
                    <a:stretch>
                      <a:fillRect/>
                    </a:stretch>
                  </pic:blipFill>
                  <pic:spPr>
                    <a:xfrm>
                      <a:off x="0" y="0"/>
                      <a:ext cx="5268595" cy="2944495"/>
                    </a:xfrm>
                    <a:prstGeom prst="rect">
                      <a:avLst/>
                    </a:prstGeom>
                    <a:noFill/>
                    <a:ln w="9525">
                      <a:noFill/>
                    </a:ln>
                  </pic:spPr>
                </pic:pic>
              </a:graphicData>
            </a:graphic>
          </wp:inline>
        </w:drawing>
      </w:r>
    </w:p>
    <w:p>
      <w:bookmarkStart w:id="383" w:name="O_任务名称不能为空提示界面"/>
      <w:bookmarkStart w:id="384" w:name="_Toc12342"/>
      <w:r>
        <w:rPr>
          <w:rStyle w:val="37"/>
          <w:rFonts w:hint="eastAsia"/>
          <w:lang w:val="en-US" w:eastAsia="zh-CN"/>
        </w:rPr>
        <w:t>4.1.9.4</w:t>
      </w:r>
      <w:r>
        <w:rPr>
          <w:rStyle w:val="37"/>
          <w:rFonts w:hint="eastAsia"/>
        </w:rPr>
        <w:t>任务名称不能为空提示界面</w:t>
      </w:r>
      <w:bookmarkEnd w:id="383"/>
      <w:bookmarkEnd w:id="384"/>
    </w:p>
    <w:p>
      <w:r>
        <w:drawing>
          <wp:inline distT="0" distB="0" distL="114300" distR="114300">
            <wp:extent cx="1882140" cy="1036320"/>
            <wp:effectExtent l="0" t="0" r="7620" b="0"/>
            <wp:docPr id="4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7"/>
                    <pic:cNvPicPr>
                      <a:picLocks noChangeAspect="1"/>
                    </pic:cNvPicPr>
                  </pic:nvPicPr>
                  <pic:blipFill>
                    <a:blip r:embed="rId172"/>
                    <a:stretch>
                      <a:fillRect/>
                    </a:stretch>
                  </pic:blipFill>
                  <pic:spPr>
                    <a:xfrm>
                      <a:off x="0" y="0"/>
                      <a:ext cx="1882140" cy="1036320"/>
                    </a:xfrm>
                    <a:prstGeom prst="rect">
                      <a:avLst/>
                    </a:prstGeom>
                    <a:noFill/>
                    <a:ln w="9525">
                      <a:noFill/>
                    </a:ln>
                  </pic:spPr>
                </pic:pic>
              </a:graphicData>
            </a:graphic>
          </wp:inline>
        </w:drawing>
      </w:r>
    </w:p>
    <w:p>
      <w:bookmarkStart w:id="385" w:name="_Toc1330"/>
      <w:bookmarkStart w:id="386" w:name="O_预计工期不能为空提示界面"/>
      <w:r>
        <w:rPr>
          <w:rStyle w:val="37"/>
          <w:rFonts w:hint="eastAsia"/>
          <w:lang w:val="en-US" w:eastAsia="zh-CN"/>
        </w:rPr>
        <w:t>4.1.9.5</w:t>
      </w:r>
      <w:r>
        <w:rPr>
          <w:rStyle w:val="37"/>
          <w:rFonts w:hint="eastAsia"/>
        </w:rPr>
        <w:t>预计工期不能为空提示界面</w:t>
      </w:r>
      <w:bookmarkEnd w:id="385"/>
      <w:bookmarkEnd w:id="386"/>
    </w:p>
    <w:p>
      <w:r>
        <w:drawing>
          <wp:inline distT="0" distB="0" distL="114300" distR="114300">
            <wp:extent cx="1760220" cy="1074420"/>
            <wp:effectExtent l="0" t="0" r="7620" b="7620"/>
            <wp:docPr id="4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8"/>
                    <pic:cNvPicPr>
                      <a:picLocks noChangeAspect="1"/>
                    </pic:cNvPicPr>
                  </pic:nvPicPr>
                  <pic:blipFill>
                    <a:blip r:embed="rId173"/>
                    <a:stretch>
                      <a:fillRect/>
                    </a:stretch>
                  </pic:blipFill>
                  <pic:spPr>
                    <a:xfrm>
                      <a:off x="0" y="0"/>
                      <a:ext cx="1760220" cy="1074420"/>
                    </a:xfrm>
                    <a:prstGeom prst="rect">
                      <a:avLst/>
                    </a:prstGeom>
                    <a:noFill/>
                    <a:ln w="9525">
                      <a:noFill/>
                    </a:ln>
                  </pic:spPr>
                </pic:pic>
              </a:graphicData>
            </a:graphic>
          </wp:inline>
        </w:drawing>
      </w:r>
    </w:p>
    <w:p>
      <w:bookmarkStart w:id="387" w:name="O_WBS不能为空界面"/>
      <w:bookmarkStart w:id="388" w:name="_Toc12918"/>
      <w:r>
        <w:rPr>
          <w:rStyle w:val="37"/>
          <w:rFonts w:hint="eastAsia"/>
          <w:lang w:val="en-US" w:eastAsia="zh-CN"/>
        </w:rPr>
        <w:t>4.1.9.6</w:t>
      </w:r>
      <w:r>
        <w:rPr>
          <w:rStyle w:val="37"/>
          <w:rFonts w:hint="eastAsia"/>
        </w:rPr>
        <w:t>WBS不能为空界面</w:t>
      </w:r>
      <w:bookmarkEnd w:id="387"/>
      <w:bookmarkEnd w:id="388"/>
      <w:r>
        <w:rPr>
          <w:rFonts w:hint="eastAsia"/>
        </w:rPr>
        <w:t>：</w:t>
      </w:r>
    </w:p>
    <w:p>
      <w:r>
        <w:drawing>
          <wp:inline distT="0" distB="0" distL="114300" distR="114300">
            <wp:extent cx="1760220" cy="1021080"/>
            <wp:effectExtent l="0" t="0" r="7620" b="0"/>
            <wp:docPr id="4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9"/>
                    <pic:cNvPicPr>
                      <a:picLocks noChangeAspect="1"/>
                    </pic:cNvPicPr>
                  </pic:nvPicPr>
                  <pic:blipFill>
                    <a:blip r:embed="rId174"/>
                    <a:stretch>
                      <a:fillRect/>
                    </a:stretch>
                  </pic:blipFill>
                  <pic:spPr>
                    <a:xfrm>
                      <a:off x="0" y="0"/>
                      <a:ext cx="1760220" cy="1021080"/>
                    </a:xfrm>
                    <a:prstGeom prst="rect">
                      <a:avLst/>
                    </a:prstGeom>
                    <a:noFill/>
                    <a:ln w="9525">
                      <a:noFill/>
                    </a:ln>
                  </pic:spPr>
                </pic:pic>
              </a:graphicData>
            </a:graphic>
          </wp:inline>
        </w:drawing>
      </w:r>
    </w:p>
    <w:p>
      <w:bookmarkStart w:id="389" w:name="_Toc32306"/>
      <w:bookmarkStart w:id="390" w:name="O_负责人不能为空界面"/>
      <w:r>
        <w:rPr>
          <w:rStyle w:val="37"/>
          <w:rFonts w:hint="eastAsia"/>
          <w:lang w:val="en-US" w:eastAsia="zh-CN"/>
        </w:rPr>
        <w:t>4.1.9.7</w:t>
      </w:r>
      <w:r>
        <w:rPr>
          <w:rStyle w:val="37"/>
          <w:rFonts w:hint="eastAsia"/>
        </w:rPr>
        <w:t>负责人不能为空界面</w:t>
      </w:r>
      <w:bookmarkEnd w:id="389"/>
      <w:bookmarkEnd w:id="390"/>
      <w:r>
        <w:rPr>
          <w:rFonts w:hint="eastAsia"/>
        </w:rPr>
        <w:t>：</w:t>
      </w:r>
    </w:p>
    <w:p>
      <w:r>
        <w:drawing>
          <wp:inline distT="0" distB="0" distL="114300" distR="114300">
            <wp:extent cx="1874520" cy="1082040"/>
            <wp:effectExtent l="0" t="0" r="0" b="0"/>
            <wp:docPr id="4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0"/>
                    <pic:cNvPicPr>
                      <a:picLocks noChangeAspect="1"/>
                    </pic:cNvPicPr>
                  </pic:nvPicPr>
                  <pic:blipFill>
                    <a:blip r:embed="rId175"/>
                    <a:stretch>
                      <a:fillRect/>
                    </a:stretch>
                  </pic:blipFill>
                  <pic:spPr>
                    <a:xfrm>
                      <a:off x="0" y="0"/>
                      <a:ext cx="1874520" cy="1082040"/>
                    </a:xfrm>
                    <a:prstGeom prst="rect">
                      <a:avLst/>
                    </a:prstGeom>
                    <a:noFill/>
                    <a:ln w="9525">
                      <a:noFill/>
                    </a:ln>
                  </pic:spPr>
                </pic:pic>
              </a:graphicData>
            </a:graphic>
          </wp:inline>
        </w:drawing>
      </w:r>
    </w:p>
    <w:p>
      <w:bookmarkStart w:id="391" w:name="_Toc22488"/>
      <w:r>
        <w:rPr>
          <w:rStyle w:val="37"/>
          <w:rFonts w:hint="eastAsia"/>
          <w:lang w:val="en-US" w:eastAsia="zh-CN"/>
        </w:rPr>
        <w:t>4.1.9.8</w:t>
      </w:r>
      <w:r>
        <w:rPr>
          <w:rStyle w:val="37"/>
          <w:rFonts w:hint="eastAsia"/>
        </w:rPr>
        <w:t>保存成功界面</w:t>
      </w:r>
      <w:bookmarkEnd w:id="391"/>
      <w:r>
        <w:rPr>
          <w:rFonts w:hint="eastAsia"/>
        </w:rPr>
        <w:t>：</w:t>
      </w:r>
    </w:p>
    <w:p>
      <w:r>
        <w:rPr>
          <w:rFonts w:hint="eastAsia"/>
        </w:rPr>
        <w:t>暂无</w:t>
      </w:r>
    </w:p>
    <w:p>
      <w:bookmarkStart w:id="392" w:name="_Toc11782"/>
      <w:r>
        <w:rPr>
          <w:rStyle w:val="37"/>
          <w:rFonts w:hint="eastAsia"/>
          <w:lang w:val="en-US" w:eastAsia="zh-CN"/>
        </w:rPr>
        <w:t>4.1.9.9</w:t>
      </w:r>
      <w:r>
        <w:rPr>
          <w:rStyle w:val="37"/>
          <w:rFonts w:hint="eastAsia"/>
        </w:rPr>
        <w:t>对话框图</w:t>
      </w:r>
      <w:bookmarkEnd w:id="392"/>
      <w:r>
        <w:rPr>
          <w:rFonts w:hint="eastAsia"/>
        </w:rPr>
        <w:t>：</w:t>
      </w:r>
    </w:p>
    <w:p>
      <w:r>
        <w:rPr>
          <w:rFonts w:hint="eastAsia"/>
        </w:rPr>
        <w:drawing>
          <wp:inline distT="0" distB="0" distL="114300" distR="114300">
            <wp:extent cx="5271135" cy="3782695"/>
            <wp:effectExtent l="0" t="0" r="1905" b="12065"/>
            <wp:docPr id="13" name="图片 13" descr="7672050894351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67205089435195015"/>
                    <pic:cNvPicPr>
                      <a:picLocks noChangeAspect="1"/>
                    </pic:cNvPicPr>
                  </pic:nvPicPr>
                  <pic:blipFill>
                    <a:blip r:embed="rId176"/>
                    <a:stretch>
                      <a:fillRect/>
                    </a:stretch>
                  </pic:blipFill>
                  <pic:spPr>
                    <a:xfrm>
                      <a:off x="0" y="0"/>
                      <a:ext cx="5271135" cy="3782695"/>
                    </a:xfrm>
                    <a:prstGeom prst="rect">
                      <a:avLst/>
                    </a:prstGeom>
                  </pic:spPr>
                </pic:pic>
              </a:graphicData>
            </a:graphic>
          </wp:inline>
        </w:drawing>
      </w:r>
    </w:p>
    <w:p/>
    <w:p>
      <w:pPr>
        <w:pStyle w:val="4"/>
      </w:pPr>
      <w:bookmarkStart w:id="393" w:name="_Toc25421"/>
      <w:bookmarkStart w:id="394" w:name="_Toc29964"/>
      <w:r>
        <w:rPr>
          <w:rFonts w:hint="eastAsia"/>
        </w:rPr>
        <w:t>4.1.10案例拥有者修改任务</w:t>
      </w:r>
      <w:bookmarkEnd w:id="393"/>
      <w:bookmarkEnd w:id="39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-3-6, 修改任务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案例拥有者表示他修改某一案例的任务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 案例拥有者进入</w:t>
            </w:r>
            <w:r>
              <w:fldChar w:fldCharType="begin"/>
            </w:r>
            <w:r>
              <w:instrText xml:space="preserve"> HYPERLINK \l "O_我的案例界面7" </w:instrText>
            </w:r>
            <w:r>
              <w:fldChar w:fldCharType="separate"/>
            </w:r>
            <w:r>
              <w:rPr>
                <w:rStyle w:val="31"/>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fldChar w:fldCharType="begin"/>
            </w:r>
            <w:r>
              <w:instrText xml:space="preserve"> HYPERLINK \l "O_编辑案例界面_任务管理界面_编辑按钮" </w:instrText>
            </w:r>
            <w:r>
              <w:fldChar w:fldCharType="separate"/>
            </w:r>
            <w:r>
              <w:rPr>
                <w:rStyle w:val="31"/>
                <w:rFonts w:hint="eastAsia" w:eastAsia="Times New Roman"/>
              </w:rPr>
              <w:t>“编辑案例”</w:t>
            </w:r>
            <w:r>
              <w:rPr>
                <w:rStyle w:val="31"/>
                <w:rFonts w:hint="eastAsia" w:eastAsia="Times New Roman"/>
              </w:rPr>
              <w:fldChar w:fldCharType="end"/>
            </w:r>
            <w:r>
              <w:rPr>
                <w:rFonts w:hint="eastAsia" w:eastAsia="Times New Roman"/>
              </w:rPr>
              <w:t>界面显示修改后的任务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3-6.0案例拥有者取消修改任务</w:t>
            </w:r>
          </w:p>
          <w:p>
            <w:pPr>
              <w:rPr>
                <w:rFonts w:eastAsia="Times New Roman"/>
              </w:rPr>
            </w:pPr>
            <w:r>
              <w:rPr>
                <w:rFonts w:hint="eastAsia" w:eastAsia="Times New Roman"/>
              </w:rPr>
              <w:t>1.查找到指定案例，点击</w:t>
            </w:r>
            <w:r>
              <w:fldChar w:fldCharType="begin"/>
            </w:r>
            <w:r>
              <w:instrText xml:space="preserve"> HYPERLINK \l "O_我的案例界面7"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，进入“编辑案例“界面”</w:t>
            </w:r>
          </w:p>
          <w:p>
            <w:pPr>
              <w:rPr>
                <w:rFonts w:eastAsia="Times New Roman"/>
              </w:rPr>
            </w:pPr>
            <w:r>
              <w:rPr>
                <w:rFonts w:hint="eastAsia" w:eastAsia="Times New Roman"/>
              </w:rPr>
              <w:t>2.点击</w:t>
            </w:r>
            <w:r>
              <w:fldChar w:fldCharType="begin"/>
            </w:r>
            <w:r>
              <w:instrText xml:space="preserve"> HYPERLINK \l "O_编辑案例界面_任务管理界面_编辑按钮"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，选定指定案例</w:t>
            </w:r>
          </w:p>
          <w:p>
            <w:pPr>
              <w:rPr>
                <w:rFonts w:eastAsia="Times New Roman"/>
              </w:rPr>
            </w:pPr>
            <w:r>
              <w:rPr>
                <w:rFonts w:hint="eastAsia" w:eastAsia="Times New Roman"/>
              </w:rPr>
              <w:t>3.点击</w:t>
            </w:r>
            <w:r>
              <w:fldChar w:fldCharType="begin"/>
            </w:r>
            <w:r>
              <w:instrText xml:space="preserve"> HYPERLINK \l "O_编辑案例界面_任务管理界面_编辑按钮" </w:instrText>
            </w:r>
            <w:r>
              <w:fldChar w:fldCharType="separate"/>
            </w:r>
            <w:r>
              <w:rPr>
                <w:rStyle w:val="31"/>
                <w:rFonts w:hint="eastAsia" w:eastAsia="Times New Roman"/>
              </w:rPr>
              <w:t>编辑</w:t>
            </w:r>
            <w:r>
              <w:rPr>
                <w:rStyle w:val="31"/>
                <w:rFonts w:hint="eastAsia" w:eastAsia="Times New Roman"/>
              </w:rPr>
              <w:fldChar w:fldCharType="end"/>
            </w:r>
            <w:r>
              <w:rPr>
                <w:rFonts w:hint="eastAsia" w:eastAsia="Times New Roman"/>
              </w:rPr>
              <w:t>，输入修改信息</w:t>
            </w:r>
          </w:p>
          <w:p>
            <w:pPr>
              <w:rPr>
                <w:rFonts w:eastAsia="Times New Roman"/>
              </w:rPr>
            </w:pPr>
            <w:r>
              <w:rPr>
                <w:rFonts w:hint="eastAsia" w:eastAsia="Times New Roman"/>
              </w:rPr>
              <w:t>4.点击“</w:t>
            </w:r>
            <w:r>
              <w:rPr>
                <w:rFonts w:hint="eastAsia" w:eastAsia="Times New Roman"/>
              </w:rPr>
              <w:fldChar w:fldCharType="begin"/>
            </w:r>
            <w:r>
              <w:rPr>
                <w:rFonts w:hint="eastAsia" w:eastAsia="Times New Roman"/>
              </w:rPr>
              <w:instrText xml:space="preserve"> HYPERLINK \l "O_任务新增分界面_保存按钮_取消按钮" </w:instrText>
            </w:r>
            <w:r>
              <w:rPr>
                <w:rFonts w:hint="eastAsia" w:eastAsia="Times New Roman"/>
              </w:rPr>
              <w:fldChar w:fldCharType="separate"/>
            </w:r>
            <w:r>
              <w:rPr>
                <w:rStyle w:val="31"/>
                <w:rFonts w:hint="eastAsia" w:eastAsia="Times New Roman"/>
              </w:rPr>
              <w:t>保存</w:t>
            </w:r>
            <w:r>
              <w:rPr>
                <w:rFonts w:hint="eastAsia" w:eastAsia="Times New Roman"/>
              </w:rPr>
              <w:fldChar w:fldCharType="end"/>
            </w:r>
            <w:r>
              <w:rPr>
                <w:rFonts w:hint="eastAsia" w:eastAsia="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3-6.0E</w:t>
            </w:r>
            <w:r>
              <w:rPr>
                <w:rFonts w:eastAsia="Times New Roman"/>
                <w:b/>
                <w:bCs/>
              </w:rPr>
              <w:t>1</w:t>
            </w:r>
            <w:r>
              <w:rPr>
                <w:rFonts w:hint="eastAsia" w:eastAsia="Times New Roman"/>
                <w:b/>
                <w:bCs/>
              </w:rPr>
              <w:t>任务名不能为空</w:t>
            </w:r>
          </w:p>
          <w:p>
            <w:pPr>
              <w:rPr>
                <w:rFonts w:eastAsia="Times New Roman"/>
              </w:rPr>
            </w:pPr>
            <w:r>
              <w:rPr>
                <w:rFonts w:hint="eastAsia"/>
                <w:lang w:val="en-US" w:eastAsia="zh-CN"/>
              </w:rPr>
              <w:t>E</w:t>
            </w:r>
            <w:r>
              <w:fldChar w:fldCharType="begin"/>
            </w:r>
            <w:r>
              <w:instrText xml:space="preserve"> HYPERLINK \l "O_任务名称不能为空提示界面1" </w:instrText>
            </w:r>
            <w:r>
              <w:fldChar w:fldCharType="separate"/>
            </w:r>
            <w:r>
              <w:rPr>
                <w:rStyle w:val="30"/>
                <w:rFonts w:hint="eastAsia" w:eastAsia="Times New Roman"/>
              </w:rPr>
              <w:t>1.系统提示信息：任务名不能为空</w:t>
            </w:r>
            <w:r>
              <w:rPr>
                <w:rStyle w:val="31"/>
                <w:rFonts w:hint="eastAsia" w:eastAsia="Times New Roman"/>
              </w:rPr>
              <w:fldChar w:fldCharType="end"/>
            </w:r>
          </w:p>
          <w:p>
            <w:pPr>
              <w:rPr>
                <w:rFonts w:eastAsia="Times New Roman"/>
                <w:b/>
                <w:bCs/>
              </w:rPr>
            </w:pPr>
            <w:r>
              <w:rPr>
                <w:rFonts w:hint="eastAsia" w:eastAsia="Times New Roman"/>
                <w:b/>
                <w:bCs/>
              </w:rPr>
              <w:t>3-6.0E2预计工期不能为空</w:t>
            </w:r>
          </w:p>
          <w:p>
            <w:pPr>
              <w:rPr>
                <w:rFonts w:eastAsia="Times New Roman"/>
              </w:rPr>
            </w:pPr>
            <w:r>
              <w:rPr>
                <w:rFonts w:hint="eastAsia"/>
                <w:lang w:val="en-US" w:eastAsia="zh-CN"/>
              </w:rPr>
              <w:t>E</w:t>
            </w:r>
            <w:r>
              <w:fldChar w:fldCharType="begin"/>
            </w:r>
            <w:r>
              <w:instrText xml:space="preserve"> HYPERLINK \l "O_预计工期不能为空提示界面1" </w:instrText>
            </w:r>
            <w:r>
              <w:fldChar w:fldCharType="separate"/>
            </w:r>
            <w:r>
              <w:rPr>
                <w:rFonts w:hint="eastAsia"/>
                <w:lang w:val="en-US" w:eastAsia="zh-CN"/>
              </w:rPr>
              <w:t>2</w:t>
            </w:r>
            <w:r>
              <w:rPr>
                <w:rStyle w:val="30"/>
                <w:rFonts w:hint="eastAsia" w:eastAsia="Times New Roman"/>
              </w:rPr>
              <w:t>.系统提示信息：工期不能为空</w:t>
            </w:r>
            <w:r>
              <w:rPr>
                <w:rStyle w:val="31"/>
                <w:rFonts w:hint="eastAsia" w:eastAsia="Times New Roman"/>
              </w:rPr>
              <w:fldChar w:fldCharType="end"/>
            </w:r>
          </w:p>
          <w:p>
            <w:pPr>
              <w:rPr>
                <w:rFonts w:eastAsia="Times New Roman"/>
                <w:b/>
                <w:bCs/>
              </w:rPr>
            </w:pPr>
            <w:r>
              <w:rPr>
                <w:rFonts w:hint="eastAsia" w:eastAsia="Times New Roman"/>
                <w:b/>
                <w:bCs/>
              </w:rPr>
              <w:t>3-6.0E3 WBS不能为空</w:t>
            </w:r>
          </w:p>
          <w:p>
            <w:pPr>
              <w:rPr>
                <w:rFonts w:eastAsia="Times New Roman"/>
              </w:rPr>
            </w:pPr>
            <w:r>
              <w:rPr>
                <w:rFonts w:hint="eastAsia"/>
                <w:lang w:val="en-US" w:eastAsia="zh-CN"/>
              </w:rPr>
              <w:t>E</w:t>
            </w:r>
            <w:r>
              <w:fldChar w:fldCharType="begin"/>
            </w:r>
            <w:r>
              <w:instrText xml:space="preserve"> HYPERLINK \l "O_WBS不能为空界面1" </w:instrText>
            </w:r>
            <w:r>
              <w:fldChar w:fldCharType="separate"/>
            </w:r>
            <w:r>
              <w:rPr>
                <w:rFonts w:hint="eastAsia"/>
                <w:lang w:val="en-US" w:eastAsia="zh-CN"/>
              </w:rPr>
              <w:t>3</w:t>
            </w:r>
            <w:r>
              <w:rPr>
                <w:rStyle w:val="30"/>
                <w:rFonts w:hint="eastAsia" w:eastAsia="Times New Roman"/>
              </w:rPr>
              <w:t>.系统提示信息：WBS不能为空</w:t>
            </w:r>
            <w:r>
              <w:rPr>
                <w:rStyle w:val="31"/>
                <w:rFonts w:hint="eastAsia" w:eastAsia="Times New Roman"/>
              </w:rPr>
              <w:fldChar w:fldCharType="end"/>
            </w:r>
          </w:p>
          <w:p>
            <w:pPr>
              <w:rPr>
                <w:rFonts w:eastAsia="Times New Roman"/>
                <w:b/>
                <w:bCs/>
              </w:rPr>
            </w:pPr>
            <w:r>
              <w:rPr>
                <w:rFonts w:hint="eastAsia" w:eastAsia="Times New Roman"/>
                <w:b/>
                <w:bCs/>
              </w:rPr>
              <w:t>3-6.0E4负责人不能为空</w:t>
            </w:r>
          </w:p>
          <w:p>
            <w:pPr>
              <w:rPr>
                <w:rFonts w:eastAsia="Times New Roman"/>
              </w:rPr>
            </w:pPr>
            <w:r>
              <w:rPr>
                <w:rFonts w:hint="eastAsia"/>
                <w:lang w:val="en-US" w:eastAsia="zh-CN"/>
              </w:rPr>
              <w:t>E</w:t>
            </w:r>
            <w:r>
              <w:fldChar w:fldCharType="begin"/>
            </w:r>
            <w:r>
              <w:instrText xml:space="preserve"> HYPERLINK \l "O_负责人不能为空界面1" </w:instrText>
            </w:r>
            <w:r>
              <w:fldChar w:fldCharType="separate"/>
            </w:r>
            <w:r>
              <w:rPr>
                <w:rFonts w:hint="eastAsia"/>
                <w:lang w:val="en-US" w:eastAsia="zh-CN"/>
              </w:rPr>
              <w:t>4</w:t>
            </w:r>
            <w:r>
              <w:rPr>
                <w:rStyle w:val="30"/>
                <w:rFonts w:hint="eastAsia" w:eastAsia="Times New Roman"/>
              </w:rPr>
              <w:t>.系统提示信息：负责人不能为空</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3-6.0 任务名、任务描述、预计工期、WBS、里程碑、前驱任务、负责人、标准文档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3-6.0 任务管理分界面、</w:t>
            </w:r>
            <w:r>
              <w:rPr>
                <w:rFonts w:hint="eastAsia"/>
                <w:lang w:val="en-US" w:eastAsia="zh-CN"/>
              </w:rPr>
              <w:t>E1、E2、E3、E4、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BR-O-5任务名不能为空、预计工期不能为空、WBS不能为空、负责人不能为空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0.68</w:t>
            </w:r>
          </w:p>
        </w:tc>
      </w:tr>
    </w:tbl>
    <w:p>
      <w:pPr>
        <w:rPr>
          <w:rFonts w:eastAsiaTheme="minorEastAsia"/>
        </w:rPr>
      </w:pPr>
    </w:p>
    <w:p>
      <w:pPr>
        <w:rPr>
          <w:rFonts w:eastAsiaTheme="minorEastAsia"/>
        </w:rPr>
      </w:pPr>
      <w:bookmarkStart w:id="395" w:name="_Toc10875"/>
      <w:bookmarkStart w:id="396" w:name="O_我的案例界面7"/>
      <w:r>
        <w:rPr>
          <w:rStyle w:val="37"/>
          <w:rFonts w:hint="eastAsia"/>
          <w:lang w:val="en-US" w:eastAsia="zh-CN"/>
        </w:rPr>
        <w:t>4.1.10.1</w:t>
      </w:r>
      <w:r>
        <w:rPr>
          <w:rStyle w:val="37"/>
          <w:rFonts w:hint="eastAsia"/>
        </w:rPr>
        <w:t>我的案例界面</w:t>
      </w:r>
      <w:bookmarkEnd w:id="395"/>
      <w:bookmarkEnd w:id="396"/>
      <w:r>
        <w:rPr>
          <w:rFonts w:hint="eastAsia" w:eastAsiaTheme="minorEastAsia"/>
        </w:rPr>
        <w:t>：</w:t>
      </w:r>
    </w:p>
    <w:p>
      <w:r>
        <w:drawing>
          <wp:inline distT="0" distB="0" distL="114300" distR="114300">
            <wp:extent cx="5271770" cy="4375785"/>
            <wp:effectExtent l="0" t="0" r="1270" b="13335"/>
            <wp:docPr id="4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397" w:name="O_编辑案例界面_任务管理界面_编辑按钮"/>
      <w:bookmarkStart w:id="398" w:name="_Toc29981"/>
      <w:r>
        <w:rPr>
          <w:rStyle w:val="37"/>
          <w:rFonts w:hint="eastAsia"/>
          <w:lang w:val="en-US" w:eastAsia="zh-CN"/>
        </w:rPr>
        <w:t>4.1.10.2</w:t>
      </w:r>
      <w:r>
        <w:rPr>
          <w:rStyle w:val="37"/>
          <w:rFonts w:hint="eastAsia"/>
        </w:rPr>
        <w:t>编辑案例界面/任务管理界面/编辑按钮</w:t>
      </w:r>
      <w:bookmarkEnd w:id="397"/>
      <w:bookmarkEnd w:id="398"/>
      <w:r>
        <w:rPr>
          <w:rFonts w:hint="eastAsia"/>
        </w:rPr>
        <w:t>：</w:t>
      </w:r>
    </w:p>
    <w:p>
      <w:r>
        <w:drawing>
          <wp:inline distT="0" distB="0" distL="114300" distR="114300">
            <wp:extent cx="5269865" cy="2988310"/>
            <wp:effectExtent l="0" t="0" r="3175" b="13970"/>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399" w:name="_Toc29972"/>
      <w:bookmarkStart w:id="400" w:name="O_任务新增分界面_保存按钮_取消按钮"/>
      <w:r>
        <w:rPr>
          <w:rStyle w:val="37"/>
          <w:rFonts w:hint="eastAsia"/>
          <w:lang w:val="en-US" w:eastAsia="zh-CN"/>
        </w:rPr>
        <w:t>4.1.10.3</w:t>
      </w:r>
      <w:r>
        <w:rPr>
          <w:rStyle w:val="37"/>
          <w:rFonts w:hint="eastAsia"/>
        </w:rPr>
        <w:t>任务新增分界面/保存按钮/取消按钮</w:t>
      </w:r>
      <w:bookmarkEnd w:id="399"/>
      <w:bookmarkEnd w:id="400"/>
      <w:r>
        <w:rPr>
          <w:rFonts w:hint="eastAsia"/>
        </w:rPr>
        <w:t>：</w:t>
      </w:r>
    </w:p>
    <w:p>
      <w:r>
        <w:drawing>
          <wp:inline distT="0" distB="0" distL="114300" distR="114300">
            <wp:extent cx="5268595" cy="2944495"/>
            <wp:effectExtent l="0" t="0" r="4445" b="12065"/>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171"/>
                    <a:stretch>
                      <a:fillRect/>
                    </a:stretch>
                  </pic:blipFill>
                  <pic:spPr>
                    <a:xfrm>
                      <a:off x="0" y="0"/>
                      <a:ext cx="5268595" cy="2944495"/>
                    </a:xfrm>
                    <a:prstGeom prst="rect">
                      <a:avLst/>
                    </a:prstGeom>
                    <a:noFill/>
                    <a:ln w="9525">
                      <a:noFill/>
                    </a:ln>
                  </pic:spPr>
                </pic:pic>
              </a:graphicData>
            </a:graphic>
          </wp:inline>
        </w:drawing>
      </w:r>
    </w:p>
    <w:p>
      <w:bookmarkStart w:id="401" w:name="O_任务名称不能为空提示界面1"/>
      <w:bookmarkStart w:id="402" w:name="_Toc13187"/>
      <w:r>
        <w:rPr>
          <w:rStyle w:val="37"/>
          <w:rFonts w:hint="eastAsia"/>
          <w:lang w:val="en-US" w:eastAsia="zh-CN"/>
        </w:rPr>
        <w:t>4.1.10.4</w:t>
      </w:r>
      <w:r>
        <w:rPr>
          <w:rStyle w:val="37"/>
          <w:rFonts w:hint="eastAsia"/>
        </w:rPr>
        <w:t>任务名称不能为空提示界面</w:t>
      </w:r>
      <w:bookmarkEnd w:id="401"/>
      <w:bookmarkEnd w:id="402"/>
      <w:r>
        <w:rPr>
          <w:rFonts w:hint="eastAsia"/>
        </w:rPr>
        <w:t>：</w:t>
      </w:r>
    </w:p>
    <w:p>
      <w:r>
        <w:drawing>
          <wp:inline distT="0" distB="0" distL="114300" distR="114300">
            <wp:extent cx="1882140" cy="1036320"/>
            <wp:effectExtent l="0" t="0" r="7620" b="0"/>
            <wp:docPr id="4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7"/>
                    <pic:cNvPicPr>
                      <a:picLocks noChangeAspect="1"/>
                    </pic:cNvPicPr>
                  </pic:nvPicPr>
                  <pic:blipFill>
                    <a:blip r:embed="rId172"/>
                    <a:stretch>
                      <a:fillRect/>
                    </a:stretch>
                  </pic:blipFill>
                  <pic:spPr>
                    <a:xfrm>
                      <a:off x="0" y="0"/>
                      <a:ext cx="1882140" cy="1036320"/>
                    </a:xfrm>
                    <a:prstGeom prst="rect">
                      <a:avLst/>
                    </a:prstGeom>
                    <a:noFill/>
                    <a:ln w="9525">
                      <a:noFill/>
                    </a:ln>
                  </pic:spPr>
                </pic:pic>
              </a:graphicData>
            </a:graphic>
          </wp:inline>
        </w:drawing>
      </w:r>
    </w:p>
    <w:p>
      <w:bookmarkStart w:id="403" w:name="_Toc25452"/>
      <w:bookmarkStart w:id="404" w:name="O_预计工期不能为空提示界面1"/>
      <w:r>
        <w:rPr>
          <w:rStyle w:val="37"/>
          <w:rFonts w:hint="eastAsia"/>
          <w:lang w:val="en-US" w:eastAsia="zh-CN"/>
        </w:rPr>
        <w:t>4.1.10.5</w:t>
      </w:r>
      <w:r>
        <w:rPr>
          <w:rStyle w:val="37"/>
          <w:rFonts w:hint="eastAsia"/>
        </w:rPr>
        <w:t>预计工期不能为空提示界面</w:t>
      </w:r>
      <w:bookmarkEnd w:id="403"/>
      <w:bookmarkEnd w:id="404"/>
      <w:r>
        <w:rPr>
          <w:rFonts w:hint="eastAsia"/>
        </w:rPr>
        <w:t>：</w:t>
      </w:r>
    </w:p>
    <w:p>
      <w:r>
        <w:drawing>
          <wp:inline distT="0" distB="0" distL="114300" distR="114300">
            <wp:extent cx="1760220" cy="1074420"/>
            <wp:effectExtent l="0" t="0" r="7620" b="7620"/>
            <wp:docPr id="4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8"/>
                    <pic:cNvPicPr>
                      <a:picLocks noChangeAspect="1"/>
                    </pic:cNvPicPr>
                  </pic:nvPicPr>
                  <pic:blipFill>
                    <a:blip r:embed="rId173"/>
                    <a:stretch>
                      <a:fillRect/>
                    </a:stretch>
                  </pic:blipFill>
                  <pic:spPr>
                    <a:xfrm>
                      <a:off x="0" y="0"/>
                      <a:ext cx="1760220" cy="1074420"/>
                    </a:xfrm>
                    <a:prstGeom prst="rect">
                      <a:avLst/>
                    </a:prstGeom>
                    <a:noFill/>
                    <a:ln w="9525">
                      <a:noFill/>
                    </a:ln>
                  </pic:spPr>
                </pic:pic>
              </a:graphicData>
            </a:graphic>
          </wp:inline>
        </w:drawing>
      </w:r>
    </w:p>
    <w:p>
      <w:bookmarkStart w:id="405" w:name="_Toc24452"/>
      <w:bookmarkStart w:id="406" w:name="O_WBS不能为空界面1"/>
      <w:r>
        <w:rPr>
          <w:rStyle w:val="37"/>
          <w:rFonts w:hint="eastAsia"/>
          <w:lang w:val="en-US" w:eastAsia="zh-CN"/>
        </w:rPr>
        <w:t xml:space="preserve">4.1.10.6 </w:t>
      </w:r>
      <w:r>
        <w:rPr>
          <w:rStyle w:val="37"/>
          <w:rFonts w:hint="eastAsia"/>
        </w:rPr>
        <w:t>WBS不能为空界面</w:t>
      </w:r>
      <w:bookmarkEnd w:id="405"/>
      <w:bookmarkEnd w:id="406"/>
      <w:r>
        <w:rPr>
          <w:rFonts w:hint="eastAsia"/>
        </w:rPr>
        <w:t>：</w:t>
      </w:r>
    </w:p>
    <w:p>
      <w:r>
        <w:drawing>
          <wp:inline distT="0" distB="0" distL="114300" distR="114300">
            <wp:extent cx="1760220" cy="1021080"/>
            <wp:effectExtent l="0" t="0" r="7620" b="0"/>
            <wp:docPr id="5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9"/>
                    <pic:cNvPicPr>
                      <a:picLocks noChangeAspect="1"/>
                    </pic:cNvPicPr>
                  </pic:nvPicPr>
                  <pic:blipFill>
                    <a:blip r:embed="rId174"/>
                    <a:stretch>
                      <a:fillRect/>
                    </a:stretch>
                  </pic:blipFill>
                  <pic:spPr>
                    <a:xfrm>
                      <a:off x="0" y="0"/>
                      <a:ext cx="1760220" cy="1021080"/>
                    </a:xfrm>
                    <a:prstGeom prst="rect">
                      <a:avLst/>
                    </a:prstGeom>
                    <a:noFill/>
                    <a:ln w="9525">
                      <a:noFill/>
                    </a:ln>
                  </pic:spPr>
                </pic:pic>
              </a:graphicData>
            </a:graphic>
          </wp:inline>
        </w:drawing>
      </w:r>
    </w:p>
    <w:p>
      <w:bookmarkStart w:id="407" w:name="O_负责人不能为空界面1"/>
      <w:bookmarkStart w:id="408" w:name="_Toc8052"/>
      <w:r>
        <w:rPr>
          <w:rStyle w:val="37"/>
          <w:rFonts w:hint="eastAsia"/>
          <w:lang w:val="en-US" w:eastAsia="zh-CN"/>
        </w:rPr>
        <w:t>4.1.10.7</w:t>
      </w:r>
      <w:r>
        <w:rPr>
          <w:rStyle w:val="37"/>
          <w:rFonts w:hint="eastAsia"/>
        </w:rPr>
        <w:t>负责人不能为空界面</w:t>
      </w:r>
      <w:bookmarkEnd w:id="407"/>
      <w:bookmarkEnd w:id="408"/>
      <w:r>
        <w:rPr>
          <w:rFonts w:hint="eastAsia"/>
        </w:rPr>
        <w:t>：</w:t>
      </w:r>
    </w:p>
    <w:p>
      <w:r>
        <w:drawing>
          <wp:inline distT="0" distB="0" distL="114300" distR="114300">
            <wp:extent cx="1874520" cy="1082040"/>
            <wp:effectExtent l="0" t="0" r="0" b="0"/>
            <wp:docPr id="5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30"/>
                    <pic:cNvPicPr>
                      <a:picLocks noChangeAspect="1"/>
                    </pic:cNvPicPr>
                  </pic:nvPicPr>
                  <pic:blipFill>
                    <a:blip r:embed="rId175"/>
                    <a:stretch>
                      <a:fillRect/>
                    </a:stretch>
                  </pic:blipFill>
                  <pic:spPr>
                    <a:xfrm>
                      <a:off x="0" y="0"/>
                      <a:ext cx="1874520" cy="1082040"/>
                    </a:xfrm>
                    <a:prstGeom prst="rect">
                      <a:avLst/>
                    </a:prstGeom>
                    <a:noFill/>
                    <a:ln w="9525">
                      <a:noFill/>
                    </a:ln>
                  </pic:spPr>
                </pic:pic>
              </a:graphicData>
            </a:graphic>
          </wp:inline>
        </w:drawing>
      </w:r>
    </w:p>
    <w:p>
      <w:bookmarkStart w:id="409" w:name="_Toc31719"/>
      <w:r>
        <w:rPr>
          <w:rStyle w:val="37"/>
          <w:rFonts w:hint="eastAsia"/>
          <w:lang w:val="en-US" w:eastAsia="zh-CN"/>
        </w:rPr>
        <w:t>4.1.10.8</w:t>
      </w:r>
      <w:r>
        <w:rPr>
          <w:rStyle w:val="37"/>
          <w:rFonts w:hint="eastAsia"/>
        </w:rPr>
        <w:t>保存成功界面</w:t>
      </w:r>
      <w:bookmarkEnd w:id="409"/>
      <w:r>
        <w:rPr>
          <w:rFonts w:hint="eastAsia"/>
        </w:rPr>
        <w:t>：</w:t>
      </w:r>
    </w:p>
    <w:p>
      <w:r>
        <w:rPr>
          <w:rFonts w:hint="eastAsia"/>
        </w:rPr>
        <w:t>暂无</w:t>
      </w:r>
    </w:p>
    <w:p>
      <w:bookmarkStart w:id="410" w:name="_Toc9972"/>
      <w:r>
        <w:rPr>
          <w:rStyle w:val="37"/>
          <w:rFonts w:hint="eastAsia"/>
          <w:lang w:val="en-US" w:eastAsia="zh-CN"/>
        </w:rPr>
        <w:t>4.1.10.9</w:t>
      </w:r>
      <w:r>
        <w:rPr>
          <w:rStyle w:val="37"/>
          <w:rFonts w:hint="eastAsia"/>
        </w:rPr>
        <w:t>对话框图</w:t>
      </w:r>
      <w:bookmarkEnd w:id="410"/>
      <w:r>
        <w:rPr>
          <w:rFonts w:hint="eastAsia"/>
        </w:rPr>
        <w:t>：</w:t>
      </w:r>
    </w:p>
    <w:p>
      <w:r>
        <w:rPr>
          <w:rFonts w:hint="eastAsia"/>
        </w:rPr>
        <w:drawing>
          <wp:inline distT="0" distB="0" distL="114300" distR="114300">
            <wp:extent cx="5274310" cy="3718560"/>
            <wp:effectExtent l="0" t="0" r="13970" b="0"/>
            <wp:docPr id="17" name="图片 17" descr="8582528844968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5825288449683264"/>
                    <pic:cNvPicPr>
                      <a:picLocks noChangeAspect="1"/>
                    </pic:cNvPicPr>
                  </pic:nvPicPr>
                  <pic:blipFill>
                    <a:blip r:embed="rId177"/>
                    <a:stretch>
                      <a:fillRect/>
                    </a:stretch>
                  </pic:blipFill>
                  <pic:spPr>
                    <a:xfrm>
                      <a:off x="0" y="0"/>
                      <a:ext cx="5274310" cy="3718560"/>
                    </a:xfrm>
                    <a:prstGeom prst="rect">
                      <a:avLst/>
                    </a:prstGeom>
                  </pic:spPr>
                </pic:pic>
              </a:graphicData>
            </a:graphic>
          </wp:inline>
        </w:drawing>
      </w:r>
    </w:p>
    <w:p>
      <w:pPr>
        <w:rPr>
          <w:rFonts w:eastAsiaTheme="minorEastAsia"/>
        </w:rPr>
      </w:pPr>
    </w:p>
    <w:p>
      <w:pPr>
        <w:pStyle w:val="4"/>
      </w:pPr>
      <w:bookmarkStart w:id="411" w:name="_Toc9431"/>
      <w:bookmarkStart w:id="412" w:name="_Toc25869"/>
      <w:r>
        <w:rPr>
          <w:rFonts w:hint="eastAsia"/>
        </w:rPr>
        <w:t>4.1.11案例拥有者删除任务</w:t>
      </w:r>
      <w:bookmarkEnd w:id="411"/>
      <w:bookmarkEnd w:id="412"/>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-3-7, 删除任务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案例拥有者表示他删除某一案例的任务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"O_我的案例界面8"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“编辑案例”界面显示删除后的任务列表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3-7.0案例拥有者删除任务</w:t>
            </w:r>
          </w:p>
          <w:p>
            <w:pPr>
              <w:rPr>
                <w:rFonts w:eastAsia="Times New Roman"/>
              </w:rPr>
            </w:pPr>
            <w:r>
              <w:rPr>
                <w:rFonts w:hint="eastAsia" w:eastAsia="Times New Roman"/>
              </w:rPr>
              <w:t>1.查找到指定案例，点击</w:t>
            </w:r>
            <w:r>
              <w:fldChar w:fldCharType="begin"/>
            </w:r>
            <w:r>
              <w:instrText xml:space="preserve"> HYPERLINK \l "O_我的案例界面8"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"O_编辑案例界面_任务管理界面_删除按钮" </w:instrText>
            </w:r>
            <w:r>
              <w:fldChar w:fldCharType="separate"/>
            </w:r>
            <w:r>
              <w:rPr>
                <w:rStyle w:val="30"/>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"O_编辑案例界面_任务管理界面_删除按钮" </w:instrText>
            </w:r>
            <w:r>
              <w:fldChar w:fldCharType="separate"/>
            </w:r>
            <w:r>
              <w:rPr>
                <w:rStyle w:val="30"/>
                <w:rFonts w:hint="eastAsia" w:eastAsia="Times New Roman"/>
              </w:rPr>
              <w:t>“任务管理”</w:t>
            </w:r>
            <w:r>
              <w:rPr>
                <w:rStyle w:val="31"/>
                <w:rFonts w:hint="eastAsia" w:eastAsia="Times New Roman"/>
              </w:rPr>
              <w:fldChar w:fldCharType="end"/>
            </w:r>
            <w:r>
              <w:rPr>
                <w:rFonts w:hint="eastAsia" w:eastAsia="Times New Roman"/>
              </w:rPr>
              <w:t>，选定指定任务</w:t>
            </w:r>
          </w:p>
          <w:p>
            <w:pPr>
              <w:rPr>
                <w:rFonts w:eastAsia="Times New Roman"/>
              </w:rPr>
            </w:pPr>
            <w:r>
              <w:rPr>
                <w:rFonts w:hint="eastAsia" w:eastAsia="Times New Roman"/>
              </w:rPr>
              <w:t>3.点击</w:t>
            </w:r>
            <w:r>
              <w:fldChar w:fldCharType="begin"/>
            </w:r>
            <w:r>
              <w:instrText xml:space="preserve"> HYPERLINK \l "O_编辑案例界面_任务管理界面_删除按钮" </w:instrText>
            </w:r>
            <w:r>
              <w:fldChar w:fldCharType="separate"/>
            </w:r>
            <w:r>
              <w:rPr>
                <w:rStyle w:val="30"/>
                <w:rFonts w:hint="eastAsia" w:eastAsia="Times New Roman"/>
              </w:rPr>
              <w:t>“删除”</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3-7.0点击“删除”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3-7.0 </w:t>
            </w:r>
            <w:r>
              <w:fldChar w:fldCharType="begin"/>
            </w:r>
            <w:r>
              <w:instrText xml:space="preserve"> HYPERLINK \l "O_提示界面1" </w:instrText>
            </w:r>
            <w:r>
              <w:fldChar w:fldCharType="separate"/>
            </w:r>
            <w:r>
              <w:rPr>
                <w:rStyle w:val="30"/>
                <w:rFonts w:hint="eastAsia" w:eastAsia="Times New Roman"/>
              </w:rPr>
              <w:t>是否删除提示界面</w:t>
            </w:r>
            <w:r>
              <w:rPr>
                <w:rStyle w:val="31"/>
                <w:rFonts w:hint="eastAsia" w:eastAsia="Times New Roman"/>
              </w:rPr>
              <w:fldChar w:fldCharType="end"/>
            </w:r>
            <w:r>
              <w:rPr>
                <w:rFonts w:hint="eastAsia" w:eastAsia="Times New Roman"/>
              </w:rPr>
              <w:t>，显示任务列表的任务管理分界面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0.72</w:t>
            </w:r>
          </w:p>
        </w:tc>
      </w:tr>
    </w:tbl>
    <w:p>
      <w:pPr>
        <w:rPr>
          <w:rFonts w:eastAsiaTheme="minorEastAsia"/>
        </w:rPr>
      </w:pPr>
      <w:bookmarkStart w:id="413" w:name="_Toc11187"/>
      <w:bookmarkStart w:id="414" w:name="O_我的案例界面8"/>
      <w:r>
        <w:rPr>
          <w:rStyle w:val="37"/>
          <w:rFonts w:hint="eastAsia"/>
          <w:lang w:val="en-US" w:eastAsia="zh-CN"/>
        </w:rPr>
        <w:t>4.1.11.1</w:t>
      </w:r>
      <w:r>
        <w:rPr>
          <w:rStyle w:val="37"/>
          <w:rFonts w:hint="eastAsia"/>
        </w:rPr>
        <w:t>我的案例界面</w:t>
      </w:r>
      <w:r>
        <w:rPr>
          <w:rStyle w:val="37"/>
          <w:rFonts w:hint="eastAsia" w:eastAsiaTheme="majorEastAsia"/>
          <w:lang w:val="en-US" w:eastAsia="zh-CN"/>
        </w:rPr>
        <w:t>/管理按钮</w:t>
      </w:r>
      <w:bookmarkEnd w:id="413"/>
      <w:r>
        <w:rPr>
          <w:rFonts w:hint="eastAsia" w:eastAsiaTheme="minorEastAsia"/>
        </w:rPr>
        <w:t>：</w:t>
      </w:r>
    </w:p>
    <w:bookmarkEnd w:id="414"/>
    <w:p>
      <w:r>
        <w:drawing>
          <wp:inline distT="0" distB="0" distL="114300" distR="114300">
            <wp:extent cx="5271770" cy="4375785"/>
            <wp:effectExtent l="0" t="0" r="1270" b="13335"/>
            <wp:docPr id="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15" w:name="_Toc22752"/>
      <w:bookmarkStart w:id="416" w:name="O_编辑案例界面_任务管理界面_删除按钮"/>
      <w:r>
        <w:rPr>
          <w:rStyle w:val="37"/>
          <w:rFonts w:hint="eastAsia"/>
          <w:lang w:val="en-US" w:eastAsia="zh-CN"/>
        </w:rPr>
        <w:t>4.1.11.2</w:t>
      </w:r>
      <w:r>
        <w:rPr>
          <w:rStyle w:val="37"/>
          <w:rFonts w:hint="eastAsia"/>
        </w:rPr>
        <w:t>编辑案例界面/任务管理界面/删除按钮</w:t>
      </w:r>
      <w:bookmarkEnd w:id="415"/>
      <w:r>
        <w:rPr>
          <w:rFonts w:hint="eastAsia"/>
        </w:rPr>
        <w:t>：</w:t>
      </w:r>
    </w:p>
    <w:bookmarkEnd w:id="416"/>
    <w:p>
      <w:r>
        <w:drawing>
          <wp:inline distT="0" distB="0" distL="114300" distR="114300">
            <wp:extent cx="5269865" cy="2988310"/>
            <wp:effectExtent l="0" t="0" r="3175" b="13970"/>
            <wp:docPr id="4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417" w:name="_Toc556"/>
      <w:bookmarkStart w:id="418" w:name="O_提示界面1"/>
      <w:r>
        <w:rPr>
          <w:rStyle w:val="37"/>
          <w:rFonts w:hint="eastAsia"/>
          <w:lang w:val="en-US" w:eastAsia="zh-CN"/>
        </w:rPr>
        <w:t>4.1.11.3</w:t>
      </w:r>
      <w:r>
        <w:rPr>
          <w:rStyle w:val="37"/>
          <w:rFonts w:hint="eastAsia"/>
        </w:rPr>
        <w:t>提示界面</w:t>
      </w:r>
      <w:bookmarkEnd w:id="417"/>
      <w:r>
        <w:rPr>
          <w:rFonts w:hint="eastAsia"/>
        </w:rPr>
        <w:t>：</w:t>
      </w:r>
    </w:p>
    <w:bookmarkEnd w:id="418"/>
    <w:p>
      <w:r>
        <w:drawing>
          <wp:inline distT="0" distB="0" distL="114300" distR="114300">
            <wp:extent cx="2133600" cy="1150620"/>
            <wp:effectExtent l="0" t="0" r="0" b="7620"/>
            <wp:docPr id="4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4"/>
                    <pic:cNvPicPr>
                      <a:picLocks noChangeAspect="1"/>
                    </pic:cNvPicPr>
                  </pic:nvPicPr>
                  <pic:blipFill>
                    <a:blip r:embed="rId178"/>
                    <a:stretch>
                      <a:fillRect/>
                    </a:stretch>
                  </pic:blipFill>
                  <pic:spPr>
                    <a:xfrm>
                      <a:off x="0" y="0"/>
                      <a:ext cx="2133600" cy="1150620"/>
                    </a:xfrm>
                    <a:prstGeom prst="rect">
                      <a:avLst/>
                    </a:prstGeom>
                    <a:noFill/>
                    <a:ln w="9525">
                      <a:noFill/>
                    </a:ln>
                  </pic:spPr>
                </pic:pic>
              </a:graphicData>
            </a:graphic>
          </wp:inline>
        </w:drawing>
      </w:r>
    </w:p>
    <w:p>
      <w:bookmarkStart w:id="419" w:name="_Toc5952"/>
      <w:r>
        <w:rPr>
          <w:rStyle w:val="37"/>
          <w:rFonts w:hint="eastAsia"/>
          <w:lang w:val="en-US" w:eastAsia="zh-CN"/>
        </w:rPr>
        <w:t>4.1.11.4</w:t>
      </w:r>
      <w:r>
        <w:rPr>
          <w:rStyle w:val="37"/>
          <w:rFonts w:hint="eastAsia"/>
        </w:rPr>
        <w:t>对话框图</w:t>
      </w:r>
      <w:bookmarkEnd w:id="419"/>
      <w:r>
        <w:rPr>
          <w:rFonts w:hint="eastAsia"/>
        </w:rPr>
        <w:t>：</w:t>
      </w:r>
    </w:p>
    <w:p>
      <w:pPr>
        <w:rPr>
          <w:rFonts w:eastAsiaTheme="minorEastAsia"/>
        </w:rPr>
      </w:pPr>
      <w:r>
        <w:rPr>
          <w:rFonts w:hint="eastAsia" w:eastAsiaTheme="minorEastAsia"/>
        </w:rPr>
        <w:drawing>
          <wp:inline distT="0" distB="0" distL="114300" distR="114300">
            <wp:extent cx="2743200" cy="3162300"/>
            <wp:effectExtent l="0" t="0" r="0" b="7620"/>
            <wp:docPr id="20" name="图片 20" descr="44623508501848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46235085018488004"/>
                    <pic:cNvPicPr>
                      <a:picLocks noChangeAspect="1"/>
                    </pic:cNvPicPr>
                  </pic:nvPicPr>
                  <pic:blipFill>
                    <a:blip r:embed="rId179"/>
                    <a:stretch>
                      <a:fillRect/>
                    </a:stretch>
                  </pic:blipFill>
                  <pic:spPr>
                    <a:xfrm>
                      <a:off x="0" y="0"/>
                      <a:ext cx="2743200" cy="3162300"/>
                    </a:xfrm>
                    <a:prstGeom prst="rect">
                      <a:avLst/>
                    </a:prstGeom>
                  </pic:spPr>
                </pic:pic>
              </a:graphicData>
            </a:graphic>
          </wp:inline>
        </w:drawing>
      </w:r>
    </w:p>
    <w:p>
      <w:pPr>
        <w:pStyle w:val="4"/>
      </w:pPr>
      <w:bookmarkStart w:id="420" w:name="_Toc31432"/>
      <w:bookmarkStart w:id="421" w:name="_Toc11306"/>
      <w:r>
        <w:rPr>
          <w:rFonts w:hint="eastAsia"/>
        </w:rPr>
        <w:t>4.1.12案例拥有者查看甘特图</w:t>
      </w:r>
      <w:bookmarkEnd w:id="420"/>
      <w:bookmarkEnd w:id="421"/>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-3-8, 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案例拥有者表示他查看某一案例的任务的甘特图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"O_我的案例界面9"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3-8.0案例拥有者查看甘特图</w:t>
            </w:r>
          </w:p>
          <w:p>
            <w:pPr>
              <w:rPr>
                <w:rFonts w:eastAsia="Times New Roman"/>
              </w:rPr>
            </w:pPr>
            <w:r>
              <w:rPr>
                <w:rFonts w:hint="eastAsia" w:eastAsia="Times New Roman"/>
              </w:rPr>
              <w:t>1.查找到指定案例，点击</w:t>
            </w:r>
            <w:r>
              <w:fldChar w:fldCharType="begin"/>
            </w:r>
            <w:r>
              <w:instrText xml:space="preserve"> HYPERLINK \l "O_我的案例界面9"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"O_编辑案例界面_任务管理界面_查看甘特图按钮" </w:instrText>
            </w:r>
            <w:r>
              <w:fldChar w:fldCharType="separate"/>
            </w:r>
            <w:r>
              <w:rPr>
                <w:rStyle w:val="31"/>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"O_编辑案例界面_任务管理界面_查看甘特图按钮" </w:instrText>
            </w:r>
            <w:r>
              <w:fldChar w:fldCharType="separate"/>
            </w:r>
            <w:r>
              <w:rPr>
                <w:rStyle w:val="31"/>
                <w:rFonts w:hint="eastAsia" w:eastAsia="Times New Roman"/>
              </w:rPr>
              <w:t>“任务管理”</w:t>
            </w:r>
            <w:r>
              <w:rPr>
                <w:rStyle w:val="31"/>
                <w:rFonts w:hint="eastAsia" w:eastAsia="Times New Roman"/>
              </w:rPr>
              <w:fldChar w:fldCharType="end"/>
            </w:r>
            <w:r>
              <w:rPr>
                <w:rFonts w:hint="eastAsia" w:eastAsia="Times New Roman"/>
              </w:rPr>
              <w:t>，</w:t>
            </w:r>
            <w:r>
              <w:fldChar w:fldCharType="begin"/>
            </w:r>
            <w:r>
              <w:instrText xml:space="preserve"> HYPERLINK \l "O_编辑案例界面_任务管理界面_查看甘特图按钮" </w:instrText>
            </w:r>
            <w:r>
              <w:fldChar w:fldCharType="separate"/>
            </w:r>
            <w:r>
              <w:rPr>
                <w:rStyle w:val="31"/>
                <w:rFonts w:hint="eastAsia" w:eastAsia="Times New Roman"/>
              </w:rPr>
              <w:t>“查看甘特图”</w:t>
            </w:r>
            <w:r>
              <w:rPr>
                <w:rStyle w:val="31"/>
                <w:rFonts w:hint="eastAsia" w:eastAsia="Times New Roman"/>
              </w:rPr>
              <w:fldChar w:fldCharType="end"/>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3-8.0 点击“查看甘特图”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3-8.0 </w:t>
            </w:r>
            <w:r>
              <w:fldChar w:fldCharType="begin"/>
            </w:r>
            <w:r>
              <w:instrText xml:space="preserve"> HYPERLINK \l "O_甘特图界面" </w:instrText>
            </w:r>
            <w:r>
              <w:fldChar w:fldCharType="separate"/>
            </w:r>
            <w:r>
              <w:rPr>
                <w:rStyle w:val="31"/>
                <w:rFonts w:hint="eastAsia" w:eastAsia="Times New Roman"/>
              </w:rPr>
              <w:t>甘特图界面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0.53</w:t>
            </w:r>
          </w:p>
        </w:tc>
      </w:tr>
    </w:tbl>
    <w:p>
      <w:pPr>
        <w:rPr>
          <w:rFonts w:eastAsiaTheme="minorEastAsia"/>
        </w:rPr>
      </w:pPr>
    </w:p>
    <w:p>
      <w:pPr>
        <w:rPr>
          <w:rFonts w:eastAsiaTheme="minorEastAsia"/>
        </w:rPr>
      </w:pPr>
      <w:bookmarkStart w:id="422" w:name="O_我的案例界面9"/>
      <w:bookmarkStart w:id="423" w:name="_Toc9942"/>
      <w:r>
        <w:rPr>
          <w:rStyle w:val="37"/>
          <w:rFonts w:hint="eastAsia"/>
          <w:lang w:val="en-US" w:eastAsia="zh-CN"/>
        </w:rPr>
        <w:t>4.1.12.1</w:t>
      </w:r>
      <w:r>
        <w:rPr>
          <w:rStyle w:val="37"/>
          <w:rFonts w:hint="eastAsia"/>
        </w:rPr>
        <w:t>我的案例界面</w:t>
      </w:r>
      <w:bookmarkEnd w:id="422"/>
      <w:bookmarkEnd w:id="423"/>
      <w:r>
        <w:rPr>
          <w:rFonts w:hint="eastAsia" w:eastAsiaTheme="minorEastAsia"/>
        </w:rPr>
        <w:t>：</w:t>
      </w:r>
    </w:p>
    <w:p>
      <w:r>
        <w:drawing>
          <wp:inline distT="0" distB="0" distL="114300" distR="114300">
            <wp:extent cx="5271770" cy="4375785"/>
            <wp:effectExtent l="0" t="0" r="1270" b="13335"/>
            <wp:docPr id="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24" w:name="O_编辑案例界面_任务管理界面_查看甘特图按钮"/>
      <w:bookmarkStart w:id="425" w:name="_Toc8680"/>
      <w:r>
        <w:rPr>
          <w:rStyle w:val="37"/>
          <w:rFonts w:hint="eastAsia"/>
          <w:lang w:val="en-US" w:eastAsia="zh-CN"/>
        </w:rPr>
        <w:t>4.1.12.2</w:t>
      </w:r>
      <w:r>
        <w:rPr>
          <w:rStyle w:val="37"/>
          <w:rFonts w:hint="eastAsia"/>
        </w:rPr>
        <w:t>编辑案例界面/任务管理界面/查看甘特图按钮</w:t>
      </w:r>
      <w:bookmarkEnd w:id="424"/>
      <w:bookmarkEnd w:id="425"/>
      <w:r>
        <w:rPr>
          <w:rFonts w:hint="eastAsia"/>
        </w:rPr>
        <w:t>：</w:t>
      </w:r>
    </w:p>
    <w:p>
      <w:r>
        <w:drawing>
          <wp:inline distT="0" distB="0" distL="114300" distR="114300">
            <wp:extent cx="5269865" cy="2988310"/>
            <wp:effectExtent l="0" t="0" r="3175" b="13970"/>
            <wp:docPr id="4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2"/>
                    <pic:cNvPicPr>
                      <a:picLocks noChangeAspect="1"/>
                    </pic:cNvPicPr>
                  </pic:nvPicPr>
                  <pic:blipFill>
                    <a:blip r:embed="rId170"/>
                    <a:stretch>
                      <a:fillRect/>
                    </a:stretch>
                  </pic:blipFill>
                  <pic:spPr>
                    <a:xfrm>
                      <a:off x="0" y="0"/>
                      <a:ext cx="5269865" cy="2988310"/>
                    </a:xfrm>
                    <a:prstGeom prst="rect">
                      <a:avLst/>
                    </a:prstGeom>
                    <a:noFill/>
                    <a:ln w="9525">
                      <a:noFill/>
                    </a:ln>
                  </pic:spPr>
                </pic:pic>
              </a:graphicData>
            </a:graphic>
          </wp:inline>
        </w:drawing>
      </w:r>
    </w:p>
    <w:p>
      <w:bookmarkStart w:id="426" w:name="O_甘特图界面"/>
      <w:bookmarkStart w:id="427" w:name="_Toc26992"/>
      <w:r>
        <w:rPr>
          <w:rStyle w:val="37"/>
          <w:rFonts w:hint="eastAsia"/>
          <w:lang w:val="en-US" w:eastAsia="zh-CN"/>
        </w:rPr>
        <w:t>4.1.12.3</w:t>
      </w:r>
      <w:r>
        <w:rPr>
          <w:rStyle w:val="37"/>
          <w:rFonts w:hint="eastAsia"/>
        </w:rPr>
        <w:t>甘特图界面</w:t>
      </w:r>
      <w:bookmarkEnd w:id="426"/>
      <w:bookmarkEnd w:id="427"/>
      <w:r>
        <w:rPr>
          <w:rFonts w:hint="eastAsia"/>
        </w:rPr>
        <w:t>：</w:t>
      </w:r>
    </w:p>
    <w:p>
      <w:r>
        <w:drawing>
          <wp:inline distT="0" distB="0" distL="114300" distR="114300">
            <wp:extent cx="5273675" cy="2484120"/>
            <wp:effectExtent l="0" t="0" r="14605" b="0"/>
            <wp:docPr id="4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
                    <pic:cNvPicPr>
                      <a:picLocks noChangeAspect="1"/>
                    </pic:cNvPicPr>
                  </pic:nvPicPr>
                  <pic:blipFill>
                    <a:blip r:embed="rId180"/>
                    <a:stretch>
                      <a:fillRect/>
                    </a:stretch>
                  </pic:blipFill>
                  <pic:spPr>
                    <a:xfrm>
                      <a:off x="0" y="0"/>
                      <a:ext cx="5273675" cy="2484120"/>
                    </a:xfrm>
                    <a:prstGeom prst="rect">
                      <a:avLst/>
                    </a:prstGeom>
                    <a:noFill/>
                    <a:ln w="9525">
                      <a:noFill/>
                    </a:ln>
                  </pic:spPr>
                </pic:pic>
              </a:graphicData>
            </a:graphic>
          </wp:inline>
        </w:drawing>
      </w:r>
    </w:p>
    <w:p>
      <w:bookmarkStart w:id="428" w:name="_Toc1354"/>
      <w:r>
        <w:rPr>
          <w:rStyle w:val="37"/>
          <w:rFonts w:hint="eastAsia"/>
          <w:lang w:val="en-US" w:eastAsia="zh-CN"/>
        </w:rPr>
        <w:t>4.1.12.4</w:t>
      </w:r>
      <w:r>
        <w:rPr>
          <w:rStyle w:val="37"/>
          <w:rFonts w:hint="eastAsia"/>
        </w:rPr>
        <w:t>对话框图</w:t>
      </w:r>
      <w:bookmarkEnd w:id="428"/>
      <w:r>
        <w:rPr>
          <w:rFonts w:hint="eastAsia"/>
        </w:rPr>
        <w:t>：</w:t>
      </w:r>
    </w:p>
    <w:p>
      <w:pPr>
        <w:rPr>
          <w:rFonts w:eastAsiaTheme="minorEastAsia"/>
        </w:rPr>
      </w:pPr>
    </w:p>
    <w:p>
      <w:pPr>
        <w:rPr>
          <w:rFonts w:eastAsiaTheme="minorEastAsia"/>
        </w:rPr>
      </w:pPr>
      <w:r>
        <w:rPr>
          <w:rFonts w:hint="eastAsia" w:eastAsiaTheme="minorEastAsia"/>
        </w:rPr>
        <w:drawing>
          <wp:inline distT="0" distB="0" distL="114300" distR="114300">
            <wp:extent cx="1889760" cy="2948940"/>
            <wp:effectExtent l="0" t="0" r="0" b="7620"/>
            <wp:docPr id="21" name="图片 21" descr="5474404201201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47440420120110699"/>
                    <pic:cNvPicPr>
                      <a:picLocks noChangeAspect="1"/>
                    </pic:cNvPicPr>
                  </pic:nvPicPr>
                  <pic:blipFill>
                    <a:blip r:embed="rId181"/>
                    <a:stretch>
                      <a:fillRect/>
                    </a:stretch>
                  </pic:blipFill>
                  <pic:spPr>
                    <a:xfrm>
                      <a:off x="0" y="0"/>
                      <a:ext cx="1889760" cy="2948940"/>
                    </a:xfrm>
                    <a:prstGeom prst="rect">
                      <a:avLst/>
                    </a:prstGeom>
                  </pic:spPr>
                </pic:pic>
              </a:graphicData>
            </a:graphic>
          </wp:inline>
        </w:drawing>
      </w:r>
    </w:p>
    <w:p>
      <w:pPr>
        <w:rPr>
          <w:rFonts w:eastAsiaTheme="minorEastAsia"/>
        </w:rPr>
      </w:pPr>
    </w:p>
    <w:p>
      <w:pPr>
        <w:pStyle w:val="4"/>
      </w:pPr>
      <w:bookmarkStart w:id="429" w:name="_Toc17496"/>
      <w:bookmarkStart w:id="430" w:name="_Toc32009"/>
      <w:r>
        <w:rPr>
          <w:rFonts w:hint="eastAsia"/>
        </w:rPr>
        <w:t>4.1.13案例拥有者查看当前的模拟案例</w:t>
      </w:r>
      <w:bookmarkEnd w:id="429"/>
      <w:bookmarkEnd w:id="430"/>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-3-9, 查看当前的模拟案例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案例拥有者希望查看当前模拟某一案例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案例拥有者表示他查看当前模拟某一个案例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"O_我的案例界面10"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fldChar w:fldCharType="begin"/>
            </w:r>
            <w:r>
              <w:instrText xml:space="preserve"> HYPERLINK \l "O_编辑案例界面_项目模拟按钮" </w:instrText>
            </w:r>
            <w:r>
              <w:fldChar w:fldCharType="separate"/>
            </w:r>
            <w:r>
              <w:rPr>
                <w:rStyle w:val="30"/>
                <w:rFonts w:hint="eastAsia" w:eastAsia="Times New Roman"/>
              </w:rPr>
              <w:t>“编辑案例”界面</w:t>
            </w:r>
            <w:r>
              <w:rPr>
                <w:rStyle w:val="31"/>
                <w:rFonts w:hint="eastAsia" w:eastAsia="Times New Roman"/>
              </w:rPr>
              <w:fldChar w:fldCharType="end"/>
            </w:r>
            <w:r>
              <w:rPr>
                <w:rFonts w:hint="eastAsia" w:eastAsia="Times New Roman"/>
              </w:rPr>
              <w:t>正在进行的案例信息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3-9.0案例拥有者查看当前的模拟案例</w:t>
            </w:r>
          </w:p>
          <w:p>
            <w:pPr>
              <w:rPr>
                <w:rFonts w:eastAsia="Times New Roman"/>
              </w:rPr>
            </w:pPr>
            <w:r>
              <w:rPr>
                <w:rFonts w:hint="eastAsia" w:eastAsia="Times New Roman"/>
              </w:rPr>
              <w:t>1.查找到指定案例，点击</w:t>
            </w:r>
            <w:r>
              <w:fldChar w:fldCharType="begin"/>
            </w:r>
            <w:r>
              <w:instrText xml:space="preserve"> HYPERLINK \l "O_我的案例界面10" </w:instrText>
            </w:r>
            <w:r>
              <w:fldChar w:fldCharType="separate"/>
            </w:r>
            <w:r>
              <w:rPr>
                <w:rStyle w:val="31"/>
                <w:rFonts w:hint="eastAsia" w:eastAsia="Times New Roman"/>
              </w:rPr>
              <w:t>“管理”</w:t>
            </w:r>
            <w:r>
              <w:rPr>
                <w:rStyle w:val="31"/>
                <w:rFonts w:hint="eastAsia" w:eastAsia="Times New Roman"/>
              </w:rPr>
              <w:fldChar w:fldCharType="end"/>
            </w:r>
            <w:r>
              <w:rPr>
                <w:rFonts w:hint="eastAsia" w:eastAsia="Times New Roman"/>
              </w:rPr>
              <w:t>，进入“编辑案例“界面”</w:t>
            </w:r>
          </w:p>
          <w:p>
            <w:pPr>
              <w:rPr>
                <w:rFonts w:eastAsia="Times New Roman"/>
              </w:rPr>
            </w:pPr>
            <w:r>
              <w:rPr>
                <w:rFonts w:hint="eastAsia" w:eastAsia="Times New Roman"/>
              </w:rPr>
              <w:t>2.点击</w:t>
            </w:r>
            <w:r>
              <w:fldChar w:fldCharType="begin"/>
            </w:r>
            <w:r>
              <w:instrText xml:space="preserve"> HYPERLINK \l "O_编辑案例界面_项目模拟按钮" </w:instrText>
            </w:r>
            <w:r>
              <w:fldChar w:fldCharType="separate"/>
            </w:r>
            <w:r>
              <w:rPr>
                <w:rStyle w:val="30"/>
                <w:rFonts w:hint="eastAsia" w:eastAsia="Times New Roman"/>
              </w:rPr>
              <w:t>“项目模拟”</w:t>
            </w:r>
            <w:r>
              <w:rPr>
                <w:rStyle w:val="31"/>
                <w:rFonts w:hint="eastAsia" w:eastAsia="Times New Roman"/>
              </w:rPr>
              <w:fldChar w:fldCharType="end"/>
            </w:r>
            <w:r>
              <w:rPr>
                <w:rFonts w:hint="eastAsia" w:eastAsia="Times New Roman"/>
              </w:rPr>
              <w:t>按钮</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3-9.0点击“项目模拟”按钮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3-9.0 案例模拟分界面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pPr>
        <w:rPr>
          <w:rFonts w:eastAsiaTheme="minorEastAsia"/>
        </w:rPr>
      </w:pPr>
      <w:bookmarkStart w:id="431" w:name="_Toc20877"/>
      <w:bookmarkStart w:id="432" w:name="O_我的案例界面10"/>
      <w:r>
        <w:rPr>
          <w:rStyle w:val="37"/>
          <w:rFonts w:hint="eastAsia"/>
          <w:lang w:val="en-US" w:eastAsia="zh-CN"/>
        </w:rPr>
        <w:t>4.1.13.1</w:t>
      </w:r>
      <w:r>
        <w:rPr>
          <w:rStyle w:val="37"/>
          <w:rFonts w:hint="eastAsia"/>
        </w:rPr>
        <w:t>我的案例界面</w:t>
      </w:r>
      <w:bookmarkEnd w:id="431"/>
      <w:r>
        <w:rPr>
          <w:rFonts w:hint="eastAsia" w:eastAsiaTheme="minorEastAsia"/>
        </w:rPr>
        <w:t>：</w:t>
      </w:r>
      <w:bookmarkEnd w:id="432"/>
    </w:p>
    <w:p>
      <w:r>
        <w:drawing>
          <wp:inline distT="0" distB="0" distL="114300" distR="114300">
            <wp:extent cx="5271770" cy="4375785"/>
            <wp:effectExtent l="0" t="0" r="1270" b="13335"/>
            <wp:docPr id="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pPr>
        <w:pStyle w:val="5"/>
      </w:pPr>
      <w:bookmarkStart w:id="433" w:name="_Toc1089"/>
      <w:bookmarkStart w:id="434" w:name="O_编辑案例界面_项目模拟按钮"/>
      <w:r>
        <w:rPr>
          <w:rFonts w:hint="eastAsia"/>
          <w:lang w:val="en-US" w:eastAsia="zh-CN"/>
        </w:rPr>
        <w:t>4.1.13.2</w:t>
      </w:r>
      <w:r>
        <w:rPr>
          <w:rFonts w:hint="eastAsia"/>
        </w:rPr>
        <w:t>编辑案例界面/项目模拟按钮</w:t>
      </w:r>
      <w:bookmarkEnd w:id="433"/>
    </w:p>
    <w:bookmarkEnd w:id="434"/>
    <w:p>
      <w:r>
        <w:drawing>
          <wp:inline distT="0" distB="0" distL="114300" distR="114300">
            <wp:extent cx="5270500" cy="2979420"/>
            <wp:effectExtent l="0" t="0" r="2540" b="7620"/>
            <wp:docPr id="4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6"/>
                    <pic:cNvPicPr>
                      <a:picLocks noChangeAspect="1"/>
                    </pic:cNvPicPr>
                  </pic:nvPicPr>
                  <pic:blipFill>
                    <a:blip r:embed="rId182"/>
                    <a:stretch>
                      <a:fillRect/>
                    </a:stretch>
                  </pic:blipFill>
                  <pic:spPr>
                    <a:xfrm>
                      <a:off x="0" y="0"/>
                      <a:ext cx="5270500" cy="2979420"/>
                    </a:xfrm>
                    <a:prstGeom prst="rect">
                      <a:avLst/>
                    </a:prstGeom>
                    <a:noFill/>
                    <a:ln w="9525">
                      <a:noFill/>
                    </a:ln>
                  </pic:spPr>
                </pic:pic>
              </a:graphicData>
            </a:graphic>
          </wp:inline>
        </w:drawing>
      </w:r>
    </w:p>
    <w:p/>
    <w:p>
      <w:bookmarkStart w:id="435" w:name="_Toc28896"/>
      <w:r>
        <w:rPr>
          <w:rStyle w:val="37"/>
          <w:rFonts w:hint="eastAsia"/>
          <w:lang w:val="en-US" w:eastAsia="zh-CN"/>
        </w:rPr>
        <w:t>4.1.13.3</w:t>
      </w:r>
      <w:r>
        <w:rPr>
          <w:rStyle w:val="37"/>
          <w:rFonts w:hint="eastAsia"/>
        </w:rPr>
        <w:t>对话框图</w:t>
      </w:r>
      <w:bookmarkEnd w:id="435"/>
      <w:r>
        <w:rPr>
          <w:rFonts w:hint="eastAsia"/>
        </w:rPr>
        <w:t>：</w:t>
      </w:r>
    </w:p>
    <w:p>
      <w:pPr>
        <w:rPr>
          <w:rFonts w:eastAsiaTheme="minorEastAsia"/>
        </w:rPr>
      </w:pPr>
      <w:r>
        <w:rPr>
          <w:rFonts w:hint="eastAsia" w:eastAsiaTheme="minorEastAsia"/>
        </w:rPr>
        <w:drawing>
          <wp:inline distT="0" distB="0" distL="114300" distR="114300">
            <wp:extent cx="2948940" cy="2926080"/>
            <wp:effectExtent l="0" t="0" r="7620" b="0"/>
            <wp:docPr id="22" name="图片 22" descr="84071433894700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40714338947009964"/>
                    <pic:cNvPicPr>
                      <a:picLocks noChangeAspect="1"/>
                    </pic:cNvPicPr>
                  </pic:nvPicPr>
                  <pic:blipFill>
                    <a:blip r:embed="rId183"/>
                    <a:stretch>
                      <a:fillRect/>
                    </a:stretch>
                  </pic:blipFill>
                  <pic:spPr>
                    <a:xfrm>
                      <a:off x="0" y="0"/>
                      <a:ext cx="2948940" cy="2926080"/>
                    </a:xfrm>
                    <a:prstGeom prst="rect">
                      <a:avLst/>
                    </a:prstGeom>
                  </pic:spPr>
                </pic:pic>
              </a:graphicData>
            </a:graphic>
          </wp:inline>
        </w:drawing>
      </w:r>
    </w:p>
    <w:p>
      <w:pPr>
        <w:rPr>
          <w:rFonts w:eastAsiaTheme="minorEastAsia"/>
        </w:rPr>
      </w:pPr>
    </w:p>
    <w:p>
      <w:pPr>
        <w:pStyle w:val="4"/>
      </w:pPr>
      <w:bookmarkStart w:id="436" w:name="_Toc8639"/>
      <w:bookmarkStart w:id="437" w:name="_Toc13784"/>
      <w:r>
        <w:rPr>
          <w:rFonts w:hint="eastAsia"/>
        </w:rPr>
        <w:t>4.1.14案例拥有者模拟新建案例</w:t>
      </w:r>
      <w:bookmarkEnd w:id="436"/>
      <w:bookmarkEnd w:id="437"/>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-3-10, 模拟新建案例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案例拥有者希望模拟新建某一案例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案例拥有者表示模拟新建某一个案例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"O_我的案例界面11"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“编辑案例”界面显示新建的案例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3-10.0案例拥有者模拟新建案例</w:t>
            </w:r>
          </w:p>
          <w:p>
            <w:pPr>
              <w:rPr>
                <w:rFonts w:eastAsia="Times New Roman"/>
              </w:rPr>
            </w:pPr>
            <w:r>
              <w:rPr>
                <w:rFonts w:hint="eastAsia" w:eastAsia="Times New Roman"/>
              </w:rPr>
              <w:t>1.查找到指定案例，点击</w:t>
            </w:r>
            <w:r>
              <w:fldChar w:fldCharType="begin"/>
            </w:r>
            <w:r>
              <w:instrText xml:space="preserve"> HYPERLINK \l "O_我的案例界面11"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"O_编辑案例界面_项目模拟按钮_新建项目按钮" </w:instrText>
            </w:r>
            <w:r>
              <w:fldChar w:fldCharType="separate"/>
            </w:r>
            <w:r>
              <w:rPr>
                <w:rStyle w:val="30"/>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"O_编辑案例界面_项目模拟按钮_新建项目按钮" </w:instrText>
            </w:r>
            <w:r>
              <w:fldChar w:fldCharType="separate"/>
            </w:r>
            <w:r>
              <w:rPr>
                <w:rStyle w:val="30"/>
                <w:rFonts w:hint="eastAsia" w:eastAsia="Times New Roman"/>
              </w:rPr>
              <w:t>“案例模拟”</w:t>
            </w:r>
            <w:r>
              <w:rPr>
                <w:rStyle w:val="31"/>
                <w:rFonts w:hint="eastAsia" w:eastAsia="Times New Roman"/>
              </w:rPr>
              <w:fldChar w:fldCharType="end"/>
            </w:r>
          </w:p>
          <w:p>
            <w:pPr>
              <w:rPr>
                <w:rFonts w:eastAsia="Times New Roman"/>
              </w:rPr>
            </w:pPr>
            <w:r>
              <w:rPr>
                <w:rFonts w:hint="eastAsia" w:eastAsia="Times New Roman"/>
              </w:rPr>
              <w:t>3.输入新建案例信息，点击</w:t>
            </w:r>
            <w:r>
              <w:fldChar w:fldCharType="begin"/>
            </w:r>
            <w:r>
              <w:instrText xml:space="preserve"> HYPERLINK \l "O_编辑案例界面_项目模拟按钮_新建项目按钮" </w:instrText>
            </w:r>
            <w:r>
              <w:fldChar w:fldCharType="separate"/>
            </w:r>
            <w:r>
              <w:rPr>
                <w:rStyle w:val="30"/>
                <w:rFonts w:hint="eastAsia" w:eastAsia="Times New Roman"/>
              </w:rPr>
              <w:t>“创建”</w:t>
            </w:r>
            <w:r>
              <w:rPr>
                <w:rStyle w:val="31"/>
                <w:rFonts w:hint="eastAsia" w:eastAsia="Times New Roman"/>
              </w:rPr>
              <w:fldChar w:fldCharType="end"/>
            </w:r>
            <w:r>
              <w:rPr>
                <w:rFonts w:hint="eastAsia" w:eastAsia="Times New Roman"/>
              </w:rPr>
              <w:t>，跳转到</w:t>
            </w:r>
            <w:r>
              <w:fldChar w:fldCharType="begin"/>
            </w:r>
            <w:r>
              <w:instrText xml:space="preserve"> HYPERLINK \l "O_实例详情界面" </w:instrText>
            </w:r>
            <w:r>
              <w:fldChar w:fldCharType="separate"/>
            </w:r>
            <w:r>
              <w:rPr>
                <w:rStyle w:val="30"/>
                <w:rFonts w:hint="eastAsia" w:eastAsia="Times New Roman"/>
              </w:rPr>
              <w:t>实例详情界面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3-10.0E</w:t>
            </w:r>
            <w:r>
              <w:rPr>
                <w:rFonts w:hint="eastAsia"/>
                <w:b/>
                <w:bCs/>
                <w:lang w:val="en-US" w:eastAsia="zh-CN"/>
              </w:rPr>
              <w:t>1</w:t>
            </w:r>
            <w:r>
              <w:rPr>
                <w:rFonts w:hint="eastAsia" w:eastAsia="Times New Roman"/>
                <w:b/>
                <w:bCs/>
              </w:rPr>
              <w:t xml:space="preserve"> 项目名称不能为空</w:t>
            </w:r>
          </w:p>
          <w:p>
            <w:pPr>
              <w:rPr>
                <w:rFonts w:eastAsia="Times New Roman"/>
              </w:rPr>
            </w:pPr>
            <w:r>
              <w:rPr>
                <w:rFonts w:hint="eastAsia"/>
                <w:lang w:val="en-US" w:eastAsia="zh-CN"/>
              </w:rPr>
              <w:t>E</w:t>
            </w:r>
            <w:r>
              <w:rPr>
                <w:rFonts w:hint="eastAsia" w:eastAsia="Times New Roman"/>
              </w:rPr>
              <w:t>1.系统提示信息：项目名称不能为空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3-10.0 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3-10.0 </w:t>
            </w:r>
            <w:r>
              <w:rPr>
                <w:rFonts w:hint="eastAsia"/>
                <w:lang w:val="en-US" w:eastAsia="zh-CN"/>
              </w:rPr>
              <w:t>E1</w:t>
            </w:r>
            <w:r>
              <w:rPr>
                <w:rFonts w:hint="eastAsia" w:eastAsia="Times New Roman"/>
              </w:rPr>
              <w:t>、实例详情界面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0.68</w:t>
            </w:r>
          </w:p>
        </w:tc>
      </w:tr>
    </w:tbl>
    <w:p/>
    <w:p>
      <w:pPr>
        <w:rPr>
          <w:rFonts w:eastAsiaTheme="minorEastAsia"/>
        </w:rPr>
      </w:pPr>
      <w:bookmarkStart w:id="438" w:name="O_我的案例界面11"/>
      <w:bookmarkStart w:id="439" w:name="_Toc23586"/>
      <w:r>
        <w:rPr>
          <w:rStyle w:val="37"/>
          <w:rFonts w:hint="eastAsia"/>
          <w:lang w:val="en-US" w:eastAsia="zh-CN"/>
        </w:rPr>
        <w:t>4.1.14.1</w:t>
      </w:r>
      <w:r>
        <w:rPr>
          <w:rStyle w:val="37"/>
          <w:rFonts w:hint="eastAsia"/>
        </w:rPr>
        <w:t>我的案例界面</w:t>
      </w:r>
      <w:bookmarkEnd w:id="438"/>
      <w:bookmarkEnd w:id="439"/>
      <w:r>
        <w:rPr>
          <w:rFonts w:hint="eastAsia" w:eastAsiaTheme="minorEastAsia"/>
        </w:rPr>
        <w:t>：</w:t>
      </w:r>
    </w:p>
    <w:p>
      <w:r>
        <w:drawing>
          <wp:inline distT="0" distB="0" distL="114300" distR="114300">
            <wp:extent cx="5271770" cy="4375785"/>
            <wp:effectExtent l="0" t="0" r="1270" b="13335"/>
            <wp:docPr id="4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40" w:name="_Toc29288"/>
      <w:bookmarkStart w:id="441" w:name="O_编辑案例界面_项目模拟按钮_新建项目按钮"/>
      <w:r>
        <w:rPr>
          <w:rStyle w:val="37"/>
          <w:rFonts w:hint="eastAsia"/>
          <w:lang w:val="en-US" w:eastAsia="zh-CN"/>
        </w:rPr>
        <w:t>4.1.14.2</w:t>
      </w:r>
      <w:r>
        <w:rPr>
          <w:rStyle w:val="37"/>
          <w:rFonts w:hint="eastAsia"/>
        </w:rPr>
        <w:t>编辑案例界面/项目模拟按钮/新建项目按钮</w:t>
      </w:r>
      <w:bookmarkEnd w:id="440"/>
      <w:bookmarkEnd w:id="441"/>
      <w:r>
        <w:rPr>
          <w:rFonts w:hint="eastAsia"/>
        </w:rPr>
        <w:t>：</w:t>
      </w:r>
    </w:p>
    <w:p>
      <w:r>
        <w:drawing>
          <wp:inline distT="0" distB="0" distL="114300" distR="114300">
            <wp:extent cx="5270500" cy="2979420"/>
            <wp:effectExtent l="0" t="0" r="2540" b="7620"/>
            <wp:docPr id="4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
                    <pic:cNvPicPr>
                      <a:picLocks noChangeAspect="1"/>
                    </pic:cNvPicPr>
                  </pic:nvPicPr>
                  <pic:blipFill>
                    <a:blip r:embed="rId182"/>
                    <a:stretch>
                      <a:fillRect/>
                    </a:stretch>
                  </pic:blipFill>
                  <pic:spPr>
                    <a:xfrm>
                      <a:off x="0" y="0"/>
                      <a:ext cx="5270500" cy="2979420"/>
                    </a:xfrm>
                    <a:prstGeom prst="rect">
                      <a:avLst/>
                    </a:prstGeom>
                    <a:noFill/>
                    <a:ln w="9525">
                      <a:noFill/>
                    </a:ln>
                  </pic:spPr>
                </pic:pic>
              </a:graphicData>
            </a:graphic>
          </wp:inline>
        </w:drawing>
      </w:r>
    </w:p>
    <w:p>
      <w:pPr>
        <w:rPr>
          <w:rFonts w:eastAsiaTheme="minorEastAsia"/>
        </w:rPr>
      </w:pPr>
      <w:bookmarkStart w:id="442" w:name="_Toc6648"/>
      <w:r>
        <w:rPr>
          <w:rStyle w:val="37"/>
          <w:rFonts w:hint="eastAsia"/>
          <w:lang w:val="en-US" w:eastAsia="zh-CN"/>
        </w:rPr>
        <w:t>4.1.14.3</w:t>
      </w:r>
      <w:r>
        <w:rPr>
          <w:rStyle w:val="37"/>
          <w:rFonts w:hint="eastAsia"/>
        </w:rPr>
        <w:t>项目名为空提示界面</w:t>
      </w:r>
      <w:bookmarkEnd w:id="442"/>
      <w:r>
        <w:rPr>
          <w:rFonts w:hint="eastAsia" w:eastAsiaTheme="minorEastAsia"/>
        </w:rPr>
        <w:t>：</w:t>
      </w:r>
    </w:p>
    <w:p>
      <w:pPr>
        <w:rPr>
          <w:rFonts w:eastAsiaTheme="minorEastAsia"/>
        </w:rPr>
      </w:pPr>
      <w:r>
        <w:rPr>
          <w:rFonts w:hint="eastAsia" w:eastAsiaTheme="minorEastAsia"/>
        </w:rPr>
        <w:t>暂无</w:t>
      </w:r>
    </w:p>
    <w:p>
      <w:pPr>
        <w:rPr>
          <w:rFonts w:eastAsiaTheme="minorEastAsia"/>
        </w:rPr>
      </w:pPr>
      <w:bookmarkStart w:id="443" w:name="_Toc29710"/>
      <w:r>
        <w:rPr>
          <w:rStyle w:val="37"/>
          <w:rFonts w:hint="eastAsia"/>
          <w:lang w:val="en-US" w:eastAsia="zh-CN"/>
        </w:rPr>
        <w:t>4.1.14.4</w:t>
      </w:r>
      <w:r>
        <w:rPr>
          <w:rStyle w:val="37"/>
          <w:rFonts w:hint="eastAsia"/>
        </w:rPr>
        <w:t>项目名重名提示界面</w:t>
      </w:r>
      <w:bookmarkEnd w:id="443"/>
      <w:r>
        <w:rPr>
          <w:rFonts w:hint="eastAsia" w:eastAsiaTheme="minorEastAsia"/>
        </w:rPr>
        <w:t>：</w:t>
      </w:r>
    </w:p>
    <w:p>
      <w:pPr>
        <w:rPr>
          <w:rFonts w:eastAsiaTheme="minorEastAsia"/>
        </w:rPr>
      </w:pPr>
      <w:r>
        <w:rPr>
          <w:rFonts w:hint="eastAsia" w:eastAsiaTheme="minorEastAsia"/>
        </w:rPr>
        <w:t>暂无</w:t>
      </w:r>
    </w:p>
    <w:p>
      <w:pPr>
        <w:rPr>
          <w:rFonts w:eastAsiaTheme="minorEastAsia"/>
        </w:rPr>
      </w:pPr>
      <w:bookmarkStart w:id="444" w:name="O_实例详情界面"/>
      <w:bookmarkStart w:id="445" w:name="_Toc937"/>
      <w:r>
        <w:rPr>
          <w:rStyle w:val="37"/>
          <w:rFonts w:hint="eastAsia"/>
          <w:lang w:val="en-US" w:eastAsia="zh-CN"/>
        </w:rPr>
        <w:t>4.1.14.5</w:t>
      </w:r>
      <w:r>
        <w:rPr>
          <w:rStyle w:val="37"/>
          <w:rFonts w:hint="eastAsia"/>
        </w:rPr>
        <w:t>实例详情界面</w:t>
      </w:r>
      <w:bookmarkEnd w:id="444"/>
      <w:bookmarkEnd w:id="445"/>
      <w:r>
        <w:rPr>
          <w:rFonts w:hint="eastAsia" w:eastAsiaTheme="minorEastAsia"/>
        </w:rPr>
        <w:t>：</w:t>
      </w:r>
    </w:p>
    <w:p>
      <w:r>
        <w:drawing>
          <wp:inline distT="0" distB="0" distL="114300" distR="114300">
            <wp:extent cx="5270500" cy="4107815"/>
            <wp:effectExtent l="0" t="0" r="2540" b="6985"/>
            <wp:docPr id="4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7"/>
                    <pic:cNvPicPr>
                      <a:picLocks noChangeAspect="1"/>
                    </pic:cNvPicPr>
                  </pic:nvPicPr>
                  <pic:blipFill>
                    <a:blip r:embed="rId184"/>
                    <a:stretch>
                      <a:fillRect/>
                    </a:stretch>
                  </pic:blipFill>
                  <pic:spPr>
                    <a:xfrm>
                      <a:off x="0" y="0"/>
                      <a:ext cx="5270500" cy="4107815"/>
                    </a:xfrm>
                    <a:prstGeom prst="rect">
                      <a:avLst/>
                    </a:prstGeom>
                    <a:noFill/>
                    <a:ln w="9525">
                      <a:noFill/>
                    </a:ln>
                  </pic:spPr>
                </pic:pic>
              </a:graphicData>
            </a:graphic>
          </wp:inline>
        </w:drawing>
      </w:r>
    </w:p>
    <w:p>
      <w:bookmarkStart w:id="446" w:name="_Toc2738"/>
      <w:r>
        <w:rPr>
          <w:rStyle w:val="37"/>
          <w:rFonts w:hint="eastAsia"/>
          <w:lang w:val="en-US" w:eastAsia="zh-CN"/>
        </w:rPr>
        <w:t>4.1.14.6</w:t>
      </w:r>
      <w:r>
        <w:rPr>
          <w:rStyle w:val="37"/>
          <w:rFonts w:hint="eastAsia"/>
        </w:rPr>
        <w:t>对话框图</w:t>
      </w:r>
      <w:bookmarkEnd w:id="446"/>
      <w:r>
        <w:rPr>
          <w:rFonts w:hint="eastAsia"/>
        </w:rPr>
        <w:t>：</w:t>
      </w:r>
    </w:p>
    <w:p>
      <w:r>
        <w:rPr>
          <w:rFonts w:hint="eastAsia"/>
        </w:rPr>
        <w:drawing>
          <wp:inline distT="0" distB="0" distL="114300" distR="114300">
            <wp:extent cx="4168140" cy="4358640"/>
            <wp:effectExtent l="0" t="0" r="7620" b="0"/>
            <wp:docPr id="23" name="图片 23" descr="28776871702625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87768717026259704"/>
                    <pic:cNvPicPr>
                      <a:picLocks noChangeAspect="1"/>
                    </pic:cNvPicPr>
                  </pic:nvPicPr>
                  <pic:blipFill>
                    <a:blip r:embed="rId185"/>
                    <a:stretch>
                      <a:fillRect/>
                    </a:stretch>
                  </pic:blipFill>
                  <pic:spPr>
                    <a:xfrm>
                      <a:off x="0" y="0"/>
                      <a:ext cx="4168140" cy="4358640"/>
                    </a:xfrm>
                    <a:prstGeom prst="rect">
                      <a:avLst/>
                    </a:prstGeom>
                  </pic:spPr>
                </pic:pic>
              </a:graphicData>
            </a:graphic>
          </wp:inline>
        </w:drawing>
      </w:r>
    </w:p>
    <w:p>
      <w:bookmarkStart w:id="447" w:name="_Toc26044"/>
      <w:r>
        <w:rPr>
          <w:rStyle w:val="37"/>
          <w:rFonts w:hint="eastAsia"/>
          <w:lang w:val="en-US" w:eastAsia="zh-CN"/>
        </w:rPr>
        <w:t>4.1.14.7时序</w:t>
      </w:r>
      <w:r>
        <w:rPr>
          <w:rStyle w:val="37"/>
          <w:rFonts w:hint="eastAsia"/>
        </w:rPr>
        <w:t>图</w:t>
      </w:r>
      <w:bookmarkEnd w:id="447"/>
      <w:r>
        <w:rPr>
          <w:rFonts w:hint="eastAsia"/>
        </w:rPr>
        <w:t>：</w:t>
      </w:r>
    </w:p>
    <w:p>
      <w:pPr>
        <w:widowControl/>
        <w:jc w:val="left"/>
      </w:pPr>
      <w:r>
        <w:rPr>
          <w:rFonts w:ascii="宋体" w:hAnsi="宋体" w:cs="宋体"/>
          <w:kern w:val="0"/>
          <w:sz w:val="24"/>
          <w:lang w:bidi="ar"/>
        </w:rPr>
        <w:drawing>
          <wp:inline distT="0" distB="0" distL="114300" distR="114300">
            <wp:extent cx="5461000" cy="2534285"/>
            <wp:effectExtent l="0" t="0" r="10160" b="10795"/>
            <wp:docPr id="5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 descr="IMG_256"/>
                    <pic:cNvPicPr>
                      <a:picLocks noChangeAspect="1"/>
                    </pic:cNvPicPr>
                  </pic:nvPicPr>
                  <pic:blipFill>
                    <a:blip r:embed="rId186"/>
                    <a:stretch>
                      <a:fillRect/>
                    </a:stretch>
                  </pic:blipFill>
                  <pic:spPr>
                    <a:xfrm>
                      <a:off x="0" y="0"/>
                      <a:ext cx="5461000" cy="2534285"/>
                    </a:xfrm>
                    <a:prstGeom prst="rect">
                      <a:avLst/>
                    </a:prstGeom>
                    <a:noFill/>
                    <a:ln w="9525">
                      <a:noFill/>
                    </a:ln>
                  </pic:spPr>
                </pic:pic>
              </a:graphicData>
            </a:graphic>
          </wp:inline>
        </w:drawing>
      </w:r>
    </w:p>
    <w:p/>
    <w:p>
      <w:pPr>
        <w:pStyle w:val="4"/>
      </w:pPr>
      <w:bookmarkStart w:id="448" w:name="_Toc3869"/>
      <w:bookmarkStart w:id="449" w:name="_Toc10587"/>
      <w:r>
        <w:rPr>
          <w:rFonts w:hint="eastAsia"/>
        </w:rPr>
        <w:t>4.1.15案例拥有者删除模拟案例</w:t>
      </w:r>
      <w:bookmarkEnd w:id="448"/>
      <w:bookmarkEnd w:id="44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-3-11, 删除模拟案例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案例拥有者希望删除模拟的某一案例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案例拥有者表示删除模拟的某一个案例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"O_我的案例界面12"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“编辑案例”界面显示删除后的模拟案例信息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3-11.0案例拥有者删除模拟案例</w:t>
            </w:r>
          </w:p>
          <w:p>
            <w:pPr>
              <w:rPr>
                <w:rFonts w:eastAsia="Times New Roman"/>
              </w:rPr>
            </w:pPr>
            <w:r>
              <w:rPr>
                <w:rFonts w:hint="eastAsia" w:eastAsia="Times New Roman"/>
              </w:rPr>
              <w:t>1.查找到指定案例，点击</w:t>
            </w:r>
            <w:r>
              <w:fldChar w:fldCharType="begin"/>
            </w:r>
            <w:r>
              <w:instrText xml:space="preserve"> HYPERLINK \l "O_我的案例界面12"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"O_编辑案例界面_项目模拟按钮_删除按钮" </w:instrText>
            </w:r>
            <w:r>
              <w:fldChar w:fldCharType="separate"/>
            </w:r>
            <w:r>
              <w:rPr>
                <w:rStyle w:val="30"/>
                <w:rFonts w:hint="eastAsia" w:eastAsia="Times New Roman"/>
              </w:rPr>
              <w:t>“编辑案例“</w:t>
            </w:r>
            <w:r>
              <w:rPr>
                <w:rStyle w:val="31"/>
                <w:rFonts w:hint="eastAsia" w:eastAsia="Times New Roman"/>
              </w:rPr>
              <w:fldChar w:fldCharType="end"/>
            </w:r>
            <w:r>
              <w:rPr>
                <w:rFonts w:hint="eastAsia" w:eastAsia="Times New Roman"/>
              </w:rPr>
              <w:t>界面”</w:t>
            </w:r>
          </w:p>
          <w:p>
            <w:pPr>
              <w:rPr>
                <w:rFonts w:eastAsia="Times New Roman"/>
              </w:rPr>
            </w:pPr>
            <w:r>
              <w:rPr>
                <w:rFonts w:hint="eastAsia" w:eastAsia="Times New Roman"/>
              </w:rPr>
              <w:t>2.点击</w:t>
            </w:r>
            <w:r>
              <w:fldChar w:fldCharType="begin"/>
            </w:r>
            <w:r>
              <w:instrText xml:space="preserve"> HYPERLINK \l "O_编辑案例界面_项目模拟按钮_删除按钮" </w:instrText>
            </w:r>
            <w:r>
              <w:fldChar w:fldCharType="separate"/>
            </w:r>
            <w:r>
              <w:rPr>
                <w:rStyle w:val="30"/>
                <w:rFonts w:hint="eastAsia" w:eastAsia="Times New Roman"/>
              </w:rPr>
              <w:t>“项目模拟”</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"O_编辑案例界面_项目模拟按钮_删除按钮" </w:instrText>
            </w:r>
            <w:r>
              <w:fldChar w:fldCharType="separate"/>
            </w:r>
            <w:r>
              <w:rPr>
                <w:rStyle w:val="30"/>
                <w:rFonts w:hint="eastAsia" w:eastAsia="Times New Roman"/>
              </w:rPr>
              <w:t>“删除”</w:t>
            </w:r>
            <w:r>
              <w:rPr>
                <w:rStyle w:val="31"/>
                <w:rFonts w:hint="eastAsia" w:eastAsia="Times New Roman"/>
              </w:rPr>
              <w:fldChar w:fldCharType="end"/>
            </w:r>
            <w:r>
              <w:rPr>
                <w:rFonts w:hint="eastAsia"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3-11.0 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 xml:space="preserve">3-11.0 </w:t>
            </w:r>
            <w:r>
              <w:fldChar w:fldCharType="begin"/>
            </w:r>
            <w:r>
              <w:instrText xml:space="preserve"> HYPERLINK \l "O_提示界面2" </w:instrText>
            </w:r>
            <w:r>
              <w:fldChar w:fldCharType="separate"/>
            </w:r>
            <w:r>
              <w:rPr>
                <w:rStyle w:val="30"/>
                <w:rFonts w:hint="eastAsia" w:eastAsia="Times New Roman"/>
              </w:rPr>
              <w:t>是否删除界面</w:t>
            </w:r>
            <w:r>
              <w:rPr>
                <w:rStyle w:val="31"/>
                <w:rFonts w:hint="eastAsia" w:eastAsia="Times New Roman"/>
              </w:rPr>
              <w:fldChar w:fldCharType="end"/>
            </w:r>
            <w:r>
              <w:rPr>
                <w:rFonts w:hint="eastAsia" w:eastAsia="Times New Roman"/>
              </w:rPr>
              <w:t>、删除案例后的项目模拟分界面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0.52</w:t>
            </w:r>
          </w:p>
        </w:tc>
      </w:tr>
    </w:tbl>
    <w:p>
      <w:pPr>
        <w:rPr>
          <w:rFonts w:eastAsiaTheme="minorEastAsia"/>
        </w:rPr>
      </w:pPr>
    </w:p>
    <w:p>
      <w:pPr>
        <w:rPr>
          <w:rFonts w:eastAsiaTheme="minorEastAsia"/>
        </w:rPr>
      </w:pPr>
      <w:bookmarkStart w:id="450" w:name="_Toc687"/>
      <w:bookmarkStart w:id="451" w:name="O_我的案例界面12"/>
      <w:r>
        <w:rPr>
          <w:rStyle w:val="37"/>
          <w:rFonts w:hint="eastAsia"/>
          <w:lang w:val="en-US" w:eastAsia="zh-CN"/>
        </w:rPr>
        <w:t>4.1.15.1</w:t>
      </w:r>
      <w:r>
        <w:rPr>
          <w:rStyle w:val="37"/>
          <w:rFonts w:hint="eastAsia"/>
        </w:rPr>
        <w:t>我的案例界面</w:t>
      </w:r>
      <w:bookmarkEnd w:id="450"/>
      <w:r>
        <w:rPr>
          <w:rFonts w:hint="eastAsia" w:eastAsiaTheme="minorEastAsia"/>
        </w:rPr>
        <w:t>：</w:t>
      </w:r>
    </w:p>
    <w:bookmarkEnd w:id="451"/>
    <w:p>
      <w:r>
        <w:drawing>
          <wp:inline distT="0" distB="0" distL="114300" distR="114300">
            <wp:extent cx="5271770" cy="4375785"/>
            <wp:effectExtent l="0" t="0" r="1270" b="13335"/>
            <wp:docPr id="4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52" w:name="O_编辑案例界面_项目模拟按钮_删除按钮"/>
      <w:bookmarkStart w:id="453" w:name="_Toc15176"/>
      <w:r>
        <w:rPr>
          <w:rStyle w:val="37"/>
          <w:rFonts w:hint="eastAsia"/>
          <w:lang w:val="en-US" w:eastAsia="zh-CN"/>
        </w:rPr>
        <w:t>4.1.15.2</w:t>
      </w:r>
      <w:r>
        <w:rPr>
          <w:rStyle w:val="37"/>
          <w:rFonts w:hint="eastAsia"/>
        </w:rPr>
        <w:t>编辑案例界面/项目模拟按钮/删除按钮</w:t>
      </w:r>
      <w:bookmarkEnd w:id="452"/>
      <w:bookmarkEnd w:id="453"/>
      <w:r>
        <w:rPr>
          <w:rFonts w:hint="eastAsia"/>
        </w:rPr>
        <w:t>：</w:t>
      </w:r>
    </w:p>
    <w:p>
      <w:r>
        <w:drawing>
          <wp:inline distT="0" distB="0" distL="114300" distR="114300">
            <wp:extent cx="5270500" cy="2979420"/>
            <wp:effectExtent l="0" t="0" r="2540" b="7620"/>
            <wp:docPr id="4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
                    <pic:cNvPicPr>
                      <a:picLocks noChangeAspect="1"/>
                    </pic:cNvPicPr>
                  </pic:nvPicPr>
                  <pic:blipFill>
                    <a:blip r:embed="rId182"/>
                    <a:stretch>
                      <a:fillRect/>
                    </a:stretch>
                  </pic:blipFill>
                  <pic:spPr>
                    <a:xfrm>
                      <a:off x="0" y="0"/>
                      <a:ext cx="5270500" cy="2979420"/>
                    </a:xfrm>
                    <a:prstGeom prst="rect">
                      <a:avLst/>
                    </a:prstGeom>
                    <a:noFill/>
                    <a:ln w="9525">
                      <a:noFill/>
                    </a:ln>
                  </pic:spPr>
                </pic:pic>
              </a:graphicData>
            </a:graphic>
          </wp:inline>
        </w:drawing>
      </w:r>
    </w:p>
    <w:p>
      <w:bookmarkStart w:id="454" w:name="_Toc28737"/>
      <w:bookmarkStart w:id="455" w:name="O_提示界面2"/>
      <w:r>
        <w:rPr>
          <w:rStyle w:val="37"/>
          <w:rFonts w:hint="eastAsia"/>
          <w:lang w:val="en-US" w:eastAsia="zh-CN"/>
        </w:rPr>
        <w:t>4.1.15.3</w:t>
      </w:r>
      <w:r>
        <w:rPr>
          <w:rStyle w:val="37"/>
          <w:rFonts w:hint="eastAsia"/>
        </w:rPr>
        <w:t>提示界面</w:t>
      </w:r>
      <w:bookmarkEnd w:id="454"/>
      <w:bookmarkEnd w:id="455"/>
      <w:r>
        <w:rPr>
          <w:rFonts w:hint="eastAsia"/>
        </w:rPr>
        <w:t>：</w:t>
      </w:r>
    </w:p>
    <w:p>
      <w:r>
        <w:drawing>
          <wp:inline distT="0" distB="0" distL="114300" distR="114300">
            <wp:extent cx="2217420" cy="1112520"/>
            <wp:effectExtent l="0" t="0" r="7620" b="0"/>
            <wp:docPr id="4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8"/>
                    <pic:cNvPicPr>
                      <a:picLocks noChangeAspect="1"/>
                    </pic:cNvPicPr>
                  </pic:nvPicPr>
                  <pic:blipFill>
                    <a:blip r:embed="rId187"/>
                    <a:stretch>
                      <a:fillRect/>
                    </a:stretch>
                  </pic:blipFill>
                  <pic:spPr>
                    <a:xfrm>
                      <a:off x="0" y="0"/>
                      <a:ext cx="2217420" cy="1112520"/>
                    </a:xfrm>
                    <a:prstGeom prst="rect">
                      <a:avLst/>
                    </a:prstGeom>
                    <a:noFill/>
                    <a:ln w="9525">
                      <a:noFill/>
                    </a:ln>
                  </pic:spPr>
                </pic:pic>
              </a:graphicData>
            </a:graphic>
          </wp:inline>
        </w:drawing>
      </w:r>
    </w:p>
    <w:p>
      <w:bookmarkStart w:id="456" w:name="_Toc10999"/>
      <w:r>
        <w:rPr>
          <w:rStyle w:val="37"/>
          <w:rFonts w:hint="eastAsia"/>
          <w:lang w:val="en-US" w:eastAsia="zh-CN"/>
        </w:rPr>
        <w:t>4.1.15.4</w:t>
      </w:r>
      <w:r>
        <w:rPr>
          <w:rStyle w:val="37"/>
          <w:rFonts w:hint="eastAsia"/>
        </w:rPr>
        <w:t>对话框图</w:t>
      </w:r>
      <w:bookmarkEnd w:id="456"/>
      <w:r>
        <w:rPr>
          <w:rFonts w:hint="eastAsia"/>
        </w:rPr>
        <w:t>：</w:t>
      </w:r>
    </w:p>
    <w:p>
      <w:pPr>
        <w:rPr>
          <w:rFonts w:eastAsiaTheme="minorEastAsia"/>
        </w:rPr>
      </w:pPr>
      <w:r>
        <w:rPr>
          <w:rFonts w:hint="eastAsia" w:eastAsiaTheme="minorEastAsia"/>
        </w:rPr>
        <w:drawing>
          <wp:inline distT="0" distB="0" distL="114300" distR="114300">
            <wp:extent cx="3817620" cy="3459480"/>
            <wp:effectExtent l="0" t="0" r="7620" b="0"/>
            <wp:docPr id="24" name="图片 24" descr="41807003879474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18070038794745114"/>
                    <pic:cNvPicPr>
                      <a:picLocks noChangeAspect="1"/>
                    </pic:cNvPicPr>
                  </pic:nvPicPr>
                  <pic:blipFill>
                    <a:blip r:embed="rId188"/>
                    <a:stretch>
                      <a:fillRect/>
                    </a:stretch>
                  </pic:blipFill>
                  <pic:spPr>
                    <a:xfrm>
                      <a:off x="0" y="0"/>
                      <a:ext cx="3817620" cy="3459480"/>
                    </a:xfrm>
                    <a:prstGeom prst="rect">
                      <a:avLst/>
                    </a:prstGeom>
                  </pic:spPr>
                </pic:pic>
              </a:graphicData>
            </a:graphic>
          </wp:inline>
        </w:drawing>
      </w:r>
    </w:p>
    <w:p>
      <w:pPr>
        <w:rPr>
          <w:rFonts w:eastAsiaTheme="minorEastAsia"/>
        </w:rPr>
      </w:pPr>
      <w:bookmarkStart w:id="457" w:name="_Toc19490"/>
      <w:r>
        <w:rPr>
          <w:rStyle w:val="37"/>
          <w:rFonts w:hint="eastAsia"/>
          <w:lang w:val="en-US" w:eastAsia="zh-CN"/>
        </w:rPr>
        <w:t>4.1.15.5时序</w:t>
      </w:r>
      <w:r>
        <w:rPr>
          <w:rStyle w:val="37"/>
          <w:rFonts w:hint="eastAsia"/>
        </w:rPr>
        <w:t>图</w:t>
      </w:r>
      <w:bookmarkEnd w:id="457"/>
      <w:r>
        <w:rPr>
          <w:rFonts w:hint="eastAsia" w:eastAsiaTheme="minorEastAsia"/>
        </w:rPr>
        <w:t>：</w:t>
      </w:r>
    </w:p>
    <w:p>
      <w:pPr>
        <w:widowControl/>
        <w:jc w:val="left"/>
      </w:pPr>
      <w:r>
        <w:rPr>
          <w:rFonts w:ascii="宋体" w:hAnsi="宋体" w:cs="宋体"/>
          <w:kern w:val="0"/>
          <w:sz w:val="24"/>
          <w:lang w:bidi="ar"/>
        </w:rPr>
        <w:drawing>
          <wp:inline distT="0" distB="0" distL="114300" distR="114300">
            <wp:extent cx="4613275" cy="2524125"/>
            <wp:effectExtent l="0" t="0" r="4445" b="5715"/>
            <wp:docPr id="5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 descr="IMG_256"/>
                    <pic:cNvPicPr>
                      <a:picLocks noChangeAspect="1"/>
                    </pic:cNvPicPr>
                  </pic:nvPicPr>
                  <pic:blipFill>
                    <a:blip r:embed="rId189"/>
                    <a:stretch>
                      <a:fillRect/>
                    </a:stretch>
                  </pic:blipFill>
                  <pic:spPr>
                    <a:xfrm>
                      <a:off x="0" y="0"/>
                      <a:ext cx="4613275" cy="2524125"/>
                    </a:xfrm>
                    <a:prstGeom prst="rect">
                      <a:avLst/>
                    </a:prstGeom>
                    <a:noFill/>
                    <a:ln w="9525">
                      <a:noFill/>
                    </a:ln>
                  </pic:spPr>
                </pic:pic>
              </a:graphicData>
            </a:graphic>
          </wp:inline>
        </w:drawing>
      </w:r>
    </w:p>
    <w:p>
      <w:pPr>
        <w:rPr>
          <w:rFonts w:eastAsiaTheme="minorEastAsia"/>
        </w:rPr>
      </w:pPr>
    </w:p>
    <w:p>
      <w:pPr>
        <w:pStyle w:val="4"/>
      </w:pPr>
      <w:bookmarkStart w:id="458" w:name="_Toc21613"/>
      <w:bookmarkStart w:id="459" w:name="_Toc6705"/>
      <w:r>
        <w:rPr>
          <w:rFonts w:hint="eastAsia"/>
        </w:rPr>
        <w:t>4.1.16案例拥有者保存新版本</w:t>
      </w:r>
      <w:bookmarkEnd w:id="458"/>
      <w:bookmarkEnd w:id="459"/>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-3-12, 保存新版本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案例拥有者希望保存某一案例的新版本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案例拥有者表示保存某一个案例的新版本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"O_我的案例界面13"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“编辑案例”界面显示保存新版的案例信息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rPr>
            </w:pPr>
            <w:r>
              <w:rPr>
                <w:rFonts w:hint="eastAsia" w:eastAsia="Times New Roman"/>
                <w:b/>
                <w:bCs/>
              </w:rPr>
              <w:t>3-12.0案例拥有者保存新版本</w:t>
            </w:r>
            <w:r>
              <w:rPr>
                <w:rFonts w:eastAsia="Times New Roman"/>
              </w:rPr>
              <w:t xml:space="preserve"> </w:t>
            </w:r>
          </w:p>
          <w:p>
            <w:pPr>
              <w:rPr>
                <w:rFonts w:eastAsia="Times New Roman"/>
              </w:rPr>
            </w:pPr>
            <w:r>
              <w:rPr>
                <w:rFonts w:hint="eastAsia" w:eastAsia="Times New Roman"/>
              </w:rPr>
              <w:t>1.查找到指定案例，点击</w:t>
            </w:r>
            <w:r>
              <w:fldChar w:fldCharType="begin"/>
            </w:r>
            <w:r>
              <w:instrText xml:space="preserve"> HYPERLINK \l "O_我的案例界面13"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"O_编辑案例界面_版本管理按钮_保存新版本按钮"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"O_编辑案例界面_版本管理按钮_保存新版本按钮" </w:instrText>
            </w:r>
            <w:r>
              <w:fldChar w:fldCharType="separate"/>
            </w:r>
            <w:r>
              <w:rPr>
                <w:rStyle w:val="30"/>
                <w:rFonts w:hint="eastAsia" w:eastAsia="Times New Roman"/>
              </w:rPr>
              <w:t>“版本管理”</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"O_编辑案例界面_版本管理按钮_保存新版本按钮" </w:instrText>
            </w:r>
            <w:r>
              <w:fldChar w:fldCharType="separate"/>
            </w:r>
            <w:r>
              <w:rPr>
                <w:rStyle w:val="30"/>
                <w:rFonts w:hint="eastAsia" w:eastAsia="Times New Roman"/>
              </w:rPr>
              <w:t>“保存新版本”</w:t>
            </w:r>
            <w:r>
              <w:rPr>
                <w:rStyle w:val="31"/>
                <w:rFonts w:hint="eastAsia" w:eastAsia="Times New Roman"/>
              </w:rPr>
              <w:fldChar w:fldCharType="end"/>
            </w:r>
            <w:r>
              <w:rPr>
                <w:rFonts w:hint="eastAsia"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3-12.0点击“保存新版本”按钮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3-12.0 保存新版本成功界面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pPr>
        <w:rPr>
          <w:rFonts w:eastAsiaTheme="minorEastAsia"/>
        </w:rPr>
      </w:pPr>
    </w:p>
    <w:p>
      <w:pPr>
        <w:rPr>
          <w:rFonts w:eastAsiaTheme="minorEastAsia"/>
        </w:rPr>
      </w:pPr>
      <w:bookmarkStart w:id="460" w:name="_Toc27394"/>
      <w:bookmarkStart w:id="461" w:name="O_我的案例界面13"/>
      <w:r>
        <w:rPr>
          <w:rStyle w:val="37"/>
          <w:rFonts w:hint="eastAsia"/>
          <w:lang w:val="en-US" w:eastAsia="zh-CN"/>
        </w:rPr>
        <w:t>4.1.16.1</w:t>
      </w:r>
      <w:r>
        <w:rPr>
          <w:rStyle w:val="37"/>
          <w:rFonts w:hint="eastAsia"/>
        </w:rPr>
        <w:t>我的案例界面</w:t>
      </w:r>
      <w:bookmarkEnd w:id="460"/>
      <w:r>
        <w:rPr>
          <w:rFonts w:hint="eastAsia" w:eastAsiaTheme="minorEastAsia"/>
        </w:rPr>
        <w:t>：</w:t>
      </w:r>
    </w:p>
    <w:bookmarkEnd w:id="461"/>
    <w:p>
      <w:r>
        <w:drawing>
          <wp:inline distT="0" distB="0" distL="114300" distR="114300">
            <wp:extent cx="5271770" cy="4375785"/>
            <wp:effectExtent l="0" t="0" r="1270" b="13335"/>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62" w:name="_Toc6272"/>
      <w:bookmarkStart w:id="463" w:name="O_编辑案例界面_版本管理按钮_保存新版本按钮"/>
      <w:r>
        <w:rPr>
          <w:rStyle w:val="37"/>
          <w:rFonts w:hint="eastAsia"/>
          <w:lang w:val="en-US" w:eastAsia="zh-CN"/>
        </w:rPr>
        <w:t>4.1.16.2</w:t>
      </w:r>
      <w:r>
        <w:rPr>
          <w:rStyle w:val="37"/>
          <w:rFonts w:hint="eastAsia"/>
        </w:rPr>
        <w:t>编辑案例界面/版本管理按钮/保存新版本按钮</w:t>
      </w:r>
      <w:bookmarkEnd w:id="462"/>
      <w:bookmarkEnd w:id="463"/>
      <w:r>
        <w:rPr>
          <w:rFonts w:hint="eastAsia"/>
        </w:rPr>
        <w:t>：</w:t>
      </w:r>
    </w:p>
    <w:p>
      <w:r>
        <w:drawing>
          <wp:inline distT="0" distB="0" distL="114300" distR="114300">
            <wp:extent cx="5269865" cy="2998470"/>
            <wp:effectExtent l="0" t="0" r="3175" b="381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190"/>
                    <a:stretch>
                      <a:fillRect/>
                    </a:stretch>
                  </pic:blipFill>
                  <pic:spPr>
                    <a:xfrm>
                      <a:off x="0" y="0"/>
                      <a:ext cx="5269865" cy="2998470"/>
                    </a:xfrm>
                    <a:prstGeom prst="rect">
                      <a:avLst/>
                    </a:prstGeom>
                    <a:noFill/>
                    <a:ln w="9525">
                      <a:noFill/>
                    </a:ln>
                  </pic:spPr>
                </pic:pic>
              </a:graphicData>
            </a:graphic>
          </wp:inline>
        </w:drawing>
      </w:r>
    </w:p>
    <w:p>
      <w:bookmarkStart w:id="464" w:name="_Toc32099"/>
      <w:r>
        <w:rPr>
          <w:rStyle w:val="37"/>
          <w:rFonts w:hint="eastAsia"/>
          <w:lang w:val="en-US" w:eastAsia="zh-CN"/>
        </w:rPr>
        <w:t>4.1.16.3</w:t>
      </w:r>
      <w:r>
        <w:rPr>
          <w:rStyle w:val="37"/>
          <w:rFonts w:hint="eastAsia"/>
        </w:rPr>
        <w:t>保存新版本成功界面</w:t>
      </w:r>
      <w:bookmarkEnd w:id="464"/>
      <w:r>
        <w:rPr>
          <w:rFonts w:hint="eastAsia"/>
        </w:rPr>
        <w:t>：</w:t>
      </w:r>
    </w:p>
    <w:p>
      <w:r>
        <w:rPr>
          <w:rFonts w:hint="eastAsia"/>
        </w:rPr>
        <w:t>暂无</w:t>
      </w:r>
    </w:p>
    <w:p>
      <w:pPr>
        <w:rPr>
          <w:rFonts w:eastAsiaTheme="minorEastAsia"/>
        </w:rPr>
      </w:pPr>
      <w:bookmarkStart w:id="465" w:name="_Toc24344"/>
      <w:r>
        <w:rPr>
          <w:rStyle w:val="37"/>
          <w:rFonts w:hint="eastAsia"/>
          <w:lang w:val="en-US" w:eastAsia="zh-CN"/>
        </w:rPr>
        <w:t>4.1.16.4</w:t>
      </w:r>
      <w:r>
        <w:rPr>
          <w:rStyle w:val="37"/>
          <w:rFonts w:hint="eastAsia"/>
        </w:rPr>
        <w:t>对话框图</w:t>
      </w:r>
      <w:bookmarkEnd w:id="465"/>
      <w:r>
        <w:rPr>
          <w:rFonts w:hint="eastAsia" w:eastAsiaTheme="minorEastAsia"/>
        </w:rPr>
        <w:t>：</w:t>
      </w:r>
    </w:p>
    <w:p>
      <w:pPr>
        <w:rPr>
          <w:rFonts w:eastAsiaTheme="minorEastAsia"/>
        </w:rPr>
      </w:pPr>
      <w:r>
        <w:rPr>
          <w:rFonts w:hint="eastAsia" w:eastAsiaTheme="minorEastAsia"/>
        </w:rPr>
        <w:drawing>
          <wp:inline distT="0" distB="0" distL="114300" distR="114300">
            <wp:extent cx="3223260" cy="3611880"/>
            <wp:effectExtent l="0" t="0" r="7620" b="0"/>
            <wp:docPr id="25" name="图片 25" descr="39697856474794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96978564747945005"/>
                    <pic:cNvPicPr>
                      <a:picLocks noChangeAspect="1"/>
                    </pic:cNvPicPr>
                  </pic:nvPicPr>
                  <pic:blipFill>
                    <a:blip r:embed="rId191"/>
                    <a:stretch>
                      <a:fillRect/>
                    </a:stretch>
                  </pic:blipFill>
                  <pic:spPr>
                    <a:xfrm>
                      <a:off x="0" y="0"/>
                      <a:ext cx="3223260" cy="3611880"/>
                    </a:xfrm>
                    <a:prstGeom prst="rect">
                      <a:avLst/>
                    </a:prstGeom>
                  </pic:spPr>
                </pic:pic>
              </a:graphicData>
            </a:graphic>
          </wp:inline>
        </w:drawing>
      </w:r>
    </w:p>
    <w:p>
      <w:pPr>
        <w:pStyle w:val="4"/>
      </w:pPr>
      <w:bookmarkStart w:id="466" w:name="_Toc16270"/>
      <w:bookmarkStart w:id="467" w:name="_Toc25617"/>
      <w:r>
        <w:rPr>
          <w:rFonts w:hint="eastAsia"/>
        </w:rPr>
        <w:t>4.1.17案例拥有者版本回滚</w:t>
      </w:r>
      <w:bookmarkEnd w:id="466"/>
      <w:bookmarkEnd w:id="467"/>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-3-13, 版本回滚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案例拥有者希望回滚某一案例的版本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案例拥有者表示回滚某一个案例的版本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"O_我的案例界面14"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“编辑案例”界面显示保存回滚后的版本案例信息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3-13.0案例拥有者版本回滚</w:t>
            </w:r>
            <w:r>
              <w:rPr>
                <w:rFonts w:eastAsia="Times New Roman"/>
                <w:b/>
                <w:bCs/>
              </w:rPr>
              <w:t xml:space="preserve"> </w:t>
            </w:r>
          </w:p>
          <w:p>
            <w:pPr>
              <w:rPr>
                <w:rFonts w:eastAsia="Times New Roman"/>
              </w:rPr>
            </w:pPr>
            <w:r>
              <w:rPr>
                <w:rFonts w:hint="eastAsia" w:eastAsia="Times New Roman"/>
              </w:rPr>
              <w:t>1.查找到指定案例，点击</w:t>
            </w:r>
            <w:r>
              <w:fldChar w:fldCharType="begin"/>
            </w:r>
            <w:r>
              <w:instrText xml:space="preserve"> HYPERLINK \l "O_我的案例界面14"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"O_编辑案例界面_版本管理按钮_版本回滚按钮" </w:instrText>
            </w:r>
            <w:r>
              <w:fldChar w:fldCharType="separate"/>
            </w:r>
            <w:r>
              <w:rPr>
                <w:rStyle w:val="30"/>
                <w:rFonts w:hint="eastAsia" w:eastAsia="Times New Roman"/>
              </w:rPr>
              <w:t>“编辑案例“界面”</w:t>
            </w:r>
            <w:r>
              <w:rPr>
                <w:rStyle w:val="31"/>
                <w:rFonts w:hint="eastAsia" w:eastAsia="Times New Roman"/>
              </w:rPr>
              <w:fldChar w:fldCharType="end"/>
            </w:r>
          </w:p>
          <w:p>
            <w:pPr>
              <w:rPr>
                <w:rFonts w:eastAsia="Times New Roman"/>
              </w:rPr>
            </w:pPr>
            <w:r>
              <w:rPr>
                <w:rFonts w:hint="eastAsia" w:eastAsia="Times New Roman"/>
              </w:rPr>
              <w:t>2.点击</w:t>
            </w:r>
            <w:r>
              <w:fldChar w:fldCharType="begin"/>
            </w:r>
            <w:r>
              <w:instrText xml:space="preserve"> HYPERLINK \l "O_编辑案例界面_版本管理按钮_版本回滚按钮" </w:instrText>
            </w:r>
            <w:r>
              <w:fldChar w:fldCharType="separate"/>
            </w:r>
            <w:r>
              <w:rPr>
                <w:rStyle w:val="30"/>
                <w:rFonts w:hint="eastAsia" w:eastAsia="Times New Roman"/>
              </w:rPr>
              <w:t>“版本管理”</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"O_编辑案例界面_版本管理按钮_版本回滚按钮" </w:instrText>
            </w:r>
            <w:r>
              <w:fldChar w:fldCharType="separate"/>
            </w:r>
            <w:r>
              <w:rPr>
                <w:rStyle w:val="30"/>
                <w:rFonts w:hint="eastAsia" w:eastAsia="Times New Roman"/>
              </w:rPr>
              <w:t xml:space="preserve">“版本回滚” </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3-13.0 点击“版本回滚”按钮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3-13.0 版本回滚成功提示界面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0.40</w:t>
            </w:r>
          </w:p>
        </w:tc>
      </w:tr>
    </w:tbl>
    <w:p>
      <w:pPr>
        <w:rPr>
          <w:rFonts w:eastAsiaTheme="minorEastAsia"/>
        </w:rPr>
      </w:pPr>
      <w:bookmarkStart w:id="468" w:name="_Toc13980"/>
      <w:bookmarkStart w:id="469" w:name="O_我的案例界面14"/>
      <w:r>
        <w:rPr>
          <w:rStyle w:val="37"/>
          <w:rFonts w:hint="eastAsia"/>
          <w:lang w:val="en-US" w:eastAsia="zh-CN"/>
        </w:rPr>
        <w:t>4.1.17.1</w:t>
      </w:r>
      <w:r>
        <w:rPr>
          <w:rStyle w:val="37"/>
          <w:rFonts w:hint="eastAsia"/>
        </w:rPr>
        <w:t>我的案例界面</w:t>
      </w:r>
      <w:bookmarkEnd w:id="468"/>
      <w:bookmarkEnd w:id="469"/>
      <w:r>
        <w:rPr>
          <w:rFonts w:hint="eastAsia" w:eastAsiaTheme="minorEastAsia"/>
        </w:rPr>
        <w:t>：</w:t>
      </w:r>
    </w:p>
    <w:p>
      <w:r>
        <w:drawing>
          <wp:inline distT="0" distB="0" distL="114300" distR="114300">
            <wp:extent cx="5271770" cy="4375785"/>
            <wp:effectExtent l="0" t="0" r="1270" b="13335"/>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70" w:name="_Toc10832"/>
      <w:bookmarkStart w:id="471" w:name="O_编辑案例界面_版本管理按钮_版本回滚按钮"/>
      <w:r>
        <w:rPr>
          <w:rStyle w:val="37"/>
          <w:rFonts w:hint="eastAsia"/>
          <w:lang w:val="en-US" w:eastAsia="zh-CN"/>
        </w:rPr>
        <w:t>4.1.17.2</w:t>
      </w:r>
      <w:r>
        <w:rPr>
          <w:rStyle w:val="37"/>
          <w:rFonts w:hint="eastAsia"/>
        </w:rPr>
        <w:t>编辑案例界面/版本管理按钮/版本回滚按钮</w:t>
      </w:r>
      <w:bookmarkEnd w:id="470"/>
      <w:bookmarkEnd w:id="471"/>
      <w:r>
        <w:rPr>
          <w:rFonts w:hint="eastAsia"/>
        </w:rPr>
        <w:t>：</w:t>
      </w:r>
    </w:p>
    <w:p>
      <w:r>
        <w:drawing>
          <wp:inline distT="0" distB="0" distL="114300" distR="114300">
            <wp:extent cx="5269865" cy="2998470"/>
            <wp:effectExtent l="0" t="0" r="3175" b="3810"/>
            <wp:docPr id="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9"/>
                    <pic:cNvPicPr>
                      <a:picLocks noChangeAspect="1"/>
                    </pic:cNvPicPr>
                  </pic:nvPicPr>
                  <pic:blipFill>
                    <a:blip r:embed="rId190"/>
                    <a:stretch>
                      <a:fillRect/>
                    </a:stretch>
                  </pic:blipFill>
                  <pic:spPr>
                    <a:xfrm>
                      <a:off x="0" y="0"/>
                      <a:ext cx="5269865" cy="2998470"/>
                    </a:xfrm>
                    <a:prstGeom prst="rect">
                      <a:avLst/>
                    </a:prstGeom>
                    <a:noFill/>
                    <a:ln w="9525">
                      <a:noFill/>
                    </a:ln>
                  </pic:spPr>
                </pic:pic>
              </a:graphicData>
            </a:graphic>
          </wp:inline>
        </w:drawing>
      </w:r>
    </w:p>
    <w:p>
      <w:bookmarkStart w:id="472" w:name="_Toc19069"/>
      <w:r>
        <w:rPr>
          <w:rStyle w:val="37"/>
          <w:rFonts w:hint="eastAsia"/>
          <w:lang w:val="en-US" w:eastAsia="zh-CN"/>
        </w:rPr>
        <w:t>4.1.17.3</w:t>
      </w:r>
      <w:r>
        <w:rPr>
          <w:rStyle w:val="37"/>
          <w:rFonts w:hint="eastAsia"/>
        </w:rPr>
        <w:t>版本回滚成功提示界面</w:t>
      </w:r>
      <w:bookmarkEnd w:id="472"/>
      <w:r>
        <w:rPr>
          <w:rFonts w:hint="eastAsia"/>
        </w:rPr>
        <w:t>：</w:t>
      </w:r>
    </w:p>
    <w:p>
      <w:r>
        <w:rPr>
          <w:rFonts w:hint="eastAsia"/>
        </w:rPr>
        <w:t>暂无</w:t>
      </w:r>
    </w:p>
    <w:p>
      <w:pPr>
        <w:rPr>
          <w:rFonts w:eastAsiaTheme="minorEastAsia"/>
        </w:rPr>
      </w:pPr>
      <w:bookmarkStart w:id="473" w:name="_Toc20234"/>
      <w:r>
        <w:rPr>
          <w:rStyle w:val="37"/>
          <w:rFonts w:hint="eastAsia"/>
          <w:lang w:val="en-US" w:eastAsia="zh-CN"/>
        </w:rPr>
        <w:t>4.1.17.4</w:t>
      </w:r>
      <w:r>
        <w:rPr>
          <w:rStyle w:val="37"/>
          <w:rFonts w:hint="eastAsia"/>
        </w:rPr>
        <w:t>对话框图</w:t>
      </w:r>
      <w:bookmarkEnd w:id="473"/>
      <w:r>
        <w:rPr>
          <w:rFonts w:hint="eastAsia" w:eastAsiaTheme="minorEastAsia"/>
        </w:rPr>
        <w:t>：</w:t>
      </w:r>
    </w:p>
    <w:p>
      <w:pPr>
        <w:rPr>
          <w:rFonts w:eastAsiaTheme="minorEastAsia"/>
        </w:rPr>
      </w:pPr>
      <w:r>
        <w:rPr>
          <w:rFonts w:hint="eastAsia" w:eastAsiaTheme="minorEastAsia"/>
        </w:rPr>
        <w:drawing>
          <wp:inline distT="0" distB="0" distL="114300" distR="114300">
            <wp:extent cx="1729740" cy="2842260"/>
            <wp:effectExtent l="0" t="0" r="7620" b="7620"/>
            <wp:docPr id="26" name="图片 26" descr="21126487832415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11264878324159250"/>
                    <pic:cNvPicPr>
                      <a:picLocks noChangeAspect="1"/>
                    </pic:cNvPicPr>
                  </pic:nvPicPr>
                  <pic:blipFill>
                    <a:blip r:embed="rId192"/>
                    <a:stretch>
                      <a:fillRect/>
                    </a:stretch>
                  </pic:blipFill>
                  <pic:spPr>
                    <a:xfrm>
                      <a:off x="0" y="0"/>
                      <a:ext cx="1729740" cy="2842260"/>
                    </a:xfrm>
                    <a:prstGeom prst="rect">
                      <a:avLst/>
                    </a:prstGeom>
                  </pic:spPr>
                </pic:pic>
              </a:graphicData>
            </a:graphic>
          </wp:inline>
        </w:drawing>
      </w:r>
    </w:p>
    <w:p>
      <w:pPr>
        <w:pStyle w:val="4"/>
      </w:pPr>
      <w:bookmarkStart w:id="474" w:name="_Toc23944"/>
      <w:bookmarkStart w:id="475" w:name="_Toc19796"/>
      <w:r>
        <w:rPr>
          <w:rFonts w:hint="eastAsia"/>
        </w:rPr>
        <w:t>4.1.18案例拥有者申请发布案例</w:t>
      </w:r>
      <w:bookmarkEnd w:id="474"/>
      <w:bookmarkEnd w:id="475"/>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-3-14, 申请发布案例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案例拥有者希望发布某一案例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案例拥有者表示发布某一个案例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"O_我的案例界面16" </w:instrText>
            </w:r>
            <w:r>
              <w:fldChar w:fldCharType="separate"/>
            </w:r>
            <w:r>
              <w:rPr>
                <w:rStyle w:val="30"/>
                <w:rFonts w:hint="eastAsia" w:eastAsia="Times New Roman"/>
              </w:rPr>
              <w:t>“我的案例”界面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“编辑案例”界面显示修改版本状态的版本案例信息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3-14.0案例拥有者申请发布案例</w:t>
            </w:r>
          </w:p>
          <w:p>
            <w:pPr>
              <w:rPr>
                <w:rFonts w:eastAsia="Times New Roman"/>
              </w:rPr>
            </w:pPr>
            <w:r>
              <w:rPr>
                <w:rFonts w:hint="eastAsia" w:eastAsia="Times New Roman"/>
              </w:rPr>
              <w:t>1.查找到指定案例，点击</w:t>
            </w:r>
            <w:r>
              <w:fldChar w:fldCharType="begin"/>
            </w:r>
            <w:r>
              <w:instrText xml:space="preserve"> HYPERLINK \l "O_我的案例界面16" </w:instrText>
            </w:r>
            <w:r>
              <w:fldChar w:fldCharType="separate"/>
            </w:r>
            <w:r>
              <w:rPr>
                <w:rStyle w:val="30"/>
                <w:rFonts w:hint="eastAsia" w:eastAsia="Times New Roman"/>
              </w:rPr>
              <w:t>“管理”</w:t>
            </w:r>
            <w:r>
              <w:rPr>
                <w:rStyle w:val="31"/>
                <w:rFonts w:hint="eastAsia" w:eastAsia="Times New Roman"/>
              </w:rPr>
              <w:fldChar w:fldCharType="end"/>
            </w:r>
            <w:r>
              <w:rPr>
                <w:rFonts w:hint="eastAsia" w:eastAsia="Times New Roman"/>
              </w:rPr>
              <w:t>，进入</w:t>
            </w:r>
            <w:r>
              <w:fldChar w:fldCharType="begin"/>
            </w:r>
            <w:r>
              <w:instrText xml:space="preserve"> HYPERLINK \l "O_编辑案例界面_版本管理按钮_申请发布按钮" </w:instrText>
            </w:r>
            <w:r>
              <w:fldChar w:fldCharType="separate"/>
            </w:r>
            <w:r>
              <w:rPr>
                <w:rStyle w:val="30"/>
                <w:rFonts w:hint="eastAsia" w:eastAsia="Times New Roman"/>
              </w:rPr>
              <w:t>“编辑案例“界面</w:t>
            </w:r>
            <w:r>
              <w:rPr>
                <w:rStyle w:val="31"/>
                <w:rFonts w:hint="eastAsia" w:eastAsia="Times New Roman"/>
              </w:rPr>
              <w:fldChar w:fldCharType="end"/>
            </w:r>
            <w:r>
              <w:rPr>
                <w:rFonts w:hint="eastAsia" w:eastAsia="Times New Roman"/>
              </w:rPr>
              <w:t>”</w:t>
            </w:r>
          </w:p>
          <w:p>
            <w:pPr>
              <w:rPr>
                <w:rFonts w:eastAsia="Times New Roman"/>
              </w:rPr>
            </w:pPr>
            <w:r>
              <w:rPr>
                <w:rFonts w:hint="eastAsia" w:eastAsia="Times New Roman"/>
              </w:rPr>
              <w:t>2.点击</w:t>
            </w:r>
            <w:r>
              <w:fldChar w:fldCharType="begin"/>
            </w:r>
            <w:r>
              <w:instrText xml:space="preserve"> HYPERLINK \l "O_编辑案例界面_版本管理按钮_申请发布按钮" </w:instrText>
            </w:r>
            <w:r>
              <w:fldChar w:fldCharType="separate"/>
            </w:r>
            <w:r>
              <w:rPr>
                <w:rStyle w:val="30"/>
                <w:rFonts w:hint="eastAsia" w:eastAsia="Times New Roman"/>
              </w:rPr>
              <w:t>“版本管理”</w:t>
            </w:r>
            <w:r>
              <w:rPr>
                <w:rStyle w:val="31"/>
                <w:rFonts w:hint="eastAsia" w:eastAsia="Times New Roman"/>
              </w:rPr>
              <w:fldChar w:fldCharType="end"/>
            </w:r>
          </w:p>
          <w:p>
            <w:pPr>
              <w:rPr>
                <w:rFonts w:eastAsia="Times New Roman"/>
              </w:rPr>
            </w:pPr>
            <w:r>
              <w:rPr>
                <w:rFonts w:hint="eastAsia" w:eastAsia="Times New Roman"/>
              </w:rPr>
              <w:t>3.选择指定案例，点击</w:t>
            </w:r>
            <w:r>
              <w:fldChar w:fldCharType="begin"/>
            </w:r>
            <w:r>
              <w:instrText xml:space="preserve"> HYPERLINK \l "O_编辑案例界面_版本管理按钮_申请发布按钮" </w:instrText>
            </w:r>
            <w:r>
              <w:fldChar w:fldCharType="separate"/>
            </w:r>
            <w:r>
              <w:rPr>
                <w:rStyle w:val="30"/>
                <w:rFonts w:hint="eastAsia" w:eastAsia="Times New Roman"/>
              </w:rPr>
              <w:t>“申请发布”</w:t>
            </w:r>
            <w:r>
              <w:rPr>
                <w:rStyle w:val="31"/>
                <w:rFonts w:hint="eastAsia" w:eastAsia="Times New Roman"/>
              </w:rPr>
              <w:fldChar w:fldCharType="end"/>
            </w:r>
            <w:r>
              <w:rPr>
                <w:rFonts w:hint="eastAsia"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 点击“申请发布”按钮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3-17.0 修改状态后的版本管理界面、</w:t>
            </w:r>
            <w:r>
              <w:fldChar w:fldCharType="begin"/>
            </w:r>
            <w:r>
              <w:instrText xml:space="preserve"> HYPERLINK \l "O_系统提示界面3" </w:instrText>
            </w:r>
            <w:r>
              <w:fldChar w:fldCharType="separate"/>
            </w:r>
            <w:r>
              <w:rPr>
                <w:rStyle w:val="30"/>
                <w:rFonts w:hint="eastAsia" w:eastAsia="Times New Roman"/>
              </w:rPr>
              <w:t>申请成功界面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pPr>
        <w:rPr>
          <w:rFonts w:eastAsiaTheme="minorEastAsia"/>
        </w:rPr>
      </w:pPr>
      <w:bookmarkStart w:id="476" w:name="O_我的案例界面16"/>
      <w:bookmarkStart w:id="477" w:name="_Toc15637"/>
      <w:r>
        <w:rPr>
          <w:rStyle w:val="37"/>
          <w:rFonts w:hint="eastAsia"/>
          <w:lang w:val="en-US" w:eastAsia="zh-CN"/>
        </w:rPr>
        <w:t>4.1.18.1</w:t>
      </w:r>
      <w:r>
        <w:rPr>
          <w:rStyle w:val="37"/>
          <w:rFonts w:hint="eastAsia"/>
        </w:rPr>
        <w:t>我的案例界面</w:t>
      </w:r>
      <w:bookmarkEnd w:id="476"/>
      <w:bookmarkEnd w:id="477"/>
      <w:r>
        <w:rPr>
          <w:rFonts w:hint="eastAsia" w:eastAsiaTheme="minorEastAsia"/>
        </w:rPr>
        <w:t>：</w:t>
      </w:r>
    </w:p>
    <w:p>
      <w:r>
        <w:drawing>
          <wp:inline distT="0" distB="0" distL="114300" distR="114300">
            <wp:extent cx="5271770" cy="4375785"/>
            <wp:effectExtent l="0" t="0" r="1270" b="13335"/>
            <wp:docPr id="4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0"/>
                    <pic:cNvPicPr>
                      <a:picLocks noChangeAspect="1"/>
                    </pic:cNvPicPr>
                  </pic:nvPicPr>
                  <pic:blipFill>
                    <a:blip r:embed="rId164"/>
                    <a:stretch>
                      <a:fillRect/>
                    </a:stretch>
                  </pic:blipFill>
                  <pic:spPr>
                    <a:xfrm>
                      <a:off x="0" y="0"/>
                      <a:ext cx="5271770" cy="4375785"/>
                    </a:xfrm>
                    <a:prstGeom prst="rect">
                      <a:avLst/>
                    </a:prstGeom>
                    <a:noFill/>
                    <a:ln w="9525">
                      <a:noFill/>
                    </a:ln>
                  </pic:spPr>
                </pic:pic>
              </a:graphicData>
            </a:graphic>
          </wp:inline>
        </w:drawing>
      </w:r>
    </w:p>
    <w:p>
      <w:bookmarkStart w:id="478" w:name="O_编辑案例界面_版本管理按钮_申请发布按钮"/>
      <w:bookmarkStart w:id="479" w:name="_Toc17064"/>
      <w:r>
        <w:rPr>
          <w:rStyle w:val="37"/>
          <w:rFonts w:hint="eastAsia"/>
          <w:lang w:val="en-US" w:eastAsia="zh-CN"/>
        </w:rPr>
        <w:t>4.1.18.2</w:t>
      </w:r>
      <w:r>
        <w:rPr>
          <w:rStyle w:val="37"/>
          <w:rFonts w:hint="eastAsia"/>
        </w:rPr>
        <w:t>编辑案例界面/版本管理按钮/申请发布按钮</w:t>
      </w:r>
      <w:bookmarkEnd w:id="478"/>
      <w:bookmarkEnd w:id="479"/>
      <w:r>
        <w:rPr>
          <w:rFonts w:hint="eastAsia"/>
        </w:rPr>
        <w:t>：</w:t>
      </w:r>
    </w:p>
    <w:p>
      <w:r>
        <w:drawing>
          <wp:inline distT="0" distB="0" distL="114300" distR="114300">
            <wp:extent cx="5269865" cy="2998470"/>
            <wp:effectExtent l="0" t="0" r="3175" b="3810"/>
            <wp:docPr id="4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9"/>
                    <pic:cNvPicPr>
                      <a:picLocks noChangeAspect="1"/>
                    </pic:cNvPicPr>
                  </pic:nvPicPr>
                  <pic:blipFill>
                    <a:blip r:embed="rId190"/>
                    <a:stretch>
                      <a:fillRect/>
                    </a:stretch>
                  </pic:blipFill>
                  <pic:spPr>
                    <a:xfrm>
                      <a:off x="0" y="0"/>
                      <a:ext cx="5269865" cy="2998470"/>
                    </a:xfrm>
                    <a:prstGeom prst="rect">
                      <a:avLst/>
                    </a:prstGeom>
                    <a:noFill/>
                    <a:ln w="9525">
                      <a:noFill/>
                    </a:ln>
                  </pic:spPr>
                </pic:pic>
              </a:graphicData>
            </a:graphic>
          </wp:inline>
        </w:drawing>
      </w:r>
    </w:p>
    <w:p>
      <w:bookmarkStart w:id="480" w:name="_Toc13655"/>
      <w:bookmarkStart w:id="481" w:name="O_系统提示界面3"/>
      <w:r>
        <w:rPr>
          <w:rStyle w:val="37"/>
          <w:rFonts w:hint="eastAsia"/>
          <w:lang w:val="en-US" w:eastAsia="zh-CN"/>
        </w:rPr>
        <w:t>4.1.18.3</w:t>
      </w:r>
      <w:r>
        <w:rPr>
          <w:rStyle w:val="37"/>
          <w:rFonts w:hint="eastAsia"/>
        </w:rPr>
        <w:t>系统提示界面</w:t>
      </w:r>
      <w:bookmarkEnd w:id="480"/>
      <w:bookmarkEnd w:id="481"/>
      <w:r>
        <w:rPr>
          <w:rFonts w:hint="eastAsia"/>
        </w:rPr>
        <w:t>：</w:t>
      </w:r>
    </w:p>
    <w:p>
      <w:r>
        <w:drawing>
          <wp:inline distT="0" distB="0" distL="114300" distR="114300">
            <wp:extent cx="2141220" cy="1280160"/>
            <wp:effectExtent l="0" t="0" r="7620" b="0"/>
            <wp:docPr id="4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0"/>
                    <pic:cNvPicPr>
                      <a:picLocks noChangeAspect="1"/>
                    </pic:cNvPicPr>
                  </pic:nvPicPr>
                  <pic:blipFill>
                    <a:blip r:embed="rId193"/>
                    <a:stretch>
                      <a:fillRect/>
                    </a:stretch>
                  </pic:blipFill>
                  <pic:spPr>
                    <a:xfrm>
                      <a:off x="0" y="0"/>
                      <a:ext cx="2141220" cy="1280160"/>
                    </a:xfrm>
                    <a:prstGeom prst="rect">
                      <a:avLst/>
                    </a:prstGeom>
                    <a:noFill/>
                    <a:ln w="9525">
                      <a:noFill/>
                    </a:ln>
                  </pic:spPr>
                </pic:pic>
              </a:graphicData>
            </a:graphic>
          </wp:inline>
        </w:drawing>
      </w:r>
    </w:p>
    <w:p>
      <w:pPr>
        <w:rPr>
          <w:rFonts w:eastAsiaTheme="minorEastAsia"/>
        </w:rPr>
      </w:pPr>
      <w:bookmarkStart w:id="482" w:name="_Toc3392"/>
      <w:r>
        <w:rPr>
          <w:rStyle w:val="37"/>
          <w:rFonts w:hint="eastAsia"/>
          <w:lang w:val="en-US" w:eastAsia="zh-CN"/>
        </w:rPr>
        <w:t>4.1.18.4</w:t>
      </w:r>
      <w:r>
        <w:rPr>
          <w:rStyle w:val="37"/>
          <w:rFonts w:hint="eastAsia"/>
        </w:rPr>
        <w:t>对话框图</w:t>
      </w:r>
      <w:bookmarkEnd w:id="482"/>
      <w:r>
        <w:rPr>
          <w:rFonts w:hint="eastAsia" w:eastAsiaTheme="minorEastAsia"/>
        </w:rPr>
        <w:t>：</w:t>
      </w:r>
    </w:p>
    <w:p>
      <w:pPr>
        <w:rPr>
          <w:rFonts w:eastAsiaTheme="minorEastAsia"/>
        </w:rPr>
      </w:pPr>
      <w:r>
        <w:rPr>
          <w:rFonts w:hint="eastAsia" w:eastAsiaTheme="minorEastAsia"/>
        </w:rPr>
        <w:drawing>
          <wp:inline distT="0" distB="0" distL="114300" distR="114300">
            <wp:extent cx="2065020" cy="2804160"/>
            <wp:effectExtent l="0" t="0" r="7620" b="0"/>
            <wp:docPr id="27" name="图片 27" descr="51527389160120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15273891601206454"/>
                    <pic:cNvPicPr>
                      <a:picLocks noChangeAspect="1"/>
                    </pic:cNvPicPr>
                  </pic:nvPicPr>
                  <pic:blipFill>
                    <a:blip r:embed="rId194"/>
                    <a:stretch>
                      <a:fillRect/>
                    </a:stretch>
                  </pic:blipFill>
                  <pic:spPr>
                    <a:xfrm>
                      <a:off x="0" y="0"/>
                      <a:ext cx="2065020" cy="2804160"/>
                    </a:xfrm>
                    <a:prstGeom prst="rect">
                      <a:avLst/>
                    </a:prstGeom>
                  </pic:spPr>
                </pic:pic>
              </a:graphicData>
            </a:graphic>
          </wp:inline>
        </w:drawing>
      </w:r>
    </w:p>
    <w:p>
      <w:pPr>
        <w:pStyle w:val="4"/>
      </w:pPr>
      <w:bookmarkStart w:id="483" w:name="_Toc1813"/>
      <w:bookmarkStart w:id="484" w:name="_Toc10029"/>
      <w:r>
        <w:rPr>
          <w:rFonts w:hint="eastAsia"/>
        </w:rPr>
        <w:t>4.1.19案例拥有者查询现有实例</w:t>
      </w:r>
      <w:bookmarkEnd w:id="483"/>
      <w:bookmarkEnd w:id="484"/>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-4-1, 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案例拥有者表示查看现有实例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“实例列表”界面显示现有案例信息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4-1.0案例拥有者根据类别查询</w:t>
            </w:r>
          </w:p>
          <w:p>
            <w:pPr>
              <w:numPr>
                <w:ilvl w:val="0"/>
                <w:numId w:val="8"/>
              </w:numPr>
              <w:rPr>
                <w:rFonts w:eastAsia="Times New Roman"/>
              </w:rPr>
            </w:pPr>
            <w:r>
              <w:rPr>
                <w:rFonts w:hint="eastAsia" w:eastAsia="Times New Roman"/>
              </w:rPr>
              <w:t>点击</w:t>
            </w:r>
            <w:r>
              <w:fldChar w:fldCharType="begin"/>
            </w:r>
            <w:r>
              <w:instrText xml:space="preserve"> HYPERLINK \l "O_我的项目界面" </w:instrText>
            </w:r>
            <w:r>
              <w:fldChar w:fldCharType="separate"/>
            </w:r>
            <w:r>
              <w:rPr>
                <w:rStyle w:val="30"/>
                <w:rFonts w:hint="eastAsia" w:eastAsia="Times New Roman"/>
              </w:rPr>
              <w:t>“我的项目”</w:t>
            </w:r>
            <w:r>
              <w:rPr>
                <w:rStyle w:val="31"/>
                <w:rFonts w:hint="eastAsia" w:eastAsia="Times New Roman"/>
              </w:rPr>
              <w:fldChar w:fldCharType="end"/>
            </w:r>
          </w:p>
          <w:p>
            <w:pPr>
              <w:numPr>
                <w:ilvl w:val="0"/>
                <w:numId w:val="8"/>
              </w:numPr>
              <w:rPr>
                <w:rFonts w:eastAsia="Times New Roman"/>
              </w:rPr>
            </w:pPr>
            <w:r>
              <w:rPr>
                <w:rFonts w:hint="eastAsia" w:eastAsia="Times New Roman"/>
              </w:rPr>
              <w:t>选择类型，点击</w:t>
            </w:r>
            <w:r>
              <w:fldChar w:fldCharType="begin"/>
            </w:r>
            <w:r>
              <w:instrText xml:space="preserve"> HYPERLINK \l "O_我的项目界面" </w:instrText>
            </w:r>
            <w:r>
              <w:fldChar w:fldCharType="separate"/>
            </w:r>
            <w:r>
              <w:rPr>
                <w:rStyle w:val="30"/>
                <w:rFonts w:hint="eastAsia" w:eastAsia="Times New Roman"/>
              </w:rPr>
              <w:t>“查询”</w:t>
            </w:r>
            <w:r>
              <w:rPr>
                <w:rStyle w:val="31"/>
                <w:rFonts w:hint="eastAsia" w:eastAsia="Times New Roman"/>
              </w:rPr>
              <w:fldChar w:fldCharType="end"/>
            </w:r>
            <w:r>
              <w:rPr>
                <w:rFonts w:hint="eastAsia" w:eastAsia="Times New Roma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4-1.1 案例拥有者根据关键字查询</w:t>
            </w:r>
          </w:p>
          <w:p>
            <w:pPr>
              <w:rPr>
                <w:rFonts w:eastAsia="Times New Roman"/>
              </w:rPr>
            </w:pPr>
            <w:r>
              <w:rPr>
                <w:rFonts w:hint="eastAsia" w:eastAsia="Times New Roman"/>
              </w:rPr>
              <w:t>1. 点击“我的项目”</w:t>
            </w:r>
          </w:p>
          <w:p>
            <w:pPr>
              <w:rPr>
                <w:rFonts w:eastAsia="Times New Roman"/>
              </w:rPr>
            </w:pPr>
            <w:r>
              <w:rPr>
                <w:rFonts w:hint="eastAsia" w:eastAsia="Times New Roman"/>
              </w:rPr>
              <w:t>2. 输入关键字，点击“查询”按钮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4-1.0 点击“我的项目”、选择类别</w:t>
            </w:r>
          </w:p>
          <w:p>
            <w:pPr>
              <w:rPr>
                <w:rFonts w:eastAsia="Times New Roman"/>
              </w:rPr>
            </w:pPr>
            <w:r>
              <w:rPr>
                <w:rFonts w:hint="eastAsia" w:eastAsia="Times New Roman"/>
              </w:rPr>
              <w:t>4-1.1 点击“我的项目”，关键字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4-1.0 我的项目界面</w:t>
            </w:r>
          </w:p>
          <w:p>
            <w:pPr>
              <w:rPr>
                <w:rFonts w:eastAsia="Times New Roman"/>
              </w:rPr>
            </w:pPr>
            <w:r>
              <w:rPr>
                <w:rFonts w:hint="eastAsia" w:eastAsia="Times New Roman"/>
              </w:rPr>
              <w:t>4-1.1 我的项目界面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0.57</w:t>
            </w:r>
          </w:p>
        </w:tc>
      </w:tr>
    </w:tbl>
    <w:p>
      <w:bookmarkStart w:id="485" w:name="O_我的项目界面"/>
      <w:bookmarkStart w:id="486" w:name="_Toc8346"/>
      <w:r>
        <w:rPr>
          <w:rStyle w:val="37"/>
          <w:rFonts w:hint="eastAsia"/>
          <w:lang w:val="en-US" w:eastAsia="zh-CN"/>
        </w:rPr>
        <w:t>4.1.19.1</w:t>
      </w:r>
      <w:r>
        <w:rPr>
          <w:rStyle w:val="37"/>
          <w:rFonts w:hint="eastAsia"/>
        </w:rPr>
        <w:t>我的项目界面</w:t>
      </w:r>
      <w:bookmarkEnd w:id="485"/>
      <w:bookmarkEnd w:id="486"/>
      <w:r>
        <w:rPr>
          <w:rFonts w:hint="eastAsia"/>
        </w:rPr>
        <w:t>：</w:t>
      </w:r>
    </w:p>
    <w:p>
      <w:r>
        <w:drawing>
          <wp:inline distT="0" distB="0" distL="114300" distR="114300">
            <wp:extent cx="5266690" cy="4300220"/>
            <wp:effectExtent l="0" t="0" r="6350" b="12700"/>
            <wp:docPr id="4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1"/>
                    <pic:cNvPicPr>
                      <a:picLocks noChangeAspect="1"/>
                    </pic:cNvPicPr>
                  </pic:nvPicPr>
                  <pic:blipFill>
                    <a:blip r:embed="rId195"/>
                    <a:stretch>
                      <a:fillRect/>
                    </a:stretch>
                  </pic:blipFill>
                  <pic:spPr>
                    <a:xfrm>
                      <a:off x="0" y="0"/>
                      <a:ext cx="5266690" cy="4300220"/>
                    </a:xfrm>
                    <a:prstGeom prst="rect">
                      <a:avLst/>
                    </a:prstGeom>
                    <a:noFill/>
                    <a:ln w="9525">
                      <a:noFill/>
                    </a:ln>
                  </pic:spPr>
                </pic:pic>
              </a:graphicData>
            </a:graphic>
          </wp:inline>
        </w:drawing>
      </w:r>
    </w:p>
    <w:p>
      <w:pPr>
        <w:rPr>
          <w:rFonts w:hint="eastAsia"/>
        </w:rPr>
      </w:pPr>
      <w:bookmarkStart w:id="487" w:name="_Toc23539"/>
      <w:r>
        <w:rPr>
          <w:rStyle w:val="37"/>
          <w:rFonts w:hint="eastAsia"/>
          <w:lang w:val="en-US" w:eastAsia="zh-CN"/>
        </w:rPr>
        <w:t>4.1.19.2</w:t>
      </w:r>
      <w:r>
        <w:rPr>
          <w:rStyle w:val="37"/>
          <w:rFonts w:hint="eastAsia"/>
        </w:rPr>
        <w:t>对话框图</w:t>
      </w:r>
      <w:bookmarkEnd w:id="487"/>
      <w:r>
        <w:rPr>
          <w:rFonts w:hint="eastAsia"/>
        </w:rPr>
        <w:t>：</w:t>
      </w:r>
    </w:p>
    <w:p>
      <w:r>
        <w:rPr>
          <w:rFonts w:hint="eastAsia"/>
        </w:rPr>
        <w:drawing>
          <wp:inline distT="0" distB="0" distL="114300" distR="114300">
            <wp:extent cx="3535680" cy="3009900"/>
            <wp:effectExtent l="0" t="0" r="0" b="7620"/>
            <wp:docPr id="74" name="图片 74" descr="394983646375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3949836463757586"/>
                    <pic:cNvPicPr>
                      <a:picLocks noChangeAspect="1"/>
                    </pic:cNvPicPr>
                  </pic:nvPicPr>
                  <pic:blipFill>
                    <a:blip r:embed="rId196"/>
                    <a:stretch>
                      <a:fillRect/>
                    </a:stretch>
                  </pic:blipFill>
                  <pic:spPr>
                    <a:xfrm>
                      <a:off x="0" y="0"/>
                      <a:ext cx="3535680" cy="3009900"/>
                    </a:xfrm>
                    <a:prstGeom prst="rect">
                      <a:avLst/>
                    </a:prstGeom>
                  </pic:spPr>
                </pic:pic>
              </a:graphicData>
            </a:graphic>
          </wp:inline>
        </w:drawing>
      </w:r>
    </w:p>
    <w:p/>
    <w:p>
      <w:pPr>
        <w:pStyle w:val="4"/>
      </w:pPr>
      <w:bookmarkStart w:id="488" w:name="_Toc31580"/>
      <w:bookmarkStart w:id="489" w:name="_Toc23184"/>
      <w:r>
        <w:rPr>
          <w:rFonts w:hint="eastAsia"/>
        </w:rPr>
        <w:t>4.1.20案例拥有者管理实例</w:t>
      </w:r>
      <w:bookmarkEnd w:id="488"/>
      <w:bookmarkEnd w:id="48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-4-2, 管理实例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案例拥有者表示管理现有实例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2.案例拥有者进入</w:t>
            </w:r>
            <w:r>
              <w:fldChar w:fldCharType="begin"/>
            </w:r>
            <w:r>
              <w:instrText xml:space="preserve"> HYPERLINK \l "O_我的项目界面_项目名称按钮" </w:instrText>
            </w:r>
            <w:r>
              <w:fldChar w:fldCharType="separate"/>
            </w:r>
            <w:r>
              <w:rPr>
                <w:rStyle w:val="30"/>
                <w:rFonts w:hint="eastAsia" w:eastAsia="Times New Roman"/>
              </w:rPr>
              <w:t>“我的项目”界面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显示管理后的案例信息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4-2.0案例拥有者管理实例</w:t>
            </w:r>
          </w:p>
          <w:p>
            <w:pPr>
              <w:rPr>
                <w:rFonts w:hint="eastAsia" w:eastAsia="宋体"/>
                <w:lang w:val="en-US" w:eastAsia="zh-CN"/>
              </w:rPr>
            </w:pPr>
            <w:r>
              <w:rPr>
                <w:rFonts w:hint="eastAsia" w:eastAsia="Times New Roman"/>
              </w:rPr>
              <w:t>1.案例拥有者点击</w:t>
            </w:r>
            <w:r>
              <w:rPr>
                <w:rFonts w:hint="eastAsia"/>
                <w:lang w:val="en-US" w:eastAsia="zh-CN"/>
              </w:rPr>
              <w:fldChar w:fldCharType="begin"/>
            </w:r>
            <w:r>
              <w:rPr>
                <w:rFonts w:hint="eastAsia"/>
                <w:lang w:val="en-US" w:eastAsia="zh-CN"/>
              </w:rPr>
              <w:instrText xml:space="preserve"> HYPERLINK \l "O_我的项目界面_项目名称按钮" </w:instrText>
            </w:r>
            <w:r>
              <w:rPr>
                <w:rFonts w:hint="eastAsia"/>
                <w:lang w:val="en-US" w:eastAsia="zh-CN"/>
              </w:rPr>
              <w:fldChar w:fldCharType="separate"/>
            </w:r>
            <w:r>
              <w:rPr>
                <w:rStyle w:val="31"/>
                <w:rFonts w:hint="eastAsia"/>
                <w:lang w:val="en-US" w:eastAsia="zh-CN"/>
              </w:rPr>
              <w:t>项目</w:t>
            </w:r>
            <w:r>
              <w:rPr>
                <w:rFonts w:hint="eastAsia"/>
                <w:lang w:val="en-US" w:eastAsia="zh-CN"/>
              </w:rPr>
              <w:fldChar w:fldCharType="end"/>
            </w:r>
          </w:p>
          <w:p>
            <w:pPr>
              <w:rPr>
                <w:rFonts w:eastAsia="Times New Roman"/>
              </w:rPr>
            </w:pPr>
            <w:r>
              <w:rPr>
                <w:rFonts w:hint="eastAsia" w:eastAsia="Times New Roman"/>
              </w:rPr>
              <w:t>2.案例拥有者进入</w:t>
            </w:r>
            <w:r>
              <w:fldChar w:fldCharType="begin"/>
            </w:r>
            <w:r>
              <w:instrText xml:space="preserve"> HYPERLINK \l "O_实例详情" </w:instrText>
            </w:r>
            <w:r>
              <w:fldChar w:fldCharType="separate"/>
            </w:r>
            <w:r>
              <w:rPr>
                <w:rStyle w:val="31"/>
                <w:rFonts w:hint="eastAsia" w:eastAsia="Times New Roman"/>
              </w:rPr>
              <w:t>“案例详情”界面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4-2.0 点击项目名称按钮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4-2.0 “案例详情”界面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0.48</w:t>
            </w:r>
          </w:p>
        </w:tc>
      </w:tr>
    </w:tbl>
    <w:p>
      <w:pPr>
        <w:rPr>
          <w:rFonts w:eastAsiaTheme="minorEastAsia"/>
        </w:rPr>
      </w:pPr>
    </w:p>
    <w:p/>
    <w:p>
      <w:bookmarkStart w:id="490" w:name="_Toc11567"/>
      <w:bookmarkStart w:id="491" w:name="O_我的项目界面_项目名称按钮"/>
      <w:r>
        <w:rPr>
          <w:rStyle w:val="37"/>
          <w:rFonts w:hint="eastAsia"/>
          <w:lang w:val="en-US" w:eastAsia="zh-CN"/>
        </w:rPr>
        <w:t>4.1.20.1</w:t>
      </w:r>
      <w:r>
        <w:rPr>
          <w:rStyle w:val="37"/>
          <w:rFonts w:hint="eastAsia"/>
        </w:rPr>
        <w:t>我的项目界面/项目名称按钮</w:t>
      </w:r>
      <w:bookmarkEnd w:id="490"/>
      <w:bookmarkEnd w:id="491"/>
      <w:r>
        <w:rPr>
          <w:rFonts w:hint="eastAsia"/>
        </w:rPr>
        <w:t>：</w:t>
      </w:r>
    </w:p>
    <w:p>
      <w:r>
        <w:drawing>
          <wp:inline distT="0" distB="0" distL="114300" distR="114300">
            <wp:extent cx="5266690" cy="4300220"/>
            <wp:effectExtent l="0" t="0" r="6350" b="12700"/>
            <wp:docPr id="4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1"/>
                    <pic:cNvPicPr>
                      <a:picLocks noChangeAspect="1"/>
                    </pic:cNvPicPr>
                  </pic:nvPicPr>
                  <pic:blipFill>
                    <a:blip r:embed="rId195"/>
                    <a:stretch>
                      <a:fillRect/>
                    </a:stretch>
                  </pic:blipFill>
                  <pic:spPr>
                    <a:xfrm>
                      <a:off x="0" y="0"/>
                      <a:ext cx="5266690" cy="4300220"/>
                    </a:xfrm>
                    <a:prstGeom prst="rect">
                      <a:avLst/>
                    </a:prstGeom>
                    <a:noFill/>
                    <a:ln w="9525">
                      <a:noFill/>
                    </a:ln>
                  </pic:spPr>
                </pic:pic>
              </a:graphicData>
            </a:graphic>
          </wp:inline>
        </w:drawing>
      </w:r>
    </w:p>
    <w:p/>
    <w:p>
      <w:pPr>
        <w:rPr>
          <w:rFonts w:eastAsiaTheme="minorEastAsia"/>
        </w:rPr>
      </w:pPr>
      <w:bookmarkStart w:id="492" w:name="O_实例详情"/>
      <w:bookmarkStart w:id="493" w:name="_Toc6721"/>
      <w:r>
        <w:rPr>
          <w:rStyle w:val="37"/>
          <w:rFonts w:hint="eastAsia"/>
          <w:lang w:val="en-US" w:eastAsia="zh-CN"/>
        </w:rPr>
        <w:t>4.1.20.2</w:t>
      </w:r>
      <w:r>
        <w:rPr>
          <w:rStyle w:val="37"/>
          <w:rFonts w:hint="eastAsia"/>
        </w:rPr>
        <w:t>实例详情</w:t>
      </w:r>
      <w:bookmarkEnd w:id="492"/>
      <w:bookmarkEnd w:id="493"/>
      <w:r>
        <w:rPr>
          <w:rFonts w:hint="eastAsia" w:eastAsiaTheme="minorEastAsia"/>
        </w:rPr>
        <w:t>：</w:t>
      </w:r>
    </w:p>
    <w:p>
      <w:r>
        <w:drawing>
          <wp:inline distT="0" distB="0" distL="114300" distR="114300">
            <wp:extent cx="5270500" cy="4107815"/>
            <wp:effectExtent l="0" t="0" r="2540" b="6985"/>
            <wp:docPr id="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2"/>
                    <pic:cNvPicPr>
                      <a:picLocks noChangeAspect="1"/>
                    </pic:cNvPicPr>
                  </pic:nvPicPr>
                  <pic:blipFill>
                    <a:blip r:embed="rId197"/>
                    <a:stretch>
                      <a:fillRect/>
                    </a:stretch>
                  </pic:blipFill>
                  <pic:spPr>
                    <a:xfrm>
                      <a:off x="0" y="0"/>
                      <a:ext cx="5270500" cy="4107815"/>
                    </a:xfrm>
                    <a:prstGeom prst="rect">
                      <a:avLst/>
                    </a:prstGeom>
                    <a:noFill/>
                    <a:ln w="9525">
                      <a:noFill/>
                    </a:ln>
                  </pic:spPr>
                </pic:pic>
              </a:graphicData>
            </a:graphic>
          </wp:inline>
        </w:drawing>
      </w:r>
    </w:p>
    <w:p>
      <w:bookmarkStart w:id="494" w:name="_Toc29534"/>
      <w:r>
        <w:rPr>
          <w:rStyle w:val="37"/>
          <w:rFonts w:hint="eastAsia"/>
          <w:lang w:val="en-US" w:eastAsia="zh-CN"/>
        </w:rPr>
        <w:t>4.1.20.3</w:t>
      </w:r>
      <w:r>
        <w:rPr>
          <w:rStyle w:val="37"/>
          <w:rFonts w:hint="eastAsia"/>
        </w:rPr>
        <w:t>对话框图</w:t>
      </w:r>
      <w:bookmarkEnd w:id="494"/>
      <w:r>
        <w:rPr>
          <w:rFonts w:hint="eastAsia"/>
        </w:rPr>
        <w:t>：</w:t>
      </w:r>
    </w:p>
    <w:p>
      <w:r>
        <w:rPr>
          <w:rFonts w:hint="eastAsia"/>
        </w:rPr>
        <w:drawing>
          <wp:inline distT="0" distB="0" distL="114300" distR="114300">
            <wp:extent cx="1592580" cy="2186940"/>
            <wp:effectExtent l="0" t="0" r="7620" b="7620"/>
            <wp:docPr id="75" name="图片 75" descr="1054247586906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05424758690605887"/>
                    <pic:cNvPicPr>
                      <a:picLocks noChangeAspect="1"/>
                    </pic:cNvPicPr>
                  </pic:nvPicPr>
                  <pic:blipFill>
                    <a:blip r:embed="rId198"/>
                    <a:stretch>
                      <a:fillRect/>
                    </a:stretch>
                  </pic:blipFill>
                  <pic:spPr>
                    <a:xfrm>
                      <a:off x="0" y="0"/>
                      <a:ext cx="1592580" cy="2186940"/>
                    </a:xfrm>
                    <a:prstGeom prst="rect">
                      <a:avLst/>
                    </a:prstGeom>
                  </pic:spPr>
                </pic:pic>
              </a:graphicData>
            </a:graphic>
          </wp:inline>
        </w:drawing>
      </w:r>
    </w:p>
    <w:p>
      <w:pPr>
        <w:pStyle w:val="4"/>
      </w:pPr>
      <w:bookmarkStart w:id="495" w:name="_Toc20283"/>
      <w:bookmarkStart w:id="496" w:name="_Toc14368"/>
      <w:r>
        <w:rPr>
          <w:rFonts w:hint="eastAsia"/>
        </w:rPr>
        <w:t>4.1.21案例拥有者查询申请案例信息</w:t>
      </w:r>
      <w:bookmarkEnd w:id="495"/>
      <w:bookmarkEnd w:id="496"/>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-5-1, 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案例拥有者表示查看申请案例信息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numPr>
                <w:ilvl w:val="0"/>
                <w:numId w:val="9"/>
              </w:numPr>
              <w:rPr>
                <w:rFonts w:eastAsia="Times New Roman"/>
              </w:rPr>
            </w:pPr>
            <w:r>
              <w:rPr>
                <w:rFonts w:hint="eastAsia" w:eastAsia="Times New Roman"/>
              </w:rPr>
              <w:t>案例拥有者身份得到认证</w:t>
            </w:r>
          </w:p>
          <w:p>
            <w:pPr>
              <w:numPr>
                <w:ilvl w:val="0"/>
                <w:numId w:val="9"/>
              </w:numPr>
              <w:rPr>
                <w:rFonts w:eastAsia="Times New Roman"/>
              </w:rPr>
            </w:pPr>
            <w:r>
              <w:rPr>
                <w:rFonts w:hint="eastAsia" w:eastAsia="Times New Roman"/>
              </w:rPr>
              <w:t>案例拥有者进入</w:t>
            </w:r>
            <w:r>
              <w:fldChar w:fldCharType="begin"/>
            </w:r>
            <w:r>
              <w:instrText xml:space="preserve"> HYPERLINK \l "O_申请列表界面" </w:instrText>
            </w:r>
            <w:r>
              <w:fldChar w:fldCharType="separate"/>
            </w:r>
            <w:r>
              <w:rPr>
                <w:rStyle w:val="30"/>
                <w:rFonts w:hint="eastAsia" w:eastAsia="Times New Roman"/>
              </w:rPr>
              <w:t>“申请列表”界面</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显示提出申请的案例信息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5-1.0案例拥有者根据状态查询申请案例信息</w:t>
            </w:r>
          </w:p>
          <w:p>
            <w:pPr>
              <w:numPr>
                <w:ilvl w:val="0"/>
                <w:numId w:val="10"/>
              </w:numPr>
              <w:rPr>
                <w:rFonts w:eastAsia="Times New Roman"/>
              </w:rPr>
            </w:pPr>
            <w:r>
              <w:rPr>
                <w:rFonts w:hint="eastAsia" w:eastAsia="Times New Roman"/>
              </w:rPr>
              <w:t>案例拥有者选择案例状态作为查询条件</w:t>
            </w:r>
          </w:p>
          <w:p>
            <w:pPr>
              <w:numPr>
                <w:ilvl w:val="0"/>
                <w:numId w:val="10"/>
              </w:numPr>
              <w:rPr>
                <w:rFonts w:eastAsia="Times New Roman"/>
              </w:rPr>
            </w:pPr>
            <w:r>
              <w:rPr>
                <w:rFonts w:hint="eastAsia" w:eastAsia="Times New Roman"/>
              </w:rPr>
              <w:t>案例拥有者点击“</w:t>
            </w:r>
            <w:r>
              <w:fldChar w:fldCharType="begin"/>
            </w:r>
            <w:r>
              <w:instrText xml:space="preserve"> HYPERLINK \l "O_查询" </w:instrText>
            </w:r>
            <w:r>
              <w:fldChar w:fldCharType="separate"/>
            </w:r>
            <w:r>
              <w:rPr>
                <w:rStyle w:val="30"/>
                <w:rFonts w:hint="eastAsia" w:eastAsia="Times New Roman"/>
              </w:rPr>
              <w:t>查询</w:t>
            </w:r>
            <w:r>
              <w:rPr>
                <w:rStyle w:val="31"/>
                <w:rFonts w:hint="eastAsia" w:eastAsia="Times New Roman"/>
              </w:rPr>
              <w:fldChar w:fldCharType="end"/>
            </w:r>
            <w:r>
              <w:rPr>
                <w:rFonts w:hint="eastAsia" w:eastAsia="Times New Roman"/>
              </w:rPr>
              <w:t>”按钮</w:t>
            </w:r>
          </w:p>
          <w:p>
            <w:pPr>
              <w:numPr>
                <w:ilvl w:val="0"/>
                <w:numId w:val="10"/>
              </w:numPr>
              <w:rPr>
                <w:rFonts w:eastAsia="Times New Roman"/>
              </w:rPr>
            </w:pPr>
            <w:r>
              <w:rPr>
                <w:rFonts w:hint="eastAsia" w:eastAsia="Times New Roman"/>
              </w:rPr>
              <w:t>显示符合条件的案例信息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5-1.1案例拥有者根据时间查询申请案例信息</w:t>
            </w:r>
          </w:p>
          <w:p>
            <w:pPr>
              <w:rPr>
                <w:rFonts w:eastAsia="Times New Roman"/>
              </w:rPr>
            </w:pPr>
            <w:r>
              <w:rPr>
                <w:rFonts w:hint="eastAsia" w:eastAsia="Times New Roman"/>
              </w:rPr>
              <w:t>1.案例拥有者选择案例时间作为查询条件</w:t>
            </w:r>
          </w:p>
          <w:p>
            <w:pPr>
              <w:rPr>
                <w:rFonts w:eastAsia="Times New Roman"/>
              </w:rPr>
            </w:pPr>
            <w:r>
              <w:rPr>
                <w:rFonts w:hint="eastAsia" w:eastAsia="Times New Roman"/>
              </w:rPr>
              <w:t>2.案例拥有者点击“查询”按钮</w:t>
            </w:r>
          </w:p>
          <w:p>
            <w:pPr>
              <w:rPr>
                <w:rFonts w:eastAsia="Times New Roman"/>
              </w:rPr>
            </w:pPr>
            <w:r>
              <w:rPr>
                <w:rFonts w:hint="eastAsia" w:eastAsia="Times New Roman"/>
              </w:rPr>
              <w:t>3.显示符合条件的案例信息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5-1.0 案例状态</w:t>
            </w:r>
          </w:p>
          <w:p>
            <w:pPr>
              <w:rPr>
                <w:rFonts w:eastAsia="Times New Roman"/>
              </w:rPr>
            </w:pPr>
            <w:r>
              <w:rPr>
                <w:rFonts w:hint="eastAsia" w:eastAsia="Times New Roman"/>
              </w:rPr>
              <w:t>5-1.1 案例时间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5-1.0 符合条件申请的案例信息</w:t>
            </w:r>
          </w:p>
          <w:p>
            <w:pPr>
              <w:rPr>
                <w:rFonts w:eastAsia="Times New Roman"/>
              </w:rPr>
            </w:pPr>
            <w:r>
              <w:rPr>
                <w:rFonts w:hint="eastAsia" w:eastAsia="Times New Roman"/>
              </w:rPr>
              <w:t>5-1.1 符合条件申请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0.64</w:t>
            </w:r>
          </w:p>
        </w:tc>
      </w:tr>
    </w:tbl>
    <w:p>
      <w:pPr>
        <w:rPr>
          <w:rFonts w:eastAsiaTheme="minorEastAsia"/>
        </w:rPr>
      </w:pPr>
      <w:bookmarkStart w:id="497" w:name="O_申请列表界面"/>
      <w:bookmarkStart w:id="498" w:name="_Toc28026"/>
      <w:r>
        <w:rPr>
          <w:rStyle w:val="37"/>
          <w:rFonts w:hint="eastAsia"/>
          <w:lang w:val="en-US" w:eastAsia="zh-CN"/>
        </w:rPr>
        <w:t>4.1.21.1</w:t>
      </w:r>
      <w:r>
        <w:rPr>
          <w:rStyle w:val="37"/>
          <w:rFonts w:hint="eastAsia"/>
        </w:rPr>
        <w:t>申请列表界面</w:t>
      </w:r>
      <w:bookmarkEnd w:id="497"/>
      <w:bookmarkEnd w:id="498"/>
      <w:r>
        <w:rPr>
          <w:rFonts w:hint="eastAsia" w:eastAsiaTheme="minorEastAsia"/>
        </w:rPr>
        <w:t>：</w:t>
      </w:r>
    </w:p>
    <w:p>
      <w:r>
        <w:drawing>
          <wp:inline distT="0" distB="0" distL="114300" distR="114300">
            <wp:extent cx="5266690" cy="2883535"/>
            <wp:effectExtent l="0" t="0" r="6350" b="12065"/>
            <wp:docPr id="4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23"/>
                    <pic:cNvPicPr>
                      <a:picLocks noChangeAspect="1"/>
                    </pic:cNvPicPr>
                  </pic:nvPicPr>
                  <pic:blipFill>
                    <a:blip r:embed="rId199"/>
                    <a:stretch>
                      <a:fillRect/>
                    </a:stretch>
                  </pic:blipFill>
                  <pic:spPr>
                    <a:xfrm>
                      <a:off x="0" y="0"/>
                      <a:ext cx="5266690" cy="2883535"/>
                    </a:xfrm>
                    <a:prstGeom prst="rect">
                      <a:avLst/>
                    </a:prstGeom>
                    <a:noFill/>
                    <a:ln w="9525">
                      <a:noFill/>
                    </a:ln>
                  </pic:spPr>
                </pic:pic>
              </a:graphicData>
            </a:graphic>
          </wp:inline>
        </w:drawing>
      </w:r>
    </w:p>
    <w:p>
      <w:bookmarkStart w:id="499" w:name="O_查询"/>
      <w:bookmarkStart w:id="500" w:name="_Toc1769"/>
      <w:r>
        <w:rPr>
          <w:rStyle w:val="37"/>
          <w:rFonts w:hint="eastAsia"/>
          <w:lang w:val="en-US" w:eastAsia="zh-CN"/>
        </w:rPr>
        <w:t>4.1.21.2</w:t>
      </w:r>
      <w:r>
        <w:rPr>
          <w:rStyle w:val="37"/>
          <w:rFonts w:hint="eastAsia"/>
        </w:rPr>
        <w:t>查询</w:t>
      </w:r>
      <w:bookmarkEnd w:id="499"/>
      <w:bookmarkEnd w:id="500"/>
      <w:r>
        <w:rPr>
          <w:rFonts w:hint="eastAsia"/>
        </w:rPr>
        <w:t>：</w:t>
      </w:r>
    </w:p>
    <w:p>
      <w:r>
        <w:drawing>
          <wp:inline distT="0" distB="0" distL="114300" distR="114300">
            <wp:extent cx="5270500" cy="478155"/>
            <wp:effectExtent l="0" t="0" r="2540" b="9525"/>
            <wp:docPr id="4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4"/>
                    <pic:cNvPicPr>
                      <a:picLocks noChangeAspect="1"/>
                    </pic:cNvPicPr>
                  </pic:nvPicPr>
                  <pic:blipFill>
                    <a:blip r:embed="rId200"/>
                    <a:stretch>
                      <a:fillRect/>
                    </a:stretch>
                  </pic:blipFill>
                  <pic:spPr>
                    <a:xfrm>
                      <a:off x="0" y="0"/>
                      <a:ext cx="5270500" cy="478155"/>
                    </a:xfrm>
                    <a:prstGeom prst="rect">
                      <a:avLst/>
                    </a:prstGeom>
                    <a:noFill/>
                    <a:ln w="9525">
                      <a:noFill/>
                    </a:ln>
                  </pic:spPr>
                </pic:pic>
              </a:graphicData>
            </a:graphic>
          </wp:inline>
        </w:drawing>
      </w:r>
    </w:p>
    <w:p>
      <w:bookmarkStart w:id="501" w:name="_Toc262"/>
      <w:r>
        <w:rPr>
          <w:rStyle w:val="37"/>
          <w:rFonts w:hint="eastAsia"/>
          <w:lang w:val="en-US" w:eastAsia="zh-CN"/>
        </w:rPr>
        <w:t>4.1.21.3</w:t>
      </w:r>
      <w:r>
        <w:rPr>
          <w:rStyle w:val="37"/>
          <w:rFonts w:hint="eastAsia"/>
        </w:rPr>
        <w:t>对话框图</w:t>
      </w:r>
      <w:bookmarkEnd w:id="501"/>
      <w:r>
        <w:rPr>
          <w:rFonts w:hint="eastAsia"/>
        </w:rPr>
        <w:t>：</w:t>
      </w:r>
    </w:p>
    <w:p>
      <w:r>
        <w:rPr>
          <w:rFonts w:hint="eastAsia"/>
        </w:rPr>
        <w:drawing>
          <wp:inline distT="0" distB="0" distL="114300" distR="114300">
            <wp:extent cx="3444240" cy="3375660"/>
            <wp:effectExtent l="0" t="0" r="0" b="7620"/>
            <wp:docPr id="76" name="图片 76" descr="6875010677169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687501067716929710"/>
                    <pic:cNvPicPr>
                      <a:picLocks noChangeAspect="1"/>
                    </pic:cNvPicPr>
                  </pic:nvPicPr>
                  <pic:blipFill>
                    <a:blip r:embed="rId201"/>
                    <a:stretch>
                      <a:fillRect/>
                    </a:stretch>
                  </pic:blipFill>
                  <pic:spPr>
                    <a:xfrm>
                      <a:off x="0" y="0"/>
                      <a:ext cx="3444240" cy="3375660"/>
                    </a:xfrm>
                    <a:prstGeom prst="rect">
                      <a:avLst/>
                    </a:prstGeom>
                  </pic:spPr>
                </pic:pic>
              </a:graphicData>
            </a:graphic>
          </wp:inline>
        </w:drawing>
      </w:r>
    </w:p>
    <w:p>
      <w:pPr>
        <w:pStyle w:val="4"/>
      </w:pPr>
      <w:bookmarkStart w:id="502" w:name="_Toc32309"/>
      <w:bookmarkStart w:id="503" w:name="_Toc5787"/>
      <w:r>
        <w:rPr>
          <w:rFonts w:hint="eastAsia"/>
        </w:rPr>
        <w:t>4.1.22案例拥有者取消正在申请的案例</w:t>
      </w:r>
      <w:bookmarkEnd w:id="502"/>
      <w:bookmarkEnd w:id="503"/>
    </w:p>
    <w:p>
      <w:pPr>
        <w:rPr>
          <w:rFonts w:eastAsiaTheme="minorEastAsia"/>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O</w:t>
            </w:r>
            <w:r>
              <w:rPr>
                <w:rFonts w:hint="eastAsia" w:eastAsia="Times New Roman"/>
              </w:rPr>
              <w:t>-5-2, 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刘乐威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hint="eastAsia" w:eastAsia="宋体"/>
                <w:lang w:val="en-US" w:eastAsia="zh-CN"/>
              </w:rPr>
            </w:pPr>
            <w:r>
              <w:rPr>
                <w:rFonts w:hint="eastAsia"/>
                <w:lang w:val="en-US" w:eastAsia="zh-CN"/>
              </w:rPr>
              <w:t>操作者</w:t>
            </w:r>
          </w:p>
        </w:tc>
        <w:tc>
          <w:tcPr>
            <w:tcW w:w="4148" w:type="dxa"/>
          </w:tcPr>
          <w:p>
            <w:pPr>
              <w:rPr>
                <w:rFonts w:hint="eastAsia" w:eastAsia="宋体"/>
                <w:lang w:val="en-US" w:eastAsia="zh-CN"/>
              </w:rPr>
            </w:pPr>
            <w:r>
              <w:rPr>
                <w:rFonts w:hint="eastAsia"/>
                <w:lang w:val="en-US" w:eastAsia="zh-CN"/>
              </w:rPr>
              <w:t>案例拥有者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案例拥有者希望取消正在申请的案例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案例拥有者表示取消正在申请的案例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1.案例拥有者身份得到认证</w:t>
            </w:r>
          </w:p>
          <w:p>
            <w:pPr>
              <w:rPr>
                <w:rFonts w:eastAsia="Times New Roman"/>
              </w:rPr>
            </w:pPr>
            <w:r>
              <w:rPr>
                <w:rFonts w:hint="eastAsia" w:eastAsia="Times New Roman"/>
              </w:rPr>
              <w:t>2.案例拥有者点击“申请列表”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显示修改申请状态的案例信息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5-2.0案例拥有者管理实例</w:t>
            </w:r>
          </w:p>
          <w:p>
            <w:pPr>
              <w:rPr>
                <w:rFonts w:eastAsia="Times New Roman"/>
              </w:rPr>
            </w:pPr>
            <w:r>
              <w:rPr>
                <w:rFonts w:hint="eastAsia" w:eastAsia="Times New Roman"/>
              </w:rPr>
              <w:t>1.案例拥有者点击</w:t>
            </w:r>
            <w:r>
              <w:fldChar w:fldCharType="begin"/>
            </w:r>
            <w:r>
              <w:instrText xml:space="preserve"> HYPERLINK \l "O_申请列表界面_取消申请按钮" </w:instrText>
            </w:r>
            <w:r>
              <w:fldChar w:fldCharType="separate"/>
            </w:r>
            <w:r>
              <w:rPr>
                <w:rStyle w:val="30"/>
                <w:rFonts w:hint="eastAsia" w:eastAsia="Times New Roman"/>
              </w:rPr>
              <w:t>“申请列表”</w:t>
            </w:r>
            <w:r>
              <w:rPr>
                <w:rStyle w:val="31"/>
                <w:rFonts w:hint="eastAsia" w:eastAsia="Times New Roman"/>
              </w:rPr>
              <w:fldChar w:fldCharType="end"/>
            </w:r>
          </w:p>
          <w:p>
            <w:pPr>
              <w:rPr>
                <w:rFonts w:eastAsia="Times New Roman"/>
              </w:rPr>
            </w:pPr>
            <w:r>
              <w:rPr>
                <w:rFonts w:hint="eastAsia" w:eastAsia="Times New Roman"/>
              </w:rPr>
              <w:t>2.案例拥有者选择指定案例，点击</w:t>
            </w:r>
            <w:r>
              <w:fldChar w:fldCharType="begin"/>
            </w:r>
            <w:r>
              <w:instrText xml:space="preserve"> HYPERLINK \l "O_申请列表界面_取消申请按钮" </w:instrText>
            </w:r>
            <w:r>
              <w:fldChar w:fldCharType="separate"/>
            </w:r>
            <w:r>
              <w:rPr>
                <w:rStyle w:val="30"/>
                <w:rFonts w:hint="eastAsia" w:eastAsia="Times New Roman"/>
              </w:rPr>
              <w:t>“取消申请”</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5-2.0点击“取消申请”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5-2.0 修改状态后的案例列表界面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0.81</w:t>
            </w:r>
          </w:p>
        </w:tc>
      </w:tr>
    </w:tbl>
    <w:p>
      <w:pPr>
        <w:rPr>
          <w:rFonts w:eastAsiaTheme="minorEastAsia"/>
        </w:rPr>
      </w:pPr>
      <w:bookmarkStart w:id="504" w:name="_Toc1161"/>
      <w:bookmarkStart w:id="505" w:name="O_申请列表界面_取消申请按钮"/>
      <w:r>
        <w:rPr>
          <w:rStyle w:val="37"/>
          <w:rFonts w:hint="eastAsia"/>
          <w:lang w:val="en-US" w:eastAsia="zh-CN"/>
        </w:rPr>
        <w:t>4.1.22.1</w:t>
      </w:r>
      <w:r>
        <w:rPr>
          <w:rStyle w:val="37"/>
          <w:rFonts w:hint="eastAsia"/>
        </w:rPr>
        <w:t>申请列表界面/取消申请按钮</w:t>
      </w:r>
      <w:bookmarkEnd w:id="504"/>
      <w:bookmarkEnd w:id="505"/>
      <w:r>
        <w:rPr>
          <w:rFonts w:hint="eastAsia" w:eastAsiaTheme="minorEastAsia"/>
        </w:rPr>
        <w:t>：</w:t>
      </w:r>
    </w:p>
    <w:p>
      <w:r>
        <w:drawing>
          <wp:inline distT="0" distB="0" distL="114300" distR="114300">
            <wp:extent cx="5266690" cy="2883535"/>
            <wp:effectExtent l="0" t="0" r="6350" b="12065"/>
            <wp:docPr id="4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3"/>
                    <pic:cNvPicPr>
                      <a:picLocks noChangeAspect="1"/>
                    </pic:cNvPicPr>
                  </pic:nvPicPr>
                  <pic:blipFill>
                    <a:blip r:embed="rId199"/>
                    <a:stretch>
                      <a:fillRect/>
                    </a:stretch>
                  </pic:blipFill>
                  <pic:spPr>
                    <a:xfrm>
                      <a:off x="0" y="0"/>
                      <a:ext cx="5266690" cy="2883535"/>
                    </a:xfrm>
                    <a:prstGeom prst="rect">
                      <a:avLst/>
                    </a:prstGeom>
                    <a:noFill/>
                    <a:ln w="9525">
                      <a:noFill/>
                    </a:ln>
                  </pic:spPr>
                </pic:pic>
              </a:graphicData>
            </a:graphic>
          </wp:inline>
        </w:drawing>
      </w:r>
    </w:p>
    <w:p>
      <w:bookmarkStart w:id="506" w:name="_Toc16236"/>
      <w:r>
        <w:rPr>
          <w:rStyle w:val="37"/>
          <w:rFonts w:hint="eastAsia"/>
          <w:lang w:val="en-US" w:eastAsia="zh-CN"/>
        </w:rPr>
        <w:t>4.1.22.2</w:t>
      </w:r>
      <w:r>
        <w:rPr>
          <w:rStyle w:val="37"/>
          <w:rFonts w:hint="eastAsia"/>
        </w:rPr>
        <w:t>对话框图</w:t>
      </w:r>
      <w:bookmarkEnd w:id="506"/>
      <w:r>
        <w:rPr>
          <w:rFonts w:hint="eastAsia"/>
        </w:rPr>
        <w:t>：</w:t>
      </w:r>
    </w:p>
    <w:p>
      <w:r>
        <w:rPr>
          <w:rFonts w:hint="eastAsia"/>
        </w:rPr>
        <w:drawing>
          <wp:inline distT="0" distB="0" distL="114300" distR="114300">
            <wp:extent cx="1546860" cy="2407920"/>
            <wp:effectExtent l="0" t="0" r="7620" b="0"/>
            <wp:docPr id="77" name="图片 77" descr="37856935382715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378569353827153815"/>
                    <pic:cNvPicPr>
                      <a:picLocks noChangeAspect="1"/>
                    </pic:cNvPicPr>
                  </pic:nvPicPr>
                  <pic:blipFill>
                    <a:blip r:embed="rId202"/>
                    <a:stretch>
                      <a:fillRect/>
                    </a:stretch>
                  </pic:blipFill>
                  <pic:spPr>
                    <a:xfrm>
                      <a:off x="0" y="0"/>
                      <a:ext cx="1546860" cy="2407920"/>
                    </a:xfrm>
                    <a:prstGeom prst="rect">
                      <a:avLst/>
                    </a:prstGeom>
                  </pic:spPr>
                </pic:pic>
              </a:graphicData>
            </a:graphic>
          </wp:inline>
        </w:drawing>
      </w:r>
    </w:p>
    <w:p>
      <w:pPr>
        <w:rPr>
          <w:rFonts w:eastAsiaTheme="minorEastAsia"/>
        </w:rPr>
      </w:pPr>
    </w:p>
    <w:p>
      <w:pPr>
        <w:pStyle w:val="3"/>
      </w:pPr>
      <w:bookmarkStart w:id="507" w:name="_Hlk533942203"/>
      <w:bookmarkEnd w:id="507"/>
      <w:bookmarkStart w:id="508" w:name="_Toc32214"/>
      <w:bookmarkStart w:id="509" w:name="_Toc11552"/>
      <w:bookmarkStart w:id="510" w:name="_Toc825"/>
      <w:bookmarkStart w:id="511" w:name="_Toc3763"/>
      <w:r>
        <w:rPr>
          <w:rFonts w:hint="eastAsia"/>
        </w:rPr>
        <w:t>4.2学生功能需求</w:t>
      </w:r>
      <w:bookmarkEnd w:id="508"/>
      <w:bookmarkEnd w:id="509"/>
      <w:bookmarkEnd w:id="510"/>
      <w:bookmarkEnd w:id="511"/>
    </w:p>
    <w:p>
      <w:pPr>
        <w:pStyle w:val="4"/>
        <w:rPr>
          <w:rFonts w:hint="eastAsia" w:eastAsiaTheme="minorEastAsia"/>
          <w:lang w:eastAsia="zh-CN"/>
        </w:rPr>
      </w:pPr>
      <w:bookmarkStart w:id="512" w:name="_Toc32454"/>
      <w:bookmarkStart w:id="513" w:name="_Toc25045"/>
      <w:bookmarkStart w:id="514" w:name="_Toc305"/>
      <w:bookmarkStart w:id="515" w:name="_Toc14141"/>
      <w:r>
        <w:rPr>
          <w:rFonts w:hint="eastAsia"/>
        </w:rPr>
        <w:t>4.2.1学生</w:t>
      </w:r>
      <w:bookmarkEnd w:id="512"/>
      <w:bookmarkEnd w:id="513"/>
      <w:bookmarkEnd w:id="514"/>
      <w:r>
        <w:rPr>
          <w:rFonts w:hint="eastAsia"/>
          <w:lang w:eastAsia="zh-CN"/>
        </w:rPr>
        <w:t>登录</w:t>
      </w:r>
      <w:bookmarkEnd w:id="515"/>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hint="eastAsia" w:eastAsia="宋体"/>
                <w:kern w:val="0"/>
                <w:sz w:val="20"/>
                <w:lang w:eastAsia="zh-CN"/>
              </w:rPr>
            </w:pPr>
            <w:r>
              <w:rPr>
                <w:rFonts w:eastAsia="Times New Roman"/>
                <w:kern w:val="0"/>
                <w:sz w:val="20"/>
              </w:rPr>
              <w:t>S-1-1,</w:t>
            </w:r>
            <w:r>
              <w:rPr>
                <w:rFonts w:hint="eastAsia" w:eastAsia="Times New Roman"/>
                <w:kern w:val="0"/>
                <w:sz w:val="20"/>
              </w:rPr>
              <w:t>学生</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1.学生进入网站管理页面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hint="eastAsia" w:eastAsia="宋体"/>
                <w:b/>
                <w:kern w:val="0"/>
                <w:sz w:val="20"/>
                <w:lang w:eastAsia="zh-CN"/>
              </w:rPr>
            </w:pPr>
            <w:r>
              <w:rPr>
                <w:rFonts w:hint="eastAsia" w:eastAsia="Times New Roman"/>
                <w:b/>
                <w:kern w:val="0"/>
                <w:sz w:val="20"/>
              </w:rPr>
              <w:t>1-1.0学生</w:t>
            </w:r>
            <w:r>
              <w:rPr>
                <w:rFonts w:hint="eastAsia"/>
                <w:b/>
                <w:kern w:val="0"/>
                <w:sz w:val="20"/>
                <w:lang w:eastAsia="zh-CN"/>
              </w:rPr>
              <w:t>登录</w:t>
            </w:r>
          </w:p>
          <w:p>
            <w:pPr>
              <w:rPr>
                <w:rStyle w:val="31"/>
                <w:rFonts w:eastAsiaTheme="minorEastAsia"/>
                <w:color w:val="FF0000"/>
                <w:kern w:val="0"/>
                <w:sz w:val="20"/>
                <w:u w:val="none"/>
              </w:rPr>
            </w:pPr>
            <w:r>
              <w:rPr>
                <w:rFonts w:hint="eastAsia" w:eastAsia="Times New Roman"/>
                <w:kern w:val="0"/>
                <w:sz w:val="20"/>
              </w:rPr>
              <w:t>1.学生打开</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"S_学生输入用户名密码" </w:instrText>
            </w:r>
            <w:r>
              <w:rPr>
                <w:rFonts w:hint="eastAsia" w:ascii="宋体" w:hAnsi="宋体" w:eastAsia="宋体" w:cs="宋体"/>
                <w:color w:val="1F4E79" w:themeColor="accent1" w:themeShade="80"/>
                <w:kern w:val="0"/>
                <w:sz w:val="20"/>
              </w:rPr>
              <w:fldChar w:fldCharType="separate"/>
            </w:r>
            <w:r>
              <w:rPr>
                <w:rStyle w:val="30"/>
                <w:rFonts w:hint="eastAsia" w:ascii="宋体" w:hAnsi="宋体" w:cs="宋体"/>
                <w:color w:val="1F4E79" w:themeColor="accent1" w:themeShade="80"/>
                <w:kern w:val="0"/>
                <w:sz w:val="20"/>
                <w:lang w:eastAsia="zh-CN"/>
              </w:rPr>
              <w:t>登录</w:t>
            </w:r>
            <w:r>
              <w:rPr>
                <w:rStyle w:val="30"/>
                <w:rFonts w:hint="eastAsia" w:ascii="宋体" w:hAnsi="宋体" w:eastAsia="宋体" w:cs="宋体"/>
                <w:color w:val="1F4E79" w:themeColor="accent1" w:themeShade="80"/>
                <w:kern w:val="0"/>
                <w:sz w:val="20"/>
              </w:rPr>
              <w:t>界面</w:t>
            </w:r>
            <w:r>
              <w:rPr>
                <w:rFonts w:hint="eastAsia" w:ascii="宋体" w:hAnsi="宋体" w:eastAsia="宋体" w:cs="宋体"/>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2.学生输入账号密码</w:t>
            </w:r>
          </w:p>
          <w:p>
            <w:pPr>
              <w:rPr>
                <w:rFonts w:eastAsia="Times New Roman"/>
                <w:kern w:val="0"/>
                <w:sz w:val="20"/>
              </w:rPr>
            </w:pPr>
            <w:r>
              <w:rPr>
                <w:rFonts w:hint="eastAsia" w:eastAsia="Times New Roman"/>
                <w:kern w:val="0"/>
                <w:sz w:val="20"/>
              </w:rPr>
              <w:t>3.</w:t>
            </w:r>
            <w:r>
              <w:rPr>
                <w:rFonts w:hint="eastAsia" w:eastAsia="Times New Roman"/>
                <w:color w:val="000000" w:themeColor="text1"/>
                <w:kern w:val="0"/>
                <w:sz w:val="20"/>
                <w:u w:val="none"/>
                <w14:textFill>
                  <w14:solidFill>
                    <w14:schemeClr w14:val="tx1"/>
                  </w14:solidFill>
                </w14:textFill>
              </w:rPr>
              <w:t>点击</w:t>
            </w:r>
            <w:r>
              <w:rPr>
                <w:rFonts w:hint="eastAsia"/>
                <w:color w:val="000000" w:themeColor="text1"/>
                <w:kern w:val="0"/>
                <w:sz w:val="20"/>
                <w:u w:val="none"/>
                <w:lang w:eastAsia="zh-CN"/>
                <w14:textFill>
                  <w14:solidFill>
                    <w14:schemeClr w14:val="tx1"/>
                  </w14:solidFill>
                </w14:textFill>
              </w:rPr>
              <w:t>登录</w:t>
            </w:r>
            <w:r>
              <w:rPr>
                <w:rFonts w:hint="eastAsia" w:eastAsia="Times New Roman"/>
                <w:color w:val="000000" w:themeColor="text1"/>
                <w:kern w:val="0"/>
                <w:sz w:val="20"/>
                <w:u w:val="none"/>
                <w14:textFill>
                  <w14:solidFill>
                    <w14:schemeClr w14:val="tx1"/>
                  </w14:solidFill>
                </w14:textFill>
              </w:rPr>
              <w:t>界面的</w:t>
            </w:r>
            <w:r>
              <w:rPr>
                <w:rFonts w:hint="eastAsia" w:eastAsia="Times New Roman"/>
                <w:color w:val="0070C0"/>
                <w:kern w:val="0"/>
                <w:sz w:val="20"/>
                <w:u w:val="none"/>
              </w:rPr>
              <w:fldChar w:fldCharType="begin"/>
            </w:r>
            <w:r>
              <w:rPr>
                <w:rFonts w:hint="eastAsia" w:eastAsia="Times New Roman"/>
                <w:color w:val="0070C0"/>
                <w:kern w:val="0"/>
                <w:sz w:val="20"/>
                <w:u w:val="none"/>
              </w:rPr>
              <w:instrText xml:space="preserve"> HYPERLINK \l "S_学生输入用户名密码" </w:instrText>
            </w:r>
            <w:r>
              <w:rPr>
                <w:rFonts w:hint="eastAsia" w:eastAsia="Times New Roman"/>
                <w:color w:val="0070C0"/>
                <w:kern w:val="0"/>
                <w:sz w:val="20"/>
                <w:u w:val="none"/>
              </w:rPr>
              <w:fldChar w:fldCharType="separate"/>
            </w:r>
            <w:r>
              <w:rPr>
                <w:rStyle w:val="31"/>
                <w:rFonts w:hint="eastAsia"/>
                <w:color w:val="0070C0"/>
                <w:kern w:val="0"/>
                <w:sz w:val="20"/>
                <w:lang w:eastAsia="zh-CN"/>
              </w:rPr>
              <w:t>登录</w:t>
            </w:r>
            <w:r>
              <w:rPr>
                <w:rStyle w:val="31"/>
                <w:rFonts w:hint="eastAsia" w:eastAsia="Times New Roman"/>
                <w:color w:val="0070C0"/>
                <w:kern w:val="0"/>
                <w:sz w:val="20"/>
              </w:rPr>
              <w:t>按钮</w:t>
            </w:r>
            <w:r>
              <w:rPr>
                <w:rFonts w:hint="eastAsia" w:eastAsia="Times New Roman"/>
                <w:color w:val="0070C0"/>
                <w:kern w:val="0"/>
                <w:sz w:val="20"/>
                <w:u w:val="none"/>
              </w:rPr>
              <w:fldChar w:fldCharType="end"/>
            </w:r>
          </w:p>
          <w:p>
            <w:pPr>
              <w:rPr>
                <w:rFonts w:eastAsia="Times New Roman"/>
                <w:kern w:val="0"/>
                <w:sz w:val="20"/>
              </w:rPr>
            </w:pPr>
            <w:r>
              <w:rPr>
                <w:rFonts w:hint="eastAsia" w:eastAsia="Times New Roman"/>
                <w:kern w:val="0"/>
                <w:sz w:val="20"/>
              </w:rPr>
              <w:t>4.账号密码正确,</w:t>
            </w:r>
            <w:r>
              <w:rPr>
                <w:color w:val="0070C0"/>
                <w:u w:val="single"/>
              </w:rPr>
              <w:fldChar w:fldCharType="begin"/>
            </w:r>
            <w:r>
              <w:rPr>
                <w:color w:val="0070C0"/>
                <w:u w:val="single"/>
              </w:rPr>
              <w:instrText xml:space="preserve"> HYPERLINK \l "S_进入主界面" </w:instrText>
            </w:r>
            <w:r>
              <w:rPr>
                <w:color w:val="0070C0"/>
                <w:u w:val="single"/>
              </w:rPr>
              <w:fldChar w:fldCharType="separate"/>
            </w:r>
            <w:r>
              <w:rPr>
                <w:rStyle w:val="30"/>
                <w:rFonts w:hint="eastAsia" w:eastAsia="Times New Roman"/>
                <w:color w:val="0070C0"/>
                <w:kern w:val="0"/>
                <w:sz w:val="20"/>
                <w:u w:val="single"/>
              </w:rPr>
              <w:t>进入主界面</w:t>
            </w:r>
            <w:r>
              <w:rPr>
                <w:rStyle w:val="31"/>
                <w:rFonts w:hint="eastAsia" w:eastAsia="Times New Roman"/>
                <w:color w:val="0070C0"/>
                <w:kern w:val="0"/>
                <w:sz w:val="20"/>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1-1.0E</w:t>
            </w:r>
            <w:r>
              <w:rPr>
                <w:rFonts w:eastAsia="Times New Roman"/>
                <w:b/>
                <w:kern w:val="0"/>
                <w:sz w:val="20"/>
              </w:rPr>
              <w:t>1</w:t>
            </w:r>
            <w:r>
              <w:rPr>
                <w:rFonts w:hint="eastAsia" w:eastAsia="Times New Roman"/>
                <w:b/>
                <w:kern w:val="0"/>
                <w:sz w:val="20"/>
              </w:rPr>
              <w:t>账号不存在</w:t>
            </w:r>
          </w:p>
          <w:p>
            <w:pPr>
              <w:rPr>
                <w:rFonts w:eastAsia="Times New Roman"/>
                <w:kern w:val="0"/>
                <w:sz w:val="20"/>
              </w:rPr>
            </w:pPr>
            <w:r>
              <w:rPr>
                <w:rFonts w:ascii="宋体" w:hAnsi="宋体" w:eastAsia="Times New Roman" w:cs="宋体"/>
                <w:kern w:val="0"/>
                <w:sz w:val="20"/>
              </w:rPr>
              <w:t>E1.</w:t>
            </w:r>
            <w:r>
              <w:rPr>
                <w:rFonts w:hint="eastAsia" w:ascii="宋体" w:hAnsi="宋体" w:eastAsia="Times New Roman" w:cs="宋体"/>
                <w:kern w:val="0"/>
                <w:sz w:val="20"/>
              </w:rPr>
              <w:t>系统提示信息</w:t>
            </w:r>
            <w:r>
              <w:rPr>
                <w:rFonts w:hint="eastAsia" w:eastAsia="Times New Roman"/>
                <w:kern w:val="0"/>
                <w:sz w:val="20"/>
              </w:rPr>
              <w:t>:</w:t>
            </w:r>
            <w:r>
              <w:rPr>
                <w:color w:val="0070C0"/>
              </w:rPr>
              <w:fldChar w:fldCharType="begin"/>
            </w:r>
            <w:r>
              <w:rPr>
                <w:color w:val="0070C0"/>
              </w:rPr>
              <w:instrText xml:space="preserve"> HYPERLINK \l "S_1账号不存在" </w:instrText>
            </w:r>
            <w:r>
              <w:rPr>
                <w:color w:val="0070C0"/>
              </w:rPr>
              <w:fldChar w:fldCharType="separate"/>
            </w:r>
            <w:r>
              <w:rPr>
                <w:rStyle w:val="30"/>
                <w:rFonts w:hint="eastAsia" w:ascii="宋体" w:hAnsi="宋体" w:eastAsia="宋体" w:cs="宋体"/>
                <w:color w:val="0070C0"/>
                <w:kern w:val="0"/>
                <w:sz w:val="20"/>
              </w:rPr>
              <w:t>账号不存在</w:t>
            </w:r>
            <w:r>
              <w:rPr>
                <w:rStyle w:val="31"/>
                <w:rFonts w:hint="eastAsia" w:ascii="宋体" w:hAnsi="宋体" w:eastAsia="宋体" w:cs="宋体"/>
                <w:color w:val="0070C0"/>
                <w:kern w:val="0"/>
                <w:sz w:val="20"/>
              </w:rPr>
              <w:fldChar w:fldCharType="end"/>
            </w:r>
          </w:p>
          <w:p>
            <w:pPr>
              <w:rPr>
                <w:rFonts w:eastAsia="Times New Roman"/>
                <w:b/>
                <w:kern w:val="0"/>
                <w:sz w:val="20"/>
              </w:rPr>
            </w:pPr>
            <w:r>
              <w:rPr>
                <w:rFonts w:hint="eastAsia" w:eastAsia="Times New Roman"/>
                <w:b/>
                <w:kern w:val="0"/>
                <w:sz w:val="20"/>
              </w:rPr>
              <w:t>1-1.0E2账号密码错误</w:t>
            </w:r>
          </w:p>
          <w:p>
            <w:pPr>
              <w:rPr>
                <w:rFonts w:eastAsia="Times New Roman"/>
                <w:kern w:val="0"/>
                <w:sz w:val="20"/>
              </w:rPr>
            </w:pPr>
            <w:r>
              <w:rPr>
                <w:rFonts w:ascii="宋体" w:hAnsi="宋体" w:eastAsia="Times New Roman" w:cs="宋体"/>
                <w:kern w:val="0"/>
                <w:sz w:val="20"/>
              </w:rPr>
              <w:t>E2.</w:t>
            </w:r>
            <w:r>
              <w:rPr>
                <w:rFonts w:hint="eastAsia" w:ascii="宋体" w:hAnsi="宋体" w:eastAsia="Times New Roman" w:cs="宋体"/>
                <w:kern w:val="0"/>
                <w:sz w:val="20"/>
              </w:rPr>
              <w:t>系统提示信息：</w:t>
            </w:r>
            <w:r>
              <w:rPr>
                <w:color w:val="0070C0"/>
              </w:rPr>
              <w:fldChar w:fldCharType="begin"/>
            </w:r>
            <w:r>
              <w:rPr>
                <w:color w:val="0070C0"/>
              </w:rPr>
              <w:instrText xml:space="preserve"> HYPERLINK \l "S_2账号或密码错误" </w:instrText>
            </w:r>
            <w:r>
              <w:rPr>
                <w:color w:val="0070C0"/>
              </w:rPr>
              <w:fldChar w:fldCharType="separate"/>
            </w:r>
            <w:r>
              <w:rPr>
                <w:rStyle w:val="30"/>
                <w:rFonts w:hint="eastAsia" w:ascii="宋体" w:hAnsi="宋体" w:eastAsia="宋体" w:cs="宋体"/>
                <w:color w:val="0070C0"/>
                <w:kern w:val="0"/>
                <w:sz w:val="20"/>
              </w:rPr>
              <w:t>账号或密码错误</w:t>
            </w:r>
            <w:r>
              <w:rPr>
                <w:rStyle w:val="31"/>
                <w:rFonts w:hint="eastAsia" w:ascii="宋体" w:hAnsi="宋体" w:eastAsia="宋体" w:cs="宋体"/>
                <w:color w:val="0070C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1-1.0账号、密码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kern w:val="0"/>
                <w:sz w:val="20"/>
              </w:rPr>
              <w:t>1-1.0</w:t>
            </w:r>
            <w:r>
              <w:rPr>
                <w:rFonts w:hint="eastAsia" w:ascii="宋体" w:hAnsi="宋体" w:eastAsia="宋体" w:cs="宋体"/>
                <w:color w:val="auto"/>
                <w:kern w:val="0"/>
                <w:sz w:val="20"/>
              </w:rPr>
              <w:t>网站管理首页</w:t>
            </w:r>
            <w:r>
              <w:rPr>
                <w:rFonts w:eastAsia="Times New Roman"/>
                <w:color w:val="auto"/>
                <w:kern w:val="0"/>
                <w:sz w:val="20"/>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w:t>
            </w:r>
            <w:r>
              <w:rPr>
                <w:rFonts w:eastAsia="Times New Roman"/>
                <w:kern w:val="0"/>
                <w:sz w:val="20"/>
              </w:rPr>
              <w:t>-S-1</w:t>
            </w:r>
            <w:r>
              <w:rPr>
                <w:rFonts w:hint="eastAsia" w:eastAsia="Times New Roman"/>
                <w:kern w:val="0"/>
                <w:sz w:val="20"/>
              </w:rPr>
              <w:t>账号密码必须匹配</w:t>
            </w:r>
          </w:p>
          <w:p>
            <w:pPr>
              <w:rPr>
                <w:rFonts w:eastAsia="Times New Roman"/>
                <w:kern w:val="0"/>
                <w:sz w:val="20"/>
              </w:rPr>
            </w:pPr>
            <w:r>
              <w:rPr>
                <w:rFonts w:hint="eastAsia" w:eastAsia="Times New Roman"/>
                <w:kern w:val="0"/>
                <w:sz w:val="20"/>
              </w:rPr>
              <w:t>B</w:t>
            </w:r>
            <w:r>
              <w:rPr>
                <w:rFonts w:eastAsia="Times New Roman"/>
                <w:kern w:val="0"/>
                <w:sz w:val="20"/>
              </w:rPr>
              <w:t>R-S-2</w:t>
            </w:r>
            <w:r>
              <w:rPr>
                <w:rFonts w:hint="eastAsia" w:eastAsia="Times New Roman"/>
                <w:kern w:val="0"/>
                <w:sz w:val="20"/>
              </w:rPr>
              <w:t>账号不能为空，且长度不能少于6位</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3账号必须已存在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widowControl/>
              <w:rPr>
                <w:rFonts w:ascii="宋体" w:hAnsi="宋体" w:eastAsia="Times New Roman"/>
                <w:color w:val="000000"/>
                <w:kern w:val="0"/>
                <w:szCs w:val="21"/>
              </w:rPr>
            </w:pPr>
            <w:r>
              <w:rPr>
                <w:rFonts w:hint="eastAsia" w:ascii="宋体" w:hAnsi="宋体" w:eastAsia="Times New Roman"/>
                <w:color w:val="000000"/>
                <w:kern w:val="0"/>
                <w:szCs w:val="21"/>
              </w:rPr>
              <w:t xml:space="preserve">2.28 </w:t>
            </w:r>
          </w:p>
        </w:tc>
      </w:tr>
    </w:tbl>
    <w:p>
      <w:pPr>
        <w:pStyle w:val="5"/>
        <w:rPr>
          <w:rFonts w:hint="eastAsia"/>
          <w:lang w:val="en-US" w:eastAsia="zh-CN"/>
        </w:rPr>
      </w:pPr>
      <w:bookmarkStart w:id="516" w:name="_Toc30701"/>
      <w:r>
        <w:rPr>
          <w:rFonts w:hint="eastAsia"/>
          <w:lang w:val="en-US" w:eastAsia="zh-CN"/>
        </w:rPr>
        <w:t>4.2.1.1对话框图</w:t>
      </w:r>
      <w:bookmarkEnd w:id="516"/>
    </w:p>
    <w:p>
      <w:r>
        <w:drawing>
          <wp:inline distT="0" distB="0" distL="0" distR="0">
            <wp:extent cx="5019675" cy="5124450"/>
            <wp:effectExtent l="0" t="0" r="9525" b="1143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203"/>
                    <a:stretch>
                      <a:fillRect/>
                    </a:stretch>
                  </pic:blipFill>
                  <pic:spPr>
                    <a:xfrm>
                      <a:off x="0" y="0"/>
                      <a:ext cx="5019675" cy="5124450"/>
                    </a:xfrm>
                    <a:prstGeom prst="rect">
                      <a:avLst/>
                    </a:prstGeom>
                  </pic:spPr>
                </pic:pic>
              </a:graphicData>
            </a:graphic>
          </wp:inline>
        </w:drawing>
      </w:r>
    </w:p>
    <w:p>
      <w:pPr>
        <w:rPr>
          <w:color w:val="FF0000"/>
        </w:rPr>
      </w:pPr>
      <w:bookmarkStart w:id="517" w:name="_Toc20130"/>
      <w:bookmarkStart w:id="518" w:name="S_学生输入用户名密码"/>
      <w:r>
        <w:rPr>
          <w:rStyle w:val="37"/>
          <w:rFonts w:hint="eastAsia"/>
          <w:lang w:val="en-US" w:eastAsia="zh-CN"/>
        </w:rPr>
        <w:t>4.2.1.2</w:t>
      </w:r>
      <w:r>
        <w:rPr>
          <w:rStyle w:val="37"/>
          <w:rFonts w:hint="eastAsia" w:eastAsiaTheme="majorEastAsia"/>
          <w:lang w:eastAsia="zh-CN"/>
        </w:rPr>
        <w:t>登录</w:t>
      </w:r>
      <w:r>
        <w:rPr>
          <w:rStyle w:val="37"/>
          <w:rFonts w:hint="eastAsia"/>
        </w:rPr>
        <w:t>界面</w:t>
      </w:r>
      <w:r>
        <w:rPr>
          <w:rStyle w:val="37"/>
          <w:rFonts w:hint="eastAsia" w:eastAsiaTheme="majorEastAsia"/>
          <w:lang w:val="en-US" w:eastAsia="zh-CN"/>
        </w:rPr>
        <w:t>/登录按钮</w:t>
      </w:r>
      <w:bookmarkEnd w:id="517"/>
      <w:r>
        <w:rPr>
          <w:rFonts w:hint="eastAsia"/>
          <w:color w:val="FF0000"/>
        </w:rPr>
        <w:t>：</w:t>
      </w:r>
    </w:p>
    <w:bookmarkEnd w:id="518"/>
    <w:p>
      <w:r>
        <w:drawing>
          <wp:inline distT="0" distB="0" distL="0" distR="0">
            <wp:extent cx="5274310" cy="2455545"/>
            <wp:effectExtent l="0" t="0" r="13970" b="133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204"/>
                    <a:stretch>
                      <a:fillRect/>
                    </a:stretch>
                  </pic:blipFill>
                  <pic:spPr>
                    <a:xfrm>
                      <a:off x="0" y="0"/>
                      <a:ext cx="5274310" cy="2455545"/>
                    </a:xfrm>
                    <a:prstGeom prst="rect">
                      <a:avLst/>
                    </a:prstGeom>
                  </pic:spPr>
                </pic:pic>
              </a:graphicData>
            </a:graphic>
          </wp:inline>
        </w:drawing>
      </w:r>
    </w:p>
    <w:p>
      <w:pPr>
        <w:pStyle w:val="5"/>
      </w:pPr>
      <w:bookmarkStart w:id="519" w:name="_Toc26914"/>
      <w:bookmarkStart w:id="520" w:name="S_进入主界面"/>
      <w:r>
        <w:rPr>
          <w:rFonts w:hint="eastAsia"/>
          <w:lang w:val="en-US" w:eastAsia="zh-CN"/>
        </w:rPr>
        <w:t>4.2.1.3</w:t>
      </w:r>
      <w:r>
        <w:rPr>
          <w:rFonts w:hint="eastAsia"/>
        </w:rPr>
        <w:t>主界面</w:t>
      </w:r>
      <w:bookmarkEnd w:id="519"/>
    </w:p>
    <w:bookmarkEnd w:id="520"/>
    <w:p>
      <w:r>
        <w:drawing>
          <wp:inline distT="0" distB="0" distL="0" distR="0">
            <wp:extent cx="5274310" cy="2109470"/>
            <wp:effectExtent l="0" t="0" r="1397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5"/>
                    <a:stretch>
                      <a:fillRect/>
                    </a:stretch>
                  </pic:blipFill>
                  <pic:spPr>
                    <a:xfrm>
                      <a:off x="0" y="0"/>
                      <a:ext cx="5274310" cy="2109470"/>
                    </a:xfrm>
                    <a:prstGeom prst="rect">
                      <a:avLst/>
                    </a:prstGeom>
                  </pic:spPr>
                </pic:pic>
              </a:graphicData>
            </a:graphic>
          </wp:inline>
        </w:drawing>
      </w:r>
    </w:p>
    <w:p>
      <w:pPr>
        <w:rPr>
          <w:color w:val="FF0000"/>
        </w:rPr>
      </w:pPr>
      <w:bookmarkStart w:id="521" w:name="_Toc17140"/>
      <w:r>
        <w:rPr>
          <w:rStyle w:val="37"/>
          <w:rFonts w:hint="eastAsia"/>
          <w:lang w:val="en-US" w:eastAsia="zh-CN"/>
        </w:rPr>
        <w:t>4.2.1.4</w:t>
      </w:r>
      <w:r>
        <w:rPr>
          <w:rStyle w:val="37"/>
          <w:rFonts w:hint="eastAsia"/>
        </w:rPr>
        <w:t>异常界面</w:t>
      </w:r>
      <w:bookmarkEnd w:id="521"/>
      <w:r>
        <w:rPr>
          <w:rFonts w:hint="eastAsia"/>
          <w:color w:val="FF0000"/>
        </w:rPr>
        <w:t>：</w:t>
      </w:r>
    </w:p>
    <w:p>
      <w:pPr>
        <w:rPr>
          <w:color w:val="000000" w:themeColor="text1"/>
          <w14:textFill>
            <w14:solidFill>
              <w14:schemeClr w14:val="tx1"/>
            </w14:solidFill>
          </w14:textFill>
        </w:rPr>
      </w:pPr>
      <w:bookmarkStart w:id="522" w:name="S_1账号不存在"/>
      <w:r>
        <w:rPr>
          <w:rFonts w:hint="eastAsia"/>
          <w:color w:val="000000" w:themeColor="text1"/>
          <w14:textFill>
            <w14:solidFill>
              <w14:schemeClr w14:val="tx1"/>
            </w14:solidFill>
          </w14:textFill>
        </w:rPr>
        <w:t>1账号不存在</w:t>
      </w:r>
    </w:p>
    <w:bookmarkEnd w:id="522"/>
    <w:p>
      <w:r>
        <w:drawing>
          <wp:inline distT="0" distB="0" distL="0" distR="0">
            <wp:extent cx="3390900" cy="3381375"/>
            <wp:effectExtent l="0" t="0" r="762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6"/>
                    <a:stretch>
                      <a:fillRect/>
                    </a:stretch>
                  </pic:blipFill>
                  <pic:spPr>
                    <a:xfrm>
                      <a:off x="0" y="0"/>
                      <a:ext cx="3390900" cy="3381375"/>
                    </a:xfrm>
                    <a:prstGeom prst="rect">
                      <a:avLst/>
                    </a:prstGeom>
                  </pic:spPr>
                </pic:pic>
              </a:graphicData>
            </a:graphic>
          </wp:inline>
        </w:drawing>
      </w:r>
    </w:p>
    <w:p>
      <w:pPr>
        <w:rPr>
          <w:color w:val="000000" w:themeColor="text1"/>
          <w14:textFill>
            <w14:solidFill>
              <w14:schemeClr w14:val="tx1"/>
            </w14:solidFill>
          </w14:textFill>
        </w:rPr>
      </w:pPr>
      <w:bookmarkStart w:id="523" w:name="S_2账号或密码错误"/>
      <w:r>
        <w:rPr>
          <w:rFonts w:hint="eastAsia"/>
          <w:color w:val="000000" w:themeColor="text1"/>
          <w14:textFill>
            <w14:solidFill>
              <w14:schemeClr w14:val="tx1"/>
            </w14:solidFill>
          </w14:textFill>
        </w:rPr>
        <w:t>2账号或密码报错界面</w:t>
      </w:r>
    </w:p>
    <w:bookmarkEnd w:id="523"/>
    <w:p>
      <w:r>
        <w:drawing>
          <wp:inline distT="0" distB="0" distL="0" distR="0">
            <wp:extent cx="3505200" cy="3667125"/>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07"/>
                    <a:stretch>
                      <a:fillRect/>
                    </a:stretch>
                  </pic:blipFill>
                  <pic:spPr>
                    <a:xfrm>
                      <a:off x="0" y="0"/>
                      <a:ext cx="3505200" cy="3667125"/>
                    </a:xfrm>
                    <a:prstGeom prst="rect">
                      <a:avLst/>
                    </a:prstGeom>
                  </pic:spPr>
                </pic:pic>
              </a:graphicData>
            </a:graphic>
          </wp:inline>
        </w:drawing>
      </w:r>
    </w:p>
    <w:p/>
    <w:p/>
    <w:p/>
    <w:p/>
    <w:p/>
    <w:p/>
    <w:p>
      <w:pPr>
        <w:rPr>
          <w:color w:val="FF0000"/>
        </w:rPr>
      </w:pPr>
      <w:bookmarkStart w:id="524" w:name="_Toc27132"/>
      <w:r>
        <w:rPr>
          <w:rStyle w:val="37"/>
          <w:rFonts w:hint="eastAsia"/>
          <w:lang w:val="en-US" w:eastAsia="zh-CN"/>
        </w:rPr>
        <w:t>4.2.1.5</w:t>
      </w:r>
      <w:r>
        <w:rPr>
          <w:rStyle w:val="37"/>
          <w:rFonts w:hint="eastAsia"/>
        </w:rPr>
        <w:t>网站管理首页</w:t>
      </w:r>
      <w:bookmarkEnd w:id="524"/>
      <w:r>
        <w:rPr>
          <w:rFonts w:hint="eastAsia"/>
          <w:color w:val="FF0000"/>
        </w:rPr>
        <w:t>：</w:t>
      </w:r>
    </w:p>
    <w:p>
      <w:r>
        <w:drawing>
          <wp:inline distT="0" distB="0" distL="0" distR="0">
            <wp:extent cx="5274310" cy="2325370"/>
            <wp:effectExtent l="0" t="0" r="139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8"/>
                    <a:stretch>
                      <a:fillRect/>
                    </a:stretch>
                  </pic:blipFill>
                  <pic:spPr>
                    <a:xfrm>
                      <a:off x="0" y="0"/>
                      <a:ext cx="5274310" cy="2325370"/>
                    </a:xfrm>
                    <a:prstGeom prst="rect">
                      <a:avLst/>
                    </a:prstGeom>
                  </pic:spPr>
                </pic:pic>
              </a:graphicData>
            </a:graphic>
          </wp:inline>
        </w:drawing>
      </w:r>
    </w:p>
    <w:p>
      <w:pPr>
        <w:pStyle w:val="4"/>
        <w:rPr>
          <w:color w:val="000000" w:themeColor="text1"/>
          <w14:textFill>
            <w14:solidFill>
              <w14:schemeClr w14:val="tx1"/>
            </w14:solidFill>
          </w14:textFill>
        </w:rPr>
      </w:pPr>
      <w:bookmarkStart w:id="525" w:name="_Toc1567"/>
      <w:bookmarkStart w:id="526" w:name="_Toc7989"/>
      <w:bookmarkStart w:id="527" w:name="_Toc4721"/>
      <w:bookmarkStart w:id="528" w:name="_Toc23596"/>
      <w:r>
        <w:rPr>
          <w:rFonts w:hint="eastAsia"/>
          <w:color w:val="000000" w:themeColor="text1"/>
          <w14:textFill>
            <w14:solidFill>
              <w14:schemeClr w14:val="tx1"/>
            </w14:solidFill>
          </w14:textFill>
        </w:rPr>
        <w:t>4.2.2学生注册</w:t>
      </w:r>
      <w:bookmarkEnd w:id="525"/>
      <w:bookmarkEnd w:id="526"/>
      <w:bookmarkEnd w:id="527"/>
      <w:bookmarkEnd w:id="52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ID和名称</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S-1-2,</w:t>
            </w:r>
            <w:r>
              <w:rPr>
                <w:rFonts w:hint="eastAsia" w:eastAsia="Times New Roman"/>
                <w:color w:val="000000" w:themeColor="text1"/>
                <w:kern w:val="0"/>
                <w:sz w:val="20"/>
                <w14:textFill>
                  <w14:solidFill>
                    <w14:schemeClr w14:val="tx1"/>
                  </w14:solidFill>
                </w14:textFill>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描述</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学生新用户可以进行注册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触发条件</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学生新用户希望可以进行注册一个用户账号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前置条件</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后置条件</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1.学生用户名，密码，真实姓名，邮箱，身份证号码信息，邮箱验证码记录到数据库</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正常流程</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1-2.0学生注册账户</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1.学生打开网站</w:t>
            </w:r>
            <w:r>
              <w:rPr>
                <w:rFonts w:hint="eastAsia" w:eastAsia="Times New Roman"/>
                <w:color w:val="000000" w:themeColor="text1"/>
                <w:kern w:val="0"/>
                <w:sz w:val="20"/>
                <w:u w:val="none"/>
                <w14:textFill>
                  <w14:solidFill>
                    <w14:schemeClr w14:val="tx1"/>
                  </w14:solidFill>
                </w14:textFill>
              </w:rPr>
              <w:fldChar w:fldCharType="begin"/>
            </w:r>
            <w:r>
              <w:rPr>
                <w:rFonts w:hint="eastAsia" w:eastAsia="Times New Roman"/>
                <w:color w:val="000000" w:themeColor="text1"/>
                <w:kern w:val="0"/>
                <w:sz w:val="20"/>
                <w:u w:val="none"/>
                <w14:textFill>
                  <w14:solidFill>
                    <w14:schemeClr w14:val="tx1"/>
                  </w14:solidFill>
                </w14:textFill>
              </w:rPr>
              <w:instrText xml:space="preserve"> HYPERLINK \l "S_立即注册" </w:instrText>
            </w:r>
            <w:r>
              <w:rPr>
                <w:rFonts w:hint="eastAsia" w:eastAsia="Times New Roman"/>
                <w:color w:val="000000" w:themeColor="text1"/>
                <w:kern w:val="0"/>
                <w:sz w:val="20"/>
                <w:u w:val="none"/>
                <w14:textFill>
                  <w14:solidFill>
                    <w14:schemeClr w14:val="tx1"/>
                  </w14:solidFill>
                </w14:textFill>
              </w:rPr>
              <w:fldChar w:fldCharType="separate"/>
            </w:r>
            <w:r>
              <w:rPr>
                <w:rStyle w:val="30"/>
                <w:rFonts w:hint="eastAsia"/>
                <w:color w:val="000000" w:themeColor="text1"/>
                <w:kern w:val="0"/>
                <w:sz w:val="20"/>
                <w:lang w:eastAsia="zh-CN"/>
                <w14:textFill>
                  <w14:solidFill>
                    <w14:schemeClr w14:val="tx1"/>
                  </w14:solidFill>
                </w14:textFill>
              </w:rPr>
              <w:t>登录</w:t>
            </w:r>
            <w:r>
              <w:rPr>
                <w:rStyle w:val="30"/>
                <w:rFonts w:hint="eastAsia" w:eastAsia="Times New Roman"/>
                <w:color w:val="000000" w:themeColor="text1"/>
                <w:kern w:val="0"/>
                <w:sz w:val="20"/>
                <w14:textFill>
                  <w14:solidFill>
                    <w14:schemeClr w14:val="tx1"/>
                  </w14:solidFill>
                </w14:textFill>
              </w:rPr>
              <w:t>页面</w:t>
            </w:r>
            <w:r>
              <w:rPr>
                <w:rFonts w:hint="eastAsia" w:eastAsia="Times New Roman"/>
                <w:color w:val="000000" w:themeColor="text1"/>
                <w:kern w:val="0"/>
                <w:sz w:val="20"/>
                <w:u w:val="none"/>
                <w14:textFill>
                  <w14:solidFill>
                    <w14:schemeClr w14:val="tx1"/>
                  </w14:solidFill>
                </w14:textFill>
              </w:rPr>
              <w:fldChar w:fldCharType="end"/>
            </w:r>
          </w:p>
          <w:p>
            <w:pPr>
              <w:rPr>
                <w:rFonts w:eastAsia="Times New Roman"/>
                <w:color w:val="1F4E79" w:themeColor="accent1" w:themeShade="80"/>
                <w:kern w:val="0"/>
                <w:sz w:val="20"/>
                <w:u w:val="single"/>
              </w:rPr>
            </w:pPr>
            <w:r>
              <w:rPr>
                <w:rFonts w:hint="eastAsia" w:eastAsia="Times New Roman"/>
                <w:color w:val="000000" w:themeColor="text1"/>
                <w:kern w:val="0"/>
                <w:sz w:val="20"/>
                <w14:textFill>
                  <w14:solidFill>
                    <w14:schemeClr w14:val="tx1"/>
                  </w14:solidFill>
                </w14:textFill>
              </w:rPr>
              <w:t>2.</w:t>
            </w:r>
            <w:r>
              <w:rPr>
                <w:color w:val="1F4E79" w:themeColor="accent1" w:themeShade="80"/>
                <w:u w:val="single"/>
              </w:rPr>
              <w:fldChar w:fldCharType="begin"/>
            </w:r>
            <w:r>
              <w:rPr>
                <w:color w:val="1F4E79" w:themeColor="accent1" w:themeShade="80"/>
                <w:u w:val="single"/>
              </w:rPr>
              <w:instrText xml:space="preserve"> HYPERLINK \l "S_立即注册" </w:instrText>
            </w:r>
            <w:r>
              <w:rPr>
                <w:color w:val="1F4E79" w:themeColor="accent1" w:themeShade="80"/>
                <w:u w:val="single"/>
              </w:rPr>
              <w:fldChar w:fldCharType="separate"/>
            </w:r>
            <w:r>
              <w:rPr>
                <w:rStyle w:val="30"/>
                <w:rFonts w:hint="eastAsia" w:eastAsia="Times New Roman"/>
                <w:color w:val="1F4E79" w:themeColor="accent1" w:themeShade="80"/>
                <w:kern w:val="0"/>
                <w:sz w:val="20"/>
                <w:u w:val="single"/>
              </w:rPr>
              <w:t>点击立即注册</w:t>
            </w:r>
            <w:r>
              <w:rPr>
                <w:rStyle w:val="31"/>
                <w:rFonts w:hint="eastAsia" w:eastAsia="Times New Roman"/>
                <w:color w:val="1F4E79" w:themeColor="accent1" w:themeShade="80"/>
                <w:kern w:val="0"/>
                <w:sz w:val="20"/>
                <w:u w:val="single"/>
              </w:rPr>
              <w:fldChar w:fldCharType="end"/>
            </w:r>
          </w:p>
          <w:p>
            <w:pPr>
              <w:rPr>
                <w:rFonts w:eastAsia="Times New Roman"/>
                <w:color w:val="1F4E79" w:themeColor="accent1" w:themeShade="80"/>
                <w:kern w:val="0"/>
                <w:sz w:val="20"/>
              </w:rPr>
            </w:pPr>
            <w:r>
              <w:rPr>
                <w:rFonts w:hint="eastAsia" w:eastAsia="Times New Roman"/>
                <w:color w:val="000000" w:themeColor="text1"/>
                <w:kern w:val="0"/>
                <w:sz w:val="20"/>
                <w14:textFill>
                  <w14:solidFill>
                    <w14:schemeClr w14:val="tx1"/>
                  </w14:solidFill>
                </w14:textFill>
              </w:rPr>
              <w:t>3.</w:t>
            </w:r>
            <w:r>
              <w:rPr>
                <w:color w:val="1F4E79" w:themeColor="accent1" w:themeShade="80"/>
              </w:rPr>
              <w:fldChar w:fldCharType="begin"/>
            </w:r>
            <w:r>
              <w:rPr>
                <w:color w:val="1F4E79" w:themeColor="accent1" w:themeShade="80"/>
              </w:rPr>
              <w:instrText xml:space="preserve"> HYPERLINK \l "S_注册信息填写界面" </w:instrText>
            </w:r>
            <w:r>
              <w:rPr>
                <w:color w:val="1F4E79" w:themeColor="accent1" w:themeShade="80"/>
              </w:rPr>
              <w:fldChar w:fldCharType="separate"/>
            </w:r>
            <w:r>
              <w:rPr>
                <w:rStyle w:val="30"/>
                <w:rFonts w:hint="eastAsia" w:eastAsia="Times New Roman"/>
                <w:color w:val="1F4E79" w:themeColor="accent1" w:themeShade="80"/>
                <w:kern w:val="0"/>
                <w:sz w:val="20"/>
              </w:rPr>
              <w:t>填写用户名，密码，确认密码，真实姓名，邮箱，邮箱验证码，身份证信息的信息</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4.</w:t>
            </w:r>
            <w:r>
              <w:rPr>
                <w:color w:val="1F4E79" w:themeColor="accent1" w:themeShade="80"/>
              </w:rPr>
              <w:fldChar w:fldCharType="begin"/>
            </w:r>
            <w:r>
              <w:rPr>
                <w:color w:val="1F4E79" w:themeColor="accent1" w:themeShade="80"/>
              </w:rPr>
              <w:instrText xml:space="preserve"> HYPERLINK \l "S_注册信息填写界面" </w:instrText>
            </w:r>
            <w:r>
              <w:rPr>
                <w:color w:val="1F4E79" w:themeColor="accent1" w:themeShade="80"/>
              </w:rPr>
              <w:fldChar w:fldCharType="separate"/>
            </w:r>
            <w:r>
              <w:rPr>
                <w:rStyle w:val="31"/>
                <w:rFonts w:hint="eastAsia" w:eastAsia="Times New Roman"/>
                <w:color w:val="1F4E79" w:themeColor="accent1" w:themeShade="80"/>
                <w:kern w:val="0"/>
                <w:sz w:val="20"/>
              </w:rPr>
              <w:t>点击注册界面的注册按钮</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5.</w:t>
            </w:r>
            <w:r>
              <w:rPr>
                <w:color w:val="1F4E79" w:themeColor="accent1" w:themeShade="80"/>
              </w:rPr>
              <w:fldChar w:fldCharType="begin"/>
            </w:r>
            <w:r>
              <w:rPr>
                <w:color w:val="1F4E79" w:themeColor="accent1" w:themeShade="80"/>
              </w:rPr>
              <w:instrText xml:space="preserve"> HYPERLINK \l "S_登陆界面" </w:instrText>
            </w:r>
            <w:r>
              <w:rPr>
                <w:color w:val="1F4E79" w:themeColor="accent1" w:themeShade="80"/>
              </w:rPr>
              <w:fldChar w:fldCharType="separate"/>
            </w:r>
            <w:r>
              <w:rPr>
                <w:rStyle w:val="30"/>
                <w:rFonts w:hint="eastAsia" w:eastAsia="Times New Roman"/>
                <w:color w:val="1F4E79" w:themeColor="accent1" w:themeShade="80"/>
                <w:kern w:val="0"/>
                <w:sz w:val="20"/>
              </w:rPr>
              <w:t>跳转至</w:t>
            </w:r>
            <w:r>
              <w:rPr>
                <w:rStyle w:val="30"/>
                <w:rFonts w:hint="eastAsia"/>
                <w:color w:val="1F4E79" w:themeColor="accent1" w:themeShade="80"/>
                <w:kern w:val="0"/>
                <w:sz w:val="20"/>
                <w:lang w:eastAsia="zh-CN"/>
              </w:rPr>
              <w:t>登录</w:t>
            </w:r>
            <w:r>
              <w:rPr>
                <w:rStyle w:val="30"/>
                <w:rFonts w:hint="eastAsia" w:eastAsia="Times New Roman"/>
                <w:color w:val="1F4E79" w:themeColor="accent1" w:themeShade="80"/>
                <w:kern w:val="0"/>
                <w:sz w:val="20"/>
              </w:rPr>
              <w:t>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可选流程</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1-2.0E1用户名存在</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1.系统提示信息：</w:t>
            </w:r>
            <w:r>
              <w:rPr>
                <w:color w:val="1F4E79" w:themeColor="accent1" w:themeShade="80"/>
              </w:rPr>
              <w:fldChar w:fldCharType="begin"/>
            </w:r>
            <w:r>
              <w:rPr>
                <w:color w:val="1F4E79" w:themeColor="accent1" w:themeShade="80"/>
              </w:rPr>
              <w:instrText xml:space="preserve"> HYPERLINK \l "S_1用户名不规范" </w:instrText>
            </w:r>
            <w:r>
              <w:rPr>
                <w:color w:val="1F4E79" w:themeColor="accent1" w:themeShade="80"/>
              </w:rPr>
              <w:fldChar w:fldCharType="separate"/>
            </w:r>
            <w:r>
              <w:rPr>
                <w:rStyle w:val="30"/>
                <w:rFonts w:hint="eastAsia" w:eastAsia="Times New Roman"/>
                <w:color w:val="1F4E79" w:themeColor="accent1" w:themeShade="80"/>
                <w:kern w:val="0"/>
                <w:sz w:val="20"/>
              </w:rPr>
              <w:t>用户名已存在</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1-2.0E2用户名长度不在6-12位字符之间</w:t>
            </w:r>
          </w:p>
          <w:p>
            <w:pPr>
              <w:rPr>
                <w:rFonts w:eastAsia="Times New Roman"/>
                <w:color w:val="FF0000"/>
                <w:kern w:val="0"/>
                <w:sz w:val="20"/>
              </w:rPr>
            </w:pPr>
            <w:r>
              <w:rPr>
                <w:rFonts w:eastAsia="Times New Roman"/>
                <w:color w:val="000000" w:themeColor="text1"/>
                <w:kern w:val="0"/>
                <w:sz w:val="20"/>
                <w14:textFill>
                  <w14:solidFill>
                    <w14:schemeClr w14:val="tx1"/>
                  </w14:solidFill>
                </w14:textFill>
              </w:rPr>
              <w:t>E2.</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"S_1用户名不规范" </w:instrText>
            </w:r>
            <w:r>
              <w:rPr>
                <w:color w:val="1F4E79" w:themeColor="accent1" w:themeShade="80"/>
              </w:rPr>
              <w:fldChar w:fldCharType="separate"/>
            </w:r>
            <w:r>
              <w:rPr>
                <w:rStyle w:val="30"/>
                <w:rFonts w:hint="eastAsia" w:eastAsia="Times New Roman"/>
                <w:color w:val="1F4E79" w:themeColor="accent1" w:themeShade="80"/>
                <w:kern w:val="0"/>
                <w:sz w:val="20"/>
              </w:rPr>
              <w:t>用户名不符合规范</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1-2.0E3用户名为空</w:t>
            </w:r>
          </w:p>
          <w:p>
            <w:pPr>
              <w:rPr>
                <w:rFonts w:eastAsia="Times New Roman"/>
                <w:color w:val="FF0000"/>
                <w:kern w:val="0"/>
                <w:sz w:val="20"/>
              </w:rPr>
            </w:pPr>
            <w:r>
              <w:rPr>
                <w:rFonts w:eastAsia="Times New Roman"/>
                <w:color w:val="000000" w:themeColor="text1"/>
                <w:kern w:val="0"/>
                <w:sz w:val="20"/>
                <w14:textFill>
                  <w14:solidFill>
                    <w14:schemeClr w14:val="tx1"/>
                  </w14:solidFill>
                </w14:textFill>
              </w:rPr>
              <w:t>E3</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"S_1用户名不规范" </w:instrText>
            </w:r>
            <w:r>
              <w:rPr>
                <w:color w:val="1F4E79" w:themeColor="accent1" w:themeShade="80"/>
              </w:rPr>
              <w:fldChar w:fldCharType="separate"/>
            </w:r>
            <w:r>
              <w:rPr>
                <w:rStyle w:val="31"/>
                <w:rFonts w:hint="eastAsia" w:eastAsia="Times New Roman"/>
                <w:color w:val="1F4E79" w:themeColor="accent1" w:themeShade="80"/>
                <w:kern w:val="0"/>
                <w:sz w:val="20"/>
              </w:rPr>
              <w:t>用户名不符合规范</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1-2.0E4密码长度小于6位</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E4</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"S_2密码6_20" </w:instrText>
            </w:r>
            <w:r>
              <w:rPr>
                <w:color w:val="1F4E79" w:themeColor="accent1" w:themeShade="80"/>
              </w:rPr>
              <w:fldChar w:fldCharType="separate"/>
            </w:r>
            <w:r>
              <w:rPr>
                <w:rStyle w:val="31"/>
                <w:rFonts w:hint="eastAsia" w:eastAsia="Times New Roman"/>
                <w:color w:val="1F4E79" w:themeColor="accent1" w:themeShade="80"/>
                <w:kern w:val="0"/>
                <w:sz w:val="20"/>
              </w:rPr>
              <w:t>密码长度小于6位</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1-2.0E5密码长度大于20位</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E5</w:t>
            </w:r>
            <w:r>
              <w:rPr>
                <w:rFonts w:hint="eastAsia" w:eastAsia="Times New Roman"/>
                <w:color w:val="000000" w:themeColor="text1"/>
                <w:kern w:val="0"/>
                <w:sz w:val="20"/>
                <w14:textFill>
                  <w14:solidFill>
                    <w14:schemeClr w14:val="tx1"/>
                  </w14:solidFill>
                </w14:textFill>
              </w:rPr>
              <w:t>. 系统提示信息：</w:t>
            </w:r>
            <w:r>
              <w:rPr>
                <w:color w:val="1F4E79" w:themeColor="accent1" w:themeShade="80"/>
              </w:rPr>
              <w:fldChar w:fldCharType="begin"/>
            </w:r>
            <w:r>
              <w:rPr>
                <w:color w:val="1F4E79" w:themeColor="accent1" w:themeShade="80"/>
              </w:rPr>
              <w:instrText xml:space="preserve"> HYPERLINK \l "S_2密码6_20" </w:instrText>
            </w:r>
            <w:r>
              <w:rPr>
                <w:color w:val="1F4E79" w:themeColor="accent1" w:themeShade="80"/>
              </w:rPr>
              <w:fldChar w:fldCharType="separate"/>
            </w:r>
            <w:r>
              <w:rPr>
                <w:rStyle w:val="31"/>
                <w:rFonts w:hint="eastAsia" w:eastAsia="Times New Roman"/>
                <w:color w:val="1F4E79" w:themeColor="accent1" w:themeShade="80"/>
                <w:kern w:val="0"/>
                <w:sz w:val="20"/>
              </w:rPr>
              <w:t>密码长度大于20位</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1-2.0E6确认密码与密码不一致</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E6</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"S_两次密码不一致" </w:instrText>
            </w:r>
            <w:r>
              <w:rPr>
                <w:color w:val="1F4E79" w:themeColor="accent1" w:themeShade="80"/>
              </w:rPr>
              <w:fldChar w:fldCharType="separate"/>
            </w:r>
            <w:r>
              <w:rPr>
                <w:rStyle w:val="30"/>
                <w:rFonts w:hint="eastAsia" w:eastAsia="Times New Roman"/>
                <w:color w:val="1F4E79" w:themeColor="accent1" w:themeShade="80"/>
                <w:kern w:val="0"/>
                <w:sz w:val="20"/>
              </w:rPr>
              <w:t>两次密码不一致</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w:t>
            </w:r>
            <w:r>
              <w:rPr>
                <w:rFonts w:eastAsia="Times New Roman"/>
                <w:b/>
                <w:color w:val="000000" w:themeColor="text1"/>
                <w:kern w:val="0"/>
                <w:sz w:val="20"/>
                <w14:textFill>
                  <w14:solidFill>
                    <w14:schemeClr w14:val="tx1"/>
                  </w14:solidFill>
                </w14:textFill>
              </w:rPr>
              <w:t>7</w:t>
            </w:r>
            <w:r>
              <w:rPr>
                <w:rFonts w:hint="eastAsia" w:eastAsia="Times New Roman"/>
                <w:b/>
                <w:color w:val="000000" w:themeColor="text1"/>
                <w:kern w:val="0"/>
                <w:sz w:val="20"/>
                <w14:textFill>
                  <w14:solidFill>
                    <w14:schemeClr w14:val="tx1"/>
                  </w14:solidFill>
                </w14:textFill>
              </w:rPr>
              <w:t>邮箱格式错误</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E7</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"S_邮箱格式不正确" </w:instrText>
            </w:r>
            <w:r>
              <w:rPr>
                <w:color w:val="1F4E79" w:themeColor="accent1" w:themeShade="80"/>
              </w:rPr>
              <w:fldChar w:fldCharType="separate"/>
            </w:r>
            <w:r>
              <w:rPr>
                <w:rStyle w:val="31"/>
                <w:rFonts w:hint="eastAsia" w:eastAsia="Times New Roman"/>
                <w:color w:val="1F4E79" w:themeColor="accent1" w:themeShade="80"/>
                <w:kern w:val="0"/>
                <w:sz w:val="20"/>
              </w:rPr>
              <w:t>邮箱格式不正确</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w:t>
            </w:r>
            <w:r>
              <w:rPr>
                <w:rFonts w:eastAsia="Times New Roman"/>
                <w:b/>
                <w:color w:val="000000" w:themeColor="text1"/>
                <w:kern w:val="0"/>
                <w:sz w:val="20"/>
                <w14:textFill>
                  <w14:solidFill>
                    <w14:schemeClr w14:val="tx1"/>
                  </w14:solidFill>
                </w14:textFill>
              </w:rPr>
              <w:t>8</w:t>
            </w:r>
            <w:r>
              <w:rPr>
                <w:rFonts w:hint="eastAsia" w:ascii="宋体" w:hAnsi="宋体" w:eastAsia="宋体" w:cs="宋体"/>
                <w:b/>
                <w:color w:val="000000" w:themeColor="text1"/>
                <w:kern w:val="0"/>
                <w:sz w:val="20"/>
                <w14:textFill>
                  <w14:solidFill>
                    <w14:schemeClr w14:val="tx1"/>
                  </w14:solidFill>
                </w14:textFill>
              </w:rPr>
              <w:t>邮箱验证码不正确</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E8</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"S_验证码不正确" </w:instrText>
            </w:r>
            <w:r>
              <w:rPr>
                <w:color w:val="1F4E79" w:themeColor="accent1" w:themeShade="80"/>
              </w:rPr>
              <w:fldChar w:fldCharType="separate"/>
            </w:r>
            <w:r>
              <w:rPr>
                <w:rStyle w:val="31"/>
                <w:rFonts w:hint="eastAsia" w:eastAsia="Times New Roman"/>
                <w:color w:val="1F4E79" w:themeColor="accent1" w:themeShade="80"/>
                <w:kern w:val="0"/>
                <w:sz w:val="20"/>
              </w:rPr>
              <w:t>邮箱验证码不正确</w:t>
            </w:r>
            <w:r>
              <w:rPr>
                <w:rStyle w:val="31"/>
                <w:rFonts w:hint="eastAsia" w:eastAsia="Times New Roman"/>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w:t>
            </w:r>
            <w:r>
              <w:rPr>
                <w:rFonts w:eastAsia="Times New Roman"/>
                <w:b/>
                <w:color w:val="000000" w:themeColor="text1"/>
                <w:kern w:val="0"/>
                <w:sz w:val="20"/>
                <w14:textFill>
                  <w14:solidFill>
                    <w14:schemeClr w14:val="tx1"/>
                  </w14:solidFill>
                </w14:textFill>
              </w:rPr>
              <w:t>9</w:t>
            </w:r>
            <w:r>
              <w:rPr>
                <w:rFonts w:hint="eastAsia" w:eastAsia="Times New Roman"/>
                <w:b/>
                <w:color w:val="000000" w:themeColor="text1"/>
                <w:kern w:val="0"/>
                <w:sz w:val="20"/>
                <w14:textFill>
                  <w14:solidFill>
                    <w14:schemeClr w14:val="tx1"/>
                  </w14:solidFill>
                </w14:textFill>
              </w:rPr>
              <w:t>身份证号码长度不是18位</w:t>
            </w:r>
          </w:p>
          <w:p>
            <w:pPr>
              <w:rPr>
                <w:rFonts w:eastAsia="Times New Roman"/>
                <w:color w:val="FF0000"/>
                <w:kern w:val="0"/>
                <w:sz w:val="20"/>
              </w:rPr>
            </w:pPr>
            <w:r>
              <w:rPr>
                <w:rFonts w:hint="eastAsia" w:ascii="宋体" w:hAnsi="宋体" w:eastAsia="宋体" w:cs="宋体"/>
                <w:color w:val="000000" w:themeColor="text1"/>
                <w:kern w:val="0"/>
                <w:sz w:val="20"/>
                <w14:textFill>
                  <w14:solidFill>
                    <w14:schemeClr w14:val="tx1"/>
                  </w14:solidFill>
                </w14:textFill>
              </w:rPr>
              <w:t>E</w:t>
            </w:r>
            <w:r>
              <w:rPr>
                <w:rFonts w:ascii="宋体" w:hAnsi="宋体" w:eastAsia="宋体" w:cs="宋体"/>
                <w:color w:val="000000" w:themeColor="text1"/>
                <w:kern w:val="0"/>
                <w:sz w:val="20"/>
                <w14:textFill>
                  <w14:solidFill>
                    <w14:schemeClr w14:val="tx1"/>
                  </w14:solidFill>
                </w14:textFill>
              </w:rPr>
              <w:t>9.</w:t>
            </w:r>
            <w:r>
              <w:rPr>
                <w:rFonts w:hint="eastAsia" w:ascii="宋体" w:hAnsi="宋体" w:eastAsia="宋体" w:cs="宋体"/>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"S_身份证号码长度不正确" </w:instrText>
            </w:r>
            <w:r>
              <w:rPr>
                <w:color w:val="1F4E79" w:themeColor="accent1" w:themeShade="80"/>
              </w:rPr>
              <w:fldChar w:fldCharType="separate"/>
            </w:r>
            <w:r>
              <w:rPr>
                <w:rStyle w:val="31"/>
                <w:rFonts w:hint="eastAsia" w:ascii="宋体" w:hAnsi="宋体" w:eastAsia="宋体" w:cs="宋体"/>
                <w:color w:val="1F4E79" w:themeColor="accent1" w:themeShade="80"/>
                <w:kern w:val="0"/>
                <w:sz w:val="20"/>
              </w:rPr>
              <w:t>身份证号码长度不正确</w:t>
            </w:r>
            <w:r>
              <w:rPr>
                <w:rStyle w:val="31"/>
                <w:rFonts w:hint="eastAsia" w:ascii="宋体" w:hAnsi="宋体" w:eastAsia="宋体" w:cs="宋体"/>
                <w:color w:val="1F4E79" w:themeColor="accent1" w:themeShade="80"/>
                <w:kern w:val="0"/>
                <w:sz w:val="20"/>
              </w:rPr>
              <w:fldChar w:fldCharType="end"/>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1-2.0E1</w:t>
            </w:r>
            <w:r>
              <w:rPr>
                <w:rFonts w:eastAsia="Times New Roman"/>
                <w:b/>
                <w:color w:val="000000" w:themeColor="text1"/>
                <w:kern w:val="0"/>
                <w:sz w:val="20"/>
                <w14:textFill>
                  <w14:solidFill>
                    <w14:schemeClr w14:val="tx1"/>
                  </w14:solidFill>
                </w14:textFill>
              </w:rPr>
              <w:t>0</w:t>
            </w:r>
            <w:r>
              <w:rPr>
                <w:rFonts w:hint="eastAsia" w:ascii="宋体" w:hAnsi="宋体" w:eastAsia="宋体" w:cs="宋体"/>
                <w:b/>
                <w:color w:val="000000" w:themeColor="text1"/>
                <w:kern w:val="0"/>
                <w:sz w:val="20"/>
                <w14:textFill>
                  <w14:solidFill>
                    <w14:schemeClr w14:val="tx1"/>
                  </w14:solidFill>
                </w14:textFill>
              </w:rPr>
              <w:t>真实姓名为空</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E10</w:t>
            </w:r>
            <w:r>
              <w:rPr>
                <w:rFonts w:hint="eastAsia" w:eastAsia="Times New Roman"/>
                <w:color w:val="000000" w:themeColor="text1"/>
                <w:kern w:val="0"/>
                <w:sz w:val="20"/>
                <w14:textFill>
                  <w14:solidFill>
                    <w14:schemeClr w14:val="tx1"/>
                  </w14:solidFill>
                </w14:textFill>
              </w:rPr>
              <w:t>系统提示信息：</w:t>
            </w:r>
            <w:r>
              <w:rPr>
                <w:color w:val="1F4E79" w:themeColor="accent1" w:themeShade="80"/>
              </w:rPr>
              <w:fldChar w:fldCharType="begin"/>
            </w:r>
            <w:r>
              <w:rPr>
                <w:color w:val="1F4E79" w:themeColor="accent1" w:themeShade="80"/>
              </w:rPr>
              <w:instrText xml:space="preserve"> HYPERLINK \l "S_请输入真实姓名" </w:instrText>
            </w:r>
            <w:r>
              <w:rPr>
                <w:color w:val="1F4E79" w:themeColor="accent1" w:themeShade="80"/>
              </w:rPr>
              <w:fldChar w:fldCharType="separate"/>
            </w:r>
            <w:r>
              <w:rPr>
                <w:rStyle w:val="30"/>
                <w:rFonts w:hint="eastAsia" w:eastAsia="Times New Roman"/>
                <w:color w:val="1F4E79" w:themeColor="accent1" w:themeShade="80"/>
                <w:kern w:val="0"/>
                <w:sz w:val="20"/>
              </w:rPr>
              <w:t>请输入真实姓名</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输入</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1-2.0用户名、密码、确认密码、真实姓名、身份证、邮箱、验证码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输出</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w:t>
            </w:r>
            <w:r>
              <w:rPr>
                <w:rFonts w:hint="eastAsia" w:asciiTheme="minorEastAsia" w:hAnsiTheme="minorEastAsia" w:eastAsiaTheme="minorEastAsia"/>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2.</w:t>
            </w:r>
            <w:r>
              <w:rPr>
                <w:rFonts w:hint="eastAsia"/>
                <w:color w:val="000000" w:themeColor="text1"/>
                <w:kern w:val="0"/>
                <w:sz w:val="20"/>
                <w:lang w:val="en-US" w:eastAsia="zh-CN"/>
                <w14:textFill>
                  <w14:solidFill>
                    <w14:schemeClr w14:val="tx1"/>
                  </w14:solidFill>
                </w14:textFill>
              </w:rPr>
              <w:t>0</w:t>
            </w:r>
            <w:r>
              <w:rPr>
                <w:rFonts w:hint="eastAsia"/>
                <w:color w:val="000000" w:themeColor="text1"/>
                <w:kern w:val="0"/>
                <w:sz w:val="20"/>
                <w:lang w:eastAsia="zh-CN"/>
                <w14:textFill>
                  <w14:solidFill>
                    <w14:schemeClr w14:val="tx1"/>
                  </w14:solidFill>
                </w14:textFill>
              </w:rPr>
              <w:t>登录</w:t>
            </w:r>
            <w:r>
              <w:rPr>
                <w:rFonts w:hint="eastAsia"/>
                <w:color w:val="000000" w:themeColor="text1"/>
                <w:kern w:val="0"/>
                <w:sz w:val="20"/>
                <w:lang w:val="en-US" w:eastAsia="zh-CN"/>
                <w14:textFill>
                  <w14:solidFill>
                    <w14:schemeClr w14:val="tx1"/>
                  </w14:solidFill>
                </w14:textFill>
              </w:rPr>
              <w:t>界面</w:t>
            </w:r>
            <w:r>
              <w:rPr>
                <w:rFonts w:eastAsia="Times New Roman"/>
                <w:color w:val="000000" w:themeColor="text1"/>
                <w:kern w:val="0"/>
                <w:sz w:val="20"/>
                <w14:textFill>
                  <w14:solidFill>
                    <w14:schemeClr w14:val="tx1"/>
                  </w14:solidFill>
                </w14:textFill>
              </w:rPr>
              <w:t>,</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E1,E2,E3,E4,E5,E6,E7,E8,E9,E10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业务规则</w:t>
            </w:r>
          </w:p>
        </w:tc>
        <w:tc>
          <w:tcPr>
            <w:tcW w:w="4148" w:type="dxa"/>
          </w:tcPr>
          <w:p>
            <w:pPr>
              <w:rPr>
                <w:rFonts w:eastAsia="Times New Roman"/>
                <w:kern w:val="0"/>
                <w:sz w:val="20"/>
              </w:rPr>
            </w:pPr>
            <w:r>
              <w:rPr>
                <w:rFonts w:hint="eastAsia" w:eastAsia="Times New Roman"/>
                <w:kern w:val="0"/>
                <w:sz w:val="20"/>
              </w:rPr>
              <w:t>BR</w:t>
            </w:r>
            <w:r>
              <w:rPr>
                <w:rFonts w:eastAsia="Times New Roman"/>
                <w:kern w:val="0"/>
                <w:sz w:val="20"/>
              </w:rPr>
              <w:t>-S-1</w:t>
            </w:r>
            <w:r>
              <w:rPr>
                <w:rFonts w:hint="eastAsia" w:eastAsia="Times New Roman"/>
                <w:kern w:val="0"/>
                <w:sz w:val="20"/>
              </w:rPr>
              <w:t>用户名不能已存在的</w:t>
            </w:r>
          </w:p>
          <w:p>
            <w:pPr>
              <w:rPr>
                <w:rFonts w:eastAsia="Times New Roman"/>
                <w:color w:val="000000" w:themeColor="text1"/>
                <w:kern w:val="0"/>
                <w:sz w:val="20"/>
                <w14:textFill>
                  <w14:solidFill>
                    <w14:schemeClr w14:val="tx1"/>
                  </w14:solidFill>
                </w14:textFill>
              </w:rPr>
            </w:pPr>
            <w:r>
              <w:rPr>
                <w:rFonts w:hint="eastAsia" w:eastAsia="Times New Roman"/>
                <w:kern w:val="0"/>
                <w:sz w:val="20"/>
              </w:rPr>
              <w:t>BR</w:t>
            </w:r>
            <w:r>
              <w:rPr>
                <w:rFonts w:eastAsia="Times New Roman"/>
                <w:kern w:val="0"/>
                <w:sz w:val="20"/>
              </w:rPr>
              <w:t>-S-</w:t>
            </w:r>
            <w:r>
              <w:rPr>
                <w:rFonts w:hint="eastAsia" w:eastAsia="Times New Roman"/>
                <w:kern w:val="0"/>
                <w:sz w:val="20"/>
              </w:rPr>
              <w:t>2</w:t>
            </w:r>
            <w:r>
              <w:rPr>
                <w:rFonts w:hint="eastAsia" w:eastAsia="Times New Roman"/>
                <w:color w:val="000000" w:themeColor="text1"/>
                <w:kern w:val="0"/>
                <w:sz w:val="20"/>
                <w14:textFill>
                  <w14:solidFill>
                    <w14:schemeClr w14:val="tx1"/>
                  </w14:solidFill>
                </w14:textFill>
              </w:rPr>
              <w:t>用户名长度在6-12位字符之间</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3密码长度6-20</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4邮箱格式正确</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5邮箱验证码正确</w:t>
            </w:r>
          </w:p>
          <w:p>
            <w:pPr>
              <w:rPr>
                <w:rFonts w:eastAsia="Times New Roman"/>
                <w:color w:val="000000" w:themeColor="text1"/>
                <w:kern w:val="0"/>
                <w:sz w:val="20"/>
                <w14:textFill>
                  <w14:solidFill>
                    <w14:schemeClr w14:val="tx1"/>
                  </w14:solidFill>
                </w14:textFill>
              </w:rPr>
            </w:pPr>
            <w:r>
              <w:rPr>
                <w:rFonts w:hint="eastAsia" w:eastAsia="Times New Roman"/>
                <w:kern w:val="0"/>
                <w:sz w:val="20"/>
              </w:rPr>
              <w:t>BR</w:t>
            </w:r>
            <w:r>
              <w:rPr>
                <w:rFonts w:eastAsia="Times New Roman"/>
                <w:kern w:val="0"/>
                <w:sz w:val="20"/>
              </w:rPr>
              <w:t>-S-</w:t>
            </w:r>
            <w:r>
              <w:rPr>
                <w:rFonts w:hint="eastAsia" w:eastAsia="Times New Roman"/>
                <w:kern w:val="0"/>
                <w:sz w:val="20"/>
              </w:rPr>
              <w:t>6身份证长度为18位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优先级</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3.94</w:t>
            </w:r>
          </w:p>
        </w:tc>
      </w:tr>
    </w:tbl>
    <w:p>
      <w:pPr>
        <w:pStyle w:val="5"/>
        <w:rPr>
          <w:rFonts w:hint="eastAsia"/>
          <w:lang w:val="en-US" w:eastAsia="zh-CN"/>
        </w:rPr>
      </w:pPr>
      <w:bookmarkStart w:id="529" w:name="_Toc12784"/>
      <w:r>
        <w:rPr>
          <w:rFonts w:hint="eastAsia"/>
          <w:lang w:val="en-US" w:eastAsia="zh-CN"/>
        </w:rPr>
        <w:t>4.2.2.1对话框图</w:t>
      </w:r>
      <w:bookmarkEnd w:id="529"/>
    </w:p>
    <w:p>
      <w:r>
        <w:drawing>
          <wp:inline distT="0" distB="0" distL="0" distR="0">
            <wp:extent cx="5274310" cy="4510405"/>
            <wp:effectExtent l="0" t="0" r="1397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209"/>
                    <a:stretch>
                      <a:fillRect/>
                    </a:stretch>
                  </pic:blipFill>
                  <pic:spPr>
                    <a:xfrm>
                      <a:off x="0" y="0"/>
                      <a:ext cx="5274310" cy="4510405"/>
                    </a:xfrm>
                    <a:prstGeom prst="rect">
                      <a:avLst/>
                    </a:prstGeom>
                  </pic:spPr>
                </pic:pic>
              </a:graphicData>
            </a:graphic>
          </wp:inline>
        </w:drawing>
      </w:r>
    </w:p>
    <w:p>
      <w:pPr>
        <w:rPr>
          <w:color w:val="FF0000"/>
        </w:rPr>
      </w:pPr>
      <w:bookmarkStart w:id="530" w:name="_Toc20987"/>
      <w:bookmarkStart w:id="531" w:name="S_立即注册"/>
      <w:r>
        <w:rPr>
          <w:rStyle w:val="37"/>
          <w:rFonts w:hint="eastAsia"/>
          <w:lang w:val="en-US" w:eastAsia="zh-CN"/>
        </w:rPr>
        <w:t>4.2.2.2</w:t>
      </w:r>
      <w:r>
        <w:rPr>
          <w:rStyle w:val="37"/>
          <w:rFonts w:hint="eastAsia" w:eastAsiaTheme="majorEastAsia"/>
          <w:lang w:eastAsia="zh-CN"/>
        </w:rPr>
        <w:t>登录</w:t>
      </w:r>
      <w:r>
        <w:rPr>
          <w:rStyle w:val="37"/>
          <w:rFonts w:hint="eastAsia"/>
        </w:rPr>
        <w:t>页面</w:t>
      </w:r>
      <w:bookmarkEnd w:id="530"/>
      <w:r>
        <w:rPr>
          <w:rFonts w:hint="eastAsia"/>
          <w:color w:val="FF0000"/>
        </w:rPr>
        <w:t>：</w:t>
      </w:r>
    </w:p>
    <w:p>
      <w:pPr>
        <w:rPr>
          <w:color w:val="FF0000"/>
        </w:rPr>
      </w:pPr>
      <w:r>
        <w:drawing>
          <wp:inline distT="0" distB="0" distL="0" distR="0">
            <wp:extent cx="5274310" cy="2455545"/>
            <wp:effectExtent l="0" t="0" r="13970" b="1333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204"/>
                    <a:stretch>
                      <a:fillRect/>
                    </a:stretch>
                  </pic:blipFill>
                  <pic:spPr>
                    <a:xfrm>
                      <a:off x="0" y="0"/>
                      <a:ext cx="5274310" cy="2455545"/>
                    </a:xfrm>
                    <a:prstGeom prst="rect">
                      <a:avLst/>
                    </a:prstGeom>
                  </pic:spPr>
                </pic:pic>
              </a:graphicData>
            </a:graphic>
          </wp:inline>
        </w:drawing>
      </w:r>
    </w:p>
    <w:p>
      <w:pPr>
        <w:pStyle w:val="5"/>
      </w:pPr>
      <w:bookmarkStart w:id="532" w:name="_Toc23249"/>
      <w:r>
        <w:rPr>
          <w:rFonts w:hint="eastAsia"/>
          <w:lang w:val="en-US" w:eastAsia="zh-CN"/>
        </w:rPr>
        <w:t>4.2.2.3</w:t>
      </w:r>
      <w:r>
        <w:rPr>
          <w:rFonts w:hint="eastAsia"/>
        </w:rPr>
        <w:t>立即注册</w:t>
      </w:r>
      <w:bookmarkEnd w:id="532"/>
    </w:p>
    <w:bookmarkEnd w:id="531"/>
    <w:p>
      <w:r>
        <w:drawing>
          <wp:inline distT="0" distB="0" distL="0" distR="0">
            <wp:extent cx="1285875" cy="647700"/>
            <wp:effectExtent l="0" t="0" r="9525"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0"/>
                    <a:stretch>
                      <a:fillRect/>
                    </a:stretch>
                  </pic:blipFill>
                  <pic:spPr>
                    <a:xfrm>
                      <a:off x="0" y="0"/>
                      <a:ext cx="1285875" cy="647700"/>
                    </a:xfrm>
                    <a:prstGeom prst="rect">
                      <a:avLst/>
                    </a:prstGeom>
                  </pic:spPr>
                </pic:pic>
              </a:graphicData>
            </a:graphic>
          </wp:inline>
        </w:drawing>
      </w:r>
    </w:p>
    <w:p>
      <w:bookmarkStart w:id="533" w:name="_Toc19230"/>
      <w:bookmarkStart w:id="534" w:name="S_注册信息填写界面"/>
      <w:r>
        <w:rPr>
          <w:rStyle w:val="37"/>
          <w:rFonts w:hint="eastAsia"/>
          <w:lang w:val="en-US" w:eastAsia="zh-CN"/>
        </w:rPr>
        <w:t>4.2.2.4</w:t>
      </w:r>
      <w:r>
        <w:rPr>
          <w:rStyle w:val="37"/>
          <w:rFonts w:hint="eastAsia"/>
        </w:rPr>
        <w:t>注册信息填写界面</w:t>
      </w:r>
      <w:bookmarkEnd w:id="533"/>
      <w:bookmarkEnd w:id="534"/>
      <w:r>
        <w:rPr>
          <w:rFonts w:hint="eastAsia"/>
          <w:color w:val="FF0000"/>
        </w:rPr>
        <w:t>：</w:t>
      </w:r>
    </w:p>
    <w:p>
      <w:r>
        <w:drawing>
          <wp:inline distT="0" distB="0" distL="0" distR="0">
            <wp:extent cx="5274310" cy="3901440"/>
            <wp:effectExtent l="0" t="0" r="139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1"/>
                    <a:stretch>
                      <a:fillRect/>
                    </a:stretch>
                  </pic:blipFill>
                  <pic:spPr>
                    <a:xfrm>
                      <a:off x="0" y="0"/>
                      <a:ext cx="5274310" cy="3901440"/>
                    </a:xfrm>
                    <a:prstGeom prst="rect">
                      <a:avLst/>
                    </a:prstGeom>
                  </pic:spPr>
                </pic:pic>
              </a:graphicData>
            </a:graphic>
          </wp:inline>
        </w:drawing>
      </w:r>
    </w:p>
    <w:p>
      <w:pPr>
        <w:pStyle w:val="5"/>
      </w:pPr>
      <w:bookmarkStart w:id="535" w:name="_Toc18619"/>
      <w:bookmarkStart w:id="536" w:name="S_登陆界面"/>
      <w:r>
        <w:rPr>
          <w:rFonts w:hint="eastAsia"/>
          <w:lang w:val="en-US" w:eastAsia="zh-CN"/>
        </w:rPr>
        <w:t>4.2.2.5</w:t>
      </w:r>
      <w:r>
        <w:rPr>
          <w:rFonts w:hint="eastAsia"/>
          <w:lang w:eastAsia="zh-CN"/>
        </w:rPr>
        <w:t>登录</w:t>
      </w:r>
      <w:r>
        <w:rPr>
          <w:rFonts w:hint="eastAsia"/>
        </w:rPr>
        <w:t>界面</w:t>
      </w:r>
      <w:bookmarkEnd w:id="535"/>
    </w:p>
    <w:bookmarkEnd w:id="536"/>
    <w:p>
      <w:r>
        <w:drawing>
          <wp:inline distT="0" distB="0" distL="0" distR="0">
            <wp:extent cx="5274310" cy="2371725"/>
            <wp:effectExtent l="0" t="0" r="1397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2"/>
                    <a:stretch>
                      <a:fillRect/>
                    </a:stretch>
                  </pic:blipFill>
                  <pic:spPr>
                    <a:xfrm>
                      <a:off x="0" y="0"/>
                      <a:ext cx="5274310" cy="2371725"/>
                    </a:xfrm>
                    <a:prstGeom prst="rect">
                      <a:avLst/>
                    </a:prstGeom>
                  </pic:spPr>
                </pic:pic>
              </a:graphicData>
            </a:graphic>
          </wp:inline>
        </w:drawing>
      </w:r>
    </w:p>
    <w:p>
      <w:pPr>
        <w:pStyle w:val="5"/>
      </w:pPr>
      <w:bookmarkStart w:id="537" w:name="_Toc22411"/>
      <w:r>
        <w:rPr>
          <w:rFonts w:hint="eastAsia"/>
          <w:lang w:val="en-US" w:eastAsia="zh-CN"/>
        </w:rPr>
        <w:t>4.2.2.6</w:t>
      </w:r>
      <w:r>
        <w:rPr>
          <w:rFonts w:hint="eastAsia"/>
        </w:rPr>
        <w:t>异常</w:t>
      </w:r>
      <w:bookmarkEnd w:id="537"/>
    </w:p>
    <w:p>
      <w:pPr>
        <w:rPr>
          <w:color w:val="FF0000"/>
        </w:rPr>
      </w:pPr>
      <w:bookmarkStart w:id="538" w:name="S_1用户名不规范"/>
      <w:r>
        <w:rPr>
          <w:rFonts w:hint="eastAsia"/>
          <w:color w:val="FF0000"/>
        </w:rPr>
        <w:t>1用户名不规范</w:t>
      </w:r>
    </w:p>
    <w:bookmarkEnd w:id="538"/>
    <w:p>
      <w:r>
        <w:drawing>
          <wp:inline distT="0" distB="0" distL="0" distR="0">
            <wp:extent cx="5274310" cy="671195"/>
            <wp:effectExtent l="0" t="0" r="13970"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13"/>
                    <a:stretch>
                      <a:fillRect/>
                    </a:stretch>
                  </pic:blipFill>
                  <pic:spPr>
                    <a:xfrm>
                      <a:off x="0" y="0"/>
                      <a:ext cx="5274310" cy="671195"/>
                    </a:xfrm>
                    <a:prstGeom prst="rect">
                      <a:avLst/>
                    </a:prstGeom>
                  </pic:spPr>
                </pic:pic>
              </a:graphicData>
            </a:graphic>
          </wp:inline>
        </w:drawing>
      </w:r>
    </w:p>
    <w:p>
      <w:pPr>
        <w:rPr>
          <w:color w:val="FF0000"/>
        </w:rPr>
      </w:pPr>
      <w:bookmarkStart w:id="539" w:name="S_2密码6_20"/>
      <w:r>
        <w:rPr>
          <w:rFonts w:hint="eastAsia"/>
          <w:color w:val="FF0000"/>
        </w:rPr>
        <w:t>2密码6-20</w:t>
      </w:r>
    </w:p>
    <w:bookmarkEnd w:id="539"/>
    <w:p>
      <w:r>
        <w:drawing>
          <wp:inline distT="0" distB="0" distL="0" distR="0">
            <wp:extent cx="5274310" cy="558165"/>
            <wp:effectExtent l="0" t="0" r="1397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4"/>
                    <a:stretch>
                      <a:fillRect/>
                    </a:stretch>
                  </pic:blipFill>
                  <pic:spPr>
                    <a:xfrm>
                      <a:off x="0" y="0"/>
                      <a:ext cx="5274310" cy="558165"/>
                    </a:xfrm>
                    <a:prstGeom prst="rect">
                      <a:avLst/>
                    </a:prstGeom>
                  </pic:spPr>
                </pic:pic>
              </a:graphicData>
            </a:graphic>
          </wp:inline>
        </w:drawing>
      </w:r>
    </w:p>
    <w:p>
      <w:pPr>
        <w:rPr>
          <w:color w:val="FF0000"/>
        </w:rPr>
      </w:pPr>
      <w:r>
        <w:rPr>
          <w:rFonts w:hint="eastAsia"/>
          <w:color w:val="FF0000"/>
        </w:rPr>
        <w:t>3</w:t>
      </w:r>
      <w:bookmarkStart w:id="540" w:name="S_两次密码不一致"/>
      <w:r>
        <w:rPr>
          <w:rFonts w:hint="eastAsia"/>
          <w:color w:val="FF0000"/>
        </w:rPr>
        <w:t>两次密码不一致</w:t>
      </w:r>
      <w:bookmarkEnd w:id="540"/>
    </w:p>
    <w:p>
      <w:r>
        <w:drawing>
          <wp:inline distT="0" distB="0" distL="0" distR="0">
            <wp:extent cx="5274310" cy="371475"/>
            <wp:effectExtent l="0" t="0" r="1397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15"/>
                    <a:stretch>
                      <a:fillRect/>
                    </a:stretch>
                  </pic:blipFill>
                  <pic:spPr>
                    <a:xfrm>
                      <a:off x="0" y="0"/>
                      <a:ext cx="5274310" cy="371475"/>
                    </a:xfrm>
                    <a:prstGeom prst="rect">
                      <a:avLst/>
                    </a:prstGeom>
                  </pic:spPr>
                </pic:pic>
              </a:graphicData>
            </a:graphic>
          </wp:inline>
        </w:drawing>
      </w:r>
    </w:p>
    <w:p>
      <w:pPr>
        <w:rPr>
          <w:color w:val="FF0000"/>
        </w:rPr>
      </w:pPr>
      <w:r>
        <w:rPr>
          <w:rFonts w:hint="eastAsia"/>
          <w:color w:val="FF0000"/>
        </w:rPr>
        <w:t>4</w:t>
      </w:r>
      <w:bookmarkStart w:id="541" w:name="S_邮箱格式不正确"/>
      <w:r>
        <w:rPr>
          <w:rFonts w:hint="eastAsia"/>
          <w:color w:val="FF0000"/>
        </w:rPr>
        <w:t>邮箱格式不正确</w:t>
      </w:r>
      <w:bookmarkEnd w:id="541"/>
    </w:p>
    <w:p>
      <w:r>
        <w:drawing>
          <wp:inline distT="0" distB="0" distL="0" distR="0">
            <wp:extent cx="5274310" cy="572770"/>
            <wp:effectExtent l="0" t="0" r="1397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16"/>
                    <a:stretch>
                      <a:fillRect/>
                    </a:stretch>
                  </pic:blipFill>
                  <pic:spPr>
                    <a:xfrm>
                      <a:off x="0" y="0"/>
                      <a:ext cx="5274310" cy="572770"/>
                    </a:xfrm>
                    <a:prstGeom prst="rect">
                      <a:avLst/>
                    </a:prstGeom>
                  </pic:spPr>
                </pic:pic>
              </a:graphicData>
            </a:graphic>
          </wp:inline>
        </w:drawing>
      </w:r>
    </w:p>
    <w:p>
      <w:pPr>
        <w:rPr>
          <w:color w:val="FF0000"/>
        </w:rPr>
      </w:pPr>
      <w:r>
        <w:rPr>
          <w:rFonts w:hint="eastAsia"/>
          <w:color w:val="FF0000"/>
        </w:rPr>
        <w:t>5</w:t>
      </w:r>
      <w:bookmarkStart w:id="542" w:name="S_验证码不正确"/>
      <w:r>
        <w:rPr>
          <w:rFonts w:hint="eastAsia"/>
          <w:color w:val="FF0000"/>
        </w:rPr>
        <w:t>验证码不正确</w:t>
      </w:r>
      <w:bookmarkEnd w:id="542"/>
    </w:p>
    <w:p>
      <w:r>
        <w:drawing>
          <wp:inline distT="0" distB="0" distL="0" distR="0">
            <wp:extent cx="5274310" cy="938530"/>
            <wp:effectExtent l="0" t="0" r="1397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17"/>
                    <a:stretch>
                      <a:fillRect/>
                    </a:stretch>
                  </pic:blipFill>
                  <pic:spPr>
                    <a:xfrm>
                      <a:off x="0" y="0"/>
                      <a:ext cx="5274310" cy="938530"/>
                    </a:xfrm>
                    <a:prstGeom prst="rect">
                      <a:avLst/>
                    </a:prstGeom>
                  </pic:spPr>
                </pic:pic>
              </a:graphicData>
            </a:graphic>
          </wp:inline>
        </w:drawing>
      </w:r>
    </w:p>
    <w:p>
      <w:pPr>
        <w:rPr>
          <w:color w:val="FF0000"/>
        </w:rPr>
      </w:pPr>
      <w:r>
        <w:rPr>
          <w:rFonts w:hint="eastAsia"/>
          <w:color w:val="FF0000"/>
        </w:rPr>
        <w:t>6</w:t>
      </w:r>
      <w:bookmarkStart w:id="543" w:name="S_身份证号码长度不正确"/>
      <w:r>
        <w:rPr>
          <w:rFonts w:hint="eastAsia"/>
          <w:color w:val="FF0000"/>
        </w:rPr>
        <w:t>身份证号码长度不正确</w:t>
      </w:r>
      <w:bookmarkEnd w:id="543"/>
    </w:p>
    <w:p>
      <w:r>
        <w:drawing>
          <wp:inline distT="0" distB="0" distL="0" distR="0">
            <wp:extent cx="5274310" cy="434340"/>
            <wp:effectExtent l="0" t="0" r="1397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8"/>
                    <a:stretch>
                      <a:fillRect/>
                    </a:stretch>
                  </pic:blipFill>
                  <pic:spPr>
                    <a:xfrm>
                      <a:off x="0" y="0"/>
                      <a:ext cx="5274310" cy="434340"/>
                    </a:xfrm>
                    <a:prstGeom prst="rect">
                      <a:avLst/>
                    </a:prstGeom>
                  </pic:spPr>
                </pic:pic>
              </a:graphicData>
            </a:graphic>
          </wp:inline>
        </w:drawing>
      </w:r>
    </w:p>
    <w:p>
      <w:pPr>
        <w:rPr>
          <w:color w:val="FF0000"/>
        </w:rPr>
      </w:pPr>
      <w:r>
        <w:rPr>
          <w:rFonts w:hint="eastAsia"/>
          <w:color w:val="FF0000"/>
        </w:rPr>
        <w:t>7</w:t>
      </w:r>
      <w:bookmarkStart w:id="544" w:name="S_请输入真实姓名"/>
      <w:r>
        <w:rPr>
          <w:rFonts w:hint="eastAsia"/>
          <w:color w:val="FF0000"/>
        </w:rPr>
        <w:t>请输入真实姓名</w:t>
      </w:r>
      <w:bookmarkEnd w:id="544"/>
    </w:p>
    <w:p>
      <w:r>
        <w:drawing>
          <wp:inline distT="0" distB="0" distL="0" distR="0">
            <wp:extent cx="5274310" cy="510540"/>
            <wp:effectExtent l="0" t="0" r="1397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9"/>
                    <a:stretch>
                      <a:fillRect/>
                    </a:stretch>
                  </pic:blipFill>
                  <pic:spPr>
                    <a:xfrm>
                      <a:off x="0" y="0"/>
                      <a:ext cx="5274310" cy="510540"/>
                    </a:xfrm>
                    <a:prstGeom prst="rect">
                      <a:avLst/>
                    </a:prstGeom>
                  </pic:spPr>
                </pic:pic>
              </a:graphicData>
            </a:graphic>
          </wp:inline>
        </w:drawing>
      </w:r>
    </w:p>
    <w:p/>
    <w:p/>
    <w:p>
      <w:pPr>
        <w:pStyle w:val="4"/>
      </w:pPr>
      <w:bookmarkStart w:id="545" w:name="_Toc7625"/>
      <w:bookmarkStart w:id="546" w:name="_Toc31380"/>
      <w:bookmarkStart w:id="547" w:name="_Toc25836"/>
      <w:bookmarkStart w:id="548" w:name="_Toc17487"/>
      <w:r>
        <w:rPr>
          <w:rFonts w:hint="eastAsia"/>
        </w:rPr>
        <w:t>4.2.3学生忘记密码</w:t>
      </w:r>
      <w:bookmarkEnd w:id="545"/>
      <w:bookmarkEnd w:id="546"/>
      <w:bookmarkEnd w:id="547"/>
      <w:bookmarkEnd w:id="54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S-1-</w:t>
            </w:r>
            <w:r>
              <w:rPr>
                <w:rFonts w:hint="eastAsia" w:eastAsia="Times New Roman"/>
                <w:kern w:val="0"/>
                <w:sz w:val="20"/>
              </w:rPr>
              <w:t>3</w:t>
            </w:r>
            <w:r>
              <w:rPr>
                <w:rFonts w:eastAsia="Times New Roman"/>
                <w:kern w:val="0"/>
                <w:sz w:val="20"/>
              </w:rPr>
              <w:t>,</w:t>
            </w:r>
            <w:r>
              <w:rPr>
                <w:rFonts w:hint="eastAsia" w:eastAsia="Times New Roman"/>
                <w:kern w:val="0"/>
                <w:sz w:val="20"/>
              </w:rPr>
              <w:t>学生</w:t>
            </w:r>
            <w:r>
              <w:rPr>
                <w:rFonts w:hint="eastAsia" w:ascii="宋体" w:hAnsi="宋体" w:eastAsia="宋体" w:cs="宋体"/>
                <w:kern w:val="0"/>
                <w:sz w:val="20"/>
              </w:rPr>
              <w:t>重新设置密码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w:t>
            </w:r>
            <w:r>
              <w:rPr>
                <w:rFonts w:hint="eastAsia"/>
                <w:kern w:val="0"/>
                <w:sz w:val="20"/>
                <w:lang w:eastAsia="zh-CN"/>
              </w:rPr>
              <w:t>登录</w:t>
            </w:r>
            <w:r>
              <w:rPr>
                <w:rFonts w:hint="eastAsia" w:eastAsia="Times New Roman"/>
                <w:kern w:val="0"/>
                <w:sz w:val="20"/>
              </w:rPr>
              <w:t>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1.学生新密码，邮箱验证码信息记录到数据库</w:t>
            </w:r>
          </w:p>
          <w:p>
            <w:pPr>
              <w:rPr>
                <w:rFonts w:eastAsia="Times New Roman"/>
                <w:kern w:val="0"/>
                <w:sz w:val="20"/>
              </w:rPr>
            </w:pPr>
            <w:r>
              <w:rPr>
                <w:rFonts w:hint="eastAsia" w:eastAsia="Times New Roman"/>
                <w:kern w:val="0"/>
                <w:sz w:val="20"/>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1-3.0学生</w:t>
            </w:r>
            <w:r>
              <w:rPr>
                <w:rFonts w:hint="eastAsia" w:ascii="宋体" w:hAnsi="宋体" w:eastAsia="宋体" w:cs="宋体"/>
                <w:b/>
                <w:kern w:val="0"/>
                <w:sz w:val="20"/>
              </w:rPr>
              <w:t>重新设置密码</w:t>
            </w:r>
          </w:p>
          <w:p>
            <w:pPr>
              <w:rPr>
                <w:rFonts w:eastAsia="Times New Roman"/>
                <w:kern w:val="0"/>
                <w:sz w:val="20"/>
              </w:rPr>
            </w:pPr>
            <w:r>
              <w:rPr>
                <w:rFonts w:hint="eastAsia" w:eastAsia="Times New Roman"/>
                <w:kern w:val="0"/>
                <w:sz w:val="20"/>
              </w:rPr>
              <w:t>1.学生打开网站</w:t>
            </w:r>
            <w:r>
              <w:rPr>
                <w:rFonts w:hint="eastAsia" w:eastAsia="Times New Roman"/>
                <w:color w:val="1F4E79" w:themeColor="accent1" w:themeShade="80"/>
                <w:kern w:val="0"/>
                <w:sz w:val="20"/>
              </w:rPr>
              <w:fldChar w:fldCharType="begin"/>
            </w:r>
            <w:r>
              <w:rPr>
                <w:rFonts w:hint="eastAsia" w:eastAsia="Times New Roman"/>
                <w:color w:val="1F4E79" w:themeColor="accent1" w:themeShade="80"/>
                <w:kern w:val="0"/>
                <w:sz w:val="20"/>
              </w:rPr>
              <w:instrText xml:space="preserve"> HYPERLINK \l "S_登陆界面1" </w:instrText>
            </w:r>
            <w:r>
              <w:rPr>
                <w:rFonts w:hint="eastAsia" w:eastAsia="Times New Roman"/>
                <w:color w:val="1F4E79" w:themeColor="accent1" w:themeShade="80"/>
                <w:kern w:val="0"/>
                <w:sz w:val="20"/>
              </w:rPr>
              <w:fldChar w:fldCharType="separate"/>
            </w:r>
            <w:r>
              <w:rPr>
                <w:rStyle w:val="30"/>
                <w:rFonts w:hint="eastAsia"/>
                <w:color w:val="1F4E79" w:themeColor="accent1" w:themeShade="80"/>
                <w:kern w:val="0"/>
                <w:sz w:val="20"/>
                <w:lang w:eastAsia="zh-CN"/>
              </w:rPr>
              <w:t>登录</w:t>
            </w:r>
            <w:r>
              <w:rPr>
                <w:rStyle w:val="30"/>
                <w:rFonts w:hint="eastAsia" w:eastAsia="Times New Roman"/>
                <w:color w:val="1F4E79" w:themeColor="accent1" w:themeShade="80"/>
                <w:kern w:val="0"/>
                <w:sz w:val="20"/>
              </w:rPr>
              <w:t>页面</w:t>
            </w:r>
            <w:r>
              <w:rPr>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color w:val="2F5597" w:themeColor="accent5" w:themeShade="BF"/>
              </w:rPr>
              <w:fldChar w:fldCharType="begin"/>
            </w:r>
            <w:r>
              <w:rPr>
                <w:color w:val="2F5597" w:themeColor="accent5" w:themeShade="BF"/>
              </w:rPr>
              <w:instrText xml:space="preserve"> HYPERLINK \l "S_点击忘记密码" </w:instrText>
            </w:r>
            <w:r>
              <w:rPr>
                <w:color w:val="2F5597" w:themeColor="accent5" w:themeShade="BF"/>
              </w:rPr>
              <w:fldChar w:fldCharType="separate"/>
            </w:r>
            <w:r>
              <w:rPr>
                <w:rStyle w:val="30"/>
                <w:rFonts w:hint="eastAsia" w:eastAsia="Times New Roman"/>
                <w:color w:val="2F5597" w:themeColor="accent5" w:themeShade="BF"/>
                <w:kern w:val="0"/>
                <w:sz w:val="20"/>
              </w:rPr>
              <w:t>点击忘记密码</w:t>
            </w:r>
            <w:r>
              <w:rPr>
                <w:rStyle w:val="31"/>
                <w:rFonts w:hint="eastAsia" w:eastAsia="Times New Roman"/>
                <w:color w:val="2F5597" w:themeColor="accent5" w:themeShade="BF"/>
                <w:kern w:val="0"/>
                <w:sz w:val="20"/>
              </w:rPr>
              <w:fldChar w:fldCharType="end"/>
            </w:r>
          </w:p>
          <w:p>
            <w:pPr>
              <w:rPr>
                <w:rFonts w:ascii="宋体" w:hAnsi="宋体" w:eastAsia="宋体" w:cs="宋体"/>
                <w:color w:val="000000" w:themeColor="text1"/>
                <w:kern w:val="0"/>
                <w:sz w:val="20"/>
                <w14:textFill>
                  <w14:solidFill>
                    <w14:schemeClr w14:val="tx1"/>
                  </w14:solidFill>
                </w14:textFill>
              </w:rPr>
            </w:pPr>
            <w:r>
              <w:rPr>
                <w:rFonts w:hint="eastAsia" w:eastAsia="Times New Roman"/>
                <w:kern w:val="0"/>
                <w:sz w:val="20"/>
              </w:rPr>
              <w:t>3.</w:t>
            </w:r>
            <w:r>
              <w:rPr>
                <w:rFonts w:hint="eastAsia" w:ascii="宋体" w:hAnsi="宋体" w:eastAsia="宋体" w:cs="宋体"/>
                <w:color w:val="000000" w:themeColor="text1"/>
                <w:kern w:val="0"/>
                <w:sz w:val="20"/>
                <w14:textFill>
                  <w14:solidFill>
                    <w14:schemeClr w14:val="tx1"/>
                  </w14:solidFill>
                </w14:textFill>
              </w:rPr>
              <w:t>跳转至重置密码界面</w:t>
            </w:r>
          </w:p>
          <w:p>
            <w:pPr>
              <w:rPr>
                <w:rFonts w:eastAsiaTheme="minorEastAsia"/>
                <w:kern w:val="0"/>
                <w:sz w:val="20"/>
              </w:rPr>
            </w:pPr>
            <w:r>
              <w:rPr>
                <w:rFonts w:hint="eastAsia" w:eastAsiaTheme="minorEastAsia"/>
                <w:kern w:val="0"/>
                <w:sz w:val="20"/>
              </w:rPr>
              <w:t>5.</w:t>
            </w:r>
            <w:r>
              <w:rPr>
                <w:color w:val="2F5597" w:themeColor="accent5" w:themeShade="BF"/>
              </w:rPr>
              <w:fldChar w:fldCharType="begin"/>
            </w:r>
            <w:r>
              <w:rPr>
                <w:color w:val="2F5597" w:themeColor="accent5" w:themeShade="BF"/>
              </w:rPr>
              <w:instrText xml:space="preserve"> HYPERLINK \l "S_填写信息" </w:instrText>
            </w:r>
            <w:r>
              <w:rPr>
                <w:color w:val="2F5597" w:themeColor="accent5" w:themeShade="BF"/>
              </w:rPr>
              <w:fldChar w:fldCharType="separate"/>
            </w:r>
            <w:r>
              <w:rPr>
                <w:rStyle w:val="31"/>
                <w:rFonts w:hint="eastAsia" w:eastAsia="Times New Roman"/>
                <w:color w:val="2F5597" w:themeColor="accent5" w:themeShade="BF"/>
                <w:kern w:val="0"/>
                <w:sz w:val="20"/>
              </w:rPr>
              <w:t>填写用户名，邮箱，邮箱验证码，新密码，确认新密码</w:t>
            </w:r>
            <w:r>
              <w:rPr>
                <w:rStyle w:val="31"/>
                <w:rFonts w:hint="eastAsia" w:eastAsia="Times New Roman"/>
                <w:color w:val="2F5597" w:themeColor="accent5" w:themeShade="BF"/>
                <w:kern w:val="0"/>
                <w:sz w:val="20"/>
              </w:rPr>
              <w:fldChar w:fldCharType="end"/>
            </w:r>
            <w:r>
              <w:rPr>
                <w:rFonts w:hint="eastAsia" w:eastAsia="Times New Roman"/>
                <w:color w:val="2F5597" w:themeColor="accent5" w:themeShade="BF"/>
                <w:kern w:val="0"/>
                <w:sz w:val="20"/>
              </w:rPr>
              <w:t>。</w:t>
            </w:r>
          </w:p>
          <w:p>
            <w:pPr>
              <w:rPr>
                <w:rFonts w:eastAsia="Times New Roman"/>
                <w:kern w:val="0"/>
                <w:sz w:val="20"/>
              </w:rPr>
            </w:pPr>
            <w:r>
              <w:rPr>
                <w:rFonts w:hint="eastAsia" w:eastAsia="Times New Roman"/>
                <w:kern w:val="0"/>
                <w:sz w:val="20"/>
              </w:rPr>
              <w:t>4．系统修改该用户的密码并且存储到系统中</w:t>
            </w:r>
          </w:p>
          <w:p>
            <w:pPr>
              <w:rPr>
                <w:rFonts w:eastAsia="Times New Roman"/>
                <w:kern w:val="0"/>
                <w:sz w:val="20"/>
              </w:rPr>
            </w:pPr>
            <w:r>
              <w:rPr>
                <w:rFonts w:hint="eastAsia" w:eastAsia="Times New Roman"/>
                <w:kern w:val="0"/>
                <w:sz w:val="20"/>
              </w:rPr>
              <w:t>5.</w:t>
            </w:r>
            <w:r>
              <w:rPr>
                <w:color w:val="1F4E79" w:themeColor="accent1" w:themeShade="80"/>
              </w:rPr>
              <w:fldChar w:fldCharType="begin"/>
            </w:r>
            <w:r>
              <w:rPr>
                <w:color w:val="1F4E79" w:themeColor="accent1" w:themeShade="80"/>
              </w:rPr>
              <w:instrText xml:space="preserve"> HYPERLINK \l "S_登陆界面1" </w:instrText>
            </w:r>
            <w:r>
              <w:rPr>
                <w:color w:val="1F4E79" w:themeColor="accent1" w:themeShade="80"/>
              </w:rPr>
              <w:fldChar w:fldCharType="separate"/>
            </w:r>
            <w:r>
              <w:rPr>
                <w:rStyle w:val="31"/>
                <w:rFonts w:hint="eastAsia" w:eastAsia="Times New Roman"/>
                <w:color w:val="1F4E79" w:themeColor="accent1" w:themeShade="80"/>
                <w:kern w:val="0"/>
                <w:sz w:val="20"/>
              </w:rPr>
              <w:t>返回登录界面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1-3.0E1用户名不存在</w:t>
            </w:r>
          </w:p>
          <w:p>
            <w:pPr>
              <w:rPr>
                <w:rFonts w:eastAsia="Times New Roman"/>
                <w:kern w:val="0"/>
                <w:sz w:val="20"/>
              </w:rPr>
            </w:pPr>
            <w:r>
              <w:rPr>
                <w:rFonts w:eastAsia="Times New Roman"/>
                <w:kern w:val="0"/>
                <w:sz w:val="20"/>
              </w:rPr>
              <w:t>E</w:t>
            </w:r>
            <w:r>
              <w:rPr>
                <w:rFonts w:hint="eastAsia" w:eastAsia="Times New Roman"/>
                <w:kern w:val="0"/>
                <w:sz w:val="20"/>
              </w:rPr>
              <w:t>1.系统提示信息：</w:t>
            </w:r>
            <w:r>
              <w:rPr>
                <w:color w:val="1F4E79" w:themeColor="accent1" w:themeShade="80"/>
              </w:rPr>
              <w:fldChar w:fldCharType="begin"/>
            </w:r>
            <w:r>
              <w:rPr>
                <w:color w:val="1F4E79" w:themeColor="accent1" w:themeShade="80"/>
              </w:rPr>
              <w:instrText xml:space="preserve"> HYPERLINK \l "S_用户名不存在" </w:instrText>
            </w:r>
            <w:r>
              <w:rPr>
                <w:color w:val="1F4E79" w:themeColor="accent1" w:themeShade="80"/>
              </w:rPr>
              <w:fldChar w:fldCharType="separate"/>
            </w:r>
            <w:r>
              <w:rPr>
                <w:rStyle w:val="31"/>
                <w:rFonts w:hint="eastAsia" w:eastAsia="Times New Roman"/>
                <w:color w:val="1F4E79" w:themeColor="accent1" w:themeShade="80"/>
                <w:kern w:val="0"/>
                <w:sz w:val="20"/>
              </w:rPr>
              <w:t>账号不存在</w:t>
            </w:r>
            <w:r>
              <w:rPr>
                <w:rStyle w:val="31"/>
                <w:rFonts w:hint="eastAsia" w:eastAsia="Times New Roman"/>
                <w:color w:val="1F4E79" w:themeColor="accent1" w:themeShade="80"/>
                <w:kern w:val="0"/>
                <w:sz w:val="20"/>
              </w:rPr>
              <w:fldChar w:fldCharType="end"/>
            </w:r>
          </w:p>
          <w:p>
            <w:pPr>
              <w:rPr>
                <w:rFonts w:eastAsia="Times New Roman"/>
                <w:b/>
                <w:kern w:val="0"/>
                <w:sz w:val="20"/>
              </w:rPr>
            </w:pPr>
            <w:r>
              <w:rPr>
                <w:rFonts w:hint="eastAsia" w:eastAsia="Times New Roman"/>
                <w:b/>
                <w:kern w:val="0"/>
                <w:sz w:val="20"/>
              </w:rPr>
              <w:t>1.3.0E2邮箱与用户名不匹配</w:t>
            </w:r>
          </w:p>
          <w:p>
            <w:pPr>
              <w:rPr>
                <w:rFonts w:eastAsia="Times New Roman"/>
                <w:kern w:val="0"/>
                <w:sz w:val="20"/>
              </w:rPr>
            </w:pPr>
            <w:r>
              <w:rPr>
                <w:rFonts w:eastAsia="Times New Roman"/>
                <w:kern w:val="0"/>
                <w:sz w:val="20"/>
              </w:rPr>
              <w:t>E2</w:t>
            </w:r>
            <w:r>
              <w:rPr>
                <w:rFonts w:hint="eastAsia" w:eastAsia="Times New Roman"/>
                <w:kern w:val="0"/>
                <w:sz w:val="20"/>
              </w:rPr>
              <w:t>.系统提示信息：</w:t>
            </w:r>
            <w:r>
              <w:rPr>
                <w:rFonts w:hint="eastAsia" w:eastAsia="Times New Roman"/>
                <w:color w:val="1F4E79" w:themeColor="accent1" w:themeShade="80"/>
                <w:kern w:val="0"/>
                <w:sz w:val="20"/>
              </w:rPr>
              <w:t>邮箱与用户不匹配</w:t>
            </w:r>
          </w:p>
          <w:p>
            <w:pPr>
              <w:rPr>
                <w:rFonts w:eastAsia="Times New Roman"/>
                <w:b/>
                <w:kern w:val="0"/>
                <w:sz w:val="20"/>
              </w:rPr>
            </w:pPr>
            <w:r>
              <w:rPr>
                <w:rFonts w:hint="eastAsia" w:eastAsia="Times New Roman"/>
                <w:b/>
                <w:kern w:val="0"/>
                <w:sz w:val="20"/>
              </w:rPr>
              <w:t>1-3.0E3邮箱验证码不正确</w:t>
            </w:r>
          </w:p>
          <w:p>
            <w:pPr>
              <w:rPr>
                <w:rFonts w:eastAsia="Times New Roman"/>
                <w:color w:val="FF0000"/>
                <w:kern w:val="0"/>
                <w:sz w:val="20"/>
              </w:rPr>
            </w:pPr>
            <w:r>
              <w:rPr>
                <w:rFonts w:eastAsia="Times New Roman"/>
                <w:kern w:val="0"/>
                <w:sz w:val="20"/>
              </w:rPr>
              <w:t>E3</w:t>
            </w:r>
            <w:r>
              <w:rPr>
                <w:rFonts w:hint="eastAsia" w:eastAsia="Times New Roman"/>
                <w:kern w:val="0"/>
                <w:sz w:val="20"/>
              </w:rPr>
              <w:t>系统提示信息：</w:t>
            </w:r>
            <w:r>
              <w:rPr>
                <w:color w:val="1F4E79" w:themeColor="accent1" w:themeShade="80"/>
              </w:rPr>
              <w:fldChar w:fldCharType="begin"/>
            </w:r>
            <w:r>
              <w:rPr>
                <w:color w:val="1F4E79" w:themeColor="accent1" w:themeShade="80"/>
              </w:rPr>
              <w:instrText xml:space="preserve"> HYPERLINK \l "S_验证码不正确1" </w:instrText>
            </w:r>
            <w:r>
              <w:rPr>
                <w:color w:val="1F4E79" w:themeColor="accent1" w:themeShade="80"/>
              </w:rPr>
              <w:fldChar w:fldCharType="separate"/>
            </w:r>
            <w:r>
              <w:rPr>
                <w:rStyle w:val="31"/>
                <w:rFonts w:hint="eastAsia" w:eastAsia="Times New Roman"/>
                <w:color w:val="1F4E79" w:themeColor="accent1" w:themeShade="80"/>
                <w:kern w:val="0"/>
                <w:sz w:val="20"/>
              </w:rPr>
              <w:t>邮箱验证码不正确</w:t>
            </w:r>
            <w:r>
              <w:rPr>
                <w:rStyle w:val="31"/>
                <w:rFonts w:hint="eastAsia" w:eastAsia="Times New Roman"/>
                <w:color w:val="1F4E79" w:themeColor="accent1" w:themeShade="80"/>
                <w:kern w:val="0"/>
                <w:sz w:val="20"/>
              </w:rPr>
              <w:fldChar w:fldCharType="end"/>
            </w:r>
          </w:p>
          <w:p>
            <w:pPr>
              <w:rPr>
                <w:rFonts w:eastAsia="Times New Roman"/>
                <w:b/>
                <w:kern w:val="0"/>
                <w:sz w:val="20"/>
              </w:rPr>
            </w:pPr>
            <w:r>
              <w:rPr>
                <w:rFonts w:hint="eastAsia" w:eastAsia="Times New Roman"/>
                <w:b/>
                <w:kern w:val="0"/>
                <w:sz w:val="20"/>
              </w:rPr>
              <w:t>1-3.0E4密码输入格式有误</w:t>
            </w:r>
          </w:p>
          <w:p>
            <w:pPr>
              <w:rPr>
                <w:rFonts w:eastAsia="Times New Roman"/>
                <w:color w:val="1F4E79" w:themeColor="accent1" w:themeShade="80"/>
                <w:kern w:val="0"/>
                <w:sz w:val="20"/>
              </w:rPr>
            </w:pPr>
            <w:r>
              <w:rPr>
                <w:rFonts w:eastAsia="Times New Roman"/>
                <w:kern w:val="0"/>
                <w:sz w:val="20"/>
              </w:rPr>
              <w:t>E4</w:t>
            </w:r>
            <w:r>
              <w:rPr>
                <w:rFonts w:hint="eastAsia" w:eastAsia="Times New Roman"/>
                <w:kern w:val="0"/>
                <w:sz w:val="20"/>
              </w:rPr>
              <w:t>系统提示信息：</w:t>
            </w:r>
            <w:r>
              <w:rPr>
                <w:color w:val="1F4E79" w:themeColor="accent1" w:themeShade="80"/>
              </w:rPr>
              <w:fldChar w:fldCharType="begin"/>
            </w:r>
            <w:r>
              <w:rPr>
                <w:color w:val="1F4E79" w:themeColor="accent1" w:themeShade="80"/>
              </w:rPr>
              <w:instrText xml:space="preserve"> HYPERLINK \l "S_密码格式有误" </w:instrText>
            </w:r>
            <w:r>
              <w:rPr>
                <w:color w:val="1F4E79" w:themeColor="accent1" w:themeShade="80"/>
              </w:rPr>
              <w:fldChar w:fldCharType="separate"/>
            </w:r>
            <w:r>
              <w:rPr>
                <w:rStyle w:val="31"/>
                <w:rFonts w:hint="eastAsia" w:eastAsia="Times New Roman"/>
                <w:color w:val="1F4E79" w:themeColor="accent1" w:themeShade="80"/>
                <w:kern w:val="0"/>
                <w:sz w:val="20"/>
              </w:rPr>
              <w:t>密码输入格式有误</w:t>
            </w:r>
            <w:r>
              <w:rPr>
                <w:rStyle w:val="31"/>
                <w:rFonts w:hint="eastAsia" w:eastAsia="Times New Roman"/>
                <w:color w:val="1F4E79" w:themeColor="accent1" w:themeShade="80"/>
                <w:kern w:val="0"/>
                <w:sz w:val="20"/>
              </w:rPr>
              <w:fldChar w:fldCharType="end"/>
            </w:r>
          </w:p>
          <w:p>
            <w:pPr>
              <w:rPr>
                <w:rFonts w:eastAsia="Times New Roman"/>
                <w:b/>
                <w:kern w:val="0"/>
                <w:sz w:val="20"/>
              </w:rPr>
            </w:pPr>
            <w:r>
              <w:rPr>
                <w:rFonts w:hint="eastAsia" w:eastAsia="Times New Roman"/>
                <w:b/>
                <w:kern w:val="0"/>
                <w:sz w:val="20"/>
              </w:rPr>
              <w:t>1.3.0E2邮箱输入格式有误</w:t>
            </w:r>
          </w:p>
          <w:p>
            <w:pPr>
              <w:rPr>
                <w:rFonts w:eastAsia="Times New Roman"/>
                <w:kern w:val="0"/>
                <w:sz w:val="20"/>
              </w:rPr>
            </w:pPr>
            <w:r>
              <w:rPr>
                <w:rFonts w:eastAsia="Times New Roman"/>
                <w:kern w:val="0"/>
                <w:sz w:val="20"/>
              </w:rPr>
              <w:t>E5</w:t>
            </w:r>
            <w:r>
              <w:rPr>
                <w:rFonts w:hint="eastAsia" w:eastAsia="Times New Roman"/>
                <w:kern w:val="0"/>
                <w:sz w:val="20"/>
              </w:rPr>
              <w:t>系统提示信息：</w:t>
            </w:r>
            <w:r>
              <w:rPr>
                <w:color w:val="1F4E79" w:themeColor="accent1" w:themeShade="80"/>
              </w:rPr>
              <w:fldChar w:fldCharType="begin"/>
            </w:r>
            <w:r>
              <w:rPr>
                <w:color w:val="1F4E79" w:themeColor="accent1" w:themeShade="80"/>
              </w:rPr>
              <w:instrText xml:space="preserve"> HYPERLINK \l "S_邮箱格式不匹配" </w:instrText>
            </w:r>
            <w:r>
              <w:rPr>
                <w:color w:val="1F4E79" w:themeColor="accent1" w:themeShade="80"/>
              </w:rPr>
              <w:fldChar w:fldCharType="separate"/>
            </w:r>
            <w:r>
              <w:rPr>
                <w:rStyle w:val="31"/>
                <w:rFonts w:hint="eastAsia" w:eastAsia="Times New Roman"/>
                <w:color w:val="1F4E79" w:themeColor="accent1" w:themeShade="80"/>
                <w:kern w:val="0"/>
                <w:sz w:val="20"/>
              </w:rPr>
              <w:t>邮箱输入格式有误</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color w:val="000000" w:themeColor="text1"/>
                <w:kern w:val="0"/>
                <w:sz w:val="20"/>
                <w14:textFill>
                  <w14:solidFill>
                    <w14:schemeClr w14:val="tx1"/>
                  </w14:solidFill>
                </w14:textFill>
              </w:rPr>
              <w:t>1-</w:t>
            </w: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.0</w:t>
            </w:r>
            <w:r>
              <w:rPr>
                <w:rFonts w:hint="eastAsia" w:eastAsia="Times New Roman"/>
                <w:kern w:val="0"/>
                <w:sz w:val="20"/>
              </w:rPr>
              <w:t>用户名，邮箱，邮箱验证码，新密码，确认新密码。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color w:val="000000" w:themeColor="text1"/>
                <w:kern w:val="0"/>
                <w:sz w:val="20"/>
                <w14:textFill>
                  <w14:solidFill>
                    <w14:schemeClr w14:val="tx1"/>
                  </w14:solidFill>
                </w14:textFill>
              </w:rPr>
              <w:t>1-</w:t>
            </w: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.0</w:t>
            </w:r>
            <w:r>
              <w:rPr>
                <w:rFonts w:hint="eastAsia"/>
                <w:color w:val="000000" w:themeColor="text1"/>
                <w:kern w:val="0"/>
                <w:sz w:val="20"/>
                <w:lang w:eastAsia="zh-CN"/>
                <w14:textFill>
                  <w14:solidFill>
                    <w14:schemeClr w14:val="tx1"/>
                  </w14:solidFill>
                </w14:textFill>
              </w:rPr>
              <w:t>登录</w:t>
            </w:r>
            <w:r>
              <w:rPr>
                <w:rFonts w:hint="eastAsia" w:eastAsia="Times New Roman"/>
                <w:color w:val="000000" w:themeColor="text1"/>
                <w:kern w:val="0"/>
                <w:sz w:val="20"/>
                <w14:textFill>
                  <w14:solidFill>
                    <w14:schemeClr w14:val="tx1"/>
                  </w14:solidFill>
                </w14:textFill>
              </w:rPr>
              <w:t>界面</w:t>
            </w:r>
            <w:r>
              <w:rPr>
                <w:rFonts w:eastAsia="Times New Roman"/>
                <w:color w:val="000000" w:themeColor="text1"/>
                <w:kern w:val="0"/>
                <w:sz w:val="20"/>
                <w14:textFill>
                  <w14:solidFill>
                    <w14:schemeClr w14:val="tx1"/>
                  </w14:solidFill>
                </w14:textFill>
              </w:rPr>
              <w:t>,E1,E2,E3,E4,E5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w:t>
            </w:r>
            <w:r>
              <w:rPr>
                <w:rFonts w:eastAsia="Times New Roman"/>
                <w:kern w:val="0"/>
                <w:sz w:val="20"/>
              </w:rPr>
              <w:t>-S-1</w:t>
            </w:r>
            <w:r>
              <w:rPr>
                <w:rFonts w:hint="eastAsia" w:eastAsia="Times New Roman"/>
                <w:kern w:val="0"/>
                <w:sz w:val="20"/>
              </w:rPr>
              <w:t>用户名已存在的</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2新密码长度6-20</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3确认密码一致</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4邮箱格式正确</w:t>
            </w:r>
          </w:p>
          <w:p>
            <w:pPr>
              <w:rPr>
                <w:rFonts w:eastAsia="Times New Roman"/>
                <w:kern w:val="0"/>
                <w:sz w:val="20"/>
              </w:rPr>
            </w:pPr>
            <w:r>
              <w:rPr>
                <w:rFonts w:hint="eastAsia" w:eastAsia="Times New Roman"/>
                <w:kern w:val="0"/>
                <w:sz w:val="20"/>
              </w:rPr>
              <w:t>BR</w:t>
            </w:r>
            <w:r>
              <w:rPr>
                <w:rFonts w:eastAsia="Times New Roman"/>
                <w:kern w:val="0"/>
                <w:sz w:val="20"/>
              </w:rPr>
              <w:t>-S-</w:t>
            </w:r>
            <w:r>
              <w:rPr>
                <w:rFonts w:hint="eastAsia" w:eastAsia="Times New Roman"/>
                <w:kern w:val="0"/>
                <w:sz w:val="20"/>
              </w:rPr>
              <w:t>5邮箱验证码正确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1.66</w:t>
            </w:r>
          </w:p>
        </w:tc>
      </w:tr>
    </w:tbl>
    <w:p>
      <w:pPr>
        <w:pStyle w:val="5"/>
      </w:pPr>
      <w:bookmarkStart w:id="549" w:name="_Toc12216"/>
      <w:r>
        <w:rPr>
          <w:rFonts w:hint="eastAsia"/>
          <w:lang w:val="en-US" w:eastAsia="zh-CN"/>
        </w:rPr>
        <w:t>4.2.3.1对话框图</w:t>
      </w:r>
      <w:bookmarkEnd w:id="549"/>
    </w:p>
    <w:p>
      <w:r>
        <w:drawing>
          <wp:inline distT="0" distB="0" distL="0" distR="0">
            <wp:extent cx="5274310" cy="4305300"/>
            <wp:effectExtent l="0" t="0" r="13970" b="762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220"/>
                    <a:stretch>
                      <a:fillRect/>
                    </a:stretch>
                  </pic:blipFill>
                  <pic:spPr>
                    <a:xfrm>
                      <a:off x="0" y="0"/>
                      <a:ext cx="5274310" cy="4305300"/>
                    </a:xfrm>
                    <a:prstGeom prst="rect">
                      <a:avLst/>
                    </a:prstGeom>
                  </pic:spPr>
                </pic:pic>
              </a:graphicData>
            </a:graphic>
          </wp:inline>
        </w:drawing>
      </w:r>
    </w:p>
    <w:p>
      <w:pPr>
        <w:rPr>
          <w:color w:val="FF0000"/>
        </w:rPr>
      </w:pPr>
      <w:bookmarkStart w:id="550" w:name="_Toc20355"/>
      <w:bookmarkStart w:id="551" w:name="S_点击忘记密码"/>
      <w:r>
        <w:rPr>
          <w:rStyle w:val="37"/>
          <w:rFonts w:hint="eastAsia"/>
          <w:lang w:val="en-US" w:eastAsia="zh-CN"/>
        </w:rPr>
        <w:t>4.2.3.2</w:t>
      </w:r>
      <w:r>
        <w:rPr>
          <w:rStyle w:val="37"/>
          <w:rFonts w:hint="eastAsia" w:eastAsiaTheme="majorEastAsia"/>
          <w:lang w:eastAsia="zh-CN"/>
        </w:rPr>
        <w:t>登录</w:t>
      </w:r>
      <w:r>
        <w:rPr>
          <w:rStyle w:val="37"/>
          <w:rFonts w:hint="eastAsia"/>
        </w:rPr>
        <w:t>页面</w:t>
      </w:r>
      <w:bookmarkEnd w:id="550"/>
      <w:r>
        <w:rPr>
          <w:rFonts w:hint="eastAsia"/>
          <w:color w:val="FF0000"/>
          <w:kern w:val="0"/>
          <w:sz w:val="20"/>
        </w:rPr>
        <w:t>：</w:t>
      </w:r>
    </w:p>
    <w:p>
      <w:pPr>
        <w:rPr>
          <w:color w:val="FF0000"/>
        </w:rPr>
      </w:pPr>
      <w:r>
        <w:drawing>
          <wp:inline distT="0" distB="0" distL="0" distR="0">
            <wp:extent cx="5274310" cy="2455545"/>
            <wp:effectExtent l="0" t="0" r="13970" b="1333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204"/>
                    <a:stretch>
                      <a:fillRect/>
                    </a:stretch>
                  </pic:blipFill>
                  <pic:spPr>
                    <a:xfrm>
                      <a:off x="0" y="0"/>
                      <a:ext cx="5274310" cy="2455545"/>
                    </a:xfrm>
                    <a:prstGeom prst="rect">
                      <a:avLst/>
                    </a:prstGeom>
                  </pic:spPr>
                </pic:pic>
              </a:graphicData>
            </a:graphic>
          </wp:inline>
        </w:drawing>
      </w:r>
    </w:p>
    <w:p>
      <w:pPr>
        <w:pStyle w:val="5"/>
      </w:pPr>
      <w:bookmarkStart w:id="552" w:name="_Toc9389"/>
      <w:r>
        <w:rPr>
          <w:rFonts w:hint="eastAsia"/>
          <w:lang w:val="en-US" w:eastAsia="zh-CN"/>
        </w:rPr>
        <w:t>4.2.3.3</w:t>
      </w:r>
      <w:r>
        <w:rPr>
          <w:rFonts w:hint="eastAsia"/>
        </w:rPr>
        <w:t>点击忘记密码</w:t>
      </w:r>
      <w:bookmarkEnd w:id="552"/>
    </w:p>
    <w:bookmarkEnd w:id="551"/>
    <w:p>
      <w:r>
        <w:drawing>
          <wp:inline distT="0" distB="0" distL="0" distR="0">
            <wp:extent cx="2009775" cy="952500"/>
            <wp:effectExtent l="0" t="0" r="1905"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21"/>
                    <a:stretch>
                      <a:fillRect/>
                    </a:stretch>
                  </pic:blipFill>
                  <pic:spPr>
                    <a:xfrm>
                      <a:off x="0" y="0"/>
                      <a:ext cx="2009775" cy="952500"/>
                    </a:xfrm>
                    <a:prstGeom prst="rect">
                      <a:avLst/>
                    </a:prstGeom>
                  </pic:spPr>
                </pic:pic>
              </a:graphicData>
            </a:graphic>
          </wp:inline>
        </w:drawing>
      </w:r>
    </w:p>
    <w:p>
      <w:pPr>
        <w:rPr>
          <w:rFonts w:ascii="宋体" w:hAnsi="宋体" w:cs="宋体"/>
          <w:kern w:val="0"/>
          <w:sz w:val="20"/>
        </w:rPr>
      </w:pPr>
      <w:bookmarkStart w:id="553" w:name="_Toc28924"/>
      <w:r>
        <w:rPr>
          <w:rStyle w:val="37"/>
          <w:rFonts w:hint="eastAsia"/>
          <w:lang w:val="en-US" w:eastAsia="zh-CN"/>
        </w:rPr>
        <w:t>4.2.3.4</w:t>
      </w:r>
      <w:r>
        <w:rPr>
          <w:rStyle w:val="37"/>
          <w:rFonts w:hint="eastAsia"/>
        </w:rPr>
        <w:t>重置密码界面</w:t>
      </w:r>
      <w:bookmarkEnd w:id="553"/>
      <w:r>
        <w:rPr>
          <w:rFonts w:hint="eastAsia" w:ascii="宋体" w:hAnsi="宋体" w:cs="宋体"/>
          <w:color w:val="FF0000"/>
          <w:kern w:val="0"/>
          <w:sz w:val="20"/>
        </w:rPr>
        <w:t>：</w:t>
      </w:r>
    </w:p>
    <w:p>
      <w:r>
        <w:rPr>
          <w:rFonts w:hint="eastAsia"/>
        </w:rPr>
        <w:t>：</w:t>
      </w:r>
      <w:r>
        <w:drawing>
          <wp:inline distT="0" distB="0" distL="114300" distR="114300">
            <wp:extent cx="3835400" cy="2382520"/>
            <wp:effectExtent l="0" t="0" r="5080" b="1016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222"/>
                    <a:stretch>
                      <a:fillRect/>
                    </a:stretch>
                  </pic:blipFill>
                  <pic:spPr>
                    <a:xfrm>
                      <a:off x="0" y="0"/>
                      <a:ext cx="3835400" cy="2382520"/>
                    </a:xfrm>
                    <a:prstGeom prst="rect">
                      <a:avLst/>
                    </a:prstGeom>
                    <a:noFill/>
                    <a:ln w="9525">
                      <a:noFill/>
                    </a:ln>
                  </pic:spPr>
                </pic:pic>
              </a:graphicData>
            </a:graphic>
          </wp:inline>
        </w:drawing>
      </w:r>
    </w:p>
    <w:p>
      <w:pPr>
        <w:rPr>
          <w:color w:val="FF0000"/>
        </w:rPr>
      </w:pPr>
      <w:bookmarkStart w:id="554" w:name="S_登陆界面1"/>
      <w:bookmarkStart w:id="555" w:name="_Toc11354"/>
      <w:r>
        <w:rPr>
          <w:rStyle w:val="37"/>
          <w:rFonts w:hint="eastAsia"/>
          <w:lang w:val="en-US" w:eastAsia="zh-CN"/>
        </w:rPr>
        <w:t>4.2.3.5</w:t>
      </w:r>
      <w:r>
        <w:rPr>
          <w:rStyle w:val="37"/>
          <w:rFonts w:hint="eastAsia" w:eastAsiaTheme="majorEastAsia"/>
          <w:lang w:eastAsia="zh-CN"/>
        </w:rPr>
        <w:t>登录</w:t>
      </w:r>
      <w:r>
        <w:rPr>
          <w:rStyle w:val="37"/>
          <w:rFonts w:hint="eastAsia"/>
        </w:rPr>
        <w:t>界面</w:t>
      </w:r>
      <w:bookmarkEnd w:id="554"/>
      <w:bookmarkEnd w:id="555"/>
      <w:r>
        <w:rPr>
          <w:rFonts w:hint="eastAsia"/>
          <w:color w:val="FF0000"/>
        </w:rPr>
        <w:t>：</w:t>
      </w:r>
    </w:p>
    <w:p>
      <w:r>
        <w:drawing>
          <wp:inline distT="0" distB="0" distL="0" distR="0">
            <wp:extent cx="5274310" cy="2371725"/>
            <wp:effectExtent l="0" t="0" r="1397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12"/>
                    <a:stretch>
                      <a:fillRect/>
                    </a:stretch>
                  </pic:blipFill>
                  <pic:spPr>
                    <a:xfrm>
                      <a:off x="0" y="0"/>
                      <a:ext cx="5274310" cy="2371725"/>
                    </a:xfrm>
                    <a:prstGeom prst="rect">
                      <a:avLst/>
                    </a:prstGeom>
                  </pic:spPr>
                </pic:pic>
              </a:graphicData>
            </a:graphic>
          </wp:inline>
        </w:drawing>
      </w:r>
    </w:p>
    <w:p>
      <w:pPr>
        <w:rPr>
          <w:color w:val="FF0000"/>
        </w:rPr>
      </w:pPr>
      <w:bookmarkStart w:id="556" w:name="_Toc20054"/>
      <w:r>
        <w:rPr>
          <w:rStyle w:val="37"/>
          <w:rFonts w:hint="eastAsia"/>
          <w:lang w:val="en-US" w:eastAsia="zh-CN"/>
        </w:rPr>
        <w:t>4.2.3.5</w:t>
      </w:r>
      <w:r>
        <w:rPr>
          <w:rStyle w:val="37"/>
          <w:rFonts w:hint="eastAsia"/>
        </w:rPr>
        <w:t>异常</w:t>
      </w:r>
      <w:bookmarkEnd w:id="556"/>
      <w:r>
        <w:rPr>
          <w:rFonts w:hint="eastAsia"/>
          <w:color w:val="FF0000"/>
        </w:rPr>
        <w:t>：</w:t>
      </w:r>
    </w:p>
    <w:p>
      <w:pPr>
        <w:rPr>
          <w:rFonts w:hint="eastAsia"/>
          <w:color w:val="FF0000"/>
          <w:lang w:val="en-US" w:eastAsia="zh-CN"/>
        </w:rPr>
      </w:pPr>
      <w:r>
        <w:rPr>
          <w:rFonts w:hint="eastAsia"/>
          <w:color w:val="FF0000"/>
          <w:lang w:val="en-US" w:eastAsia="zh-CN"/>
        </w:rPr>
        <w:t>1 用户名不存在</w:t>
      </w:r>
    </w:p>
    <w:p>
      <w:r>
        <w:drawing>
          <wp:inline distT="0" distB="0" distL="0" distR="0">
            <wp:extent cx="5274310" cy="527685"/>
            <wp:effectExtent l="0" t="0" r="1397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23"/>
                    <a:stretch>
                      <a:fillRect/>
                    </a:stretch>
                  </pic:blipFill>
                  <pic:spPr>
                    <a:xfrm>
                      <a:off x="0" y="0"/>
                      <a:ext cx="5274310" cy="527685"/>
                    </a:xfrm>
                    <a:prstGeom prst="rect">
                      <a:avLst/>
                    </a:prstGeom>
                  </pic:spPr>
                </pic:pic>
              </a:graphicData>
            </a:graphic>
          </wp:inline>
        </w:drawing>
      </w:r>
    </w:p>
    <w:p>
      <w:pPr>
        <w:rPr>
          <w:b/>
          <w:color w:val="FF0000"/>
        </w:rPr>
      </w:pPr>
      <w:r>
        <w:rPr>
          <w:rFonts w:hint="eastAsia"/>
          <w:b/>
          <w:color w:val="FF0000"/>
        </w:rPr>
        <w:t>2</w:t>
      </w:r>
      <w:bookmarkStart w:id="557" w:name="S_验证码不正确1"/>
      <w:r>
        <w:rPr>
          <w:rFonts w:hint="eastAsia"/>
          <w:b/>
          <w:color w:val="FF0000"/>
        </w:rPr>
        <w:t>验证码不正确</w:t>
      </w:r>
      <w:bookmarkEnd w:id="557"/>
    </w:p>
    <w:p>
      <w:r>
        <w:drawing>
          <wp:inline distT="0" distB="0" distL="0" distR="0">
            <wp:extent cx="5274310" cy="1088390"/>
            <wp:effectExtent l="0" t="0" r="1397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4"/>
                    <a:stretch>
                      <a:fillRect/>
                    </a:stretch>
                  </pic:blipFill>
                  <pic:spPr>
                    <a:xfrm>
                      <a:off x="0" y="0"/>
                      <a:ext cx="5274310" cy="1088390"/>
                    </a:xfrm>
                    <a:prstGeom prst="rect">
                      <a:avLst/>
                    </a:prstGeom>
                  </pic:spPr>
                </pic:pic>
              </a:graphicData>
            </a:graphic>
          </wp:inline>
        </w:drawing>
      </w:r>
    </w:p>
    <w:p>
      <w:pPr>
        <w:rPr>
          <w:color w:val="FF0000"/>
        </w:rPr>
      </w:pPr>
      <w:r>
        <w:rPr>
          <w:rFonts w:hint="eastAsia"/>
          <w:color w:val="FF0000"/>
        </w:rPr>
        <w:t>3</w:t>
      </w:r>
      <w:bookmarkStart w:id="558" w:name="S_密码格式有误"/>
      <w:r>
        <w:rPr>
          <w:rFonts w:hint="eastAsia"/>
          <w:color w:val="FF0000"/>
        </w:rPr>
        <w:t>密码格式有误</w:t>
      </w:r>
      <w:bookmarkEnd w:id="558"/>
    </w:p>
    <w:p>
      <w:r>
        <w:drawing>
          <wp:inline distT="0" distB="0" distL="0" distR="0">
            <wp:extent cx="5274310" cy="408940"/>
            <wp:effectExtent l="0" t="0" r="1397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25"/>
                    <a:stretch>
                      <a:fillRect/>
                    </a:stretch>
                  </pic:blipFill>
                  <pic:spPr>
                    <a:xfrm>
                      <a:off x="0" y="0"/>
                      <a:ext cx="5274310" cy="408940"/>
                    </a:xfrm>
                    <a:prstGeom prst="rect">
                      <a:avLst/>
                    </a:prstGeom>
                  </pic:spPr>
                </pic:pic>
              </a:graphicData>
            </a:graphic>
          </wp:inline>
        </w:drawing>
      </w:r>
    </w:p>
    <w:p>
      <w:pPr>
        <w:rPr>
          <w:color w:val="FF0000"/>
        </w:rPr>
      </w:pPr>
      <w:r>
        <w:rPr>
          <w:rFonts w:hint="eastAsia"/>
          <w:color w:val="FF0000"/>
        </w:rPr>
        <w:t>4</w:t>
      </w:r>
      <w:bookmarkStart w:id="559" w:name="S_邮箱格式不匹配"/>
      <w:r>
        <w:rPr>
          <w:rFonts w:hint="eastAsia"/>
          <w:color w:val="FF0000"/>
        </w:rPr>
        <w:t>邮箱格式不匹配</w:t>
      </w:r>
      <w:bookmarkEnd w:id="559"/>
    </w:p>
    <w:p>
      <w:r>
        <w:drawing>
          <wp:inline distT="0" distB="0" distL="0" distR="0">
            <wp:extent cx="5274310" cy="455295"/>
            <wp:effectExtent l="0" t="0" r="1397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26"/>
                    <a:stretch>
                      <a:fillRect/>
                    </a:stretch>
                  </pic:blipFill>
                  <pic:spPr>
                    <a:xfrm>
                      <a:off x="0" y="0"/>
                      <a:ext cx="5274310" cy="455295"/>
                    </a:xfrm>
                    <a:prstGeom prst="rect">
                      <a:avLst/>
                    </a:prstGeom>
                  </pic:spPr>
                </pic:pic>
              </a:graphicData>
            </a:graphic>
          </wp:inline>
        </w:drawing>
      </w:r>
    </w:p>
    <w:p/>
    <w:p/>
    <w:p>
      <w:pPr>
        <w:pStyle w:val="4"/>
      </w:pPr>
      <w:bookmarkStart w:id="560" w:name="_Toc15862"/>
      <w:bookmarkStart w:id="561" w:name="_Toc18477"/>
      <w:bookmarkStart w:id="562" w:name="_Toc3406"/>
      <w:bookmarkStart w:id="563" w:name="_Toc26645"/>
      <w:r>
        <w:rPr>
          <w:rFonts w:hint="eastAsia"/>
        </w:rPr>
        <w:t>4.2.4学生项目管理</w:t>
      </w:r>
      <w:bookmarkEnd w:id="560"/>
      <w:bookmarkEnd w:id="561"/>
      <w:bookmarkEnd w:id="562"/>
      <w:bookmarkEnd w:id="563"/>
    </w:p>
    <w:tbl>
      <w:tblPr>
        <w:tblStyle w:val="33"/>
        <w:tblpPr w:leftFromText="180" w:rightFromText="180" w:vertAnchor="text" w:horzAnchor="margin" w:tblpY="9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S-2-1</w:t>
            </w:r>
            <w:r>
              <w:rPr>
                <w:rFonts w:hint="eastAsia" w:eastAsia="Times New Roman"/>
                <w:kern w:val="0"/>
                <w:sz w:val="20"/>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学生用户进行项目的开始和结束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学生用户表示想要进行项目的开始和结束操作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用户类型必须为项目经理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1结束项目</w:t>
            </w:r>
          </w:p>
          <w:p>
            <w:pPr>
              <w:rPr>
                <w:rFonts w:eastAsia="Times New Roman"/>
                <w:kern w:val="0"/>
                <w:sz w:val="20"/>
              </w:rPr>
            </w:pPr>
            <w:r>
              <w:rPr>
                <w:rFonts w:hint="eastAsia" w:eastAsia="Times New Roman"/>
                <w:kern w:val="0"/>
                <w:sz w:val="20"/>
              </w:rPr>
              <w:t>2开始项目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eastAsia="Times New Roman"/>
                <w:b/>
                <w:kern w:val="0"/>
                <w:sz w:val="20"/>
              </w:rPr>
              <w:t>2-1.0</w:t>
            </w:r>
            <w:r>
              <w:rPr>
                <w:rFonts w:hint="eastAsia" w:eastAsia="Times New Roman"/>
                <w:b/>
                <w:kern w:val="0"/>
                <w:sz w:val="20"/>
              </w:rPr>
              <w:t>项目管理</w:t>
            </w:r>
          </w:p>
          <w:p>
            <w:pPr>
              <w:rPr>
                <w:rFonts w:eastAsia="Times New Roman"/>
                <w:kern w:val="0"/>
                <w:sz w:val="20"/>
              </w:rPr>
            </w:pPr>
            <w:r>
              <w:rPr>
                <w:rFonts w:hint="eastAsia" w:eastAsia="Times New Roman"/>
                <w:kern w:val="0"/>
                <w:sz w:val="20"/>
              </w:rPr>
              <w:t>1用户</w:t>
            </w:r>
            <w:r>
              <w:rPr>
                <w:rFonts w:hint="eastAsia" w:ascii="宋体" w:hAnsi="宋体" w:eastAsia="宋体" w:cs="宋体"/>
                <w:kern w:val="0"/>
                <w:sz w:val="20"/>
              </w:rPr>
              <w:t>点击主界面的</w:t>
            </w:r>
            <w:r>
              <w:rPr>
                <w:rFonts w:hint="eastAsia" w:ascii="宋体" w:hAnsi="宋体" w:eastAsia="宋体" w:cs="宋体"/>
                <w:color w:val="000000" w:themeColor="text1"/>
                <w:kern w:val="0"/>
                <w:sz w:val="20"/>
                <w14:textFill>
                  <w14:solidFill>
                    <w14:schemeClr w14:val="tx1"/>
                  </w14:solidFill>
                </w14:textFill>
              </w:rPr>
              <w:fldChar w:fldCharType="begin"/>
            </w:r>
            <w:r>
              <w:rPr>
                <w:rFonts w:hint="eastAsia" w:ascii="宋体" w:hAnsi="宋体" w:eastAsia="宋体" w:cs="宋体"/>
                <w:color w:val="000000" w:themeColor="text1"/>
                <w:kern w:val="0"/>
                <w:sz w:val="20"/>
                <w14:textFill>
                  <w14:solidFill>
                    <w14:schemeClr w14:val="tx1"/>
                  </w14:solidFill>
                </w14:textFill>
              </w:rPr>
              <w:instrText xml:space="preserve"> HYPERLINK \l "S_我的项目按钮" </w:instrText>
            </w:r>
            <w:r>
              <w:rPr>
                <w:rFonts w:hint="eastAsia" w:ascii="宋体" w:hAnsi="宋体" w:eastAsia="宋体" w:cs="宋体"/>
                <w:color w:val="000000" w:themeColor="text1"/>
                <w:kern w:val="0"/>
                <w:sz w:val="20"/>
                <w14:textFill>
                  <w14:solidFill>
                    <w14:schemeClr w14:val="tx1"/>
                  </w14:solidFill>
                </w14:textFill>
              </w:rPr>
              <w:fldChar w:fldCharType="separate"/>
            </w:r>
            <w:r>
              <w:rPr>
                <w:rStyle w:val="31"/>
                <w:rFonts w:hint="eastAsia" w:ascii="宋体" w:hAnsi="宋体" w:eastAsia="宋体" w:cs="宋体"/>
                <w:color w:val="000000" w:themeColor="text1"/>
                <w:kern w:val="0"/>
                <w:sz w:val="20"/>
                <w14:textFill>
                  <w14:solidFill>
                    <w14:schemeClr w14:val="tx1"/>
                  </w14:solidFill>
                </w14:textFill>
              </w:rPr>
              <w:t>我的项目按钮</w:t>
            </w:r>
            <w:r>
              <w:rPr>
                <w:rFonts w:hint="eastAsia" w:ascii="宋体" w:hAnsi="宋体" w:eastAsia="宋体" w:cs="宋体"/>
                <w:color w:val="000000" w:themeColor="text1"/>
                <w:kern w:val="0"/>
                <w:sz w:val="20"/>
                <w14:textFill>
                  <w14:solidFill>
                    <w14:schemeClr w14:val="tx1"/>
                  </w14:solidFill>
                </w14:textFill>
              </w:rPr>
              <w:fldChar w:fldCharType="end"/>
            </w:r>
          </w:p>
          <w:p>
            <w:pPr>
              <w:rPr>
                <w:rStyle w:val="31"/>
                <w:rFonts w:eastAsia="Times New Roman"/>
                <w:color w:val="FF0000"/>
                <w:kern w:val="0"/>
                <w:sz w:val="20"/>
              </w:rPr>
            </w:pPr>
            <w:r>
              <w:rPr>
                <w:rFonts w:hint="eastAsia" w:eastAsia="Times New Roman"/>
                <w:kern w:val="0"/>
                <w:sz w:val="20"/>
              </w:rPr>
              <w:t>2</w:t>
            </w:r>
            <w:r>
              <w:rPr>
                <w:rFonts w:hint="eastAsia" w:eastAsiaTheme="minorEastAsia"/>
                <w:kern w:val="0"/>
                <w:sz w:val="20"/>
              </w:rPr>
              <w:t>跳转至</w:t>
            </w:r>
            <w:r>
              <w:rPr>
                <w:rFonts w:hint="eastAsia" w:eastAsiaTheme="minorEastAsia"/>
                <w:color w:val="000000" w:themeColor="text1"/>
                <w:kern w:val="0"/>
                <w:sz w:val="20"/>
                <w14:textFill>
                  <w14:solidFill>
                    <w14:schemeClr w14:val="tx1"/>
                  </w14:solidFill>
                </w14:textFill>
              </w:rPr>
              <w:t>项目列表界面</w:t>
            </w:r>
          </w:p>
          <w:p>
            <w:pPr>
              <w:rPr>
                <w:rFonts w:eastAsiaTheme="minorEastAsia"/>
                <w:color w:val="FF0000"/>
                <w:kern w:val="0"/>
                <w:sz w:val="20"/>
              </w:rPr>
            </w:pPr>
            <w:r>
              <w:rPr>
                <w:rFonts w:hint="eastAsia" w:eastAsiaTheme="minorEastAsia"/>
                <w:kern w:val="0"/>
                <w:sz w:val="20"/>
              </w:rPr>
              <w:t>3.</w:t>
            </w:r>
            <w:r>
              <w:rPr>
                <w:rFonts w:hint="eastAsia" w:eastAsiaTheme="minorEastAsia"/>
                <w:color w:val="FF0000"/>
                <w:kern w:val="0"/>
                <w:sz w:val="20"/>
              </w:rPr>
              <w:t xml:space="preserve"> </w:t>
            </w:r>
            <w:r>
              <w:rPr>
                <w:rFonts w:hint="eastAsia" w:eastAsia="Times New Roman"/>
                <w:kern w:val="0"/>
                <w:sz w:val="20"/>
              </w:rPr>
              <w:t>进入后</w:t>
            </w:r>
            <w:r>
              <w:rPr>
                <w:color w:val="1F4E79" w:themeColor="accent1" w:themeShade="80"/>
              </w:rPr>
              <w:fldChar w:fldCharType="begin"/>
            </w:r>
            <w:r>
              <w:rPr>
                <w:color w:val="1F4E79" w:themeColor="accent1" w:themeShade="80"/>
              </w:rPr>
              <w:instrText xml:space="preserve"> HYPERLINK \l "S_点击选择案例" </w:instrText>
            </w:r>
            <w:r>
              <w:rPr>
                <w:color w:val="1F4E79" w:themeColor="accent1" w:themeShade="80"/>
              </w:rPr>
              <w:fldChar w:fldCharType="separate"/>
            </w:r>
            <w:r>
              <w:rPr>
                <w:rStyle w:val="30"/>
                <w:rFonts w:hint="eastAsia" w:eastAsia="Times New Roman"/>
                <w:color w:val="1F4E79" w:themeColor="accent1" w:themeShade="80"/>
                <w:kern w:val="0"/>
                <w:sz w:val="20"/>
              </w:rPr>
              <w:t>点击选择案例</w:t>
            </w:r>
            <w:r>
              <w:rPr>
                <w:rStyle w:val="31"/>
                <w:rFonts w:hint="eastAsia" w:eastAsia="Times New Roman"/>
                <w:color w:val="1F4E79" w:themeColor="accent1" w:themeShade="80"/>
                <w:kern w:val="0"/>
                <w:sz w:val="20"/>
              </w:rPr>
              <w:fldChar w:fldCharType="end"/>
            </w:r>
          </w:p>
          <w:p>
            <w:pPr>
              <w:rPr>
                <w:rStyle w:val="31"/>
                <w:rFonts w:eastAsia="Times New Roman"/>
                <w:color w:val="FF0000"/>
                <w:kern w:val="0"/>
                <w:sz w:val="20"/>
              </w:rPr>
            </w:pPr>
            <w:r>
              <w:rPr>
                <w:rFonts w:hint="eastAsia" w:eastAsia="Times New Roman"/>
                <w:kern w:val="0"/>
                <w:sz w:val="20"/>
              </w:rPr>
              <w:t>3学生用户点击页面中的</w:t>
            </w:r>
            <w:r>
              <w:rPr>
                <w:color w:val="1F4E79" w:themeColor="accent1" w:themeShade="80"/>
              </w:rPr>
              <w:fldChar w:fldCharType="begin"/>
            </w:r>
            <w:r>
              <w:rPr>
                <w:color w:val="1F4E79" w:themeColor="accent1" w:themeShade="80"/>
              </w:rPr>
              <w:instrText xml:space="preserve"> HYPERLINK \l "S_项目管理" </w:instrText>
            </w:r>
            <w:r>
              <w:rPr>
                <w:color w:val="1F4E79" w:themeColor="accent1" w:themeShade="80"/>
              </w:rPr>
              <w:fldChar w:fldCharType="separate"/>
            </w:r>
            <w:r>
              <w:rPr>
                <w:rStyle w:val="30"/>
                <w:rFonts w:hint="eastAsia" w:eastAsia="Times New Roman"/>
                <w:color w:val="1F4E79" w:themeColor="accent1" w:themeShade="80"/>
                <w:kern w:val="0"/>
                <w:sz w:val="20"/>
              </w:rPr>
              <w:t>“项目管理”</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4.跳转至</w:t>
            </w:r>
            <w:r>
              <w:rPr>
                <w:rFonts w:hint="eastAsia" w:eastAsiaTheme="minorEastAsia"/>
                <w:color w:val="000000" w:themeColor="text1"/>
                <w:kern w:val="0"/>
                <w:sz w:val="20"/>
                <w14:textFill>
                  <w14:solidFill>
                    <w14:schemeClr w14:val="tx1"/>
                  </w14:solidFill>
                </w14:textFill>
              </w:rPr>
              <w:t>项目管理界面</w:t>
            </w:r>
          </w:p>
          <w:p>
            <w:pPr>
              <w:rPr>
                <w:rFonts w:eastAsia="Times New Roman"/>
                <w:color w:val="1F4E79" w:themeColor="accent1" w:themeShade="80"/>
                <w:kern w:val="0"/>
                <w:sz w:val="20"/>
              </w:rPr>
            </w:pPr>
            <w:r>
              <w:rPr>
                <w:rFonts w:hint="eastAsia" w:asciiTheme="minorEastAsia" w:hAnsiTheme="minorEastAsia" w:eastAsiaTheme="minorEastAsia"/>
                <w:kern w:val="0"/>
                <w:sz w:val="20"/>
              </w:rPr>
              <w:t>5</w:t>
            </w:r>
            <w:r>
              <w:rPr>
                <w:color w:val="1F4E79" w:themeColor="accent1" w:themeShade="80"/>
              </w:rPr>
              <w:fldChar w:fldCharType="begin"/>
            </w:r>
            <w:r>
              <w:rPr>
                <w:color w:val="1F4E79" w:themeColor="accent1" w:themeShade="80"/>
              </w:rPr>
              <w:instrText xml:space="preserve"> HYPERLINK \l "S_项目开始" </w:instrText>
            </w:r>
            <w:r>
              <w:rPr>
                <w:color w:val="1F4E79" w:themeColor="accent1" w:themeShade="80"/>
              </w:rPr>
              <w:fldChar w:fldCharType="separate"/>
            </w:r>
            <w:r>
              <w:rPr>
                <w:rStyle w:val="31"/>
                <w:rFonts w:hint="eastAsia" w:eastAsia="Times New Roman"/>
                <w:color w:val="1F4E79" w:themeColor="accent1" w:themeShade="80"/>
                <w:kern w:val="0"/>
                <w:sz w:val="20"/>
              </w:rPr>
              <w:t>选择开始项目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6</w:t>
            </w:r>
            <w:r>
              <w:rPr>
                <w:rFonts w:hint="eastAsia" w:eastAsia="Times New Roman"/>
                <w:kern w:val="0"/>
                <w:sz w:val="20"/>
              </w:rPr>
              <w:t>.</w:t>
            </w:r>
            <w:r>
              <w:fldChar w:fldCharType="begin"/>
            </w:r>
            <w:r>
              <w:instrText xml:space="preserve"> HYPERLINK \l "S_选择开始或暂停" </w:instrText>
            </w:r>
            <w:r>
              <w:fldChar w:fldCharType="separate"/>
            </w:r>
            <w:r>
              <w:rPr>
                <w:rStyle w:val="31"/>
                <w:rFonts w:hint="eastAsia" w:eastAsia="Times New Roman"/>
                <w:kern w:val="0"/>
                <w:sz w:val="20"/>
              </w:rPr>
              <w:t>选择结束、暂停项目</w:t>
            </w:r>
            <w:r>
              <w:rPr>
                <w:rStyle w:val="31"/>
                <w:rFonts w:hint="eastAsia" w:eastAsia="Times New Roman"/>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2-1.0E1该项目仍有任务在进行</w:t>
            </w:r>
          </w:p>
          <w:p>
            <w:pPr>
              <w:rPr>
                <w:rFonts w:eastAsia="Times New Roman"/>
                <w:kern w:val="0"/>
                <w:sz w:val="20"/>
              </w:rPr>
            </w:pPr>
            <w:r>
              <w:rPr>
                <w:rFonts w:eastAsia="Times New Roman"/>
                <w:kern w:val="0"/>
                <w:sz w:val="20"/>
              </w:rPr>
              <w:t>E1</w:t>
            </w:r>
            <w:r>
              <w:rPr>
                <w:rFonts w:hint="eastAsia" w:eastAsia="Times New Roman"/>
                <w:kern w:val="0"/>
                <w:sz w:val="20"/>
              </w:rPr>
              <w:t>若项目还在进行中，按结束项目按钮，则会报出“该项目仍有任务在进行”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2-1.0</w:t>
            </w: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heme="minorEastAsia"/>
                <w:color w:val="000000" w:themeColor="text1"/>
                <w:kern w:val="0"/>
                <w:sz w:val="20"/>
                <w14:textFill>
                  <w14:solidFill>
                    <w14:schemeClr w14:val="tx1"/>
                  </w14:solidFill>
                </w14:textFill>
              </w:rPr>
              <w:t>2-1.0项目管理界面,</w:t>
            </w:r>
            <w:r>
              <w:rPr>
                <w:rFonts w:eastAsiaTheme="minorEastAsia"/>
                <w:color w:val="000000" w:themeColor="text1"/>
                <w:kern w:val="0"/>
                <w:sz w:val="20"/>
                <w14:textFill>
                  <w14:solidFill>
                    <w14:schemeClr w14:val="tx1"/>
                  </w14:solidFill>
                </w14:textFill>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BR-S-1用户类型必须是PM</w:t>
            </w:r>
          </w:p>
          <w:p>
            <w:pPr>
              <w:rPr>
                <w:rFonts w:eastAsia="Times New Roman"/>
                <w:kern w:val="0"/>
                <w:sz w:val="20"/>
              </w:rPr>
            </w:pPr>
            <w:r>
              <w:rPr>
                <w:rFonts w:hint="eastAsia" w:eastAsia="Times New Roman"/>
                <w:kern w:val="0"/>
                <w:sz w:val="20"/>
              </w:rPr>
              <w:t>BR-S-2若要终止项目，必须要有项目在进行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0.44</w:t>
            </w:r>
          </w:p>
        </w:tc>
      </w:tr>
    </w:tbl>
    <w:p>
      <w:pPr>
        <w:pStyle w:val="5"/>
      </w:pPr>
      <w:bookmarkStart w:id="564" w:name="_Toc15889"/>
      <w:r>
        <w:rPr>
          <w:rFonts w:hint="eastAsia"/>
          <w:lang w:val="en-US" w:eastAsia="zh-CN"/>
        </w:rPr>
        <w:t>4.2.4.1</w:t>
      </w:r>
      <w:r>
        <w:rPr>
          <w:rFonts w:hint="eastAsia"/>
        </w:rPr>
        <w:t>对话框图</w:t>
      </w:r>
      <w:bookmarkEnd w:id="564"/>
    </w:p>
    <w:p>
      <w:r>
        <w:drawing>
          <wp:inline distT="0" distB="0" distL="0" distR="0">
            <wp:extent cx="3857625" cy="3648075"/>
            <wp:effectExtent l="0" t="0" r="1333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27"/>
                    <a:stretch>
                      <a:fillRect/>
                    </a:stretch>
                  </pic:blipFill>
                  <pic:spPr>
                    <a:xfrm>
                      <a:off x="0" y="0"/>
                      <a:ext cx="3857625" cy="3648075"/>
                    </a:xfrm>
                    <a:prstGeom prst="rect">
                      <a:avLst/>
                    </a:prstGeom>
                  </pic:spPr>
                </pic:pic>
              </a:graphicData>
            </a:graphic>
          </wp:inline>
        </w:drawing>
      </w:r>
    </w:p>
    <w:p>
      <w:pPr>
        <w:pStyle w:val="5"/>
      </w:pPr>
      <w:bookmarkStart w:id="565" w:name="_Toc3445"/>
      <w:r>
        <w:rPr>
          <w:rFonts w:hint="eastAsia"/>
          <w:lang w:val="en-US" w:eastAsia="zh-CN"/>
        </w:rPr>
        <w:t>4.2.4.2</w:t>
      </w:r>
      <w:r>
        <w:rPr>
          <w:rFonts w:hint="eastAsia"/>
        </w:rPr>
        <w:t>开始项目的时序图</w:t>
      </w:r>
      <w:bookmarkEnd w:id="565"/>
    </w:p>
    <w:p>
      <w:r>
        <w:drawing>
          <wp:inline distT="0" distB="0" distL="0" distR="0">
            <wp:extent cx="5274310" cy="1228725"/>
            <wp:effectExtent l="0" t="0" r="13970" b="571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228"/>
                    <a:stretch>
                      <a:fillRect/>
                    </a:stretch>
                  </pic:blipFill>
                  <pic:spPr>
                    <a:xfrm>
                      <a:off x="0" y="0"/>
                      <a:ext cx="5274310" cy="1228725"/>
                    </a:xfrm>
                    <a:prstGeom prst="rect">
                      <a:avLst/>
                    </a:prstGeom>
                  </pic:spPr>
                </pic:pic>
              </a:graphicData>
            </a:graphic>
          </wp:inline>
        </w:drawing>
      </w:r>
    </w:p>
    <w:p>
      <w:pPr>
        <w:rPr>
          <w:color w:val="FF0000"/>
        </w:rPr>
      </w:pPr>
      <w:bookmarkStart w:id="566" w:name="_Toc14892"/>
      <w:r>
        <w:rPr>
          <w:rStyle w:val="37"/>
          <w:rFonts w:hint="eastAsia"/>
          <w:lang w:val="en-US" w:eastAsia="zh-CN"/>
        </w:rPr>
        <w:t>4.2.4.</w:t>
      </w:r>
      <w:r>
        <w:rPr>
          <w:rStyle w:val="37"/>
          <w:rFonts w:hint="eastAsia"/>
        </w:rPr>
        <w:t>3时序图</w:t>
      </w:r>
      <w:bookmarkEnd w:id="566"/>
      <w:r>
        <w:rPr>
          <w:rFonts w:hint="eastAsia"/>
          <w:color w:val="FF0000"/>
        </w:rPr>
        <w:t>：</w:t>
      </w:r>
    </w:p>
    <w:p>
      <w:pPr>
        <w:rPr>
          <w:rFonts w:hint="eastAsia" w:eastAsia="宋体"/>
          <w:lang w:eastAsia="zh-CN"/>
        </w:rPr>
      </w:pPr>
      <w:r>
        <w:rPr>
          <w:rFonts w:hint="eastAsia" w:eastAsia="宋体"/>
          <w:lang w:eastAsia="zh-CN"/>
        </w:rPr>
        <w:drawing>
          <wp:inline distT="0" distB="0" distL="114300" distR="114300">
            <wp:extent cx="5264785" cy="2917190"/>
            <wp:effectExtent l="0" t="0" r="8255" b="8890"/>
            <wp:docPr id="251" name="图片 251" descr="F77CDCFB32C309BA75205CAB88A75B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F77CDCFB32C309BA75205CAB88A75B5E"/>
                    <pic:cNvPicPr>
                      <a:picLocks noChangeAspect="1"/>
                    </pic:cNvPicPr>
                  </pic:nvPicPr>
                  <pic:blipFill>
                    <a:blip r:embed="rId229"/>
                    <a:stretch>
                      <a:fillRect/>
                    </a:stretch>
                  </pic:blipFill>
                  <pic:spPr>
                    <a:xfrm>
                      <a:off x="0" y="0"/>
                      <a:ext cx="5264785" cy="2917190"/>
                    </a:xfrm>
                    <a:prstGeom prst="rect">
                      <a:avLst/>
                    </a:prstGeom>
                  </pic:spPr>
                </pic:pic>
              </a:graphicData>
            </a:graphic>
          </wp:inline>
        </w:drawing>
      </w:r>
    </w:p>
    <w:p>
      <w:pPr>
        <w:rPr>
          <w:color w:val="FF0000"/>
        </w:rPr>
      </w:pPr>
      <w:bookmarkStart w:id="567" w:name="_Toc25489"/>
      <w:r>
        <w:rPr>
          <w:rStyle w:val="37"/>
          <w:rFonts w:hint="eastAsia"/>
          <w:lang w:val="en-US" w:eastAsia="zh-CN"/>
        </w:rPr>
        <w:t>4.2.4.4</w:t>
      </w:r>
      <w:bookmarkStart w:id="568" w:name="S_我的项目按钮"/>
      <w:r>
        <w:rPr>
          <w:rStyle w:val="37"/>
          <w:rFonts w:hint="eastAsia"/>
        </w:rPr>
        <w:t>我的项目按钮</w:t>
      </w:r>
      <w:bookmarkEnd w:id="567"/>
      <w:bookmarkEnd w:id="568"/>
      <w:r>
        <w:rPr>
          <w:rFonts w:hint="eastAsia"/>
          <w:color w:val="FF0000"/>
        </w:rPr>
        <w:t>：</w:t>
      </w:r>
    </w:p>
    <w:p/>
    <w:p>
      <w:r>
        <w:drawing>
          <wp:inline distT="0" distB="0" distL="0" distR="0">
            <wp:extent cx="5274310" cy="1087120"/>
            <wp:effectExtent l="0" t="0" r="13970" b="1016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230"/>
                    <a:stretch>
                      <a:fillRect/>
                    </a:stretch>
                  </pic:blipFill>
                  <pic:spPr>
                    <a:xfrm>
                      <a:off x="0" y="0"/>
                      <a:ext cx="5274310" cy="1087120"/>
                    </a:xfrm>
                    <a:prstGeom prst="rect">
                      <a:avLst/>
                    </a:prstGeom>
                  </pic:spPr>
                </pic:pic>
              </a:graphicData>
            </a:graphic>
          </wp:inline>
        </w:drawing>
      </w:r>
    </w:p>
    <w:p>
      <w:bookmarkStart w:id="569" w:name="_Toc6199"/>
      <w:r>
        <w:rPr>
          <w:rStyle w:val="37"/>
          <w:rFonts w:hint="eastAsia"/>
          <w:lang w:val="en-US" w:eastAsia="zh-CN"/>
        </w:rPr>
        <w:t>4.2.4.5</w:t>
      </w:r>
      <w:r>
        <w:rPr>
          <w:rStyle w:val="37"/>
          <w:rFonts w:hint="eastAsia"/>
        </w:rPr>
        <w:t>项目列表界面</w:t>
      </w:r>
      <w:bookmarkEnd w:id="569"/>
      <w:r>
        <w:rPr>
          <w:rFonts w:hint="eastAsia" w:eastAsiaTheme="minorEastAsia"/>
          <w:color w:val="FF0000"/>
          <w:kern w:val="0"/>
          <w:sz w:val="20"/>
        </w:rPr>
        <w:t>：</w:t>
      </w:r>
    </w:p>
    <w:p>
      <w:r>
        <w:drawing>
          <wp:inline distT="0" distB="0" distL="0" distR="0">
            <wp:extent cx="5274310" cy="1865630"/>
            <wp:effectExtent l="0" t="0" r="13970" b="889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231"/>
                    <a:stretch>
                      <a:fillRect/>
                    </a:stretch>
                  </pic:blipFill>
                  <pic:spPr>
                    <a:xfrm>
                      <a:off x="0" y="0"/>
                      <a:ext cx="5274310" cy="1865630"/>
                    </a:xfrm>
                    <a:prstGeom prst="rect">
                      <a:avLst/>
                    </a:prstGeom>
                  </pic:spPr>
                </pic:pic>
              </a:graphicData>
            </a:graphic>
          </wp:inline>
        </w:drawing>
      </w:r>
    </w:p>
    <w:p/>
    <w:p>
      <w:pPr>
        <w:pStyle w:val="5"/>
      </w:pPr>
      <w:bookmarkStart w:id="570" w:name="_Toc26999"/>
      <w:bookmarkStart w:id="571" w:name="S_项目管理"/>
      <w:r>
        <w:rPr>
          <w:rFonts w:hint="eastAsia"/>
          <w:lang w:val="en-US" w:eastAsia="zh-CN"/>
        </w:rPr>
        <w:t>4.2.4.6</w:t>
      </w:r>
      <w:r>
        <w:rPr>
          <w:rFonts w:hint="eastAsia"/>
        </w:rPr>
        <w:t>项目管理按钮</w:t>
      </w:r>
      <w:bookmarkEnd w:id="570"/>
    </w:p>
    <w:bookmarkEnd w:id="571"/>
    <w:p>
      <w:r>
        <w:drawing>
          <wp:inline distT="0" distB="0" distL="0" distR="0">
            <wp:extent cx="3057525" cy="857250"/>
            <wp:effectExtent l="0" t="0" r="5715" b="1143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32"/>
                    <a:stretch>
                      <a:fillRect/>
                    </a:stretch>
                  </pic:blipFill>
                  <pic:spPr>
                    <a:xfrm>
                      <a:off x="0" y="0"/>
                      <a:ext cx="3057525" cy="857250"/>
                    </a:xfrm>
                    <a:prstGeom prst="rect">
                      <a:avLst/>
                    </a:prstGeom>
                  </pic:spPr>
                </pic:pic>
              </a:graphicData>
            </a:graphic>
          </wp:inline>
        </w:drawing>
      </w:r>
    </w:p>
    <w:p>
      <w:pPr>
        <w:rPr>
          <w:color w:val="FF0000"/>
        </w:rPr>
      </w:pPr>
      <w:bookmarkStart w:id="572" w:name="_Toc15721"/>
      <w:r>
        <w:rPr>
          <w:rStyle w:val="37"/>
          <w:rFonts w:hint="eastAsia"/>
          <w:lang w:val="en-US" w:eastAsia="zh-CN"/>
        </w:rPr>
        <w:t>4.2.4.7</w:t>
      </w:r>
      <w:r>
        <w:rPr>
          <w:rStyle w:val="37"/>
          <w:rFonts w:hint="eastAsia"/>
        </w:rPr>
        <w:t>项目管理界面</w:t>
      </w:r>
      <w:bookmarkEnd w:id="572"/>
      <w:r>
        <w:rPr>
          <w:rFonts w:hint="eastAsia"/>
          <w:color w:val="FF0000"/>
        </w:rPr>
        <w:t>：</w:t>
      </w:r>
    </w:p>
    <w:p>
      <w:r>
        <w:drawing>
          <wp:inline distT="0" distB="0" distL="0" distR="0">
            <wp:extent cx="5274310" cy="2304415"/>
            <wp:effectExtent l="0" t="0" r="13970" b="1206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233"/>
                    <a:stretch>
                      <a:fillRect/>
                    </a:stretch>
                  </pic:blipFill>
                  <pic:spPr>
                    <a:xfrm>
                      <a:off x="0" y="0"/>
                      <a:ext cx="5274310" cy="2304415"/>
                    </a:xfrm>
                    <a:prstGeom prst="rect">
                      <a:avLst/>
                    </a:prstGeom>
                  </pic:spPr>
                </pic:pic>
              </a:graphicData>
            </a:graphic>
          </wp:inline>
        </w:drawing>
      </w:r>
    </w:p>
    <w:p/>
    <w:p>
      <w:pPr>
        <w:pStyle w:val="5"/>
      </w:pPr>
      <w:bookmarkStart w:id="573" w:name="_Toc27496"/>
      <w:bookmarkStart w:id="574" w:name="S_项目开始"/>
      <w:r>
        <w:rPr>
          <w:rFonts w:hint="eastAsia"/>
          <w:lang w:val="en-US" w:eastAsia="zh-CN"/>
        </w:rPr>
        <w:t>4.2.4.8</w:t>
      </w:r>
      <w:r>
        <w:rPr>
          <w:rFonts w:hint="eastAsia"/>
        </w:rPr>
        <w:t>项目开始按钮</w:t>
      </w:r>
      <w:bookmarkEnd w:id="573"/>
    </w:p>
    <w:bookmarkEnd w:id="574"/>
    <w:p>
      <w:r>
        <w:drawing>
          <wp:inline distT="0" distB="0" distL="0" distR="0">
            <wp:extent cx="5274310" cy="1158240"/>
            <wp:effectExtent l="0" t="0" r="139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4"/>
                    <a:stretch>
                      <a:fillRect/>
                    </a:stretch>
                  </pic:blipFill>
                  <pic:spPr>
                    <a:xfrm>
                      <a:off x="0" y="0"/>
                      <a:ext cx="5274310" cy="1158240"/>
                    </a:xfrm>
                    <a:prstGeom prst="rect">
                      <a:avLst/>
                    </a:prstGeom>
                  </pic:spPr>
                </pic:pic>
              </a:graphicData>
            </a:graphic>
          </wp:inline>
        </w:drawing>
      </w:r>
    </w:p>
    <w:p>
      <w:pPr>
        <w:pStyle w:val="5"/>
      </w:pPr>
      <w:bookmarkStart w:id="575" w:name="_Toc13051"/>
      <w:bookmarkStart w:id="576" w:name="S_选择开始或暂停"/>
      <w:r>
        <w:rPr>
          <w:rFonts w:hint="eastAsia"/>
          <w:lang w:val="en-US" w:eastAsia="zh-CN"/>
        </w:rPr>
        <w:t>4.2.4.9</w:t>
      </w:r>
      <w:r>
        <w:rPr>
          <w:rFonts w:hint="eastAsia"/>
        </w:rPr>
        <w:t>选择开始或暂停</w:t>
      </w:r>
      <w:bookmarkEnd w:id="575"/>
    </w:p>
    <w:bookmarkEnd w:id="576"/>
    <w:p>
      <w:r>
        <w:drawing>
          <wp:inline distT="0" distB="0" distL="0" distR="0">
            <wp:extent cx="5274310" cy="562610"/>
            <wp:effectExtent l="0" t="0" r="1397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35"/>
                    <a:stretch>
                      <a:fillRect/>
                    </a:stretch>
                  </pic:blipFill>
                  <pic:spPr>
                    <a:xfrm>
                      <a:off x="0" y="0"/>
                      <a:ext cx="5274310" cy="562610"/>
                    </a:xfrm>
                    <a:prstGeom prst="rect">
                      <a:avLst/>
                    </a:prstGeom>
                  </pic:spPr>
                </pic:pic>
              </a:graphicData>
            </a:graphic>
          </wp:inline>
        </w:drawing>
      </w:r>
    </w:p>
    <w:p>
      <w:pPr>
        <w:pStyle w:val="4"/>
      </w:pPr>
      <w:bookmarkStart w:id="577" w:name="_Toc1708"/>
      <w:bookmarkStart w:id="578" w:name="_Toc4261"/>
      <w:bookmarkStart w:id="579" w:name="_Toc2358"/>
      <w:bookmarkStart w:id="580" w:name="_Toc14438"/>
      <w:r>
        <w:rPr>
          <w:rFonts w:hint="eastAsia"/>
        </w:rPr>
        <w:t>4.2.5创建新</w:t>
      </w:r>
      <w:bookmarkEnd w:id="577"/>
      <w:r>
        <w:rPr>
          <w:rFonts w:hint="eastAsia"/>
        </w:rPr>
        <w:t>项目</w:t>
      </w:r>
      <w:bookmarkEnd w:id="578"/>
      <w:bookmarkEnd w:id="579"/>
      <w:bookmarkEnd w:id="580"/>
    </w:p>
    <w:tbl>
      <w:tblPr>
        <w:tblStyle w:val="33"/>
        <w:tblpPr w:leftFromText="180" w:rightFromText="180" w:vertAnchor="text" w:horzAnchor="margin" w:tblpY="23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S-2-2</w:t>
            </w:r>
            <w:r>
              <w:rPr>
                <w:rFonts w:hint="eastAsia" w:eastAsia="Times New Roman"/>
                <w:kern w:val="0"/>
                <w:sz w:val="20"/>
              </w:rPr>
              <w:t>创建新项目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学生用户可以根据自己意愿选择是否添加此项目作为新项目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学生用户表示很想实践此项目作为其的新的</w:t>
            </w:r>
            <w:r>
              <w:rPr>
                <w:rFonts w:hint="eastAsia" w:ascii="宋体" w:hAnsi="宋体" w:eastAsia="宋体" w:cs="宋体"/>
                <w:kern w:val="0"/>
                <w:sz w:val="20"/>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ascii="宋体" w:hAnsi="宋体" w:eastAsia="宋体" w:cs="宋体"/>
                <w:kern w:val="0"/>
                <w:sz w:val="20"/>
              </w:rPr>
              <w:t>项目</w:t>
            </w:r>
            <w:r>
              <w:rPr>
                <w:rFonts w:hint="eastAsia" w:eastAsia="Times New Roman"/>
                <w:kern w:val="0"/>
                <w:sz w:val="20"/>
              </w:rPr>
              <w:t>创建成功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eastAsia="Times New Roman"/>
                <w:b/>
                <w:kern w:val="0"/>
                <w:sz w:val="20"/>
              </w:rPr>
              <w:t>2-2.0</w:t>
            </w:r>
            <w:r>
              <w:rPr>
                <w:rFonts w:hint="eastAsia" w:eastAsia="Times New Roman"/>
                <w:b/>
                <w:kern w:val="0"/>
                <w:sz w:val="20"/>
              </w:rPr>
              <w:t>创建新</w:t>
            </w:r>
            <w:r>
              <w:rPr>
                <w:rFonts w:hint="eastAsia" w:ascii="宋体" w:hAnsi="宋体" w:eastAsia="宋体" w:cs="宋体"/>
                <w:b/>
                <w:kern w:val="0"/>
                <w:sz w:val="20"/>
              </w:rPr>
              <w:t>项目</w:t>
            </w:r>
          </w:p>
          <w:p>
            <w:pPr>
              <w:rPr>
                <w:rFonts w:eastAsia="Times New Roman"/>
                <w:kern w:val="0"/>
                <w:sz w:val="20"/>
              </w:rPr>
            </w:pPr>
            <w:r>
              <w:rPr>
                <w:rFonts w:hint="eastAsia" w:eastAsia="Times New Roman"/>
                <w:kern w:val="0"/>
                <w:sz w:val="20"/>
              </w:rPr>
              <w:t>1.学生用户</w:t>
            </w:r>
            <w:r>
              <w:rPr>
                <w:color w:val="1F4E79" w:themeColor="accent1" w:themeShade="80"/>
              </w:rPr>
              <w:fldChar w:fldCharType="begin"/>
            </w:r>
            <w:r>
              <w:rPr>
                <w:color w:val="1F4E79" w:themeColor="accent1" w:themeShade="80"/>
              </w:rPr>
              <w:instrText xml:space="preserve"> HYPERLINK \l "S_点击案例库" </w:instrText>
            </w:r>
            <w:r>
              <w:rPr>
                <w:color w:val="1F4E79" w:themeColor="accent1" w:themeShade="80"/>
              </w:rPr>
              <w:fldChar w:fldCharType="separate"/>
            </w:r>
            <w:r>
              <w:rPr>
                <w:rStyle w:val="31"/>
                <w:rFonts w:hint="eastAsia" w:eastAsia="Times New Roman"/>
                <w:color w:val="1F4E79" w:themeColor="accent1" w:themeShade="80"/>
                <w:kern w:val="0"/>
                <w:sz w:val="20"/>
              </w:rPr>
              <w:t>点击案例库</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2.选择需要查看的案例</w:t>
            </w:r>
          </w:p>
          <w:p>
            <w:pPr>
              <w:rPr>
                <w:rFonts w:eastAsia="Times New Roman"/>
                <w:kern w:val="0"/>
                <w:sz w:val="20"/>
              </w:rPr>
            </w:pPr>
            <w:r>
              <w:rPr>
                <w:rFonts w:hint="eastAsia" w:eastAsia="Times New Roman"/>
                <w:kern w:val="0"/>
                <w:sz w:val="20"/>
              </w:rPr>
              <w:t>3.</w:t>
            </w:r>
            <w:r>
              <w:rPr>
                <w:color w:val="1F4E79" w:themeColor="accent1" w:themeShade="80"/>
              </w:rPr>
              <w:fldChar w:fldCharType="begin"/>
            </w:r>
            <w:r>
              <w:rPr>
                <w:color w:val="1F4E79" w:themeColor="accent1" w:themeShade="80"/>
              </w:rPr>
              <w:instrText xml:space="preserve"> HYPERLINK \l "S_点击案例查看详情" </w:instrText>
            </w:r>
            <w:r>
              <w:rPr>
                <w:color w:val="1F4E79" w:themeColor="accent1" w:themeShade="80"/>
              </w:rPr>
              <w:fldChar w:fldCharType="separate"/>
            </w:r>
            <w:r>
              <w:rPr>
                <w:rStyle w:val="31"/>
                <w:rFonts w:hint="eastAsia" w:eastAsia="Times New Roman"/>
                <w:color w:val="1F4E79" w:themeColor="accent1" w:themeShade="80"/>
                <w:kern w:val="0"/>
                <w:sz w:val="20"/>
              </w:rPr>
              <w:t>点击案例查看详情</w:t>
            </w:r>
            <w:r>
              <w:rPr>
                <w:rStyle w:val="31"/>
                <w:rFonts w:hint="eastAsia" w:eastAsia="Times New Roman"/>
                <w:color w:val="1F4E79" w:themeColor="accent1" w:themeShade="80"/>
                <w:kern w:val="0"/>
                <w:sz w:val="20"/>
              </w:rPr>
              <w:fldChar w:fldCharType="end"/>
            </w:r>
          </w:p>
          <w:p>
            <w:pPr>
              <w:rPr>
                <w:rFonts w:eastAsia="Times New Roman"/>
                <w:color w:val="FF0000"/>
                <w:kern w:val="0"/>
                <w:sz w:val="20"/>
              </w:rPr>
            </w:pPr>
            <w:r>
              <w:rPr>
                <w:rFonts w:hint="eastAsia" w:eastAsia="Times New Roman"/>
                <w:kern w:val="0"/>
                <w:sz w:val="20"/>
              </w:rPr>
              <w:t>4.学生用户</w:t>
            </w:r>
            <w:r>
              <w:rPr>
                <w:rFonts w:hint="eastAsia" w:ascii="宋体" w:hAnsi="宋体" w:eastAsia="宋体" w:cs="宋体"/>
                <w:kern w:val="0"/>
                <w:sz w:val="20"/>
              </w:rPr>
              <w:t>输入项目名，</w:t>
            </w:r>
            <w:r>
              <w:rPr>
                <w:rFonts w:hint="eastAsia" w:eastAsia="Times New Roman"/>
                <w:kern w:val="0"/>
                <w:sz w:val="20"/>
              </w:rPr>
              <w:t>点击</w:t>
            </w:r>
            <w:r>
              <w:rPr>
                <w:color w:val="1F4E79" w:themeColor="accent1" w:themeShade="80"/>
              </w:rPr>
              <w:fldChar w:fldCharType="begin"/>
            </w:r>
            <w:r>
              <w:rPr>
                <w:color w:val="1F4E79" w:themeColor="accent1" w:themeShade="80"/>
              </w:rPr>
              <w:instrText xml:space="preserve"> HYPERLINK \l "S_创建新项目" </w:instrText>
            </w:r>
            <w:r>
              <w:rPr>
                <w:color w:val="1F4E79" w:themeColor="accent1" w:themeShade="80"/>
              </w:rPr>
              <w:fldChar w:fldCharType="separate"/>
            </w:r>
            <w:r>
              <w:rPr>
                <w:rStyle w:val="31"/>
                <w:rFonts w:hint="eastAsia" w:eastAsia="Times New Roman"/>
                <w:color w:val="1F4E79" w:themeColor="accent1" w:themeShade="80"/>
                <w:kern w:val="0"/>
                <w:sz w:val="20"/>
              </w:rPr>
              <w:t>“创建新</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w:t>
            </w:r>
            <w:r>
              <w:rPr>
                <w:rStyle w:val="31"/>
                <w:rFonts w:hint="eastAsia" w:eastAsia="Times New Roman"/>
                <w:color w:val="1F4E79" w:themeColor="accent1" w:themeShade="80"/>
                <w:kern w:val="0"/>
                <w:sz w:val="20"/>
              </w:rPr>
              <w:fldChar w:fldCharType="end"/>
            </w:r>
            <w:r>
              <w:rPr>
                <w:rFonts w:eastAsia="Times New Roman"/>
                <w:color w:val="1F4E79" w:themeColor="accent1" w:themeShade="80"/>
                <w:kern w:val="0"/>
                <w:sz w:val="20"/>
              </w:rPr>
              <w:t xml:space="preserve"> </w:t>
            </w:r>
          </w:p>
          <w:p>
            <w:pPr>
              <w:rPr>
                <w:rFonts w:eastAsia="Times New Roman"/>
                <w:kern w:val="0"/>
                <w:sz w:val="20"/>
              </w:rPr>
            </w:pPr>
            <w:r>
              <w:rPr>
                <w:rFonts w:hint="eastAsia" w:eastAsiaTheme="minorEastAsia"/>
                <w:kern w:val="0"/>
                <w:sz w:val="20"/>
              </w:rPr>
              <w:t>5.跳转至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"S_项目界面"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项目界面</w:t>
            </w:r>
            <w:r>
              <w:rPr>
                <w:rFonts w:hint="eastAsia" w:eastAsiaTheme="minorEastAsia"/>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2-2.0E</w:t>
            </w:r>
            <w:r>
              <w:rPr>
                <w:rFonts w:eastAsia="Times New Roman"/>
                <w:kern w:val="0"/>
                <w:sz w:val="20"/>
              </w:rPr>
              <w:t>1</w:t>
            </w:r>
          </w:p>
          <w:p>
            <w:pPr>
              <w:rPr>
                <w:rFonts w:eastAsia="Times New Roman"/>
                <w:kern w:val="0"/>
                <w:sz w:val="20"/>
              </w:rPr>
            </w:pPr>
            <w:r>
              <w:rPr>
                <w:rFonts w:hint="eastAsia" w:eastAsia="Times New Roman"/>
                <w:kern w:val="0"/>
                <w:sz w:val="20"/>
              </w:rPr>
              <w:t>1.显示“</w:t>
            </w:r>
            <w:r>
              <w:rPr>
                <w:rFonts w:hint="eastAsia" w:ascii="宋体" w:hAnsi="宋体" w:eastAsia="宋体" w:cs="宋体"/>
                <w:kern w:val="0"/>
                <w:sz w:val="20"/>
              </w:rPr>
              <w:t>项目</w:t>
            </w:r>
            <w:r>
              <w:rPr>
                <w:rFonts w:hint="eastAsia" w:eastAsia="Times New Roman"/>
                <w:kern w:val="0"/>
                <w:sz w:val="20"/>
              </w:rPr>
              <w:t>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宋体" w:hAnsi="宋体" w:eastAsia="宋体" w:cs="宋体"/>
                <w:kern w:val="0"/>
                <w:sz w:val="20"/>
              </w:rPr>
              <w:t>2-2.0项目</w:t>
            </w:r>
            <w:r>
              <w:rPr>
                <w:rFonts w:hint="eastAsia" w:eastAsia="Times New Roman"/>
                <w:kern w:val="0"/>
                <w:sz w:val="20"/>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kern w:val="0"/>
                <w:sz w:val="20"/>
              </w:rPr>
              <w:t>2-2.0</w:t>
            </w: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BR-S-1实例名不能为空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0.69</w:t>
            </w:r>
          </w:p>
        </w:tc>
      </w:tr>
    </w:tbl>
    <w:p>
      <w:pPr>
        <w:pStyle w:val="5"/>
      </w:pPr>
      <w:bookmarkStart w:id="581" w:name="_Toc24001"/>
      <w:r>
        <w:rPr>
          <w:rFonts w:hint="eastAsia"/>
          <w:lang w:val="en-US" w:eastAsia="zh-CN"/>
        </w:rPr>
        <w:t>4.2.5.1对话框图</w:t>
      </w:r>
      <w:bookmarkEnd w:id="581"/>
    </w:p>
    <w:p>
      <w:r>
        <w:drawing>
          <wp:inline distT="0" distB="0" distL="0" distR="0">
            <wp:extent cx="5274310" cy="4551045"/>
            <wp:effectExtent l="0" t="0" r="13970" b="571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236"/>
                    <a:stretch>
                      <a:fillRect/>
                    </a:stretch>
                  </pic:blipFill>
                  <pic:spPr>
                    <a:xfrm>
                      <a:off x="0" y="0"/>
                      <a:ext cx="5274310" cy="4551045"/>
                    </a:xfrm>
                    <a:prstGeom prst="rect">
                      <a:avLst/>
                    </a:prstGeom>
                  </pic:spPr>
                </pic:pic>
              </a:graphicData>
            </a:graphic>
          </wp:inline>
        </w:drawing>
      </w:r>
    </w:p>
    <w:p>
      <w:pPr>
        <w:pStyle w:val="5"/>
      </w:pPr>
      <w:bookmarkStart w:id="582" w:name="_Toc15164"/>
      <w:bookmarkStart w:id="583" w:name="S_点击案例库"/>
      <w:r>
        <w:rPr>
          <w:rFonts w:hint="eastAsia"/>
          <w:lang w:val="en-US" w:eastAsia="zh-CN"/>
        </w:rPr>
        <w:t>4.2.5.2</w:t>
      </w:r>
      <w:r>
        <w:rPr>
          <w:rFonts w:hint="eastAsia"/>
        </w:rPr>
        <w:t>点击案例库</w:t>
      </w:r>
      <w:bookmarkEnd w:id="582"/>
    </w:p>
    <w:bookmarkEnd w:id="583"/>
    <w:p>
      <w:r>
        <w:drawing>
          <wp:inline distT="0" distB="0" distL="0" distR="0">
            <wp:extent cx="5274310" cy="505460"/>
            <wp:effectExtent l="0" t="0" r="1397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pStyle w:val="5"/>
      </w:pPr>
      <w:bookmarkStart w:id="584" w:name="_Toc15127"/>
      <w:bookmarkStart w:id="585" w:name="S_点击案例查看详情"/>
      <w:r>
        <w:rPr>
          <w:rFonts w:hint="eastAsia"/>
          <w:lang w:val="en-US" w:eastAsia="zh-CN"/>
        </w:rPr>
        <w:t>4.2.5.3</w:t>
      </w:r>
      <w:r>
        <w:rPr>
          <w:rFonts w:hint="eastAsia"/>
        </w:rPr>
        <w:t>点击案例查看详情</w:t>
      </w:r>
      <w:bookmarkEnd w:id="584"/>
    </w:p>
    <w:bookmarkEnd w:id="585"/>
    <w:p>
      <w:r>
        <w:drawing>
          <wp:inline distT="0" distB="0" distL="0" distR="0">
            <wp:extent cx="5274310" cy="2029460"/>
            <wp:effectExtent l="0" t="0" r="13970" b="1270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586" w:name="_Toc12239"/>
      <w:bookmarkStart w:id="587" w:name="S_创建新项目"/>
      <w:r>
        <w:rPr>
          <w:rFonts w:hint="eastAsia"/>
          <w:lang w:val="en-US" w:eastAsia="zh-CN"/>
        </w:rPr>
        <w:t>4.2.5.4</w:t>
      </w:r>
      <w:r>
        <w:rPr>
          <w:rFonts w:hint="eastAsia"/>
        </w:rPr>
        <w:t>创建新项目</w:t>
      </w:r>
      <w:bookmarkEnd w:id="586"/>
    </w:p>
    <w:bookmarkEnd w:id="587"/>
    <w:p>
      <w:r>
        <w:drawing>
          <wp:inline distT="0" distB="0" distL="114300" distR="114300">
            <wp:extent cx="5273675" cy="558800"/>
            <wp:effectExtent l="0" t="0" r="14605" b="5080"/>
            <wp:docPr id="1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pic:cNvPicPr>
                      <a:picLocks noChangeAspect="1"/>
                    </pic:cNvPicPr>
                  </pic:nvPicPr>
                  <pic:blipFill>
                    <a:blip r:embed="rId239"/>
                    <a:stretch>
                      <a:fillRect/>
                    </a:stretch>
                  </pic:blipFill>
                  <pic:spPr>
                    <a:xfrm>
                      <a:off x="0" y="0"/>
                      <a:ext cx="5273675" cy="558800"/>
                    </a:xfrm>
                    <a:prstGeom prst="rect">
                      <a:avLst/>
                    </a:prstGeom>
                    <a:noFill/>
                    <a:ln w="9525">
                      <a:noFill/>
                    </a:ln>
                  </pic:spPr>
                </pic:pic>
              </a:graphicData>
            </a:graphic>
          </wp:inline>
        </w:drawing>
      </w:r>
    </w:p>
    <w:p>
      <w:pPr>
        <w:rPr>
          <w:rFonts w:eastAsiaTheme="minorEastAsia"/>
          <w:color w:val="FF0000"/>
          <w:kern w:val="0"/>
          <w:sz w:val="20"/>
        </w:rPr>
      </w:pPr>
      <w:bookmarkStart w:id="588" w:name="_Toc32064"/>
      <w:r>
        <w:rPr>
          <w:rStyle w:val="37"/>
          <w:rFonts w:hint="eastAsia"/>
          <w:lang w:val="en-US" w:eastAsia="zh-CN"/>
        </w:rPr>
        <w:t>4.2.5.5</w:t>
      </w:r>
      <w:bookmarkStart w:id="589" w:name="S_项目界面"/>
      <w:r>
        <w:rPr>
          <w:rStyle w:val="37"/>
          <w:rFonts w:hint="eastAsia"/>
        </w:rPr>
        <w:t>项目界面</w:t>
      </w:r>
      <w:bookmarkEnd w:id="588"/>
      <w:bookmarkEnd w:id="589"/>
      <w:r>
        <w:rPr>
          <w:rFonts w:hint="eastAsia" w:eastAsiaTheme="minorEastAsia"/>
          <w:color w:val="FF0000"/>
          <w:kern w:val="0"/>
          <w:sz w:val="20"/>
        </w:rPr>
        <w:t>：</w:t>
      </w:r>
    </w:p>
    <w:p>
      <w:pPr>
        <w:rPr>
          <w:color w:val="FF0000"/>
        </w:rPr>
      </w:pPr>
      <w:r>
        <w:drawing>
          <wp:inline distT="0" distB="0" distL="0" distR="0">
            <wp:extent cx="5274310" cy="2327275"/>
            <wp:effectExtent l="0" t="0" r="13970" b="444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240"/>
                    <a:stretch>
                      <a:fillRect/>
                    </a:stretch>
                  </pic:blipFill>
                  <pic:spPr>
                    <a:xfrm>
                      <a:off x="0" y="0"/>
                      <a:ext cx="5274310" cy="2327275"/>
                    </a:xfrm>
                    <a:prstGeom prst="rect">
                      <a:avLst/>
                    </a:prstGeom>
                  </pic:spPr>
                </pic:pic>
              </a:graphicData>
            </a:graphic>
          </wp:inline>
        </w:drawing>
      </w:r>
    </w:p>
    <w:p>
      <w:pPr>
        <w:pStyle w:val="4"/>
      </w:pPr>
      <w:bookmarkStart w:id="590" w:name="_Toc8702"/>
      <w:bookmarkStart w:id="591" w:name="_Toc14544"/>
      <w:bookmarkStart w:id="592" w:name="_Toc26972"/>
      <w:bookmarkStart w:id="593" w:name="_Toc25994"/>
      <w:r>
        <w:rPr>
          <w:rFonts w:hint="eastAsia"/>
        </w:rPr>
        <w:t>4.2.6 案例详情</w:t>
      </w:r>
      <w:bookmarkEnd w:id="590"/>
      <w:bookmarkEnd w:id="591"/>
      <w:bookmarkEnd w:id="592"/>
      <w:bookmarkEnd w:id="59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S-2-3</w:t>
            </w:r>
            <w:r>
              <w:rPr>
                <w:rFonts w:hint="eastAsia" w:eastAsia="Times New Roman"/>
                <w:kern w:val="0"/>
                <w:sz w:val="20"/>
              </w:rPr>
              <w:t>案例详情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学生用户可以点击详情进行查看该项目的具体描述信息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学生用户想进一步了解项目的信息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数据库中存有该项目的具体描述等相关信息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系统显示指定项目的具体描述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2-3.0查看案例详情</w:t>
            </w:r>
          </w:p>
          <w:p>
            <w:pPr>
              <w:rPr>
                <w:rFonts w:eastAsia="Times New Roman"/>
                <w:kern w:val="0"/>
                <w:sz w:val="20"/>
              </w:rPr>
            </w:pPr>
            <w:r>
              <w:rPr>
                <w:rFonts w:hint="eastAsia" w:eastAsia="Times New Roman"/>
                <w:kern w:val="0"/>
                <w:sz w:val="20"/>
              </w:rPr>
              <w:t>1.学生用户</w:t>
            </w:r>
            <w:r>
              <w:rPr>
                <w:color w:val="1F4E79" w:themeColor="accent1" w:themeShade="80"/>
              </w:rPr>
              <w:fldChar w:fldCharType="begin"/>
            </w:r>
            <w:r>
              <w:rPr>
                <w:color w:val="1F4E79" w:themeColor="accent1" w:themeShade="80"/>
              </w:rPr>
              <w:instrText xml:space="preserve"> HYPERLINK \l "S_点击案例库" </w:instrText>
            </w:r>
            <w:r>
              <w:rPr>
                <w:color w:val="1F4E79" w:themeColor="accent1" w:themeShade="80"/>
              </w:rPr>
              <w:fldChar w:fldCharType="separate"/>
            </w:r>
            <w:r>
              <w:rPr>
                <w:rStyle w:val="31"/>
                <w:rFonts w:hint="eastAsia" w:eastAsia="Times New Roman"/>
                <w:color w:val="1F4E79" w:themeColor="accent1" w:themeShade="80"/>
                <w:kern w:val="0"/>
                <w:sz w:val="20"/>
              </w:rPr>
              <w:t>点击案例库</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"S_案例列表界面"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案例列表界面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kern w:val="0"/>
                <w:sz w:val="20"/>
              </w:rPr>
              <w:t>，</w:t>
            </w:r>
            <w:r>
              <w:rPr>
                <w:rFonts w:hint="eastAsia" w:eastAsia="Times New Roman"/>
                <w:color w:val="auto"/>
                <w:kern w:val="0"/>
                <w:sz w:val="20"/>
                <w:u w:val="none"/>
              </w:rPr>
              <w:t>选择需要查看的案例</w:t>
            </w:r>
          </w:p>
          <w:p>
            <w:pPr>
              <w:rPr>
                <w:rFonts w:eastAsia="Times New Roman"/>
                <w:color w:val="FF0000"/>
                <w:kern w:val="0"/>
                <w:sz w:val="20"/>
              </w:rPr>
            </w:pPr>
            <w:r>
              <w:rPr>
                <w:rFonts w:hint="eastAsia" w:eastAsia="Times New Roman"/>
                <w:kern w:val="0"/>
                <w:sz w:val="20"/>
              </w:rPr>
              <w:t>3.</w:t>
            </w:r>
            <w:r>
              <w:rPr>
                <w:color w:val="1F4E79" w:themeColor="accent1" w:themeShade="80"/>
              </w:rPr>
              <w:fldChar w:fldCharType="begin"/>
            </w:r>
            <w:r>
              <w:rPr>
                <w:color w:val="1F4E79" w:themeColor="accent1" w:themeShade="80"/>
              </w:rPr>
              <w:instrText xml:space="preserve"> HYPERLINK \l "S_点击案例详情" </w:instrText>
            </w:r>
            <w:r>
              <w:rPr>
                <w:color w:val="1F4E79" w:themeColor="accent1" w:themeShade="80"/>
              </w:rPr>
              <w:fldChar w:fldCharType="separate"/>
            </w:r>
            <w:r>
              <w:rPr>
                <w:rStyle w:val="31"/>
                <w:rFonts w:hint="eastAsia" w:eastAsia="Times New Roman"/>
                <w:color w:val="1F4E79" w:themeColor="accent1" w:themeShade="80"/>
                <w:kern w:val="0"/>
                <w:sz w:val="20"/>
              </w:rPr>
              <w:t>点击案例详情</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rFonts w:hint="eastAsia" w:eastAsia="Times New Roman"/>
                <w:color w:val="FF0000"/>
                <w:kern w:val="0"/>
                <w:sz w:val="20"/>
              </w:rPr>
              <w:t>.</w:t>
            </w:r>
            <w:r>
              <w:rPr>
                <w:color w:val="1F4E79" w:themeColor="accent1" w:themeShade="80"/>
              </w:rPr>
              <w:fldChar w:fldCharType="begin"/>
            </w:r>
            <w:r>
              <w:rPr>
                <w:color w:val="1F4E79" w:themeColor="accent1" w:themeShade="80"/>
              </w:rPr>
              <w:instrText xml:space="preserve"> HYPERLINK \l "S_案例详情界面" </w:instrText>
            </w:r>
            <w:r>
              <w:rPr>
                <w:color w:val="1F4E79" w:themeColor="accent1" w:themeShade="80"/>
              </w:rPr>
              <w:fldChar w:fldCharType="separate"/>
            </w:r>
            <w:r>
              <w:rPr>
                <w:rStyle w:val="31"/>
                <w:rFonts w:hint="eastAsia" w:eastAsia="Times New Roman"/>
                <w:color w:val="1F4E79" w:themeColor="accent1" w:themeShade="80"/>
                <w:kern w:val="0"/>
                <w:sz w:val="20"/>
              </w:rPr>
              <w:t>跳转案例详情界面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p>
            <w:pPr>
              <w:rPr>
                <w:rFonts w:eastAsia="Times New Roman"/>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2-3.0</w:t>
            </w:r>
            <w:r>
              <w:rPr>
                <w:rFonts w:hint="eastAsia" w:eastAsia="Times New Roman"/>
                <w:color w:val="000000" w:themeColor="text1"/>
                <w:kern w:val="0"/>
                <w:sz w:val="20"/>
                <w14:textFill>
                  <w14:solidFill>
                    <w14:schemeClr w14:val="tx1"/>
                  </w14:solidFill>
                </w14:textFill>
              </w:rPr>
              <w:t>案例详情界面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0.59</w:t>
            </w:r>
          </w:p>
        </w:tc>
      </w:tr>
    </w:tbl>
    <w:p>
      <w:pPr>
        <w:pStyle w:val="5"/>
      </w:pPr>
      <w:bookmarkStart w:id="594" w:name="_Toc26217"/>
      <w:r>
        <w:rPr>
          <w:rFonts w:hint="eastAsia"/>
          <w:lang w:val="en-US" w:eastAsia="zh-CN"/>
        </w:rPr>
        <w:t>4.2.6.1对话框图</w:t>
      </w:r>
      <w:bookmarkEnd w:id="594"/>
    </w:p>
    <w:p>
      <w:r>
        <w:drawing>
          <wp:inline distT="0" distB="0" distL="0" distR="0">
            <wp:extent cx="3086100" cy="3771900"/>
            <wp:effectExtent l="0" t="0" r="7620" b="762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41"/>
                    <a:stretch>
                      <a:fillRect/>
                    </a:stretch>
                  </pic:blipFill>
                  <pic:spPr>
                    <a:xfrm>
                      <a:off x="0" y="0"/>
                      <a:ext cx="3086100" cy="3771900"/>
                    </a:xfrm>
                    <a:prstGeom prst="rect">
                      <a:avLst/>
                    </a:prstGeom>
                  </pic:spPr>
                </pic:pic>
              </a:graphicData>
            </a:graphic>
          </wp:inline>
        </w:drawing>
      </w:r>
    </w:p>
    <w:p>
      <w:pPr>
        <w:rPr>
          <w:color w:val="FF0000"/>
        </w:rPr>
      </w:pPr>
      <w:bookmarkStart w:id="595" w:name="_Toc6386"/>
      <w:bookmarkStart w:id="596" w:name="S_点击案例库1"/>
      <w:r>
        <w:rPr>
          <w:rStyle w:val="37"/>
          <w:rFonts w:hint="eastAsia"/>
          <w:lang w:val="en-US" w:eastAsia="zh-CN"/>
        </w:rPr>
        <w:t>4.2.6.2</w:t>
      </w:r>
      <w:r>
        <w:rPr>
          <w:rStyle w:val="37"/>
          <w:rFonts w:hint="eastAsia"/>
        </w:rPr>
        <w:t>案例库按钮</w:t>
      </w:r>
      <w:bookmarkEnd w:id="595"/>
      <w:r>
        <w:rPr>
          <w:rFonts w:hint="eastAsia"/>
          <w:color w:val="FF0000"/>
        </w:rPr>
        <w:t>：</w:t>
      </w:r>
    </w:p>
    <w:bookmarkEnd w:id="596"/>
    <w:p>
      <w:r>
        <w:drawing>
          <wp:inline distT="0" distB="0" distL="0" distR="0">
            <wp:extent cx="5274310" cy="505460"/>
            <wp:effectExtent l="0" t="0" r="1397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rPr>
          <w:color w:val="FF0000"/>
        </w:rPr>
      </w:pPr>
      <w:bookmarkStart w:id="597" w:name="_Toc31436"/>
      <w:bookmarkStart w:id="598" w:name="S_选择案例点击"/>
      <w:r>
        <w:rPr>
          <w:rStyle w:val="37"/>
          <w:rFonts w:hint="eastAsia"/>
          <w:lang w:val="en-US" w:eastAsia="zh-CN"/>
        </w:rPr>
        <w:t>4.2.6.3</w:t>
      </w:r>
      <w:bookmarkStart w:id="599" w:name="S_案例列表界面"/>
      <w:r>
        <w:rPr>
          <w:rStyle w:val="37"/>
          <w:rFonts w:hint="eastAsia"/>
        </w:rPr>
        <w:t>案例列表界面</w:t>
      </w:r>
      <w:bookmarkEnd w:id="597"/>
      <w:bookmarkEnd w:id="599"/>
      <w:r>
        <w:rPr>
          <w:rFonts w:hint="eastAsia" w:ascii="宋体" w:hAnsi="宋体" w:cs="宋体"/>
          <w:color w:val="FF0000"/>
          <w:kern w:val="0"/>
          <w:sz w:val="20"/>
        </w:rPr>
        <w:t>：</w:t>
      </w:r>
    </w:p>
    <w:bookmarkEnd w:id="598"/>
    <w:p>
      <w:r>
        <w:drawing>
          <wp:inline distT="0" distB="0" distL="0" distR="0">
            <wp:extent cx="5274310" cy="2029460"/>
            <wp:effectExtent l="0" t="0" r="1397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bookmarkStart w:id="600" w:name="_Toc9875"/>
      <w:bookmarkStart w:id="601" w:name="S_点击案例详情"/>
      <w:r>
        <w:rPr>
          <w:rStyle w:val="37"/>
          <w:rFonts w:hint="eastAsia"/>
          <w:lang w:val="en-US" w:eastAsia="zh-CN"/>
        </w:rPr>
        <w:t>4.2.6.4</w:t>
      </w:r>
      <w:r>
        <w:rPr>
          <w:rStyle w:val="37"/>
          <w:rFonts w:hint="eastAsia"/>
        </w:rPr>
        <w:t>案例详情界面按钮</w:t>
      </w:r>
      <w:bookmarkEnd w:id="600"/>
      <w:r>
        <w:rPr>
          <w:rFonts w:hint="eastAsia"/>
          <w:color w:val="FF0000"/>
        </w:rPr>
        <w:t>：</w:t>
      </w:r>
    </w:p>
    <w:bookmarkEnd w:id="601"/>
    <w:p>
      <w:r>
        <w:drawing>
          <wp:inline distT="0" distB="0" distL="114300" distR="114300">
            <wp:extent cx="5274310" cy="3502025"/>
            <wp:effectExtent l="0" t="0" r="13970" b="317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242"/>
                    <a:stretch>
                      <a:fillRect/>
                    </a:stretch>
                  </pic:blipFill>
                  <pic:spPr>
                    <a:xfrm>
                      <a:off x="0" y="0"/>
                      <a:ext cx="5274310" cy="3502025"/>
                    </a:xfrm>
                    <a:prstGeom prst="rect">
                      <a:avLst/>
                    </a:prstGeom>
                    <a:noFill/>
                    <a:ln w="9525">
                      <a:noFill/>
                    </a:ln>
                  </pic:spPr>
                </pic:pic>
              </a:graphicData>
            </a:graphic>
          </wp:inline>
        </w:drawing>
      </w:r>
    </w:p>
    <w:p>
      <w:pPr>
        <w:pStyle w:val="5"/>
      </w:pPr>
      <w:bookmarkStart w:id="602" w:name="_Toc13871"/>
      <w:bookmarkStart w:id="603" w:name="S_案例详情界面"/>
      <w:r>
        <w:rPr>
          <w:rFonts w:hint="eastAsia"/>
          <w:lang w:val="en-US" w:eastAsia="zh-CN"/>
        </w:rPr>
        <w:t>4.2.6.5</w:t>
      </w:r>
      <w:r>
        <w:rPr>
          <w:rFonts w:hint="eastAsia"/>
        </w:rPr>
        <w:t>案例详情界面</w:t>
      </w:r>
      <w:bookmarkEnd w:id="602"/>
    </w:p>
    <w:bookmarkEnd w:id="603"/>
    <w:p>
      <w:r>
        <w:drawing>
          <wp:inline distT="0" distB="0" distL="114300" distR="114300">
            <wp:extent cx="5272405" cy="4307840"/>
            <wp:effectExtent l="0" t="0" r="635" b="508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243"/>
                    <a:stretch>
                      <a:fillRect/>
                    </a:stretch>
                  </pic:blipFill>
                  <pic:spPr>
                    <a:xfrm>
                      <a:off x="0" y="0"/>
                      <a:ext cx="5272405" cy="4307840"/>
                    </a:xfrm>
                    <a:prstGeom prst="rect">
                      <a:avLst/>
                    </a:prstGeom>
                    <a:noFill/>
                    <a:ln w="9525">
                      <a:noFill/>
                    </a:ln>
                  </pic:spPr>
                </pic:pic>
              </a:graphicData>
            </a:graphic>
          </wp:inline>
        </w:drawing>
      </w:r>
    </w:p>
    <w:p>
      <w:pPr>
        <w:rPr>
          <w:rFonts w:hint="eastAsia"/>
          <w:lang w:val="en-US" w:eastAsia="zh-CN"/>
        </w:rPr>
      </w:pPr>
    </w:p>
    <w:p>
      <w:pPr>
        <w:pStyle w:val="4"/>
      </w:pPr>
      <w:bookmarkStart w:id="604" w:name="_Toc8503"/>
      <w:bookmarkStart w:id="605" w:name="_Toc14532"/>
      <w:bookmarkStart w:id="606" w:name="_Toc31160"/>
      <w:bookmarkStart w:id="607" w:name="_Toc4803"/>
      <w:r>
        <w:rPr>
          <w:rFonts w:hint="eastAsia"/>
        </w:rPr>
        <w:t>4.2.7学生组员管理</w:t>
      </w:r>
      <w:bookmarkEnd w:id="604"/>
      <w:bookmarkEnd w:id="605"/>
      <w:bookmarkEnd w:id="606"/>
      <w:bookmarkEnd w:id="60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S-2-4</w:t>
            </w:r>
            <w:r>
              <w:rPr>
                <w:rFonts w:hint="eastAsia" w:eastAsia="Times New Roman"/>
                <w:kern w:val="0"/>
                <w:sz w:val="20"/>
              </w:rPr>
              <w:t xml:space="preserve"> 组员管理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学生用户可以进行角色的选择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学生用户表示想要选择或更改自己的角色及查看小组成员的角色分工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用户类型必须是创建者或者项目经理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将角色变动信息更新保存到数据库</w:t>
            </w:r>
            <w:r>
              <w:rPr>
                <w:rFonts w:eastAsia="Times New Roman"/>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2-4.0进行组员管理</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 </w:instrText>
            </w:r>
            <w:r>
              <w:rPr>
                <w:color w:val="1F4E79" w:themeColor="accent1" w:themeShade="80"/>
              </w:rPr>
              <w:fldChar w:fldCharType="separate"/>
            </w:r>
            <w:r>
              <w:rPr>
                <w:rStyle w:val="30"/>
                <w:rFonts w:hint="eastAsia" w:eastAsia="Times New Roman"/>
                <w:color w:val="1F4E79" w:themeColor="accent1" w:themeShade="80"/>
                <w:kern w:val="0"/>
                <w:sz w:val="20"/>
              </w:rPr>
              <w:t>点击项目我的项目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w:t>
            </w:r>
            <w:r>
              <w:rPr>
                <w:rFonts w:hint="eastAsia" w:ascii="宋体" w:hAnsi="宋体" w:eastAsia="宋体" w:cs="宋体"/>
                <w:color w:val="000000" w:themeColor="text1"/>
                <w:kern w:val="0"/>
                <w:sz w:val="20"/>
                <w14:textFill>
                  <w14:solidFill>
                    <w14:schemeClr w14:val="tx1"/>
                  </w14:solidFill>
                </w14:textFill>
              </w:rPr>
              <w:t>项目列表界面</w:t>
            </w:r>
            <w:r>
              <w:rPr>
                <w:rFonts w:hint="eastAsia" w:ascii="宋体" w:hAnsi="宋体" w:eastAsia="宋体" w:cs="宋体"/>
                <w:kern w:val="0"/>
                <w:sz w:val="20"/>
              </w:rPr>
              <w:t>，</w:t>
            </w:r>
            <w:r>
              <w:rPr>
                <w:color w:val="1F4E79" w:themeColor="accent1" w:themeShade="80"/>
              </w:rPr>
              <w:fldChar w:fldCharType="begin"/>
            </w:r>
            <w:r>
              <w:rPr>
                <w:color w:val="1F4E79" w:themeColor="accent1" w:themeShade="80"/>
              </w:rPr>
              <w:instrText xml:space="preserve"> HYPERLINK \l "S_点击选择案例1" </w:instrText>
            </w:r>
            <w:r>
              <w:rPr>
                <w:color w:val="1F4E79" w:themeColor="accent1" w:themeShade="80"/>
              </w:rPr>
              <w:fldChar w:fldCharType="separate"/>
            </w:r>
            <w:r>
              <w:rPr>
                <w:rStyle w:val="30"/>
                <w:rFonts w:hint="eastAsia" w:eastAsia="Times New Roman"/>
                <w:color w:val="1F4E79" w:themeColor="accent1" w:themeShade="80"/>
                <w:kern w:val="0"/>
                <w:sz w:val="20"/>
              </w:rPr>
              <w:t>选择项目进入</w:t>
            </w:r>
            <w:r>
              <w:rPr>
                <w:rStyle w:val="31"/>
                <w:rFonts w:hint="eastAsia" w:eastAsia="Times New Roman"/>
                <w:color w:val="1F4E79" w:themeColor="accent1" w:themeShade="80"/>
                <w:kern w:val="0"/>
                <w:sz w:val="20"/>
              </w:rPr>
              <w:fldChar w:fldCharType="end"/>
            </w:r>
          </w:p>
          <w:p>
            <w:pPr>
              <w:rPr>
                <w:rFonts w:eastAsia="Times New Roman"/>
                <w:color w:val="1F4E79" w:themeColor="accent1" w:themeShade="80"/>
                <w:kern w:val="0"/>
                <w:sz w:val="20"/>
              </w:rPr>
            </w:pPr>
            <w:r>
              <w:rPr>
                <w:rFonts w:hint="eastAsia" w:eastAsia="Times New Roman"/>
                <w:kern w:val="0"/>
                <w:sz w:val="20"/>
              </w:rPr>
              <w:t>3进入后</w:t>
            </w:r>
            <w:r>
              <w:rPr>
                <w:color w:val="1F4E79" w:themeColor="accent1" w:themeShade="80"/>
              </w:rPr>
              <w:fldChar w:fldCharType="begin"/>
            </w:r>
            <w:r>
              <w:rPr>
                <w:color w:val="1F4E79" w:themeColor="accent1" w:themeShade="80"/>
              </w:rPr>
              <w:instrText xml:space="preserve"> HYPERLINK \l "S_点击项目管理" </w:instrText>
            </w:r>
            <w:r>
              <w:rPr>
                <w:color w:val="1F4E79" w:themeColor="accent1" w:themeShade="80"/>
              </w:rPr>
              <w:fldChar w:fldCharType="separate"/>
            </w:r>
            <w:r>
              <w:rPr>
                <w:rStyle w:val="31"/>
                <w:rFonts w:hint="eastAsia" w:eastAsia="Times New Roman"/>
                <w:color w:val="1F4E79" w:themeColor="accent1" w:themeShade="80"/>
                <w:kern w:val="0"/>
                <w:sz w:val="20"/>
              </w:rPr>
              <w:t>点击“管理项目”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"S_根据申请列表进行角色的认同界面" </w:instrText>
            </w:r>
            <w:r>
              <w:rPr>
                <w:color w:val="1F4E79" w:themeColor="accent1" w:themeShade="80"/>
              </w:rPr>
              <w:fldChar w:fldCharType="separate"/>
            </w:r>
            <w:r>
              <w:rPr>
                <w:rStyle w:val="31"/>
                <w:rFonts w:hint="eastAsia" w:eastAsia="Times New Roman"/>
                <w:color w:val="1F4E79" w:themeColor="accent1" w:themeShade="80"/>
                <w:kern w:val="0"/>
                <w:sz w:val="20"/>
              </w:rPr>
              <w:t>跳转页面，根据申请列表进行角色的认同</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2-4.0</w:t>
            </w:r>
            <w:r>
              <w:rPr>
                <w:rFonts w:hint="eastAsia" w:eastAsia="Times New Roman"/>
                <w:color w:val="000000" w:themeColor="text1"/>
                <w:kern w:val="0"/>
                <w:sz w:val="20"/>
                <w14:textFill>
                  <w14:solidFill>
                    <w14:schemeClr w14:val="tx1"/>
                  </w14:solidFill>
                </w14:textFill>
              </w:rPr>
              <w:t>角色管理界面（同上4）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BR-S-1用户类型必须是创建者或者项目经理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0.83</w:t>
            </w:r>
          </w:p>
        </w:tc>
      </w:tr>
    </w:tbl>
    <w:p>
      <w:pPr>
        <w:pStyle w:val="5"/>
      </w:pPr>
      <w:bookmarkStart w:id="608" w:name="_Toc5749"/>
      <w:r>
        <w:rPr>
          <w:rFonts w:hint="eastAsia"/>
          <w:lang w:val="en-US" w:eastAsia="zh-CN"/>
        </w:rPr>
        <w:t>4.2.7.1对话框图</w:t>
      </w:r>
      <w:bookmarkEnd w:id="608"/>
    </w:p>
    <w:p>
      <w:r>
        <w:drawing>
          <wp:inline distT="0" distB="0" distL="0" distR="0">
            <wp:extent cx="4229100" cy="4886325"/>
            <wp:effectExtent l="0" t="0" r="762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44"/>
                    <a:stretch>
                      <a:fillRect/>
                    </a:stretch>
                  </pic:blipFill>
                  <pic:spPr>
                    <a:xfrm>
                      <a:off x="0" y="0"/>
                      <a:ext cx="4229100" cy="4886325"/>
                    </a:xfrm>
                    <a:prstGeom prst="rect">
                      <a:avLst/>
                    </a:prstGeom>
                  </pic:spPr>
                </pic:pic>
              </a:graphicData>
            </a:graphic>
          </wp:inline>
        </w:drawing>
      </w:r>
    </w:p>
    <w:p>
      <w:pPr>
        <w:rPr>
          <w:color w:val="FF0000"/>
        </w:rPr>
      </w:pPr>
      <w:bookmarkStart w:id="609" w:name="_Toc3809"/>
      <w:bookmarkStart w:id="610" w:name="S_点击我的项目"/>
      <w:r>
        <w:rPr>
          <w:rStyle w:val="37"/>
          <w:rFonts w:hint="eastAsia"/>
          <w:lang w:val="en-US" w:eastAsia="zh-CN"/>
        </w:rPr>
        <w:t>4.2.7.2</w:t>
      </w:r>
      <w:r>
        <w:rPr>
          <w:rStyle w:val="37"/>
          <w:rFonts w:hint="eastAsia"/>
        </w:rPr>
        <w:t>我的项目按钮</w:t>
      </w:r>
      <w:bookmarkEnd w:id="609"/>
      <w:r>
        <w:rPr>
          <w:rFonts w:hint="eastAsia"/>
          <w:color w:val="FF0000"/>
        </w:rPr>
        <w:t>：</w:t>
      </w:r>
    </w:p>
    <w:bookmarkEnd w:id="610"/>
    <w:p>
      <w:r>
        <w:drawing>
          <wp:inline distT="0" distB="0" distL="0" distR="0">
            <wp:extent cx="5274310" cy="505460"/>
            <wp:effectExtent l="0" t="0" r="1397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rPr>
          <w:color w:val="FF0000"/>
        </w:rPr>
      </w:pPr>
      <w:bookmarkStart w:id="611" w:name="_Toc27556"/>
      <w:bookmarkStart w:id="612" w:name="S_点击选择案例1"/>
      <w:r>
        <w:rPr>
          <w:rStyle w:val="37"/>
          <w:rFonts w:hint="eastAsia"/>
          <w:lang w:val="en-US" w:eastAsia="zh-CN"/>
        </w:rPr>
        <w:t>4.2.7.3</w:t>
      </w:r>
      <w:r>
        <w:rPr>
          <w:rStyle w:val="37"/>
          <w:rFonts w:hint="eastAsia"/>
        </w:rPr>
        <w:t>项目列表界面</w:t>
      </w:r>
      <w:bookmarkEnd w:id="611"/>
      <w:r>
        <w:rPr>
          <w:rFonts w:hint="eastAsia"/>
          <w:color w:val="FF0000"/>
        </w:rPr>
        <w:t>：</w:t>
      </w:r>
    </w:p>
    <w:bookmarkEnd w:id="612"/>
    <w:p>
      <w:r>
        <w:drawing>
          <wp:inline distT="0" distB="0" distL="0" distR="0">
            <wp:extent cx="5274310" cy="2029460"/>
            <wp:effectExtent l="0" t="0" r="1397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rPr>
          <w:color w:val="FF0000"/>
        </w:rPr>
      </w:pPr>
      <w:bookmarkStart w:id="613" w:name="_Toc11644"/>
      <w:bookmarkStart w:id="614" w:name="S_点击项目管理"/>
      <w:r>
        <w:rPr>
          <w:rStyle w:val="37"/>
          <w:rFonts w:hint="eastAsia"/>
          <w:lang w:val="en-US" w:eastAsia="zh-CN"/>
        </w:rPr>
        <w:t>4.2.7.4</w:t>
      </w:r>
      <w:r>
        <w:rPr>
          <w:rStyle w:val="37"/>
          <w:rFonts w:hint="eastAsia"/>
        </w:rPr>
        <w:t>项目管理按钮</w:t>
      </w:r>
      <w:bookmarkEnd w:id="613"/>
      <w:r>
        <w:rPr>
          <w:rFonts w:hint="eastAsia"/>
          <w:color w:val="FF0000"/>
        </w:rPr>
        <w:t>：</w:t>
      </w:r>
    </w:p>
    <w:bookmarkEnd w:id="614"/>
    <w:p>
      <w:r>
        <w:drawing>
          <wp:inline distT="0" distB="0" distL="0" distR="0">
            <wp:extent cx="3286125" cy="857250"/>
            <wp:effectExtent l="0" t="0" r="5715"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45"/>
                    <a:stretch>
                      <a:fillRect/>
                    </a:stretch>
                  </pic:blipFill>
                  <pic:spPr>
                    <a:xfrm>
                      <a:off x="0" y="0"/>
                      <a:ext cx="3286125" cy="857250"/>
                    </a:xfrm>
                    <a:prstGeom prst="rect">
                      <a:avLst/>
                    </a:prstGeom>
                  </pic:spPr>
                </pic:pic>
              </a:graphicData>
            </a:graphic>
          </wp:inline>
        </w:drawing>
      </w:r>
    </w:p>
    <w:p>
      <w:pPr>
        <w:pStyle w:val="5"/>
      </w:pPr>
      <w:bookmarkStart w:id="615" w:name="_Toc8446"/>
      <w:bookmarkStart w:id="616" w:name="S_根据申请列表进行角色的认同界面"/>
      <w:r>
        <w:rPr>
          <w:rFonts w:hint="eastAsia"/>
          <w:lang w:val="en-US" w:eastAsia="zh-CN"/>
        </w:rPr>
        <w:t>4.2.7.5</w:t>
      </w:r>
      <w:r>
        <w:rPr>
          <w:rFonts w:hint="eastAsia"/>
        </w:rPr>
        <w:t>根据申请列表进行角色的认同界面</w:t>
      </w:r>
      <w:bookmarkEnd w:id="615"/>
    </w:p>
    <w:bookmarkEnd w:id="616"/>
    <w:p>
      <w:r>
        <w:drawing>
          <wp:inline distT="0" distB="0" distL="114300" distR="114300">
            <wp:extent cx="5272405" cy="3543300"/>
            <wp:effectExtent l="0" t="0" r="635" b="762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246"/>
                    <a:stretch>
                      <a:fillRect/>
                    </a:stretch>
                  </pic:blipFill>
                  <pic:spPr>
                    <a:xfrm>
                      <a:off x="0" y="0"/>
                      <a:ext cx="5272405" cy="3543300"/>
                    </a:xfrm>
                    <a:prstGeom prst="rect">
                      <a:avLst/>
                    </a:prstGeom>
                    <a:noFill/>
                    <a:ln w="9525">
                      <a:noFill/>
                    </a:ln>
                  </pic:spPr>
                </pic:pic>
              </a:graphicData>
            </a:graphic>
          </wp:inline>
        </w:drawing>
      </w:r>
    </w:p>
    <w:p>
      <w:pPr>
        <w:pStyle w:val="4"/>
      </w:pPr>
      <w:bookmarkStart w:id="617" w:name="_Toc27280"/>
      <w:bookmarkStart w:id="618" w:name="_Toc5896"/>
      <w:bookmarkStart w:id="619" w:name="_Toc4142"/>
      <w:bookmarkStart w:id="620" w:name="_Toc3886"/>
      <w:r>
        <w:rPr>
          <w:rFonts w:hint="eastAsia"/>
        </w:rPr>
        <w:t>4.2.8学生最新消息</w:t>
      </w:r>
      <w:bookmarkEnd w:id="617"/>
      <w:bookmarkEnd w:id="618"/>
      <w:bookmarkEnd w:id="619"/>
      <w:bookmarkEnd w:id="62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S-2-5</w:t>
            </w:r>
            <w:r>
              <w:rPr>
                <w:rFonts w:hint="eastAsia" w:eastAsia="Times New Roman"/>
                <w:kern w:val="0"/>
                <w:sz w:val="20"/>
              </w:rPr>
              <w:t>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学生用户可以了解到项目的最新消息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学生用户表示想要查看自己的消息和整个正在进行的项目的有关进程信息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系统显示最新的项目消息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2-5.0查看最新消息</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"S_点击我的项目1" </w:instrText>
            </w:r>
            <w:r>
              <w:rPr>
                <w:color w:val="1F4E79" w:themeColor="accent1" w:themeShade="80"/>
              </w:rPr>
              <w:fldChar w:fldCharType="separate"/>
            </w:r>
            <w:r>
              <w:rPr>
                <w:rStyle w:val="31"/>
                <w:rFonts w:hint="eastAsia" w:eastAsia="Times New Roman"/>
                <w:color w:val="1F4E79" w:themeColor="accent1" w:themeShade="80"/>
                <w:kern w:val="0"/>
                <w:sz w:val="20"/>
              </w:rPr>
              <w:t>点击我的项目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跳转至我的</w:t>
            </w:r>
            <w:r>
              <w:rPr>
                <w:rFonts w:hint="eastAsia" w:ascii="宋体" w:hAnsi="宋体" w:eastAsia="宋体" w:cs="宋体"/>
                <w:color w:val="000000" w:themeColor="text1"/>
                <w:kern w:val="0"/>
                <w:sz w:val="20"/>
                <w14:textFill>
                  <w14:solidFill>
                    <w14:schemeClr w14:val="tx1"/>
                  </w14:solidFill>
                </w14:textFill>
              </w:rPr>
              <w:t>项目列表界面</w:t>
            </w:r>
            <w:r>
              <w:rPr>
                <w:rFonts w:hint="eastAsia" w:ascii="宋体" w:hAnsi="宋体" w:eastAsia="宋体" w:cs="宋体"/>
                <w:color w:val="FF0000"/>
                <w:kern w:val="0"/>
                <w:sz w:val="20"/>
              </w:rPr>
              <w:t>,</w:t>
            </w:r>
            <w:r>
              <w:rPr>
                <w:color w:val="1F4E79" w:themeColor="accent1" w:themeShade="80"/>
              </w:rPr>
              <w:fldChar w:fldCharType="begin"/>
            </w:r>
            <w:r>
              <w:rPr>
                <w:color w:val="1F4E79" w:themeColor="accent1" w:themeShade="80"/>
              </w:rPr>
              <w:instrText xml:space="preserve"> HYPERLINK \l "S_点击选择案例2" </w:instrText>
            </w:r>
            <w:r>
              <w:rPr>
                <w:color w:val="1F4E79" w:themeColor="accent1" w:themeShade="80"/>
              </w:rPr>
              <w:fldChar w:fldCharType="separate"/>
            </w:r>
            <w:r>
              <w:rPr>
                <w:rStyle w:val="31"/>
                <w:rFonts w:hint="eastAsia" w:eastAsia="Times New Roman"/>
                <w:color w:val="1F4E79" w:themeColor="accent1" w:themeShade="80"/>
                <w:kern w:val="0"/>
                <w:sz w:val="20"/>
              </w:rPr>
              <w:t>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3进入界面后</w:t>
            </w:r>
            <w:r>
              <w:rPr>
                <w:color w:val="1F4E79" w:themeColor="accent1" w:themeShade="80"/>
              </w:rPr>
              <w:fldChar w:fldCharType="begin"/>
            </w:r>
            <w:r>
              <w:rPr>
                <w:color w:val="1F4E79" w:themeColor="accent1" w:themeShade="80"/>
              </w:rPr>
              <w:instrText xml:space="preserve"> HYPERLINK \l "S_点击项目总览" </w:instrText>
            </w:r>
            <w:r>
              <w:rPr>
                <w:color w:val="1F4E79" w:themeColor="accent1" w:themeShade="80"/>
              </w:rPr>
              <w:fldChar w:fldCharType="separate"/>
            </w:r>
            <w:r>
              <w:rPr>
                <w:rStyle w:val="31"/>
                <w:rFonts w:hint="eastAsia" w:eastAsia="Times New Roman"/>
                <w:color w:val="1F4E79" w:themeColor="accent1" w:themeShade="80"/>
                <w:kern w:val="0"/>
                <w:sz w:val="20"/>
              </w:rPr>
              <w:t>点击项目总览</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"S_案例情况" </w:instrText>
            </w:r>
            <w:r>
              <w:rPr>
                <w:color w:val="1F4E79" w:themeColor="accent1" w:themeShade="80"/>
              </w:rPr>
              <w:fldChar w:fldCharType="separate"/>
            </w:r>
            <w:r>
              <w:rPr>
                <w:rStyle w:val="31"/>
                <w:rFonts w:hint="eastAsia" w:eastAsia="Times New Roman"/>
                <w:color w:val="1F4E79" w:themeColor="accent1" w:themeShade="80"/>
                <w:kern w:val="0"/>
                <w:sz w:val="20"/>
              </w:rPr>
              <w:t>跳转至项目总览界面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2-5.0</w:t>
            </w:r>
            <w:r>
              <w:rPr>
                <w:rFonts w:hint="eastAsia" w:eastAsia="Times New Roman"/>
                <w:color w:val="000000" w:themeColor="text1"/>
                <w:kern w:val="0"/>
                <w:sz w:val="20"/>
                <w14:textFill>
                  <w14:solidFill>
                    <w14:schemeClr w14:val="tx1"/>
                  </w14:solidFill>
                </w14:textFill>
              </w:rPr>
              <w:t>项目总览界面（同上4）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1.04</w:t>
            </w:r>
          </w:p>
        </w:tc>
      </w:tr>
    </w:tbl>
    <w:p>
      <w:pPr>
        <w:pStyle w:val="5"/>
      </w:pPr>
      <w:bookmarkStart w:id="621" w:name="_Toc27677"/>
      <w:r>
        <w:rPr>
          <w:rFonts w:hint="eastAsia"/>
          <w:lang w:val="en-US" w:eastAsia="zh-CN"/>
        </w:rPr>
        <w:t>4.2.8.1对话框图</w:t>
      </w:r>
      <w:bookmarkEnd w:id="621"/>
    </w:p>
    <w:p>
      <w:r>
        <w:drawing>
          <wp:inline distT="0" distB="0" distL="0" distR="0">
            <wp:extent cx="3409950" cy="3800475"/>
            <wp:effectExtent l="0" t="0" r="381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47"/>
                    <a:stretch>
                      <a:fillRect/>
                    </a:stretch>
                  </pic:blipFill>
                  <pic:spPr>
                    <a:xfrm>
                      <a:off x="0" y="0"/>
                      <a:ext cx="3409950" cy="3800475"/>
                    </a:xfrm>
                    <a:prstGeom prst="rect">
                      <a:avLst/>
                    </a:prstGeom>
                  </pic:spPr>
                </pic:pic>
              </a:graphicData>
            </a:graphic>
          </wp:inline>
        </w:drawing>
      </w:r>
    </w:p>
    <w:p>
      <w:pPr>
        <w:rPr>
          <w:color w:val="FF0000"/>
        </w:rPr>
      </w:pPr>
      <w:bookmarkStart w:id="622" w:name="_Toc13976"/>
      <w:bookmarkStart w:id="623" w:name="S_点击我的项目1"/>
      <w:r>
        <w:rPr>
          <w:rStyle w:val="37"/>
          <w:rFonts w:hint="eastAsia"/>
          <w:lang w:val="en-US" w:eastAsia="zh-CN"/>
        </w:rPr>
        <w:t>4.2.8.2</w:t>
      </w:r>
      <w:r>
        <w:rPr>
          <w:rStyle w:val="37"/>
          <w:rFonts w:hint="eastAsia"/>
        </w:rPr>
        <w:t>点击我的项目按钮</w:t>
      </w:r>
      <w:bookmarkEnd w:id="622"/>
      <w:r>
        <w:rPr>
          <w:rFonts w:hint="eastAsia"/>
          <w:color w:val="FF0000"/>
        </w:rPr>
        <w:t>：</w:t>
      </w:r>
    </w:p>
    <w:bookmarkEnd w:id="623"/>
    <w:p>
      <w:r>
        <w:drawing>
          <wp:inline distT="0" distB="0" distL="0" distR="0">
            <wp:extent cx="5274310" cy="505460"/>
            <wp:effectExtent l="0" t="0" r="1397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24" w:name="_Toc24316"/>
      <w:bookmarkStart w:id="625" w:name="S_点击选择案例2"/>
      <w:r>
        <w:rPr>
          <w:rStyle w:val="37"/>
          <w:rFonts w:hint="eastAsia"/>
          <w:lang w:val="en-US" w:eastAsia="zh-CN"/>
        </w:rPr>
        <w:t>4.2.8.3</w:t>
      </w:r>
      <w:r>
        <w:rPr>
          <w:rStyle w:val="37"/>
          <w:rFonts w:hint="eastAsia"/>
        </w:rPr>
        <w:t>项目列表界面</w:t>
      </w:r>
      <w:bookmarkEnd w:id="624"/>
      <w:r>
        <w:rPr>
          <w:rFonts w:hint="eastAsia" w:ascii="宋体" w:hAnsi="宋体" w:cs="宋体"/>
          <w:color w:val="FF0000"/>
          <w:kern w:val="0"/>
          <w:sz w:val="20"/>
        </w:rPr>
        <w:t>：</w:t>
      </w:r>
    </w:p>
    <w:bookmarkEnd w:id="625"/>
    <w:p>
      <w:r>
        <w:drawing>
          <wp:inline distT="0" distB="0" distL="0" distR="0">
            <wp:extent cx="5274310" cy="2029460"/>
            <wp:effectExtent l="0" t="0" r="13970" b="1270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rPr>
          <w:color w:val="FF0000"/>
        </w:rPr>
      </w:pPr>
      <w:bookmarkStart w:id="626" w:name="_Toc9793"/>
      <w:bookmarkStart w:id="627" w:name="S_点击项目总览"/>
      <w:r>
        <w:rPr>
          <w:rStyle w:val="37"/>
          <w:rFonts w:hint="eastAsia"/>
          <w:lang w:val="en-US" w:eastAsia="zh-CN"/>
        </w:rPr>
        <w:t>4.2.8.4</w:t>
      </w:r>
      <w:r>
        <w:rPr>
          <w:rStyle w:val="37"/>
          <w:rFonts w:hint="eastAsia"/>
        </w:rPr>
        <w:t>项目总览按钮</w:t>
      </w:r>
      <w:bookmarkEnd w:id="626"/>
      <w:r>
        <w:rPr>
          <w:rFonts w:hint="eastAsia"/>
          <w:color w:val="FF0000"/>
        </w:rPr>
        <w:t>：</w:t>
      </w:r>
    </w:p>
    <w:bookmarkEnd w:id="627"/>
    <w:p>
      <w:r>
        <w:drawing>
          <wp:inline distT="0" distB="0" distL="0" distR="0">
            <wp:extent cx="2762250" cy="704850"/>
            <wp:effectExtent l="0" t="0" r="1143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48"/>
                    <a:stretch>
                      <a:fillRect/>
                    </a:stretch>
                  </pic:blipFill>
                  <pic:spPr>
                    <a:xfrm>
                      <a:off x="0" y="0"/>
                      <a:ext cx="2762250" cy="704850"/>
                    </a:xfrm>
                    <a:prstGeom prst="rect">
                      <a:avLst/>
                    </a:prstGeom>
                  </pic:spPr>
                </pic:pic>
              </a:graphicData>
            </a:graphic>
          </wp:inline>
        </w:drawing>
      </w:r>
    </w:p>
    <w:p>
      <w:pPr>
        <w:rPr>
          <w:color w:val="FF0000"/>
        </w:rPr>
      </w:pPr>
      <w:bookmarkStart w:id="628" w:name="_Toc18258"/>
      <w:bookmarkStart w:id="629" w:name="S_案例情况"/>
      <w:r>
        <w:rPr>
          <w:rStyle w:val="37"/>
          <w:rFonts w:hint="eastAsia"/>
          <w:lang w:val="en-US" w:eastAsia="zh-CN"/>
        </w:rPr>
        <w:t>4.2.8.5</w:t>
      </w:r>
      <w:r>
        <w:rPr>
          <w:rStyle w:val="37"/>
          <w:rFonts w:hint="eastAsia"/>
        </w:rPr>
        <w:t>案例情况界面</w:t>
      </w:r>
      <w:bookmarkEnd w:id="628"/>
      <w:r>
        <w:rPr>
          <w:rFonts w:hint="eastAsia"/>
          <w:color w:val="FF0000"/>
        </w:rPr>
        <w:t>：</w:t>
      </w:r>
    </w:p>
    <w:bookmarkEnd w:id="629"/>
    <w:p>
      <w:r>
        <w:drawing>
          <wp:inline distT="0" distB="0" distL="114300" distR="114300">
            <wp:extent cx="5158740" cy="1958340"/>
            <wp:effectExtent l="0" t="0" r="7620"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249"/>
                    <a:stretch>
                      <a:fillRect/>
                    </a:stretch>
                  </pic:blipFill>
                  <pic:spPr>
                    <a:xfrm>
                      <a:off x="0" y="0"/>
                      <a:ext cx="5158740" cy="1958340"/>
                    </a:xfrm>
                    <a:prstGeom prst="rect">
                      <a:avLst/>
                    </a:prstGeom>
                    <a:noFill/>
                    <a:ln w="9525">
                      <a:noFill/>
                    </a:ln>
                  </pic:spPr>
                </pic:pic>
              </a:graphicData>
            </a:graphic>
          </wp:inline>
        </w:drawing>
      </w:r>
    </w:p>
    <w:p>
      <w:pPr>
        <w:pStyle w:val="4"/>
      </w:pPr>
      <w:bookmarkStart w:id="630" w:name="_Toc18870"/>
      <w:bookmarkStart w:id="631" w:name="_Toc28054"/>
      <w:bookmarkStart w:id="632" w:name="_Toc557"/>
      <w:bookmarkStart w:id="633" w:name="_Toc5873"/>
      <w:r>
        <w:rPr>
          <w:rFonts w:hint="eastAsia"/>
        </w:rPr>
        <w:t>4.2.9学生查看</w:t>
      </w:r>
      <w:bookmarkEnd w:id="630"/>
      <w:r>
        <w:rPr>
          <w:rFonts w:hint="eastAsia"/>
        </w:rPr>
        <w:t>项目任务</w:t>
      </w:r>
      <w:bookmarkEnd w:id="631"/>
      <w:bookmarkEnd w:id="632"/>
      <w:bookmarkEnd w:id="63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S-2-6 </w:t>
            </w:r>
            <w:r>
              <w:rPr>
                <w:rFonts w:hint="eastAsia" w:eastAsia="Times New Roman"/>
                <w:kern w:val="0"/>
                <w:sz w:val="20"/>
              </w:rPr>
              <w:t>学生查看项目任务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系统显示正在进行的任务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2-6.0查看正在进行任务</w:t>
            </w:r>
          </w:p>
          <w:p>
            <w:pPr>
              <w:pStyle w:val="44"/>
              <w:numPr>
                <w:ilvl w:val="0"/>
                <w:numId w:val="11"/>
              </w:numPr>
              <w:ind w:firstLineChars="0"/>
              <w:rPr>
                <w:rFonts w:eastAsia="Times New Roman"/>
                <w:kern w:val="0"/>
                <w:sz w:val="20"/>
              </w:rPr>
            </w:pPr>
            <w:r>
              <w:rPr>
                <w:rFonts w:hint="eastAsia" w:eastAsia="Times New Roman"/>
                <w:kern w:val="0"/>
                <w:sz w:val="20"/>
              </w:rPr>
              <w:t>学生用户</w:t>
            </w:r>
            <w:r>
              <w:rPr>
                <w:color w:val="1F4E79" w:themeColor="accent1" w:themeShade="80"/>
              </w:rPr>
              <w:fldChar w:fldCharType="begin"/>
            </w:r>
            <w:r>
              <w:rPr>
                <w:color w:val="1F4E79" w:themeColor="accent1" w:themeShade="80"/>
              </w:rPr>
              <w:instrText xml:space="preserve"> HYPERLINK \l "S_点击我的项目2" </w:instrText>
            </w:r>
            <w:r>
              <w:rPr>
                <w:color w:val="1F4E79" w:themeColor="accent1" w:themeShade="80"/>
              </w:rPr>
              <w:fldChar w:fldCharType="separate"/>
            </w:r>
            <w:r>
              <w:rPr>
                <w:rStyle w:val="30"/>
                <w:rFonts w:hint="eastAsia" w:eastAsia="Times New Roman"/>
                <w:color w:val="1F4E79" w:themeColor="accent1" w:themeShade="80"/>
                <w:kern w:val="0"/>
                <w:sz w:val="20"/>
              </w:rPr>
              <w:t>点击我的项目</w:t>
            </w:r>
            <w:r>
              <w:rPr>
                <w:rStyle w:val="31"/>
                <w:rFonts w:hint="eastAsia" w:eastAsia="Times New Roman"/>
                <w:color w:val="1F4E79" w:themeColor="accent1" w:themeShade="80"/>
                <w:kern w:val="0"/>
                <w:sz w:val="20"/>
              </w:rPr>
              <w:fldChar w:fldCharType="end"/>
            </w:r>
            <w:r>
              <w:rPr>
                <w:rFonts w:hint="eastAsia" w:eastAsia="Times New Roman"/>
                <w:kern w:val="0"/>
                <w:sz w:val="20"/>
              </w:rPr>
              <w:t>，</w:t>
            </w:r>
          </w:p>
          <w:p>
            <w:pPr>
              <w:rPr>
                <w:rFonts w:eastAsiaTheme="minorEastAsia"/>
                <w:kern w:val="0"/>
                <w:sz w:val="20"/>
              </w:rPr>
            </w:pPr>
            <w:r>
              <w:rPr>
                <w:rFonts w:hint="eastAsia" w:asciiTheme="minorEastAsia" w:hAnsiTheme="minorEastAsia" w:eastAsiaTheme="minorEastAsia"/>
                <w:kern w:val="0"/>
                <w:sz w:val="20"/>
              </w:rPr>
              <w:t>2.</w:t>
            </w:r>
            <w:r>
              <w:rPr>
                <w:rFonts w:hint="eastAsia" w:ascii="宋体" w:hAnsi="宋体" w:eastAsia="宋体" w:cs="宋体"/>
                <w:kern w:val="0"/>
                <w:sz w:val="20"/>
              </w:rPr>
              <w:t xml:space="preserve"> 跳转至我的</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"S_项目列表界面"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项目列表界面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FF0000"/>
                <w:kern w:val="0"/>
                <w:sz w:val="20"/>
              </w:rPr>
              <w:t>,</w:t>
            </w:r>
            <w:r>
              <w:rPr>
                <w:rFonts w:hint="eastAsia" w:eastAsia="Times New Roman"/>
                <w:color w:val="auto"/>
                <w:kern w:val="0"/>
                <w:sz w:val="20"/>
                <w:u w:val="none"/>
              </w:rPr>
              <w:t>选择实例点击</w:t>
            </w:r>
          </w:p>
          <w:p>
            <w:pPr>
              <w:rPr>
                <w:rFonts w:eastAsia="Times New Roman"/>
                <w:color w:val="1F4E79" w:themeColor="accent1" w:themeShade="80"/>
                <w:kern w:val="0"/>
                <w:sz w:val="20"/>
              </w:rPr>
            </w:pPr>
            <w:r>
              <w:rPr>
                <w:rFonts w:hint="eastAsia" w:eastAsia="Times New Roman"/>
                <w:kern w:val="0"/>
                <w:sz w:val="20"/>
              </w:rPr>
              <w:t>3.进入界面后</w:t>
            </w:r>
            <w:r>
              <w:rPr>
                <w:color w:val="1F4E79" w:themeColor="accent1" w:themeShade="80"/>
              </w:rPr>
              <w:fldChar w:fldCharType="begin"/>
            </w:r>
            <w:r>
              <w:rPr>
                <w:color w:val="1F4E79" w:themeColor="accent1" w:themeShade="80"/>
              </w:rPr>
              <w:instrText xml:space="preserve"> HYPERLINK "项目任务" \l "S_点击" </w:instrText>
            </w:r>
            <w:r>
              <w:rPr>
                <w:color w:val="1F4E79" w:themeColor="accent1" w:themeShade="80"/>
              </w:rPr>
              <w:fldChar w:fldCharType="separate"/>
            </w:r>
            <w:r>
              <w:rPr>
                <w:rStyle w:val="31"/>
                <w:rFonts w:hint="eastAsia" w:eastAsia="Times New Roman"/>
                <w:color w:val="1F4E79" w:themeColor="accent1" w:themeShade="80"/>
                <w:kern w:val="0"/>
                <w:sz w:val="20"/>
              </w:rPr>
              <w:t>点击“项目任务”</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fldChar w:fldCharType="begin"/>
            </w:r>
            <w:r>
              <w:instrText xml:space="preserve"> HYPERLINK \l "S_项目任务界面" </w:instrText>
            </w:r>
            <w:r>
              <w:fldChar w:fldCharType="separate"/>
            </w:r>
            <w:r>
              <w:rPr>
                <w:rStyle w:val="31"/>
                <w:rFonts w:hint="eastAsia" w:eastAsia="Times New Roman"/>
                <w:color w:val="1F4E79" w:themeColor="accent1" w:themeShade="80"/>
                <w:kern w:val="0"/>
                <w:sz w:val="20"/>
              </w:rPr>
              <w:t>跳转至项目任务界面，选择筛选条件进行选择</w:t>
            </w:r>
            <w:r>
              <w:rPr>
                <w:rStyle w:val="31"/>
                <w:rFonts w:hint="eastAsia" w:eastAsia="Times New Roman"/>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2-6.0</w:t>
            </w:r>
            <w:r>
              <w:rPr>
                <w:rFonts w:hint="eastAsia" w:eastAsia="Times New Roman"/>
                <w:color w:val="000000" w:themeColor="text1"/>
                <w:kern w:val="0"/>
                <w:sz w:val="20"/>
                <w14:textFill>
                  <w14:solidFill>
                    <w14:schemeClr w14:val="tx1"/>
                  </w14:solidFill>
                </w14:textFill>
              </w:rPr>
              <w:t>项目任务界面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ascii="宋体" w:hAnsi="宋体" w:eastAsia="宋体" w:cs="宋体"/>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0.90</w:t>
            </w:r>
          </w:p>
        </w:tc>
      </w:tr>
    </w:tbl>
    <w:p>
      <w:pPr>
        <w:pStyle w:val="5"/>
      </w:pPr>
      <w:bookmarkStart w:id="634" w:name="_Toc2381"/>
      <w:r>
        <w:rPr>
          <w:rFonts w:hint="eastAsia"/>
          <w:lang w:val="en-US" w:eastAsia="zh-CN"/>
        </w:rPr>
        <w:t>4.2.9.1对话框图</w:t>
      </w:r>
      <w:bookmarkEnd w:id="634"/>
    </w:p>
    <w:p>
      <w:r>
        <w:drawing>
          <wp:inline distT="0" distB="0" distL="0" distR="0">
            <wp:extent cx="4381500" cy="5657850"/>
            <wp:effectExtent l="0" t="0" r="762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50"/>
                    <a:stretch>
                      <a:fillRect/>
                    </a:stretch>
                  </pic:blipFill>
                  <pic:spPr>
                    <a:xfrm>
                      <a:off x="0" y="0"/>
                      <a:ext cx="4381500" cy="5657850"/>
                    </a:xfrm>
                    <a:prstGeom prst="rect">
                      <a:avLst/>
                    </a:prstGeom>
                  </pic:spPr>
                </pic:pic>
              </a:graphicData>
            </a:graphic>
          </wp:inline>
        </w:drawing>
      </w:r>
    </w:p>
    <w:p>
      <w:pPr>
        <w:rPr>
          <w:color w:val="FF0000"/>
        </w:rPr>
      </w:pPr>
      <w:bookmarkStart w:id="635" w:name="_Toc24960"/>
      <w:bookmarkStart w:id="636" w:name="S_点击我的项目2"/>
      <w:r>
        <w:rPr>
          <w:rStyle w:val="37"/>
          <w:rFonts w:hint="eastAsia"/>
          <w:lang w:val="en-US" w:eastAsia="zh-CN"/>
        </w:rPr>
        <w:t>4.2.9.2</w:t>
      </w:r>
      <w:r>
        <w:rPr>
          <w:rStyle w:val="37"/>
          <w:rFonts w:hint="eastAsia"/>
        </w:rPr>
        <w:t>我的项目按钮</w:t>
      </w:r>
      <w:bookmarkEnd w:id="635"/>
      <w:r>
        <w:rPr>
          <w:rFonts w:hint="eastAsia"/>
          <w:color w:val="FF0000"/>
        </w:rPr>
        <w:t>：</w:t>
      </w:r>
    </w:p>
    <w:bookmarkEnd w:id="636"/>
    <w:p>
      <w:r>
        <w:drawing>
          <wp:inline distT="0" distB="0" distL="0" distR="0">
            <wp:extent cx="5274310" cy="505460"/>
            <wp:effectExtent l="0" t="0" r="13970"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37" w:name="_Toc4670"/>
      <w:r>
        <w:rPr>
          <w:rStyle w:val="37"/>
          <w:rFonts w:hint="eastAsia"/>
          <w:lang w:val="en-US" w:eastAsia="zh-CN"/>
        </w:rPr>
        <w:t>4.2.9.3</w:t>
      </w:r>
      <w:bookmarkStart w:id="638" w:name="S_项目列表界面"/>
      <w:r>
        <w:rPr>
          <w:rStyle w:val="37"/>
          <w:rFonts w:hint="eastAsia"/>
        </w:rPr>
        <w:t>项目列表界面</w:t>
      </w:r>
      <w:bookmarkEnd w:id="637"/>
      <w:bookmarkEnd w:id="638"/>
      <w:r>
        <w:rPr>
          <w:rFonts w:hint="eastAsia" w:ascii="宋体" w:hAnsi="宋体" w:cs="宋体"/>
          <w:color w:val="FF0000"/>
          <w:kern w:val="0"/>
          <w:sz w:val="20"/>
        </w:rPr>
        <w:t>：</w:t>
      </w:r>
    </w:p>
    <w:p>
      <w:r>
        <w:drawing>
          <wp:inline distT="0" distB="0" distL="0" distR="0">
            <wp:extent cx="5274310" cy="2029460"/>
            <wp:effectExtent l="0" t="0" r="1397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bookmarkStart w:id="639" w:name="_Toc15981"/>
      <w:bookmarkStart w:id="640" w:name="S_点击“项目任务”"/>
      <w:r>
        <w:rPr>
          <w:rStyle w:val="37"/>
          <w:rFonts w:hint="eastAsia"/>
          <w:lang w:val="en-US" w:eastAsia="zh-CN"/>
        </w:rPr>
        <w:t>4.2.9.4</w:t>
      </w:r>
      <w:r>
        <w:rPr>
          <w:rStyle w:val="37"/>
          <w:rFonts w:hint="eastAsia"/>
        </w:rPr>
        <w:t>“项目任务”按钮</w:t>
      </w:r>
      <w:bookmarkEnd w:id="639"/>
      <w:r>
        <w:rPr>
          <w:rFonts w:hint="eastAsia"/>
          <w:color w:val="FF0000"/>
        </w:rPr>
        <w:t>：</w:t>
      </w:r>
    </w:p>
    <w:bookmarkEnd w:id="640"/>
    <w:p>
      <w:r>
        <w:drawing>
          <wp:inline distT="0" distB="0" distL="0" distR="0">
            <wp:extent cx="5274310" cy="1190625"/>
            <wp:effectExtent l="0" t="0" r="13970" b="133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51"/>
                    <a:stretch>
                      <a:fillRect/>
                    </a:stretch>
                  </pic:blipFill>
                  <pic:spPr>
                    <a:xfrm>
                      <a:off x="0" y="0"/>
                      <a:ext cx="5274310" cy="1190625"/>
                    </a:xfrm>
                    <a:prstGeom prst="rect">
                      <a:avLst/>
                    </a:prstGeom>
                  </pic:spPr>
                </pic:pic>
              </a:graphicData>
            </a:graphic>
          </wp:inline>
        </w:drawing>
      </w:r>
    </w:p>
    <w:p>
      <w:bookmarkStart w:id="641" w:name="_Toc32599"/>
      <w:bookmarkStart w:id="642" w:name="S_项目任务界面"/>
      <w:r>
        <w:rPr>
          <w:rStyle w:val="37"/>
          <w:rFonts w:hint="eastAsia"/>
          <w:lang w:val="en-US" w:eastAsia="zh-CN"/>
        </w:rPr>
        <w:t>4.2.9.5</w:t>
      </w:r>
      <w:r>
        <w:rPr>
          <w:rStyle w:val="37"/>
          <w:rFonts w:hint="eastAsia"/>
        </w:rPr>
        <w:t>项目任务界面</w:t>
      </w:r>
      <w:bookmarkEnd w:id="641"/>
      <w:r>
        <w:rPr>
          <w:rFonts w:hint="eastAsia"/>
          <w:color w:val="FF0000"/>
        </w:rPr>
        <w:t>：</w:t>
      </w:r>
    </w:p>
    <w:bookmarkEnd w:id="642"/>
    <w:p>
      <w:r>
        <w:drawing>
          <wp:inline distT="0" distB="0" distL="114300" distR="114300">
            <wp:extent cx="5105400" cy="3360420"/>
            <wp:effectExtent l="0" t="0" r="0" b="7620"/>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252"/>
                    <a:stretch>
                      <a:fillRect/>
                    </a:stretch>
                  </pic:blipFill>
                  <pic:spPr>
                    <a:xfrm>
                      <a:off x="0" y="0"/>
                      <a:ext cx="5105400" cy="3360420"/>
                    </a:xfrm>
                    <a:prstGeom prst="rect">
                      <a:avLst/>
                    </a:prstGeom>
                    <a:noFill/>
                    <a:ln w="9525">
                      <a:noFill/>
                    </a:ln>
                  </pic:spPr>
                </pic:pic>
              </a:graphicData>
            </a:graphic>
          </wp:inline>
        </w:drawing>
      </w:r>
    </w:p>
    <w:p/>
    <w:p>
      <w:pPr>
        <w:pStyle w:val="4"/>
      </w:pPr>
      <w:bookmarkStart w:id="643" w:name="_Toc30607"/>
      <w:bookmarkStart w:id="644" w:name="_Toc10790"/>
      <w:bookmarkStart w:id="645" w:name="_Toc8493"/>
      <w:bookmarkStart w:id="646" w:name="_Toc2791"/>
      <w:r>
        <w:rPr>
          <w:rFonts w:hint="eastAsia"/>
        </w:rPr>
        <w:t>4.2.10学生查看任务甘特图</w:t>
      </w:r>
      <w:bookmarkEnd w:id="643"/>
      <w:bookmarkEnd w:id="644"/>
      <w:bookmarkEnd w:id="645"/>
      <w:bookmarkEnd w:id="64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S-2-8 </w:t>
            </w:r>
            <w:r>
              <w:rPr>
                <w:rFonts w:hint="eastAsia" w:eastAsia="Times New Roman"/>
                <w:kern w:val="0"/>
                <w:sz w:val="20"/>
              </w:rPr>
              <w:t>查看任务甘特图</w:t>
            </w:r>
            <w:r>
              <w:rPr>
                <w:rFonts w:eastAsia="Times New Roman"/>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学生用户表示想要查看任务的总的甘特图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学生用户有项目实例在进行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系统显示任务甘特图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2-8.0查看任务甘特图</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"S_点击我的项目3" </w:instrText>
            </w:r>
            <w:r>
              <w:rPr>
                <w:color w:val="1F4E79" w:themeColor="accent1" w:themeShade="80"/>
              </w:rPr>
              <w:fldChar w:fldCharType="separate"/>
            </w:r>
            <w:r>
              <w:rPr>
                <w:rStyle w:val="31"/>
                <w:rFonts w:hint="eastAsia" w:eastAsia="Times New Roman"/>
                <w:color w:val="1F4E79" w:themeColor="accent1" w:themeShade="80"/>
                <w:kern w:val="0"/>
                <w:sz w:val="20"/>
              </w:rPr>
              <w:t>点击我的项目</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w:t>
            </w:r>
            <w:r>
              <w:rPr>
                <w:rFonts w:hint="eastAsia" w:ascii="宋体" w:hAnsi="宋体" w:eastAsia="宋体" w:cs="宋体"/>
                <w:color w:val="000000" w:themeColor="text1"/>
                <w:kern w:val="0"/>
                <w:sz w:val="20"/>
                <w14:textFill>
                  <w14:solidFill>
                    <w14:schemeClr w14:val="tx1"/>
                  </w14:solidFill>
                </w14:textFill>
              </w:rPr>
              <w:t>项目列表界面，</w:t>
            </w:r>
            <w:r>
              <w:rPr>
                <w:color w:val="1F4E79" w:themeColor="accent1" w:themeShade="80"/>
              </w:rPr>
              <w:fldChar w:fldCharType="begin"/>
            </w:r>
            <w:r>
              <w:rPr>
                <w:color w:val="1F4E79" w:themeColor="accent1" w:themeShade="80"/>
              </w:rPr>
              <w:instrText xml:space="preserve"> HYPERLINK \l "S_点击选择案例3" </w:instrText>
            </w:r>
            <w:r>
              <w:rPr>
                <w:color w:val="1F4E79" w:themeColor="accent1" w:themeShade="80"/>
              </w:rPr>
              <w:fldChar w:fldCharType="separate"/>
            </w:r>
            <w:r>
              <w:rPr>
                <w:rStyle w:val="30"/>
                <w:rFonts w:hint="eastAsia" w:eastAsia="Times New Roman"/>
                <w:color w:val="1F4E79" w:themeColor="accent1" w:themeShade="80"/>
                <w:kern w:val="0"/>
                <w:sz w:val="20"/>
              </w:rPr>
              <w:t>选择实例点击</w:t>
            </w:r>
            <w:r>
              <w:rPr>
                <w:rStyle w:val="31"/>
                <w:rFonts w:hint="eastAsia" w:eastAsia="Times New Roman"/>
                <w:color w:val="1F4E79" w:themeColor="accent1" w:themeShade="80"/>
                <w:kern w:val="0"/>
                <w:sz w:val="20"/>
              </w:rPr>
              <w:fldChar w:fldCharType="end"/>
            </w:r>
          </w:p>
          <w:p>
            <w:pPr>
              <w:rPr>
                <w:rFonts w:eastAsia="Times New Roman"/>
                <w:color w:val="FF0000"/>
                <w:kern w:val="0"/>
                <w:sz w:val="20"/>
              </w:rPr>
            </w:pPr>
            <w:r>
              <w:rPr>
                <w:rFonts w:hint="eastAsia" w:eastAsia="Times New Roman"/>
                <w:kern w:val="0"/>
                <w:sz w:val="20"/>
              </w:rPr>
              <w:t>3进入界面后</w:t>
            </w:r>
            <w:r>
              <w:rPr>
                <w:color w:val="1F4E79" w:themeColor="accent1" w:themeShade="80"/>
              </w:rPr>
              <w:fldChar w:fldCharType="begin"/>
            </w:r>
            <w:r>
              <w:rPr>
                <w:color w:val="1F4E79" w:themeColor="accent1" w:themeShade="80"/>
              </w:rPr>
              <w:instrText xml:space="preserve"> HYPERLINK \l "S_点击甘特图" </w:instrText>
            </w:r>
            <w:r>
              <w:rPr>
                <w:color w:val="1F4E79" w:themeColor="accent1" w:themeShade="80"/>
              </w:rPr>
              <w:fldChar w:fldCharType="separate"/>
            </w:r>
            <w:r>
              <w:rPr>
                <w:rStyle w:val="31"/>
                <w:rFonts w:hint="eastAsia" w:eastAsia="Times New Roman"/>
                <w:color w:val="1F4E79" w:themeColor="accent1" w:themeShade="80"/>
                <w:kern w:val="0"/>
                <w:sz w:val="20"/>
              </w:rPr>
              <w:t>点击“甘特图”</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"S_甘特图界面" </w:instrText>
            </w:r>
            <w:r>
              <w:rPr>
                <w:color w:val="1F4E79" w:themeColor="accent1" w:themeShade="80"/>
              </w:rPr>
              <w:fldChar w:fldCharType="separate"/>
            </w:r>
            <w:r>
              <w:rPr>
                <w:rStyle w:val="31"/>
                <w:rFonts w:hint="eastAsia" w:eastAsia="Times New Roman"/>
                <w:color w:val="1F4E79" w:themeColor="accent1" w:themeShade="80"/>
                <w:kern w:val="0"/>
                <w:sz w:val="20"/>
              </w:rPr>
              <w:t>跳转至甘特图界面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2-8.0</w:t>
            </w:r>
            <w:r>
              <w:rPr>
                <w:rFonts w:hint="eastAsia" w:eastAsia="Times New Roman"/>
                <w:color w:val="000000" w:themeColor="text1"/>
                <w:kern w:val="0"/>
                <w:sz w:val="20"/>
                <w14:textFill>
                  <w14:solidFill>
                    <w14:schemeClr w14:val="tx1"/>
                  </w14:solidFill>
                </w14:textFill>
              </w:rPr>
              <w:t>甘特图界面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0.77</w:t>
            </w:r>
          </w:p>
        </w:tc>
      </w:tr>
    </w:tbl>
    <w:p>
      <w:pPr>
        <w:pStyle w:val="5"/>
      </w:pPr>
      <w:bookmarkStart w:id="647" w:name="_Toc26437"/>
      <w:r>
        <w:rPr>
          <w:rFonts w:hint="eastAsia"/>
          <w:lang w:val="en-US" w:eastAsia="zh-CN"/>
        </w:rPr>
        <w:t>4.2.10.1对话框图</w:t>
      </w:r>
      <w:bookmarkEnd w:id="647"/>
    </w:p>
    <w:p>
      <w:r>
        <w:drawing>
          <wp:inline distT="0" distB="0" distL="0" distR="0">
            <wp:extent cx="3981450" cy="4286250"/>
            <wp:effectExtent l="0" t="0" r="1143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53"/>
                    <a:stretch>
                      <a:fillRect/>
                    </a:stretch>
                  </pic:blipFill>
                  <pic:spPr>
                    <a:xfrm>
                      <a:off x="0" y="0"/>
                      <a:ext cx="3981450" cy="4286250"/>
                    </a:xfrm>
                    <a:prstGeom prst="rect">
                      <a:avLst/>
                    </a:prstGeom>
                  </pic:spPr>
                </pic:pic>
              </a:graphicData>
            </a:graphic>
          </wp:inline>
        </w:drawing>
      </w:r>
    </w:p>
    <w:p>
      <w:pPr>
        <w:rPr>
          <w:color w:val="FF0000"/>
        </w:rPr>
      </w:pPr>
      <w:bookmarkStart w:id="648" w:name="_Toc9395"/>
      <w:bookmarkStart w:id="649" w:name="S_点击我的项目3"/>
      <w:r>
        <w:rPr>
          <w:rStyle w:val="37"/>
          <w:rFonts w:hint="eastAsia"/>
          <w:lang w:val="en-US" w:eastAsia="zh-CN"/>
        </w:rPr>
        <w:t>4.2.10.2</w:t>
      </w:r>
      <w:r>
        <w:rPr>
          <w:rStyle w:val="37"/>
          <w:rFonts w:hint="eastAsia"/>
        </w:rPr>
        <w:t>我的项目按钮</w:t>
      </w:r>
      <w:bookmarkEnd w:id="648"/>
      <w:r>
        <w:rPr>
          <w:rFonts w:hint="eastAsia"/>
          <w:color w:val="FF0000"/>
        </w:rPr>
        <w:t>：</w:t>
      </w:r>
    </w:p>
    <w:bookmarkEnd w:id="649"/>
    <w:p>
      <w:r>
        <w:drawing>
          <wp:inline distT="0" distB="0" distL="0" distR="0">
            <wp:extent cx="5274310" cy="505460"/>
            <wp:effectExtent l="0" t="0" r="13970" b="127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pPr>
        <w:rPr>
          <w:color w:val="FF0000"/>
        </w:rPr>
      </w:pPr>
      <w:bookmarkStart w:id="650" w:name="_Toc17849"/>
      <w:bookmarkStart w:id="651" w:name="S_点击选择案例3"/>
      <w:r>
        <w:rPr>
          <w:rStyle w:val="37"/>
          <w:rFonts w:hint="eastAsia"/>
          <w:lang w:val="en-US" w:eastAsia="zh-CN"/>
        </w:rPr>
        <w:t>4.2.10.3</w:t>
      </w:r>
      <w:r>
        <w:rPr>
          <w:rStyle w:val="37"/>
          <w:rFonts w:hint="eastAsia"/>
        </w:rPr>
        <w:t>项目列表界面</w:t>
      </w:r>
      <w:bookmarkEnd w:id="650"/>
      <w:r>
        <w:rPr>
          <w:rFonts w:hint="eastAsia" w:ascii="宋体" w:hAnsi="宋体" w:cs="宋体"/>
          <w:color w:val="FF0000"/>
          <w:kern w:val="0"/>
          <w:sz w:val="20"/>
        </w:rPr>
        <w:t>：</w:t>
      </w:r>
    </w:p>
    <w:bookmarkEnd w:id="651"/>
    <w:p>
      <w:r>
        <w:drawing>
          <wp:inline distT="0" distB="0" distL="0" distR="0">
            <wp:extent cx="5274310" cy="2029460"/>
            <wp:effectExtent l="0" t="0" r="1397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bookmarkStart w:id="652" w:name="S_点击甘特图"/>
      <w:r>
        <w:rPr>
          <w:rStyle w:val="37"/>
          <w:rFonts w:hint="eastAsia"/>
          <w:lang w:val="en-US" w:eastAsia="zh-CN"/>
        </w:rPr>
        <w:t>4.2.10.4</w:t>
      </w:r>
      <w:r>
        <w:rPr>
          <w:rStyle w:val="37"/>
          <w:rFonts w:hint="eastAsia"/>
        </w:rPr>
        <w:t>甘特图按钮</w:t>
      </w:r>
      <w:r>
        <w:rPr>
          <w:rFonts w:hint="eastAsia"/>
          <w:color w:val="FF0000"/>
        </w:rPr>
        <w:t>：</w:t>
      </w:r>
    </w:p>
    <w:bookmarkEnd w:id="652"/>
    <w:p>
      <w:r>
        <w:drawing>
          <wp:inline distT="0" distB="0" distL="0" distR="0">
            <wp:extent cx="5274310" cy="956945"/>
            <wp:effectExtent l="0" t="0" r="1397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54"/>
                    <a:stretch>
                      <a:fillRect/>
                    </a:stretch>
                  </pic:blipFill>
                  <pic:spPr>
                    <a:xfrm>
                      <a:off x="0" y="0"/>
                      <a:ext cx="5274310" cy="956945"/>
                    </a:xfrm>
                    <a:prstGeom prst="rect">
                      <a:avLst/>
                    </a:prstGeom>
                  </pic:spPr>
                </pic:pic>
              </a:graphicData>
            </a:graphic>
          </wp:inline>
        </w:drawing>
      </w:r>
    </w:p>
    <w:p>
      <w:pPr>
        <w:rPr>
          <w:color w:val="FF0000"/>
        </w:rPr>
      </w:pPr>
      <w:bookmarkStart w:id="653" w:name="_Toc28581"/>
      <w:bookmarkStart w:id="654" w:name="S_甘特图界面"/>
      <w:r>
        <w:rPr>
          <w:rStyle w:val="37"/>
          <w:rFonts w:hint="eastAsia"/>
          <w:lang w:val="en-US" w:eastAsia="zh-CN"/>
        </w:rPr>
        <w:t>4.2.10.5</w:t>
      </w:r>
      <w:r>
        <w:rPr>
          <w:rStyle w:val="37"/>
          <w:rFonts w:hint="eastAsia"/>
        </w:rPr>
        <w:t>甘特图界面</w:t>
      </w:r>
      <w:bookmarkEnd w:id="653"/>
      <w:r>
        <w:rPr>
          <w:rFonts w:hint="eastAsia"/>
          <w:color w:val="FF0000"/>
        </w:rPr>
        <w:t>：</w:t>
      </w:r>
    </w:p>
    <w:bookmarkEnd w:id="654"/>
    <w:p>
      <w:r>
        <w:drawing>
          <wp:inline distT="0" distB="0" distL="114300" distR="114300">
            <wp:extent cx="5158740" cy="1592580"/>
            <wp:effectExtent l="0" t="0" r="7620" b="762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255"/>
                    <a:stretch>
                      <a:fillRect/>
                    </a:stretch>
                  </pic:blipFill>
                  <pic:spPr>
                    <a:xfrm>
                      <a:off x="0" y="0"/>
                      <a:ext cx="5158740" cy="1592580"/>
                    </a:xfrm>
                    <a:prstGeom prst="rect">
                      <a:avLst/>
                    </a:prstGeom>
                    <a:noFill/>
                    <a:ln w="9525">
                      <a:noFill/>
                    </a:ln>
                  </pic:spPr>
                </pic:pic>
              </a:graphicData>
            </a:graphic>
          </wp:inline>
        </w:drawing>
      </w:r>
    </w:p>
    <w:p>
      <w:pPr>
        <w:pStyle w:val="4"/>
      </w:pPr>
      <w:bookmarkStart w:id="655" w:name="_Toc30179"/>
      <w:bookmarkStart w:id="656" w:name="_Toc16413"/>
      <w:bookmarkStart w:id="657" w:name="_Toc3108"/>
      <w:bookmarkStart w:id="658" w:name="_Toc18817"/>
      <w:r>
        <w:rPr>
          <w:rFonts w:hint="eastAsia"/>
        </w:rPr>
        <w:t>4.2.11</w:t>
      </w:r>
      <w:bookmarkEnd w:id="655"/>
      <w:r>
        <w:rPr>
          <w:rFonts w:hint="eastAsia"/>
        </w:rPr>
        <w:t>查看项目资料</w:t>
      </w:r>
      <w:bookmarkEnd w:id="656"/>
      <w:bookmarkEnd w:id="657"/>
      <w:bookmarkEnd w:id="65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S-2-9 </w:t>
            </w:r>
            <w:r>
              <w:rPr>
                <w:rFonts w:hint="eastAsia" w:eastAsia="Times New Roman"/>
                <w:kern w:val="0"/>
                <w:sz w:val="20"/>
              </w:rPr>
              <w:t>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学生用户可以在此浏览有关项目的一些文档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学生用户表示想要查看有关项目的一些文档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学生用户有项目实例在进行，且有文档资料存在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系统显示相关资料信息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2-9.0文档浏览</w:t>
            </w:r>
          </w:p>
          <w:p>
            <w:pPr>
              <w:rPr>
                <w:rFonts w:eastAsia="Times New Roman"/>
                <w:color w:val="FF0000"/>
                <w:kern w:val="0"/>
                <w:sz w:val="20"/>
              </w:rPr>
            </w:pPr>
            <w:r>
              <w:rPr>
                <w:rFonts w:eastAsia="Times New Roman"/>
                <w:kern w:val="0"/>
                <w:sz w:val="20"/>
              </w:rPr>
              <w:t>1</w:t>
            </w:r>
            <w:r>
              <w:rPr>
                <w:color w:val="1F4E79" w:themeColor="accent1" w:themeShade="80"/>
              </w:rPr>
              <w:fldChar w:fldCharType="begin"/>
            </w:r>
            <w:r>
              <w:rPr>
                <w:color w:val="1F4E79" w:themeColor="accent1" w:themeShade="80"/>
              </w:rPr>
              <w:instrText xml:space="preserve"> HYPERLINK \l "S_点击我的项目4" </w:instrText>
            </w:r>
            <w:r>
              <w:rPr>
                <w:color w:val="1F4E79" w:themeColor="accent1" w:themeShade="80"/>
              </w:rPr>
              <w:fldChar w:fldCharType="separate"/>
            </w:r>
            <w:r>
              <w:rPr>
                <w:rStyle w:val="31"/>
                <w:rFonts w:eastAsia="Times New Roman"/>
                <w:color w:val="1F4E79" w:themeColor="accent1" w:themeShade="80"/>
                <w:kern w:val="0"/>
                <w:sz w:val="20"/>
              </w:rPr>
              <w:t>点击我的项目</w:t>
            </w:r>
            <w:r>
              <w:rPr>
                <w:rStyle w:val="31"/>
                <w:rFonts w:eastAsia="Times New Roman"/>
                <w:color w:val="1F4E79" w:themeColor="accent1" w:themeShade="80"/>
                <w:kern w:val="0"/>
                <w:sz w:val="20"/>
              </w:rPr>
              <w:fldChar w:fldCharType="end"/>
            </w:r>
          </w:p>
          <w:p>
            <w:pPr>
              <w:rPr>
                <w:rFonts w:eastAsia="Times New Roman"/>
                <w:kern w:val="0"/>
                <w:sz w:val="20"/>
              </w:rPr>
            </w:pPr>
            <w:r>
              <w:rPr>
                <w:rFonts w:eastAsia="Times New Roman"/>
                <w:kern w:val="0"/>
                <w:sz w:val="20"/>
              </w:rPr>
              <w:t>2</w:t>
            </w:r>
            <w:r>
              <w:rPr>
                <w:rFonts w:hint="eastAsia" w:ascii="宋体" w:hAnsi="宋体" w:eastAsia="宋体" w:cs="宋体"/>
                <w:kern w:val="0"/>
                <w:sz w:val="20"/>
              </w:rPr>
              <w:t>跳转至</w:t>
            </w:r>
            <w:r>
              <w:rPr>
                <w:rFonts w:hint="eastAsia" w:ascii="宋体" w:hAnsi="宋体" w:eastAsia="宋体" w:cs="宋体"/>
                <w:color w:val="000000" w:themeColor="text1"/>
                <w:kern w:val="0"/>
                <w:sz w:val="20"/>
                <w14:textFill>
                  <w14:solidFill>
                    <w14:schemeClr w14:val="tx1"/>
                  </w14:solidFill>
                </w14:textFill>
              </w:rPr>
              <w:t>项目列表界面，</w:t>
            </w:r>
            <w:r>
              <w:rPr>
                <w:color w:val="1F4E79" w:themeColor="accent1" w:themeShade="80"/>
              </w:rPr>
              <w:fldChar w:fldCharType="begin"/>
            </w:r>
            <w:r>
              <w:rPr>
                <w:color w:val="1F4E79" w:themeColor="accent1" w:themeShade="80"/>
              </w:rPr>
              <w:instrText xml:space="preserve"> HYPERLINK \l "S_选择实例" </w:instrText>
            </w:r>
            <w:r>
              <w:rPr>
                <w:color w:val="1F4E79" w:themeColor="accent1" w:themeShade="80"/>
              </w:rPr>
              <w:fldChar w:fldCharType="separate"/>
            </w:r>
            <w:r>
              <w:rPr>
                <w:rStyle w:val="31"/>
                <w:rFonts w:eastAsia="Times New Roman"/>
                <w:color w:val="1F4E79" w:themeColor="accent1" w:themeShade="80"/>
                <w:kern w:val="0"/>
                <w:sz w:val="20"/>
              </w:rPr>
              <w:t>选择实例</w:t>
            </w:r>
            <w:r>
              <w:rPr>
                <w:rStyle w:val="31"/>
                <w:rFonts w:eastAsia="Times New Roman"/>
                <w:color w:val="1F4E79" w:themeColor="accent1" w:themeShade="80"/>
                <w:kern w:val="0"/>
                <w:sz w:val="20"/>
              </w:rPr>
              <w:fldChar w:fldCharType="end"/>
            </w:r>
          </w:p>
          <w:p>
            <w:pPr>
              <w:rPr>
                <w:rFonts w:eastAsiaTheme="minorEastAsia"/>
                <w:color w:val="FF0000"/>
                <w:kern w:val="0"/>
                <w:sz w:val="20"/>
                <w:u w:val="single"/>
              </w:rPr>
            </w:pPr>
            <w:r>
              <w:rPr>
                <w:rFonts w:hint="eastAsia" w:eastAsia="Times New Roman"/>
                <w:kern w:val="0"/>
                <w:sz w:val="20"/>
              </w:rPr>
              <w:t>3</w:t>
            </w:r>
            <w:r>
              <w:rPr>
                <w:color w:val="1F4E79" w:themeColor="accent1" w:themeShade="80"/>
              </w:rPr>
              <w:fldChar w:fldCharType="begin"/>
            </w:r>
            <w:r>
              <w:rPr>
                <w:color w:val="1F4E79" w:themeColor="accent1" w:themeShade="80"/>
              </w:rPr>
              <w:instrText xml:space="preserve"> HYPERLINK "项目资料" \l "S_" </w:instrText>
            </w:r>
            <w:r>
              <w:rPr>
                <w:color w:val="1F4E79" w:themeColor="accent1" w:themeShade="80"/>
              </w:rPr>
              <w:fldChar w:fldCharType="separate"/>
            </w:r>
            <w:r>
              <w:rPr>
                <w:rStyle w:val="31"/>
                <w:rFonts w:hint="eastAsia" w:eastAsia="Times New Roman"/>
                <w:color w:val="1F4E79" w:themeColor="accent1" w:themeShade="80"/>
                <w:kern w:val="0"/>
                <w:sz w:val="20"/>
              </w:rPr>
              <w:t>点击“项目资料”</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 xml:space="preserve">4 </w:t>
            </w:r>
            <w:r>
              <w:rPr>
                <w:color w:val="1F4E79" w:themeColor="accent1" w:themeShade="80"/>
              </w:rPr>
              <w:fldChar w:fldCharType="begin"/>
            </w:r>
            <w:r>
              <w:rPr>
                <w:color w:val="1F4E79" w:themeColor="accent1" w:themeShade="80"/>
              </w:rPr>
              <w:instrText xml:space="preserve"> HYPERLINK \l "S_项目资料界面" </w:instrText>
            </w:r>
            <w:r>
              <w:rPr>
                <w:color w:val="1F4E79" w:themeColor="accent1" w:themeShade="80"/>
              </w:rPr>
              <w:fldChar w:fldCharType="separate"/>
            </w:r>
            <w:r>
              <w:rPr>
                <w:rStyle w:val="31"/>
                <w:rFonts w:hint="eastAsia" w:eastAsia="Times New Roman"/>
                <w:color w:val="1F4E79" w:themeColor="accent1" w:themeShade="80"/>
                <w:kern w:val="0"/>
                <w:sz w:val="20"/>
              </w:rPr>
              <w:t>跳转至项目资料界面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2-9.0</w:t>
            </w:r>
            <w:r>
              <w:rPr>
                <w:rFonts w:hint="eastAsia" w:eastAsia="Times New Roman"/>
                <w:color w:val="000000" w:themeColor="text1"/>
                <w:kern w:val="0"/>
                <w:sz w:val="20"/>
                <w14:textFill>
                  <w14:solidFill>
                    <w14:schemeClr w14:val="tx1"/>
                  </w14:solidFill>
                </w14:textFill>
              </w:rPr>
              <w:t>项目资料界面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0.51</w:t>
            </w:r>
          </w:p>
        </w:tc>
      </w:tr>
    </w:tbl>
    <w:p>
      <w:pPr>
        <w:pStyle w:val="5"/>
      </w:pPr>
      <w:bookmarkStart w:id="659" w:name="_Toc29960"/>
      <w:r>
        <w:rPr>
          <w:rFonts w:hint="eastAsia"/>
          <w:lang w:val="en-US" w:eastAsia="zh-CN"/>
        </w:rPr>
        <w:t>4.2.11.1对话框图</w:t>
      </w:r>
      <w:bookmarkEnd w:id="659"/>
    </w:p>
    <w:p>
      <w:r>
        <w:drawing>
          <wp:inline distT="0" distB="0" distL="0" distR="0">
            <wp:extent cx="2619375" cy="365760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6"/>
                    <a:stretch>
                      <a:fillRect/>
                    </a:stretch>
                  </pic:blipFill>
                  <pic:spPr>
                    <a:xfrm>
                      <a:off x="0" y="0"/>
                      <a:ext cx="2619375" cy="3657600"/>
                    </a:xfrm>
                    <a:prstGeom prst="rect">
                      <a:avLst/>
                    </a:prstGeom>
                  </pic:spPr>
                </pic:pic>
              </a:graphicData>
            </a:graphic>
          </wp:inline>
        </w:drawing>
      </w:r>
    </w:p>
    <w:p>
      <w:pPr>
        <w:rPr>
          <w:color w:val="FF0000"/>
        </w:rPr>
      </w:pPr>
      <w:bookmarkStart w:id="660" w:name="_Toc3725"/>
      <w:bookmarkStart w:id="661" w:name="S_点击我的项目4"/>
      <w:r>
        <w:rPr>
          <w:rStyle w:val="37"/>
          <w:rFonts w:hint="eastAsia"/>
          <w:lang w:val="en-US" w:eastAsia="zh-CN"/>
        </w:rPr>
        <w:t>4.2.11.2</w:t>
      </w:r>
      <w:r>
        <w:rPr>
          <w:rStyle w:val="37"/>
          <w:rFonts w:hint="eastAsia"/>
        </w:rPr>
        <w:t>我的项目按钮</w:t>
      </w:r>
      <w:bookmarkEnd w:id="660"/>
      <w:r>
        <w:rPr>
          <w:rFonts w:hint="eastAsia"/>
          <w:color w:val="FF0000"/>
        </w:rPr>
        <w:t>：</w:t>
      </w:r>
    </w:p>
    <w:bookmarkEnd w:id="661"/>
    <w:p>
      <w:r>
        <w:drawing>
          <wp:inline distT="0" distB="0" distL="0" distR="0">
            <wp:extent cx="5274310" cy="505460"/>
            <wp:effectExtent l="0" t="0" r="1397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62" w:name="_Toc21544"/>
      <w:bookmarkStart w:id="663" w:name="S_选择实例"/>
      <w:r>
        <w:rPr>
          <w:rStyle w:val="37"/>
          <w:rFonts w:hint="eastAsia"/>
          <w:lang w:val="en-US" w:eastAsia="zh-CN"/>
        </w:rPr>
        <w:t>4.2.11.3</w:t>
      </w:r>
      <w:r>
        <w:rPr>
          <w:rStyle w:val="37"/>
          <w:rFonts w:hint="eastAsia"/>
        </w:rPr>
        <w:t>项目列表界面</w:t>
      </w:r>
      <w:bookmarkEnd w:id="662"/>
      <w:r>
        <w:rPr>
          <w:rFonts w:hint="eastAsia" w:ascii="宋体" w:hAnsi="宋体" w:cs="宋体"/>
          <w:color w:val="FF0000"/>
          <w:kern w:val="0"/>
          <w:sz w:val="20"/>
        </w:rPr>
        <w:t>：</w:t>
      </w:r>
    </w:p>
    <w:bookmarkEnd w:id="663"/>
    <w:p>
      <w:r>
        <w:drawing>
          <wp:inline distT="0" distB="0" distL="0" distR="0">
            <wp:extent cx="5274310" cy="2029460"/>
            <wp:effectExtent l="0" t="0" r="1397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664" w:name="_Toc20551"/>
      <w:bookmarkStart w:id="665" w:name="S_“项目资料”按钮"/>
      <w:r>
        <w:rPr>
          <w:rFonts w:hint="eastAsia"/>
          <w:lang w:val="en-US" w:eastAsia="zh-CN"/>
        </w:rPr>
        <w:t>4.2.11.4</w:t>
      </w:r>
      <w:r>
        <w:rPr>
          <w:rFonts w:hint="eastAsia"/>
        </w:rPr>
        <w:t>“项目资料”按钮</w:t>
      </w:r>
      <w:bookmarkEnd w:id="664"/>
    </w:p>
    <w:bookmarkEnd w:id="665"/>
    <w:p/>
    <w:p>
      <w:r>
        <w:drawing>
          <wp:inline distT="0" distB="0" distL="0" distR="0">
            <wp:extent cx="2876550" cy="742950"/>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7"/>
                    <a:stretch>
                      <a:fillRect/>
                    </a:stretch>
                  </pic:blipFill>
                  <pic:spPr>
                    <a:xfrm>
                      <a:off x="0" y="0"/>
                      <a:ext cx="2876550" cy="742950"/>
                    </a:xfrm>
                    <a:prstGeom prst="rect">
                      <a:avLst/>
                    </a:prstGeom>
                  </pic:spPr>
                </pic:pic>
              </a:graphicData>
            </a:graphic>
          </wp:inline>
        </w:drawing>
      </w:r>
    </w:p>
    <w:p>
      <w:bookmarkStart w:id="666" w:name="_Toc10948"/>
      <w:bookmarkStart w:id="667" w:name="S_项目资料界面"/>
      <w:r>
        <w:rPr>
          <w:rStyle w:val="37"/>
          <w:rFonts w:hint="eastAsia"/>
          <w:lang w:val="en-US" w:eastAsia="zh-CN"/>
        </w:rPr>
        <w:t>4.2.11.5</w:t>
      </w:r>
      <w:r>
        <w:rPr>
          <w:rStyle w:val="37"/>
          <w:rFonts w:hint="eastAsia"/>
        </w:rPr>
        <w:t>项目资料界面</w:t>
      </w:r>
      <w:bookmarkEnd w:id="666"/>
      <w:r>
        <w:rPr>
          <w:rFonts w:hint="eastAsia"/>
          <w:color w:val="FF0000"/>
        </w:rPr>
        <w:t>：</w:t>
      </w:r>
    </w:p>
    <w:bookmarkEnd w:id="667"/>
    <w:p>
      <w:r>
        <w:drawing>
          <wp:inline distT="0" distB="0" distL="114300" distR="114300">
            <wp:extent cx="4945380" cy="4137660"/>
            <wp:effectExtent l="0" t="0" r="7620" b="762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258"/>
                    <a:stretch>
                      <a:fillRect/>
                    </a:stretch>
                  </pic:blipFill>
                  <pic:spPr>
                    <a:xfrm>
                      <a:off x="0" y="0"/>
                      <a:ext cx="4945380" cy="4137660"/>
                    </a:xfrm>
                    <a:prstGeom prst="rect">
                      <a:avLst/>
                    </a:prstGeom>
                    <a:noFill/>
                    <a:ln w="9525">
                      <a:noFill/>
                    </a:ln>
                  </pic:spPr>
                </pic:pic>
              </a:graphicData>
            </a:graphic>
          </wp:inline>
        </w:drawing>
      </w:r>
    </w:p>
    <w:p>
      <w:pPr>
        <w:pStyle w:val="4"/>
      </w:pPr>
      <w:bookmarkStart w:id="668" w:name="_Toc4815"/>
      <w:bookmarkStart w:id="669" w:name="_Toc19886"/>
      <w:bookmarkStart w:id="670" w:name="_Toc9671"/>
      <w:bookmarkStart w:id="671" w:name="_Toc16004"/>
      <w:r>
        <w:rPr>
          <w:rFonts w:hint="eastAsia"/>
        </w:rPr>
        <w:t>4.2.12学生查看项目</w:t>
      </w:r>
      <w:bookmarkEnd w:id="668"/>
      <w:r>
        <w:rPr>
          <w:rFonts w:hint="eastAsia"/>
        </w:rPr>
        <w:t>文档</w:t>
      </w:r>
      <w:bookmarkEnd w:id="669"/>
      <w:bookmarkEnd w:id="670"/>
      <w:bookmarkEnd w:id="67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S-2-10 </w:t>
            </w:r>
            <w:r>
              <w:rPr>
                <w:rFonts w:hint="eastAsia" w:eastAsia="Times New Roman"/>
                <w:kern w:val="0"/>
                <w:sz w:val="20"/>
              </w:rPr>
              <w:t>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学生用户表示想要查看项目文档列表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系统显示已有的资料列表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2-10</w:t>
            </w:r>
            <w:r>
              <w:rPr>
                <w:rFonts w:eastAsia="Times New Roman"/>
                <w:b/>
                <w:kern w:val="0"/>
                <w:sz w:val="20"/>
              </w:rPr>
              <w:t>.0</w:t>
            </w:r>
            <w:r>
              <w:rPr>
                <w:rFonts w:hint="eastAsia" w:eastAsia="Times New Roman"/>
                <w:b/>
                <w:kern w:val="0"/>
                <w:sz w:val="20"/>
              </w:rPr>
              <w:t>查看已有资料列表</w:t>
            </w:r>
          </w:p>
          <w:p>
            <w:pPr>
              <w:rPr>
                <w:rFonts w:eastAsia="Times New Roman"/>
                <w:kern w:val="0"/>
                <w:sz w:val="20"/>
              </w:rPr>
            </w:pPr>
            <w:r>
              <w:rPr>
                <w:rFonts w:eastAsia="Times New Roman"/>
                <w:kern w:val="0"/>
                <w:sz w:val="20"/>
              </w:rPr>
              <w:t>1</w:t>
            </w:r>
            <w:r>
              <w:rPr>
                <w:color w:val="1F4E79" w:themeColor="accent1" w:themeShade="80"/>
              </w:rPr>
              <w:fldChar w:fldCharType="begin"/>
            </w:r>
            <w:r>
              <w:rPr>
                <w:color w:val="1F4E79" w:themeColor="accent1" w:themeShade="80"/>
              </w:rPr>
              <w:instrText xml:space="preserve"> HYPERLINK \l "S_我的项目" </w:instrText>
            </w:r>
            <w:r>
              <w:rPr>
                <w:color w:val="1F4E79" w:themeColor="accent1" w:themeShade="80"/>
              </w:rPr>
              <w:fldChar w:fldCharType="separate"/>
            </w:r>
            <w:r>
              <w:rPr>
                <w:rStyle w:val="31"/>
                <w:rFonts w:eastAsia="Times New Roman"/>
                <w:color w:val="1F4E79" w:themeColor="accent1" w:themeShade="80"/>
                <w:kern w:val="0"/>
                <w:sz w:val="20"/>
              </w:rPr>
              <w:t>点击我的项目</w:t>
            </w:r>
            <w:r>
              <w:rPr>
                <w:rStyle w:val="31"/>
                <w:rFonts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w:t>
            </w:r>
            <w:r>
              <w:rPr>
                <w:rFonts w:hint="eastAsia" w:ascii="宋体" w:hAnsi="宋体" w:eastAsia="宋体" w:cs="宋体"/>
                <w:kern w:val="0"/>
                <w:sz w:val="20"/>
              </w:rPr>
              <w:t>跳转至</w:t>
            </w:r>
            <w:r>
              <w:fldChar w:fldCharType="begin"/>
            </w:r>
            <w:r>
              <w:instrText xml:space="preserve"> HYPERLINK \l "S_选择实例点击1" </w:instrText>
            </w:r>
            <w:r>
              <w:fldChar w:fldCharType="separate"/>
            </w:r>
            <w:r>
              <w:rPr>
                <w:rFonts w:hint="eastAsia" w:ascii="宋体" w:hAnsi="宋体" w:eastAsia="宋体" w:cs="宋体"/>
                <w:color w:val="000000" w:themeColor="text1"/>
                <w:kern w:val="0"/>
                <w:sz w:val="20"/>
                <w14:textFill>
                  <w14:solidFill>
                    <w14:schemeClr w14:val="tx1"/>
                  </w14:solidFill>
                </w14:textFill>
              </w:rPr>
              <w:t>项目列表界面</w:t>
            </w:r>
            <w:r>
              <w:rPr>
                <w:rFonts w:hint="eastAsia" w:ascii="宋体" w:hAnsi="宋体" w:eastAsia="宋体" w:cs="宋体"/>
                <w:kern w:val="0"/>
                <w:sz w:val="20"/>
              </w:rPr>
              <w:t>，</w:t>
            </w:r>
            <w:r>
              <w:rPr>
                <w:rStyle w:val="31"/>
                <w:rFonts w:hint="eastAsia" w:eastAsia="Times New Roman"/>
                <w:color w:val="1F4E79" w:themeColor="accent1" w:themeShade="80"/>
                <w:kern w:val="0"/>
                <w:sz w:val="20"/>
              </w:rPr>
              <w:t>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auto"/>
                <w:kern w:val="0"/>
                <w:sz w:val="20"/>
              </w:rPr>
              <w:fldChar w:fldCharType="end"/>
            </w:r>
          </w:p>
          <w:p>
            <w:pPr>
              <w:rPr>
                <w:rFonts w:eastAsia="Times New Roman"/>
                <w:kern w:val="0"/>
                <w:sz w:val="20"/>
              </w:rPr>
            </w:pPr>
            <w:r>
              <w:rPr>
                <w:rFonts w:hint="eastAsia" w:eastAsia="Times New Roman"/>
                <w:kern w:val="0"/>
                <w:sz w:val="20"/>
              </w:rPr>
              <w:t>3.</w:t>
            </w:r>
            <w:r>
              <w:fldChar w:fldCharType="begin"/>
            </w:r>
            <w:r>
              <w:instrText xml:space="preserve"> HYPERLINK "项目文档" \l "S_点击" </w:instrText>
            </w:r>
            <w:r>
              <w:fldChar w:fldCharType="separate"/>
            </w:r>
            <w:r>
              <w:rPr>
                <w:rStyle w:val="31"/>
                <w:rFonts w:hint="eastAsia" w:eastAsia="Times New Roman"/>
                <w:color w:val="000000" w:themeColor="text1"/>
                <w:kern w:val="0"/>
                <w:sz w:val="20"/>
                <w:u w:val="none"/>
                <w14:textFill>
                  <w14:solidFill>
                    <w14:schemeClr w14:val="tx1"/>
                  </w14:solidFill>
                </w14:textFill>
              </w:rPr>
              <w:t>进入界面后点击</w:t>
            </w:r>
            <w:r>
              <w:rPr>
                <w:rStyle w:val="31"/>
                <w:rFonts w:hint="eastAsia" w:eastAsia="Times New Roman"/>
                <w:color w:val="1F4E79" w:themeColor="accent1" w:themeShade="80"/>
                <w:kern w:val="0"/>
                <w:sz w:val="20"/>
              </w:rPr>
              <w:t>“项目文档”</w:t>
            </w:r>
            <w:r>
              <w:rPr>
                <w:rStyle w:val="31"/>
                <w:rFonts w:hint="eastAsia" w:eastAsia="Times New Roman"/>
                <w:color w:val="FF0000"/>
                <w:kern w:val="0"/>
                <w:sz w:val="20"/>
              </w:rPr>
              <w:fldChar w:fldCharType="end"/>
            </w:r>
          </w:p>
          <w:p>
            <w:pPr>
              <w:rPr>
                <w:rFonts w:eastAsia="Times New Roman"/>
                <w:kern w:val="0"/>
                <w:sz w:val="20"/>
              </w:rPr>
            </w:pPr>
            <w:r>
              <w:rPr>
                <w:rFonts w:hint="eastAsia" w:eastAsia="Times New Roman"/>
                <w:kern w:val="0"/>
                <w:sz w:val="20"/>
              </w:rPr>
              <w:t>4</w:t>
            </w:r>
            <w:r>
              <w:rPr>
                <w:rFonts w:eastAsia="Times New Roman"/>
                <w:kern w:val="0"/>
                <w:sz w:val="20"/>
              </w:rPr>
              <w:t>.</w:t>
            </w:r>
            <w:r>
              <w:fldChar w:fldCharType="begin"/>
            </w:r>
            <w:r>
              <w:instrText xml:space="preserve"> HYPERLINK \l "S_跳转至文档界面" </w:instrText>
            </w:r>
            <w:r>
              <w:fldChar w:fldCharType="separate"/>
            </w:r>
            <w:r>
              <w:rPr>
                <w:rStyle w:val="31"/>
                <w:rFonts w:eastAsia="Times New Roman"/>
                <w:color w:val="000000" w:themeColor="text1"/>
                <w:kern w:val="0"/>
                <w:sz w:val="20"/>
                <w:u w:val="none"/>
                <w14:textFill>
                  <w14:solidFill>
                    <w14:schemeClr w14:val="tx1"/>
                  </w14:solidFill>
                </w14:textFill>
              </w:rPr>
              <w:t>跳转至</w:t>
            </w:r>
            <w:r>
              <w:rPr>
                <w:rStyle w:val="31"/>
                <w:rFonts w:eastAsia="Times New Roman"/>
                <w:color w:val="1F4E79" w:themeColor="accent1" w:themeShade="80"/>
                <w:kern w:val="0"/>
                <w:sz w:val="20"/>
              </w:rPr>
              <w:t>文档界面</w:t>
            </w:r>
            <w:r>
              <w:rPr>
                <w:rStyle w:val="31"/>
                <w:rFonts w:eastAsia="Times New Roman"/>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2-10.0项目</w:t>
            </w:r>
            <w:r>
              <w:rPr>
                <w:rFonts w:eastAsia="Times New Roman"/>
                <w:color w:val="000000" w:themeColor="text1"/>
                <w:kern w:val="0"/>
                <w:sz w:val="20"/>
                <w14:textFill>
                  <w14:solidFill>
                    <w14:schemeClr w14:val="tx1"/>
                  </w14:solidFill>
                </w14:textFill>
              </w:rPr>
              <w:t>文档界面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hint="eastAsia" w:eastAsia="Times New Roman"/>
                <w:kern w:val="0"/>
                <w:sz w:val="20"/>
              </w:rPr>
              <w:t>0.71</w:t>
            </w:r>
          </w:p>
        </w:tc>
      </w:tr>
    </w:tbl>
    <w:p>
      <w:pPr>
        <w:pStyle w:val="5"/>
      </w:pPr>
      <w:bookmarkStart w:id="672" w:name="_Toc12545"/>
      <w:r>
        <w:rPr>
          <w:rFonts w:hint="eastAsia"/>
          <w:lang w:val="en-US" w:eastAsia="zh-CN"/>
        </w:rPr>
        <w:t>4.2.12.1对话框图</w:t>
      </w:r>
      <w:bookmarkEnd w:id="672"/>
    </w:p>
    <w:p>
      <w:r>
        <w:drawing>
          <wp:inline distT="0" distB="0" distL="0" distR="0">
            <wp:extent cx="4410075" cy="5124450"/>
            <wp:effectExtent l="0" t="0" r="9525" b="1143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259"/>
                    <a:stretch>
                      <a:fillRect/>
                    </a:stretch>
                  </pic:blipFill>
                  <pic:spPr>
                    <a:xfrm>
                      <a:off x="0" y="0"/>
                      <a:ext cx="4410075" cy="5124450"/>
                    </a:xfrm>
                    <a:prstGeom prst="rect">
                      <a:avLst/>
                    </a:prstGeom>
                  </pic:spPr>
                </pic:pic>
              </a:graphicData>
            </a:graphic>
          </wp:inline>
        </w:drawing>
      </w:r>
    </w:p>
    <w:p>
      <w:bookmarkStart w:id="673" w:name="_Toc14657"/>
      <w:bookmarkStart w:id="674" w:name="S_我的项目"/>
      <w:r>
        <w:rPr>
          <w:rStyle w:val="37"/>
          <w:rFonts w:hint="eastAsia"/>
          <w:lang w:val="en-US" w:eastAsia="zh-CN"/>
        </w:rPr>
        <w:t>4.2.12.2</w:t>
      </w:r>
      <w:r>
        <w:rPr>
          <w:rStyle w:val="37"/>
        </w:rPr>
        <w:t>我的项目</w:t>
      </w:r>
      <w:r>
        <w:rPr>
          <w:rStyle w:val="37"/>
          <w:rFonts w:hint="eastAsia"/>
        </w:rPr>
        <w:t>按钮</w:t>
      </w:r>
      <w:bookmarkEnd w:id="673"/>
      <w:r>
        <w:rPr>
          <w:rFonts w:hint="eastAsia"/>
          <w:color w:val="FF0000"/>
        </w:rPr>
        <w:t>：</w:t>
      </w:r>
    </w:p>
    <w:bookmarkEnd w:id="674"/>
    <w:p>
      <w:r>
        <w:drawing>
          <wp:inline distT="0" distB="0" distL="0" distR="0">
            <wp:extent cx="5274310" cy="505460"/>
            <wp:effectExtent l="0" t="0" r="1397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7"/>
                    <a:stretch>
                      <a:fillRect/>
                    </a:stretch>
                  </pic:blipFill>
                  <pic:spPr>
                    <a:xfrm>
                      <a:off x="0" y="0"/>
                      <a:ext cx="5274310" cy="505460"/>
                    </a:xfrm>
                    <a:prstGeom prst="rect">
                      <a:avLst/>
                    </a:prstGeom>
                  </pic:spPr>
                </pic:pic>
              </a:graphicData>
            </a:graphic>
          </wp:inline>
        </w:drawing>
      </w:r>
    </w:p>
    <w:p>
      <w:bookmarkStart w:id="675" w:name="_Toc13953"/>
      <w:bookmarkStart w:id="676" w:name="S_选择实例点击1"/>
      <w:r>
        <w:rPr>
          <w:rStyle w:val="37"/>
          <w:rFonts w:hint="eastAsia"/>
          <w:lang w:val="en-US" w:eastAsia="zh-CN"/>
        </w:rPr>
        <w:t>4.2.12.3</w:t>
      </w:r>
      <w:r>
        <w:rPr>
          <w:rStyle w:val="37"/>
          <w:rFonts w:hint="eastAsia"/>
        </w:rPr>
        <w:t>项目列表界面</w:t>
      </w:r>
      <w:bookmarkEnd w:id="675"/>
      <w:r>
        <w:rPr>
          <w:rFonts w:hint="eastAsia" w:ascii="宋体" w:hAnsi="宋体" w:cs="宋体"/>
          <w:color w:val="FF0000"/>
          <w:kern w:val="0"/>
          <w:sz w:val="20"/>
        </w:rPr>
        <w:t>：</w:t>
      </w:r>
    </w:p>
    <w:bookmarkEnd w:id="676"/>
    <w:p>
      <w:r>
        <w:drawing>
          <wp:inline distT="0" distB="0" distL="0" distR="0">
            <wp:extent cx="5274310" cy="2029460"/>
            <wp:effectExtent l="0" t="0" r="13970" b="1270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rPr>
          <w:color w:val="FF0000"/>
        </w:rPr>
      </w:pPr>
    </w:p>
    <w:p>
      <w:bookmarkStart w:id="677" w:name="_Toc16725"/>
      <w:bookmarkStart w:id="678" w:name="S_点击“项目文档”"/>
      <w:r>
        <w:rPr>
          <w:rStyle w:val="37"/>
          <w:rFonts w:hint="eastAsia"/>
          <w:lang w:val="en-US" w:eastAsia="zh-CN"/>
        </w:rPr>
        <w:t>4.2.12.4</w:t>
      </w:r>
      <w:r>
        <w:rPr>
          <w:rStyle w:val="37"/>
          <w:rFonts w:hint="eastAsia"/>
        </w:rPr>
        <w:t>“项目文档”按钮</w:t>
      </w:r>
      <w:bookmarkEnd w:id="677"/>
      <w:r>
        <w:rPr>
          <w:rFonts w:hint="eastAsia"/>
          <w:color w:val="FF0000"/>
        </w:rPr>
        <w:t>：</w:t>
      </w:r>
    </w:p>
    <w:bookmarkEnd w:id="678"/>
    <w:p>
      <w:r>
        <w:drawing>
          <wp:inline distT="0" distB="0" distL="0" distR="0">
            <wp:extent cx="2800350" cy="666750"/>
            <wp:effectExtent l="0" t="0" r="381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60"/>
                    <a:stretch>
                      <a:fillRect/>
                    </a:stretch>
                  </pic:blipFill>
                  <pic:spPr>
                    <a:xfrm>
                      <a:off x="0" y="0"/>
                      <a:ext cx="2800350" cy="666750"/>
                    </a:xfrm>
                    <a:prstGeom prst="rect">
                      <a:avLst/>
                    </a:prstGeom>
                  </pic:spPr>
                </pic:pic>
              </a:graphicData>
            </a:graphic>
          </wp:inline>
        </w:drawing>
      </w:r>
    </w:p>
    <w:p>
      <w:pPr>
        <w:rPr>
          <w:color w:val="FF0000"/>
        </w:rPr>
      </w:pPr>
    </w:p>
    <w:p>
      <w:pPr>
        <w:rPr>
          <w:color w:val="FF0000"/>
        </w:rPr>
      </w:pPr>
      <w:bookmarkStart w:id="679" w:name="_Toc27171"/>
      <w:bookmarkStart w:id="680" w:name="S_跳转至文档界面"/>
      <w:r>
        <w:rPr>
          <w:rStyle w:val="37"/>
          <w:rFonts w:hint="eastAsia"/>
          <w:lang w:val="en-US" w:eastAsia="zh-CN"/>
        </w:rPr>
        <w:t>4.2.12.5</w:t>
      </w:r>
      <w:r>
        <w:rPr>
          <w:rStyle w:val="37"/>
        </w:rPr>
        <w:t>跳转至文档界面</w:t>
      </w:r>
      <w:bookmarkEnd w:id="679"/>
      <w:r>
        <w:rPr>
          <w:rFonts w:hint="eastAsia"/>
          <w:color w:val="FF0000"/>
        </w:rPr>
        <w:t>：</w:t>
      </w:r>
    </w:p>
    <w:bookmarkEnd w:id="680"/>
    <w:p>
      <w:r>
        <w:drawing>
          <wp:inline distT="0" distB="0" distL="0" distR="0">
            <wp:extent cx="5274310" cy="4779010"/>
            <wp:effectExtent l="0" t="0" r="1397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61"/>
                    <a:stretch>
                      <a:fillRect/>
                    </a:stretch>
                  </pic:blipFill>
                  <pic:spPr>
                    <a:xfrm>
                      <a:off x="0" y="0"/>
                      <a:ext cx="5274310" cy="4779010"/>
                    </a:xfrm>
                    <a:prstGeom prst="rect">
                      <a:avLst/>
                    </a:prstGeom>
                  </pic:spPr>
                </pic:pic>
              </a:graphicData>
            </a:graphic>
          </wp:inline>
        </w:drawing>
      </w:r>
    </w:p>
    <w:p>
      <w:pPr>
        <w:pStyle w:val="4"/>
      </w:pPr>
      <w:bookmarkStart w:id="681" w:name="_Toc30103"/>
      <w:bookmarkStart w:id="682" w:name="_Toc10142"/>
      <w:bookmarkStart w:id="683" w:name="_Toc11270"/>
      <w:bookmarkStart w:id="684" w:name="_Toc1932"/>
      <w:r>
        <w:rPr>
          <w:rFonts w:hint="eastAsia"/>
        </w:rPr>
        <w:t>4.2.13学生上传资料</w:t>
      </w:r>
      <w:bookmarkEnd w:id="681"/>
      <w:bookmarkEnd w:id="682"/>
      <w:bookmarkEnd w:id="683"/>
      <w:bookmarkEnd w:id="68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S-2-11 </w:t>
            </w:r>
            <w:r>
              <w:rPr>
                <w:rFonts w:hint="eastAsia" w:eastAsia="Times New Roman"/>
                <w:kern w:val="0"/>
                <w:sz w:val="20"/>
              </w:rPr>
              <w:t>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学生用户可以在此上传共享资料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学生用户表示想要上传有用的资料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将文件资料保存至数据库，并且更新到已有的资料列表项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eastAsia="Times New Roman"/>
                <w:b/>
                <w:kern w:val="0"/>
                <w:sz w:val="20"/>
              </w:rPr>
              <w:t>2-11.0</w:t>
            </w:r>
            <w:r>
              <w:rPr>
                <w:rFonts w:hint="eastAsia" w:eastAsia="Times New Roman"/>
                <w:b/>
                <w:kern w:val="0"/>
                <w:sz w:val="20"/>
              </w:rPr>
              <w:t>上传资料</w:t>
            </w:r>
          </w:p>
          <w:p>
            <w:pPr>
              <w:rPr>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"S_选择实例点击2" </w:instrText>
            </w:r>
            <w:r>
              <w:rPr>
                <w:color w:val="1F4E79" w:themeColor="accent1" w:themeShade="80"/>
              </w:rPr>
              <w:fldChar w:fldCharType="separate"/>
            </w:r>
            <w:r>
              <w:rPr>
                <w:rStyle w:val="31"/>
                <w:rFonts w:hint="eastAsia" w:eastAsia="Times New Roman"/>
                <w:color w:val="1F4E79" w:themeColor="accent1" w:themeShade="80"/>
                <w:kern w:val="0"/>
                <w:sz w:val="20"/>
              </w:rPr>
              <w:t>学生用户选择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2.进入界面后点击</w:t>
            </w:r>
            <w:r>
              <w:rPr>
                <w:color w:val="1F4E79" w:themeColor="accent1" w:themeShade="80"/>
              </w:rPr>
              <w:fldChar w:fldCharType="begin"/>
            </w:r>
            <w:r>
              <w:rPr>
                <w:color w:val="1F4E79" w:themeColor="accent1" w:themeShade="80"/>
              </w:rPr>
              <w:instrText xml:space="preserve"> HYPERLINK "项目资料" \l "S_点击" </w:instrText>
            </w:r>
            <w:r>
              <w:rPr>
                <w:color w:val="1F4E79" w:themeColor="accent1" w:themeShade="80"/>
              </w:rPr>
              <w:fldChar w:fldCharType="separate"/>
            </w:r>
            <w:r>
              <w:rPr>
                <w:rStyle w:val="31"/>
                <w:rFonts w:hint="eastAsia" w:eastAsia="Times New Roman"/>
                <w:color w:val="1F4E79" w:themeColor="accent1" w:themeShade="80"/>
                <w:kern w:val="0"/>
                <w:sz w:val="20"/>
              </w:rPr>
              <w:t>“项目资料”</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3.点击</w:t>
            </w:r>
            <w:r>
              <w:rPr>
                <w:color w:val="1F4E79" w:themeColor="accent1" w:themeShade="80"/>
              </w:rPr>
              <w:fldChar w:fldCharType="begin"/>
            </w:r>
            <w:r>
              <w:rPr>
                <w:color w:val="1F4E79" w:themeColor="accent1" w:themeShade="80"/>
              </w:rPr>
              <w:instrText xml:space="preserve"> HYPERLINK "资料上传" \l "S_点击" </w:instrText>
            </w:r>
            <w:r>
              <w:rPr>
                <w:color w:val="1F4E79" w:themeColor="accent1" w:themeShade="80"/>
              </w:rPr>
              <w:fldChar w:fldCharType="separate"/>
            </w:r>
            <w:r>
              <w:rPr>
                <w:rStyle w:val="31"/>
                <w:rFonts w:hint="eastAsia" w:eastAsia="Times New Roman"/>
                <w:color w:val="1F4E79" w:themeColor="accent1" w:themeShade="80"/>
                <w:kern w:val="0"/>
                <w:sz w:val="20"/>
              </w:rPr>
              <w:t>“资料上传”</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eastAsia="Times New Roman"/>
                <w:kern w:val="0"/>
                <w:sz w:val="20"/>
              </w:rPr>
              <w:t>4.</w:t>
            </w:r>
            <w:r>
              <w:rPr>
                <w:color w:val="1F4E79" w:themeColor="accent1" w:themeShade="80"/>
              </w:rPr>
              <w:fldChar w:fldCharType="begin"/>
            </w:r>
            <w:r>
              <w:rPr>
                <w:color w:val="1F4E79" w:themeColor="accent1" w:themeShade="80"/>
              </w:rPr>
              <w:instrText xml:space="preserve"> HYPERLINK \l "S_填写文件名称和描述" </w:instrText>
            </w:r>
            <w:r>
              <w:rPr>
                <w:color w:val="1F4E79" w:themeColor="accent1" w:themeShade="80"/>
              </w:rPr>
              <w:fldChar w:fldCharType="separate"/>
            </w:r>
            <w:r>
              <w:rPr>
                <w:rStyle w:val="31"/>
                <w:rFonts w:hint="eastAsia" w:eastAsia="Times New Roman"/>
                <w:color w:val="1F4E79" w:themeColor="accent1" w:themeShade="80"/>
                <w:kern w:val="0"/>
                <w:sz w:val="20"/>
              </w:rPr>
              <w:t>填写文件名称和描述</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2-11.0E1文件名为空</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1显示“文件名输入不能为空”</w:t>
            </w:r>
          </w:p>
          <w:p>
            <w:pPr>
              <w:rPr>
                <w:rFonts w:eastAsia="Times New Roman"/>
                <w:b/>
                <w:kern w:val="0"/>
                <w:sz w:val="20"/>
              </w:rPr>
            </w:pPr>
            <w:r>
              <w:rPr>
                <w:rFonts w:hint="eastAsia" w:eastAsia="Times New Roman"/>
                <w:b/>
                <w:kern w:val="0"/>
                <w:sz w:val="20"/>
              </w:rPr>
              <w:t>2-11.0E2描述为空</w:t>
            </w:r>
          </w:p>
          <w:p>
            <w:pPr>
              <w:rPr>
                <w:rFonts w:eastAsia="Times New Roman"/>
                <w:kern w:val="0"/>
                <w:sz w:val="20"/>
              </w:rPr>
            </w:pPr>
            <w:r>
              <w:rPr>
                <w:rFonts w:eastAsia="Times New Roman"/>
                <w:color w:val="000000" w:themeColor="text1"/>
                <w:kern w:val="0"/>
                <w:sz w:val="20"/>
                <w14:textFill>
                  <w14:solidFill>
                    <w14:schemeClr w14:val="tx1"/>
                  </w14:solidFill>
                </w14:textFill>
              </w:rPr>
              <w:t>E2</w:t>
            </w:r>
            <w:r>
              <w:rPr>
                <w:rFonts w:hint="eastAsia" w:eastAsia="Times New Roman"/>
                <w:color w:val="000000" w:themeColor="text1"/>
                <w:kern w:val="0"/>
                <w:sz w:val="20"/>
                <w14:textFill>
                  <w14:solidFill>
                    <w14:schemeClr w14:val="tx1"/>
                  </w14:solidFill>
                </w14:textFill>
              </w:rPr>
              <w:t>显示“相关描述不能为空”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2-11.0</w:t>
            </w:r>
            <w:r>
              <w:rPr>
                <w:rFonts w:hint="eastAsia" w:eastAsia="Times New Roman"/>
                <w:kern w:val="0"/>
                <w:sz w:val="20"/>
              </w:rPr>
              <w:t>文件名、描述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BR-S-1文件名输入不能为空</w:t>
            </w:r>
          </w:p>
          <w:p>
            <w:pPr>
              <w:rPr>
                <w:rFonts w:eastAsia="Times New Roman"/>
                <w:kern w:val="0"/>
                <w:sz w:val="20"/>
              </w:rPr>
            </w:pPr>
            <w:r>
              <w:rPr>
                <w:rFonts w:hint="eastAsia" w:eastAsia="Times New Roman"/>
                <w:kern w:val="0"/>
                <w:sz w:val="20"/>
              </w:rPr>
              <w:t>BR-S-2相互描述不能为空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0.76</w:t>
            </w:r>
          </w:p>
        </w:tc>
      </w:tr>
    </w:tbl>
    <w:p>
      <w:pPr>
        <w:pStyle w:val="5"/>
      </w:pPr>
      <w:bookmarkStart w:id="685" w:name="_Toc19652"/>
      <w:r>
        <w:rPr>
          <w:rFonts w:hint="eastAsia"/>
          <w:lang w:val="en-US" w:eastAsia="zh-CN"/>
        </w:rPr>
        <w:t>4.2.13.1对话框图</w:t>
      </w:r>
      <w:bookmarkEnd w:id="685"/>
    </w:p>
    <w:p>
      <w:r>
        <w:drawing>
          <wp:inline distT="0" distB="0" distL="0" distR="0">
            <wp:extent cx="5274310" cy="4679950"/>
            <wp:effectExtent l="0" t="0" r="13970" b="1397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262"/>
                    <a:stretch>
                      <a:fillRect/>
                    </a:stretch>
                  </pic:blipFill>
                  <pic:spPr>
                    <a:xfrm>
                      <a:off x="0" y="0"/>
                      <a:ext cx="5274310" cy="4679950"/>
                    </a:xfrm>
                    <a:prstGeom prst="rect">
                      <a:avLst/>
                    </a:prstGeom>
                  </pic:spPr>
                </pic:pic>
              </a:graphicData>
            </a:graphic>
          </wp:inline>
        </w:drawing>
      </w:r>
      <w:r>
        <w:t xml:space="preserve"> </w:t>
      </w:r>
    </w:p>
    <w:p>
      <w:pPr>
        <w:pStyle w:val="5"/>
      </w:pPr>
      <w:bookmarkStart w:id="686" w:name="_Toc13812"/>
      <w:bookmarkStart w:id="687" w:name="S_选择实例点击2"/>
      <w:r>
        <w:rPr>
          <w:rFonts w:hint="eastAsia"/>
          <w:lang w:val="en-US" w:eastAsia="zh-CN"/>
        </w:rPr>
        <w:t>4.2.13.2</w:t>
      </w:r>
      <w:r>
        <w:rPr>
          <w:rFonts w:hint="eastAsia"/>
        </w:rPr>
        <w:t>选择实例点击</w:t>
      </w:r>
      <w:bookmarkEnd w:id="686"/>
    </w:p>
    <w:bookmarkEnd w:id="687"/>
    <w:p>
      <w:r>
        <w:drawing>
          <wp:inline distT="0" distB="0" distL="0" distR="0">
            <wp:extent cx="5274310" cy="2029460"/>
            <wp:effectExtent l="0" t="0" r="1397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688" w:name="_Toc23628"/>
      <w:bookmarkStart w:id="689" w:name="S_点击“项目资料”"/>
      <w:r>
        <w:rPr>
          <w:rFonts w:hint="eastAsia"/>
          <w:lang w:val="en-US" w:eastAsia="zh-CN"/>
        </w:rPr>
        <w:t>4.2.13.3</w:t>
      </w:r>
      <w:r>
        <w:rPr>
          <w:rFonts w:hint="eastAsia"/>
        </w:rPr>
        <w:t>点击“项目资料”</w:t>
      </w:r>
      <w:bookmarkEnd w:id="688"/>
    </w:p>
    <w:bookmarkEnd w:id="689"/>
    <w:p>
      <w:r>
        <w:drawing>
          <wp:inline distT="0" distB="0" distL="0" distR="0">
            <wp:extent cx="2895600" cy="600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63"/>
                    <a:stretch>
                      <a:fillRect/>
                    </a:stretch>
                  </pic:blipFill>
                  <pic:spPr>
                    <a:xfrm>
                      <a:off x="0" y="0"/>
                      <a:ext cx="2895600" cy="600075"/>
                    </a:xfrm>
                    <a:prstGeom prst="rect">
                      <a:avLst/>
                    </a:prstGeom>
                  </pic:spPr>
                </pic:pic>
              </a:graphicData>
            </a:graphic>
          </wp:inline>
        </w:drawing>
      </w:r>
    </w:p>
    <w:p>
      <w:pPr>
        <w:pStyle w:val="5"/>
        <w:rPr>
          <w:color w:val="FF0000"/>
        </w:rPr>
      </w:pPr>
      <w:bookmarkStart w:id="690" w:name="_Toc24127"/>
      <w:bookmarkStart w:id="691" w:name="S_点击“资料上传”"/>
      <w:r>
        <w:rPr>
          <w:rFonts w:hint="eastAsia"/>
          <w:lang w:val="en-US" w:eastAsia="zh-CN"/>
        </w:rPr>
        <w:t>4.2.13.4</w:t>
      </w:r>
      <w:r>
        <w:rPr>
          <w:rFonts w:hint="eastAsia"/>
        </w:rPr>
        <w:t>点击“资料上传”</w:t>
      </w:r>
      <w:bookmarkEnd w:id="690"/>
    </w:p>
    <w:bookmarkEnd w:id="691"/>
    <w:p>
      <w:pPr>
        <w:rPr>
          <w:rStyle w:val="37"/>
        </w:rPr>
      </w:pPr>
      <w:r>
        <w:drawing>
          <wp:inline distT="0" distB="0" distL="0" distR="0">
            <wp:extent cx="5274310" cy="5509260"/>
            <wp:effectExtent l="0" t="0" r="1397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4"/>
                    <a:stretch>
                      <a:fillRect/>
                    </a:stretch>
                  </pic:blipFill>
                  <pic:spPr>
                    <a:xfrm>
                      <a:off x="0" y="0"/>
                      <a:ext cx="5274310" cy="5509260"/>
                    </a:xfrm>
                    <a:prstGeom prst="rect">
                      <a:avLst/>
                    </a:prstGeom>
                  </pic:spPr>
                </pic:pic>
              </a:graphicData>
            </a:graphic>
          </wp:inline>
        </w:drawing>
      </w:r>
      <w:r>
        <w:rPr>
          <w:rStyle w:val="37"/>
        </w:rPr>
        <w:t xml:space="preserve"> </w:t>
      </w:r>
      <w:bookmarkStart w:id="692" w:name="S_填写文件名称和描述"/>
      <w:r>
        <w:rPr>
          <w:rStyle w:val="37"/>
          <w:rFonts w:hint="eastAsia"/>
          <w:lang w:val="en-US" w:eastAsia="zh-CN"/>
        </w:rPr>
        <w:t>4.2.13.5</w:t>
      </w:r>
      <w:r>
        <w:rPr>
          <w:rStyle w:val="37"/>
          <w:rFonts w:hint="eastAsia"/>
        </w:rPr>
        <w:t>填写文件名称和描述</w:t>
      </w:r>
    </w:p>
    <w:bookmarkEnd w:id="692"/>
    <w:p>
      <w:r>
        <w:drawing>
          <wp:inline distT="0" distB="0" distL="114300" distR="114300">
            <wp:extent cx="3855720" cy="2247900"/>
            <wp:effectExtent l="0" t="0" r="0" b="762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265"/>
                    <a:stretch>
                      <a:fillRect/>
                    </a:stretch>
                  </pic:blipFill>
                  <pic:spPr>
                    <a:xfrm>
                      <a:off x="0" y="0"/>
                      <a:ext cx="3855720" cy="2247900"/>
                    </a:xfrm>
                    <a:prstGeom prst="rect">
                      <a:avLst/>
                    </a:prstGeom>
                    <a:noFill/>
                    <a:ln w="9525">
                      <a:noFill/>
                    </a:ln>
                  </pic:spPr>
                </pic:pic>
              </a:graphicData>
            </a:graphic>
          </wp:inline>
        </w:drawing>
      </w:r>
    </w:p>
    <w:p>
      <w:pPr>
        <w:pStyle w:val="4"/>
      </w:pPr>
      <w:bookmarkStart w:id="693" w:name="_Toc22254"/>
      <w:bookmarkStart w:id="694" w:name="_Toc26981"/>
      <w:bookmarkStart w:id="695" w:name="_Toc31309"/>
      <w:bookmarkStart w:id="696" w:name="_Toc1903"/>
      <w:r>
        <w:rPr>
          <w:rFonts w:hint="eastAsia"/>
        </w:rPr>
        <w:t>4.2.14</w:t>
      </w:r>
      <w:bookmarkEnd w:id="693"/>
      <w:r>
        <w:rPr>
          <w:rFonts w:hint="eastAsia"/>
        </w:rPr>
        <w:t>查看评价信息</w:t>
      </w:r>
      <w:bookmarkEnd w:id="694"/>
      <w:bookmarkEnd w:id="695"/>
      <w:bookmarkEnd w:id="69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S-2-12 </w:t>
            </w:r>
            <w:r>
              <w:rPr>
                <w:rFonts w:hint="eastAsia" w:eastAsia="Times New Roman"/>
                <w:kern w:val="0"/>
                <w:sz w:val="20"/>
              </w:rPr>
              <w:t>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学生用户表示想要查看自己最终的评价情况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学生用户有项目在进行，且他人已经完成对自己的评价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系统显示该用户的评价信息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2-12.0查看评价</w:t>
            </w:r>
          </w:p>
          <w:p>
            <w:pPr>
              <w:rPr>
                <w:rFonts w:eastAsiaTheme="minorEastAsia"/>
                <w:color w:val="FF0000"/>
                <w:kern w:val="0"/>
                <w:sz w:val="20"/>
              </w:rPr>
            </w:pPr>
            <w:r>
              <w:rPr>
                <w:rFonts w:hint="eastAsia" w:eastAsiaTheme="minorEastAsia"/>
                <w:kern w:val="0"/>
                <w:sz w:val="20"/>
              </w:rPr>
              <w:t>1.点击我的项目，跳转至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"S_项目列表界面1"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Style w:val="31"/>
                <w:rFonts w:eastAsia="Times New Roman"/>
                <w:kern w:val="0"/>
                <w:sz w:val="20"/>
              </w:rPr>
            </w:pPr>
            <w:r>
              <w:rPr>
                <w:rFonts w:hint="eastAsia" w:asciiTheme="minorEastAsia" w:hAnsiTheme="minorEastAsia" w:eastAsiaTheme="minorEastAsia"/>
                <w:kern w:val="0"/>
                <w:sz w:val="20"/>
              </w:rPr>
              <w:t>2</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\l "S_选择实例点击3" </w:instrText>
            </w:r>
            <w:r>
              <w:rPr>
                <w:color w:val="1F4E79" w:themeColor="accent1" w:themeShade="80"/>
              </w:rPr>
              <w:fldChar w:fldCharType="separate"/>
            </w:r>
            <w:r>
              <w:rPr>
                <w:rStyle w:val="31"/>
                <w:rFonts w:hint="eastAsia" w:eastAsia="Times New Roman"/>
                <w:color w:val="1F4E79" w:themeColor="accent1" w:themeShade="80"/>
                <w:kern w:val="0"/>
                <w:sz w:val="20"/>
              </w:rPr>
              <w:t>学生用户选择点击</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3.跳转至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"S_相关评价信息界面"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实例信息界面</w:t>
            </w:r>
            <w:r>
              <w:rPr>
                <w:rFonts w:hint="eastAsia" w:eastAsiaTheme="minorEastAsia"/>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4</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"项目评价" \l "S_点击" </w:instrText>
            </w:r>
            <w:r>
              <w:rPr>
                <w:color w:val="1F4E79" w:themeColor="accent1" w:themeShade="80"/>
              </w:rPr>
              <w:fldChar w:fldCharType="separate"/>
            </w:r>
            <w:r>
              <w:rPr>
                <w:rStyle w:val="31"/>
                <w:rFonts w:hint="eastAsia" w:eastAsia="Times New Roman"/>
                <w:color w:val="1F4E79" w:themeColor="accent1" w:themeShade="80"/>
                <w:kern w:val="0"/>
                <w:sz w:val="20"/>
              </w:rPr>
              <w:t>进入界面后点击“项目评价”</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ascii="宋体" w:hAnsi="宋体" w:eastAsia="宋体" w:cs="宋体"/>
                <w:kern w:val="0"/>
                <w:sz w:val="20"/>
              </w:rPr>
              <w:t>4</w:t>
            </w:r>
            <w:r>
              <w:rPr>
                <w:rFonts w:hint="eastAsia" w:eastAsia="Times New Roman"/>
                <w:kern w:val="0"/>
                <w:sz w:val="20"/>
              </w:rPr>
              <w:t>.</w:t>
            </w:r>
            <w:r>
              <w:rPr>
                <w:rFonts w:eastAsia="Times New Roman"/>
                <w:kern w:val="0"/>
                <w:sz w:val="20"/>
              </w:rPr>
              <w:t xml:space="preserve"> </w:t>
            </w:r>
            <w:r>
              <w:rPr>
                <w:color w:val="1F4E79" w:themeColor="accent1" w:themeShade="80"/>
              </w:rPr>
              <w:fldChar w:fldCharType="begin"/>
            </w:r>
            <w:r>
              <w:rPr>
                <w:color w:val="1F4E79" w:themeColor="accent1" w:themeShade="80"/>
              </w:rPr>
              <w:instrText xml:space="preserve"> HYPERLINK \l "S_显示相关评价信息" </w:instrText>
            </w:r>
            <w:r>
              <w:rPr>
                <w:color w:val="1F4E79" w:themeColor="accent1" w:themeShade="80"/>
              </w:rPr>
              <w:fldChar w:fldCharType="separate"/>
            </w:r>
            <w:r>
              <w:rPr>
                <w:rStyle w:val="31"/>
                <w:rFonts w:hint="eastAsia" w:eastAsia="Times New Roman"/>
                <w:color w:val="1F4E79" w:themeColor="accent1" w:themeShade="80"/>
                <w:kern w:val="0"/>
                <w:sz w:val="20"/>
              </w:rPr>
              <w:t>相关评价信息</w:t>
            </w:r>
            <w:r>
              <w:rPr>
                <w:rStyle w:val="31"/>
                <w:rFonts w:hint="eastAsia" w:eastAsia="Times New Roman"/>
                <w:color w:val="1F4E79" w:themeColor="accent1" w:themeShade="80"/>
                <w:kern w:val="0"/>
                <w:sz w:val="20"/>
              </w:rPr>
              <w:fldChar w:fldCharType="end"/>
            </w:r>
            <w:r>
              <w:rPr>
                <w:rStyle w:val="31"/>
                <w:rFonts w:hint="eastAsia" w:ascii="宋体" w:hAnsi="宋体" w:eastAsia="宋体" w:cs="宋体"/>
                <w:color w:val="1F4E79" w:themeColor="accent1" w:themeShade="80"/>
                <w:kern w:val="0"/>
                <w:sz w:val="20"/>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2-12.0</w:t>
            </w:r>
            <w:r>
              <w:rPr>
                <w:rFonts w:hint="eastAsia" w:eastAsia="Times New Roman"/>
                <w:color w:val="000000" w:themeColor="text1"/>
                <w:kern w:val="0"/>
                <w:sz w:val="20"/>
                <w14:textFill>
                  <w14:solidFill>
                    <w14:schemeClr w14:val="tx1"/>
                  </w14:solidFill>
                </w14:textFill>
              </w:rPr>
              <w:t>相关评价信息</w:t>
            </w:r>
            <w:r>
              <w:rPr>
                <w:rFonts w:hint="eastAsia" w:ascii="宋体" w:hAnsi="宋体" w:eastAsia="宋体" w:cs="宋体"/>
                <w:color w:val="000000" w:themeColor="text1"/>
                <w:kern w:val="0"/>
                <w:sz w:val="20"/>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1.04</w:t>
            </w:r>
          </w:p>
        </w:tc>
      </w:tr>
    </w:tbl>
    <w:p>
      <w:pPr>
        <w:pStyle w:val="5"/>
      </w:pPr>
      <w:bookmarkStart w:id="697" w:name="_Toc1319"/>
      <w:r>
        <w:rPr>
          <w:rFonts w:hint="eastAsia"/>
          <w:lang w:val="en-US" w:eastAsia="zh-CN"/>
        </w:rPr>
        <w:t>4.2.14.1对话框图</w:t>
      </w:r>
      <w:bookmarkEnd w:id="697"/>
    </w:p>
    <w:p>
      <w:r>
        <w:drawing>
          <wp:inline distT="0" distB="0" distL="0" distR="0">
            <wp:extent cx="3752850" cy="3676650"/>
            <wp:effectExtent l="0" t="0" r="11430" b="1143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266"/>
                    <a:stretch>
                      <a:fillRect/>
                    </a:stretch>
                  </pic:blipFill>
                  <pic:spPr>
                    <a:xfrm>
                      <a:off x="0" y="0"/>
                      <a:ext cx="3752850" cy="3676650"/>
                    </a:xfrm>
                    <a:prstGeom prst="rect">
                      <a:avLst/>
                    </a:prstGeom>
                  </pic:spPr>
                </pic:pic>
              </a:graphicData>
            </a:graphic>
          </wp:inline>
        </w:drawing>
      </w:r>
      <w:r>
        <w:t xml:space="preserve"> </w:t>
      </w:r>
    </w:p>
    <w:p>
      <w:bookmarkStart w:id="698" w:name="_Toc27056"/>
      <w:bookmarkStart w:id="699" w:name="S_选择实例点击3"/>
      <w:r>
        <w:rPr>
          <w:rStyle w:val="37"/>
          <w:rFonts w:hint="eastAsia"/>
          <w:lang w:val="en-US" w:eastAsia="zh-CN"/>
        </w:rPr>
        <w:t>4.2.14.2</w:t>
      </w:r>
      <w:bookmarkStart w:id="700" w:name="S_项目列表界面1"/>
      <w:r>
        <w:rPr>
          <w:rStyle w:val="37"/>
          <w:rFonts w:hint="eastAsia"/>
        </w:rPr>
        <w:t>项目列表界面</w:t>
      </w:r>
      <w:bookmarkEnd w:id="698"/>
      <w:bookmarkEnd w:id="700"/>
      <w:r>
        <w:rPr>
          <w:rFonts w:hint="eastAsia"/>
          <w:color w:val="FF0000"/>
        </w:rPr>
        <w:t>：</w:t>
      </w:r>
    </w:p>
    <w:bookmarkEnd w:id="699"/>
    <w:p>
      <w:r>
        <w:drawing>
          <wp:inline distT="0" distB="0" distL="0" distR="0">
            <wp:extent cx="5274310" cy="2029460"/>
            <wp:effectExtent l="0" t="0" r="1397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701" w:name="_Toc1619"/>
      <w:bookmarkStart w:id="702" w:name="S_点击“项目评价”"/>
      <w:r>
        <w:rPr>
          <w:rFonts w:hint="eastAsia"/>
          <w:lang w:val="en-US" w:eastAsia="zh-CN"/>
        </w:rPr>
        <w:t>4.2.14.3</w:t>
      </w:r>
      <w:r>
        <w:rPr>
          <w:rFonts w:hint="eastAsia"/>
        </w:rPr>
        <w:t>“项目评价”按钮</w:t>
      </w:r>
      <w:bookmarkEnd w:id="701"/>
    </w:p>
    <w:bookmarkEnd w:id="702"/>
    <w:p>
      <w:r>
        <w:drawing>
          <wp:inline distT="0" distB="0" distL="0" distR="0">
            <wp:extent cx="2895600" cy="77152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67"/>
                    <a:stretch>
                      <a:fillRect/>
                    </a:stretch>
                  </pic:blipFill>
                  <pic:spPr>
                    <a:xfrm>
                      <a:off x="0" y="0"/>
                      <a:ext cx="2895600" cy="771525"/>
                    </a:xfrm>
                    <a:prstGeom prst="rect">
                      <a:avLst/>
                    </a:prstGeom>
                  </pic:spPr>
                </pic:pic>
              </a:graphicData>
            </a:graphic>
          </wp:inline>
        </w:drawing>
      </w:r>
    </w:p>
    <w:p>
      <w:bookmarkStart w:id="703" w:name="_Toc15521"/>
      <w:bookmarkStart w:id="704" w:name="S_显示相关评价信息"/>
      <w:r>
        <w:rPr>
          <w:rStyle w:val="37"/>
          <w:rFonts w:hint="eastAsia"/>
          <w:lang w:val="en-US" w:eastAsia="zh-CN"/>
        </w:rPr>
        <w:t>4.2.14.3</w:t>
      </w:r>
      <w:bookmarkStart w:id="705" w:name="S_相关评价信息界面"/>
      <w:r>
        <w:rPr>
          <w:rStyle w:val="37"/>
          <w:rFonts w:hint="eastAsia"/>
        </w:rPr>
        <w:t>相关评价信息界面</w:t>
      </w:r>
      <w:bookmarkEnd w:id="703"/>
      <w:bookmarkEnd w:id="705"/>
      <w:r>
        <w:rPr>
          <w:rFonts w:hint="eastAsia"/>
          <w:color w:val="FF0000"/>
        </w:rPr>
        <w:t>：</w:t>
      </w:r>
    </w:p>
    <w:bookmarkEnd w:id="704"/>
    <w:p>
      <w:r>
        <w:drawing>
          <wp:inline distT="0" distB="0" distL="0" distR="0">
            <wp:extent cx="5274310" cy="2893060"/>
            <wp:effectExtent l="0" t="0" r="1397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68"/>
                    <a:stretch>
                      <a:fillRect/>
                    </a:stretch>
                  </pic:blipFill>
                  <pic:spPr>
                    <a:xfrm>
                      <a:off x="0" y="0"/>
                      <a:ext cx="5274310" cy="2893060"/>
                    </a:xfrm>
                    <a:prstGeom prst="rect">
                      <a:avLst/>
                    </a:prstGeom>
                  </pic:spPr>
                </pic:pic>
              </a:graphicData>
            </a:graphic>
          </wp:inline>
        </w:drawing>
      </w:r>
    </w:p>
    <w:p/>
    <w:p>
      <w:pPr>
        <w:pStyle w:val="4"/>
      </w:pPr>
      <w:bookmarkStart w:id="706" w:name="_Toc29765"/>
      <w:bookmarkStart w:id="707" w:name="_Toc7428"/>
      <w:bookmarkStart w:id="708" w:name="_Toc122"/>
      <w:bookmarkStart w:id="709" w:name="_Toc11897"/>
      <w:r>
        <w:rPr>
          <w:rFonts w:hint="eastAsia"/>
        </w:rPr>
        <w:t>4.2.15学生参与评价</w:t>
      </w:r>
      <w:bookmarkEnd w:id="706"/>
      <w:bookmarkEnd w:id="707"/>
      <w:bookmarkEnd w:id="708"/>
      <w:bookmarkEnd w:id="70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S-2-13 </w:t>
            </w:r>
            <w:r>
              <w:rPr>
                <w:rFonts w:hint="eastAsia" w:eastAsia="Times New Roman"/>
                <w:kern w:val="0"/>
                <w:sz w:val="20"/>
              </w:rPr>
              <w:t>任务评价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学生用户表示想要参与评价组内其他成员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学生用户有项目在进行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对他人的评价结果会保存到数据库，并且整合在他评中，并更新保存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2-13.0任务评价</w:t>
            </w:r>
          </w:p>
          <w:p>
            <w:pPr>
              <w:rPr>
                <w:rFonts w:eastAsiaTheme="minorEastAsia"/>
                <w:color w:val="FF0000"/>
                <w:kern w:val="0"/>
                <w:sz w:val="20"/>
              </w:rPr>
            </w:pPr>
            <w:r>
              <w:rPr>
                <w:rFonts w:hint="eastAsia" w:eastAsiaTheme="minorEastAsia"/>
                <w:kern w:val="0"/>
                <w:sz w:val="20"/>
              </w:rPr>
              <w:t>1.点击我的项目，跳转至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"S_选择实例点击4" </w:instrText>
            </w:r>
            <w:r>
              <w:rPr>
                <w:rFonts w:hint="eastAsia" w:eastAsiaTheme="minorEastAsia"/>
                <w:color w:val="1F4E79" w:themeColor="accent1" w:themeShade="80"/>
                <w:kern w:val="0"/>
                <w:sz w:val="20"/>
              </w:rPr>
              <w:fldChar w:fldCharType="separate"/>
            </w:r>
            <w:r>
              <w:rPr>
                <w:rStyle w:val="30"/>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2</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\l "S_选择实例点击4" </w:instrText>
            </w:r>
            <w:r>
              <w:rPr>
                <w:color w:val="1F4E79" w:themeColor="accent1" w:themeShade="80"/>
              </w:rPr>
              <w:fldChar w:fldCharType="separate"/>
            </w:r>
            <w:r>
              <w:rPr>
                <w:rStyle w:val="31"/>
                <w:rFonts w:hint="eastAsia" w:eastAsia="Times New Roman"/>
                <w:color w:val="1F4E79" w:themeColor="accent1" w:themeShade="80"/>
                <w:kern w:val="0"/>
                <w:sz w:val="20"/>
              </w:rPr>
              <w:t>学生用户选择</w:t>
            </w:r>
            <w:r>
              <w:rPr>
                <w:rStyle w:val="31"/>
                <w:rFonts w:hint="eastAsia" w:ascii="宋体" w:hAnsi="宋体" w:eastAsia="宋体" w:cs="宋体"/>
                <w:color w:val="1F4E79" w:themeColor="accent1" w:themeShade="80"/>
                <w:kern w:val="0"/>
                <w:sz w:val="20"/>
              </w:rPr>
              <w:t>项目</w:t>
            </w:r>
            <w:r>
              <w:rPr>
                <w:rStyle w:val="31"/>
                <w:rFonts w:hint="eastAsia" w:eastAsia="Times New Roman"/>
                <w:color w:val="1F4E79" w:themeColor="accent1" w:themeShade="80"/>
                <w:kern w:val="0"/>
                <w:sz w:val="20"/>
              </w:rPr>
              <w:t>点击</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kern w:val="0"/>
                <w:sz w:val="20"/>
              </w:rPr>
              <w:t>3</w:t>
            </w:r>
            <w:r>
              <w:fldChar w:fldCharType="begin"/>
            </w:r>
            <w:r>
              <w:instrText xml:space="preserve"> HYPERLINK "项目评价" \l "S_点击" </w:instrText>
            </w:r>
            <w:r>
              <w:fldChar w:fldCharType="separate"/>
            </w:r>
            <w:r>
              <w:rPr>
                <w:rStyle w:val="31"/>
                <w:rFonts w:hint="eastAsia" w:eastAsia="Times New Roman"/>
                <w:color w:val="000000" w:themeColor="text1"/>
                <w:kern w:val="0"/>
                <w:sz w:val="20"/>
                <w:u w:val="none"/>
                <w14:textFill>
                  <w14:solidFill>
                    <w14:schemeClr w14:val="tx1"/>
                  </w14:solidFill>
                </w14:textFill>
              </w:rPr>
              <w:t>进入界面后点击</w:t>
            </w:r>
            <w:r>
              <w:rPr>
                <w:rStyle w:val="31"/>
                <w:rFonts w:hint="eastAsia" w:eastAsia="Times New Roman"/>
                <w:color w:val="1F4E79" w:themeColor="accent1" w:themeShade="80"/>
                <w:kern w:val="0"/>
                <w:sz w:val="20"/>
              </w:rPr>
              <w:t>“项目评价”</w:t>
            </w:r>
            <w:r>
              <w:rPr>
                <w:rStyle w:val="31"/>
                <w:rFonts w:hint="eastAsia" w:eastAsia="Times New Roman"/>
                <w:kern w:val="0"/>
                <w:sz w:val="20"/>
              </w:rPr>
              <w:fldChar w:fldCharType="end"/>
            </w:r>
          </w:p>
          <w:p>
            <w:pPr>
              <w:rPr>
                <w:rFonts w:eastAsia="Times New Roman"/>
                <w:kern w:val="0"/>
                <w:sz w:val="20"/>
              </w:rPr>
            </w:pPr>
            <w:r>
              <w:rPr>
                <w:rFonts w:hint="eastAsia" w:asciiTheme="minorEastAsia" w:hAnsiTheme="minorEastAsia" w:eastAsiaTheme="minorEastAsia"/>
                <w:kern w:val="0"/>
                <w:sz w:val="20"/>
              </w:rPr>
              <w:t>4</w:t>
            </w:r>
            <w:r>
              <w:rPr>
                <w:rFonts w:hint="eastAsia" w:eastAsia="Times New Roman"/>
                <w:kern w:val="0"/>
                <w:sz w:val="20"/>
              </w:rPr>
              <w:t>.</w:t>
            </w:r>
            <w:r>
              <w:rPr>
                <w:rFonts w:eastAsia="Times New Roman"/>
                <w:kern w:val="0"/>
                <w:sz w:val="20"/>
              </w:rPr>
              <w:t xml:space="preserve"> </w:t>
            </w:r>
            <w:r>
              <w:fldChar w:fldCharType="begin"/>
            </w:r>
            <w:r>
              <w:instrText xml:space="preserve"> HYPERLINK "对任务评价" \l "S_点击" </w:instrText>
            </w:r>
            <w:r>
              <w:fldChar w:fldCharType="separate"/>
            </w:r>
            <w:r>
              <w:rPr>
                <w:rStyle w:val="31"/>
                <w:rFonts w:hint="eastAsia" w:eastAsia="Times New Roman"/>
                <w:color w:val="000000" w:themeColor="text1"/>
                <w:kern w:val="0"/>
                <w:sz w:val="20"/>
                <w:u w:val="none"/>
                <w14:textFill>
                  <w14:solidFill>
                    <w14:schemeClr w14:val="tx1"/>
                  </w14:solidFill>
                </w14:textFill>
              </w:rPr>
              <w:t>点击</w:t>
            </w:r>
            <w:r>
              <w:rPr>
                <w:rStyle w:val="31"/>
                <w:rFonts w:hint="eastAsia" w:eastAsia="Times New Roman"/>
                <w:color w:val="1F4E79" w:themeColor="accent1" w:themeShade="80"/>
                <w:kern w:val="0"/>
                <w:sz w:val="20"/>
              </w:rPr>
              <w:t>“对任务评价”</w:t>
            </w:r>
            <w:r>
              <w:rPr>
                <w:rStyle w:val="31"/>
                <w:rFonts w:hint="eastAsia" w:eastAsia="Times New Roman"/>
                <w:color w:val="FF0000"/>
                <w:kern w:val="0"/>
                <w:sz w:val="20"/>
              </w:rPr>
              <w:fldChar w:fldCharType="end"/>
            </w:r>
          </w:p>
          <w:p>
            <w:pPr>
              <w:rPr>
                <w:rFonts w:eastAsia="Times New Roman"/>
                <w:kern w:val="0"/>
                <w:sz w:val="20"/>
              </w:rPr>
            </w:pPr>
            <w:r>
              <w:rPr>
                <w:rFonts w:hint="eastAsia" w:asciiTheme="minorEastAsia" w:hAnsiTheme="minorEastAsia" w:eastAsiaTheme="minorEastAsia"/>
                <w:kern w:val="0"/>
                <w:sz w:val="20"/>
              </w:rPr>
              <w:t>5</w:t>
            </w:r>
            <w:r>
              <w:rPr>
                <w:rFonts w:hint="eastAsia" w:eastAsia="Times New Roman"/>
                <w:kern w:val="0"/>
                <w:sz w:val="20"/>
              </w:rPr>
              <w:t xml:space="preserve">. </w:t>
            </w:r>
            <w:r>
              <w:rPr>
                <w:color w:val="1F4E79" w:themeColor="accent1" w:themeShade="80"/>
              </w:rPr>
              <w:fldChar w:fldCharType="begin"/>
            </w:r>
            <w:r>
              <w:rPr>
                <w:color w:val="1F4E79" w:themeColor="accent1" w:themeShade="80"/>
              </w:rPr>
              <w:instrText xml:space="preserve"> HYPERLINK \l "S_选择各项的评价等级，并填写综合评价" </w:instrText>
            </w:r>
            <w:r>
              <w:rPr>
                <w:color w:val="1F4E79" w:themeColor="accent1" w:themeShade="80"/>
              </w:rPr>
              <w:fldChar w:fldCharType="separate"/>
            </w:r>
            <w:r>
              <w:rPr>
                <w:rStyle w:val="31"/>
                <w:rFonts w:hint="eastAsia" w:eastAsia="Times New Roman"/>
                <w:color w:val="1F4E79" w:themeColor="accent1" w:themeShade="80"/>
                <w:kern w:val="0"/>
                <w:sz w:val="20"/>
              </w:rPr>
              <w:t>选择各项的评价等级，并填写综合评价</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2无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2-13.0E1</w:t>
            </w:r>
            <w:r>
              <w:rPr>
                <w:rFonts w:hint="eastAsia" w:ascii="宋体" w:hAnsi="宋体" w:eastAsia="宋体" w:cs="宋体"/>
                <w:b/>
                <w:kern w:val="0"/>
                <w:sz w:val="20"/>
              </w:rPr>
              <w:t>为空或报错</w:t>
            </w:r>
          </w:p>
          <w:p>
            <w:pPr>
              <w:rPr>
                <w:rFonts w:eastAsia="Times New Roman"/>
                <w:kern w:val="0"/>
                <w:sz w:val="20"/>
              </w:rPr>
            </w:pPr>
            <w:r>
              <w:rPr>
                <w:rFonts w:hint="eastAsia" w:asciiTheme="minorEastAsia" w:hAnsiTheme="minorEastAsia" w:eastAsiaTheme="minorEastAsia"/>
                <w:kern w:val="0"/>
                <w:sz w:val="20"/>
              </w:rPr>
              <w:t>E</w:t>
            </w:r>
            <w:r>
              <w:rPr>
                <w:rFonts w:hint="eastAsia" w:eastAsia="Times New Roman"/>
                <w:kern w:val="0"/>
                <w:sz w:val="20"/>
              </w:rPr>
              <w:t>1若没填写综合评价，系统显示“</w:t>
            </w:r>
            <w:r>
              <w:rPr>
                <w:rFonts w:hint="eastAsia" w:eastAsia="Times New Roman"/>
                <w:color w:val="0D0D0D" w:themeColor="text1" w:themeTint="F2"/>
                <w:kern w:val="0"/>
                <w:sz w:val="20"/>
                <w14:textFill>
                  <w14:solidFill>
                    <w14:schemeClr w14:val="tx1">
                      <w14:lumMod w14:val="95000"/>
                      <w14:lumOff w14:val="5000"/>
                    </w14:schemeClr>
                  </w14:solidFill>
                </w14:textFill>
              </w:rPr>
              <w:t>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2-13.0</w:t>
            </w:r>
            <w:r>
              <w:rPr>
                <w:rFonts w:hint="eastAsia" w:eastAsia="Times New Roman"/>
                <w:kern w:val="0"/>
                <w:sz w:val="20"/>
              </w:rPr>
              <w:t>综合评价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kern w:val="0"/>
                <w:sz w:val="20"/>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w:t>
            </w:r>
            <w:r>
              <w:rPr>
                <w:rFonts w:eastAsia="Times New Roman"/>
                <w:kern w:val="0"/>
                <w:sz w:val="20"/>
              </w:rPr>
              <w:t>1</w:t>
            </w:r>
            <w:r>
              <w:rPr>
                <w:rFonts w:hint="eastAsia" w:eastAsia="Times New Roman"/>
                <w:kern w:val="0"/>
                <w:sz w:val="20"/>
              </w:rPr>
              <w:t>综合评价不能为空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0.83</w:t>
            </w:r>
          </w:p>
        </w:tc>
      </w:tr>
    </w:tbl>
    <w:p>
      <w:pPr>
        <w:pStyle w:val="5"/>
      </w:pPr>
      <w:bookmarkStart w:id="710" w:name="_Toc33"/>
      <w:r>
        <w:rPr>
          <w:rFonts w:hint="eastAsia"/>
          <w:lang w:val="en-US" w:eastAsia="zh-CN"/>
        </w:rPr>
        <w:t>4.2.15.1对话框图</w:t>
      </w:r>
      <w:bookmarkEnd w:id="710"/>
    </w:p>
    <w:p>
      <w:r>
        <w:drawing>
          <wp:inline distT="0" distB="0" distL="0" distR="0">
            <wp:extent cx="5274310" cy="4752340"/>
            <wp:effectExtent l="0" t="0" r="13970" b="254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269"/>
                    <a:stretch>
                      <a:fillRect/>
                    </a:stretch>
                  </pic:blipFill>
                  <pic:spPr>
                    <a:xfrm>
                      <a:off x="0" y="0"/>
                      <a:ext cx="5274310" cy="4752340"/>
                    </a:xfrm>
                    <a:prstGeom prst="rect">
                      <a:avLst/>
                    </a:prstGeom>
                  </pic:spPr>
                </pic:pic>
              </a:graphicData>
            </a:graphic>
          </wp:inline>
        </w:drawing>
      </w:r>
      <w:r>
        <w:t xml:space="preserve"> </w:t>
      </w:r>
    </w:p>
    <w:p>
      <w:pPr>
        <w:rPr>
          <w:color w:val="FF0000"/>
        </w:rPr>
      </w:pPr>
      <w:bookmarkStart w:id="711" w:name="_Toc15592"/>
      <w:bookmarkStart w:id="712" w:name="S_选择实例点击4"/>
      <w:r>
        <w:rPr>
          <w:rStyle w:val="37"/>
          <w:rFonts w:hint="eastAsia"/>
          <w:lang w:val="en-US" w:eastAsia="zh-CN"/>
        </w:rPr>
        <w:t>4.2.15.2</w:t>
      </w:r>
      <w:r>
        <w:rPr>
          <w:rStyle w:val="37"/>
          <w:rFonts w:hint="eastAsia"/>
        </w:rPr>
        <w:t>项目列表界面</w:t>
      </w:r>
      <w:bookmarkEnd w:id="711"/>
      <w:r>
        <w:rPr>
          <w:rFonts w:hint="eastAsia"/>
          <w:color w:val="FF0000"/>
        </w:rPr>
        <w:t>：</w:t>
      </w:r>
    </w:p>
    <w:bookmarkEnd w:id="712"/>
    <w:p>
      <w:r>
        <w:drawing>
          <wp:inline distT="0" distB="0" distL="0" distR="0">
            <wp:extent cx="5274310" cy="2029460"/>
            <wp:effectExtent l="0" t="0" r="1397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8"/>
                    <a:stretch>
                      <a:fillRect/>
                    </a:stretch>
                  </pic:blipFill>
                  <pic:spPr>
                    <a:xfrm>
                      <a:off x="0" y="0"/>
                      <a:ext cx="5274310" cy="2029460"/>
                    </a:xfrm>
                    <a:prstGeom prst="rect">
                      <a:avLst/>
                    </a:prstGeom>
                  </pic:spPr>
                </pic:pic>
              </a:graphicData>
            </a:graphic>
          </wp:inline>
        </w:drawing>
      </w:r>
    </w:p>
    <w:p>
      <w:pPr>
        <w:pStyle w:val="5"/>
      </w:pPr>
      <w:bookmarkStart w:id="713" w:name="_Toc15213"/>
      <w:bookmarkStart w:id="714" w:name="S_点击“项目评价”2"/>
      <w:r>
        <w:rPr>
          <w:rFonts w:hint="eastAsia"/>
          <w:lang w:val="en-US" w:eastAsia="zh-CN"/>
        </w:rPr>
        <w:t>4.2.15.3</w:t>
      </w:r>
      <w:r>
        <w:rPr>
          <w:rFonts w:hint="eastAsia"/>
        </w:rPr>
        <w:t>点击“项目评价”</w:t>
      </w:r>
      <w:bookmarkEnd w:id="713"/>
    </w:p>
    <w:bookmarkEnd w:id="714"/>
    <w:p>
      <w:r>
        <w:drawing>
          <wp:inline distT="0" distB="0" distL="0" distR="0">
            <wp:extent cx="2552700" cy="733425"/>
            <wp:effectExtent l="0" t="0" r="7620" b="133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70"/>
                    <a:stretch>
                      <a:fillRect/>
                    </a:stretch>
                  </pic:blipFill>
                  <pic:spPr>
                    <a:xfrm>
                      <a:off x="0" y="0"/>
                      <a:ext cx="2552700" cy="733425"/>
                    </a:xfrm>
                    <a:prstGeom prst="rect">
                      <a:avLst/>
                    </a:prstGeom>
                  </pic:spPr>
                </pic:pic>
              </a:graphicData>
            </a:graphic>
          </wp:inline>
        </w:drawing>
      </w:r>
    </w:p>
    <w:p>
      <w:pPr>
        <w:pStyle w:val="5"/>
      </w:pPr>
      <w:bookmarkStart w:id="715" w:name="_Toc24449"/>
      <w:bookmarkStart w:id="716" w:name="S_点击“对任务评价”"/>
      <w:r>
        <w:rPr>
          <w:rFonts w:hint="eastAsia"/>
          <w:lang w:val="en-US" w:eastAsia="zh-CN"/>
        </w:rPr>
        <w:t>4.2.15.4</w:t>
      </w:r>
      <w:r>
        <w:rPr>
          <w:rFonts w:hint="eastAsia"/>
        </w:rPr>
        <w:t>点击“对任务评价”</w:t>
      </w:r>
      <w:bookmarkEnd w:id="715"/>
    </w:p>
    <w:bookmarkEnd w:id="716"/>
    <w:p>
      <w:r>
        <w:drawing>
          <wp:inline distT="0" distB="0" distL="0" distR="0">
            <wp:extent cx="1714500" cy="1495425"/>
            <wp:effectExtent l="0" t="0" r="7620" b="133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71"/>
                    <a:stretch>
                      <a:fillRect/>
                    </a:stretch>
                  </pic:blipFill>
                  <pic:spPr>
                    <a:xfrm>
                      <a:off x="0" y="0"/>
                      <a:ext cx="1714500" cy="1495425"/>
                    </a:xfrm>
                    <a:prstGeom prst="rect">
                      <a:avLst/>
                    </a:prstGeom>
                  </pic:spPr>
                </pic:pic>
              </a:graphicData>
            </a:graphic>
          </wp:inline>
        </w:drawing>
      </w:r>
    </w:p>
    <w:p>
      <w:pPr>
        <w:pStyle w:val="5"/>
      </w:pPr>
      <w:bookmarkStart w:id="717" w:name="_Toc6606"/>
      <w:bookmarkStart w:id="718" w:name="S_选择各项的评价等级，并填写综合评价"/>
      <w:r>
        <w:rPr>
          <w:rFonts w:hint="eastAsia"/>
          <w:lang w:val="en-US" w:eastAsia="zh-CN"/>
        </w:rPr>
        <w:t>4.2.15.5</w:t>
      </w:r>
      <w:r>
        <w:rPr>
          <w:rFonts w:hint="eastAsia"/>
        </w:rPr>
        <w:t>选择各项的评价等级，并填写综合评价</w:t>
      </w:r>
      <w:bookmarkEnd w:id="717"/>
    </w:p>
    <w:bookmarkEnd w:id="718"/>
    <w:p>
      <w:r>
        <w:drawing>
          <wp:inline distT="0" distB="0" distL="114300" distR="114300">
            <wp:extent cx="4884420" cy="4823460"/>
            <wp:effectExtent l="0" t="0" r="7620" b="762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272"/>
                    <a:stretch>
                      <a:fillRect/>
                    </a:stretch>
                  </pic:blipFill>
                  <pic:spPr>
                    <a:xfrm>
                      <a:off x="0" y="0"/>
                      <a:ext cx="4884420" cy="4823460"/>
                    </a:xfrm>
                    <a:prstGeom prst="rect">
                      <a:avLst/>
                    </a:prstGeom>
                    <a:noFill/>
                    <a:ln w="9525">
                      <a:noFill/>
                    </a:ln>
                  </pic:spPr>
                </pic:pic>
              </a:graphicData>
            </a:graphic>
          </wp:inline>
        </w:drawing>
      </w:r>
    </w:p>
    <w:p/>
    <w:p>
      <w:pPr>
        <w:pStyle w:val="4"/>
      </w:pPr>
      <w:bookmarkStart w:id="719" w:name="_Toc12882"/>
      <w:bookmarkStart w:id="720" w:name="_Toc10618"/>
      <w:bookmarkStart w:id="721" w:name="_Toc9983"/>
      <w:bookmarkStart w:id="722" w:name="_Toc22122"/>
      <w:r>
        <w:rPr>
          <w:rFonts w:hint="eastAsia"/>
        </w:rPr>
        <w:t>4.2.16学生查看我的</w:t>
      </w:r>
      <w:bookmarkEnd w:id="719"/>
      <w:bookmarkEnd w:id="720"/>
      <w:r>
        <w:rPr>
          <w:rFonts w:hint="eastAsia"/>
        </w:rPr>
        <w:t>项目</w:t>
      </w:r>
      <w:bookmarkEnd w:id="721"/>
      <w:bookmarkEnd w:id="722"/>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S-3-1 </w:t>
            </w:r>
            <w:r>
              <w:rPr>
                <w:rFonts w:hint="eastAsia" w:eastAsia="Times New Roman"/>
                <w:kern w:val="0"/>
                <w:sz w:val="20"/>
              </w:rPr>
              <w:t>查看我的</w:t>
            </w:r>
            <w:r>
              <w:rPr>
                <w:rFonts w:hint="eastAsia" w:ascii="宋体" w:hAnsi="宋体" w:eastAsia="宋体" w:cs="宋体"/>
                <w:kern w:val="0"/>
                <w:sz w:val="20"/>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学生用户可以在此查看参与的</w:t>
            </w:r>
            <w:r>
              <w:rPr>
                <w:rFonts w:hint="eastAsia" w:ascii="宋体" w:hAnsi="宋体" w:eastAsia="宋体" w:cs="宋体"/>
                <w:kern w:val="0"/>
                <w:sz w:val="20"/>
              </w:rPr>
              <w:t>项目</w:t>
            </w:r>
            <w:r>
              <w:rPr>
                <w:rFonts w:hint="eastAsia" w:eastAsia="Times New Roman"/>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学生用户表示想要查看参与的</w:t>
            </w:r>
            <w:r>
              <w:rPr>
                <w:rFonts w:hint="eastAsia" w:ascii="宋体" w:hAnsi="宋体" w:eastAsia="宋体" w:cs="宋体"/>
                <w:kern w:val="0"/>
                <w:sz w:val="20"/>
              </w:rPr>
              <w:t>项目</w:t>
            </w:r>
            <w:r>
              <w:rPr>
                <w:rFonts w:hint="eastAsia" w:eastAsia="Times New Roman"/>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系统显示该用户的</w:t>
            </w:r>
            <w:r>
              <w:rPr>
                <w:rFonts w:hint="eastAsia" w:ascii="宋体" w:hAnsi="宋体" w:eastAsia="宋体" w:cs="宋体"/>
                <w:kern w:val="0"/>
                <w:sz w:val="20"/>
              </w:rPr>
              <w:t>项目</w:t>
            </w:r>
            <w:r>
              <w:rPr>
                <w:rFonts w:hint="eastAsia" w:eastAsia="Times New Roman"/>
                <w:kern w:val="0"/>
                <w:sz w:val="20"/>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3-1.0查看我的案例</w:t>
            </w:r>
          </w:p>
          <w:p>
            <w:pPr>
              <w:rPr>
                <w:rFonts w:eastAsia="Times New Roman"/>
                <w:kern w:val="0"/>
                <w:sz w:val="20"/>
              </w:rPr>
            </w:pPr>
            <w:r>
              <w:rPr>
                <w:rFonts w:eastAsia="Times New Roman"/>
                <w:kern w:val="0"/>
                <w:sz w:val="20"/>
              </w:rPr>
              <w:t>1点击</w:t>
            </w:r>
            <w:r>
              <w:rPr>
                <w:color w:val="1F4E79" w:themeColor="accent1" w:themeShade="80"/>
              </w:rPr>
              <w:fldChar w:fldCharType="begin"/>
            </w:r>
            <w:r>
              <w:rPr>
                <w:color w:val="1F4E79" w:themeColor="accent1" w:themeShade="80"/>
              </w:rPr>
              <w:instrText xml:space="preserve"> HYPERLINK \l "S_点击我的项目5" </w:instrText>
            </w:r>
            <w:r>
              <w:rPr>
                <w:color w:val="1F4E79" w:themeColor="accent1" w:themeShade="80"/>
              </w:rPr>
              <w:fldChar w:fldCharType="separate"/>
            </w:r>
            <w:r>
              <w:rPr>
                <w:rStyle w:val="31"/>
                <w:rFonts w:eastAsia="Times New Roman"/>
                <w:color w:val="1F4E79" w:themeColor="accent1" w:themeShade="80"/>
                <w:kern w:val="0"/>
                <w:sz w:val="20"/>
              </w:rPr>
              <w:t>我的项目</w:t>
            </w:r>
            <w:r>
              <w:rPr>
                <w:rStyle w:val="31"/>
                <w:rFonts w:eastAsia="Times New Roman"/>
                <w:color w:val="1F4E79" w:themeColor="accent1" w:themeShade="80"/>
                <w:kern w:val="0"/>
                <w:sz w:val="20"/>
              </w:rPr>
              <w:fldChar w:fldCharType="end"/>
            </w:r>
            <w:r>
              <w:rPr>
                <w:rStyle w:val="31"/>
                <w:rFonts w:hint="eastAsia" w:ascii="宋体" w:hAnsi="宋体" w:eastAsia="宋体" w:cs="宋体"/>
                <w:color w:val="000000" w:themeColor="text1"/>
                <w:kern w:val="0"/>
                <w:sz w:val="20"/>
                <w14:textFill>
                  <w14:solidFill>
                    <w14:schemeClr w14:val="tx1"/>
                  </w14:solidFill>
                </w14:textFill>
              </w:rPr>
              <w:t>，</w:t>
            </w:r>
            <w:r>
              <w:rPr>
                <w:rFonts w:hint="eastAsia" w:eastAsiaTheme="minorEastAsia"/>
                <w:kern w:val="0"/>
                <w:sz w:val="20"/>
              </w:rPr>
              <w:t>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"S_点击我的项目5"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Fonts w:eastAsia="Times New Roman"/>
                <w:kern w:val="0"/>
                <w:sz w:val="20"/>
              </w:rPr>
            </w:pPr>
            <w:r>
              <w:rPr>
                <w:rFonts w:eastAsia="Times New Roman"/>
                <w:kern w:val="0"/>
                <w:sz w:val="20"/>
              </w:rPr>
              <w:t>2选择</w:t>
            </w:r>
            <w:r>
              <w:rPr>
                <w:color w:val="1F4E79" w:themeColor="accent1" w:themeShade="80"/>
              </w:rPr>
              <w:fldChar w:fldCharType="begin"/>
            </w:r>
            <w:r>
              <w:rPr>
                <w:color w:val="1F4E79" w:themeColor="accent1" w:themeShade="80"/>
              </w:rPr>
              <w:instrText xml:space="preserve"> HYPERLINK \l "S_选择实例点击5" </w:instrText>
            </w:r>
            <w:r>
              <w:rPr>
                <w:color w:val="1F4E79" w:themeColor="accent1" w:themeShade="80"/>
              </w:rPr>
              <w:fldChar w:fldCharType="separate"/>
            </w:r>
            <w:r>
              <w:rPr>
                <w:rStyle w:val="31"/>
                <w:rFonts w:hint="eastAsia" w:ascii="宋体" w:hAnsi="宋体" w:eastAsia="宋体" w:cs="宋体"/>
                <w:color w:val="1F4E79" w:themeColor="accent1" w:themeShade="80"/>
                <w:kern w:val="0"/>
                <w:sz w:val="20"/>
              </w:rPr>
              <w:t>项目</w:t>
            </w:r>
            <w:r>
              <w:rPr>
                <w:rStyle w:val="31"/>
                <w:rFonts w:eastAsia="Times New Roman"/>
                <w:color w:val="1F4E79" w:themeColor="accent1" w:themeShade="80"/>
                <w:kern w:val="0"/>
                <w:sz w:val="20"/>
              </w:rPr>
              <w:t>点击</w:t>
            </w:r>
            <w:r>
              <w:rPr>
                <w:rStyle w:val="31"/>
                <w:rFonts w:eastAsia="Times New Roman"/>
                <w:color w:val="1F4E79" w:themeColor="accent1" w:themeShade="80"/>
                <w:kern w:val="0"/>
                <w:sz w:val="20"/>
              </w:rPr>
              <w:fldChar w:fldCharType="end"/>
            </w:r>
          </w:p>
          <w:p>
            <w:pPr>
              <w:rPr>
                <w:rFonts w:eastAsia="Times New Roman"/>
                <w:kern w:val="0"/>
                <w:sz w:val="20"/>
              </w:rPr>
            </w:pPr>
            <w:r>
              <w:rPr>
                <w:rFonts w:eastAsia="Times New Roman"/>
                <w:kern w:val="0"/>
                <w:sz w:val="20"/>
              </w:rPr>
              <w:t>3.跳转至</w:t>
            </w:r>
            <w:r>
              <w:rPr>
                <w:color w:val="1F4E79" w:themeColor="accent1" w:themeShade="80"/>
              </w:rPr>
              <w:fldChar w:fldCharType="begin"/>
            </w:r>
            <w:r>
              <w:rPr>
                <w:color w:val="1F4E79" w:themeColor="accent1" w:themeShade="80"/>
              </w:rPr>
              <w:instrText xml:space="preserve"> HYPERLINK \l "S_跳转至案例界面" </w:instrText>
            </w:r>
            <w:r>
              <w:rPr>
                <w:color w:val="1F4E79" w:themeColor="accent1" w:themeShade="80"/>
              </w:rPr>
              <w:fldChar w:fldCharType="separate"/>
            </w:r>
            <w:r>
              <w:rPr>
                <w:rStyle w:val="31"/>
                <w:rFonts w:eastAsia="Times New Roman"/>
                <w:color w:val="1F4E79" w:themeColor="accent1" w:themeShade="80"/>
                <w:kern w:val="0"/>
                <w:sz w:val="20"/>
              </w:rPr>
              <w:t>案例界面</w:t>
            </w:r>
            <w:r>
              <w:rPr>
                <w:rStyle w:val="31"/>
                <w:rFonts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FF0000"/>
                <w:kern w:val="0"/>
                <w:sz w:val="20"/>
              </w:rPr>
            </w:pPr>
            <w:r>
              <w:rPr>
                <w:rFonts w:hint="eastAsia" w:eastAsia="Times New Roman"/>
                <w:color w:val="0D0D0D" w:themeColor="text1" w:themeTint="F2"/>
                <w:kern w:val="0"/>
                <w:sz w:val="20"/>
                <w14:textFill>
                  <w14:solidFill>
                    <w14:schemeClr w14:val="tx1">
                      <w14:lumMod w14:val="95000"/>
                      <w14:lumOff w14:val="5000"/>
                    </w14:schemeClr>
                  </w14:solidFill>
                </w14:textFill>
              </w:rPr>
              <w:t>输出</w:t>
            </w:r>
          </w:p>
        </w:tc>
        <w:tc>
          <w:tcPr>
            <w:tcW w:w="4148" w:type="dxa"/>
          </w:tcPr>
          <w:p>
            <w:pPr>
              <w:rPr>
                <w:rFonts w:eastAsia="Times New Roman"/>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3-1.0</w:t>
            </w:r>
            <w:r>
              <w:rPr>
                <w:rFonts w:eastAsia="Times New Roman"/>
                <w:color w:val="000000" w:themeColor="text1"/>
                <w:kern w:val="0"/>
                <w:sz w:val="20"/>
                <w14:textFill>
                  <w14:solidFill>
                    <w14:schemeClr w14:val="tx1"/>
                  </w14:solidFill>
                </w14:textFill>
              </w:rPr>
              <w:t>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0.83</w:t>
            </w:r>
          </w:p>
        </w:tc>
      </w:tr>
    </w:tbl>
    <w:p>
      <w:pPr>
        <w:pStyle w:val="5"/>
      </w:pPr>
      <w:bookmarkStart w:id="723" w:name="_Toc31765"/>
      <w:r>
        <w:rPr>
          <w:rFonts w:hint="eastAsia"/>
          <w:lang w:val="en-US" w:eastAsia="zh-CN"/>
        </w:rPr>
        <w:t>4.2.16.1对话框图</w:t>
      </w:r>
      <w:bookmarkEnd w:id="723"/>
    </w:p>
    <w:p>
      <w:r>
        <w:drawing>
          <wp:inline distT="0" distB="0" distL="0" distR="0">
            <wp:extent cx="1962150" cy="2819400"/>
            <wp:effectExtent l="0" t="0" r="381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273"/>
                    <a:stretch>
                      <a:fillRect/>
                    </a:stretch>
                  </pic:blipFill>
                  <pic:spPr>
                    <a:xfrm>
                      <a:off x="0" y="0"/>
                      <a:ext cx="1962150" cy="2819400"/>
                    </a:xfrm>
                    <a:prstGeom prst="rect">
                      <a:avLst/>
                    </a:prstGeom>
                  </pic:spPr>
                </pic:pic>
              </a:graphicData>
            </a:graphic>
          </wp:inline>
        </w:drawing>
      </w:r>
      <w:r>
        <w:t xml:space="preserve"> </w:t>
      </w:r>
    </w:p>
    <w:p>
      <w:bookmarkStart w:id="724" w:name="_Toc13318"/>
      <w:bookmarkStart w:id="725" w:name="S_点击我的项目5"/>
      <w:r>
        <w:rPr>
          <w:rStyle w:val="37"/>
          <w:rFonts w:hint="eastAsia"/>
          <w:lang w:val="en-US" w:eastAsia="zh-CN"/>
        </w:rPr>
        <w:t>4.2.16.2</w:t>
      </w:r>
      <w:r>
        <w:rPr>
          <w:rStyle w:val="37"/>
        </w:rPr>
        <w:t>我的项目</w:t>
      </w:r>
      <w:r>
        <w:rPr>
          <w:rStyle w:val="37"/>
          <w:rFonts w:hint="eastAsia"/>
        </w:rPr>
        <w:t>按钮</w:t>
      </w:r>
      <w:bookmarkEnd w:id="724"/>
      <w:r>
        <w:rPr>
          <w:rFonts w:hint="eastAsia"/>
          <w:color w:val="FF0000"/>
        </w:rPr>
        <w:t>：</w:t>
      </w:r>
    </w:p>
    <w:bookmarkEnd w:id="725"/>
    <w:p>
      <w:r>
        <w:drawing>
          <wp:inline distT="0" distB="0" distL="0" distR="0">
            <wp:extent cx="1524000" cy="66675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74"/>
                    <a:stretch>
                      <a:fillRect/>
                    </a:stretch>
                  </pic:blipFill>
                  <pic:spPr>
                    <a:xfrm>
                      <a:off x="0" y="0"/>
                      <a:ext cx="1524000" cy="666750"/>
                    </a:xfrm>
                    <a:prstGeom prst="rect">
                      <a:avLst/>
                    </a:prstGeom>
                  </pic:spPr>
                </pic:pic>
              </a:graphicData>
            </a:graphic>
          </wp:inline>
        </w:drawing>
      </w:r>
    </w:p>
    <w:p>
      <w:bookmarkStart w:id="726" w:name="_Toc7945"/>
      <w:bookmarkStart w:id="727" w:name="S_选择实例点击5"/>
      <w:r>
        <w:rPr>
          <w:rStyle w:val="37"/>
          <w:rFonts w:hint="eastAsia"/>
          <w:lang w:val="en-US" w:eastAsia="zh-CN"/>
        </w:rPr>
        <w:t>4.2.16.3</w:t>
      </w:r>
      <w:r>
        <w:rPr>
          <w:rStyle w:val="37"/>
          <w:rFonts w:hint="eastAsia"/>
        </w:rPr>
        <w:t>项目列表界面</w:t>
      </w:r>
      <w:bookmarkEnd w:id="726"/>
      <w:r>
        <w:rPr>
          <w:rFonts w:hint="eastAsia" w:eastAsiaTheme="minorEastAsia"/>
          <w:color w:val="FF0000"/>
          <w:kern w:val="0"/>
          <w:sz w:val="20"/>
        </w:rPr>
        <w:t>：</w:t>
      </w:r>
    </w:p>
    <w:bookmarkEnd w:id="727"/>
    <w:p>
      <w:r>
        <w:drawing>
          <wp:inline distT="0" distB="0" distL="114300" distR="114300">
            <wp:extent cx="5269865" cy="1617345"/>
            <wp:effectExtent l="0" t="0" r="3175" b="1333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275"/>
                    <a:stretch>
                      <a:fillRect/>
                    </a:stretch>
                  </pic:blipFill>
                  <pic:spPr>
                    <a:xfrm>
                      <a:off x="0" y="0"/>
                      <a:ext cx="5269865" cy="1617345"/>
                    </a:xfrm>
                    <a:prstGeom prst="rect">
                      <a:avLst/>
                    </a:prstGeom>
                    <a:noFill/>
                    <a:ln w="9525">
                      <a:noFill/>
                    </a:ln>
                  </pic:spPr>
                </pic:pic>
              </a:graphicData>
            </a:graphic>
          </wp:inline>
        </w:drawing>
      </w:r>
    </w:p>
    <w:p>
      <w:pPr>
        <w:rPr>
          <w:color w:val="FF0000"/>
        </w:rPr>
      </w:pPr>
      <w:bookmarkStart w:id="728" w:name="_Toc15406"/>
      <w:bookmarkStart w:id="729" w:name="S_跳转至案例界面"/>
      <w:r>
        <w:rPr>
          <w:rStyle w:val="37"/>
          <w:rFonts w:hint="eastAsia"/>
          <w:lang w:val="en-US" w:eastAsia="zh-CN"/>
        </w:rPr>
        <w:t>4.2.16.4</w:t>
      </w:r>
      <w:r>
        <w:rPr>
          <w:rStyle w:val="37"/>
        </w:rPr>
        <w:t>案例界面</w:t>
      </w:r>
      <w:bookmarkEnd w:id="728"/>
      <w:r>
        <w:rPr>
          <w:rFonts w:hint="eastAsia"/>
          <w:color w:val="FF0000"/>
        </w:rPr>
        <w:t>:</w:t>
      </w:r>
    </w:p>
    <w:bookmarkEnd w:id="729"/>
    <w:p>
      <w:r>
        <w:drawing>
          <wp:inline distT="0" distB="0" distL="0" distR="0">
            <wp:extent cx="5274310" cy="2856230"/>
            <wp:effectExtent l="0" t="0" r="1397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6"/>
                    <a:stretch>
                      <a:fillRect/>
                    </a:stretch>
                  </pic:blipFill>
                  <pic:spPr>
                    <a:xfrm>
                      <a:off x="0" y="0"/>
                      <a:ext cx="5274310" cy="2856230"/>
                    </a:xfrm>
                    <a:prstGeom prst="rect">
                      <a:avLst/>
                    </a:prstGeom>
                  </pic:spPr>
                </pic:pic>
              </a:graphicData>
            </a:graphic>
          </wp:inline>
        </w:drawing>
      </w:r>
    </w:p>
    <w:p>
      <w:pPr>
        <w:pStyle w:val="4"/>
      </w:pPr>
      <w:bookmarkStart w:id="730" w:name="_Toc16439"/>
      <w:bookmarkStart w:id="731" w:name="_Toc9993"/>
      <w:bookmarkStart w:id="732" w:name="_Toc3025"/>
      <w:bookmarkStart w:id="733" w:name="_Toc17955"/>
      <w:r>
        <w:rPr>
          <w:rFonts w:hint="eastAsia"/>
        </w:rPr>
        <w:t>4.2.17学生修改密码</w:t>
      </w:r>
      <w:bookmarkEnd w:id="730"/>
      <w:bookmarkEnd w:id="731"/>
      <w:bookmarkEnd w:id="732"/>
      <w:bookmarkEnd w:id="73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S-3-2 </w:t>
            </w:r>
            <w:r>
              <w:rPr>
                <w:rFonts w:hint="eastAsia" w:eastAsia="Times New Roman"/>
                <w:kern w:val="0"/>
                <w:sz w:val="20"/>
              </w:rPr>
              <w:t xml:space="preserve">修改密码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修改后的密码会保存至数据库，并且更新该用户的基本信息（密码）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3-2.0修改密码</w:t>
            </w:r>
          </w:p>
          <w:p>
            <w:pPr>
              <w:rPr>
                <w:rStyle w:val="31"/>
                <w:rFonts w:eastAsia="Times New Roman"/>
                <w:kern w:val="0"/>
                <w:sz w:val="20"/>
              </w:rPr>
            </w:pPr>
            <w:r>
              <w:rPr>
                <w:rFonts w:hint="eastAsia" w:eastAsia="Times New Roman"/>
                <w:kern w:val="0"/>
                <w:sz w:val="20"/>
              </w:rPr>
              <w:t>1.</w:t>
            </w:r>
            <w:r>
              <w:rPr>
                <w:color w:val="1F4E79" w:themeColor="accent1" w:themeShade="80"/>
              </w:rPr>
              <w:fldChar w:fldCharType="begin"/>
            </w:r>
            <w:r>
              <w:rPr>
                <w:color w:val="1F4E79" w:themeColor="accent1" w:themeShade="80"/>
              </w:rPr>
              <w:instrText xml:space="preserve"> HYPERLINK \l "S_学生用户点击头像" </w:instrText>
            </w:r>
            <w:r>
              <w:rPr>
                <w:color w:val="1F4E79" w:themeColor="accent1" w:themeShade="80"/>
              </w:rPr>
              <w:fldChar w:fldCharType="separate"/>
            </w:r>
            <w:r>
              <w:rPr>
                <w:rStyle w:val="31"/>
                <w:rFonts w:hint="eastAsia" w:eastAsia="Times New Roman"/>
                <w:color w:val="1F4E79" w:themeColor="accent1" w:themeShade="80"/>
                <w:kern w:val="0"/>
                <w:sz w:val="20"/>
              </w:rPr>
              <w:t>学生用户点击头像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kern w:val="0"/>
                <w:sz w:val="20"/>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"S_个人信息界面1"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个人信息界面</w:t>
            </w:r>
            <w:r>
              <w:rPr>
                <w:rFonts w:hint="eastAsia" w:eastAsiaTheme="minorEastAsia"/>
                <w:color w:val="1F4E79" w:themeColor="accent1" w:themeShade="80"/>
                <w:kern w:val="0"/>
                <w:sz w:val="20"/>
              </w:rPr>
              <w:fldChar w:fldCharType="end"/>
            </w:r>
          </w:p>
          <w:p>
            <w:pPr>
              <w:rPr>
                <w:rStyle w:val="31"/>
                <w:rFonts w:eastAsia="Times New Roman"/>
                <w:kern w:val="0"/>
                <w:sz w:val="20"/>
              </w:rPr>
            </w:pPr>
            <w:r>
              <w:rPr>
                <w:rFonts w:hint="eastAsia" w:asciiTheme="minorEastAsia" w:hAnsiTheme="minorEastAsia" w:eastAsiaTheme="minorEastAsia"/>
                <w:kern w:val="0"/>
                <w:sz w:val="20"/>
              </w:rPr>
              <w:t>3</w:t>
            </w:r>
            <w:r>
              <w:rPr>
                <w:rFonts w:hint="eastAsia" w:eastAsia="Times New Roman"/>
                <w:kern w:val="0"/>
                <w:sz w:val="20"/>
              </w:rPr>
              <w:t>点击</w:t>
            </w:r>
            <w:r>
              <w:rPr>
                <w:color w:val="1F4E79" w:themeColor="accent1" w:themeShade="80"/>
              </w:rPr>
              <w:fldChar w:fldCharType="begin"/>
            </w:r>
            <w:r>
              <w:rPr>
                <w:color w:val="1F4E79" w:themeColor="accent1" w:themeShade="80"/>
              </w:rPr>
              <w:instrText xml:space="preserve"> HYPERLINK "修改密码" \l "S_点击" </w:instrText>
            </w:r>
            <w:r>
              <w:rPr>
                <w:color w:val="1F4E79" w:themeColor="accent1" w:themeShade="80"/>
              </w:rPr>
              <w:fldChar w:fldCharType="separate"/>
            </w:r>
            <w:r>
              <w:rPr>
                <w:rStyle w:val="31"/>
                <w:rFonts w:hint="eastAsia" w:eastAsia="Times New Roman"/>
                <w:color w:val="1F4E79" w:themeColor="accent1" w:themeShade="80"/>
                <w:kern w:val="0"/>
                <w:sz w:val="20"/>
              </w:rPr>
              <w:t>“修改密码”</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4跳转至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"S_修改密码界面"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修改密码界面</w:t>
            </w:r>
            <w:r>
              <w:rPr>
                <w:rFonts w:hint="eastAsia" w:ascii="宋体" w:hAnsi="宋体" w:eastAsia="宋体" w:cs="宋体"/>
                <w:color w:val="1F4E79" w:themeColor="accent1" w:themeShade="80"/>
                <w:kern w:val="0"/>
                <w:sz w:val="20"/>
              </w:rPr>
              <w:fldChar w:fldCharType="end"/>
            </w:r>
          </w:p>
          <w:p>
            <w:pPr>
              <w:rPr>
                <w:rFonts w:eastAsia="Times New Roman"/>
                <w:kern w:val="0"/>
                <w:sz w:val="20"/>
              </w:rPr>
            </w:pPr>
            <w:r>
              <w:rPr>
                <w:rFonts w:hint="eastAsia" w:asciiTheme="minorEastAsia" w:hAnsiTheme="minorEastAsia" w:eastAsiaTheme="minorEastAsia"/>
              </w:rPr>
              <w:t>5</w:t>
            </w:r>
            <w:r>
              <w:rPr>
                <w:color w:val="1F4E79" w:themeColor="accent1" w:themeShade="80"/>
              </w:rPr>
              <w:fldChar w:fldCharType="begin"/>
            </w:r>
            <w:r>
              <w:rPr>
                <w:color w:val="1F4E79" w:themeColor="accent1" w:themeShade="80"/>
              </w:rPr>
              <w:instrText xml:space="preserve"> HYPERLINK \l "S_输入旧密码和两遍新密码，点击提交" </w:instrText>
            </w:r>
            <w:r>
              <w:rPr>
                <w:color w:val="1F4E79" w:themeColor="accent1" w:themeShade="80"/>
              </w:rPr>
              <w:fldChar w:fldCharType="separate"/>
            </w:r>
            <w:r>
              <w:rPr>
                <w:rStyle w:val="31"/>
                <w:rFonts w:hint="eastAsia" w:eastAsia="Times New Roman"/>
                <w:color w:val="1F4E79" w:themeColor="accent1" w:themeShade="80"/>
                <w:kern w:val="0"/>
                <w:sz w:val="20"/>
              </w:rPr>
              <w:t>输入旧密码和两遍新密码</w:t>
            </w:r>
            <w:r>
              <w:rPr>
                <w:rStyle w:val="31"/>
                <w:rFonts w:eastAsia="Times New Roman"/>
                <w:color w:val="1F4E79" w:themeColor="accent1" w:themeShade="80"/>
                <w:kern w:val="0"/>
                <w:sz w:val="20"/>
              </w:rPr>
              <w:t>，点击提交</w:t>
            </w:r>
            <w:r>
              <w:rPr>
                <w:rStyle w:val="31"/>
                <w:rFonts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3-2.0E1输入旧密码有误</w:t>
            </w:r>
          </w:p>
          <w:p>
            <w:pPr>
              <w:rPr>
                <w:rFonts w:ascii="宋体" w:hAnsi="宋体" w:eastAsia="宋体" w:cs="宋体"/>
                <w:color w:val="000000" w:themeColor="text1"/>
                <w:kern w:val="0"/>
                <w:sz w:val="20"/>
                <w14:textFill>
                  <w14:solidFill>
                    <w14:schemeClr w14:val="tx1"/>
                  </w14:solidFill>
                </w14:textFill>
              </w:rPr>
            </w:pPr>
            <w:r>
              <w:rPr>
                <w:rFonts w:eastAsia="Times New Roman"/>
                <w:kern w:val="0"/>
                <w:sz w:val="20"/>
              </w:rPr>
              <w:t>E</w:t>
            </w:r>
            <w:r>
              <w:rPr>
                <w:rFonts w:hint="eastAsia" w:eastAsia="Times New Roman"/>
                <w:kern w:val="0"/>
                <w:sz w:val="20"/>
              </w:rPr>
              <w:t>1输入的旧密码不正确，显示</w:t>
            </w:r>
            <w:r>
              <w:rPr>
                <w:rFonts w:hint="eastAsia" w:ascii="宋体" w:hAnsi="宋体" w:eastAsia="宋体" w:cs="宋体"/>
                <w:color w:val="000000" w:themeColor="text1"/>
                <w:kern w:val="0"/>
                <w:sz w:val="20"/>
                <w14:textFill>
                  <w14:solidFill>
                    <w14:schemeClr w14:val="tx1"/>
                  </w14:solidFill>
                </w14:textFill>
              </w:rPr>
              <w:t>“旧密码输入有误”</w:t>
            </w:r>
          </w:p>
          <w:p>
            <w:pPr>
              <w:rPr>
                <w:rFonts w:eastAsia="Times New Roman"/>
                <w:b/>
                <w:kern w:val="0"/>
                <w:sz w:val="20"/>
              </w:rPr>
            </w:pPr>
            <w:r>
              <w:rPr>
                <w:rFonts w:hint="eastAsia" w:eastAsia="Times New Roman"/>
                <w:b/>
                <w:kern w:val="0"/>
                <w:sz w:val="20"/>
              </w:rPr>
              <w:t>3-2.0E2</w:t>
            </w:r>
            <w:r>
              <w:rPr>
                <w:rFonts w:hint="eastAsia" w:ascii="宋体" w:hAnsi="宋体" w:eastAsia="宋体" w:cs="宋体"/>
                <w:b/>
                <w:kern w:val="0"/>
                <w:sz w:val="20"/>
              </w:rPr>
              <w:t>输入的新密码</w:t>
            </w:r>
          </w:p>
          <w:p>
            <w:pPr>
              <w:rPr>
                <w:rFonts w:eastAsia="Times New Roman"/>
                <w:color w:val="000000" w:themeColor="text1"/>
                <w:kern w:val="0"/>
                <w:sz w:val="20"/>
                <w14:textFill>
                  <w14:solidFill>
                    <w14:schemeClr w14:val="tx1"/>
                  </w14:solidFill>
                </w14:textFill>
              </w:rPr>
            </w:pPr>
            <w:r>
              <w:rPr>
                <w:rFonts w:eastAsia="Times New Roman"/>
                <w:kern w:val="0"/>
                <w:sz w:val="20"/>
              </w:rPr>
              <w:t>E2</w:t>
            </w:r>
            <w:r>
              <w:rPr>
                <w:rFonts w:hint="eastAsia" w:eastAsia="Times New Roman"/>
                <w:kern w:val="0"/>
                <w:sz w:val="20"/>
              </w:rPr>
              <w:t>确认密码和新密码输入不相符，显示</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确认密码有误</w:t>
            </w:r>
            <w:r>
              <w:rPr>
                <w:rFonts w:eastAsia="Times New Roman"/>
                <w:color w:val="000000" w:themeColor="text1"/>
                <w:kern w:val="0"/>
                <w:sz w:val="20"/>
                <w14:textFill>
                  <w14:solidFill>
                    <w14:schemeClr w14:val="tx1"/>
                  </w14:solidFill>
                </w14:textFill>
              </w:rPr>
              <w:t>”</w:t>
            </w:r>
          </w:p>
          <w:p>
            <w:pPr>
              <w:rPr>
                <w:rFonts w:eastAsia="Times New Roman"/>
                <w:b/>
                <w:kern w:val="0"/>
                <w:sz w:val="20"/>
              </w:rPr>
            </w:pPr>
            <w:r>
              <w:rPr>
                <w:rFonts w:hint="eastAsia" w:eastAsia="Times New Roman"/>
                <w:b/>
                <w:kern w:val="0"/>
                <w:sz w:val="20"/>
              </w:rPr>
              <w:t>3-2.0E3</w:t>
            </w:r>
            <w:r>
              <w:rPr>
                <w:rFonts w:hint="eastAsia" w:ascii="宋体" w:hAnsi="宋体" w:eastAsia="宋体" w:cs="宋体"/>
                <w:b/>
                <w:kern w:val="0"/>
                <w:sz w:val="20"/>
              </w:rPr>
              <w:t>密码长度小于</w:t>
            </w:r>
            <w:r>
              <w:rPr>
                <w:rFonts w:hint="eastAsia" w:eastAsia="Times New Roman"/>
                <w:b/>
                <w:kern w:val="0"/>
                <w:sz w:val="20"/>
              </w:rPr>
              <w:t>6</w:t>
            </w:r>
            <w:r>
              <w:rPr>
                <w:rFonts w:hint="eastAsia" w:ascii="宋体" w:hAnsi="宋体" w:eastAsia="宋体" w:cs="宋体"/>
                <w:b/>
                <w:kern w:val="0"/>
                <w:sz w:val="20"/>
              </w:rPr>
              <w:t>位</w:t>
            </w:r>
          </w:p>
          <w:p>
            <w:pPr>
              <w:rPr>
                <w:rFonts w:eastAsia="Times New Roman"/>
                <w:color w:val="FF0000"/>
                <w:kern w:val="0"/>
                <w:sz w:val="20"/>
              </w:rPr>
            </w:pPr>
            <w:r>
              <w:rPr>
                <w:rFonts w:eastAsia="Times New Roman"/>
                <w:kern w:val="0"/>
                <w:sz w:val="20"/>
              </w:rPr>
              <w:t>E3</w:t>
            </w:r>
            <w:r>
              <w:rPr>
                <w:rFonts w:hint="eastAsia" w:eastAsia="Times New Roman"/>
                <w:kern w:val="0"/>
                <w:sz w:val="20"/>
              </w:rPr>
              <w:t>系统提示信息：</w:t>
            </w:r>
            <w:r>
              <w:rPr>
                <w:rFonts w:hint="eastAsia" w:eastAsia="Times New Roman"/>
                <w:color w:val="000000" w:themeColor="text1"/>
                <w:kern w:val="0"/>
                <w:sz w:val="20"/>
                <w14:textFill>
                  <w14:solidFill>
                    <w14:schemeClr w14:val="tx1"/>
                  </w14:solidFill>
                </w14:textFill>
              </w:rPr>
              <w:t>密码长度小于6位</w:t>
            </w:r>
          </w:p>
          <w:p>
            <w:pPr>
              <w:rPr>
                <w:rFonts w:eastAsia="Times New Roman"/>
                <w:b/>
                <w:kern w:val="0"/>
                <w:sz w:val="20"/>
              </w:rPr>
            </w:pPr>
            <w:r>
              <w:rPr>
                <w:rFonts w:hint="eastAsia" w:eastAsia="Times New Roman"/>
                <w:b/>
                <w:kern w:val="0"/>
                <w:sz w:val="20"/>
              </w:rPr>
              <w:t>3-2.0E4</w:t>
            </w:r>
            <w:r>
              <w:rPr>
                <w:rFonts w:hint="eastAsia" w:ascii="宋体" w:hAnsi="宋体" w:eastAsia="宋体" w:cs="宋体"/>
                <w:b/>
                <w:kern w:val="0"/>
                <w:sz w:val="20"/>
              </w:rPr>
              <w:t>密码长度大于</w:t>
            </w:r>
            <w:r>
              <w:rPr>
                <w:rFonts w:hint="eastAsia" w:eastAsia="Times New Roman"/>
                <w:b/>
                <w:kern w:val="0"/>
                <w:sz w:val="20"/>
              </w:rPr>
              <w:t>20</w:t>
            </w:r>
            <w:r>
              <w:rPr>
                <w:rFonts w:hint="eastAsia" w:ascii="宋体" w:hAnsi="宋体" w:eastAsia="宋体" w:cs="宋体"/>
                <w:b/>
                <w:kern w:val="0"/>
                <w:sz w:val="20"/>
              </w:rPr>
              <w:t>位</w:t>
            </w:r>
          </w:p>
          <w:p>
            <w:pPr>
              <w:rPr>
                <w:rFonts w:eastAsia="Times New Roman"/>
                <w:kern w:val="0"/>
                <w:sz w:val="20"/>
              </w:rPr>
            </w:pPr>
            <w:r>
              <w:rPr>
                <w:rFonts w:eastAsia="Times New Roman"/>
                <w:kern w:val="0"/>
                <w:sz w:val="20"/>
              </w:rPr>
              <w:t>E4</w:t>
            </w:r>
            <w:r>
              <w:rPr>
                <w:rFonts w:hint="eastAsia" w:eastAsia="Times New Roman"/>
                <w:kern w:val="0"/>
                <w:sz w:val="20"/>
              </w:rPr>
              <w:t>系统提示信息：</w:t>
            </w:r>
            <w:r>
              <w:rPr>
                <w:rFonts w:hint="eastAsia" w:eastAsia="Times New Roman"/>
                <w:color w:val="000000" w:themeColor="text1"/>
                <w:kern w:val="0"/>
                <w:sz w:val="20"/>
                <w14:textFill>
                  <w14:solidFill>
                    <w14:schemeClr w14:val="tx1"/>
                  </w14:solidFill>
                </w14:textFill>
              </w:rPr>
              <w:t>密码长度大于20位</w:t>
            </w:r>
          </w:p>
          <w:p>
            <w:pPr>
              <w:rPr>
                <w:rFonts w:eastAsia="Times New Roman"/>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3-2.0</w:t>
            </w:r>
            <w:r>
              <w:rPr>
                <w:rFonts w:hint="eastAsia" w:eastAsia="Times New Roman"/>
                <w:kern w:val="0"/>
                <w:sz w:val="20"/>
              </w:rPr>
              <w:t>旧密码、新密码、确认密码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3-2.0修改密码界面，E</w:t>
            </w:r>
            <w:r>
              <w:rPr>
                <w:rFonts w:ascii="宋体" w:hAnsi="宋体" w:eastAsia="宋体" w:cs="宋体"/>
                <w:color w:val="000000" w:themeColor="text1"/>
                <w:kern w:val="0"/>
                <w:sz w:val="20"/>
                <w14:textFill>
                  <w14:solidFill>
                    <w14:schemeClr w14:val="tx1"/>
                  </w14:solidFill>
                </w14:textFill>
              </w:rPr>
              <w:t>1,E2,E3,E4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3" w:hRule="atLeast"/>
        </w:trPr>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BR-S-1输入的旧密码正确</w:t>
            </w:r>
          </w:p>
          <w:p>
            <w:pPr>
              <w:rPr>
                <w:rFonts w:eastAsia="Times New Roman"/>
                <w:kern w:val="0"/>
                <w:sz w:val="20"/>
              </w:rPr>
            </w:pPr>
            <w:r>
              <w:rPr>
                <w:rFonts w:hint="eastAsia" w:eastAsia="Times New Roman"/>
                <w:kern w:val="0"/>
                <w:sz w:val="20"/>
              </w:rPr>
              <w:t>BR-S-2认密码相符</w:t>
            </w:r>
          </w:p>
          <w:p>
            <w:pPr>
              <w:rPr>
                <w:rFonts w:eastAsia="Times New Roman"/>
                <w:kern w:val="0"/>
                <w:sz w:val="20"/>
              </w:rPr>
            </w:pPr>
            <w:r>
              <w:rPr>
                <w:rFonts w:hint="eastAsia" w:eastAsia="Times New Roman"/>
                <w:kern w:val="0"/>
                <w:sz w:val="20"/>
              </w:rPr>
              <w:t>BR-S-3码长度6-20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0.44</w:t>
            </w:r>
          </w:p>
        </w:tc>
      </w:tr>
    </w:tbl>
    <w:p>
      <w:pPr>
        <w:pStyle w:val="5"/>
      </w:pPr>
      <w:bookmarkStart w:id="734" w:name="_Toc20550"/>
      <w:r>
        <w:rPr>
          <w:rFonts w:hint="eastAsia"/>
          <w:lang w:val="en-US" w:eastAsia="zh-CN"/>
        </w:rPr>
        <w:t>4.2.17.1对话框图</w:t>
      </w:r>
      <w:bookmarkEnd w:id="734"/>
    </w:p>
    <w:p>
      <w:r>
        <w:drawing>
          <wp:inline distT="0" distB="0" distL="0" distR="0">
            <wp:extent cx="5274310" cy="5292090"/>
            <wp:effectExtent l="0" t="0" r="13970" b="1143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277"/>
                    <a:stretch>
                      <a:fillRect/>
                    </a:stretch>
                  </pic:blipFill>
                  <pic:spPr>
                    <a:xfrm>
                      <a:off x="0" y="0"/>
                      <a:ext cx="5274310" cy="5292090"/>
                    </a:xfrm>
                    <a:prstGeom prst="rect">
                      <a:avLst/>
                    </a:prstGeom>
                  </pic:spPr>
                </pic:pic>
              </a:graphicData>
            </a:graphic>
          </wp:inline>
        </w:drawing>
      </w:r>
    </w:p>
    <w:p>
      <w:bookmarkStart w:id="735" w:name="_Toc5453"/>
      <w:bookmarkStart w:id="736" w:name="S_学生用户点击头像"/>
      <w:r>
        <w:rPr>
          <w:rStyle w:val="37"/>
          <w:rFonts w:hint="eastAsia"/>
          <w:lang w:val="en-US" w:eastAsia="zh-CN"/>
        </w:rPr>
        <w:t>4.2.17.2</w:t>
      </w:r>
      <w:r>
        <w:rPr>
          <w:rStyle w:val="37"/>
          <w:rFonts w:hint="eastAsia"/>
        </w:rPr>
        <w:t>头像按钮</w:t>
      </w:r>
      <w:bookmarkEnd w:id="735"/>
      <w:r>
        <w:rPr>
          <w:rFonts w:hint="eastAsia"/>
          <w:color w:val="FF0000"/>
        </w:rPr>
        <w:t>：</w:t>
      </w:r>
    </w:p>
    <w:bookmarkEnd w:id="736"/>
    <w:p>
      <w:r>
        <w:drawing>
          <wp:inline distT="0" distB="0" distL="0" distR="0">
            <wp:extent cx="3305175" cy="1219200"/>
            <wp:effectExtent l="0" t="0" r="190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rFonts w:eastAsiaTheme="minorEastAsia"/>
          <w:color w:val="FF0000"/>
          <w:kern w:val="0"/>
          <w:sz w:val="20"/>
        </w:rPr>
      </w:pPr>
      <w:bookmarkStart w:id="737" w:name="_Toc18841"/>
      <w:r>
        <w:rPr>
          <w:rStyle w:val="37"/>
          <w:rFonts w:hint="eastAsia"/>
          <w:lang w:val="en-US" w:eastAsia="zh-CN"/>
        </w:rPr>
        <w:t>4.2.17.3</w:t>
      </w:r>
      <w:bookmarkStart w:id="738" w:name="S_个人信息界面1"/>
      <w:r>
        <w:rPr>
          <w:rStyle w:val="37"/>
          <w:rFonts w:hint="eastAsia"/>
        </w:rPr>
        <w:t>个人信息界面</w:t>
      </w:r>
      <w:bookmarkEnd w:id="737"/>
      <w:bookmarkEnd w:id="738"/>
      <w:r>
        <w:rPr>
          <w:rFonts w:hint="eastAsia" w:eastAsiaTheme="minorEastAsia"/>
          <w:color w:val="FF0000"/>
          <w:kern w:val="0"/>
          <w:sz w:val="20"/>
        </w:rPr>
        <w:t>：</w:t>
      </w:r>
    </w:p>
    <w:p>
      <w:r>
        <w:drawing>
          <wp:inline distT="0" distB="0" distL="0" distR="0">
            <wp:extent cx="5274310" cy="2364105"/>
            <wp:effectExtent l="0" t="0" r="13970" b="1333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p>
    <w:p>
      <w:bookmarkStart w:id="739" w:name="_Toc22914"/>
      <w:bookmarkStart w:id="740" w:name="S_点击“修改密码”"/>
      <w:r>
        <w:rPr>
          <w:rStyle w:val="37"/>
          <w:rFonts w:hint="eastAsia"/>
          <w:lang w:val="en-US" w:eastAsia="zh-CN"/>
        </w:rPr>
        <w:t>4.2.17.4</w:t>
      </w:r>
      <w:r>
        <w:rPr>
          <w:rStyle w:val="37"/>
          <w:rFonts w:hint="eastAsia"/>
        </w:rPr>
        <w:t>“修改密码”按钮</w:t>
      </w:r>
      <w:bookmarkEnd w:id="739"/>
      <w:r>
        <w:rPr>
          <w:rFonts w:hint="eastAsia"/>
          <w:color w:val="FF0000"/>
        </w:rPr>
        <w:t>：</w:t>
      </w:r>
    </w:p>
    <w:bookmarkEnd w:id="740"/>
    <w:p>
      <w:r>
        <w:drawing>
          <wp:inline distT="0" distB="0" distL="0" distR="0">
            <wp:extent cx="4095750" cy="1609725"/>
            <wp:effectExtent l="0" t="0" r="381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80"/>
                    <a:stretch>
                      <a:fillRect/>
                    </a:stretch>
                  </pic:blipFill>
                  <pic:spPr>
                    <a:xfrm>
                      <a:off x="0" y="0"/>
                      <a:ext cx="4095750" cy="1609725"/>
                    </a:xfrm>
                    <a:prstGeom prst="rect">
                      <a:avLst/>
                    </a:prstGeom>
                  </pic:spPr>
                </pic:pic>
              </a:graphicData>
            </a:graphic>
          </wp:inline>
        </w:drawing>
      </w:r>
    </w:p>
    <w:p>
      <w:pPr>
        <w:rPr>
          <w:color w:val="FF0000"/>
        </w:rPr>
      </w:pPr>
      <w:bookmarkStart w:id="741" w:name="_Toc16014"/>
      <w:r>
        <w:rPr>
          <w:rStyle w:val="37"/>
          <w:rFonts w:hint="eastAsia"/>
          <w:lang w:val="en-US" w:eastAsia="zh-CN"/>
        </w:rPr>
        <w:t>4.2.17.5</w:t>
      </w:r>
      <w:bookmarkStart w:id="742" w:name="S_修改密码界面"/>
      <w:r>
        <w:rPr>
          <w:rStyle w:val="37"/>
          <w:rFonts w:hint="eastAsia"/>
        </w:rPr>
        <w:t>修改密码界面</w:t>
      </w:r>
      <w:bookmarkEnd w:id="741"/>
      <w:bookmarkEnd w:id="742"/>
      <w:r>
        <w:rPr>
          <w:rFonts w:hint="eastAsia" w:ascii="宋体" w:hAnsi="宋体" w:cs="宋体"/>
          <w:color w:val="FF0000"/>
          <w:kern w:val="0"/>
          <w:sz w:val="20"/>
        </w:rPr>
        <w:t>：</w:t>
      </w:r>
    </w:p>
    <w:p>
      <w:r>
        <w:drawing>
          <wp:inline distT="0" distB="0" distL="114300" distR="114300">
            <wp:extent cx="4244340" cy="3093720"/>
            <wp:effectExtent l="0" t="0" r="7620" b="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281"/>
                    <a:stretch>
                      <a:fillRect/>
                    </a:stretch>
                  </pic:blipFill>
                  <pic:spPr>
                    <a:xfrm>
                      <a:off x="0" y="0"/>
                      <a:ext cx="4244340" cy="3093720"/>
                    </a:xfrm>
                    <a:prstGeom prst="rect">
                      <a:avLst/>
                    </a:prstGeom>
                    <a:noFill/>
                    <a:ln w="9525">
                      <a:noFill/>
                    </a:ln>
                  </pic:spPr>
                </pic:pic>
              </a:graphicData>
            </a:graphic>
          </wp:inline>
        </w:drawing>
      </w:r>
    </w:p>
    <w:p>
      <w:pPr>
        <w:pStyle w:val="4"/>
      </w:pPr>
      <w:bookmarkStart w:id="743" w:name="_Toc23140"/>
      <w:bookmarkStart w:id="744" w:name="_Toc16255"/>
      <w:bookmarkStart w:id="745" w:name="_Toc8306"/>
      <w:bookmarkStart w:id="746" w:name="_Toc1653"/>
      <w:r>
        <w:rPr>
          <w:rFonts w:hint="eastAsia"/>
        </w:rPr>
        <w:t>4.2.18学生更改头像</w:t>
      </w:r>
      <w:bookmarkEnd w:id="743"/>
      <w:bookmarkEnd w:id="744"/>
      <w:bookmarkEnd w:id="745"/>
      <w:bookmarkEnd w:id="74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S-3-3</w:t>
            </w:r>
            <w:r>
              <w:rPr>
                <w:rFonts w:hint="eastAsia" w:eastAsia="Times New Roman"/>
                <w:kern w:val="0"/>
                <w:sz w:val="20"/>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系统保存头像的信息，并且及时更新用户的显示信息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3-3.0更换头像</w:t>
            </w:r>
          </w:p>
          <w:p>
            <w:pPr>
              <w:rPr>
                <w:rStyle w:val="31"/>
                <w:rFonts w:eastAsia="Times New Roman"/>
                <w:kern w:val="0"/>
                <w:sz w:val="20"/>
              </w:rPr>
            </w:pPr>
            <w:r>
              <w:rPr>
                <w:rFonts w:hint="eastAsia" w:eastAsia="Times New Roman"/>
                <w:kern w:val="0"/>
                <w:sz w:val="20"/>
              </w:rPr>
              <w:t>1.学生用户</w:t>
            </w:r>
            <w:r>
              <w:rPr>
                <w:color w:val="1F4E79" w:themeColor="accent1" w:themeShade="80"/>
              </w:rPr>
              <w:fldChar w:fldCharType="begin"/>
            </w:r>
            <w:r>
              <w:rPr>
                <w:color w:val="1F4E79" w:themeColor="accent1" w:themeShade="80"/>
              </w:rPr>
              <w:instrText xml:space="preserve"> HYPERLINK \l "S_点击头像" </w:instrText>
            </w:r>
            <w:r>
              <w:rPr>
                <w:color w:val="1F4E79" w:themeColor="accent1" w:themeShade="80"/>
              </w:rPr>
              <w:fldChar w:fldCharType="separate"/>
            </w:r>
            <w:r>
              <w:rPr>
                <w:rStyle w:val="31"/>
                <w:rFonts w:hint="eastAsia" w:eastAsia="Times New Roman"/>
                <w:color w:val="1F4E79" w:themeColor="accent1" w:themeShade="80"/>
                <w:kern w:val="0"/>
                <w:sz w:val="20"/>
              </w:rPr>
              <w:t>点击头像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kern w:val="0"/>
                <w:sz w:val="20"/>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"S_个人信息界面2"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个人信息界面</w:t>
            </w:r>
            <w:r>
              <w:rPr>
                <w:rFonts w:hint="eastAsia" w:eastAsiaTheme="minorEastAsia"/>
                <w:color w:val="1F4E79" w:themeColor="accent1" w:themeShade="80"/>
                <w:kern w:val="0"/>
                <w:sz w:val="20"/>
              </w:rPr>
              <w:fldChar w:fldCharType="end"/>
            </w:r>
          </w:p>
          <w:p>
            <w:pPr>
              <w:rPr>
                <w:rStyle w:val="31"/>
                <w:rFonts w:eastAsia="Times New Roman"/>
                <w:kern w:val="0"/>
                <w:sz w:val="20"/>
              </w:rPr>
            </w:pPr>
            <w:r>
              <w:rPr>
                <w:rFonts w:hint="eastAsia" w:ascii="宋体" w:hAnsi="宋体" w:eastAsia="宋体" w:cs="宋体"/>
                <w:kern w:val="0"/>
                <w:sz w:val="20"/>
              </w:rPr>
              <w:t>3.进入界面后点击</w:t>
            </w:r>
            <w:r>
              <w:rPr>
                <w:color w:val="1F4E79" w:themeColor="accent1" w:themeShade="80"/>
              </w:rPr>
              <w:fldChar w:fldCharType="begin"/>
            </w:r>
            <w:r>
              <w:rPr>
                <w:color w:val="1F4E79" w:themeColor="accent1" w:themeShade="80"/>
              </w:rPr>
              <w:instrText xml:space="preserve"> HYPERLINK "更改头像" \l "S_点击" </w:instrText>
            </w:r>
            <w:r>
              <w:rPr>
                <w:color w:val="1F4E79" w:themeColor="accent1" w:themeShade="80"/>
              </w:rPr>
              <w:fldChar w:fldCharType="separate"/>
            </w:r>
            <w:r>
              <w:rPr>
                <w:rStyle w:val="31"/>
                <w:rFonts w:hint="eastAsia" w:eastAsia="Times New Roman"/>
                <w:color w:val="1F4E79" w:themeColor="accent1" w:themeShade="80"/>
                <w:kern w:val="0"/>
                <w:sz w:val="20"/>
              </w:rPr>
              <w:t>“</w:t>
            </w:r>
            <w:r>
              <w:rPr>
                <w:rStyle w:val="31"/>
                <w:rFonts w:hint="eastAsia" w:ascii="宋体" w:hAnsi="宋体" w:eastAsia="宋体" w:cs="宋体"/>
                <w:color w:val="1F4E79" w:themeColor="accent1" w:themeShade="80"/>
                <w:kern w:val="0"/>
                <w:sz w:val="20"/>
              </w:rPr>
              <w:t>更改头像</w:t>
            </w:r>
            <w:r>
              <w:rPr>
                <w:rStyle w:val="31"/>
                <w:rFonts w:eastAsia="Times New Roman"/>
                <w:color w:val="1F4E79" w:themeColor="accent1" w:themeShade="80"/>
                <w:kern w:val="0"/>
                <w:sz w:val="20"/>
              </w:rPr>
              <w:t>”</w:t>
            </w:r>
            <w:r>
              <w:rPr>
                <w:rStyle w:val="31"/>
                <w:rFonts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4</w:t>
            </w:r>
            <w:r>
              <w:rPr>
                <w:rFonts w:eastAsiaTheme="minorEastAsia"/>
                <w:kern w:val="0"/>
                <w:sz w:val="20"/>
              </w:rPr>
              <w:t>.</w:t>
            </w:r>
            <w:r>
              <w:rPr>
                <w:rFonts w:hint="eastAsia" w:eastAsiaTheme="minorEastAsia"/>
                <w:kern w:val="0"/>
                <w:sz w:val="20"/>
              </w:rPr>
              <w:t>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"S_更换头像界面"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更换头像界面</w:t>
            </w:r>
            <w:r>
              <w:rPr>
                <w:rFonts w:hint="eastAsia" w:eastAsiaTheme="minorEastAsia"/>
                <w:color w:val="1F4E79" w:themeColor="accent1" w:themeShade="80"/>
                <w:kern w:val="0"/>
                <w:sz w:val="20"/>
              </w:rPr>
              <w:fldChar w:fldCharType="end"/>
            </w:r>
            <w:r>
              <w:rPr>
                <w:rFonts w:eastAsiaTheme="minorEastAsia"/>
                <w:color w:val="FF0000"/>
                <w:kern w:val="0"/>
                <w:sz w:val="20"/>
              </w:rPr>
              <w:t>.</w:t>
            </w:r>
          </w:p>
          <w:p>
            <w:pPr>
              <w:rPr>
                <w:rFonts w:eastAsia="Times New Roman"/>
                <w:color w:val="FF0000"/>
                <w:kern w:val="0"/>
                <w:sz w:val="20"/>
              </w:rPr>
            </w:pPr>
            <w:r>
              <w:rPr>
                <w:rFonts w:asciiTheme="minorEastAsia" w:hAnsiTheme="minorEastAsia" w:eastAsiaTheme="minorEastAsia"/>
                <w:kern w:val="0"/>
                <w:sz w:val="20"/>
              </w:rPr>
              <w:t>5</w:t>
            </w:r>
            <w:r>
              <w:rPr>
                <w:rFonts w:eastAsia="Times New Roman"/>
                <w:kern w:val="0"/>
                <w:sz w:val="20"/>
              </w:rPr>
              <w:t xml:space="preserve"> </w:t>
            </w:r>
            <w:r>
              <w:rPr>
                <w:rFonts w:hint="eastAsia" w:eastAsia="Times New Roman"/>
                <w:kern w:val="0"/>
                <w:sz w:val="20"/>
              </w:rPr>
              <w:t>选择目标照片的文件夹位置</w:t>
            </w:r>
            <w:r>
              <w:rPr>
                <w:rFonts w:eastAsia="Times New Roman"/>
                <w:kern w:val="0"/>
                <w:sz w:val="20"/>
              </w:rPr>
              <w:t>，</w:t>
            </w:r>
            <w:r>
              <w:fldChar w:fldCharType="begin"/>
            </w:r>
            <w:r>
              <w:instrText xml:space="preserve"> HYPERLINK \l "S_选择目标照片的文件夹位置" </w:instrText>
            </w:r>
            <w:r>
              <w:fldChar w:fldCharType="separate"/>
            </w:r>
            <w:r>
              <w:rPr>
                <w:rStyle w:val="31"/>
                <w:rFonts w:hint="eastAsia" w:eastAsia="Times New Roman"/>
                <w:kern w:val="0"/>
                <w:sz w:val="20"/>
              </w:rPr>
              <w:t>上传</w:t>
            </w:r>
            <w:r>
              <w:rPr>
                <w:rStyle w:val="31"/>
                <w:rFonts w:hint="eastAsia" w:eastAsia="Times New Roman"/>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kern w:val="0"/>
                <w:sz w:val="20"/>
              </w:rPr>
            </w:pPr>
            <w:r>
              <w:rPr>
                <w:rFonts w:hint="eastAsia" w:eastAsia="Times New Roman"/>
                <w:b/>
                <w:kern w:val="0"/>
                <w:sz w:val="20"/>
              </w:rPr>
              <w:t>3-3.0E1照片的格式非gif或jpg或大于350kb</w:t>
            </w:r>
          </w:p>
          <w:p>
            <w:pPr>
              <w:rPr>
                <w:rFonts w:eastAsia="Times New Roman"/>
                <w:kern w:val="0"/>
                <w:sz w:val="20"/>
              </w:rPr>
            </w:pPr>
            <w:r>
              <w:rPr>
                <w:rFonts w:eastAsia="Times New Roman"/>
                <w:kern w:val="0"/>
                <w:sz w:val="20"/>
              </w:rPr>
              <w:t>E</w:t>
            </w:r>
            <w:r>
              <w:rPr>
                <w:rFonts w:hint="eastAsia" w:eastAsia="Times New Roman"/>
                <w:kern w:val="0"/>
                <w:sz w:val="20"/>
              </w:rPr>
              <w:t>1系统显示</w:t>
            </w:r>
            <w:r>
              <w:rPr>
                <w:rFonts w:hint="eastAsia" w:eastAsia="Times New Roman"/>
                <w:color w:val="000000" w:themeColor="text1"/>
                <w:kern w:val="0"/>
                <w:sz w:val="20"/>
                <w14:textFill>
                  <w14:solidFill>
                    <w14:schemeClr w14:val="tx1"/>
                  </w14:solidFill>
                </w14:textFill>
              </w:rPr>
              <w:t>“修改失败，照片格式有误”</w:t>
            </w:r>
          </w:p>
          <w:p>
            <w:pPr>
              <w:rPr>
                <w:rFonts w:eastAsia="Times New Roman"/>
                <w:b/>
                <w:kern w:val="0"/>
                <w:sz w:val="20"/>
              </w:rPr>
            </w:pPr>
            <w:r>
              <w:rPr>
                <w:rFonts w:hint="eastAsia" w:eastAsia="Times New Roman"/>
                <w:b/>
                <w:kern w:val="0"/>
                <w:sz w:val="20"/>
              </w:rPr>
              <w:t>3-3.0E2文件夹为空</w:t>
            </w:r>
          </w:p>
          <w:p>
            <w:pPr>
              <w:rPr>
                <w:rFonts w:eastAsia="Times New Roman"/>
                <w:kern w:val="0"/>
                <w:sz w:val="20"/>
              </w:rPr>
            </w:pPr>
            <w:r>
              <w:rPr>
                <w:rFonts w:eastAsia="Times New Roman"/>
                <w:kern w:val="0"/>
                <w:sz w:val="20"/>
              </w:rPr>
              <w:t>E2</w:t>
            </w:r>
            <w:r>
              <w:rPr>
                <w:rFonts w:hint="eastAsia" w:eastAsia="Times New Roman"/>
                <w:kern w:val="0"/>
                <w:sz w:val="20"/>
              </w:rPr>
              <w:t>若选择的文件夹是空，则显示</w:t>
            </w:r>
            <w:r>
              <w:rPr>
                <w:rFonts w:hint="eastAsia" w:eastAsia="Times New Roman"/>
                <w:color w:val="000000" w:themeColor="text1"/>
                <w:kern w:val="0"/>
                <w:sz w:val="20"/>
                <w14:textFill>
                  <w14:solidFill>
                    <w14:schemeClr w14:val="tx1"/>
                  </w14:solidFill>
                </w14:textFill>
              </w:rPr>
              <w:t>“文件夹内容为空”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asciiTheme="minorEastAsia" w:hAnsiTheme="minorEastAsia" w:eastAsiaTheme="minorEastAsia"/>
                <w:kern w:val="0"/>
                <w:sz w:val="20"/>
              </w:rPr>
              <w:t>3-3.0</w:t>
            </w:r>
            <w:r>
              <w:rPr>
                <w:rFonts w:hint="eastAsia" w:eastAsia="Times New Roman"/>
                <w:kern w:val="0"/>
                <w:sz w:val="20"/>
              </w:rPr>
              <w:t>选择文件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heme="minorEastAsia"/>
                <w:color w:val="000000" w:themeColor="text1"/>
                <w:kern w:val="0"/>
                <w:sz w:val="20"/>
                <w14:textFill>
                  <w14:solidFill>
                    <w14:schemeClr w14:val="tx1"/>
                  </w14:solidFill>
                </w14:textFill>
              </w:rPr>
              <w:t>3-3.0更换头像界面</w:t>
            </w:r>
            <w:r>
              <w:rPr>
                <w:rFonts w:eastAsiaTheme="minorEastAsia"/>
                <w:color w:val="000000" w:themeColor="text1"/>
                <w:kern w:val="0"/>
                <w:sz w:val="20"/>
                <w14:textFill>
                  <w14:solidFill>
                    <w14:schemeClr w14:val="tx1"/>
                  </w14:solidFill>
                </w14:textFill>
              </w:rPr>
              <w:t>.</w:t>
            </w:r>
            <w:r>
              <w:rPr>
                <w:rFonts w:hint="eastAsia" w:eastAsiaTheme="minorEastAsia"/>
                <w:color w:val="000000" w:themeColor="text1"/>
                <w:kern w:val="0"/>
                <w:sz w:val="20"/>
                <w14:textFill>
                  <w14:solidFill>
                    <w14:schemeClr w14:val="tx1"/>
                  </w14:solidFill>
                </w14:textFill>
              </w:rPr>
              <w:t>,</w:t>
            </w:r>
            <w:r>
              <w:rPr>
                <w:rFonts w:eastAsiaTheme="minorEastAsia"/>
                <w:color w:val="000000" w:themeColor="text1"/>
                <w:kern w:val="0"/>
                <w:sz w:val="20"/>
                <w14:textFill>
                  <w14:solidFill>
                    <w14:schemeClr w14:val="tx1"/>
                  </w14:solidFill>
                </w14:textFill>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BR-S-1照片的格式gif或jpg或小于350kb</w:t>
            </w:r>
          </w:p>
          <w:p>
            <w:pPr>
              <w:rPr>
                <w:rFonts w:eastAsia="Times New Roman"/>
                <w:kern w:val="0"/>
                <w:sz w:val="20"/>
              </w:rPr>
            </w:pPr>
            <w:r>
              <w:rPr>
                <w:rFonts w:hint="eastAsia" w:eastAsia="Times New Roman"/>
                <w:kern w:val="0"/>
                <w:sz w:val="20"/>
              </w:rPr>
              <w:t>BR-S-2选择的文件夹非空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0.66</w:t>
            </w:r>
          </w:p>
        </w:tc>
      </w:tr>
    </w:tbl>
    <w:p>
      <w:pPr>
        <w:pStyle w:val="5"/>
      </w:pPr>
      <w:bookmarkStart w:id="747" w:name="_Toc8477"/>
      <w:r>
        <w:rPr>
          <w:rFonts w:hint="eastAsia"/>
          <w:lang w:val="en-US" w:eastAsia="zh-CN"/>
        </w:rPr>
        <w:t>4.2.18.1对话框图</w:t>
      </w:r>
      <w:bookmarkEnd w:id="747"/>
    </w:p>
    <w:p>
      <w:r>
        <w:drawing>
          <wp:inline distT="0" distB="0" distL="0" distR="0">
            <wp:extent cx="5274310" cy="4538345"/>
            <wp:effectExtent l="0" t="0" r="13970" b="317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282"/>
                    <a:stretch>
                      <a:fillRect/>
                    </a:stretch>
                  </pic:blipFill>
                  <pic:spPr>
                    <a:xfrm>
                      <a:off x="0" y="0"/>
                      <a:ext cx="5274310" cy="4538345"/>
                    </a:xfrm>
                    <a:prstGeom prst="rect">
                      <a:avLst/>
                    </a:prstGeom>
                  </pic:spPr>
                </pic:pic>
              </a:graphicData>
            </a:graphic>
          </wp:inline>
        </w:drawing>
      </w:r>
    </w:p>
    <w:p>
      <w:bookmarkStart w:id="748" w:name="_Toc32222"/>
      <w:bookmarkStart w:id="749" w:name="S_点击头像"/>
      <w:r>
        <w:rPr>
          <w:rStyle w:val="37"/>
          <w:rFonts w:hint="eastAsia"/>
          <w:lang w:val="en-US" w:eastAsia="zh-CN"/>
        </w:rPr>
        <w:t>4.2.18.2</w:t>
      </w:r>
      <w:r>
        <w:rPr>
          <w:rStyle w:val="37"/>
          <w:rFonts w:hint="eastAsia"/>
        </w:rPr>
        <w:t>头像按钮</w:t>
      </w:r>
      <w:bookmarkEnd w:id="748"/>
      <w:r>
        <w:rPr>
          <w:rFonts w:hint="eastAsia"/>
          <w:color w:val="FF0000"/>
        </w:rPr>
        <w:t>：</w:t>
      </w:r>
    </w:p>
    <w:bookmarkEnd w:id="749"/>
    <w:p>
      <w:r>
        <w:drawing>
          <wp:inline distT="0" distB="0" distL="0" distR="0">
            <wp:extent cx="3305175" cy="1219200"/>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color w:val="FF0000"/>
        </w:rPr>
      </w:pPr>
      <w:bookmarkStart w:id="750" w:name="_Toc4980"/>
      <w:r>
        <w:rPr>
          <w:rStyle w:val="37"/>
          <w:rFonts w:hint="eastAsia"/>
          <w:lang w:val="en-US" w:eastAsia="zh-CN"/>
        </w:rPr>
        <w:t>4.2.18.3</w:t>
      </w:r>
      <w:bookmarkStart w:id="751" w:name="S_个人信息界面2"/>
      <w:r>
        <w:rPr>
          <w:rStyle w:val="37"/>
          <w:rFonts w:hint="eastAsia"/>
        </w:rPr>
        <w:t>个人信息界面</w:t>
      </w:r>
      <w:bookmarkEnd w:id="750"/>
      <w:bookmarkEnd w:id="751"/>
      <w:r>
        <w:rPr>
          <w:rFonts w:hint="eastAsia"/>
          <w:color w:val="FF0000"/>
        </w:rPr>
        <w:t>：</w:t>
      </w:r>
    </w:p>
    <w:p>
      <w:r>
        <w:drawing>
          <wp:inline distT="0" distB="0" distL="0" distR="0">
            <wp:extent cx="5274310" cy="2364105"/>
            <wp:effectExtent l="0" t="0" r="13970" b="133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p>
    <w:p>
      <w:bookmarkStart w:id="752" w:name="_Toc18638"/>
      <w:bookmarkStart w:id="753" w:name="S_点击“更改头像”"/>
      <w:r>
        <w:rPr>
          <w:rStyle w:val="37"/>
          <w:rFonts w:hint="eastAsia"/>
          <w:lang w:val="en-US" w:eastAsia="zh-CN"/>
        </w:rPr>
        <w:t>4.2.18.4</w:t>
      </w:r>
      <w:r>
        <w:rPr>
          <w:rStyle w:val="37"/>
          <w:rFonts w:hint="eastAsia"/>
        </w:rPr>
        <w:t>“更改头像”按钮</w:t>
      </w:r>
      <w:bookmarkEnd w:id="752"/>
      <w:r>
        <w:rPr>
          <w:rFonts w:hint="eastAsia"/>
          <w:color w:val="FF0000"/>
        </w:rPr>
        <w:t>：</w:t>
      </w:r>
    </w:p>
    <w:bookmarkEnd w:id="753"/>
    <w:p>
      <w:r>
        <w:drawing>
          <wp:inline distT="0" distB="0" distL="0" distR="0">
            <wp:extent cx="4371975" cy="1304925"/>
            <wp:effectExtent l="0" t="0" r="1905"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83"/>
                    <a:stretch>
                      <a:fillRect/>
                    </a:stretch>
                  </pic:blipFill>
                  <pic:spPr>
                    <a:xfrm>
                      <a:off x="0" y="0"/>
                      <a:ext cx="4371975" cy="1304925"/>
                    </a:xfrm>
                    <a:prstGeom prst="rect">
                      <a:avLst/>
                    </a:prstGeom>
                  </pic:spPr>
                </pic:pic>
              </a:graphicData>
            </a:graphic>
          </wp:inline>
        </w:drawing>
      </w:r>
    </w:p>
    <w:p>
      <w:bookmarkStart w:id="754" w:name="_Toc17248"/>
      <w:bookmarkStart w:id="755" w:name="S_选择目标照片的文件夹位置"/>
      <w:r>
        <w:rPr>
          <w:rStyle w:val="37"/>
          <w:rFonts w:hint="eastAsia"/>
          <w:lang w:val="en-US" w:eastAsia="zh-CN"/>
        </w:rPr>
        <w:t>4.2.18.5</w:t>
      </w:r>
      <w:bookmarkStart w:id="756" w:name="S_更换头像界面"/>
      <w:r>
        <w:rPr>
          <w:rStyle w:val="37"/>
          <w:rFonts w:hint="eastAsia"/>
        </w:rPr>
        <w:t>更换头像界面</w:t>
      </w:r>
      <w:bookmarkEnd w:id="754"/>
      <w:bookmarkEnd w:id="756"/>
      <w:r>
        <w:rPr>
          <w:rFonts w:eastAsiaTheme="minorEastAsia"/>
          <w:color w:val="FF0000"/>
          <w:kern w:val="0"/>
          <w:sz w:val="20"/>
        </w:rPr>
        <w:t>.</w:t>
      </w:r>
      <w:r>
        <w:rPr>
          <w:rFonts w:hint="eastAsia"/>
          <w:color w:val="FF0000"/>
        </w:rPr>
        <w:t>：</w:t>
      </w:r>
    </w:p>
    <w:bookmarkEnd w:id="755"/>
    <w:p>
      <w:r>
        <w:drawing>
          <wp:inline distT="0" distB="0" distL="114300" distR="114300">
            <wp:extent cx="4495800" cy="1844040"/>
            <wp:effectExtent l="0" t="0" r="0" b="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284"/>
                    <a:stretch>
                      <a:fillRect/>
                    </a:stretch>
                  </pic:blipFill>
                  <pic:spPr>
                    <a:xfrm>
                      <a:off x="0" y="0"/>
                      <a:ext cx="4495800" cy="1844040"/>
                    </a:xfrm>
                    <a:prstGeom prst="rect">
                      <a:avLst/>
                    </a:prstGeom>
                    <a:noFill/>
                    <a:ln w="9525">
                      <a:noFill/>
                    </a:ln>
                  </pic:spPr>
                </pic:pic>
              </a:graphicData>
            </a:graphic>
          </wp:inline>
        </w:drawing>
      </w:r>
    </w:p>
    <w:p>
      <w:pPr>
        <w:pStyle w:val="4"/>
      </w:pPr>
      <w:bookmarkStart w:id="757" w:name="_Toc1672"/>
      <w:bookmarkStart w:id="758" w:name="_Toc29859"/>
      <w:bookmarkStart w:id="759" w:name="_Toc19705"/>
      <w:bookmarkStart w:id="760" w:name="_Toc15776"/>
      <w:r>
        <w:rPr>
          <w:rFonts w:hint="eastAsia"/>
        </w:rPr>
        <w:t>4.2.19学生我的信箱</w:t>
      </w:r>
      <w:bookmarkEnd w:id="757"/>
      <w:bookmarkEnd w:id="758"/>
      <w:bookmarkEnd w:id="759"/>
      <w:bookmarkEnd w:id="76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S-3-4</w:t>
            </w:r>
            <w:r>
              <w:rPr>
                <w:rFonts w:hint="eastAsia" w:eastAsia="Times New Roman"/>
                <w:kern w:val="0"/>
                <w:sz w:val="20"/>
              </w:rPr>
              <w:t>我的信箱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学生用户可以在此进行收发邮件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学生用户表示想要查看收发的邮件和发送他人邮件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发邮件后，系统自动保存邮件至数据库，并且更新用户的邮件信息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3-4.0我的信箱</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1.学生用户</w:t>
            </w:r>
            <w:r>
              <w:rPr>
                <w:color w:val="1F4E79" w:themeColor="accent1" w:themeShade="80"/>
              </w:rPr>
              <w:fldChar w:fldCharType="begin"/>
            </w:r>
            <w:r>
              <w:rPr>
                <w:color w:val="1F4E79" w:themeColor="accent1" w:themeShade="80"/>
              </w:rPr>
              <w:instrText xml:space="preserve"> HYPERLINK \l "S_点击头像1" </w:instrText>
            </w:r>
            <w:r>
              <w:rPr>
                <w:color w:val="1F4E79" w:themeColor="accent1" w:themeShade="80"/>
              </w:rPr>
              <w:fldChar w:fldCharType="separate"/>
            </w:r>
            <w:r>
              <w:rPr>
                <w:rStyle w:val="31"/>
                <w:rFonts w:hint="eastAsia" w:eastAsia="Times New Roman"/>
                <w:color w:val="1F4E79" w:themeColor="accent1" w:themeShade="80"/>
                <w:kern w:val="0"/>
                <w:sz w:val="20"/>
              </w:rPr>
              <w:t>点击头像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kern w:val="0"/>
                <w:sz w:val="20"/>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"S_个人信息界面3"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个人信息界面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.进入界面后</w:t>
            </w:r>
            <w:r>
              <w:rPr>
                <w:color w:val="1F4E79" w:themeColor="accent1" w:themeShade="80"/>
              </w:rPr>
              <w:fldChar w:fldCharType="begin"/>
            </w:r>
            <w:r>
              <w:rPr>
                <w:color w:val="1F4E79" w:themeColor="accent1" w:themeShade="80"/>
              </w:rPr>
              <w:instrText xml:space="preserve"> HYPERLINK "我的邮箱" \l "S_点击" </w:instrText>
            </w:r>
            <w:r>
              <w:rPr>
                <w:color w:val="1F4E79" w:themeColor="accent1" w:themeShade="80"/>
              </w:rPr>
              <w:fldChar w:fldCharType="separate"/>
            </w:r>
            <w:r>
              <w:rPr>
                <w:rStyle w:val="31"/>
                <w:rFonts w:hint="eastAsia" w:eastAsia="Times New Roman"/>
                <w:color w:val="1F4E79" w:themeColor="accent1" w:themeShade="80"/>
                <w:kern w:val="0"/>
                <w:sz w:val="20"/>
              </w:rPr>
              <w:t>点击“我的邮箱”</w:t>
            </w:r>
            <w:r>
              <w:rPr>
                <w:rStyle w:val="31"/>
                <w:rFonts w:hint="eastAsia" w:eastAsia="Times New Roman"/>
                <w:color w:val="1F4E79" w:themeColor="accent1" w:themeShade="80"/>
                <w:kern w:val="0"/>
                <w:sz w:val="20"/>
              </w:rPr>
              <w:fldChar w:fldCharType="end"/>
            </w:r>
          </w:p>
          <w:p>
            <w:pPr>
              <w:rPr>
                <w:rFonts w:eastAsia="Times New Roman"/>
                <w:color w:val="1F4E79" w:themeColor="accent1" w:themeShade="8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rFonts w:eastAsia="Times New Roman"/>
                <w:color w:val="000000" w:themeColor="text1"/>
                <w:kern w:val="0"/>
                <w:sz w:val="20"/>
                <w14:textFill>
                  <w14:solidFill>
                    <w14:schemeClr w14:val="tx1"/>
                  </w14:solidFill>
                </w14:textFill>
              </w:rPr>
              <w:t xml:space="preserve"> </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"S_我的邮箱界面"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我的邮箱界面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"S_选择操作类别" </w:instrText>
            </w:r>
            <w:r>
              <w:rPr>
                <w:color w:val="1F4E79" w:themeColor="accent1" w:themeShade="80"/>
              </w:rPr>
              <w:fldChar w:fldCharType="separate"/>
            </w:r>
            <w:r>
              <w:rPr>
                <w:rStyle w:val="31"/>
                <w:rFonts w:hint="eastAsia" w:eastAsia="Times New Roman"/>
                <w:color w:val="1F4E79" w:themeColor="accent1" w:themeShade="80"/>
                <w:kern w:val="0"/>
                <w:sz w:val="20"/>
              </w:rPr>
              <w:t>选择操作类别</w:t>
            </w:r>
            <w:r>
              <w:rPr>
                <w:rStyle w:val="31"/>
                <w:rFonts w:hint="eastAsia" w:eastAsia="Times New Roman"/>
                <w:color w:val="1F4E79" w:themeColor="accent1" w:themeShade="80"/>
                <w:kern w:val="0"/>
                <w:sz w:val="20"/>
              </w:rPr>
              <w:fldChar w:fldCharType="end"/>
            </w:r>
          </w:p>
          <w:p>
            <w:pPr>
              <w:rPr>
                <w:rFonts w:asciiTheme="minorEastAsia" w:hAnsiTheme="minorEastAsia" w:eastAsiaTheme="minorEastAsia"/>
                <w:color w:val="FF0000"/>
              </w:rPr>
            </w:pPr>
            <w:r>
              <w:rPr>
                <w:rFonts w:hint="eastAsia" w:asciiTheme="minorEastAsia" w:hAnsiTheme="minorEastAsia" w:eastAsiaTheme="minorEastAsia"/>
                <w:color w:val="000000" w:themeColor="text1"/>
                <w14:textFill>
                  <w14:solidFill>
                    <w14:schemeClr w14:val="tx1"/>
                  </w14:solidFill>
                </w14:textFill>
              </w:rPr>
              <w:t>5</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"S_填写信息界面"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填写信息界面</w:t>
            </w:r>
            <w:r>
              <w:rPr>
                <w:rFonts w:hint="eastAsia" w:asciiTheme="minorEastAsia" w:hAnsiTheme="minorEastAsia" w:eastAsiaTheme="minorEastAsia"/>
                <w:color w:val="1F4E79" w:themeColor="accent1" w:themeShade="80"/>
              </w:rPr>
              <w:fldChar w:fldCharType="end"/>
            </w:r>
          </w:p>
          <w:p>
            <w:pPr>
              <w:rPr>
                <w:rFonts w:eastAsia="Times New Roman"/>
                <w:kern w:val="0"/>
                <w:sz w:val="20"/>
              </w:rPr>
            </w:pPr>
            <w:r>
              <w:rPr>
                <w:rStyle w:val="31"/>
                <w:rFonts w:hint="eastAsia" w:asciiTheme="minorEastAsia" w:hAnsiTheme="minorEastAsia" w:eastAsiaTheme="minorEastAsia"/>
                <w:color w:val="000000" w:themeColor="text1"/>
                <w:kern w:val="0"/>
                <w:sz w:val="20"/>
                <w14:textFill>
                  <w14:solidFill>
                    <w14:schemeClr w14:val="tx1"/>
                  </w14:solidFill>
                </w14:textFill>
              </w:rPr>
              <w:t>6</w:t>
            </w:r>
            <w:r>
              <w:rPr>
                <w:color w:val="1F4E79" w:themeColor="accent1" w:themeShade="80"/>
              </w:rPr>
              <w:fldChar w:fldCharType="begin"/>
            </w:r>
            <w:r>
              <w:rPr>
                <w:color w:val="1F4E79" w:themeColor="accent1" w:themeShade="80"/>
              </w:rPr>
              <w:instrText xml:space="preserve"> HYPERLINK \l "S_填写相关信息" </w:instrText>
            </w:r>
            <w:r>
              <w:rPr>
                <w:color w:val="1F4E79" w:themeColor="accent1" w:themeShade="80"/>
              </w:rPr>
              <w:fldChar w:fldCharType="separate"/>
            </w:r>
            <w:r>
              <w:rPr>
                <w:rStyle w:val="31"/>
                <w:rFonts w:hint="eastAsia" w:eastAsia="Times New Roman"/>
                <w:color w:val="1F4E79" w:themeColor="accent1" w:themeShade="80"/>
                <w:kern w:val="0"/>
                <w:sz w:val="20"/>
              </w:rPr>
              <w:t>填写邮件，则填写收信人、标题、正文等相关信息</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3-4.0E1收信人为空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1收信人不能为空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3-4.0E2标题为空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1标题不能为空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3-4.0E3正文为空</w:t>
            </w:r>
          </w:p>
          <w:p>
            <w:pPr>
              <w:rPr>
                <w:rFonts w:eastAsia="Times New Roman"/>
                <w:kern w:val="0"/>
                <w:sz w:val="20"/>
              </w:rPr>
            </w:pPr>
            <w:r>
              <w:rPr>
                <w:rFonts w:hint="eastAsia" w:eastAsia="Times New Roman"/>
                <w:color w:val="000000" w:themeColor="text1"/>
                <w:kern w:val="0"/>
                <w:sz w:val="20"/>
                <w14:textFill>
                  <w14:solidFill>
                    <w14:schemeClr w14:val="tx1"/>
                  </w14:solidFill>
                </w14:textFill>
              </w:rPr>
              <w:t>1正文不能为空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3-4.0收信人、标题、正文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eastAsia="Times New Roman"/>
                <w:kern w:val="0"/>
                <w:sz w:val="20"/>
              </w:rPr>
              <w:t>3-4.0收信人不能为空；标题不能为空；正文不能为空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BR-S-1收信人不能为空；</w:t>
            </w:r>
          </w:p>
          <w:p>
            <w:pPr>
              <w:rPr>
                <w:rFonts w:eastAsia="Times New Roman"/>
                <w:kern w:val="0"/>
                <w:sz w:val="20"/>
              </w:rPr>
            </w:pPr>
            <w:r>
              <w:rPr>
                <w:rFonts w:hint="eastAsia" w:eastAsia="Times New Roman"/>
                <w:kern w:val="0"/>
                <w:sz w:val="20"/>
              </w:rPr>
              <w:t>BR-S-2标题不能为空</w:t>
            </w:r>
          </w:p>
          <w:p>
            <w:pPr>
              <w:rPr>
                <w:rFonts w:eastAsia="Times New Roman"/>
                <w:kern w:val="0"/>
                <w:sz w:val="20"/>
              </w:rPr>
            </w:pPr>
            <w:r>
              <w:rPr>
                <w:rFonts w:hint="eastAsia" w:eastAsia="Times New Roman"/>
                <w:kern w:val="0"/>
                <w:sz w:val="20"/>
              </w:rPr>
              <w:t>BR-S-3正文不能为空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0.39</w:t>
            </w:r>
          </w:p>
        </w:tc>
      </w:tr>
    </w:tbl>
    <w:p>
      <w:pPr>
        <w:pStyle w:val="5"/>
      </w:pPr>
      <w:bookmarkStart w:id="761" w:name="_Toc10420"/>
      <w:r>
        <w:rPr>
          <w:rFonts w:hint="eastAsia"/>
          <w:lang w:val="en-US" w:eastAsia="zh-CN"/>
        </w:rPr>
        <w:t>4.2.19.1对话框图</w:t>
      </w:r>
      <w:bookmarkEnd w:id="761"/>
    </w:p>
    <w:p>
      <w:r>
        <w:drawing>
          <wp:inline distT="0" distB="0" distL="0" distR="0">
            <wp:extent cx="5274310" cy="5681980"/>
            <wp:effectExtent l="0" t="0" r="13970" b="254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285"/>
                    <a:stretch>
                      <a:fillRect/>
                    </a:stretch>
                  </pic:blipFill>
                  <pic:spPr>
                    <a:xfrm>
                      <a:off x="0" y="0"/>
                      <a:ext cx="5274310" cy="5681980"/>
                    </a:xfrm>
                    <a:prstGeom prst="rect">
                      <a:avLst/>
                    </a:prstGeom>
                  </pic:spPr>
                </pic:pic>
              </a:graphicData>
            </a:graphic>
          </wp:inline>
        </w:drawing>
      </w:r>
    </w:p>
    <w:p>
      <w:pPr>
        <w:pStyle w:val="5"/>
      </w:pPr>
      <w:bookmarkStart w:id="762" w:name="_Toc16036"/>
      <w:bookmarkStart w:id="763" w:name="S_点击头像1"/>
      <w:r>
        <w:rPr>
          <w:rFonts w:hint="eastAsia"/>
          <w:lang w:val="en-US" w:eastAsia="zh-CN"/>
        </w:rPr>
        <w:t>4.2.19.2</w:t>
      </w:r>
      <w:r>
        <w:rPr>
          <w:rFonts w:hint="eastAsia"/>
        </w:rPr>
        <w:t>点击头像</w:t>
      </w:r>
      <w:bookmarkEnd w:id="762"/>
    </w:p>
    <w:bookmarkEnd w:id="763"/>
    <w:p>
      <w:r>
        <w:drawing>
          <wp:inline distT="0" distB="0" distL="0" distR="0">
            <wp:extent cx="3305175" cy="1219200"/>
            <wp:effectExtent l="0" t="0" r="190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color w:val="FF0000"/>
        </w:rPr>
      </w:pPr>
      <w:bookmarkStart w:id="764" w:name="_Toc2399"/>
      <w:r>
        <w:rPr>
          <w:rStyle w:val="37"/>
          <w:rFonts w:hint="eastAsia"/>
          <w:lang w:val="en-US" w:eastAsia="zh-CN"/>
        </w:rPr>
        <w:t>4.2.19.3</w:t>
      </w:r>
      <w:bookmarkStart w:id="765" w:name="S_个人信息界面3"/>
      <w:r>
        <w:rPr>
          <w:rStyle w:val="37"/>
          <w:rFonts w:hint="eastAsia"/>
        </w:rPr>
        <w:t>个人信息界面</w:t>
      </w:r>
      <w:bookmarkEnd w:id="764"/>
      <w:bookmarkEnd w:id="765"/>
      <w:r>
        <w:rPr>
          <w:rFonts w:hint="eastAsia"/>
          <w:color w:val="FF0000"/>
        </w:rPr>
        <w:t>：</w:t>
      </w:r>
    </w:p>
    <w:p>
      <w:r>
        <w:drawing>
          <wp:inline distT="0" distB="0" distL="0" distR="0">
            <wp:extent cx="5274310" cy="2364105"/>
            <wp:effectExtent l="0" t="0" r="13970" b="1333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p>
    <w:p/>
    <w:p>
      <w:pPr>
        <w:pStyle w:val="5"/>
      </w:pPr>
      <w:bookmarkStart w:id="766" w:name="_Toc11192"/>
      <w:bookmarkStart w:id="767" w:name="S_点击“我的邮箱”"/>
      <w:r>
        <w:rPr>
          <w:rFonts w:hint="eastAsia"/>
          <w:lang w:val="en-US" w:eastAsia="zh-CN"/>
        </w:rPr>
        <w:t>4.2.19.4</w:t>
      </w:r>
      <w:r>
        <w:rPr>
          <w:rFonts w:hint="eastAsia"/>
        </w:rPr>
        <w:t>“我的邮箱”按钮</w:t>
      </w:r>
      <w:bookmarkEnd w:id="766"/>
    </w:p>
    <w:bookmarkEnd w:id="767"/>
    <w:p>
      <w:r>
        <w:drawing>
          <wp:inline distT="0" distB="0" distL="0" distR="0">
            <wp:extent cx="4619625" cy="1152525"/>
            <wp:effectExtent l="0" t="0" r="1333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86"/>
                    <a:stretch>
                      <a:fillRect/>
                    </a:stretch>
                  </pic:blipFill>
                  <pic:spPr>
                    <a:xfrm>
                      <a:off x="0" y="0"/>
                      <a:ext cx="4619625" cy="1152525"/>
                    </a:xfrm>
                    <a:prstGeom prst="rect">
                      <a:avLst/>
                    </a:prstGeom>
                  </pic:spPr>
                </pic:pic>
              </a:graphicData>
            </a:graphic>
          </wp:inline>
        </w:drawing>
      </w:r>
    </w:p>
    <w:p>
      <w:pPr>
        <w:rPr>
          <w:color w:val="FF0000"/>
        </w:rPr>
      </w:pPr>
      <w:bookmarkStart w:id="768" w:name="S_选择操作类别"/>
    </w:p>
    <w:p>
      <w:pPr>
        <w:rPr>
          <w:color w:val="FF0000"/>
        </w:rPr>
      </w:pPr>
      <w:bookmarkStart w:id="769" w:name="_Toc1149"/>
      <w:r>
        <w:rPr>
          <w:rStyle w:val="37"/>
          <w:rFonts w:hint="eastAsia"/>
          <w:lang w:val="en-US" w:eastAsia="zh-CN"/>
        </w:rPr>
        <w:t>4.2.19.5</w:t>
      </w:r>
      <w:bookmarkStart w:id="770" w:name="S_我的邮箱界面"/>
      <w:r>
        <w:rPr>
          <w:rStyle w:val="37"/>
          <w:rFonts w:hint="eastAsia"/>
        </w:rPr>
        <w:t>我的邮箱界面</w:t>
      </w:r>
      <w:bookmarkEnd w:id="769"/>
      <w:bookmarkEnd w:id="770"/>
      <w:r>
        <w:rPr>
          <w:rFonts w:hint="eastAsia"/>
          <w:color w:val="FF0000"/>
        </w:rPr>
        <w:t>：</w:t>
      </w:r>
    </w:p>
    <w:bookmarkEnd w:id="768"/>
    <w:p>
      <w:r>
        <w:drawing>
          <wp:inline distT="0" distB="0" distL="114300" distR="114300">
            <wp:extent cx="4876800" cy="3901440"/>
            <wp:effectExtent l="0" t="0" r="0" b="0"/>
            <wp:docPr id="1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pic:cNvPicPr>
                      <a:picLocks noChangeAspect="1"/>
                    </pic:cNvPicPr>
                  </pic:nvPicPr>
                  <pic:blipFill>
                    <a:blip r:embed="rId287"/>
                    <a:stretch>
                      <a:fillRect/>
                    </a:stretch>
                  </pic:blipFill>
                  <pic:spPr>
                    <a:xfrm>
                      <a:off x="0" y="0"/>
                      <a:ext cx="4876800" cy="3901440"/>
                    </a:xfrm>
                    <a:prstGeom prst="rect">
                      <a:avLst/>
                    </a:prstGeom>
                    <a:noFill/>
                    <a:ln w="9525">
                      <a:noFill/>
                    </a:ln>
                  </pic:spPr>
                </pic:pic>
              </a:graphicData>
            </a:graphic>
          </wp:inline>
        </w:drawing>
      </w:r>
    </w:p>
    <w:p>
      <w:bookmarkStart w:id="771" w:name="_Toc9329"/>
      <w:bookmarkStart w:id="772" w:name="S_填写相关信息"/>
      <w:r>
        <w:rPr>
          <w:rStyle w:val="37"/>
          <w:rFonts w:hint="eastAsia"/>
          <w:lang w:val="en-US" w:eastAsia="zh-CN"/>
        </w:rPr>
        <w:t>4.2.19.6</w:t>
      </w:r>
      <w:bookmarkStart w:id="773" w:name="S_填写信息界面"/>
      <w:r>
        <w:rPr>
          <w:rStyle w:val="37"/>
          <w:rFonts w:hint="eastAsia"/>
        </w:rPr>
        <w:t>填写信息界面</w:t>
      </w:r>
      <w:bookmarkEnd w:id="771"/>
      <w:bookmarkEnd w:id="773"/>
      <w:r>
        <w:rPr>
          <w:rFonts w:hint="eastAsia"/>
          <w:color w:val="FF0000"/>
        </w:rPr>
        <w:t>：</w:t>
      </w:r>
    </w:p>
    <w:bookmarkEnd w:id="772"/>
    <w:p>
      <w:r>
        <w:drawing>
          <wp:inline distT="0" distB="0" distL="0" distR="0">
            <wp:extent cx="4983480" cy="4375785"/>
            <wp:effectExtent l="0" t="0" r="0" b="133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88"/>
                    <a:stretch>
                      <a:fillRect/>
                    </a:stretch>
                  </pic:blipFill>
                  <pic:spPr>
                    <a:xfrm>
                      <a:off x="0" y="0"/>
                      <a:ext cx="4991260" cy="4383127"/>
                    </a:xfrm>
                    <a:prstGeom prst="rect">
                      <a:avLst/>
                    </a:prstGeom>
                  </pic:spPr>
                </pic:pic>
              </a:graphicData>
            </a:graphic>
          </wp:inline>
        </w:drawing>
      </w:r>
    </w:p>
    <w:p>
      <w:pPr>
        <w:pStyle w:val="4"/>
      </w:pPr>
      <w:bookmarkStart w:id="774" w:name="_Toc21862"/>
      <w:bookmarkStart w:id="775" w:name="_Toc8581"/>
      <w:bookmarkStart w:id="776" w:name="_Toc18618"/>
      <w:bookmarkStart w:id="777" w:name="_Toc5431"/>
      <w:r>
        <w:rPr>
          <w:rFonts w:hint="eastAsia"/>
        </w:rPr>
        <w:t>4.2.20学生修改</w:t>
      </w:r>
      <w:bookmarkEnd w:id="774"/>
      <w:r>
        <w:rPr>
          <w:rFonts w:hint="eastAsia"/>
        </w:rPr>
        <w:t>联系方式</w:t>
      </w:r>
      <w:bookmarkEnd w:id="775"/>
      <w:bookmarkEnd w:id="776"/>
      <w:bookmarkEnd w:id="77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w:t>
            </w:r>
            <w:r>
              <w:rPr>
                <w:rFonts w:hint="eastAsia" w:eastAsia="Times New Roman"/>
                <w:kern w:val="0"/>
                <w:sz w:val="20"/>
              </w:rPr>
              <w:t>3-6</w:t>
            </w:r>
            <w:r>
              <w:rPr>
                <w:rFonts w:eastAsia="Times New Roman"/>
                <w:kern w:val="0"/>
                <w:sz w:val="20"/>
              </w:rPr>
              <w:t xml:space="preserve"> </w:t>
            </w:r>
            <w:r>
              <w:rPr>
                <w:rFonts w:hint="eastAsia" w:eastAsia="Times New Roman"/>
                <w:kern w:val="0"/>
                <w:sz w:val="20"/>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学生用户可以在此修改修改联系方式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学生用户表示想要修改修改联系方式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hint="eastAsia" w:eastAsia="宋体"/>
                <w:kern w:val="0"/>
                <w:sz w:val="20"/>
                <w:lang w:eastAsia="zh-CN"/>
              </w:rPr>
            </w:pPr>
            <w:r>
              <w:rPr>
                <w:rFonts w:hint="eastAsia" w:eastAsia="Times New Roman"/>
                <w:kern w:val="0"/>
                <w:sz w:val="20"/>
              </w:rPr>
              <w:t>学生用户已注册并</w:t>
            </w:r>
            <w:r>
              <w:rPr>
                <w:rFonts w:hint="eastAsia"/>
                <w:kern w:val="0"/>
                <w:sz w:val="20"/>
                <w:lang w:eastAsia="zh-CN"/>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填写修改后的个人信息被保存到数据库，并且保存更新至用户的基本信息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3-6.0个人信息修改</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1.学生用户</w:t>
            </w:r>
            <w:r>
              <w:rPr>
                <w:color w:val="1F4E79" w:themeColor="accent1" w:themeShade="80"/>
              </w:rPr>
              <w:fldChar w:fldCharType="begin"/>
            </w:r>
            <w:r>
              <w:rPr>
                <w:color w:val="1F4E79" w:themeColor="accent1" w:themeShade="80"/>
              </w:rPr>
              <w:instrText xml:space="preserve"> HYPERLINK \l "S_点击头像3" </w:instrText>
            </w:r>
            <w:r>
              <w:rPr>
                <w:color w:val="1F4E79" w:themeColor="accent1" w:themeShade="80"/>
              </w:rPr>
              <w:fldChar w:fldCharType="separate"/>
            </w:r>
            <w:r>
              <w:rPr>
                <w:rStyle w:val="31"/>
                <w:rFonts w:hint="eastAsia" w:eastAsia="Times New Roman"/>
                <w:color w:val="1F4E79" w:themeColor="accent1" w:themeShade="80"/>
                <w:kern w:val="0"/>
                <w:sz w:val="20"/>
              </w:rPr>
              <w:t>点击头像</w:t>
            </w:r>
            <w:r>
              <w:rPr>
                <w:rStyle w:val="31"/>
                <w:rFonts w:hint="eastAsia" w:eastAsia="Times New Roman"/>
                <w:color w:val="1F4E79" w:themeColor="accent1" w:themeShade="80"/>
                <w:kern w:val="0"/>
                <w:sz w:val="20"/>
              </w:rPr>
              <w:fldChar w:fldCharType="end"/>
            </w:r>
          </w:p>
          <w:p>
            <w:pPr>
              <w:rPr>
                <w:rFonts w:ascii="宋体" w:hAnsi="宋体" w:eastAsia="宋体" w:cs="宋体"/>
                <w:color w:val="1F4E79" w:themeColor="accent1" w:themeShade="80"/>
                <w:kern w:val="0"/>
                <w:sz w:val="20"/>
              </w:rPr>
            </w:pPr>
            <w:r>
              <w:rPr>
                <w:rFonts w:hint="eastAsia" w:eastAsia="Times New Roman"/>
                <w:color w:val="000000" w:themeColor="text1"/>
                <w:kern w:val="0"/>
                <w:sz w:val="20"/>
                <w14:textFill>
                  <w14:solidFill>
                    <w14:schemeClr w14:val="tx1"/>
                  </w14:solidFill>
                </w14:textFill>
              </w:rPr>
              <w:t>2.进入</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"S_个人信息界面4"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个人信息</w:t>
            </w:r>
            <w:r>
              <w:rPr>
                <w:rStyle w:val="31"/>
                <w:rFonts w:hint="eastAsia" w:eastAsia="Times New Roman"/>
                <w:color w:val="1F4E79" w:themeColor="accent1" w:themeShade="80"/>
                <w:kern w:val="0"/>
                <w:sz w:val="20"/>
              </w:rPr>
              <w:t>界面</w:t>
            </w:r>
            <w:r>
              <w:rPr>
                <w:rFonts w:hint="eastAsia" w:ascii="宋体" w:hAnsi="宋体" w:eastAsia="宋体" w:cs="宋体"/>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Style w:val="31"/>
                <w:rFonts w:hint="eastAsia" w:asciiTheme="minorEastAsia" w:hAnsiTheme="minorEastAsia" w:eastAsiaTheme="minorEastAsia"/>
                <w:color w:val="000000" w:themeColor="text1"/>
                <w:kern w:val="0"/>
                <w:sz w:val="20"/>
                <w14:textFill>
                  <w14:solidFill>
                    <w14:schemeClr w14:val="tx1"/>
                  </w14:solidFill>
                </w14:textFill>
              </w:rPr>
              <w:t>3</w:t>
            </w:r>
            <w:r>
              <w:rPr>
                <w:color w:val="1F4E79" w:themeColor="accent1" w:themeShade="80"/>
              </w:rPr>
              <w:fldChar w:fldCharType="begin"/>
            </w:r>
            <w:r>
              <w:rPr>
                <w:color w:val="1F4E79" w:themeColor="accent1" w:themeShade="80"/>
              </w:rPr>
              <w:instrText xml:space="preserve"> HYPERLINK "主要信息" \l "S_点击" </w:instrText>
            </w:r>
            <w:r>
              <w:rPr>
                <w:color w:val="1F4E79" w:themeColor="accent1" w:themeShade="80"/>
              </w:rPr>
              <w:fldChar w:fldCharType="separate"/>
            </w:r>
            <w:r>
              <w:rPr>
                <w:rStyle w:val="31"/>
                <w:rFonts w:hint="eastAsia" w:eastAsia="Times New Roman"/>
                <w:color w:val="1F4E79" w:themeColor="accent1" w:themeShade="80"/>
                <w:kern w:val="0"/>
                <w:sz w:val="20"/>
              </w:rPr>
              <w:t>点击“主要信息”</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4跳转至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"S_填写主要信息界面"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填写主要信息界面</w:t>
            </w:r>
            <w:r>
              <w:rPr>
                <w:rFonts w:hint="eastAsia" w:eastAsiaTheme="minorEastAsia"/>
                <w:color w:val="1F4E79" w:themeColor="accent1" w:themeShade="80"/>
                <w:kern w:val="0"/>
                <w:sz w:val="20"/>
              </w:rPr>
              <w:fldChar w:fldCharType="end"/>
            </w:r>
          </w:p>
          <w:p>
            <w:pPr>
              <w:rPr>
                <w:rFonts w:eastAsia="Times New Roman"/>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"S_填写qq、wechat、email等信息，击下方的修改" </w:instrText>
            </w:r>
            <w:r>
              <w:rPr>
                <w:color w:val="1F4E79" w:themeColor="accent1" w:themeShade="80"/>
              </w:rPr>
              <w:fldChar w:fldCharType="separate"/>
            </w:r>
            <w:r>
              <w:rPr>
                <w:rStyle w:val="31"/>
                <w:rFonts w:hint="eastAsia" w:eastAsia="Times New Roman"/>
                <w:color w:val="1F4E79" w:themeColor="accent1" w:themeShade="80"/>
                <w:kern w:val="0"/>
                <w:sz w:val="20"/>
              </w:rPr>
              <w:t>填写qq、wechat、</w:t>
            </w:r>
            <w:r>
              <w:rPr>
                <w:rStyle w:val="31"/>
                <w:rFonts w:eastAsia="Times New Roman"/>
                <w:color w:val="1F4E79" w:themeColor="accent1" w:themeShade="80"/>
                <w:kern w:val="0"/>
                <w:sz w:val="20"/>
              </w:rPr>
              <w:t>email</w:t>
            </w:r>
            <w:r>
              <w:rPr>
                <w:rStyle w:val="31"/>
                <w:rFonts w:hint="eastAsia" w:eastAsia="Times New Roman"/>
                <w:color w:val="1F4E79" w:themeColor="accent1" w:themeShade="80"/>
                <w:kern w:val="0"/>
                <w:sz w:val="20"/>
              </w:rPr>
              <w:t>等信息</w:t>
            </w:r>
            <w:r>
              <w:rPr>
                <w:rStyle w:val="31"/>
                <w:rFonts w:eastAsia="Times New Roman"/>
                <w:color w:val="1F4E79" w:themeColor="accent1" w:themeShade="80"/>
                <w:kern w:val="0"/>
                <w:sz w:val="20"/>
              </w:rPr>
              <w:t>，</w:t>
            </w:r>
            <w:r>
              <w:rPr>
                <w:rStyle w:val="31"/>
                <w:rFonts w:hint="eastAsia" w:eastAsia="Times New Roman"/>
                <w:color w:val="1F4E79" w:themeColor="accent1" w:themeShade="80"/>
                <w:kern w:val="0"/>
                <w:sz w:val="20"/>
              </w:rPr>
              <w:t>击下方的修改</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3-6.0E1QQ号格式有误</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w:t>
            </w:r>
            <w:r>
              <w:rPr>
                <w:rFonts w:eastAsia="Times New Roman"/>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QQ号输入有误时输出“QQ号输入有误”</w:t>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3-6.0E2email格式输入有误</w:t>
            </w:r>
          </w:p>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E2</w:t>
            </w:r>
            <w:r>
              <w:rPr>
                <w:rFonts w:hint="eastAsia" w:eastAsia="Times New Roman"/>
                <w:color w:val="000000" w:themeColor="text1"/>
                <w:kern w:val="0"/>
                <w:sz w:val="20"/>
                <w14:textFill>
                  <w14:solidFill>
                    <w14:schemeClr w14:val="tx1"/>
                  </w14:solidFill>
                </w14:textFill>
              </w:rPr>
              <w:t>email格式有误时输出“email输入格式有误”</w:t>
            </w:r>
            <w:r>
              <w:rPr>
                <w:rFonts w:eastAsia="Times New Roman"/>
                <w:color w:val="000000" w:themeColor="text1"/>
                <w:kern w:val="0"/>
                <w:sz w:val="20"/>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3-5.0</w:t>
            </w:r>
            <w:r>
              <w:rPr>
                <w:rFonts w:hint="eastAsia" w:eastAsia="Times New Roman"/>
                <w:color w:val="000000" w:themeColor="text1"/>
                <w:kern w:val="0"/>
                <w:sz w:val="20"/>
                <w14:textFill>
                  <w14:solidFill>
                    <w14:schemeClr w14:val="tx1"/>
                  </w14:solidFill>
                </w14:textFill>
              </w:rPr>
              <w:t>qq、wechat、</w:t>
            </w:r>
            <w:r>
              <w:rPr>
                <w:rFonts w:eastAsia="Times New Roman"/>
                <w:color w:val="000000" w:themeColor="text1"/>
                <w:kern w:val="0"/>
                <w:sz w:val="20"/>
                <w14:textFill>
                  <w14:solidFill>
                    <w14:schemeClr w14:val="tx1"/>
                  </w14:solidFill>
                </w14:textFill>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color w:val="000000" w:themeColor="text1"/>
                <w:kern w:val="0"/>
                <w:sz w:val="20"/>
                <w14:textFill>
                  <w14:solidFill>
                    <w14:schemeClr w14:val="tx1"/>
                  </w14:solidFill>
                </w14:textFill>
              </w:rPr>
            </w:pPr>
            <w:r>
              <w:rPr>
                <w:rFonts w:hint="eastAsia" w:ascii="宋体" w:hAnsi="宋体" w:eastAsia="宋体" w:cs="宋体"/>
                <w:color w:val="000000" w:themeColor="text1"/>
                <w:kern w:val="0"/>
                <w:sz w:val="20"/>
                <w14:textFill>
                  <w14:solidFill>
                    <w14:schemeClr w14:val="tx1"/>
                  </w14:solidFill>
                </w14:textFill>
              </w:rPr>
              <w:t>3-5.0填写信息界面，E1，E</w:t>
            </w:r>
            <w:r>
              <w:rPr>
                <w:rFonts w:ascii="宋体" w:hAnsi="宋体" w:eastAsia="宋体" w:cs="宋体"/>
                <w:color w:val="000000" w:themeColor="text1"/>
                <w:kern w:val="0"/>
                <w:sz w:val="20"/>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BR-S-1QQ格式必须正确</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BR-S-2email格式必须正确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0.50</w:t>
            </w:r>
          </w:p>
        </w:tc>
      </w:tr>
    </w:tbl>
    <w:p>
      <w:pPr>
        <w:pStyle w:val="5"/>
      </w:pPr>
      <w:bookmarkStart w:id="778" w:name="_Toc1699"/>
      <w:r>
        <w:rPr>
          <w:rFonts w:hint="eastAsia"/>
          <w:lang w:val="en-US" w:eastAsia="zh-CN"/>
        </w:rPr>
        <w:t>4.2.20.1对话框图</w:t>
      </w:r>
      <w:bookmarkEnd w:id="778"/>
    </w:p>
    <w:p>
      <w:r>
        <w:drawing>
          <wp:inline distT="0" distB="0" distL="0" distR="0">
            <wp:extent cx="5274310" cy="4711065"/>
            <wp:effectExtent l="0" t="0" r="13970" b="1333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289"/>
                    <a:stretch>
                      <a:fillRect/>
                    </a:stretch>
                  </pic:blipFill>
                  <pic:spPr>
                    <a:xfrm>
                      <a:off x="0" y="0"/>
                      <a:ext cx="5274310" cy="4711065"/>
                    </a:xfrm>
                    <a:prstGeom prst="rect">
                      <a:avLst/>
                    </a:prstGeom>
                  </pic:spPr>
                </pic:pic>
              </a:graphicData>
            </a:graphic>
          </wp:inline>
        </w:drawing>
      </w:r>
    </w:p>
    <w:p>
      <w:bookmarkStart w:id="779" w:name="_Toc26379"/>
      <w:bookmarkStart w:id="780" w:name="S_点击头像3"/>
      <w:r>
        <w:rPr>
          <w:rStyle w:val="37"/>
          <w:rFonts w:hint="eastAsia"/>
          <w:lang w:val="en-US" w:eastAsia="zh-CN"/>
        </w:rPr>
        <w:t>4.2.20.2</w:t>
      </w:r>
      <w:r>
        <w:rPr>
          <w:rStyle w:val="37"/>
          <w:rFonts w:hint="eastAsia"/>
        </w:rPr>
        <w:t>头像</w:t>
      </w:r>
      <w:bookmarkEnd w:id="779"/>
      <w:r>
        <w:rPr>
          <w:rFonts w:hint="eastAsia"/>
          <w:color w:val="FF0000"/>
        </w:rPr>
        <w:t>：</w:t>
      </w:r>
    </w:p>
    <w:bookmarkEnd w:id="780"/>
    <w:p>
      <w:r>
        <w:drawing>
          <wp:inline distT="0" distB="0" distL="0" distR="0">
            <wp:extent cx="3305175" cy="1219200"/>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8"/>
                    <a:stretch>
                      <a:fillRect/>
                    </a:stretch>
                  </pic:blipFill>
                  <pic:spPr>
                    <a:xfrm>
                      <a:off x="0" y="0"/>
                      <a:ext cx="3305175" cy="1219200"/>
                    </a:xfrm>
                    <a:prstGeom prst="rect">
                      <a:avLst/>
                    </a:prstGeom>
                  </pic:spPr>
                </pic:pic>
              </a:graphicData>
            </a:graphic>
          </wp:inline>
        </w:drawing>
      </w:r>
    </w:p>
    <w:p>
      <w:pPr>
        <w:rPr>
          <w:color w:val="FF0000"/>
        </w:rPr>
      </w:pPr>
      <w:bookmarkStart w:id="781" w:name="_Toc26646"/>
      <w:r>
        <w:rPr>
          <w:rStyle w:val="37"/>
          <w:rFonts w:hint="eastAsia"/>
          <w:lang w:val="en-US" w:eastAsia="zh-CN"/>
        </w:rPr>
        <w:t>4.2.20.3</w:t>
      </w:r>
      <w:bookmarkStart w:id="782" w:name="S_个人信息界面4"/>
      <w:r>
        <w:rPr>
          <w:rStyle w:val="37"/>
          <w:rFonts w:hint="eastAsia"/>
        </w:rPr>
        <w:t>个人信息界面</w:t>
      </w:r>
      <w:bookmarkEnd w:id="781"/>
      <w:bookmarkEnd w:id="782"/>
      <w:r>
        <w:rPr>
          <w:rFonts w:hint="eastAsia"/>
          <w:color w:val="FF0000"/>
        </w:rPr>
        <w:t>：</w:t>
      </w:r>
    </w:p>
    <w:p>
      <w:r>
        <w:drawing>
          <wp:inline distT="0" distB="0" distL="0" distR="0">
            <wp:extent cx="5274310" cy="2364105"/>
            <wp:effectExtent l="0" t="0" r="13970" b="133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279"/>
                    <a:stretch>
                      <a:fillRect/>
                    </a:stretch>
                  </pic:blipFill>
                  <pic:spPr>
                    <a:xfrm>
                      <a:off x="0" y="0"/>
                      <a:ext cx="5274310" cy="2364105"/>
                    </a:xfrm>
                    <a:prstGeom prst="rect">
                      <a:avLst/>
                    </a:prstGeom>
                  </pic:spPr>
                </pic:pic>
              </a:graphicData>
            </a:graphic>
          </wp:inline>
        </w:drawing>
      </w:r>
      <w:bookmarkStart w:id="783" w:name="S_点击“主要信息”"/>
      <w:r>
        <w:rPr>
          <w:rStyle w:val="37"/>
          <w:rFonts w:hint="eastAsia"/>
          <w:lang w:val="en-US" w:eastAsia="zh-CN"/>
        </w:rPr>
        <w:t>4.2.20.4</w:t>
      </w:r>
      <w:r>
        <w:rPr>
          <w:rStyle w:val="37"/>
          <w:rFonts w:hint="eastAsia"/>
        </w:rPr>
        <w:t>“主要信息”按钮</w:t>
      </w:r>
      <w:r>
        <w:rPr>
          <w:rFonts w:hint="eastAsia"/>
          <w:color w:val="FF0000"/>
        </w:rPr>
        <w:t>：</w:t>
      </w:r>
    </w:p>
    <w:bookmarkEnd w:id="783"/>
    <w:p>
      <w:r>
        <w:drawing>
          <wp:inline distT="0" distB="0" distL="0" distR="0">
            <wp:extent cx="3390900" cy="1362075"/>
            <wp:effectExtent l="0" t="0" r="762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90"/>
                    <a:stretch>
                      <a:fillRect/>
                    </a:stretch>
                  </pic:blipFill>
                  <pic:spPr>
                    <a:xfrm>
                      <a:off x="0" y="0"/>
                      <a:ext cx="3390900" cy="1362075"/>
                    </a:xfrm>
                    <a:prstGeom prst="rect">
                      <a:avLst/>
                    </a:prstGeom>
                  </pic:spPr>
                </pic:pic>
              </a:graphicData>
            </a:graphic>
          </wp:inline>
        </w:drawing>
      </w:r>
    </w:p>
    <w:p>
      <w:pPr>
        <w:rPr>
          <w:color w:val="FF0000"/>
        </w:rPr>
      </w:pPr>
      <w:bookmarkStart w:id="784" w:name="S_填写qq、wechat、email等信息，击下方的修改"/>
      <w:bookmarkStart w:id="785" w:name="_Toc16578"/>
      <w:r>
        <w:rPr>
          <w:rStyle w:val="37"/>
          <w:rFonts w:hint="eastAsia"/>
          <w:lang w:val="en-US" w:eastAsia="zh-CN"/>
        </w:rPr>
        <w:t>4.2.20.5</w:t>
      </w:r>
      <w:bookmarkStart w:id="786" w:name="S_填写主要信息界面"/>
      <w:r>
        <w:rPr>
          <w:rStyle w:val="37"/>
          <w:rFonts w:hint="eastAsia"/>
        </w:rPr>
        <w:t>填写</w:t>
      </w:r>
      <w:bookmarkEnd w:id="784"/>
      <w:r>
        <w:rPr>
          <w:rStyle w:val="37"/>
          <w:rFonts w:hint="eastAsia"/>
        </w:rPr>
        <w:t>主要信息界面</w:t>
      </w:r>
      <w:bookmarkEnd w:id="785"/>
      <w:bookmarkEnd w:id="786"/>
      <w:r>
        <w:rPr>
          <w:rFonts w:hint="eastAsia" w:eastAsiaTheme="minorEastAsia"/>
          <w:color w:val="FF0000"/>
          <w:kern w:val="0"/>
          <w:sz w:val="20"/>
        </w:rPr>
        <w:t>：</w:t>
      </w:r>
    </w:p>
    <w:p>
      <w:r>
        <w:drawing>
          <wp:inline distT="0" distB="0" distL="114300" distR="114300">
            <wp:extent cx="4381500" cy="4366260"/>
            <wp:effectExtent l="0" t="0" r="7620" b="7620"/>
            <wp:docPr id="1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pic:cNvPicPr>
                      <a:picLocks noChangeAspect="1"/>
                    </pic:cNvPicPr>
                  </pic:nvPicPr>
                  <pic:blipFill>
                    <a:blip r:embed="rId291"/>
                    <a:stretch>
                      <a:fillRect/>
                    </a:stretch>
                  </pic:blipFill>
                  <pic:spPr>
                    <a:xfrm>
                      <a:off x="0" y="0"/>
                      <a:ext cx="4398123" cy="4382825"/>
                    </a:xfrm>
                    <a:prstGeom prst="rect">
                      <a:avLst/>
                    </a:prstGeom>
                    <a:noFill/>
                    <a:ln w="9525">
                      <a:noFill/>
                    </a:ln>
                  </pic:spPr>
                </pic:pic>
              </a:graphicData>
            </a:graphic>
          </wp:inline>
        </w:drawing>
      </w:r>
    </w:p>
    <w:p>
      <w:pPr>
        <w:pStyle w:val="4"/>
      </w:pPr>
      <w:bookmarkStart w:id="787" w:name="_Toc24226"/>
      <w:bookmarkStart w:id="788" w:name="_Toc16244"/>
      <w:bookmarkStart w:id="789" w:name="_Toc32279"/>
      <w:bookmarkStart w:id="790" w:name="_Toc24322"/>
      <w:r>
        <w:rPr>
          <w:rFonts w:hint="eastAsia"/>
        </w:rPr>
        <w:t>4.2.21学生浏览案例</w:t>
      </w:r>
      <w:bookmarkEnd w:id="787"/>
      <w:bookmarkEnd w:id="788"/>
      <w:bookmarkEnd w:id="789"/>
      <w:bookmarkEnd w:id="79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S-4-1 </w:t>
            </w:r>
            <w:r>
              <w:rPr>
                <w:rFonts w:hint="eastAsia" w:eastAsia="Times New Roman"/>
                <w:kern w:val="0"/>
                <w:sz w:val="20"/>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1.学生的身份得到认证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4-1.0浏览案例</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w:t>
            </w:r>
            <w:r>
              <w:rPr>
                <w:color w:val="1F4E79" w:themeColor="accent1" w:themeShade="80"/>
              </w:rPr>
              <w:fldChar w:fldCharType="begin"/>
            </w:r>
            <w:r>
              <w:rPr>
                <w:color w:val="1F4E79" w:themeColor="accent1" w:themeShade="80"/>
              </w:rPr>
              <w:instrText xml:space="preserve"> HYPERLINK "案例库" \l "S_点击导航条的" </w:instrText>
            </w:r>
            <w:r>
              <w:rPr>
                <w:color w:val="1F4E79" w:themeColor="accent1" w:themeShade="80"/>
              </w:rPr>
              <w:fldChar w:fldCharType="separate"/>
            </w:r>
            <w:r>
              <w:rPr>
                <w:rStyle w:val="31"/>
                <w:rFonts w:hint="eastAsia" w:eastAsia="Times New Roman"/>
                <w:color w:val="1F4E79" w:themeColor="accent1" w:themeShade="80"/>
                <w:kern w:val="0"/>
                <w:sz w:val="20"/>
              </w:rPr>
              <w:t>导航条的“案例库”</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"S_案例库列表界面"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案例库列表界面</w:t>
            </w:r>
            <w:r>
              <w:rPr>
                <w:rFonts w:hint="eastAsia" w:eastAsiaTheme="minorEastAsia"/>
                <w:color w:val="1F4E79" w:themeColor="accent1" w:themeShade="80"/>
                <w:kern w:val="0"/>
                <w:sz w:val="20"/>
              </w:rPr>
              <w:fldChar w:fldCharType="end"/>
            </w:r>
          </w:p>
          <w:p>
            <w:pPr>
              <w:rPr>
                <w:rFonts w:eastAsia="Times New Roman"/>
                <w:color w:val="1F4E79" w:themeColor="accent1" w:themeShade="80"/>
                <w:kern w:val="0"/>
                <w:sz w:val="20"/>
              </w:rPr>
            </w:pPr>
            <w:r>
              <w:rPr>
                <w:rFonts w:hint="eastAsia" w:eastAsia="Times New Roman"/>
                <w:color w:val="000000" w:themeColor="text1"/>
                <w:kern w:val="0"/>
                <w:sz w:val="20"/>
                <w14:textFill>
                  <w14:solidFill>
                    <w14:schemeClr w14:val="tx1"/>
                  </w14:solidFill>
                </w14:textFill>
              </w:rPr>
              <w:t>2.选择你需要详细查看的案例</w:t>
            </w:r>
            <w:r>
              <w:rPr>
                <w:color w:val="1F4E79" w:themeColor="accent1" w:themeShade="80"/>
              </w:rPr>
              <w:fldChar w:fldCharType="begin"/>
            </w:r>
            <w:r>
              <w:rPr>
                <w:color w:val="1F4E79" w:themeColor="accent1" w:themeShade="80"/>
              </w:rPr>
              <w:instrText xml:space="preserve"> HYPERLINK \l "S_选择你需要详细查看的案例" </w:instrText>
            </w:r>
            <w:r>
              <w:rPr>
                <w:color w:val="1F4E79" w:themeColor="accent1" w:themeShade="80"/>
              </w:rPr>
              <w:fldChar w:fldCharType="separate"/>
            </w:r>
            <w:r>
              <w:rPr>
                <w:rStyle w:val="31"/>
                <w:rFonts w:hint="eastAsia" w:eastAsia="Times New Roman"/>
                <w:color w:val="1F4E79" w:themeColor="accent1" w:themeShade="80"/>
                <w:kern w:val="0"/>
                <w:sz w:val="20"/>
              </w:rPr>
              <w:t>进行查看</w:t>
            </w:r>
            <w:r>
              <w:rPr>
                <w:rStyle w:val="31"/>
                <w:rFonts w:hint="eastAsia" w:eastAsia="Times New Roman"/>
                <w:color w:val="1F4E79" w:themeColor="accent1" w:themeShade="80"/>
                <w:kern w:val="0"/>
                <w:sz w:val="20"/>
              </w:rPr>
              <w:fldChar w:fldCharType="end"/>
            </w:r>
          </w:p>
          <w:p>
            <w:pPr>
              <w:rPr>
                <w:rFonts w:eastAsia="Times New Roman"/>
                <w:kern w:val="0"/>
                <w:sz w:val="20"/>
              </w:rPr>
            </w:pPr>
            <w:r>
              <w:rPr>
                <w:rFonts w:eastAsia="Times New Roman"/>
                <w:color w:val="000000" w:themeColor="text1"/>
                <w:kern w:val="0"/>
                <w:sz w:val="20"/>
                <w14:textFill>
                  <w14:solidFill>
                    <w14:schemeClr w14:val="tx1"/>
                  </w14:solidFill>
                </w14:textFill>
              </w:rPr>
              <w:t>3</w:t>
            </w:r>
            <w:r>
              <w:fldChar w:fldCharType="begin"/>
            </w:r>
            <w:r>
              <w:instrText xml:space="preserve"> HYPERLINK \l "S_跳至详细案例界面" </w:instrText>
            </w:r>
            <w:r>
              <w:fldChar w:fldCharType="separate"/>
            </w:r>
            <w:r>
              <w:rPr>
                <w:rStyle w:val="31"/>
                <w:rFonts w:eastAsia="Times New Roman"/>
                <w:color w:val="000000" w:themeColor="text1"/>
                <w:kern w:val="0"/>
                <w:sz w:val="20"/>
                <w:u w:val="none"/>
                <w14:textFill>
                  <w14:solidFill>
                    <w14:schemeClr w14:val="tx1"/>
                  </w14:solidFill>
                </w14:textFill>
              </w:rPr>
              <w:t>跳至</w:t>
            </w:r>
            <w:r>
              <w:rPr>
                <w:rStyle w:val="31"/>
                <w:rFonts w:eastAsia="Times New Roman"/>
                <w:color w:val="1F4E79" w:themeColor="accent1" w:themeShade="80"/>
                <w:kern w:val="0"/>
                <w:sz w:val="20"/>
              </w:rPr>
              <w:t>详细案例界面</w:t>
            </w:r>
            <w:r>
              <w:rPr>
                <w:rStyle w:val="31"/>
                <w:rFonts w:eastAsia="Times New Roman"/>
                <w:color w:val="FF000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4-1.0</w:t>
            </w:r>
            <w:r>
              <w:rPr>
                <w:rFonts w:eastAsia="Times New Roman"/>
                <w:color w:val="000000" w:themeColor="text1"/>
                <w:kern w:val="0"/>
                <w:sz w:val="20"/>
                <w14:textFill>
                  <w14:solidFill>
                    <w14:schemeClr w14:val="tx1"/>
                  </w14:solidFill>
                </w14:textFill>
              </w:rPr>
              <w:t>详细案例界面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0.50</w:t>
            </w:r>
          </w:p>
        </w:tc>
      </w:tr>
    </w:tbl>
    <w:p>
      <w:pPr>
        <w:pStyle w:val="5"/>
      </w:pPr>
      <w:bookmarkStart w:id="791" w:name="_Toc15351"/>
      <w:r>
        <w:rPr>
          <w:rFonts w:hint="eastAsia"/>
          <w:lang w:val="en-US" w:eastAsia="zh-CN"/>
        </w:rPr>
        <w:t>4.2.21.1对话框图</w:t>
      </w:r>
      <w:bookmarkEnd w:id="791"/>
    </w:p>
    <w:p>
      <w:r>
        <w:drawing>
          <wp:inline distT="0" distB="0" distL="0" distR="0">
            <wp:extent cx="4962525" cy="3448050"/>
            <wp:effectExtent l="0" t="0" r="5715" b="1143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292"/>
                    <a:stretch>
                      <a:fillRect/>
                    </a:stretch>
                  </pic:blipFill>
                  <pic:spPr>
                    <a:xfrm>
                      <a:off x="0" y="0"/>
                      <a:ext cx="4962525" cy="3448050"/>
                    </a:xfrm>
                    <a:prstGeom prst="rect">
                      <a:avLst/>
                    </a:prstGeom>
                  </pic:spPr>
                </pic:pic>
              </a:graphicData>
            </a:graphic>
          </wp:inline>
        </w:drawing>
      </w:r>
    </w:p>
    <w:p>
      <w:bookmarkStart w:id="792" w:name="_Toc27055"/>
      <w:bookmarkStart w:id="793" w:name="S_点击导航条的“案例库”"/>
      <w:r>
        <w:rPr>
          <w:rStyle w:val="37"/>
          <w:rFonts w:hint="eastAsia"/>
          <w:lang w:val="en-US" w:eastAsia="zh-CN"/>
        </w:rPr>
        <w:t>4.2.21.2</w:t>
      </w:r>
      <w:r>
        <w:rPr>
          <w:rStyle w:val="37"/>
          <w:rFonts w:hint="eastAsia"/>
        </w:rPr>
        <w:t>“案例库”按钮</w:t>
      </w:r>
      <w:bookmarkEnd w:id="792"/>
      <w:r>
        <w:rPr>
          <w:rFonts w:hint="eastAsia"/>
          <w:color w:val="FF0000"/>
        </w:rPr>
        <w:t>：</w:t>
      </w:r>
    </w:p>
    <w:bookmarkEnd w:id="793"/>
    <w:p>
      <w:r>
        <w:drawing>
          <wp:inline distT="0" distB="0" distL="0" distR="0">
            <wp:extent cx="1790700" cy="790575"/>
            <wp:effectExtent l="0" t="0" r="762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93"/>
                    <a:stretch>
                      <a:fillRect/>
                    </a:stretch>
                  </pic:blipFill>
                  <pic:spPr>
                    <a:xfrm>
                      <a:off x="0" y="0"/>
                      <a:ext cx="1790700" cy="790575"/>
                    </a:xfrm>
                    <a:prstGeom prst="rect">
                      <a:avLst/>
                    </a:prstGeom>
                  </pic:spPr>
                </pic:pic>
              </a:graphicData>
            </a:graphic>
          </wp:inline>
        </w:drawing>
      </w:r>
    </w:p>
    <w:p>
      <w:pPr>
        <w:rPr>
          <w:color w:val="FF0000"/>
        </w:rPr>
      </w:pPr>
      <w:bookmarkStart w:id="794" w:name="_Toc4017"/>
      <w:r>
        <w:rPr>
          <w:rStyle w:val="37"/>
          <w:rFonts w:hint="eastAsia"/>
          <w:lang w:val="en-US" w:eastAsia="zh-CN"/>
        </w:rPr>
        <w:t>4.2.21.3</w:t>
      </w:r>
      <w:bookmarkStart w:id="795" w:name="S_案例库列表界面"/>
      <w:r>
        <w:rPr>
          <w:rStyle w:val="37"/>
          <w:rFonts w:hint="eastAsia"/>
        </w:rPr>
        <w:t>案例库列表界面</w:t>
      </w:r>
      <w:bookmarkEnd w:id="794"/>
      <w:bookmarkEnd w:id="795"/>
      <w:r>
        <w:rPr>
          <w:rFonts w:hint="eastAsia" w:eastAsiaTheme="minorEastAsia"/>
          <w:color w:val="FF0000"/>
          <w:kern w:val="0"/>
          <w:sz w:val="20"/>
        </w:rPr>
        <w:t>：</w:t>
      </w:r>
    </w:p>
    <w:p>
      <w:r>
        <w:drawing>
          <wp:inline distT="0" distB="0" distL="114300" distR="114300">
            <wp:extent cx="5269230" cy="3572510"/>
            <wp:effectExtent l="0" t="0" r="3810" b="8890"/>
            <wp:docPr id="1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pic:cNvPicPr>
                      <a:picLocks noChangeAspect="1"/>
                    </pic:cNvPicPr>
                  </pic:nvPicPr>
                  <pic:blipFill>
                    <a:blip r:embed="rId294"/>
                    <a:stretch>
                      <a:fillRect/>
                    </a:stretch>
                  </pic:blipFill>
                  <pic:spPr>
                    <a:xfrm>
                      <a:off x="0" y="0"/>
                      <a:ext cx="5269230" cy="3572510"/>
                    </a:xfrm>
                    <a:prstGeom prst="rect">
                      <a:avLst/>
                    </a:prstGeom>
                    <a:noFill/>
                    <a:ln w="9525">
                      <a:noFill/>
                    </a:ln>
                  </pic:spPr>
                </pic:pic>
              </a:graphicData>
            </a:graphic>
          </wp:inline>
        </w:drawing>
      </w:r>
    </w:p>
    <w:p>
      <w:pPr>
        <w:pStyle w:val="5"/>
      </w:pPr>
      <w:bookmarkStart w:id="796" w:name="_Toc8350"/>
      <w:bookmarkStart w:id="797" w:name="S_跳至详细案例界面"/>
      <w:r>
        <w:rPr>
          <w:rFonts w:hint="eastAsia"/>
          <w:lang w:val="en-US" w:eastAsia="zh-CN"/>
        </w:rPr>
        <w:t>4.2.21.4</w:t>
      </w:r>
      <w:r>
        <w:t>跳至详细案例界面</w:t>
      </w:r>
      <w:bookmarkEnd w:id="796"/>
    </w:p>
    <w:bookmarkEnd w:id="797"/>
    <w:p>
      <w:r>
        <w:drawing>
          <wp:inline distT="0" distB="0" distL="0" distR="0">
            <wp:extent cx="5274310" cy="2203450"/>
            <wp:effectExtent l="0" t="0" r="1397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95"/>
                    <a:stretch>
                      <a:fillRect/>
                    </a:stretch>
                  </pic:blipFill>
                  <pic:spPr>
                    <a:xfrm>
                      <a:off x="0" y="0"/>
                      <a:ext cx="5274310" cy="2203450"/>
                    </a:xfrm>
                    <a:prstGeom prst="rect">
                      <a:avLst/>
                    </a:prstGeom>
                  </pic:spPr>
                </pic:pic>
              </a:graphicData>
            </a:graphic>
          </wp:inline>
        </w:drawing>
      </w:r>
    </w:p>
    <w:p>
      <w:pPr>
        <w:pStyle w:val="4"/>
      </w:pPr>
      <w:bookmarkStart w:id="798" w:name="_Toc21149"/>
      <w:bookmarkStart w:id="799" w:name="_Toc29612"/>
      <w:bookmarkStart w:id="800" w:name="_Toc21782"/>
      <w:bookmarkStart w:id="801" w:name="_Toc31259"/>
      <w:r>
        <w:rPr>
          <w:rFonts w:hint="eastAsia"/>
        </w:rPr>
        <w:t>4.2.22学生bbs点赞</w:t>
      </w:r>
      <w:bookmarkEnd w:id="798"/>
      <w:bookmarkEnd w:id="799"/>
      <w:bookmarkEnd w:id="800"/>
      <w:bookmarkEnd w:id="80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 xml:space="preserve">S-4-2 </w:t>
            </w:r>
            <w:r>
              <w:rPr>
                <w:rFonts w:hint="eastAsia" w:eastAsia="Times New Roman"/>
                <w:kern w:val="0"/>
                <w:sz w:val="20"/>
              </w:rPr>
              <w:t>b</w:t>
            </w:r>
            <w:r>
              <w:rPr>
                <w:rFonts w:eastAsia="Times New Roman"/>
                <w:kern w:val="0"/>
                <w:sz w:val="20"/>
              </w:rPr>
              <w:t>bs</w:t>
            </w:r>
            <w:r>
              <w:rPr>
                <w:rFonts w:hint="eastAsia" w:eastAsia="Times New Roman"/>
                <w:kern w:val="0"/>
                <w:sz w:val="20"/>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4-2.0bbs点赞</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FF0000"/>
                <w:kern w:val="0"/>
                <w:sz w:val="20"/>
                <w:u w:val="none"/>
              </w:rPr>
              <w:fldChar w:fldCharType="begin"/>
            </w:r>
            <w:r>
              <w:rPr>
                <w:rFonts w:hint="eastAsia" w:eastAsia="Times New Roman"/>
                <w:color w:val="FF0000"/>
                <w:kern w:val="0"/>
                <w:sz w:val="20"/>
                <w:u w:val="none"/>
              </w:rPr>
              <w:instrText xml:space="preserve"> HYPERLINK \l "S_\“项目列表\”按钮" </w:instrText>
            </w:r>
            <w:r>
              <w:rPr>
                <w:rFonts w:hint="eastAsia" w:eastAsia="Times New Roman"/>
                <w:color w:val="FF0000"/>
                <w:kern w:val="0"/>
                <w:sz w:val="20"/>
                <w:u w:val="none"/>
              </w:rPr>
              <w:fldChar w:fldCharType="separate"/>
            </w:r>
            <w:r>
              <w:rPr>
                <w:rStyle w:val="31"/>
                <w:rFonts w:hint="eastAsia" w:eastAsia="Times New Roman"/>
                <w:color w:val="FF0000"/>
                <w:kern w:val="0"/>
                <w:sz w:val="20"/>
              </w:rPr>
              <w:t>“项目列表”</w:t>
            </w:r>
            <w:r>
              <w:rPr>
                <w:rFonts w:hint="eastAsia" w:eastAsia="Times New Roman"/>
                <w:color w:val="FF000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2跳转至项目列表界面</w:t>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2E75B6" w:themeColor="accent1" w:themeShade="BF"/>
              </w:rPr>
              <w:fldChar w:fldCharType="begin"/>
            </w:r>
            <w:r>
              <w:rPr>
                <w:color w:val="2E75B6" w:themeColor="accent1" w:themeShade="BF"/>
              </w:rPr>
              <w:instrText xml:space="preserve"> HYPERLINK \l "S_选择你需要详细查看的项目" </w:instrText>
            </w:r>
            <w:r>
              <w:rPr>
                <w:color w:val="2E75B6" w:themeColor="accent1" w:themeShade="BF"/>
              </w:rPr>
              <w:fldChar w:fldCharType="separate"/>
            </w:r>
            <w:r>
              <w:rPr>
                <w:rStyle w:val="31"/>
                <w:rFonts w:hint="eastAsia" w:eastAsia="Times New Roman"/>
                <w:color w:val="2E75B6" w:themeColor="accent1" w:themeShade="BF"/>
                <w:kern w:val="0"/>
                <w:sz w:val="20"/>
              </w:rPr>
              <w:t>选择你需要详细查看的项目进行查看</w:t>
            </w:r>
            <w:r>
              <w:rPr>
                <w:rStyle w:val="31"/>
                <w:rFonts w:hint="eastAsia" w:eastAsia="Times New Roman"/>
                <w:color w:val="2E75B6" w:themeColor="accent1" w:themeShade="BF"/>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2E75B6" w:themeColor="accent1" w:themeShade="BF"/>
              </w:rPr>
              <w:fldChar w:fldCharType="begin"/>
            </w:r>
            <w:r>
              <w:rPr>
                <w:color w:val="2E75B6" w:themeColor="accent1" w:themeShade="BF"/>
              </w:rPr>
              <w:instrText xml:space="preserve"> HYPERLINK \l "S_点击案例讨论区" </w:instrText>
            </w:r>
            <w:r>
              <w:rPr>
                <w:color w:val="2E75B6" w:themeColor="accent1" w:themeShade="BF"/>
              </w:rPr>
              <w:fldChar w:fldCharType="separate"/>
            </w:r>
            <w:r>
              <w:rPr>
                <w:rStyle w:val="31"/>
                <w:rFonts w:hint="eastAsia" w:eastAsia="Times New Roman"/>
                <w:color w:val="2E75B6" w:themeColor="accent1" w:themeShade="BF"/>
                <w:kern w:val="0"/>
                <w:sz w:val="20"/>
              </w:rPr>
              <w:t>点击案例讨论区</w:t>
            </w:r>
            <w:r>
              <w:rPr>
                <w:rStyle w:val="31"/>
                <w:rFonts w:hint="eastAsia" w:eastAsia="Times New Roman"/>
                <w:color w:val="2E75B6" w:themeColor="accent1" w:themeShade="BF"/>
                <w:kern w:val="0"/>
                <w:sz w:val="20"/>
              </w:rPr>
              <w:fldChar w:fldCharType="end"/>
            </w:r>
          </w:p>
          <w:p>
            <w:pPr>
              <w:rPr>
                <w:rStyle w:val="31"/>
                <w:rFonts w:eastAsiaTheme="minorEastAsia"/>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w:t>
            </w:r>
            <w:r>
              <w:rPr>
                <w:color w:val="2E75B6" w:themeColor="accent1" w:themeShade="BF"/>
              </w:rPr>
              <w:fldChar w:fldCharType="begin"/>
            </w:r>
            <w:r>
              <w:rPr>
                <w:color w:val="2E75B6" w:themeColor="accent1" w:themeShade="BF"/>
              </w:rPr>
              <w:instrText xml:space="preserve"> HYPERLINK \l "S_点赞" </w:instrText>
            </w:r>
            <w:r>
              <w:rPr>
                <w:color w:val="2E75B6" w:themeColor="accent1" w:themeShade="BF"/>
              </w:rPr>
              <w:fldChar w:fldCharType="separate"/>
            </w:r>
            <w:r>
              <w:rPr>
                <w:rStyle w:val="31"/>
                <w:rFonts w:hint="eastAsia" w:eastAsia="Times New Roman"/>
                <w:color w:val="2E75B6" w:themeColor="accent1" w:themeShade="BF"/>
                <w:kern w:val="0"/>
                <w:sz w:val="20"/>
              </w:rPr>
              <w:t>点赞</w:t>
            </w:r>
            <w:r>
              <w:rPr>
                <w:rStyle w:val="31"/>
                <w:rFonts w:hint="eastAsia" w:eastAsia="Times New Roman"/>
                <w:color w:val="2E75B6" w:themeColor="accent1" w:themeShade="BF"/>
                <w:kern w:val="0"/>
                <w:sz w:val="20"/>
              </w:rPr>
              <w:fldChar w:fldCharType="end"/>
            </w:r>
          </w:p>
          <w:p>
            <w:pPr>
              <w:rPr>
                <w:rFonts w:eastAsiaTheme="minorEastAsia"/>
                <w:color w:val="FF0000"/>
                <w:kern w:val="0"/>
                <w:sz w:val="20"/>
                <w:u w:val="single"/>
              </w:rPr>
            </w:pPr>
            <w:r>
              <w:rPr>
                <w:rFonts w:hint="eastAsia" w:eastAsiaTheme="minorEastAsia"/>
                <w:kern w:val="0"/>
                <w:sz w:val="20"/>
                <w:u w:val="single"/>
              </w:rPr>
              <w:t>6.</w:t>
            </w:r>
            <w:r>
              <w:rPr>
                <w:rFonts w:hint="eastAsia" w:eastAsiaTheme="minorEastAsia"/>
                <w:color w:val="2E75B6" w:themeColor="accent1" w:themeShade="BF"/>
                <w:kern w:val="0"/>
                <w:sz w:val="20"/>
                <w:u w:val="single"/>
              </w:rPr>
              <w:t>刷新界面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4-2.0刷新后的界面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0.54</w:t>
            </w:r>
          </w:p>
        </w:tc>
      </w:tr>
    </w:tbl>
    <w:p>
      <w:pPr>
        <w:pStyle w:val="5"/>
      </w:pPr>
      <w:bookmarkStart w:id="802" w:name="_Toc31988"/>
      <w:r>
        <w:rPr>
          <w:rFonts w:hint="eastAsia"/>
          <w:lang w:val="en-US" w:eastAsia="zh-CN"/>
        </w:rPr>
        <w:t>4.2.22.1对话框图</w:t>
      </w:r>
      <w:bookmarkEnd w:id="802"/>
    </w:p>
    <w:p>
      <w:r>
        <w:drawing>
          <wp:inline distT="0" distB="0" distL="0" distR="0">
            <wp:extent cx="3409950" cy="5543550"/>
            <wp:effectExtent l="0" t="0" r="3810" b="381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296"/>
                    <a:stretch>
                      <a:fillRect/>
                    </a:stretch>
                  </pic:blipFill>
                  <pic:spPr>
                    <a:xfrm>
                      <a:off x="0" y="0"/>
                      <a:ext cx="3409950" cy="5543550"/>
                    </a:xfrm>
                    <a:prstGeom prst="rect">
                      <a:avLst/>
                    </a:prstGeom>
                  </pic:spPr>
                </pic:pic>
              </a:graphicData>
            </a:graphic>
          </wp:inline>
        </w:drawing>
      </w:r>
    </w:p>
    <w:p>
      <w:bookmarkStart w:id="803" w:name="_Toc24051"/>
      <w:bookmarkStart w:id="804" w:name="S_“项目列表”"/>
      <w:r>
        <w:rPr>
          <w:rStyle w:val="37"/>
          <w:rFonts w:hint="eastAsia"/>
          <w:lang w:val="en-US" w:eastAsia="zh-CN"/>
        </w:rPr>
        <w:t>4.2.22.2</w:t>
      </w:r>
      <w:bookmarkStart w:id="805" w:name="S_“项目列表”按钮"/>
      <w:r>
        <w:rPr>
          <w:rStyle w:val="37"/>
          <w:rFonts w:hint="eastAsia"/>
        </w:rPr>
        <w:t>“项目列表”按钮</w:t>
      </w:r>
      <w:bookmarkEnd w:id="803"/>
      <w:bookmarkEnd w:id="805"/>
      <w:r>
        <w:rPr>
          <w:rFonts w:hint="eastAsia"/>
          <w:color w:val="FF0000"/>
        </w:rPr>
        <w:t>：</w:t>
      </w:r>
    </w:p>
    <w:bookmarkEnd w:id="804"/>
    <w:p>
      <w:r>
        <w:drawing>
          <wp:inline distT="0" distB="0" distL="0" distR="0">
            <wp:extent cx="1762125" cy="904875"/>
            <wp:effectExtent l="0" t="0" r="571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pPr>
        <w:rPr>
          <w:color w:val="FF0000"/>
        </w:rPr>
      </w:pPr>
      <w:bookmarkStart w:id="806" w:name="_Toc30691"/>
      <w:bookmarkStart w:id="807" w:name="S_选择你需要详细查看的项目"/>
      <w:r>
        <w:rPr>
          <w:rStyle w:val="37"/>
          <w:rFonts w:hint="eastAsia"/>
          <w:lang w:val="en-US" w:eastAsia="zh-CN"/>
        </w:rPr>
        <w:t>4.2.22.3</w:t>
      </w:r>
      <w:r>
        <w:rPr>
          <w:rStyle w:val="37"/>
          <w:rFonts w:hint="eastAsia"/>
        </w:rPr>
        <w:t>项目列表界面</w:t>
      </w:r>
      <w:bookmarkEnd w:id="806"/>
      <w:r>
        <w:rPr>
          <w:rFonts w:hint="eastAsia" w:eastAsiaTheme="minorEastAsia"/>
          <w:color w:val="FF0000"/>
          <w:kern w:val="0"/>
          <w:sz w:val="20"/>
        </w:rPr>
        <w:t>：</w:t>
      </w:r>
    </w:p>
    <w:bookmarkEnd w:id="807"/>
    <w:p>
      <w:r>
        <w:drawing>
          <wp:inline distT="0" distB="0" distL="0" distR="0">
            <wp:extent cx="5274310" cy="2127885"/>
            <wp:effectExtent l="0" t="0" r="1397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08" w:name="_Toc6394"/>
      <w:bookmarkStart w:id="809" w:name="S_点击案例讨论区"/>
      <w:r>
        <w:rPr>
          <w:rStyle w:val="37"/>
          <w:rFonts w:hint="eastAsia"/>
          <w:lang w:val="en-US" w:eastAsia="zh-CN"/>
        </w:rPr>
        <w:t>4.2.22.4</w:t>
      </w:r>
      <w:r>
        <w:rPr>
          <w:rStyle w:val="37"/>
          <w:rFonts w:hint="eastAsia"/>
        </w:rPr>
        <w:t>案例讨论区按钮</w:t>
      </w:r>
      <w:bookmarkEnd w:id="808"/>
      <w:r>
        <w:rPr>
          <w:rFonts w:hint="eastAsia"/>
          <w:color w:val="FF0000"/>
        </w:rPr>
        <w:t>：</w:t>
      </w:r>
    </w:p>
    <w:bookmarkEnd w:id="809"/>
    <w:p>
      <w:r>
        <w:drawing>
          <wp:inline distT="0" distB="0" distL="0" distR="0">
            <wp:extent cx="3095625" cy="1838325"/>
            <wp:effectExtent l="0" t="0" r="13335"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pPr>
        <w:pStyle w:val="5"/>
      </w:pPr>
      <w:bookmarkStart w:id="810" w:name="_Toc14322"/>
      <w:bookmarkStart w:id="811" w:name="S_点赞"/>
      <w:r>
        <w:rPr>
          <w:rFonts w:hint="eastAsia"/>
          <w:lang w:val="en-US" w:eastAsia="zh-CN"/>
        </w:rPr>
        <w:t>4.2.22.5</w:t>
      </w:r>
      <w:r>
        <w:rPr>
          <w:rFonts w:hint="eastAsia"/>
        </w:rPr>
        <w:t>点赞界面</w:t>
      </w:r>
      <w:bookmarkEnd w:id="810"/>
    </w:p>
    <w:bookmarkEnd w:id="811"/>
    <w:p>
      <w:r>
        <w:drawing>
          <wp:inline distT="0" distB="0" distL="0" distR="0">
            <wp:extent cx="5274310" cy="1508125"/>
            <wp:effectExtent l="0" t="0" r="1397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0"/>
                    <a:stretch>
                      <a:fillRect/>
                    </a:stretch>
                  </pic:blipFill>
                  <pic:spPr>
                    <a:xfrm>
                      <a:off x="0" y="0"/>
                      <a:ext cx="5274310" cy="1508125"/>
                    </a:xfrm>
                    <a:prstGeom prst="rect">
                      <a:avLst/>
                    </a:prstGeom>
                  </pic:spPr>
                </pic:pic>
              </a:graphicData>
            </a:graphic>
          </wp:inline>
        </w:drawing>
      </w:r>
    </w:p>
    <w:p/>
    <w:p>
      <w:pPr>
        <w:pStyle w:val="4"/>
      </w:pPr>
      <w:bookmarkStart w:id="812" w:name="_Toc24218"/>
      <w:bookmarkStart w:id="813" w:name="_Toc10120"/>
      <w:bookmarkStart w:id="814" w:name="_Toc28241"/>
      <w:bookmarkStart w:id="815" w:name="_Toc31940"/>
      <w:r>
        <w:rPr>
          <w:rFonts w:hint="eastAsia"/>
        </w:rPr>
        <w:t>4.2.23学生bbs踩</w:t>
      </w:r>
      <w:bookmarkEnd w:id="812"/>
      <w:bookmarkEnd w:id="813"/>
      <w:bookmarkEnd w:id="814"/>
      <w:bookmarkEnd w:id="81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3</w:t>
            </w:r>
            <w:r>
              <w:rPr>
                <w:rFonts w:eastAsia="Times New Roman"/>
                <w:kern w:val="0"/>
                <w:sz w:val="20"/>
              </w:rPr>
              <w:t xml:space="preserve"> </w:t>
            </w:r>
            <w:r>
              <w:rPr>
                <w:rFonts w:hint="eastAsia" w:eastAsia="Times New Roman"/>
                <w:kern w:val="0"/>
                <w:sz w:val="20"/>
              </w:rPr>
              <w:t>b</w:t>
            </w:r>
            <w:r>
              <w:rPr>
                <w:rFonts w:eastAsia="Times New Roman"/>
                <w:kern w:val="0"/>
                <w:sz w:val="20"/>
              </w:rPr>
              <w:t>bs</w:t>
            </w:r>
            <w:r>
              <w:rPr>
                <w:rFonts w:hint="eastAsia" w:eastAsia="Times New Roman"/>
                <w:kern w:val="0"/>
                <w:sz w:val="20"/>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4-3.0bbs踩</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"S_\“项目列表\”1"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“项目列表”</w:t>
            </w:r>
            <w:r>
              <w:rPr>
                <w:rFonts w:hint="eastAsia" w:eastAsia="Times New Roman"/>
                <w:color w:val="1F4E79" w:themeColor="accent1" w:themeShade="80"/>
                <w:kern w:val="0"/>
                <w:sz w:val="20"/>
                <w:u w:val="none"/>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"S_选择你需要详细查看的案例1"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项目列表界面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"S_点击案例讨论区" </w:instrText>
            </w:r>
            <w:r>
              <w:rPr>
                <w:color w:val="1F4E79" w:themeColor="accent1" w:themeShade="80"/>
              </w:rPr>
              <w:fldChar w:fldCharType="separate"/>
            </w:r>
            <w:r>
              <w:rPr>
                <w:rStyle w:val="31"/>
                <w:rFonts w:hint="eastAsia" w:eastAsia="Times New Roman"/>
                <w:color w:val="1F4E79" w:themeColor="accent1" w:themeShade="80"/>
                <w:kern w:val="0"/>
                <w:sz w:val="20"/>
              </w:rPr>
              <w:t>点击案例讨论区</w:t>
            </w:r>
            <w:r>
              <w:rPr>
                <w:rStyle w:val="31"/>
                <w:rFonts w:hint="eastAsia" w:eastAsia="Times New Roman"/>
                <w:color w:val="1F4E79" w:themeColor="accent1" w:themeShade="80"/>
                <w:kern w:val="0"/>
                <w:sz w:val="20"/>
              </w:rPr>
              <w:fldChar w:fldCharType="end"/>
            </w:r>
          </w:p>
          <w:p>
            <w:pPr>
              <w:rPr>
                <w:rStyle w:val="31"/>
                <w:rFonts w:eastAsia="Times New Roman"/>
                <w:color w:val="auto"/>
                <w:kern w:val="0"/>
                <w:sz w:val="20"/>
              </w:rPr>
            </w:pPr>
            <w:r>
              <w:rPr>
                <w:rFonts w:hint="eastAsia" w:asciiTheme="minorEastAsia" w:hAnsiTheme="minorEastAsia" w:eastAsiaTheme="minorEastAsia"/>
                <w:kern w:val="0"/>
                <w:sz w:val="20"/>
              </w:rPr>
              <w:t>5</w:t>
            </w:r>
            <w:r>
              <w:rPr>
                <w:rFonts w:hint="eastAsia" w:eastAsia="Times New Roman"/>
                <w:kern w:val="0"/>
                <w:sz w:val="20"/>
              </w:rPr>
              <w:t>.</w:t>
            </w:r>
            <w:r>
              <w:rPr>
                <w:color w:val="1F4E79" w:themeColor="accent1" w:themeShade="80"/>
              </w:rPr>
              <w:fldChar w:fldCharType="begin"/>
            </w:r>
            <w:r>
              <w:rPr>
                <w:color w:val="1F4E79" w:themeColor="accent1" w:themeShade="80"/>
              </w:rPr>
              <w:instrText xml:space="preserve"> HYPERLINK \l "S_踩" </w:instrText>
            </w:r>
            <w:r>
              <w:rPr>
                <w:color w:val="1F4E79" w:themeColor="accent1" w:themeShade="80"/>
              </w:rPr>
              <w:fldChar w:fldCharType="separate"/>
            </w:r>
            <w:r>
              <w:rPr>
                <w:rStyle w:val="31"/>
                <w:rFonts w:hint="eastAsia" w:eastAsia="Times New Roman"/>
                <w:color w:val="1F4E79" w:themeColor="accent1" w:themeShade="80"/>
                <w:kern w:val="0"/>
                <w:sz w:val="20"/>
              </w:rPr>
              <w:t>点“踩”</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6.刷新界面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color w:val="000000" w:themeColor="text1"/>
                <w:kern w:val="0"/>
                <w:sz w:val="20"/>
                <w14:textFill>
                  <w14:solidFill>
                    <w14:schemeClr w14:val="tx1"/>
                  </w14:solidFill>
                </w14:textFill>
              </w:rPr>
              <w:t>4-3.0刷新后的界面</w:t>
            </w:r>
            <w:r>
              <w:rPr>
                <w:rFonts w:eastAsia="Times New Roman"/>
                <w:color w:val="000000" w:themeColor="text1"/>
                <w:kern w:val="0"/>
                <w:sz w:val="20"/>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0.62</w:t>
            </w:r>
          </w:p>
        </w:tc>
      </w:tr>
    </w:tbl>
    <w:p>
      <w:pPr>
        <w:pStyle w:val="5"/>
      </w:pPr>
      <w:bookmarkStart w:id="816" w:name="_Toc14775"/>
      <w:r>
        <w:rPr>
          <w:rFonts w:hint="eastAsia"/>
          <w:lang w:val="en-US" w:eastAsia="zh-CN"/>
        </w:rPr>
        <w:t>4.2.23.1对话框图</w:t>
      </w:r>
      <w:bookmarkEnd w:id="816"/>
    </w:p>
    <w:p>
      <w:r>
        <w:drawing>
          <wp:inline distT="0" distB="0" distL="0" distR="0">
            <wp:extent cx="2895600" cy="4619625"/>
            <wp:effectExtent l="0" t="0" r="0" b="1333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301"/>
                    <a:stretch>
                      <a:fillRect/>
                    </a:stretch>
                  </pic:blipFill>
                  <pic:spPr>
                    <a:xfrm>
                      <a:off x="0" y="0"/>
                      <a:ext cx="2895600" cy="4619625"/>
                    </a:xfrm>
                    <a:prstGeom prst="rect">
                      <a:avLst/>
                    </a:prstGeom>
                  </pic:spPr>
                </pic:pic>
              </a:graphicData>
            </a:graphic>
          </wp:inline>
        </w:drawing>
      </w:r>
    </w:p>
    <w:p>
      <w:bookmarkStart w:id="817" w:name="_Toc19713"/>
      <w:bookmarkStart w:id="818" w:name="S_“项目列表”1"/>
      <w:r>
        <w:rPr>
          <w:rStyle w:val="37"/>
          <w:rFonts w:hint="eastAsia"/>
          <w:lang w:val="en-US" w:eastAsia="zh-CN"/>
        </w:rPr>
        <w:t>4.2.23.2</w:t>
      </w:r>
      <w:r>
        <w:rPr>
          <w:rStyle w:val="37"/>
          <w:rFonts w:hint="eastAsia"/>
        </w:rPr>
        <w:t>“项目列表”按钮</w:t>
      </w:r>
      <w:bookmarkEnd w:id="817"/>
      <w:r>
        <w:rPr>
          <w:rFonts w:hint="eastAsia"/>
          <w:color w:val="FF0000"/>
        </w:rPr>
        <w:t>：</w:t>
      </w:r>
    </w:p>
    <w:bookmarkEnd w:id="818"/>
    <w:p>
      <w:r>
        <w:drawing>
          <wp:inline distT="0" distB="0" distL="0" distR="0">
            <wp:extent cx="1762125" cy="904875"/>
            <wp:effectExtent l="0" t="0" r="571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19" w:name="_Toc12178"/>
      <w:bookmarkStart w:id="820" w:name="S_选择你需要详细查看的案例1"/>
      <w:r>
        <w:rPr>
          <w:rStyle w:val="37"/>
          <w:rFonts w:hint="eastAsia"/>
          <w:lang w:val="en-US" w:eastAsia="zh-CN"/>
        </w:rPr>
        <w:t>4.2.23.3</w:t>
      </w:r>
      <w:r>
        <w:rPr>
          <w:rStyle w:val="37"/>
          <w:rFonts w:hint="eastAsia"/>
        </w:rPr>
        <w:t>项目列表</w:t>
      </w:r>
      <w:bookmarkEnd w:id="819"/>
      <w:r>
        <w:rPr>
          <w:rFonts w:hint="eastAsia"/>
          <w:color w:val="FF0000"/>
        </w:rPr>
        <w:t>：</w:t>
      </w:r>
    </w:p>
    <w:bookmarkEnd w:id="820"/>
    <w:p>
      <w:r>
        <w:drawing>
          <wp:inline distT="0" distB="0" distL="0" distR="0">
            <wp:extent cx="5274310" cy="2127885"/>
            <wp:effectExtent l="0" t="0" r="1397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21" w:name="_Toc1218"/>
      <w:bookmarkStart w:id="822" w:name="S_点击案例讨论区1"/>
      <w:r>
        <w:rPr>
          <w:rStyle w:val="37"/>
          <w:rFonts w:hint="eastAsia"/>
          <w:lang w:val="en-US" w:eastAsia="zh-CN"/>
        </w:rPr>
        <w:t>4.2.23.4</w:t>
      </w:r>
      <w:r>
        <w:rPr>
          <w:rStyle w:val="37"/>
          <w:rFonts w:hint="eastAsia"/>
        </w:rPr>
        <w:t>点击案例讨论区按钮</w:t>
      </w:r>
      <w:bookmarkEnd w:id="821"/>
      <w:r>
        <w:rPr>
          <w:rFonts w:hint="eastAsia"/>
          <w:color w:val="FF0000"/>
        </w:rPr>
        <w:t>：</w:t>
      </w:r>
    </w:p>
    <w:bookmarkEnd w:id="822"/>
    <w:p>
      <w:r>
        <w:drawing>
          <wp:inline distT="0" distB="0" distL="0" distR="0">
            <wp:extent cx="3095625" cy="1838325"/>
            <wp:effectExtent l="0" t="0" r="13335"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pPr>
        <w:rPr>
          <w:color w:val="FF0000"/>
        </w:rPr>
      </w:pPr>
      <w:bookmarkStart w:id="823" w:name="_Toc22520"/>
      <w:bookmarkStart w:id="824" w:name="S_踩"/>
      <w:r>
        <w:rPr>
          <w:rStyle w:val="37"/>
          <w:rFonts w:hint="eastAsia"/>
          <w:lang w:val="en-US" w:eastAsia="zh-CN"/>
        </w:rPr>
        <w:t>4.2.23.5</w:t>
      </w:r>
      <w:r>
        <w:rPr>
          <w:rStyle w:val="37"/>
          <w:rFonts w:hint="eastAsia"/>
        </w:rPr>
        <w:t>“踩”按钮</w:t>
      </w:r>
      <w:bookmarkEnd w:id="823"/>
      <w:r>
        <w:rPr>
          <w:rFonts w:hint="eastAsia"/>
          <w:color w:val="FF0000"/>
        </w:rPr>
        <w:t>：</w:t>
      </w:r>
    </w:p>
    <w:bookmarkEnd w:id="824"/>
    <w:p>
      <w:r>
        <w:drawing>
          <wp:inline distT="0" distB="0" distL="0" distR="0">
            <wp:extent cx="5274310" cy="1508125"/>
            <wp:effectExtent l="0" t="0" r="1397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300"/>
                    <a:stretch>
                      <a:fillRect/>
                    </a:stretch>
                  </pic:blipFill>
                  <pic:spPr>
                    <a:xfrm>
                      <a:off x="0" y="0"/>
                      <a:ext cx="5274310" cy="1508125"/>
                    </a:xfrm>
                    <a:prstGeom prst="rect">
                      <a:avLst/>
                    </a:prstGeom>
                  </pic:spPr>
                </pic:pic>
              </a:graphicData>
            </a:graphic>
          </wp:inline>
        </w:drawing>
      </w:r>
    </w:p>
    <w:p/>
    <w:p>
      <w:pPr>
        <w:rPr>
          <w:color w:val="FF0000"/>
        </w:rPr>
      </w:pPr>
      <w:bookmarkStart w:id="825" w:name="_Toc18250"/>
      <w:bookmarkStart w:id="826" w:name="S_踩1"/>
      <w:r>
        <w:rPr>
          <w:rStyle w:val="37"/>
          <w:rFonts w:hint="eastAsia"/>
          <w:lang w:val="en-US" w:eastAsia="zh-CN"/>
        </w:rPr>
        <w:t>4.2.23.6</w:t>
      </w:r>
      <w:r>
        <w:rPr>
          <w:rStyle w:val="37"/>
          <w:rFonts w:hint="eastAsia"/>
        </w:rPr>
        <w:t>刷新后的界面</w:t>
      </w:r>
      <w:bookmarkEnd w:id="825"/>
      <w:r>
        <w:rPr>
          <w:rFonts w:hint="eastAsia"/>
          <w:color w:val="FF0000"/>
        </w:rPr>
        <w:t>：</w:t>
      </w:r>
    </w:p>
    <w:bookmarkEnd w:id="826"/>
    <w:p>
      <w:pPr>
        <w:rPr>
          <w:color w:val="FF0000"/>
        </w:rPr>
      </w:pPr>
      <w:r>
        <w:drawing>
          <wp:inline distT="0" distB="0" distL="0" distR="0">
            <wp:extent cx="1552575" cy="1095375"/>
            <wp:effectExtent l="0" t="0" r="1905"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2"/>
                    <a:stretch>
                      <a:fillRect/>
                    </a:stretch>
                  </pic:blipFill>
                  <pic:spPr>
                    <a:xfrm>
                      <a:off x="0" y="0"/>
                      <a:ext cx="1552575" cy="1095375"/>
                    </a:xfrm>
                    <a:prstGeom prst="rect">
                      <a:avLst/>
                    </a:prstGeom>
                  </pic:spPr>
                </pic:pic>
              </a:graphicData>
            </a:graphic>
          </wp:inline>
        </w:drawing>
      </w:r>
    </w:p>
    <w:p>
      <w:pPr>
        <w:pStyle w:val="4"/>
      </w:pPr>
      <w:bookmarkStart w:id="827" w:name="_Toc23275"/>
      <w:bookmarkStart w:id="828" w:name="_Toc14090"/>
      <w:bookmarkStart w:id="829" w:name="_Toc18328"/>
      <w:bookmarkStart w:id="830" w:name="_Toc22356"/>
      <w:r>
        <w:rPr>
          <w:rFonts w:hint="eastAsia"/>
        </w:rPr>
        <w:t>4.2.24学生bbs回复</w:t>
      </w:r>
      <w:bookmarkEnd w:id="827"/>
      <w:bookmarkEnd w:id="828"/>
      <w:bookmarkEnd w:id="829"/>
      <w:bookmarkEnd w:id="830"/>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4</w:t>
            </w:r>
            <w:r>
              <w:rPr>
                <w:rFonts w:eastAsia="Times New Roman"/>
                <w:kern w:val="0"/>
                <w:sz w:val="20"/>
              </w:rPr>
              <w:t xml:space="preserve"> </w:t>
            </w:r>
            <w:r>
              <w:rPr>
                <w:rFonts w:hint="eastAsia" w:eastAsia="Times New Roman"/>
                <w:kern w:val="0"/>
                <w:sz w:val="20"/>
              </w:rPr>
              <w:t>b</w:t>
            </w:r>
            <w:r>
              <w:rPr>
                <w:rFonts w:eastAsia="Times New Roman"/>
                <w:kern w:val="0"/>
                <w:sz w:val="20"/>
              </w:rPr>
              <w:t>bs</w:t>
            </w:r>
            <w:r>
              <w:rPr>
                <w:rFonts w:hint="eastAsia" w:eastAsia="Times New Roman"/>
                <w:kern w:val="0"/>
                <w:sz w:val="20"/>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4-4.0bbs回复</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FF0000"/>
                <w:kern w:val="0"/>
                <w:sz w:val="20"/>
                <w:u w:val="none"/>
              </w:rPr>
              <w:fldChar w:fldCharType="begin"/>
            </w:r>
            <w:r>
              <w:rPr>
                <w:rFonts w:hint="eastAsia" w:eastAsia="Times New Roman"/>
                <w:color w:val="FF0000"/>
                <w:kern w:val="0"/>
                <w:sz w:val="20"/>
                <w:u w:val="none"/>
              </w:rPr>
              <w:instrText xml:space="preserve"> HYPERLINK \l "S_\“项目列表\”2" </w:instrText>
            </w:r>
            <w:r>
              <w:rPr>
                <w:rFonts w:hint="eastAsia" w:eastAsia="Times New Roman"/>
                <w:color w:val="FF0000"/>
                <w:kern w:val="0"/>
                <w:sz w:val="20"/>
                <w:u w:val="none"/>
              </w:rPr>
              <w:fldChar w:fldCharType="separate"/>
            </w:r>
            <w:r>
              <w:rPr>
                <w:rStyle w:val="30"/>
                <w:rFonts w:hint="eastAsia" w:eastAsia="Times New Roman"/>
                <w:color w:val="FF0000"/>
                <w:kern w:val="0"/>
                <w:sz w:val="20"/>
              </w:rPr>
              <w:t>“项目列表”</w:t>
            </w:r>
            <w:r>
              <w:rPr>
                <w:rFonts w:hint="eastAsia" w:eastAsia="Times New Roman"/>
                <w:color w:val="FF000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2跳转至项目列表界面</w:t>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"S_点击案例讨论区" </w:instrText>
            </w:r>
            <w:r>
              <w:rPr>
                <w:color w:val="1F4E79" w:themeColor="accent1" w:themeShade="80"/>
              </w:rPr>
              <w:fldChar w:fldCharType="separate"/>
            </w:r>
            <w:r>
              <w:rPr>
                <w:rStyle w:val="31"/>
                <w:rFonts w:hint="eastAsia" w:eastAsia="Times New Roman"/>
                <w:color w:val="1F4E79" w:themeColor="accent1" w:themeShade="80"/>
                <w:kern w:val="0"/>
                <w:sz w:val="20"/>
              </w:rPr>
              <w:t>点击案例讨论区</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"S_点击案例讨论区2"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讨论区界面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000000" w:themeColor="text1"/>
                <w:kern w:val="0"/>
                <w:sz w:val="20"/>
                <w14:textFill>
                  <w14:solidFill>
                    <w14:schemeClr w14:val="tx1"/>
                  </w14:solidFill>
                </w14:textFill>
              </w:rPr>
              <w:t>，点击</w:t>
            </w:r>
            <w:r>
              <w:rPr>
                <w:color w:val="1F4E79" w:themeColor="accent1" w:themeShade="80"/>
              </w:rPr>
              <w:fldChar w:fldCharType="begin"/>
            </w:r>
            <w:r>
              <w:rPr>
                <w:color w:val="1F4E79" w:themeColor="accent1" w:themeShade="80"/>
              </w:rPr>
              <w:instrText xml:space="preserve"> HYPERLINK \l "S_回复帖子" </w:instrText>
            </w:r>
            <w:r>
              <w:rPr>
                <w:color w:val="1F4E79" w:themeColor="accent1" w:themeShade="80"/>
              </w:rPr>
              <w:fldChar w:fldCharType="separate"/>
            </w:r>
            <w:r>
              <w:rPr>
                <w:rStyle w:val="31"/>
                <w:rFonts w:hint="eastAsia" w:eastAsia="Times New Roman"/>
                <w:color w:val="1F4E79" w:themeColor="accent1" w:themeShade="80"/>
                <w:kern w:val="0"/>
                <w:sz w:val="20"/>
              </w:rPr>
              <w:t>回复帖子</w:t>
            </w:r>
            <w:r>
              <w:rPr>
                <w:rStyle w:val="31"/>
                <w:rFonts w:hint="eastAsia" w:eastAsia="Times New Roman"/>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"S_点击发表"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回复界面</w:t>
            </w:r>
            <w:r>
              <w:rPr>
                <w:rFonts w:hint="eastAsia" w:ascii="宋体" w:hAnsi="宋体" w:eastAsia="宋体" w:cs="宋体"/>
                <w:color w:val="1F4E79" w:themeColor="accent1" w:themeShade="80"/>
                <w:kern w:val="0"/>
                <w:sz w:val="20"/>
              </w:rPr>
              <w:fldChar w:fldCharType="end"/>
            </w:r>
            <w:r>
              <w:rPr>
                <w:rFonts w:hint="eastAsia" w:ascii="宋体" w:hAnsi="宋体" w:eastAsia="宋体" w:cs="宋体"/>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"S_点击发表" </w:instrText>
            </w:r>
            <w:r>
              <w:rPr>
                <w:color w:val="1F4E79" w:themeColor="accent1" w:themeShade="80"/>
              </w:rPr>
              <w:fldChar w:fldCharType="separate"/>
            </w:r>
            <w:r>
              <w:rPr>
                <w:rStyle w:val="31"/>
                <w:rFonts w:eastAsia="Times New Roman"/>
                <w:color w:val="1F4E79" w:themeColor="accent1" w:themeShade="80"/>
                <w:kern w:val="0"/>
                <w:sz w:val="20"/>
              </w:rPr>
              <w:t>点击发表</w:t>
            </w:r>
            <w:r>
              <w:rPr>
                <w:rStyle w:val="31"/>
                <w:rFonts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7刷新界面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4-4.0E1</w:t>
            </w:r>
            <w:r>
              <w:rPr>
                <w:rFonts w:hint="eastAsia" w:ascii="宋体" w:hAnsi="宋体" w:eastAsia="宋体" w:cs="宋体"/>
                <w:b/>
                <w:color w:val="000000" w:themeColor="text1"/>
                <w:kern w:val="0"/>
                <w:sz w:val="20"/>
                <w14:textFill>
                  <w14:solidFill>
                    <w14:schemeClr w14:val="tx1"/>
                  </w14:solidFill>
                </w14:textFill>
              </w:rPr>
              <w:t>回复为空报错</w:t>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E</w:t>
            </w:r>
            <w:r>
              <w:rPr>
                <w:rFonts w:hint="eastAsia" w:eastAsia="Times New Roman"/>
                <w:color w:val="000000" w:themeColor="text1"/>
                <w:kern w:val="0"/>
                <w:sz w:val="20"/>
                <w14:textFill>
                  <w14:solidFill>
                    <w14:schemeClr w14:val="tx1"/>
                  </w14:solidFill>
                </w14:textFill>
              </w:rPr>
              <w:t>1</w:t>
            </w:r>
            <w:r>
              <w:rPr>
                <w:rFonts w:hint="eastAsia" w:ascii="宋体" w:hAnsi="宋体" w:eastAsia="宋体" w:cs="宋体"/>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若回复内容为空，则报错：回复的内容不能为空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4-4.0</w:t>
            </w:r>
            <w:r>
              <w:rPr>
                <w:rFonts w:hint="eastAsia" w:eastAsia="Times New Roman"/>
                <w:color w:val="000000" w:themeColor="text1"/>
                <w:kern w:val="0"/>
                <w:sz w:val="20"/>
                <w14:textFill>
                  <w14:solidFill>
                    <w14:schemeClr w14:val="tx1"/>
                  </w14:solidFill>
                </w14:textFill>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color w:val="000000" w:themeColor="text1"/>
                <w:kern w:val="0"/>
                <w:sz w:val="20"/>
                <w14:textFill>
                  <w14:solidFill>
                    <w14:schemeClr w14:val="tx1"/>
                  </w14:solidFill>
                </w14:textFill>
              </w:rPr>
            </w:pPr>
            <w:r>
              <w:rPr>
                <w:rFonts w:hint="eastAsia" w:ascii="宋体" w:hAnsi="宋体" w:eastAsia="宋体" w:cs="宋体"/>
                <w:color w:val="000000" w:themeColor="text1"/>
                <w:kern w:val="0"/>
                <w:sz w:val="20"/>
                <w14:textFill>
                  <w14:solidFill>
                    <w14:schemeClr w14:val="tx1"/>
                  </w14:solidFill>
                </w14:textFill>
              </w:rPr>
              <w:t>4</w:t>
            </w:r>
            <w:r>
              <w:rPr>
                <w:rFonts w:ascii="宋体" w:hAnsi="宋体" w:eastAsia="宋体" w:cs="宋体"/>
                <w:color w:val="000000" w:themeColor="text1"/>
                <w:kern w:val="0"/>
                <w:sz w:val="20"/>
                <w14:textFill>
                  <w14:solidFill>
                    <w14:schemeClr w14:val="tx1"/>
                  </w14:solidFill>
                </w14:textFill>
              </w:rPr>
              <w:t>-4.0</w:t>
            </w:r>
            <w:r>
              <w:rPr>
                <w:rFonts w:hint="eastAsia" w:ascii="宋体" w:hAnsi="宋体" w:eastAsia="宋体" w:cs="宋体"/>
                <w:color w:val="000000" w:themeColor="text1"/>
                <w:kern w:val="0"/>
                <w:sz w:val="20"/>
                <w14:textFill>
                  <w14:solidFill>
                    <w14:schemeClr w14:val="tx1"/>
                  </w14:solidFill>
                </w14:textFill>
              </w:rPr>
              <w:t>刷新后的界面，E1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BR-S-1回复的内容不能为空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0.62</w:t>
            </w:r>
          </w:p>
        </w:tc>
      </w:tr>
    </w:tbl>
    <w:p>
      <w:pPr>
        <w:pStyle w:val="5"/>
      </w:pPr>
      <w:bookmarkStart w:id="831" w:name="_Toc18776"/>
      <w:r>
        <w:rPr>
          <w:rFonts w:hint="eastAsia"/>
          <w:lang w:val="en-US" w:eastAsia="zh-CN"/>
        </w:rPr>
        <w:t>4.2.24.1对话框图</w:t>
      </w:r>
      <w:bookmarkEnd w:id="831"/>
    </w:p>
    <w:p>
      <w:r>
        <w:drawing>
          <wp:inline distT="0" distB="0" distL="0" distR="0">
            <wp:extent cx="5274310" cy="5009515"/>
            <wp:effectExtent l="0" t="0" r="13970" b="444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303"/>
                    <a:stretch>
                      <a:fillRect/>
                    </a:stretch>
                  </pic:blipFill>
                  <pic:spPr>
                    <a:xfrm>
                      <a:off x="0" y="0"/>
                      <a:ext cx="5274310" cy="5009515"/>
                    </a:xfrm>
                    <a:prstGeom prst="rect">
                      <a:avLst/>
                    </a:prstGeom>
                  </pic:spPr>
                </pic:pic>
              </a:graphicData>
            </a:graphic>
          </wp:inline>
        </w:drawing>
      </w:r>
    </w:p>
    <w:p>
      <w:bookmarkStart w:id="832" w:name="_Toc6036"/>
      <w:bookmarkStart w:id="833" w:name="S_“项目列表”2"/>
      <w:r>
        <w:rPr>
          <w:rStyle w:val="37"/>
          <w:rFonts w:hint="eastAsia"/>
          <w:lang w:val="en-US" w:eastAsia="zh-CN"/>
        </w:rPr>
        <w:t>4.2.24.2</w:t>
      </w:r>
      <w:r>
        <w:rPr>
          <w:rStyle w:val="37"/>
          <w:rFonts w:hint="eastAsia"/>
        </w:rPr>
        <w:t>“项目列表”按钮</w:t>
      </w:r>
      <w:bookmarkEnd w:id="832"/>
      <w:r>
        <w:rPr>
          <w:rFonts w:hint="eastAsia"/>
          <w:color w:val="FF0000"/>
        </w:rPr>
        <w:t>：</w:t>
      </w:r>
    </w:p>
    <w:bookmarkEnd w:id="833"/>
    <w:p>
      <w:r>
        <w:drawing>
          <wp:inline distT="0" distB="0" distL="0" distR="0">
            <wp:extent cx="1762125" cy="904875"/>
            <wp:effectExtent l="0" t="0" r="571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34" w:name="_Toc24569"/>
      <w:bookmarkStart w:id="835" w:name="S_选择你需要详细查看的案例2"/>
      <w:r>
        <w:rPr>
          <w:rStyle w:val="37"/>
          <w:rFonts w:hint="eastAsia"/>
          <w:lang w:val="en-US" w:eastAsia="zh-CN"/>
        </w:rPr>
        <w:t>4.2.24.3</w:t>
      </w:r>
      <w:r>
        <w:rPr>
          <w:rStyle w:val="37"/>
          <w:rFonts w:hint="eastAsia"/>
        </w:rPr>
        <w:t>项目列表</w:t>
      </w:r>
      <w:bookmarkEnd w:id="834"/>
      <w:r>
        <w:rPr>
          <w:rFonts w:hint="eastAsia"/>
          <w:color w:val="FF0000"/>
        </w:rPr>
        <w:t>：</w:t>
      </w:r>
    </w:p>
    <w:bookmarkEnd w:id="835"/>
    <w:p>
      <w:r>
        <w:drawing>
          <wp:inline distT="0" distB="0" distL="0" distR="0">
            <wp:extent cx="5274310" cy="2127885"/>
            <wp:effectExtent l="0" t="0" r="139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36" w:name="_Toc19884"/>
      <w:bookmarkStart w:id="837" w:name="S_点击案例讨论区2"/>
      <w:r>
        <w:rPr>
          <w:rStyle w:val="37"/>
          <w:rFonts w:hint="eastAsia"/>
          <w:lang w:val="en-US" w:eastAsia="zh-CN"/>
        </w:rPr>
        <w:t>4.2.24.4</w:t>
      </w:r>
      <w:r>
        <w:rPr>
          <w:rStyle w:val="37"/>
          <w:rFonts w:hint="eastAsia"/>
        </w:rPr>
        <w:t>案例讨论区按钮</w:t>
      </w:r>
      <w:bookmarkEnd w:id="836"/>
      <w:r>
        <w:rPr>
          <w:rFonts w:hint="eastAsia"/>
          <w:color w:val="FF0000"/>
        </w:rPr>
        <w:t>：</w:t>
      </w:r>
    </w:p>
    <w:bookmarkEnd w:id="837"/>
    <w:p>
      <w:r>
        <w:drawing>
          <wp:inline distT="0" distB="0" distL="0" distR="0">
            <wp:extent cx="3095625" cy="1838325"/>
            <wp:effectExtent l="0" t="0" r="1333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bookmarkStart w:id="838" w:name="_Toc20319"/>
      <w:bookmarkStart w:id="839" w:name="S_回复帖子"/>
      <w:r>
        <w:rPr>
          <w:rStyle w:val="37"/>
          <w:rFonts w:hint="eastAsia"/>
          <w:lang w:val="en-US" w:eastAsia="zh-CN"/>
        </w:rPr>
        <w:t>4.2.24.5</w:t>
      </w:r>
      <w:r>
        <w:rPr>
          <w:rStyle w:val="37"/>
          <w:rFonts w:hint="eastAsia"/>
        </w:rPr>
        <w:t>讨论区界面</w:t>
      </w:r>
      <w:bookmarkEnd w:id="838"/>
      <w:r>
        <w:rPr>
          <w:rFonts w:hint="eastAsia"/>
          <w:color w:val="FF0000"/>
        </w:rPr>
        <w:t>：</w:t>
      </w:r>
    </w:p>
    <w:bookmarkEnd w:id="839"/>
    <w:p>
      <w:r>
        <w:drawing>
          <wp:inline distT="0" distB="0" distL="0" distR="0">
            <wp:extent cx="5274310" cy="1508125"/>
            <wp:effectExtent l="0" t="0" r="1397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300"/>
                    <a:stretch>
                      <a:fillRect/>
                    </a:stretch>
                  </pic:blipFill>
                  <pic:spPr>
                    <a:xfrm>
                      <a:off x="0" y="0"/>
                      <a:ext cx="5274310" cy="1508125"/>
                    </a:xfrm>
                    <a:prstGeom prst="rect">
                      <a:avLst/>
                    </a:prstGeom>
                  </pic:spPr>
                </pic:pic>
              </a:graphicData>
            </a:graphic>
          </wp:inline>
        </w:drawing>
      </w:r>
    </w:p>
    <w:p>
      <w:bookmarkStart w:id="840" w:name="_Toc19343"/>
      <w:bookmarkStart w:id="841" w:name="S_点击发表"/>
      <w:r>
        <w:rPr>
          <w:rStyle w:val="37"/>
          <w:rFonts w:hint="eastAsia"/>
          <w:lang w:val="en-US" w:eastAsia="zh-CN"/>
        </w:rPr>
        <w:t>4.2.24.6</w:t>
      </w:r>
      <w:r>
        <w:rPr>
          <w:rStyle w:val="37"/>
          <w:rFonts w:hint="eastAsia"/>
        </w:rPr>
        <w:t>回复界面</w:t>
      </w:r>
      <w:bookmarkEnd w:id="840"/>
      <w:r>
        <w:rPr>
          <w:rFonts w:hint="eastAsia" w:ascii="宋体" w:hAnsi="宋体" w:cs="宋体"/>
          <w:color w:val="FF0000"/>
          <w:kern w:val="0"/>
          <w:sz w:val="20"/>
        </w:rPr>
        <w:t>：</w:t>
      </w:r>
    </w:p>
    <w:bookmarkEnd w:id="841"/>
    <w:p>
      <w:r>
        <w:drawing>
          <wp:inline distT="0" distB="0" distL="0" distR="0">
            <wp:extent cx="5274310" cy="2041525"/>
            <wp:effectExtent l="0" t="0" r="1397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304"/>
                    <a:stretch>
                      <a:fillRect/>
                    </a:stretch>
                  </pic:blipFill>
                  <pic:spPr>
                    <a:xfrm>
                      <a:off x="0" y="0"/>
                      <a:ext cx="5274310" cy="2041525"/>
                    </a:xfrm>
                    <a:prstGeom prst="rect">
                      <a:avLst/>
                    </a:prstGeom>
                  </pic:spPr>
                </pic:pic>
              </a:graphicData>
            </a:graphic>
          </wp:inline>
        </w:drawing>
      </w:r>
    </w:p>
    <w:p/>
    <w:p>
      <w:pPr>
        <w:pStyle w:val="4"/>
      </w:pPr>
      <w:bookmarkStart w:id="842" w:name="_Toc22574"/>
      <w:bookmarkStart w:id="843" w:name="_Toc17076"/>
      <w:bookmarkStart w:id="844" w:name="_Toc23517"/>
      <w:bookmarkStart w:id="845" w:name="_Toc28178"/>
      <w:r>
        <w:rPr>
          <w:rFonts w:hint="eastAsia"/>
        </w:rPr>
        <w:t>4.2.25学生bbs删除</w:t>
      </w:r>
      <w:bookmarkEnd w:id="842"/>
      <w:bookmarkEnd w:id="843"/>
      <w:bookmarkEnd w:id="844"/>
      <w:bookmarkEnd w:id="845"/>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5</w:t>
            </w:r>
            <w:r>
              <w:rPr>
                <w:rFonts w:eastAsia="Times New Roman"/>
                <w:kern w:val="0"/>
                <w:sz w:val="20"/>
              </w:rPr>
              <w:t xml:space="preserve"> </w:t>
            </w:r>
            <w:r>
              <w:rPr>
                <w:rFonts w:hint="eastAsia" w:eastAsia="Times New Roman"/>
                <w:kern w:val="0"/>
                <w:sz w:val="20"/>
              </w:rPr>
              <w:t>b</w:t>
            </w:r>
            <w:r>
              <w:rPr>
                <w:rFonts w:eastAsia="Times New Roman"/>
                <w:kern w:val="0"/>
                <w:sz w:val="20"/>
              </w:rPr>
              <w:t>bs</w:t>
            </w:r>
            <w:r>
              <w:rPr>
                <w:rFonts w:hint="eastAsia" w:eastAsia="Times New Roman"/>
                <w:kern w:val="0"/>
                <w:sz w:val="20"/>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删除bbs帖子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4-5.0bbs删除</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"S_\“项目列表\”3"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“项目列表”</w:t>
            </w:r>
            <w:r>
              <w:rPr>
                <w:rFonts w:hint="eastAsia" w:eastAsia="Times New Roman"/>
                <w:color w:val="1F4E79" w:themeColor="accent1" w:themeShade="80"/>
                <w:kern w:val="0"/>
                <w:sz w:val="20"/>
                <w:u w:val="none"/>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"S_选择你需要详细查看的案例3"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跳转至项目列表界面</w:t>
            </w:r>
            <w:r>
              <w:rPr>
                <w:rFonts w:hint="eastAsia" w:eastAsiaTheme="minorEastAsia"/>
                <w:color w:val="1F4E79" w:themeColor="accent1" w:themeShade="80"/>
                <w:kern w:val="0"/>
                <w:sz w:val="20"/>
              </w:rPr>
              <w:fldChar w:fldCharType="end"/>
            </w:r>
          </w:p>
          <w:p>
            <w:pPr>
              <w:rPr>
                <w:rFonts w:eastAsia="Times New Roman"/>
                <w:color w:val="1F4E79" w:themeColor="accent1" w:themeShade="8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fldChar w:fldCharType="begin"/>
            </w:r>
            <w:r>
              <w:instrText xml:space="preserve"> HYPERLINK \l "S_点击案例讨论区" </w:instrText>
            </w:r>
            <w:r>
              <w:fldChar w:fldCharType="separate"/>
            </w:r>
            <w:r>
              <w:rPr>
                <w:rStyle w:val="31"/>
                <w:rFonts w:hint="eastAsia" w:eastAsia="Times New Roman"/>
                <w:color w:val="000000" w:themeColor="text1"/>
                <w:kern w:val="0"/>
                <w:sz w:val="20"/>
                <w:u w:val="none"/>
                <w14:textFill>
                  <w14:solidFill>
                    <w14:schemeClr w14:val="tx1"/>
                  </w14:solidFill>
                </w14:textFill>
              </w:rPr>
              <w:t>点击</w:t>
            </w:r>
            <w:r>
              <w:rPr>
                <w:rStyle w:val="31"/>
                <w:rFonts w:hint="eastAsia" w:eastAsia="Times New Roman"/>
                <w:color w:val="1F4E79" w:themeColor="accent1" w:themeShade="80"/>
                <w:kern w:val="0"/>
                <w:sz w:val="20"/>
              </w:rPr>
              <w:t>案例讨论区</w:t>
            </w:r>
            <w:r>
              <w:rPr>
                <w:rStyle w:val="31"/>
                <w:rFonts w:hint="eastAsia" w:eastAsia="Times New Roman"/>
                <w:color w:val="FF0000"/>
                <w:kern w:val="0"/>
                <w:sz w:val="20"/>
              </w:rPr>
              <w:fldChar w:fldCharType="end"/>
            </w:r>
          </w:p>
          <w:p>
            <w:pPr>
              <w:rPr>
                <w:rStyle w:val="31"/>
                <w:rFonts w:eastAsia="Times New Roman"/>
                <w:color w:val="FF000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5</w:t>
            </w:r>
            <w:r>
              <w:rPr>
                <w:rFonts w:hint="eastAsia" w:eastAsia="Times New Roman"/>
                <w:color w:val="000000" w:themeColor="text1"/>
                <w:kern w:val="0"/>
                <w:sz w:val="20"/>
                <w14:textFill>
                  <w14:solidFill>
                    <w14:schemeClr w14:val="tx1"/>
                  </w14:solidFill>
                </w14:textFill>
              </w:rPr>
              <w:t>.选择帖子进行</w:t>
            </w:r>
            <w:r>
              <w:rPr>
                <w:color w:val="1F4E79" w:themeColor="accent1" w:themeShade="80"/>
              </w:rPr>
              <w:fldChar w:fldCharType="begin"/>
            </w:r>
            <w:r>
              <w:rPr>
                <w:color w:val="1F4E79" w:themeColor="accent1" w:themeShade="80"/>
              </w:rPr>
              <w:instrText xml:space="preserve"> HYPERLINK \l "S_选择帖子进行删除" </w:instrText>
            </w:r>
            <w:r>
              <w:rPr>
                <w:color w:val="1F4E79" w:themeColor="accent1" w:themeShade="80"/>
              </w:rPr>
              <w:fldChar w:fldCharType="separate"/>
            </w:r>
            <w:r>
              <w:rPr>
                <w:rStyle w:val="31"/>
                <w:rFonts w:hint="eastAsia" w:eastAsia="Times New Roman"/>
                <w:color w:val="1F4E79" w:themeColor="accent1" w:themeShade="80"/>
                <w:kern w:val="0"/>
                <w:sz w:val="20"/>
              </w:rPr>
              <w:t>删除</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6出现删除成功信息条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eastAsia="Times New Roman"/>
                <w:color w:val="000000" w:themeColor="text1"/>
                <w:kern w:val="0"/>
                <w:sz w:val="20"/>
                <w14:textFill>
                  <w14:solidFill>
                    <w14:schemeClr w14:val="tx1"/>
                  </w14:solidFill>
                </w14:textFill>
              </w:rPr>
              <w:t>4-5.0</w:t>
            </w:r>
            <w:r>
              <w:rPr>
                <w:rFonts w:hint="eastAsia" w:eastAsia="Times New Roman"/>
                <w:color w:val="000000" w:themeColor="text1"/>
                <w:kern w:val="0"/>
                <w:sz w:val="20"/>
                <w14:textFill>
                  <w14:solidFill>
                    <w14:schemeClr w14:val="tx1"/>
                  </w14:solidFill>
                </w14:textFill>
              </w:rPr>
              <w:t>删除成功</w:t>
            </w:r>
            <w:r>
              <w:rPr>
                <w:rFonts w:hint="eastAsia" w:ascii="宋体" w:hAnsi="宋体" w:eastAsia="宋体" w:cs="宋体"/>
                <w:color w:val="000000" w:themeColor="text1"/>
                <w:kern w:val="0"/>
                <w:sz w:val="20"/>
                <w14:textFill>
                  <w14:solidFill>
                    <w14:schemeClr w14:val="tx1"/>
                  </w14:solidFill>
                </w14:textFill>
              </w:rPr>
              <w:t>信息条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0.81</w:t>
            </w:r>
          </w:p>
        </w:tc>
      </w:tr>
    </w:tbl>
    <w:p>
      <w:pPr>
        <w:pStyle w:val="5"/>
      </w:pPr>
      <w:bookmarkStart w:id="846" w:name="_Toc12419"/>
      <w:r>
        <w:rPr>
          <w:rFonts w:hint="eastAsia"/>
          <w:lang w:val="en-US" w:eastAsia="zh-CN"/>
        </w:rPr>
        <w:t>4.2.25.1对话框图</w:t>
      </w:r>
      <w:bookmarkEnd w:id="846"/>
    </w:p>
    <w:p>
      <w:r>
        <w:drawing>
          <wp:inline distT="0" distB="0" distL="0" distR="0">
            <wp:extent cx="5213350" cy="4855845"/>
            <wp:effectExtent l="0" t="0" r="13970" b="571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305"/>
                    <a:srcRect l="1156" t="7275"/>
                    <a:stretch>
                      <a:fillRect/>
                    </a:stretch>
                  </pic:blipFill>
                  <pic:spPr>
                    <a:xfrm>
                      <a:off x="0" y="0"/>
                      <a:ext cx="5213350" cy="4855845"/>
                    </a:xfrm>
                    <a:prstGeom prst="rect">
                      <a:avLst/>
                    </a:prstGeom>
                    <a:ln>
                      <a:noFill/>
                    </a:ln>
                  </pic:spPr>
                </pic:pic>
              </a:graphicData>
            </a:graphic>
          </wp:inline>
        </w:drawing>
      </w:r>
    </w:p>
    <w:p>
      <w:bookmarkStart w:id="847" w:name="_Toc23988"/>
      <w:bookmarkStart w:id="848" w:name="S_“项目列表”3"/>
      <w:r>
        <w:rPr>
          <w:rStyle w:val="37"/>
          <w:rFonts w:hint="eastAsia"/>
          <w:lang w:val="en-US" w:eastAsia="zh-CN"/>
        </w:rPr>
        <w:t>4.2.25.2</w:t>
      </w:r>
      <w:r>
        <w:rPr>
          <w:rStyle w:val="37"/>
          <w:rFonts w:hint="eastAsia"/>
        </w:rPr>
        <w:t>“项目列表”按钮</w:t>
      </w:r>
      <w:bookmarkEnd w:id="847"/>
      <w:r>
        <w:rPr>
          <w:rFonts w:hint="eastAsia"/>
          <w:color w:val="FF0000"/>
        </w:rPr>
        <w:t>：</w:t>
      </w:r>
    </w:p>
    <w:bookmarkEnd w:id="848"/>
    <w:p>
      <w:r>
        <w:drawing>
          <wp:inline distT="0" distB="0" distL="0" distR="0">
            <wp:extent cx="1762125" cy="904875"/>
            <wp:effectExtent l="0" t="0" r="571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49" w:name="_Toc24906"/>
      <w:bookmarkStart w:id="850" w:name="S_选择你需要详细查看的案例3"/>
      <w:r>
        <w:rPr>
          <w:rStyle w:val="37"/>
          <w:rFonts w:hint="eastAsia"/>
          <w:lang w:val="en-US" w:eastAsia="zh-CN"/>
        </w:rPr>
        <w:t>4.2.25.3</w:t>
      </w:r>
      <w:r>
        <w:rPr>
          <w:rStyle w:val="37"/>
          <w:rFonts w:hint="eastAsia"/>
        </w:rPr>
        <w:t>项目列表界面</w:t>
      </w:r>
      <w:bookmarkEnd w:id="849"/>
      <w:r>
        <w:rPr>
          <w:rFonts w:hint="eastAsia"/>
        </w:rPr>
        <w:t>：</w:t>
      </w:r>
    </w:p>
    <w:bookmarkEnd w:id="850"/>
    <w:p>
      <w:r>
        <w:drawing>
          <wp:inline distT="0" distB="0" distL="0" distR="0">
            <wp:extent cx="5274310" cy="2127885"/>
            <wp:effectExtent l="0" t="0" r="1397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51" w:name="_Toc15101"/>
      <w:bookmarkStart w:id="852" w:name="S_点击案例讨论区3"/>
      <w:r>
        <w:rPr>
          <w:rStyle w:val="37"/>
          <w:rFonts w:hint="eastAsia"/>
          <w:lang w:val="en-US" w:eastAsia="zh-CN"/>
        </w:rPr>
        <w:t>4.2.25.4</w:t>
      </w:r>
      <w:r>
        <w:rPr>
          <w:rStyle w:val="37"/>
          <w:rFonts w:hint="eastAsia"/>
        </w:rPr>
        <w:t>案例讨论区按钮</w:t>
      </w:r>
      <w:bookmarkEnd w:id="851"/>
      <w:r>
        <w:rPr>
          <w:rFonts w:hint="eastAsia"/>
          <w:color w:val="FF0000"/>
        </w:rPr>
        <w:t>：</w:t>
      </w:r>
    </w:p>
    <w:bookmarkEnd w:id="852"/>
    <w:p>
      <w:r>
        <w:drawing>
          <wp:inline distT="0" distB="0" distL="0" distR="0">
            <wp:extent cx="3095625" cy="1838325"/>
            <wp:effectExtent l="0" t="0" r="13335"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bookmarkStart w:id="853" w:name="_Toc11954"/>
      <w:bookmarkStart w:id="854" w:name="S_选择帖子进行删除"/>
      <w:r>
        <w:rPr>
          <w:rStyle w:val="37"/>
          <w:rFonts w:hint="eastAsia"/>
          <w:lang w:val="en-US" w:eastAsia="zh-CN"/>
        </w:rPr>
        <w:t>4.2.25.4</w:t>
      </w:r>
      <w:r>
        <w:rPr>
          <w:rStyle w:val="37"/>
          <w:rFonts w:hint="eastAsia"/>
        </w:rPr>
        <w:t>删除按钮</w:t>
      </w:r>
      <w:bookmarkEnd w:id="853"/>
      <w:r>
        <w:rPr>
          <w:rFonts w:hint="eastAsia"/>
          <w:color w:val="FF0000"/>
        </w:rPr>
        <w:t>：</w:t>
      </w:r>
    </w:p>
    <w:bookmarkEnd w:id="854"/>
    <w:p>
      <w:r>
        <w:drawing>
          <wp:inline distT="0" distB="0" distL="0" distR="0">
            <wp:extent cx="5274310" cy="877570"/>
            <wp:effectExtent l="0" t="0" r="1397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306"/>
                    <a:stretch>
                      <a:fillRect/>
                    </a:stretch>
                  </pic:blipFill>
                  <pic:spPr>
                    <a:xfrm>
                      <a:off x="0" y="0"/>
                      <a:ext cx="5274310" cy="877570"/>
                    </a:xfrm>
                    <a:prstGeom prst="rect">
                      <a:avLst/>
                    </a:prstGeom>
                  </pic:spPr>
                </pic:pic>
              </a:graphicData>
            </a:graphic>
          </wp:inline>
        </w:drawing>
      </w:r>
    </w:p>
    <w:p/>
    <w:p/>
    <w:p>
      <w:pPr>
        <w:pStyle w:val="4"/>
      </w:pPr>
      <w:bookmarkStart w:id="855" w:name="_Toc22593"/>
      <w:bookmarkStart w:id="856" w:name="_Toc25389"/>
      <w:bookmarkStart w:id="857" w:name="_Toc4961"/>
      <w:bookmarkStart w:id="858" w:name="_Toc1688"/>
      <w:r>
        <w:rPr>
          <w:rFonts w:hint="eastAsia"/>
        </w:rPr>
        <w:t>4.2.26学生bbs发帖</w:t>
      </w:r>
      <w:bookmarkEnd w:id="855"/>
      <w:bookmarkEnd w:id="856"/>
      <w:bookmarkEnd w:id="857"/>
      <w:bookmarkEnd w:id="85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6</w:t>
            </w:r>
            <w:r>
              <w:rPr>
                <w:rFonts w:eastAsia="Times New Roman"/>
                <w:kern w:val="0"/>
                <w:sz w:val="20"/>
              </w:rPr>
              <w:t xml:space="preserve"> </w:t>
            </w:r>
            <w:r>
              <w:rPr>
                <w:rFonts w:hint="eastAsia" w:eastAsia="Times New Roman"/>
                <w:kern w:val="0"/>
                <w:sz w:val="20"/>
              </w:rPr>
              <w:t>b</w:t>
            </w:r>
            <w:r>
              <w:rPr>
                <w:rFonts w:eastAsia="Times New Roman"/>
                <w:kern w:val="0"/>
                <w:sz w:val="20"/>
              </w:rPr>
              <w:t>b</w:t>
            </w:r>
            <w:r>
              <w:rPr>
                <w:rFonts w:hint="eastAsia" w:eastAsia="Times New Roman"/>
                <w:kern w:val="0"/>
                <w:sz w:val="20"/>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4-6.0bbs发布帖子</w:t>
            </w:r>
          </w:p>
          <w:p>
            <w:pPr>
              <w:rPr>
                <w:rStyle w:val="31"/>
                <w:rFonts w:eastAsia="Times New Roman"/>
                <w:color w:val="FF0000"/>
                <w:kern w:val="0"/>
                <w:sz w:val="20"/>
                <w:u w:val="none"/>
              </w:rPr>
            </w:pPr>
            <w:r>
              <w:rPr>
                <w:rFonts w:hint="eastAsia" w:eastAsia="Times New Roman"/>
                <w:kern w:val="0"/>
                <w:sz w:val="20"/>
              </w:rPr>
              <w:t>1.</w:t>
            </w:r>
            <w:r>
              <w:rPr>
                <w:rFonts w:hint="eastAsia" w:eastAsia="Times New Roman"/>
                <w:color w:val="000000" w:themeColor="text1"/>
                <w:kern w:val="0"/>
                <w:sz w:val="20"/>
                <w14:textFill>
                  <w14:solidFill>
                    <w14:schemeClr w14:val="tx1"/>
                  </w14:solidFill>
                </w14:textFill>
              </w:rPr>
              <w:t>点击导航条的</w:t>
            </w:r>
            <w:r>
              <w:rPr>
                <w:rFonts w:hint="eastAsia" w:eastAsia="Times New Roman"/>
                <w:color w:val="FF0000"/>
                <w:kern w:val="0"/>
                <w:sz w:val="20"/>
                <w:u w:val="none"/>
              </w:rPr>
              <w:fldChar w:fldCharType="begin"/>
            </w:r>
            <w:r>
              <w:rPr>
                <w:rFonts w:hint="eastAsia" w:eastAsia="Times New Roman"/>
                <w:color w:val="FF0000"/>
                <w:kern w:val="0"/>
                <w:sz w:val="20"/>
                <w:u w:val="none"/>
              </w:rPr>
              <w:instrText xml:space="preserve"> HYPERLINK \l "S_\“项目列表\”4" </w:instrText>
            </w:r>
            <w:r>
              <w:rPr>
                <w:rFonts w:hint="eastAsia" w:eastAsia="Times New Roman"/>
                <w:color w:val="FF0000"/>
                <w:kern w:val="0"/>
                <w:sz w:val="20"/>
                <w:u w:val="none"/>
              </w:rPr>
              <w:fldChar w:fldCharType="separate"/>
            </w:r>
            <w:r>
              <w:rPr>
                <w:rStyle w:val="31"/>
                <w:rFonts w:hint="eastAsia" w:eastAsia="Times New Roman"/>
                <w:color w:val="FF0000"/>
                <w:kern w:val="0"/>
                <w:sz w:val="20"/>
              </w:rPr>
              <w:t>“项目列表”</w:t>
            </w:r>
            <w:r>
              <w:rPr>
                <w:rFonts w:hint="eastAsia" w:eastAsia="Times New Roman"/>
                <w:color w:val="FF0000"/>
                <w:kern w:val="0"/>
                <w:sz w:val="20"/>
                <w:u w:val="none"/>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"S_选择你需要详细查看的案例4" </w:instrText>
            </w:r>
            <w:r>
              <w:rPr>
                <w:rFonts w:hint="eastAsia" w:eastAsiaTheme="minorEastAsia"/>
                <w:color w:val="FF0000"/>
                <w:kern w:val="0"/>
                <w:sz w:val="20"/>
              </w:rPr>
              <w:fldChar w:fldCharType="separate"/>
            </w:r>
            <w:r>
              <w:rPr>
                <w:rStyle w:val="31"/>
                <w:rFonts w:hint="eastAsia" w:eastAsiaTheme="minorEastAsia"/>
                <w:color w:val="FF0000"/>
                <w:kern w:val="0"/>
                <w:sz w:val="20"/>
              </w:rPr>
              <w:t>跳转至项目列表界面</w:t>
            </w:r>
            <w:r>
              <w:rPr>
                <w:rFonts w:hint="eastAsia" w:eastAsiaTheme="minorEastAsia"/>
                <w:color w:val="FF000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"S_选择你需要详细查看的项目"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选择你需要详细查看的项目进行查看</w:t>
            </w:r>
            <w:r>
              <w:rPr>
                <w:rStyle w:val="31"/>
                <w:rFonts w:hint="eastAsia" w:eastAsia="Times New Roman"/>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"S_点击案例讨论区" </w:instrText>
            </w:r>
            <w:r>
              <w:rPr>
                <w:color w:val="1F4E79" w:themeColor="accent1" w:themeShade="80"/>
              </w:rPr>
              <w:fldChar w:fldCharType="separate"/>
            </w:r>
            <w:r>
              <w:rPr>
                <w:rStyle w:val="31"/>
                <w:rFonts w:hint="eastAsia" w:eastAsia="Times New Roman"/>
                <w:color w:val="1F4E79" w:themeColor="accent1" w:themeShade="80"/>
                <w:kern w:val="0"/>
                <w:sz w:val="20"/>
              </w:rPr>
              <w:t>点击案例讨论区</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5跳转至</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"S_点击案例讨论区4" </w:instrText>
            </w:r>
            <w:r>
              <w:rPr>
                <w:rFonts w:hint="eastAsia" w:eastAsiaTheme="minorEastAsia"/>
                <w:color w:val="FF0000"/>
                <w:kern w:val="0"/>
                <w:sz w:val="20"/>
              </w:rPr>
              <w:fldChar w:fldCharType="separate"/>
            </w:r>
            <w:r>
              <w:rPr>
                <w:rStyle w:val="31"/>
                <w:rFonts w:hint="eastAsia" w:eastAsiaTheme="minorEastAsia"/>
                <w:color w:val="FF0000"/>
                <w:kern w:val="0"/>
                <w:sz w:val="20"/>
              </w:rPr>
              <w:t>讨论区界面</w:t>
            </w:r>
            <w:r>
              <w:rPr>
                <w:rFonts w:hint="eastAsia" w:eastAsiaTheme="minorEastAsia"/>
                <w:color w:val="FF000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 输入标题和内容</w:t>
            </w:r>
            <w:r>
              <w:rPr>
                <w:rFonts w:hint="eastAsia" w:ascii="宋体" w:hAnsi="宋体" w:eastAsia="宋体" w:cs="宋体"/>
                <w:color w:val="000000" w:themeColor="text1"/>
                <w:kern w:val="0"/>
                <w:sz w:val="20"/>
                <w14:textFill>
                  <w14:solidFill>
                    <w14:schemeClr w14:val="tx1"/>
                  </w14:solidFill>
                </w14:textFill>
              </w:rPr>
              <w:t>，</w:t>
            </w:r>
            <w:r>
              <w:rPr>
                <w:rFonts w:hint="eastAsia" w:eastAsia="Times New Roman"/>
                <w:color w:val="000000" w:themeColor="text1"/>
                <w:kern w:val="0"/>
                <w:sz w:val="20"/>
                <w14:textFill>
                  <w14:solidFill>
                    <w14:schemeClr w14:val="tx1"/>
                  </w14:solidFill>
                </w14:textFill>
              </w:rPr>
              <w:t>点击</w:t>
            </w:r>
            <w:r>
              <w:rPr>
                <w:color w:val="1F4E79" w:themeColor="accent1" w:themeShade="80"/>
              </w:rPr>
              <w:fldChar w:fldCharType="begin"/>
            </w:r>
            <w:r>
              <w:rPr>
                <w:color w:val="1F4E79" w:themeColor="accent1" w:themeShade="80"/>
              </w:rPr>
              <w:instrText xml:space="preserve"> HYPERLINK \l "S_点击发表按钮" </w:instrText>
            </w:r>
            <w:r>
              <w:rPr>
                <w:color w:val="1F4E79" w:themeColor="accent1" w:themeShade="80"/>
              </w:rPr>
              <w:fldChar w:fldCharType="separate"/>
            </w:r>
            <w:r>
              <w:rPr>
                <w:rStyle w:val="31"/>
                <w:rFonts w:hint="eastAsia" w:eastAsia="Times New Roman"/>
                <w:color w:val="1F4E79" w:themeColor="accent1" w:themeShade="80"/>
                <w:kern w:val="0"/>
                <w:sz w:val="20"/>
              </w:rPr>
              <w:t>发表按钮</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7.跳出发帖成功信息条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4-</w:t>
            </w:r>
            <w:r>
              <w:rPr>
                <w:rFonts w:eastAsia="Times New Roman"/>
                <w:b/>
                <w:color w:val="000000" w:themeColor="text1"/>
                <w:kern w:val="0"/>
                <w:sz w:val="20"/>
                <w14:textFill>
                  <w14:solidFill>
                    <w14:schemeClr w14:val="tx1"/>
                  </w14:solidFill>
                </w14:textFill>
              </w:rPr>
              <w:t>6</w:t>
            </w:r>
            <w:r>
              <w:rPr>
                <w:rFonts w:hint="eastAsia" w:eastAsia="Times New Roman"/>
                <w:b/>
                <w:color w:val="000000" w:themeColor="text1"/>
                <w:kern w:val="0"/>
                <w:sz w:val="20"/>
                <w14:textFill>
                  <w14:solidFill>
                    <w14:schemeClr w14:val="tx1"/>
                  </w14:solidFill>
                </w14:textFill>
              </w:rPr>
              <w:t>.0E1标题为空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1帖子标题为空，系统提示：标题不能为空</w:t>
            </w:r>
          </w:p>
          <w:p>
            <w:pPr>
              <w:rPr>
                <w:rFonts w:eastAsia="Times New Roman"/>
                <w:b/>
                <w:color w:val="000000" w:themeColor="text1"/>
                <w:kern w:val="0"/>
                <w:sz w:val="20"/>
                <w14:textFill>
                  <w14:solidFill>
                    <w14:schemeClr w14:val="tx1"/>
                  </w14:solidFill>
                </w14:textFill>
              </w:rPr>
            </w:pPr>
            <w:r>
              <w:rPr>
                <w:rFonts w:hint="eastAsia" w:eastAsia="Times New Roman"/>
                <w:b/>
                <w:color w:val="000000" w:themeColor="text1"/>
                <w:kern w:val="0"/>
                <w:sz w:val="20"/>
                <w14:textFill>
                  <w14:solidFill>
                    <w14:schemeClr w14:val="tx1"/>
                  </w14:solidFill>
                </w14:textFill>
              </w:rPr>
              <w:t>4-</w:t>
            </w:r>
            <w:r>
              <w:rPr>
                <w:rFonts w:eastAsia="Times New Roman"/>
                <w:b/>
                <w:color w:val="000000" w:themeColor="text1"/>
                <w:kern w:val="0"/>
                <w:sz w:val="20"/>
                <w14:textFill>
                  <w14:solidFill>
                    <w14:schemeClr w14:val="tx1"/>
                  </w14:solidFill>
                </w14:textFill>
              </w:rPr>
              <w:t>6</w:t>
            </w:r>
            <w:r>
              <w:rPr>
                <w:rFonts w:hint="eastAsia" w:eastAsia="Times New Roman"/>
                <w:b/>
                <w:color w:val="000000" w:themeColor="text1"/>
                <w:kern w:val="0"/>
                <w:sz w:val="20"/>
                <w14:textFill>
                  <w14:solidFill>
                    <w14:schemeClr w14:val="tx1"/>
                  </w14:solidFill>
                </w14:textFill>
              </w:rPr>
              <w:t>.0E2内容为空</w:t>
            </w:r>
          </w:p>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1帖子内容为空，系统提示：内容不能为空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4-6.0</w:t>
            </w:r>
            <w:r>
              <w:rPr>
                <w:rFonts w:hint="eastAsia" w:eastAsia="Times New Roman"/>
                <w:color w:val="000000" w:themeColor="text1"/>
                <w:kern w:val="0"/>
                <w:sz w:val="20"/>
                <w14:textFill>
                  <w14:solidFill>
                    <w14:schemeClr w14:val="tx1"/>
                  </w14:solidFill>
                </w14:textFill>
              </w:rPr>
              <w:t>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ascii="宋体" w:hAnsi="宋体" w:eastAsia="宋体" w:cs="宋体"/>
                <w:color w:val="000000" w:themeColor="text1"/>
                <w:kern w:val="0"/>
                <w:sz w:val="20"/>
                <w14:textFill>
                  <w14:solidFill>
                    <w14:schemeClr w14:val="tx1"/>
                  </w14:solidFill>
                </w14:textFill>
              </w:rPr>
            </w:pPr>
            <w:r>
              <w:rPr>
                <w:rFonts w:hint="eastAsia" w:ascii="宋体" w:hAnsi="宋体" w:eastAsia="宋体" w:cs="宋体"/>
                <w:color w:val="000000" w:themeColor="text1"/>
                <w:kern w:val="0"/>
                <w:sz w:val="20"/>
                <w14:textFill>
                  <w14:solidFill>
                    <w14:schemeClr w14:val="tx1"/>
                  </w14:solidFill>
                </w14:textFill>
              </w:rPr>
              <w:t>4</w:t>
            </w:r>
            <w:r>
              <w:rPr>
                <w:rFonts w:ascii="宋体" w:hAnsi="宋体" w:eastAsia="宋体" w:cs="宋体"/>
                <w:color w:val="000000" w:themeColor="text1"/>
                <w:kern w:val="0"/>
                <w:sz w:val="20"/>
                <w14:textFill>
                  <w14:solidFill>
                    <w14:schemeClr w14:val="tx1"/>
                  </w14:solidFill>
                </w14:textFill>
              </w:rPr>
              <w:t>-6.0</w:t>
            </w:r>
            <w:r>
              <w:rPr>
                <w:rFonts w:hint="eastAsia" w:ascii="宋体" w:hAnsi="宋体" w:eastAsia="宋体" w:cs="宋体"/>
                <w:color w:val="000000" w:themeColor="text1"/>
                <w:kern w:val="0"/>
                <w:sz w:val="20"/>
                <w14:textFill>
                  <w14:solidFill>
                    <w14:schemeClr w14:val="tx1"/>
                  </w14:solidFill>
                </w14:textFill>
              </w:rPr>
              <w:t>发帖成功信息条，E1，E2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内容不能为空；标题不能为空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color w:val="000000" w:themeColor="text1"/>
                <w:kern w:val="0"/>
                <w:sz w:val="20"/>
                <w14:textFill>
                  <w14:solidFill>
                    <w14:schemeClr w14:val="tx1"/>
                  </w14:solidFill>
                </w14:textFill>
              </w:rPr>
            </w:pPr>
            <w:r>
              <w:rPr>
                <w:rFonts w:eastAsia="Times New Roman"/>
                <w:color w:val="000000" w:themeColor="text1"/>
                <w:kern w:val="0"/>
                <w:sz w:val="20"/>
                <w14:textFill>
                  <w14:solidFill>
                    <w14:schemeClr w14:val="tx1"/>
                  </w14:solidFill>
                </w14:textFill>
              </w:rPr>
              <w:t>0.62</w:t>
            </w:r>
          </w:p>
        </w:tc>
      </w:tr>
    </w:tbl>
    <w:p>
      <w:pPr>
        <w:pStyle w:val="5"/>
      </w:pPr>
      <w:bookmarkStart w:id="859" w:name="_Toc1417"/>
      <w:r>
        <w:rPr>
          <w:rFonts w:hint="eastAsia"/>
          <w:lang w:val="en-US" w:eastAsia="zh-CN"/>
        </w:rPr>
        <w:t>4.2.26.1对话框图</w:t>
      </w:r>
      <w:bookmarkEnd w:id="859"/>
    </w:p>
    <w:p>
      <w:r>
        <w:drawing>
          <wp:inline distT="0" distB="0" distL="0" distR="0">
            <wp:extent cx="4400550" cy="5133975"/>
            <wp:effectExtent l="0" t="0" r="3810" b="190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307"/>
                    <a:stretch>
                      <a:fillRect/>
                    </a:stretch>
                  </pic:blipFill>
                  <pic:spPr>
                    <a:xfrm>
                      <a:off x="0" y="0"/>
                      <a:ext cx="4400550" cy="5133975"/>
                    </a:xfrm>
                    <a:prstGeom prst="rect">
                      <a:avLst/>
                    </a:prstGeom>
                  </pic:spPr>
                </pic:pic>
              </a:graphicData>
            </a:graphic>
          </wp:inline>
        </w:drawing>
      </w:r>
    </w:p>
    <w:p>
      <w:bookmarkStart w:id="860" w:name="_Toc21946"/>
      <w:bookmarkStart w:id="861" w:name="S_“项目列表”4"/>
      <w:r>
        <w:rPr>
          <w:rStyle w:val="37"/>
          <w:rFonts w:hint="eastAsia"/>
          <w:lang w:val="en-US" w:eastAsia="zh-CN"/>
        </w:rPr>
        <w:t>4.2.26.2</w:t>
      </w:r>
      <w:r>
        <w:rPr>
          <w:rStyle w:val="37"/>
          <w:rFonts w:hint="eastAsia"/>
        </w:rPr>
        <w:t>“项目列表”按钮</w:t>
      </w:r>
      <w:bookmarkEnd w:id="860"/>
      <w:r>
        <w:rPr>
          <w:rFonts w:hint="eastAsia"/>
          <w:color w:val="FF0000"/>
        </w:rPr>
        <w:t>：</w:t>
      </w:r>
    </w:p>
    <w:bookmarkEnd w:id="861"/>
    <w:p>
      <w:r>
        <w:drawing>
          <wp:inline distT="0" distB="0" distL="0" distR="0">
            <wp:extent cx="1762125" cy="904875"/>
            <wp:effectExtent l="0" t="0" r="571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97"/>
                    <a:stretch>
                      <a:fillRect/>
                    </a:stretch>
                  </pic:blipFill>
                  <pic:spPr>
                    <a:xfrm>
                      <a:off x="0" y="0"/>
                      <a:ext cx="1762125" cy="904875"/>
                    </a:xfrm>
                    <a:prstGeom prst="rect">
                      <a:avLst/>
                    </a:prstGeom>
                  </pic:spPr>
                </pic:pic>
              </a:graphicData>
            </a:graphic>
          </wp:inline>
        </w:drawing>
      </w:r>
    </w:p>
    <w:p>
      <w:bookmarkStart w:id="862" w:name="_Toc6983"/>
      <w:bookmarkStart w:id="863" w:name="S_选择你需要详细查看的案例4"/>
      <w:r>
        <w:rPr>
          <w:rStyle w:val="37"/>
          <w:rFonts w:hint="eastAsia"/>
          <w:lang w:val="en-US" w:eastAsia="zh-CN"/>
        </w:rPr>
        <w:t>4.2.26.3</w:t>
      </w:r>
      <w:r>
        <w:rPr>
          <w:rStyle w:val="37"/>
          <w:rFonts w:hint="eastAsia"/>
        </w:rPr>
        <w:t>项目列表界面</w:t>
      </w:r>
      <w:bookmarkEnd w:id="862"/>
      <w:r>
        <w:rPr>
          <w:rFonts w:hint="eastAsia"/>
          <w:color w:val="FF0000"/>
        </w:rPr>
        <w:t>：</w:t>
      </w:r>
    </w:p>
    <w:bookmarkEnd w:id="863"/>
    <w:p>
      <w:r>
        <w:drawing>
          <wp:inline distT="0" distB="0" distL="0" distR="0">
            <wp:extent cx="5274310" cy="2127885"/>
            <wp:effectExtent l="0" t="0" r="1397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98"/>
                    <a:stretch>
                      <a:fillRect/>
                    </a:stretch>
                  </pic:blipFill>
                  <pic:spPr>
                    <a:xfrm>
                      <a:off x="0" y="0"/>
                      <a:ext cx="5274310" cy="2127885"/>
                    </a:xfrm>
                    <a:prstGeom prst="rect">
                      <a:avLst/>
                    </a:prstGeom>
                  </pic:spPr>
                </pic:pic>
              </a:graphicData>
            </a:graphic>
          </wp:inline>
        </w:drawing>
      </w:r>
    </w:p>
    <w:p>
      <w:bookmarkStart w:id="864" w:name="_Toc4275"/>
      <w:bookmarkStart w:id="865" w:name="S_点击案例讨论区4"/>
      <w:r>
        <w:rPr>
          <w:rStyle w:val="37"/>
          <w:rFonts w:hint="eastAsia"/>
          <w:lang w:val="en-US" w:eastAsia="zh-CN"/>
        </w:rPr>
        <w:t>4.2.26.4</w:t>
      </w:r>
      <w:r>
        <w:rPr>
          <w:rStyle w:val="37"/>
          <w:rFonts w:hint="eastAsia"/>
        </w:rPr>
        <w:t>案例讨论区按钮</w:t>
      </w:r>
      <w:bookmarkEnd w:id="864"/>
      <w:r>
        <w:rPr>
          <w:rFonts w:hint="eastAsia"/>
          <w:color w:val="FF0000"/>
        </w:rPr>
        <w:t>：</w:t>
      </w:r>
    </w:p>
    <w:bookmarkEnd w:id="865"/>
    <w:p>
      <w:r>
        <w:drawing>
          <wp:inline distT="0" distB="0" distL="0" distR="0">
            <wp:extent cx="3095625" cy="1838325"/>
            <wp:effectExtent l="0" t="0" r="13335"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99"/>
                    <a:stretch>
                      <a:fillRect/>
                    </a:stretch>
                  </pic:blipFill>
                  <pic:spPr>
                    <a:xfrm>
                      <a:off x="0" y="0"/>
                      <a:ext cx="3095625" cy="1838325"/>
                    </a:xfrm>
                    <a:prstGeom prst="rect">
                      <a:avLst/>
                    </a:prstGeom>
                  </pic:spPr>
                </pic:pic>
              </a:graphicData>
            </a:graphic>
          </wp:inline>
        </w:drawing>
      </w:r>
    </w:p>
    <w:p>
      <w:bookmarkStart w:id="866" w:name="_Toc25833"/>
      <w:r>
        <w:rPr>
          <w:rStyle w:val="37"/>
          <w:rFonts w:hint="eastAsia"/>
          <w:lang w:val="en-US" w:eastAsia="zh-CN"/>
        </w:rPr>
        <w:t>4.2.26.5</w:t>
      </w:r>
      <w:r>
        <w:rPr>
          <w:rStyle w:val="37"/>
          <w:rFonts w:hint="eastAsia"/>
        </w:rPr>
        <w:t>讨论区界面</w:t>
      </w:r>
      <w:bookmarkEnd w:id="866"/>
      <w:r>
        <w:rPr>
          <w:rFonts w:hint="eastAsia"/>
        </w:rPr>
        <w:t>：</w:t>
      </w:r>
    </w:p>
    <w:p>
      <w:r>
        <w:drawing>
          <wp:inline distT="0" distB="0" distL="0" distR="0">
            <wp:extent cx="5274310" cy="1625600"/>
            <wp:effectExtent l="0" t="0" r="13970" b="508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308"/>
                    <a:stretch>
                      <a:fillRect/>
                    </a:stretch>
                  </pic:blipFill>
                  <pic:spPr>
                    <a:xfrm>
                      <a:off x="0" y="0"/>
                      <a:ext cx="5274310" cy="1625600"/>
                    </a:xfrm>
                    <a:prstGeom prst="rect">
                      <a:avLst/>
                    </a:prstGeom>
                  </pic:spPr>
                </pic:pic>
              </a:graphicData>
            </a:graphic>
          </wp:inline>
        </w:drawing>
      </w:r>
    </w:p>
    <w:p>
      <w:bookmarkStart w:id="867" w:name="_Toc30408"/>
      <w:bookmarkStart w:id="868" w:name="S_点击发表按钮"/>
      <w:r>
        <w:rPr>
          <w:rStyle w:val="37"/>
          <w:rFonts w:hint="eastAsia"/>
          <w:lang w:val="en-US" w:eastAsia="zh-CN"/>
        </w:rPr>
        <w:t>4.2.26.6</w:t>
      </w:r>
      <w:r>
        <w:rPr>
          <w:rStyle w:val="37"/>
          <w:rFonts w:hint="eastAsia"/>
        </w:rPr>
        <w:t>发表按钮</w:t>
      </w:r>
      <w:bookmarkEnd w:id="867"/>
      <w:r>
        <w:rPr>
          <w:rFonts w:hint="eastAsia"/>
          <w:color w:val="FF0000"/>
        </w:rPr>
        <w:t>：</w:t>
      </w:r>
    </w:p>
    <w:bookmarkEnd w:id="868"/>
    <w:p>
      <w:r>
        <w:drawing>
          <wp:inline distT="0" distB="0" distL="0" distR="0">
            <wp:extent cx="5274310" cy="1417955"/>
            <wp:effectExtent l="0" t="0" r="13970" b="146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09"/>
                    <a:stretch>
                      <a:fillRect/>
                    </a:stretch>
                  </pic:blipFill>
                  <pic:spPr>
                    <a:xfrm>
                      <a:off x="0" y="0"/>
                      <a:ext cx="5274310" cy="1417955"/>
                    </a:xfrm>
                    <a:prstGeom prst="rect">
                      <a:avLst/>
                    </a:prstGeom>
                  </pic:spPr>
                </pic:pic>
              </a:graphicData>
            </a:graphic>
          </wp:inline>
        </w:drawing>
      </w:r>
    </w:p>
    <w:p/>
    <w:p/>
    <w:p>
      <w:pPr>
        <w:pStyle w:val="4"/>
      </w:pPr>
      <w:bookmarkStart w:id="869" w:name="_Toc5187"/>
      <w:bookmarkStart w:id="870" w:name="_Toc30188"/>
      <w:bookmarkStart w:id="871" w:name="_Toc20952"/>
      <w:r>
        <w:rPr>
          <w:rFonts w:hint="eastAsia"/>
        </w:rPr>
        <w:t>4.2.27即时通讯</w:t>
      </w:r>
      <w:bookmarkEnd w:id="869"/>
      <w:bookmarkEnd w:id="870"/>
      <w:bookmarkEnd w:id="87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7</w:t>
            </w:r>
            <w:r>
              <w:rPr>
                <w:rFonts w:eastAsia="Times New Roman"/>
                <w:kern w:val="0"/>
                <w:sz w:val="20"/>
              </w:rPr>
              <w:t xml:space="preserve"> </w:t>
            </w:r>
            <w:r>
              <w:rPr>
                <w:rFonts w:hint="eastAsia" w:eastAsia="Times New Roman"/>
                <w:kern w:val="0"/>
                <w:sz w:val="20"/>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学生可以在通讯板块进行聊天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学生表示想要进行组内沟通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实时通讯进行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4-7.0即时通讯</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"S_\“我的项目\”按钮"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“我的项目”</w:t>
            </w:r>
            <w:r>
              <w:rPr>
                <w:rFonts w:hint="eastAsia" w:eastAsia="Times New Roman"/>
                <w:color w:val="1F4E79" w:themeColor="accent1" w:themeShade="8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"S_选择你需要详细查看的案例5"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我的项目列表界面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"S_选择你需要详细查看的案例5" </w:instrText>
            </w:r>
            <w:r>
              <w:rPr>
                <w:color w:val="1F4E79" w:themeColor="accent1" w:themeShade="80"/>
              </w:rPr>
              <w:fldChar w:fldCharType="separate"/>
            </w:r>
            <w:r>
              <w:rPr>
                <w:rStyle w:val="30"/>
                <w:rFonts w:hint="eastAsia" w:eastAsia="Times New Roman"/>
                <w:color w:val="1F4E79" w:themeColor="accent1" w:themeShade="80"/>
                <w:kern w:val="0"/>
                <w:sz w:val="20"/>
              </w:rPr>
              <w:t>选择你需要详细查看的案例进行查看</w:t>
            </w:r>
            <w:r>
              <w:rPr>
                <w:rStyle w:val="31"/>
                <w:rFonts w:hint="eastAsia" w:eastAsia="Times New Roman"/>
                <w:color w:val="1F4E79" w:themeColor="accent1" w:themeShade="80"/>
                <w:kern w:val="0"/>
                <w:sz w:val="20"/>
              </w:rPr>
              <w:fldChar w:fldCharType="end"/>
            </w:r>
          </w:p>
          <w:p>
            <w:pPr>
              <w:rPr>
                <w:rStyle w:val="31"/>
                <w:rFonts w:eastAsia="Times New Roman"/>
                <w:color w:val="1F4E79" w:themeColor="accent1" w:themeShade="80"/>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"S_聊天按钮" </w:instrText>
            </w:r>
            <w:r>
              <w:rPr>
                <w:color w:val="1F4E79" w:themeColor="accent1" w:themeShade="80"/>
              </w:rPr>
              <w:fldChar w:fldCharType="separate"/>
            </w:r>
            <w:r>
              <w:rPr>
                <w:rStyle w:val="31"/>
                <w:rFonts w:hint="eastAsia" w:eastAsia="Times New Roman"/>
                <w:color w:val="1F4E79" w:themeColor="accent1" w:themeShade="80"/>
                <w:kern w:val="0"/>
                <w:sz w:val="20"/>
              </w:rPr>
              <w:t>点击右下角头</w:t>
            </w:r>
            <w:r>
              <w:rPr>
                <w:rStyle w:val="31"/>
                <w:rFonts w:hint="eastAsia" w:ascii="宋体" w:hAnsi="宋体" w:eastAsia="宋体" w:cs="宋体"/>
                <w:color w:val="1F4E79" w:themeColor="accent1" w:themeShade="80"/>
                <w:kern w:val="0"/>
                <w:sz w:val="20"/>
              </w:rPr>
              <w:t>像</w:t>
            </w:r>
            <w:r>
              <w:rPr>
                <w:rStyle w:val="31"/>
                <w:rFonts w:hint="eastAsia" w:eastAsia="Times New Roman"/>
                <w:color w:val="1F4E79" w:themeColor="accent1" w:themeShade="80"/>
                <w:kern w:val="0"/>
                <w:sz w:val="20"/>
              </w:rPr>
              <w:t>聊天按钮</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5跳转至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"S_聊天按钮"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聊天信息界面</w:t>
            </w:r>
            <w:r>
              <w:rPr>
                <w:rFonts w:hint="eastAsia" w:eastAsiaTheme="minorEastAsia"/>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"S_输入聊天信息" </w:instrText>
            </w:r>
            <w:r>
              <w:rPr>
                <w:color w:val="1F4E79" w:themeColor="accent1" w:themeShade="80"/>
              </w:rPr>
              <w:fldChar w:fldCharType="separate"/>
            </w:r>
            <w:r>
              <w:rPr>
                <w:rStyle w:val="31"/>
                <w:rFonts w:hint="eastAsia" w:eastAsia="Times New Roman"/>
                <w:color w:val="1F4E79" w:themeColor="accent1" w:themeShade="80"/>
                <w:kern w:val="0"/>
                <w:sz w:val="20"/>
              </w:rPr>
              <w:t>输入聊天信息，进行发布</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7页面刷新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ascii="宋体" w:hAnsi="宋体" w:eastAsia="宋体" w:cs="宋体"/>
                <w:b/>
                <w:kern w:val="0"/>
                <w:sz w:val="20"/>
              </w:rPr>
            </w:pPr>
            <w:r>
              <w:rPr>
                <w:rFonts w:hint="eastAsia" w:eastAsia="Times New Roman"/>
                <w:b/>
                <w:kern w:val="0"/>
                <w:sz w:val="20"/>
              </w:rPr>
              <w:t>4-7.0</w:t>
            </w:r>
            <w:r>
              <w:rPr>
                <w:rFonts w:hint="eastAsia" w:asciiTheme="minorEastAsia" w:hAnsiTheme="minorEastAsia" w:eastAsiaTheme="minorEastAsia"/>
                <w:b/>
                <w:kern w:val="0"/>
                <w:sz w:val="20"/>
              </w:rPr>
              <w:t>E1</w:t>
            </w:r>
            <w:r>
              <w:rPr>
                <w:rFonts w:hint="eastAsia" w:ascii="宋体" w:hAnsi="宋体" w:eastAsia="宋体" w:cs="宋体"/>
                <w:b/>
                <w:kern w:val="0"/>
                <w:sz w:val="20"/>
              </w:rPr>
              <w:t>输入信息不能为空</w:t>
            </w:r>
          </w:p>
          <w:p>
            <w:pPr>
              <w:rPr>
                <w:rFonts w:eastAsiaTheme="minorEastAsia"/>
                <w:kern w:val="0"/>
                <w:sz w:val="20"/>
              </w:rPr>
            </w:pPr>
            <w:r>
              <w:rPr>
                <w:rFonts w:hint="eastAsia" w:eastAsiaTheme="minorEastAsia"/>
                <w:color w:val="000000" w:themeColor="text1"/>
                <w:kern w:val="0"/>
                <w:sz w:val="20"/>
                <w14:textFill>
                  <w14:solidFill>
                    <w14:schemeClr w14:val="tx1"/>
                  </w14:solidFill>
                </w14:textFill>
              </w:rPr>
              <w:t>E1错误提示：输入信息不能为空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eastAsia="Times New Roman"/>
                <w:kern w:val="0"/>
                <w:sz w:val="20"/>
              </w:rPr>
              <w:t>4-7.0</w:t>
            </w:r>
            <w:r>
              <w:rPr>
                <w:rFonts w:hint="eastAsia" w:eastAsia="Times New Roman"/>
                <w:kern w:val="0"/>
                <w:sz w:val="20"/>
              </w:rPr>
              <w:t>聊天信息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hint="eastAsia" w:ascii="宋体" w:hAnsi="宋体" w:eastAsia="宋体" w:cs="宋体"/>
                <w:kern w:val="0"/>
                <w:sz w:val="20"/>
              </w:rPr>
              <w:t>4</w:t>
            </w:r>
            <w:r>
              <w:rPr>
                <w:rFonts w:ascii="宋体" w:hAnsi="宋体" w:eastAsia="宋体" w:cs="宋体"/>
                <w:kern w:val="0"/>
                <w:sz w:val="20"/>
              </w:rPr>
              <w:t>-7.0</w:t>
            </w:r>
            <w:r>
              <w:rPr>
                <w:rFonts w:hint="eastAsia" w:ascii="宋体" w:hAnsi="宋体" w:eastAsia="宋体" w:cs="宋体"/>
                <w:kern w:val="0"/>
                <w:sz w:val="20"/>
              </w:rPr>
              <w:t>聊天页面刷新，E1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BR-S-1输入发送的内容不能为空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0.45</w:t>
            </w:r>
          </w:p>
        </w:tc>
      </w:tr>
    </w:tbl>
    <w:p>
      <w:pPr>
        <w:pStyle w:val="5"/>
      </w:pPr>
      <w:bookmarkStart w:id="872" w:name="_Toc6675"/>
      <w:r>
        <w:rPr>
          <w:rFonts w:hint="eastAsia"/>
          <w:lang w:val="en-US" w:eastAsia="zh-CN"/>
        </w:rPr>
        <w:t>4.2.27.1对话框图</w:t>
      </w:r>
      <w:bookmarkEnd w:id="872"/>
    </w:p>
    <w:p>
      <w:r>
        <w:drawing>
          <wp:inline distT="0" distB="0" distL="0" distR="0">
            <wp:extent cx="5274310" cy="4797425"/>
            <wp:effectExtent l="0" t="0" r="13970" b="317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310"/>
                    <a:stretch>
                      <a:fillRect/>
                    </a:stretch>
                  </pic:blipFill>
                  <pic:spPr>
                    <a:xfrm>
                      <a:off x="0" y="0"/>
                      <a:ext cx="5274310" cy="4797425"/>
                    </a:xfrm>
                    <a:prstGeom prst="rect">
                      <a:avLst/>
                    </a:prstGeom>
                  </pic:spPr>
                </pic:pic>
              </a:graphicData>
            </a:graphic>
          </wp:inline>
        </w:drawing>
      </w:r>
    </w:p>
    <w:p>
      <w:bookmarkStart w:id="873" w:name="_Toc21199"/>
      <w:bookmarkStart w:id="874" w:name="S_“我的项目”"/>
      <w:r>
        <w:rPr>
          <w:rStyle w:val="37"/>
          <w:rFonts w:hint="eastAsia"/>
          <w:lang w:val="en-US" w:eastAsia="zh-CN"/>
        </w:rPr>
        <w:t>4.2.27.2</w:t>
      </w:r>
      <w:bookmarkStart w:id="875" w:name="S_“我的项目”按钮"/>
      <w:r>
        <w:rPr>
          <w:rStyle w:val="37"/>
          <w:rFonts w:hint="eastAsia"/>
        </w:rPr>
        <w:t>“我的项目”按钮</w:t>
      </w:r>
      <w:bookmarkEnd w:id="873"/>
      <w:bookmarkEnd w:id="875"/>
      <w:r>
        <w:rPr>
          <w:rFonts w:hint="eastAsia"/>
          <w:color w:val="FF0000"/>
        </w:rPr>
        <w:t>：</w:t>
      </w:r>
    </w:p>
    <w:bookmarkEnd w:id="874"/>
    <w:p>
      <w:r>
        <w:drawing>
          <wp:inline distT="0" distB="0" distL="0" distR="0">
            <wp:extent cx="1752600" cy="933450"/>
            <wp:effectExtent l="0" t="0" r="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1"/>
                    <a:stretch>
                      <a:fillRect/>
                    </a:stretch>
                  </pic:blipFill>
                  <pic:spPr>
                    <a:xfrm>
                      <a:off x="0" y="0"/>
                      <a:ext cx="1752600" cy="933450"/>
                    </a:xfrm>
                    <a:prstGeom prst="rect">
                      <a:avLst/>
                    </a:prstGeom>
                  </pic:spPr>
                </pic:pic>
              </a:graphicData>
            </a:graphic>
          </wp:inline>
        </w:drawing>
      </w:r>
    </w:p>
    <w:p>
      <w:bookmarkStart w:id="876" w:name="_Toc23365"/>
      <w:bookmarkStart w:id="877" w:name="S_选择你需要详细查看的案例5"/>
      <w:r>
        <w:rPr>
          <w:rStyle w:val="37"/>
          <w:rFonts w:hint="eastAsia"/>
          <w:lang w:val="en-US" w:eastAsia="zh-CN"/>
        </w:rPr>
        <w:t>4.2.27.3</w:t>
      </w:r>
      <w:r>
        <w:rPr>
          <w:rStyle w:val="37"/>
          <w:rFonts w:hint="eastAsia"/>
        </w:rPr>
        <w:t>我的项目列表界面</w:t>
      </w:r>
      <w:bookmarkEnd w:id="876"/>
      <w:r>
        <w:rPr>
          <w:rFonts w:hint="eastAsia"/>
          <w:color w:val="FF0000"/>
        </w:rPr>
        <w:t>：</w:t>
      </w:r>
    </w:p>
    <w:bookmarkEnd w:id="877"/>
    <w:p>
      <w:r>
        <w:drawing>
          <wp:inline distT="0" distB="0" distL="0" distR="0">
            <wp:extent cx="5274310" cy="1363980"/>
            <wp:effectExtent l="0" t="0" r="1397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2"/>
                    <a:stretch>
                      <a:fillRect/>
                    </a:stretch>
                  </pic:blipFill>
                  <pic:spPr>
                    <a:xfrm>
                      <a:off x="0" y="0"/>
                      <a:ext cx="5274310" cy="1363980"/>
                    </a:xfrm>
                    <a:prstGeom prst="rect">
                      <a:avLst/>
                    </a:prstGeom>
                  </pic:spPr>
                </pic:pic>
              </a:graphicData>
            </a:graphic>
          </wp:inline>
        </w:drawing>
      </w:r>
    </w:p>
    <w:p>
      <w:bookmarkStart w:id="878" w:name="_Toc13591"/>
      <w:bookmarkStart w:id="879" w:name="S_聊天按钮"/>
      <w:r>
        <w:rPr>
          <w:rStyle w:val="37"/>
          <w:rFonts w:hint="eastAsia"/>
          <w:lang w:val="en-US" w:eastAsia="zh-CN"/>
        </w:rPr>
        <w:t>4.2.27.4</w:t>
      </w:r>
      <w:r>
        <w:rPr>
          <w:rStyle w:val="37"/>
          <w:rFonts w:hint="eastAsia"/>
        </w:rPr>
        <w:t>聊天按钮</w:t>
      </w:r>
      <w:bookmarkEnd w:id="878"/>
      <w:r>
        <w:rPr>
          <w:rFonts w:hint="eastAsia"/>
          <w:color w:val="FF0000"/>
        </w:rPr>
        <w:t>：</w:t>
      </w:r>
    </w:p>
    <w:bookmarkEnd w:id="879"/>
    <w:p>
      <w:r>
        <w:drawing>
          <wp:inline distT="0" distB="0" distL="0" distR="0">
            <wp:extent cx="1600200" cy="13620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13"/>
                    <a:stretch>
                      <a:fillRect/>
                    </a:stretch>
                  </pic:blipFill>
                  <pic:spPr>
                    <a:xfrm>
                      <a:off x="0" y="0"/>
                      <a:ext cx="1600200" cy="1362075"/>
                    </a:xfrm>
                    <a:prstGeom prst="rect">
                      <a:avLst/>
                    </a:prstGeom>
                  </pic:spPr>
                </pic:pic>
              </a:graphicData>
            </a:graphic>
          </wp:inline>
        </w:drawing>
      </w:r>
    </w:p>
    <w:p>
      <w:bookmarkStart w:id="880" w:name="_Toc27762"/>
      <w:bookmarkStart w:id="881" w:name="S_输入聊天信息"/>
      <w:r>
        <w:rPr>
          <w:rStyle w:val="37"/>
          <w:rFonts w:hint="eastAsia"/>
          <w:lang w:val="en-US" w:eastAsia="zh-CN"/>
        </w:rPr>
        <w:t>4.2.27.5</w:t>
      </w:r>
      <w:r>
        <w:rPr>
          <w:rStyle w:val="37"/>
          <w:rFonts w:hint="eastAsia"/>
        </w:rPr>
        <w:t>聊天信息界面</w:t>
      </w:r>
      <w:bookmarkEnd w:id="880"/>
      <w:r>
        <w:rPr>
          <w:rFonts w:hint="eastAsia"/>
          <w:color w:val="FF0000"/>
        </w:rPr>
        <w:t>：</w:t>
      </w:r>
    </w:p>
    <w:bookmarkEnd w:id="881"/>
    <w:p>
      <w:r>
        <w:drawing>
          <wp:inline distT="0" distB="0" distL="0" distR="0">
            <wp:extent cx="5274310" cy="4601845"/>
            <wp:effectExtent l="0" t="0" r="1397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14"/>
                    <a:stretch>
                      <a:fillRect/>
                    </a:stretch>
                  </pic:blipFill>
                  <pic:spPr>
                    <a:xfrm>
                      <a:off x="0" y="0"/>
                      <a:ext cx="5274310" cy="4601845"/>
                    </a:xfrm>
                    <a:prstGeom prst="rect">
                      <a:avLst/>
                    </a:prstGeom>
                  </pic:spPr>
                </pic:pic>
              </a:graphicData>
            </a:graphic>
          </wp:inline>
        </w:drawing>
      </w:r>
    </w:p>
    <w:p>
      <w:pPr>
        <w:pStyle w:val="4"/>
      </w:pPr>
      <w:bookmarkStart w:id="882" w:name="_Toc23710"/>
      <w:bookmarkStart w:id="883" w:name="_Toc26923"/>
      <w:bookmarkStart w:id="884" w:name="_Toc22490"/>
      <w:r>
        <w:rPr>
          <w:rFonts w:hint="eastAsia"/>
        </w:rPr>
        <w:t>4.2.28查看评价标准</w:t>
      </w:r>
      <w:bookmarkEnd w:id="882"/>
      <w:bookmarkEnd w:id="883"/>
      <w:bookmarkEnd w:id="88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8</w:t>
            </w:r>
            <w:r>
              <w:rPr>
                <w:rFonts w:eastAsia="Times New Roman"/>
                <w:kern w:val="0"/>
                <w:sz w:val="20"/>
              </w:rPr>
              <w:t xml:space="preserve"> </w:t>
            </w:r>
            <w:r>
              <w:rPr>
                <w:rFonts w:hint="eastAsia" w:eastAsia="Times New Roman"/>
                <w:kern w:val="0"/>
                <w:sz w:val="20"/>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学生可以查看评价标准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4-8.0查看评价标准</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"\“我的项目\”按钮2"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“我的项目”</w:t>
            </w:r>
            <w:r>
              <w:rPr>
                <w:rFonts w:hint="eastAsia" w:eastAsia="Times New Roman"/>
                <w:color w:val="1F4E79" w:themeColor="accent1" w:themeShade="8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u w:val="single"/>
              </w:rPr>
              <w:fldChar w:fldCharType="begin"/>
            </w:r>
            <w:r>
              <w:rPr>
                <w:rFonts w:hint="eastAsia" w:eastAsiaTheme="minorEastAsia"/>
                <w:color w:val="1F4E79" w:themeColor="accent1" w:themeShade="80"/>
                <w:kern w:val="0"/>
                <w:sz w:val="20"/>
                <w:u w:val="single"/>
              </w:rPr>
              <w:instrText xml:space="preserve"> HYPERLINK \l "S_选择你需要详细查看的案例6" </w:instrText>
            </w:r>
            <w:r>
              <w:rPr>
                <w:rFonts w:hint="eastAsia" w:eastAsiaTheme="minorEastAsia"/>
                <w:color w:val="1F4E79" w:themeColor="accent1" w:themeShade="80"/>
                <w:kern w:val="0"/>
                <w:sz w:val="20"/>
                <w:u w:val="single"/>
              </w:rPr>
              <w:fldChar w:fldCharType="separate"/>
            </w:r>
            <w:r>
              <w:rPr>
                <w:rStyle w:val="31"/>
                <w:rFonts w:hint="eastAsia" w:eastAsiaTheme="minorEastAsia"/>
                <w:color w:val="1F4E79" w:themeColor="accent1" w:themeShade="80"/>
                <w:kern w:val="0"/>
                <w:sz w:val="20"/>
                <w:u w:val="single"/>
              </w:rPr>
              <w:t>我的项目列表界面</w:t>
            </w:r>
            <w:r>
              <w:rPr>
                <w:rFonts w:hint="eastAsia" w:eastAsiaTheme="minorEastAsia"/>
                <w:color w:val="1F4E79" w:themeColor="accent1" w:themeShade="80"/>
                <w:kern w:val="0"/>
                <w:sz w:val="20"/>
                <w:u w:val="single"/>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"S_选择你需要详细查看的案例6" </w:instrText>
            </w:r>
            <w:r>
              <w:rPr>
                <w:color w:val="1F4E79" w:themeColor="accent1" w:themeShade="80"/>
              </w:rPr>
              <w:fldChar w:fldCharType="separate"/>
            </w:r>
            <w:r>
              <w:rPr>
                <w:rStyle w:val="30"/>
                <w:rFonts w:hint="eastAsia" w:eastAsia="Times New Roman"/>
                <w:color w:val="1F4E79" w:themeColor="accent1" w:themeShade="80"/>
                <w:kern w:val="0"/>
                <w:sz w:val="20"/>
              </w:rPr>
              <w:t>选择你需要详细查看的案例进行查看</w:t>
            </w:r>
            <w:r>
              <w:rPr>
                <w:rStyle w:val="31"/>
                <w:rFonts w:hint="eastAsia" w:eastAsia="Times New Roman"/>
                <w:color w:val="1F4E79" w:themeColor="accent1" w:themeShade="80"/>
                <w:kern w:val="0"/>
                <w:sz w:val="20"/>
              </w:rPr>
              <w:fldChar w:fldCharType="end"/>
            </w:r>
          </w:p>
          <w:p>
            <w:pPr>
              <w:rPr>
                <w:rFonts w:ascii="宋体" w:hAnsi="宋体" w:eastAsia="宋体" w:cs="宋体"/>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跳转至</w:t>
            </w:r>
            <w:r>
              <w:rPr>
                <w:rFonts w:hint="eastAsia" w:ascii="宋体" w:hAnsi="宋体" w:eastAsia="宋体" w:cs="宋体"/>
                <w:color w:val="1F4E79" w:themeColor="accent1" w:themeShade="80"/>
                <w:kern w:val="0"/>
                <w:sz w:val="20"/>
              </w:rPr>
              <w:fldChar w:fldCharType="begin"/>
            </w:r>
            <w:r>
              <w:rPr>
                <w:rFonts w:hint="eastAsia" w:ascii="宋体" w:hAnsi="宋体" w:eastAsia="宋体" w:cs="宋体"/>
                <w:color w:val="1F4E79" w:themeColor="accent1" w:themeShade="80"/>
                <w:kern w:val="0"/>
                <w:sz w:val="20"/>
              </w:rPr>
              <w:instrText xml:space="preserve"> HYPERLINK \l "S_点击项目评价" </w:instrText>
            </w:r>
            <w:r>
              <w:rPr>
                <w:rFonts w:hint="eastAsia" w:ascii="宋体" w:hAnsi="宋体" w:eastAsia="宋体" w:cs="宋体"/>
                <w:color w:val="1F4E79" w:themeColor="accent1" w:themeShade="80"/>
                <w:kern w:val="0"/>
                <w:sz w:val="20"/>
              </w:rPr>
              <w:fldChar w:fldCharType="separate"/>
            </w:r>
            <w:r>
              <w:rPr>
                <w:rStyle w:val="31"/>
                <w:rFonts w:hint="eastAsia" w:ascii="宋体" w:hAnsi="宋体" w:eastAsia="宋体" w:cs="宋体"/>
                <w:color w:val="1F4E79" w:themeColor="accent1" w:themeShade="80"/>
                <w:kern w:val="0"/>
                <w:sz w:val="20"/>
              </w:rPr>
              <w:t>项目信息界面</w:t>
            </w:r>
            <w:r>
              <w:rPr>
                <w:rFonts w:hint="eastAsia" w:ascii="宋体" w:hAnsi="宋体" w:eastAsia="宋体" w:cs="宋体"/>
                <w:color w:val="1F4E79" w:themeColor="accent1" w:themeShade="80"/>
                <w:kern w:val="0"/>
                <w:sz w:val="20"/>
              </w:rPr>
              <w:fldChar w:fldCharType="end"/>
            </w:r>
          </w:p>
          <w:p>
            <w:pPr>
              <w:rPr>
                <w:rFonts w:eastAsia="Times New Roman"/>
                <w:color w:val="1F4E79" w:themeColor="accent1" w:themeShade="80"/>
                <w:kern w:val="0"/>
                <w:sz w:val="20"/>
              </w:rPr>
            </w:pPr>
            <w:r>
              <w:rPr>
                <w:rStyle w:val="31"/>
                <w:rFonts w:hint="eastAsia" w:asciiTheme="minorEastAsia" w:hAnsiTheme="minorEastAsia" w:eastAsiaTheme="minorEastAsia"/>
                <w:color w:val="000000" w:themeColor="text1"/>
                <w:kern w:val="0"/>
                <w:sz w:val="20"/>
                <w14:textFill>
                  <w14:solidFill>
                    <w14:schemeClr w14:val="tx1"/>
                  </w14:solidFill>
                </w14:textFill>
              </w:rPr>
              <w:t>5.</w:t>
            </w:r>
            <w:r>
              <w:rPr>
                <w:color w:val="1F4E79" w:themeColor="accent1" w:themeShade="80"/>
              </w:rPr>
              <w:fldChar w:fldCharType="begin"/>
            </w:r>
            <w:r>
              <w:rPr>
                <w:color w:val="1F4E79" w:themeColor="accent1" w:themeShade="80"/>
              </w:rPr>
              <w:instrText xml:space="preserve"> HYPERLINK \l "S_点击项目评价" </w:instrText>
            </w:r>
            <w:r>
              <w:rPr>
                <w:color w:val="1F4E79" w:themeColor="accent1" w:themeShade="80"/>
              </w:rPr>
              <w:fldChar w:fldCharType="separate"/>
            </w:r>
            <w:r>
              <w:rPr>
                <w:rStyle w:val="31"/>
                <w:rFonts w:hint="eastAsia" w:eastAsia="Times New Roman"/>
                <w:color w:val="1F4E79" w:themeColor="accent1" w:themeShade="80"/>
                <w:kern w:val="0"/>
                <w:sz w:val="20"/>
              </w:rPr>
              <w:t>点击项目评价</w:t>
            </w:r>
            <w:r>
              <w:rPr>
                <w:rStyle w:val="31"/>
                <w:rFonts w:hint="eastAsia" w:eastAsia="Times New Roman"/>
                <w:color w:val="1F4E79" w:themeColor="accent1" w:themeShade="80"/>
                <w:kern w:val="0"/>
                <w:sz w:val="20"/>
              </w:rPr>
              <w:fldChar w:fldCharType="end"/>
            </w:r>
            <w:r>
              <w:rPr>
                <w:rStyle w:val="31"/>
                <w:rFonts w:hint="eastAsia" w:ascii="宋体" w:hAnsi="宋体" w:eastAsia="宋体" w:cs="宋体"/>
                <w:color w:val="1F4E79" w:themeColor="accent1" w:themeShade="80"/>
                <w:kern w:val="0"/>
                <w:sz w:val="20"/>
              </w:rPr>
              <w:t>按钮</w:t>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"S_评价标准界面" </w:instrText>
            </w:r>
            <w:r>
              <w:rPr>
                <w:color w:val="1F4E79" w:themeColor="accent1" w:themeShade="80"/>
              </w:rPr>
              <w:fldChar w:fldCharType="separate"/>
            </w:r>
            <w:r>
              <w:rPr>
                <w:rStyle w:val="31"/>
                <w:rFonts w:hint="eastAsia" w:eastAsia="Times New Roman"/>
                <w:color w:val="1F4E79" w:themeColor="accent1" w:themeShade="80"/>
                <w:kern w:val="0"/>
                <w:sz w:val="20"/>
              </w:rPr>
              <w:t>跳转至评价</w:t>
            </w:r>
            <w:r>
              <w:rPr>
                <w:rStyle w:val="31"/>
                <w:rFonts w:hint="eastAsia" w:ascii="宋体" w:hAnsi="宋体" w:eastAsia="宋体" w:cs="宋体"/>
                <w:color w:val="1F4E79" w:themeColor="accent1" w:themeShade="80"/>
                <w:kern w:val="0"/>
                <w:sz w:val="20"/>
              </w:rPr>
              <w:t>信息</w:t>
            </w:r>
            <w:r>
              <w:rPr>
                <w:rStyle w:val="31"/>
                <w:rFonts w:hint="eastAsia" w:eastAsia="Times New Roman"/>
                <w:color w:val="1F4E79" w:themeColor="accent1" w:themeShade="80"/>
                <w:kern w:val="0"/>
                <w:sz w:val="20"/>
              </w:rPr>
              <w:t>界面</w:t>
            </w:r>
            <w:r>
              <w:rPr>
                <w:rStyle w:val="31"/>
                <w:rFonts w:hint="eastAsia" w:eastAsia="Times New Roman"/>
                <w:color w:val="1F4E79" w:themeColor="accent1" w:themeShade="80"/>
                <w:kern w:val="0"/>
                <w:sz w:val="20"/>
              </w:rPr>
              <w:fldChar w:fldCharType="end"/>
            </w:r>
          </w:p>
          <w:p>
            <w:pPr>
              <w:rPr>
                <w:rFonts w:eastAsiaTheme="minorEastAsia"/>
                <w:kern w:val="0"/>
                <w:sz w:val="20"/>
              </w:rPr>
            </w:pPr>
            <w:r>
              <w:rPr>
                <w:rFonts w:hint="eastAsia" w:eastAsiaTheme="minorEastAsia"/>
                <w:kern w:val="0"/>
                <w:sz w:val="20"/>
              </w:rPr>
              <w:t>7点击评价保准按钮</w:t>
            </w:r>
          </w:p>
          <w:p>
            <w:pPr>
              <w:rPr>
                <w:rFonts w:eastAsiaTheme="minorEastAsia"/>
                <w:kern w:val="0"/>
                <w:sz w:val="20"/>
              </w:rPr>
            </w:pPr>
            <w:r>
              <w:rPr>
                <w:rFonts w:hint="eastAsia" w:eastAsiaTheme="minorEastAsia"/>
                <w:kern w:val="0"/>
                <w:sz w:val="20"/>
              </w:rPr>
              <w:t>8跳转至</w:t>
            </w:r>
            <w:r>
              <w:rPr>
                <w:rFonts w:hint="eastAsia" w:eastAsiaTheme="minorEastAsia"/>
                <w:color w:val="1F4E79" w:themeColor="accent1" w:themeShade="80"/>
                <w:kern w:val="0"/>
                <w:sz w:val="20"/>
              </w:rPr>
              <w:t>评价标准界面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eastAsia="Times New Roman"/>
                <w:color w:val="000000" w:themeColor="text1"/>
                <w:kern w:val="0"/>
                <w:sz w:val="20"/>
                <w14:textFill>
                  <w14:solidFill>
                    <w14:schemeClr w14:val="tx1"/>
                  </w14:solidFill>
                </w14:textFill>
              </w:rPr>
              <w:t>4-8.0</w:t>
            </w:r>
            <w:r>
              <w:rPr>
                <w:rFonts w:hint="eastAsia" w:eastAsia="Times New Roman"/>
                <w:color w:val="000000" w:themeColor="text1"/>
                <w:kern w:val="0"/>
                <w:sz w:val="20"/>
                <w14:textFill>
                  <w14:solidFill>
                    <w14:schemeClr w14:val="tx1"/>
                  </w14:solidFill>
                </w14:textFill>
              </w:rPr>
              <w:t>评价标准界面（同上4）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0.91</w:t>
            </w:r>
          </w:p>
        </w:tc>
      </w:tr>
    </w:tbl>
    <w:p>
      <w:pPr>
        <w:pStyle w:val="5"/>
      </w:pPr>
      <w:bookmarkStart w:id="885" w:name="_Toc23382"/>
      <w:r>
        <w:rPr>
          <w:rFonts w:hint="eastAsia"/>
          <w:lang w:val="en-US" w:eastAsia="zh-CN"/>
        </w:rPr>
        <w:t>4.2.28.1对话框图</w:t>
      </w:r>
      <w:bookmarkEnd w:id="885"/>
    </w:p>
    <w:p>
      <w:r>
        <w:drawing>
          <wp:inline distT="0" distB="0" distL="0" distR="0">
            <wp:extent cx="4286250" cy="4457700"/>
            <wp:effectExtent l="0" t="0" r="11430" b="762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315"/>
                    <a:stretch>
                      <a:fillRect/>
                    </a:stretch>
                  </pic:blipFill>
                  <pic:spPr>
                    <a:xfrm>
                      <a:off x="0" y="0"/>
                      <a:ext cx="4286250" cy="4457700"/>
                    </a:xfrm>
                    <a:prstGeom prst="rect">
                      <a:avLst/>
                    </a:prstGeom>
                  </pic:spPr>
                </pic:pic>
              </a:graphicData>
            </a:graphic>
          </wp:inline>
        </w:drawing>
      </w:r>
    </w:p>
    <w:p>
      <w:bookmarkStart w:id="886" w:name="_Toc31655"/>
      <w:bookmarkStart w:id="887" w:name="S_“我的项目”2"/>
      <w:r>
        <w:rPr>
          <w:rStyle w:val="37"/>
          <w:rFonts w:hint="eastAsia"/>
          <w:lang w:val="en-US" w:eastAsia="zh-CN"/>
        </w:rPr>
        <w:t>4.2.28.2</w:t>
      </w:r>
      <w:bookmarkStart w:id="888" w:name="“我的项目”按钮2"/>
      <w:r>
        <w:rPr>
          <w:rStyle w:val="37"/>
          <w:rFonts w:hint="eastAsia"/>
        </w:rPr>
        <w:t>“我的项目”按钮</w:t>
      </w:r>
      <w:bookmarkEnd w:id="886"/>
      <w:bookmarkEnd w:id="888"/>
      <w:r>
        <w:rPr>
          <w:rFonts w:hint="eastAsia"/>
          <w:color w:val="FF0000"/>
        </w:rPr>
        <w:t>：</w:t>
      </w:r>
    </w:p>
    <w:bookmarkEnd w:id="887"/>
    <w:p>
      <w:r>
        <w:drawing>
          <wp:inline distT="0" distB="0" distL="0" distR="0">
            <wp:extent cx="1752600" cy="933450"/>
            <wp:effectExtent l="0" t="0" r="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1"/>
                    <a:stretch>
                      <a:fillRect/>
                    </a:stretch>
                  </pic:blipFill>
                  <pic:spPr>
                    <a:xfrm>
                      <a:off x="0" y="0"/>
                      <a:ext cx="1752600" cy="933450"/>
                    </a:xfrm>
                    <a:prstGeom prst="rect">
                      <a:avLst/>
                    </a:prstGeom>
                  </pic:spPr>
                </pic:pic>
              </a:graphicData>
            </a:graphic>
          </wp:inline>
        </w:drawing>
      </w:r>
    </w:p>
    <w:p>
      <w:bookmarkStart w:id="889" w:name="_Toc26295"/>
      <w:bookmarkStart w:id="890" w:name="S_选择你需要详细查看的案例6"/>
      <w:r>
        <w:rPr>
          <w:rStyle w:val="37"/>
          <w:rFonts w:hint="eastAsia"/>
          <w:lang w:val="en-US" w:eastAsia="zh-CN"/>
        </w:rPr>
        <w:t>4.2.28.3</w:t>
      </w:r>
      <w:r>
        <w:rPr>
          <w:rStyle w:val="37"/>
          <w:rFonts w:hint="eastAsia"/>
        </w:rPr>
        <w:t>项目列表界面</w:t>
      </w:r>
      <w:bookmarkEnd w:id="889"/>
      <w:r>
        <w:rPr>
          <w:rFonts w:hint="eastAsia"/>
          <w:color w:val="FF0000"/>
        </w:rPr>
        <w:t>：</w:t>
      </w:r>
    </w:p>
    <w:bookmarkEnd w:id="890"/>
    <w:p>
      <w:r>
        <w:drawing>
          <wp:inline distT="0" distB="0" distL="0" distR="0">
            <wp:extent cx="5274310" cy="1363980"/>
            <wp:effectExtent l="0" t="0" r="1397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12"/>
                    <a:stretch>
                      <a:fillRect/>
                    </a:stretch>
                  </pic:blipFill>
                  <pic:spPr>
                    <a:xfrm>
                      <a:off x="0" y="0"/>
                      <a:ext cx="5274310" cy="1363980"/>
                    </a:xfrm>
                    <a:prstGeom prst="rect">
                      <a:avLst/>
                    </a:prstGeom>
                  </pic:spPr>
                </pic:pic>
              </a:graphicData>
            </a:graphic>
          </wp:inline>
        </w:drawing>
      </w:r>
    </w:p>
    <w:p>
      <w:pPr>
        <w:rPr>
          <w:color w:val="FF0000"/>
        </w:rPr>
      </w:pPr>
      <w:bookmarkStart w:id="891" w:name="_Toc7469"/>
      <w:r>
        <w:rPr>
          <w:rStyle w:val="37"/>
          <w:rFonts w:hint="eastAsia"/>
          <w:lang w:val="en-US" w:eastAsia="zh-CN"/>
        </w:rPr>
        <w:t>4.2.28.4</w:t>
      </w:r>
      <w:r>
        <w:rPr>
          <w:rStyle w:val="37"/>
          <w:rFonts w:hint="eastAsia"/>
        </w:rPr>
        <w:t>项目详情界面</w:t>
      </w:r>
      <w:bookmarkEnd w:id="891"/>
      <w:r>
        <w:rPr>
          <w:rFonts w:hint="eastAsia"/>
          <w:color w:val="FF0000"/>
        </w:rPr>
        <w:t>：</w:t>
      </w:r>
    </w:p>
    <w:p>
      <w:r>
        <w:drawing>
          <wp:inline distT="0" distB="0" distL="0" distR="0">
            <wp:extent cx="5302250" cy="2004060"/>
            <wp:effectExtent l="0" t="0" r="1270" b="762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316"/>
                    <a:stretch>
                      <a:fillRect/>
                    </a:stretch>
                  </pic:blipFill>
                  <pic:spPr>
                    <a:xfrm>
                      <a:off x="0" y="0"/>
                      <a:ext cx="5317122" cy="2009597"/>
                    </a:xfrm>
                    <a:prstGeom prst="rect">
                      <a:avLst/>
                    </a:prstGeom>
                  </pic:spPr>
                </pic:pic>
              </a:graphicData>
            </a:graphic>
          </wp:inline>
        </w:drawing>
      </w:r>
    </w:p>
    <w:p>
      <w:bookmarkStart w:id="892" w:name="_Toc16329"/>
      <w:bookmarkStart w:id="893" w:name="S_点击项目评价"/>
      <w:r>
        <w:rPr>
          <w:rStyle w:val="37"/>
          <w:rFonts w:hint="eastAsia"/>
          <w:lang w:val="en-US" w:eastAsia="zh-CN"/>
        </w:rPr>
        <w:t>4.2.28.5</w:t>
      </w:r>
      <w:r>
        <w:rPr>
          <w:rStyle w:val="37"/>
          <w:rFonts w:hint="eastAsia"/>
        </w:rPr>
        <w:t>项目评价按钮</w:t>
      </w:r>
      <w:bookmarkEnd w:id="892"/>
      <w:r>
        <w:rPr>
          <w:rFonts w:hint="eastAsia"/>
          <w:color w:val="FF0000"/>
        </w:rPr>
        <w:t>：</w:t>
      </w:r>
    </w:p>
    <w:bookmarkEnd w:id="893"/>
    <w:p>
      <w:r>
        <w:drawing>
          <wp:inline distT="0" distB="0" distL="0" distR="0">
            <wp:extent cx="2828925" cy="685800"/>
            <wp:effectExtent l="0" t="0" r="571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317"/>
                    <a:stretch>
                      <a:fillRect/>
                    </a:stretch>
                  </pic:blipFill>
                  <pic:spPr>
                    <a:xfrm>
                      <a:off x="0" y="0"/>
                      <a:ext cx="2828925" cy="685800"/>
                    </a:xfrm>
                    <a:prstGeom prst="rect">
                      <a:avLst/>
                    </a:prstGeom>
                  </pic:spPr>
                </pic:pic>
              </a:graphicData>
            </a:graphic>
          </wp:inline>
        </w:drawing>
      </w:r>
    </w:p>
    <w:p>
      <w:pPr>
        <w:pStyle w:val="5"/>
      </w:pPr>
      <w:bookmarkStart w:id="894" w:name="_Toc16174"/>
      <w:bookmarkStart w:id="895" w:name="S_评价标准界面"/>
      <w:r>
        <w:rPr>
          <w:rFonts w:hint="eastAsia"/>
          <w:lang w:val="en-US" w:eastAsia="zh-CN"/>
        </w:rPr>
        <w:t>4.2.28.6</w:t>
      </w:r>
      <w:r>
        <w:rPr>
          <w:rFonts w:hint="eastAsia"/>
        </w:rPr>
        <w:t>评价信息界面</w:t>
      </w:r>
      <w:bookmarkEnd w:id="894"/>
    </w:p>
    <w:bookmarkEnd w:id="895"/>
    <w:p>
      <w:r>
        <w:drawing>
          <wp:inline distT="0" distB="0" distL="0" distR="0">
            <wp:extent cx="5274310" cy="952500"/>
            <wp:effectExtent l="0" t="0" r="1397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8"/>
                    <a:stretch>
                      <a:fillRect/>
                    </a:stretch>
                  </pic:blipFill>
                  <pic:spPr>
                    <a:xfrm>
                      <a:off x="0" y="0"/>
                      <a:ext cx="5274310" cy="952500"/>
                    </a:xfrm>
                    <a:prstGeom prst="rect">
                      <a:avLst/>
                    </a:prstGeom>
                  </pic:spPr>
                </pic:pic>
              </a:graphicData>
            </a:graphic>
          </wp:inline>
        </w:drawing>
      </w:r>
    </w:p>
    <w:p>
      <w:pPr>
        <w:rPr>
          <w:color w:val="FF0000"/>
        </w:rPr>
      </w:pPr>
      <w:bookmarkStart w:id="896" w:name="_Toc8128"/>
      <w:r>
        <w:rPr>
          <w:rStyle w:val="37"/>
          <w:rFonts w:hint="eastAsia"/>
          <w:lang w:val="en-US" w:eastAsia="zh-CN"/>
        </w:rPr>
        <w:t>4.2.28.7</w:t>
      </w:r>
      <w:r>
        <w:rPr>
          <w:rStyle w:val="37"/>
          <w:rFonts w:hint="eastAsia"/>
        </w:rPr>
        <w:t>评价标准界面</w:t>
      </w:r>
      <w:bookmarkEnd w:id="896"/>
      <w:r>
        <w:rPr>
          <w:rFonts w:hint="eastAsia"/>
          <w:color w:val="FF0000"/>
        </w:rPr>
        <w:t>：</w:t>
      </w:r>
    </w:p>
    <w:p>
      <w:pPr>
        <w:rPr>
          <w:color w:val="FF0000"/>
        </w:rPr>
      </w:pPr>
      <w:r>
        <w:drawing>
          <wp:inline distT="0" distB="0" distL="0" distR="0">
            <wp:extent cx="4884420" cy="2433955"/>
            <wp:effectExtent l="0" t="0" r="7620" b="444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319"/>
                    <a:stretch>
                      <a:fillRect/>
                    </a:stretch>
                  </pic:blipFill>
                  <pic:spPr>
                    <a:xfrm>
                      <a:off x="0" y="0"/>
                      <a:ext cx="4891554" cy="2438121"/>
                    </a:xfrm>
                    <a:prstGeom prst="rect">
                      <a:avLst/>
                    </a:prstGeom>
                  </pic:spPr>
                </pic:pic>
              </a:graphicData>
            </a:graphic>
          </wp:inline>
        </w:drawing>
      </w:r>
    </w:p>
    <w:p>
      <w:pPr>
        <w:pStyle w:val="4"/>
      </w:pPr>
      <w:bookmarkStart w:id="897" w:name="_Toc24911"/>
      <w:bookmarkStart w:id="898" w:name="_Toc13598"/>
      <w:bookmarkStart w:id="899" w:name="_Toc25720"/>
      <w:r>
        <w:rPr>
          <w:rFonts w:hint="eastAsia"/>
        </w:rPr>
        <w:t>4.2.29浏览个人信息</w:t>
      </w:r>
      <w:bookmarkEnd w:id="897"/>
      <w:bookmarkEnd w:id="898"/>
      <w:bookmarkEnd w:id="89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9</w:t>
            </w:r>
            <w:r>
              <w:rPr>
                <w:rFonts w:eastAsia="Times New Roman"/>
                <w:kern w:val="0"/>
                <w:sz w:val="20"/>
              </w:rPr>
              <w:t xml:space="preserve"> </w:t>
            </w:r>
            <w:r>
              <w:rPr>
                <w:rFonts w:hint="eastAsia" w:eastAsia="Times New Roman"/>
                <w:kern w:val="0"/>
                <w:sz w:val="20"/>
              </w:rPr>
              <w:t>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学生查看个人信息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个人信息显示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4-9.0浏览个人信息</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w:t>
            </w:r>
            <w:r>
              <w:rPr>
                <w:color w:val="1F4E79" w:themeColor="accent1" w:themeShade="80"/>
              </w:rPr>
              <w:fldChar w:fldCharType="begin"/>
            </w:r>
            <w:r>
              <w:rPr>
                <w:color w:val="1F4E79" w:themeColor="accent1" w:themeShade="80"/>
              </w:rPr>
              <w:instrText xml:space="preserve"> HYPERLINK \l "S_我的头像" </w:instrText>
            </w:r>
            <w:r>
              <w:rPr>
                <w:color w:val="1F4E79" w:themeColor="accent1" w:themeShade="80"/>
              </w:rPr>
              <w:fldChar w:fldCharType="separate"/>
            </w:r>
            <w:r>
              <w:rPr>
                <w:rStyle w:val="31"/>
                <w:rFonts w:hint="eastAsia" w:eastAsia="Times New Roman"/>
                <w:color w:val="1F4E79" w:themeColor="accent1" w:themeShade="80"/>
                <w:kern w:val="0"/>
                <w:sz w:val="20"/>
              </w:rPr>
              <w:t>点击我的头像</w:t>
            </w:r>
            <w:r>
              <w:rPr>
                <w:rStyle w:val="31"/>
                <w:rFonts w:hint="eastAsia" w:eastAsia="Times New Roman"/>
                <w:color w:val="1F4E79" w:themeColor="accent1" w:themeShade="80"/>
                <w:kern w:val="0"/>
                <w:sz w:val="20"/>
              </w:rPr>
              <w:fldChar w:fldCharType="end"/>
            </w:r>
          </w:p>
          <w:p>
            <w:pPr>
              <w:rPr>
                <w:rFonts w:eastAsiaTheme="minorEastAsia"/>
                <w:color w:val="FF0000"/>
                <w:kern w:val="0"/>
                <w:sz w:val="20"/>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"S_个人中心界面" </w:instrText>
            </w:r>
            <w:r>
              <w:rPr>
                <w:rFonts w:hint="eastAsia" w:eastAsiaTheme="minorEastAsia"/>
                <w:color w:val="FF0000"/>
                <w:kern w:val="0"/>
                <w:sz w:val="20"/>
              </w:rPr>
              <w:fldChar w:fldCharType="separate"/>
            </w:r>
            <w:r>
              <w:rPr>
                <w:rStyle w:val="31"/>
                <w:rFonts w:hint="eastAsia" w:eastAsiaTheme="minorEastAsia"/>
                <w:color w:val="FF0000"/>
                <w:kern w:val="0"/>
                <w:sz w:val="20"/>
              </w:rPr>
              <w:t>个人中心界面</w:t>
            </w:r>
            <w:r>
              <w:rPr>
                <w:rFonts w:hint="eastAsia" w:eastAsiaTheme="minorEastAsia"/>
                <w:color w:val="FF000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"S_点击主要信息" </w:instrText>
            </w:r>
            <w:r>
              <w:rPr>
                <w:color w:val="1F4E79" w:themeColor="accent1" w:themeShade="80"/>
              </w:rPr>
              <w:fldChar w:fldCharType="separate"/>
            </w:r>
            <w:r>
              <w:rPr>
                <w:rStyle w:val="31"/>
                <w:rFonts w:hint="eastAsia" w:eastAsia="Times New Roman"/>
                <w:color w:val="1F4E79" w:themeColor="accent1" w:themeShade="80"/>
                <w:kern w:val="0"/>
                <w:sz w:val="20"/>
              </w:rPr>
              <w:t>点击主要信息</w:t>
            </w:r>
            <w:r>
              <w:rPr>
                <w:rStyle w:val="31"/>
                <w:rFonts w:hint="eastAsia" w:eastAsia="Times New Roman"/>
                <w:color w:val="1F4E79" w:themeColor="accent1" w:themeShade="80"/>
                <w:kern w:val="0"/>
                <w:sz w:val="20"/>
              </w:rPr>
              <w:fldChar w:fldCharType="end"/>
            </w:r>
            <w:r>
              <w:rPr>
                <w:rStyle w:val="31"/>
                <w:rFonts w:hint="eastAsia" w:ascii="宋体" w:hAnsi="宋体" w:eastAsia="宋体" w:cs="宋体"/>
                <w:color w:val="1F4E79" w:themeColor="accent1" w:themeShade="80"/>
                <w:kern w:val="0"/>
                <w:sz w:val="20"/>
              </w:rPr>
              <w:t>按钮</w:t>
            </w:r>
          </w:p>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4</w:t>
            </w:r>
            <w:r>
              <w:rPr>
                <w:color w:val="1F4E79" w:themeColor="accent1" w:themeShade="80"/>
              </w:rPr>
              <w:fldChar w:fldCharType="begin"/>
            </w:r>
            <w:r>
              <w:rPr>
                <w:color w:val="1F4E79" w:themeColor="accent1" w:themeShade="80"/>
              </w:rPr>
              <w:instrText xml:space="preserve"> HYPERLINK \l "S_个人信息界面" </w:instrText>
            </w:r>
            <w:r>
              <w:rPr>
                <w:color w:val="1F4E79" w:themeColor="accent1" w:themeShade="80"/>
              </w:rPr>
              <w:fldChar w:fldCharType="separate"/>
            </w:r>
            <w:r>
              <w:rPr>
                <w:rStyle w:val="31"/>
                <w:rFonts w:hint="eastAsia" w:eastAsia="Times New Roman"/>
                <w:color w:val="1F4E79" w:themeColor="accent1" w:themeShade="80"/>
                <w:kern w:val="0"/>
                <w:sz w:val="20"/>
              </w:rPr>
              <w:t>跳转到个人信息界面</w:t>
            </w:r>
            <w:r>
              <w:rPr>
                <w:rStyle w:val="31"/>
                <w:rFonts w:hint="eastAsia" w:eastAsia="Times New Roman"/>
                <w:color w:val="1F4E79" w:themeColor="accent1" w:themeShade="80"/>
                <w:kern w:val="0"/>
                <w:sz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imes New Roman"/>
                <w:kern w:val="0"/>
                <w:sz w:val="20"/>
              </w:rPr>
            </w:pPr>
            <w:r>
              <w:rPr>
                <w:rFonts w:eastAsia="Times New Roman"/>
                <w:color w:val="000000" w:themeColor="text1"/>
                <w:kern w:val="0"/>
                <w:sz w:val="20"/>
                <w14:textFill>
                  <w14:solidFill>
                    <w14:schemeClr w14:val="tx1"/>
                  </w14:solidFill>
                </w14:textFill>
              </w:rPr>
              <w:t>4-9.0</w:t>
            </w:r>
            <w:r>
              <w:rPr>
                <w:rFonts w:hint="eastAsia" w:eastAsia="Times New Roman"/>
                <w:color w:val="000000" w:themeColor="text1"/>
                <w:kern w:val="0"/>
                <w:sz w:val="20"/>
                <w14:textFill>
                  <w14:solidFill>
                    <w14:schemeClr w14:val="tx1"/>
                  </w14:solidFill>
                </w14:textFill>
              </w:rPr>
              <w:t>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0.53</w:t>
            </w:r>
          </w:p>
        </w:tc>
      </w:tr>
    </w:tbl>
    <w:p>
      <w:pPr>
        <w:pStyle w:val="5"/>
      </w:pPr>
      <w:bookmarkStart w:id="900" w:name="_Toc6905"/>
      <w:r>
        <w:rPr>
          <w:rFonts w:hint="eastAsia"/>
          <w:lang w:val="en-US" w:eastAsia="zh-CN"/>
        </w:rPr>
        <w:t>4.2.29.1对话框图</w:t>
      </w:r>
      <w:bookmarkEnd w:id="900"/>
    </w:p>
    <w:p>
      <w:r>
        <w:drawing>
          <wp:inline distT="0" distB="0" distL="0" distR="0">
            <wp:extent cx="3724275" cy="3771900"/>
            <wp:effectExtent l="0" t="0" r="952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0"/>
                    <a:stretch>
                      <a:fillRect/>
                    </a:stretch>
                  </pic:blipFill>
                  <pic:spPr>
                    <a:xfrm>
                      <a:off x="0" y="0"/>
                      <a:ext cx="3724275" cy="3771900"/>
                    </a:xfrm>
                    <a:prstGeom prst="rect">
                      <a:avLst/>
                    </a:prstGeom>
                  </pic:spPr>
                </pic:pic>
              </a:graphicData>
            </a:graphic>
          </wp:inline>
        </w:drawing>
      </w:r>
    </w:p>
    <w:p>
      <w:bookmarkStart w:id="901" w:name="_Toc428"/>
      <w:bookmarkStart w:id="902" w:name="S_我的头像"/>
      <w:r>
        <w:rPr>
          <w:rStyle w:val="37"/>
          <w:rFonts w:hint="eastAsia"/>
          <w:lang w:val="en-US" w:eastAsia="zh-CN"/>
        </w:rPr>
        <w:t>4.2.29.2</w:t>
      </w:r>
      <w:r>
        <w:rPr>
          <w:rStyle w:val="37"/>
          <w:rFonts w:hint="eastAsia"/>
        </w:rPr>
        <w:t>我的头像</w:t>
      </w:r>
      <w:bookmarkEnd w:id="901"/>
      <w:r>
        <w:rPr>
          <w:rFonts w:hint="eastAsia"/>
          <w:color w:val="FF0000"/>
        </w:rPr>
        <w:t>：</w:t>
      </w:r>
    </w:p>
    <w:bookmarkEnd w:id="902"/>
    <w:p>
      <w:r>
        <w:drawing>
          <wp:inline distT="0" distB="0" distL="0" distR="0">
            <wp:extent cx="2371725" cy="1019175"/>
            <wp:effectExtent l="0" t="0" r="5715"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21"/>
                    <a:stretch>
                      <a:fillRect/>
                    </a:stretch>
                  </pic:blipFill>
                  <pic:spPr>
                    <a:xfrm>
                      <a:off x="0" y="0"/>
                      <a:ext cx="2371725" cy="1019175"/>
                    </a:xfrm>
                    <a:prstGeom prst="rect">
                      <a:avLst/>
                    </a:prstGeom>
                  </pic:spPr>
                </pic:pic>
              </a:graphicData>
            </a:graphic>
          </wp:inline>
        </w:drawing>
      </w:r>
    </w:p>
    <w:p>
      <w:bookmarkStart w:id="903" w:name="_Toc9823"/>
      <w:bookmarkStart w:id="904" w:name="S_点击主要信息"/>
      <w:r>
        <w:rPr>
          <w:rStyle w:val="37"/>
          <w:rFonts w:hint="eastAsia"/>
          <w:lang w:val="en-US" w:eastAsia="zh-CN"/>
        </w:rPr>
        <w:t>4.2.29.3</w:t>
      </w:r>
      <w:r>
        <w:rPr>
          <w:rStyle w:val="37"/>
          <w:rFonts w:hint="eastAsia"/>
        </w:rPr>
        <w:t>主要信息按钮</w:t>
      </w:r>
      <w:bookmarkEnd w:id="903"/>
      <w:r>
        <w:rPr>
          <w:rFonts w:hint="eastAsia"/>
          <w:color w:val="FF0000"/>
        </w:rPr>
        <w:t>：</w:t>
      </w:r>
    </w:p>
    <w:bookmarkEnd w:id="904"/>
    <w:p>
      <w:r>
        <w:drawing>
          <wp:inline distT="0" distB="0" distL="0" distR="0">
            <wp:extent cx="3790950" cy="121920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2"/>
                    <a:stretch>
                      <a:fillRect/>
                    </a:stretch>
                  </pic:blipFill>
                  <pic:spPr>
                    <a:xfrm>
                      <a:off x="0" y="0"/>
                      <a:ext cx="3790950" cy="1219200"/>
                    </a:xfrm>
                    <a:prstGeom prst="rect">
                      <a:avLst/>
                    </a:prstGeom>
                  </pic:spPr>
                </pic:pic>
              </a:graphicData>
            </a:graphic>
          </wp:inline>
        </w:drawing>
      </w:r>
    </w:p>
    <w:p>
      <w:pPr>
        <w:rPr>
          <w:rFonts w:eastAsiaTheme="minorEastAsia"/>
          <w:color w:val="FF0000"/>
          <w:kern w:val="0"/>
          <w:sz w:val="20"/>
        </w:rPr>
      </w:pPr>
      <w:bookmarkStart w:id="905" w:name="_Toc7435"/>
      <w:r>
        <w:rPr>
          <w:rStyle w:val="37"/>
          <w:rFonts w:hint="eastAsia"/>
          <w:lang w:val="en-US" w:eastAsia="zh-CN"/>
        </w:rPr>
        <w:t>4.2.29.4</w:t>
      </w:r>
      <w:bookmarkStart w:id="906" w:name="S_个人中心界面"/>
      <w:r>
        <w:rPr>
          <w:rStyle w:val="37"/>
          <w:rFonts w:hint="eastAsia"/>
        </w:rPr>
        <w:t>个人中心界面</w:t>
      </w:r>
      <w:bookmarkEnd w:id="905"/>
      <w:bookmarkEnd w:id="906"/>
      <w:r>
        <w:rPr>
          <w:rFonts w:hint="eastAsia" w:eastAsiaTheme="minorEastAsia"/>
          <w:color w:val="FF0000"/>
          <w:kern w:val="0"/>
          <w:sz w:val="20"/>
        </w:rPr>
        <w:t>：</w:t>
      </w:r>
    </w:p>
    <w:p>
      <w:r>
        <w:drawing>
          <wp:inline distT="0" distB="0" distL="0" distR="0">
            <wp:extent cx="5274310" cy="1905000"/>
            <wp:effectExtent l="0" t="0" r="1397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323"/>
                    <a:stretch>
                      <a:fillRect/>
                    </a:stretch>
                  </pic:blipFill>
                  <pic:spPr>
                    <a:xfrm>
                      <a:off x="0" y="0"/>
                      <a:ext cx="5274310" cy="1905000"/>
                    </a:xfrm>
                    <a:prstGeom prst="rect">
                      <a:avLst/>
                    </a:prstGeom>
                  </pic:spPr>
                </pic:pic>
              </a:graphicData>
            </a:graphic>
          </wp:inline>
        </w:drawing>
      </w:r>
    </w:p>
    <w:p>
      <w:bookmarkStart w:id="907" w:name="_Toc674"/>
      <w:bookmarkStart w:id="908" w:name="S_个人信息界面"/>
      <w:r>
        <w:rPr>
          <w:rStyle w:val="37"/>
          <w:rFonts w:hint="eastAsia"/>
          <w:lang w:val="en-US" w:eastAsia="zh-CN"/>
        </w:rPr>
        <w:t>4.2.29.5</w:t>
      </w:r>
      <w:r>
        <w:rPr>
          <w:rStyle w:val="37"/>
          <w:rFonts w:hint="eastAsia"/>
        </w:rPr>
        <w:t>个人信息界面</w:t>
      </w:r>
      <w:bookmarkEnd w:id="907"/>
      <w:r>
        <w:rPr>
          <w:rFonts w:hint="eastAsia"/>
          <w:color w:val="FF0000"/>
        </w:rPr>
        <w:t>：</w:t>
      </w:r>
    </w:p>
    <w:bookmarkEnd w:id="908"/>
    <w:p>
      <w:r>
        <w:drawing>
          <wp:inline distT="0" distB="0" distL="0" distR="0">
            <wp:extent cx="5274310" cy="3307080"/>
            <wp:effectExtent l="0" t="0" r="1397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24"/>
                    <a:stretch>
                      <a:fillRect/>
                    </a:stretch>
                  </pic:blipFill>
                  <pic:spPr>
                    <a:xfrm>
                      <a:off x="0" y="0"/>
                      <a:ext cx="5274310" cy="3307080"/>
                    </a:xfrm>
                    <a:prstGeom prst="rect">
                      <a:avLst/>
                    </a:prstGeom>
                  </pic:spPr>
                </pic:pic>
              </a:graphicData>
            </a:graphic>
          </wp:inline>
        </w:drawing>
      </w:r>
    </w:p>
    <w:p>
      <w:pPr>
        <w:pStyle w:val="4"/>
      </w:pPr>
      <w:bookmarkStart w:id="909" w:name="_Toc27882"/>
      <w:bookmarkStart w:id="910" w:name="_Toc4981"/>
      <w:bookmarkStart w:id="911" w:name="_Toc226"/>
      <w:r>
        <w:rPr>
          <w:rFonts w:hint="eastAsia"/>
        </w:rPr>
        <w:t>4.2.30下载评价标准</w:t>
      </w:r>
      <w:bookmarkEnd w:id="909"/>
      <w:bookmarkEnd w:id="910"/>
      <w:bookmarkEnd w:id="91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ID和名称</w:t>
            </w:r>
          </w:p>
        </w:tc>
        <w:tc>
          <w:tcPr>
            <w:tcW w:w="4148" w:type="dxa"/>
          </w:tcPr>
          <w:p>
            <w:pPr>
              <w:rPr>
                <w:rFonts w:eastAsia="Times New Roman"/>
                <w:kern w:val="0"/>
                <w:sz w:val="20"/>
              </w:rPr>
            </w:pPr>
            <w:r>
              <w:rPr>
                <w:rFonts w:eastAsia="Times New Roman"/>
                <w:kern w:val="0"/>
                <w:sz w:val="20"/>
              </w:rPr>
              <w:t>S-4-</w:t>
            </w:r>
            <w:r>
              <w:rPr>
                <w:rFonts w:hint="eastAsia" w:eastAsia="Times New Roman"/>
                <w:kern w:val="0"/>
                <w:sz w:val="20"/>
              </w:rPr>
              <w:t>10下载评价标准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创建人</w:t>
            </w:r>
          </w:p>
        </w:tc>
        <w:tc>
          <w:tcPr>
            <w:tcW w:w="4148" w:type="dxa"/>
          </w:tcPr>
          <w:p>
            <w:pPr>
              <w:rPr>
                <w:rFonts w:eastAsia="Times New Roman"/>
                <w:kern w:val="0"/>
                <w:sz w:val="20"/>
              </w:rPr>
            </w:pPr>
            <w:r>
              <w:rPr>
                <w:rFonts w:hint="eastAsia" w:eastAsia="Times New Roman"/>
                <w:kern w:val="0"/>
                <w:sz w:val="20"/>
              </w:rPr>
              <w:t>王飞钢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创建时间</w:t>
            </w:r>
          </w:p>
        </w:tc>
        <w:tc>
          <w:tcPr>
            <w:tcW w:w="4148" w:type="dxa"/>
          </w:tcPr>
          <w:p>
            <w:pPr>
              <w:rPr>
                <w:rFonts w:eastAsia="Times New Roman"/>
                <w:kern w:val="0"/>
                <w:sz w:val="20"/>
              </w:rPr>
            </w:pPr>
            <w:r>
              <w:rPr>
                <w:rFonts w:hint="eastAsia" w:eastAsia="Times New Roman"/>
                <w:kern w:val="0"/>
                <w:sz w:val="20"/>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操作者</w:t>
            </w:r>
          </w:p>
        </w:tc>
        <w:tc>
          <w:tcPr>
            <w:tcW w:w="4148" w:type="dxa"/>
          </w:tcPr>
          <w:p>
            <w:pPr>
              <w:rPr>
                <w:rFonts w:eastAsia="Times New Roman"/>
                <w:kern w:val="0"/>
                <w:sz w:val="20"/>
              </w:rPr>
            </w:pPr>
            <w:r>
              <w:rPr>
                <w:rFonts w:hint="eastAsia" w:eastAsia="Times New Roman"/>
                <w:kern w:val="0"/>
                <w:sz w:val="20"/>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描述</w:t>
            </w:r>
          </w:p>
        </w:tc>
        <w:tc>
          <w:tcPr>
            <w:tcW w:w="4148" w:type="dxa"/>
          </w:tcPr>
          <w:p>
            <w:pPr>
              <w:rPr>
                <w:rFonts w:eastAsia="Times New Roman"/>
                <w:kern w:val="0"/>
                <w:sz w:val="20"/>
              </w:rPr>
            </w:pPr>
            <w:r>
              <w:rPr>
                <w:rFonts w:hint="eastAsia" w:eastAsia="Times New Roman"/>
                <w:kern w:val="0"/>
                <w:sz w:val="20"/>
              </w:rPr>
              <w:t>学生可以下载评价标准进行查看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触发条件</w:t>
            </w:r>
          </w:p>
        </w:tc>
        <w:tc>
          <w:tcPr>
            <w:tcW w:w="4148" w:type="dxa"/>
          </w:tcPr>
          <w:p>
            <w:pPr>
              <w:rPr>
                <w:rFonts w:eastAsia="Times New Roman"/>
                <w:kern w:val="0"/>
                <w:sz w:val="20"/>
              </w:rPr>
            </w:pPr>
            <w:r>
              <w:rPr>
                <w:rFonts w:hint="eastAsia" w:eastAsia="Times New Roman"/>
                <w:kern w:val="0"/>
                <w:sz w:val="20"/>
              </w:rPr>
              <w:t>学生表示想要下载评价标准进行查看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前置条件</w:t>
            </w:r>
          </w:p>
        </w:tc>
        <w:tc>
          <w:tcPr>
            <w:tcW w:w="4148" w:type="dxa"/>
          </w:tcPr>
          <w:p>
            <w:pPr>
              <w:rPr>
                <w:rFonts w:eastAsia="Times New Roman"/>
                <w:kern w:val="0"/>
                <w:sz w:val="20"/>
              </w:rPr>
            </w:pPr>
            <w:r>
              <w:rPr>
                <w:rFonts w:hint="eastAsia" w:eastAsia="Times New Roman"/>
                <w:kern w:val="0"/>
                <w:sz w:val="20"/>
              </w:rPr>
              <w:t>小组项目开始进行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后置条件</w:t>
            </w:r>
          </w:p>
        </w:tc>
        <w:tc>
          <w:tcPr>
            <w:tcW w:w="4148" w:type="dxa"/>
          </w:tcPr>
          <w:p>
            <w:pPr>
              <w:rPr>
                <w:rFonts w:eastAsia="Times New Roman"/>
                <w:kern w:val="0"/>
                <w:sz w:val="20"/>
              </w:rPr>
            </w:pPr>
            <w:r>
              <w:rPr>
                <w:rFonts w:hint="eastAsia" w:eastAsia="Times New Roman"/>
                <w:kern w:val="0"/>
                <w:sz w:val="20"/>
              </w:rPr>
              <w:t>评价标准下载成功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正常流程</w:t>
            </w:r>
          </w:p>
        </w:tc>
        <w:tc>
          <w:tcPr>
            <w:tcW w:w="4148" w:type="dxa"/>
          </w:tcPr>
          <w:p>
            <w:pPr>
              <w:rPr>
                <w:rFonts w:eastAsia="Times New Roman"/>
                <w:b/>
                <w:kern w:val="0"/>
                <w:sz w:val="20"/>
              </w:rPr>
            </w:pPr>
            <w:r>
              <w:rPr>
                <w:rFonts w:hint="eastAsia" w:eastAsia="Times New Roman"/>
                <w:b/>
                <w:kern w:val="0"/>
                <w:sz w:val="20"/>
              </w:rPr>
              <w:t>4-10.0下载评价标准</w:t>
            </w:r>
          </w:p>
          <w:p>
            <w:pPr>
              <w:rPr>
                <w:rStyle w:val="31"/>
                <w:rFonts w:eastAsia="Times New Roman"/>
                <w:color w:val="000000" w:themeColor="text1"/>
                <w:kern w:val="0"/>
                <w:sz w:val="20"/>
                <w14:textFill>
                  <w14:solidFill>
                    <w14:schemeClr w14:val="tx1"/>
                  </w14:solidFill>
                </w14:textFill>
              </w:rPr>
            </w:pPr>
            <w:r>
              <w:rPr>
                <w:rFonts w:hint="eastAsia" w:eastAsia="Times New Roman"/>
                <w:color w:val="000000" w:themeColor="text1"/>
                <w:kern w:val="0"/>
                <w:sz w:val="20"/>
                <w14:textFill>
                  <w14:solidFill>
                    <w14:schemeClr w14:val="tx1"/>
                  </w14:solidFill>
                </w14:textFill>
              </w:rPr>
              <w:t>1.点击导航条的</w:t>
            </w:r>
            <w:r>
              <w:rPr>
                <w:rFonts w:hint="eastAsia" w:eastAsia="Times New Roman"/>
                <w:color w:val="1F4E79" w:themeColor="accent1" w:themeShade="80"/>
                <w:kern w:val="0"/>
                <w:sz w:val="20"/>
                <w:u w:val="none"/>
              </w:rPr>
              <w:fldChar w:fldCharType="begin"/>
            </w:r>
            <w:r>
              <w:rPr>
                <w:rFonts w:hint="eastAsia" w:eastAsia="Times New Roman"/>
                <w:color w:val="1F4E79" w:themeColor="accent1" w:themeShade="80"/>
                <w:kern w:val="0"/>
                <w:sz w:val="20"/>
                <w:u w:val="none"/>
              </w:rPr>
              <w:instrText xml:space="preserve"> HYPERLINK \l "S_\“我的项目\”3" </w:instrText>
            </w:r>
            <w:r>
              <w:rPr>
                <w:rFonts w:hint="eastAsia" w:eastAsia="Times New Roman"/>
                <w:color w:val="1F4E79" w:themeColor="accent1" w:themeShade="80"/>
                <w:kern w:val="0"/>
                <w:sz w:val="20"/>
                <w:u w:val="none"/>
              </w:rPr>
              <w:fldChar w:fldCharType="separate"/>
            </w:r>
            <w:r>
              <w:rPr>
                <w:rStyle w:val="31"/>
                <w:rFonts w:hint="eastAsia" w:eastAsia="Times New Roman"/>
                <w:color w:val="1F4E79" w:themeColor="accent1" w:themeShade="80"/>
                <w:kern w:val="0"/>
                <w:sz w:val="20"/>
              </w:rPr>
              <w:t>“我的项目”</w:t>
            </w:r>
            <w:r>
              <w:rPr>
                <w:rFonts w:hint="eastAsia" w:eastAsia="Times New Roman"/>
                <w:color w:val="1F4E79" w:themeColor="accent1" w:themeShade="80"/>
                <w:kern w:val="0"/>
                <w:sz w:val="20"/>
                <w:u w:val="none"/>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2跳转至</w:t>
            </w:r>
            <w:r>
              <w:rPr>
                <w:rFonts w:hint="eastAsia" w:eastAsiaTheme="minorEastAsia"/>
                <w:color w:val="1F4E79" w:themeColor="accent1" w:themeShade="80"/>
                <w:kern w:val="0"/>
                <w:sz w:val="20"/>
              </w:rPr>
              <w:fldChar w:fldCharType="begin"/>
            </w:r>
            <w:r>
              <w:rPr>
                <w:rFonts w:hint="eastAsia" w:eastAsiaTheme="minorEastAsia"/>
                <w:color w:val="1F4E79" w:themeColor="accent1" w:themeShade="80"/>
                <w:kern w:val="0"/>
                <w:sz w:val="20"/>
              </w:rPr>
              <w:instrText xml:space="preserve"> HYPERLINK \l "S_选择你需要详细查看的案例7" </w:instrText>
            </w:r>
            <w:r>
              <w:rPr>
                <w:rFonts w:hint="eastAsia" w:eastAsiaTheme="minorEastAsia"/>
                <w:color w:val="1F4E79" w:themeColor="accent1" w:themeShade="80"/>
                <w:kern w:val="0"/>
                <w:sz w:val="20"/>
              </w:rPr>
              <w:fldChar w:fldCharType="separate"/>
            </w:r>
            <w:r>
              <w:rPr>
                <w:rStyle w:val="31"/>
                <w:rFonts w:hint="eastAsia" w:eastAsiaTheme="minorEastAsia"/>
                <w:color w:val="1F4E79" w:themeColor="accent1" w:themeShade="80"/>
                <w:kern w:val="0"/>
                <w:sz w:val="20"/>
              </w:rPr>
              <w:t>我的项目列表界面</w:t>
            </w:r>
            <w:r>
              <w:rPr>
                <w:rFonts w:hint="eastAsia" w:eastAsiaTheme="minorEastAsia"/>
                <w:color w:val="1F4E79" w:themeColor="accent1" w:themeShade="80"/>
                <w:kern w:val="0"/>
                <w:sz w:val="20"/>
              </w:rPr>
              <w:fldChar w:fldCharType="end"/>
            </w:r>
          </w:p>
          <w:p>
            <w:pPr>
              <w:rPr>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3</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"S_选择你需要详细查看的案例7" </w:instrText>
            </w:r>
            <w:r>
              <w:rPr>
                <w:color w:val="1F4E79" w:themeColor="accent1" w:themeShade="80"/>
              </w:rPr>
              <w:fldChar w:fldCharType="separate"/>
            </w:r>
            <w:r>
              <w:rPr>
                <w:rStyle w:val="31"/>
                <w:rFonts w:hint="eastAsia" w:eastAsia="Times New Roman"/>
                <w:color w:val="1F4E79" w:themeColor="accent1" w:themeShade="80"/>
                <w:kern w:val="0"/>
                <w:sz w:val="20"/>
              </w:rPr>
              <w:t>选择你需要详细查看的案例进行查看</w:t>
            </w:r>
            <w:r>
              <w:rPr>
                <w:rStyle w:val="31"/>
                <w:rFonts w:hint="eastAsia" w:eastAsia="Times New Roman"/>
                <w:color w:val="1F4E79" w:themeColor="accent1" w:themeShade="80"/>
                <w:kern w:val="0"/>
                <w:sz w:val="20"/>
              </w:rPr>
              <w:fldChar w:fldCharType="end"/>
            </w:r>
          </w:p>
          <w:p>
            <w:pPr>
              <w:rPr>
                <w:rStyle w:val="31"/>
                <w:rFonts w:eastAsia="Times New Roman"/>
                <w:color w:val="000000" w:themeColor="text1"/>
                <w:kern w:val="0"/>
                <w:sz w:val="20"/>
                <w14:textFill>
                  <w14:solidFill>
                    <w14:schemeClr w14:val="tx1"/>
                  </w14:solidFill>
                </w14:textFill>
              </w:rPr>
            </w:pPr>
            <w:r>
              <w:rPr>
                <w:rFonts w:hint="eastAsia" w:asciiTheme="minorEastAsia" w:hAnsiTheme="minorEastAsia" w:eastAsiaTheme="minorEastAsia"/>
                <w:color w:val="000000" w:themeColor="text1"/>
                <w:kern w:val="0"/>
                <w:sz w:val="20"/>
                <w14:textFill>
                  <w14:solidFill>
                    <w14:schemeClr w14:val="tx1"/>
                  </w14:solidFill>
                </w14:textFill>
              </w:rPr>
              <w:t>4</w:t>
            </w:r>
            <w:r>
              <w:rPr>
                <w:rFonts w:hint="eastAsia" w:eastAsia="Times New Roman"/>
                <w:color w:val="000000" w:themeColor="text1"/>
                <w:kern w:val="0"/>
                <w:sz w:val="20"/>
                <w14:textFill>
                  <w14:solidFill>
                    <w14:schemeClr w14:val="tx1"/>
                  </w14:solidFill>
                </w14:textFill>
              </w:rPr>
              <w:t>.</w:t>
            </w:r>
            <w:r>
              <w:rPr>
                <w:color w:val="1F4E79" w:themeColor="accent1" w:themeShade="80"/>
              </w:rPr>
              <w:fldChar w:fldCharType="begin"/>
            </w:r>
            <w:r>
              <w:rPr>
                <w:color w:val="1F4E79" w:themeColor="accent1" w:themeShade="80"/>
              </w:rPr>
              <w:instrText xml:space="preserve"> HYPERLINK \l "S_点击项目评价1" </w:instrText>
            </w:r>
            <w:r>
              <w:rPr>
                <w:color w:val="1F4E79" w:themeColor="accent1" w:themeShade="80"/>
              </w:rPr>
              <w:fldChar w:fldCharType="separate"/>
            </w:r>
            <w:r>
              <w:rPr>
                <w:rStyle w:val="31"/>
                <w:rFonts w:hint="eastAsia" w:eastAsia="Times New Roman"/>
                <w:color w:val="1F4E79" w:themeColor="accent1" w:themeShade="80"/>
                <w:kern w:val="0"/>
                <w:sz w:val="20"/>
              </w:rPr>
              <w:t>点击项目评价</w:t>
            </w:r>
            <w:r>
              <w:rPr>
                <w:rStyle w:val="31"/>
                <w:rFonts w:hint="eastAsia" w:eastAsia="Times New Roman"/>
                <w:color w:val="1F4E79" w:themeColor="accent1" w:themeShade="80"/>
                <w:kern w:val="0"/>
                <w:sz w:val="20"/>
              </w:rPr>
              <w:fldChar w:fldCharType="end"/>
            </w:r>
          </w:p>
          <w:p>
            <w:pPr>
              <w:rPr>
                <w:rFonts w:eastAsiaTheme="minorEastAsia"/>
                <w:color w:val="000000" w:themeColor="text1"/>
                <w:kern w:val="0"/>
                <w:sz w:val="20"/>
                <w14:textFill>
                  <w14:solidFill>
                    <w14:schemeClr w14:val="tx1"/>
                  </w14:solidFill>
                </w14:textFill>
              </w:rPr>
            </w:pPr>
            <w:r>
              <w:rPr>
                <w:rFonts w:hint="eastAsia" w:eastAsiaTheme="minorEastAsia"/>
                <w:color w:val="000000" w:themeColor="text1"/>
                <w:kern w:val="0"/>
                <w:sz w:val="20"/>
                <w14:textFill>
                  <w14:solidFill>
                    <w14:schemeClr w14:val="tx1"/>
                  </w14:solidFill>
                </w14:textFill>
              </w:rPr>
              <w:t>5跳转至</w:t>
            </w:r>
            <w:r>
              <w:rPr>
                <w:rFonts w:hint="eastAsia" w:eastAsiaTheme="minorEastAsia"/>
                <w:color w:val="FF0000"/>
                <w:kern w:val="0"/>
                <w:sz w:val="20"/>
              </w:rPr>
              <w:fldChar w:fldCharType="begin"/>
            </w:r>
            <w:r>
              <w:rPr>
                <w:rFonts w:hint="eastAsia" w:eastAsiaTheme="minorEastAsia"/>
                <w:color w:val="FF0000"/>
                <w:kern w:val="0"/>
                <w:sz w:val="20"/>
              </w:rPr>
              <w:instrText xml:space="preserve"> HYPERLINK \l "S_项目评价界面" </w:instrText>
            </w:r>
            <w:r>
              <w:rPr>
                <w:rFonts w:hint="eastAsia" w:eastAsiaTheme="minorEastAsia"/>
                <w:color w:val="FF0000"/>
                <w:kern w:val="0"/>
                <w:sz w:val="20"/>
              </w:rPr>
              <w:fldChar w:fldCharType="separate"/>
            </w:r>
            <w:r>
              <w:rPr>
                <w:rStyle w:val="31"/>
                <w:rFonts w:hint="eastAsia" w:eastAsiaTheme="minorEastAsia"/>
                <w:color w:val="FF0000"/>
                <w:kern w:val="0"/>
                <w:sz w:val="20"/>
              </w:rPr>
              <w:t>项目评价界面</w:t>
            </w:r>
            <w:r>
              <w:rPr>
                <w:rFonts w:hint="eastAsia" w:eastAsiaTheme="minorEastAsia"/>
                <w:color w:val="FF0000"/>
                <w:kern w:val="0"/>
                <w:sz w:val="20"/>
              </w:rPr>
              <w:fldChar w:fldCharType="end"/>
            </w:r>
          </w:p>
          <w:p>
            <w:pPr>
              <w:rPr>
                <w:rFonts w:eastAsia="Times New Roman"/>
                <w:kern w:val="0"/>
                <w:sz w:val="20"/>
              </w:rPr>
            </w:pPr>
            <w:r>
              <w:rPr>
                <w:rFonts w:hint="eastAsia" w:asciiTheme="minorEastAsia" w:hAnsiTheme="minorEastAsia" w:eastAsiaTheme="minorEastAsia"/>
                <w:color w:val="000000" w:themeColor="text1"/>
                <w:kern w:val="0"/>
                <w:sz w:val="20"/>
                <w14:textFill>
                  <w14:solidFill>
                    <w14:schemeClr w14:val="tx1"/>
                  </w14:solidFill>
                </w14:textFill>
              </w:rPr>
              <w:t>6</w:t>
            </w:r>
            <w:r>
              <w:rPr>
                <w:rFonts w:hint="eastAsia" w:eastAsia="Times New Roman"/>
                <w:color w:val="000000" w:themeColor="text1"/>
                <w:kern w:val="0"/>
                <w:sz w:val="20"/>
                <w14:textFill>
                  <w14:solidFill>
                    <w14:schemeClr w14:val="tx1"/>
                  </w14:solidFill>
                </w14:textFill>
              </w:rPr>
              <w:t>．</w:t>
            </w:r>
            <w:r>
              <w:rPr>
                <w:rFonts w:hint="eastAsia" w:ascii="宋体" w:hAnsi="宋体" w:eastAsia="宋体" w:cs="宋体"/>
                <w:color w:val="000000" w:themeColor="text1"/>
                <w:kern w:val="0"/>
                <w:sz w:val="20"/>
                <w14:textFill>
                  <w14:solidFill>
                    <w14:schemeClr w14:val="tx1"/>
                  </w14:solidFill>
                </w14:textFill>
              </w:rPr>
              <w:t>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可选流程</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异常</w:t>
            </w:r>
          </w:p>
        </w:tc>
        <w:tc>
          <w:tcPr>
            <w:tcW w:w="4148" w:type="dxa"/>
          </w:tcPr>
          <w:p>
            <w:pPr>
              <w:rPr>
                <w:rFonts w:eastAsia="Times New Roman"/>
                <w:kern w:val="0"/>
                <w:sz w:val="20"/>
              </w:rPr>
            </w:pPr>
            <w:r>
              <w:rPr>
                <w:rFonts w:hint="eastAsia" w:eastAsia="Times New Roman"/>
                <w:kern w:val="0"/>
                <w:sz w:val="20"/>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输入</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输出</w:t>
            </w:r>
          </w:p>
        </w:tc>
        <w:tc>
          <w:tcPr>
            <w:tcW w:w="4148" w:type="dxa"/>
          </w:tcPr>
          <w:p>
            <w:pPr>
              <w:rPr>
                <w:rFonts w:eastAsiaTheme="minorEastAsia"/>
                <w:color w:val="000000" w:themeColor="text1"/>
                <w:kern w:val="0"/>
                <w:sz w:val="20"/>
                <w14:textFill>
                  <w14:solidFill>
                    <w14:schemeClr w14:val="tx1"/>
                  </w14:solidFill>
                </w14:textFill>
              </w:rPr>
            </w:pPr>
            <w:r>
              <w:rPr>
                <w:rFonts w:hint="eastAsia" w:eastAsiaTheme="minorEastAsia"/>
                <w:color w:val="181717" w:themeColor="background2" w:themeShade="1A"/>
                <w:kern w:val="0"/>
                <w:sz w:val="20"/>
              </w:rPr>
              <w:t>4</w:t>
            </w:r>
            <w:r>
              <w:rPr>
                <w:rFonts w:eastAsiaTheme="minorEastAsia"/>
                <w:color w:val="181717" w:themeColor="background2" w:themeShade="1A"/>
                <w:kern w:val="0"/>
                <w:sz w:val="20"/>
              </w:rPr>
              <w:t>-10.0</w:t>
            </w:r>
            <w:r>
              <w:rPr>
                <w:rFonts w:hint="eastAsia" w:eastAsiaTheme="minorEastAsia"/>
                <w:color w:val="181717" w:themeColor="background2" w:themeShade="1A"/>
                <w:kern w:val="0"/>
                <w:sz w:val="20"/>
              </w:rPr>
              <w:t>项目评价界面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业务规则</w:t>
            </w:r>
          </w:p>
        </w:tc>
        <w:tc>
          <w:tcPr>
            <w:tcW w:w="4148" w:type="dxa"/>
          </w:tcPr>
          <w:p>
            <w:pPr>
              <w:rPr>
                <w:rFonts w:eastAsia="Times New Roman"/>
                <w:kern w:val="0"/>
                <w:sz w:val="20"/>
              </w:rPr>
            </w:pPr>
            <w:r>
              <w:rPr>
                <w:rFonts w:hint="eastAsia" w:eastAsia="Times New Roman"/>
                <w:kern w:val="0"/>
                <w:sz w:val="2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kern w:val="0"/>
                <w:sz w:val="20"/>
              </w:rPr>
            </w:pPr>
            <w:r>
              <w:rPr>
                <w:rFonts w:hint="eastAsia" w:eastAsia="Times New Roman"/>
                <w:kern w:val="0"/>
                <w:sz w:val="20"/>
              </w:rPr>
              <w:t>优先级</w:t>
            </w:r>
          </w:p>
        </w:tc>
        <w:tc>
          <w:tcPr>
            <w:tcW w:w="4148" w:type="dxa"/>
          </w:tcPr>
          <w:p>
            <w:pPr>
              <w:rPr>
                <w:rFonts w:eastAsia="Times New Roman"/>
                <w:kern w:val="0"/>
                <w:sz w:val="20"/>
              </w:rPr>
            </w:pPr>
            <w:r>
              <w:rPr>
                <w:rFonts w:eastAsia="Times New Roman"/>
                <w:kern w:val="0"/>
                <w:sz w:val="20"/>
              </w:rPr>
              <w:t>0.62</w:t>
            </w:r>
          </w:p>
        </w:tc>
      </w:tr>
    </w:tbl>
    <w:p>
      <w:pPr>
        <w:pStyle w:val="5"/>
      </w:pPr>
      <w:bookmarkStart w:id="912" w:name="_Toc31446"/>
      <w:r>
        <w:rPr>
          <w:rFonts w:hint="eastAsia"/>
          <w:lang w:val="en-US" w:eastAsia="zh-CN"/>
        </w:rPr>
        <w:t>4.2.30.1对话框图</w:t>
      </w:r>
      <w:bookmarkEnd w:id="912"/>
    </w:p>
    <w:p>
      <w:r>
        <w:drawing>
          <wp:inline distT="0" distB="0" distL="0" distR="0">
            <wp:extent cx="4191000" cy="3829050"/>
            <wp:effectExtent l="0" t="0" r="0" b="1143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325"/>
                    <a:stretch>
                      <a:fillRect/>
                    </a:stretch>
                  </pic:blipFill>
                  <pic:spPr>
                    <a:xfrm>
                      <a:off x="0" y="0"/>
                      <a:ext cx="4191000" cy="3829050"/>
                    </a:xfrm>
                    <a:prstGeom prst="rect">
                      <a:avLst/>
                    </a:prstGeom>
                  </pic:spPr>
                </pic:pic>
              </a:graphicData>
            </a:graphic>
          </wp:inline>
        </w:drawing>
      </w:r>
    </w:p>
    <w:p>
      <w:bookmarkStart w:id="913" w:name="_Toc20727"/>
      <w:bookmarkStart w:id="914" w:name="S_“我的项目”3"/>
      <w:r>
        <w:rPr>
          <w:rStyle w:val="37"/>
          <w:rFonts w:hint="eastAsia"/>
          <w:lang w:val="en-US" w:eastAsia="zh-CN"/>
        </w:rPr>
        <w:t>4.2.30.2</w:t>
      </w:r>
      <w:r>
        <w:rPr>
          <w:rStyle w:val="37"/>
          <w:rFonts w:hint="eastAsia"/>
        </w:rPr>
        <w:t>“我的项目”按钮</w:t>
      </w:r>
      <w:bookmarkEnd w:id="913"/>
      <w:r>
        <w:rPr>
          <w:rFonts w:hint="eastAsia"/>
          <w:color w:val="FF0000"/>
        </w:rPr>
        <w:t>：</w:t>
      </w:r>
    </w:p>
    <w:bookmarkEnd w:id="914"/>
    <w:p>
      <w:r>
        <w:drawing>
          <wp:inline distT="0" distB="0" distL="0" distR="0">
            <wp:extent cx="2190750" cy="97155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6"/>
                    <a:stretch>
                      <a:fillRect/>
                    </a:stretch>
                  </pic:blipFill>
                  <pic:spPr>
                    <a:xfrm>
                      <a:off x="0" y="0"/>
                      <a:ext cx="2190750" cy="971550"/>
                    </a:xfrm>
                    <a:prstGeom prst="rect">
                      <a:avLst/>
                    </a:prstGeom>
                  </pic:spPr>
                </pic:pic>
              </a:graphicData>
            </a:graphic>
          </wp:inline>
        </w:drawing>
      </w:r>
    </w:p>
    <w:p>
      <w:pPr>
        <w:rPr>
          <w:rFonts w:eastAsiaTheme="minorEastAsia"/>
          <w:color w:val="000000" w:themeColor="text1"/>
          <w:kern w:val="0"/>
          <w:sz w:val="20"/>
          <w14:textFill>
            <w14:solidFill>
              <w14:schemeClr w14:val="tx1"/>
            </w14:solidFill>
          </w14:textFill>
        </w:rPr>
      </w:pPr>
      <w:bookmarkStart w:id="915" w:name="_Toc23640"/>
      <w:bookmarkStart w:id="916" w:name="S_选择你需要详细查看的案例7"/>
      <w:r>
        <w:rPr>
          <w:rStyle w:val="37"/>
          <w:rFonts w:hint="eastAsia"/>
          <w:lang w:val="en-US" w:eastAsia="zh-CN"/>
        </w:rPr>
        <w:t>4.2.30.3</w:t>
      </w:r>
      <w:r>
        <w:rPr>
          <w:rStyle w:val="37"/>
          <w:rFonts w:hint="eastAsia"/>
        </w:rPr>
        <w:t>我的项目列表界面</w:t>
      </w:r>
      <w:bookmarkEnd w:id="915"/>
      <w:r>
        <w:rPr>
          <w:rFonts w:hint="eastAsia" w:eastAsiaTheme="minorEastAsia"/>
          <w:color w:val="000000" w:themeColor="text1"/>
          <w:kern w:val="0"/>
          <w:sz w:val="20"/>
          <w14:textFill>
            <w14:solidFill>
              <w14:schemeClr w14:val="tx1"/>
            </w14:solidFill>
          </w14:textFill>
        </w:rPr>
        <w:t>：</w:t>
      </w:r>
    </w:p>
    <w:bookmarkEnd w:id="916"/>
    <w:p>
      <w:r>
        <w:drawing>
          <wp:inline distT="0" distB="0" distL="0" distR="0">
            <wp:extent cx="5274310" cy="1055370"/>
            <wp:effectExtent l="0" t="0" r="1397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7"/>
                    <a:stretch>
                      <a:fillRect/>
                    </a:stretch>
                  </pic:blipFill>
                  <pic:spPr>
                    <a:xfrm>
                      <a:off x="0" y="0"/>
                      <a:ext cx="5274310" cy="1055370"/>
                    </a:xfrm>
                    <a:prstGeom prst="rect">
                      <a:avLst/>
                    </a:prstGeom>
                  </pic:spPr>
                </pic:pic>
              </a:graphicData>
            </a:graphic>
          </wp:inline>
        </w:drawing>
      </w:r>
      <w:r>
        <w:t xml:space="preserve"> </w:t>
      </w:r>
    </w:p>
    <w:p>
      <w:bookmarkStart w:id="917" w:name="_Toc10398"/>
      <w:bookmarkStart w:id="918" w:name="S_点击项目评价1"/>
      <w:r>
        <w:rPr>
          <w:rStyle w:val="37"/>
          <w:rFonts w:hint="eastAsia"/>
          <w:lang w:val="en-US" w:eastAsia="zh-CN"/>
        </w:rPr>
        <w:t>4.2.30.4</w:t>
      </w:r>
      <w:r>
        <w:rPr>
          <w:rStyle w:val="37"/>
          <w:rFonts w:hint="eastAsia"/>
        </w:rPr>
        <w:t>项目评价按钮</w:t>
      </w:r>
      <w:bookmarkEnd w:id="917"/>
      <w:r>
        <w:rPr>
          <w:rFonts w:hint="eastAsia"/>
          <w:color w:val="FF0000"/>
        </w:rPr>
        <w:t>：</w:t>
      </w:r>
    </w:p>
    <w:bookmarkEnd w:id="918"/>
    <w:p>
      <w:r>
        <w:drawing>
          <wp:inline distT="0" distB="0" distL="0" distR="0">
            <wp:extent cx="2705100" cy="628650"/>
            <wp:effectExtent l="0" t="0" r="7620"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8"/>
                    <a:stretch>
                      <a:fillRect/>
                    </a:stretch>
                  </pic:blipFill>
                  <pic:spPr>
                    <a:xfrm>
                      <a:off x="0" y="0"/>
                      <a:ext cx="2705100" cy="628650"/>
                    </a:xfrm>
                    <a:prstGeom prst="rect">
                      <a:avLst/>
                    </a:prstGeom>
                  </pic:spPr>
                </pic:pic>
              </a:graphicData>
            </a:graphic>
          </wp:inline>
        </w:drawing>
      </w:r>
    </w:p>
    <w:p>
      <w:bookmarkStart w:id="919" w:name="_Toc29056"/>
      <w:r>
        <w:rPr>
          <w:rStyle w:val="37"/>
          <w:rFonts w:hint="eastAsia"/>
          <w:lang w:val="en-US" w:eastAsia="zh-CN"/>
        </w:rPr>
        <w:t>4.2.30.5</w:t>
      </w:r>
      <w:bookmarkStart w:id="920" w:name="S_项目评价界面"/>
      <w:r>
        <w:rPr>
          <w:rStyle w:val="37"/>
          <w:rFonts w:hint="eastAsia"/>
        </w:rPr>
        <w:t>项目评价界面</w:t>
      </w:r>
      <w:bookmarkEnd w:id="919"/>
      <w:bookmarkEnd w:id="920"/>
      <w:r>
        <w:rPr>
          <w:rFonts w:hint="eastAsia"/>
        </w:rPr>
        <w:t>：</w:t>
      </w:r>
    </w:p>
    <w:p>
      <w:r>
        <w:drawing>
          <wp:inline distT="0" distB="0" distL="0" distR="0">
            <wp:extent cx="5274310" cy="2653665"/>
            <wp:effectExtent l="0" t="0" r="13970" b="133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329"/>
                    <a:stretch>
                      <a:fillRect/>
                    </a:stretch>
                  </pic:blipFill>
                  <pic:spPr>
                    <a:xfrm>
                      <a:off x="0" y="0"/>
                      <a:ext cx="5274310" cy="2653665"/>
                    </a:xfrm>
                    <a:prstGeom prst="rect">
                      <a:avLst/>
                    </a:prstGeom>
                  </pic:spPr>
                </pic:pic>
              </a:graphicData>
            </a:graphic>
          </wp:inline>
        </w:drawing>
      </w:r>
    </w:p>
    <w:p>
      <w:pPr>
        <w:pStyle w:val="3"/>
      </w:pPr>
      <w:bookmarkStart w:id="921" w:name="_Toc25327"/>
      <w:bookmarkStart w:id="922" w:name="_Toc21449"/>
      <w:bookmarkStart w:id="923" w:name="_Toc13703"/>
      <w:bookmarkStart w:id="924" w:name="_Toc3071"/>
      <w:r>
        <w:rPr>
          <w:rFonts w:hint="eastAsia"/>
        </w:rPr>
        <w:t>4.3管理员功能需求</w:t>
      </w:r>
      <w:bookmarkEnd w:id="921"/>
    </w:p>
    <w:p>
      <w:pPr>
        <w:pStyle w:val="4"/>
      </w:pPr>
      <w:bookmarkStart w:id="925" w:name="_Toc9894"/>
      <w:bookmarkStart w:id="926" w:name="_Toc27344"/>
      <w:r>
        <w:rPr>
          <w:rFonts w:hint="eastAsia"/>
        </w:rPr>
        <w:t>4.3.1管理员</w:t>
      </w:r>
      <w:bookmarkEnd w:id="925"/>
      <w:r>
        <w:rPr>
          <w:rFonts w:hint="eastAsia"/>
        </w:rPr>
        <w:t>登录</w:t>
      </w:r>
      <w:bookmarkEnd w:id="92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w:t>
            </w:r>
            <w:r>
              <w:rPr>
                <w:rFonts w:eastAsia="Times New Roman"/>
              </w:rPr>
              <w:t>-1-1,</w:t>
            </w:r>
            <w:r>
              <w:rPr>
                <w:rFonts w:hint="eastAsia" w:eastAsia="Times New Roman"/>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管理员希望进入系统管理网站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1.管理员进入网站管理页面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1-1.0</w:t>
            </w:r>
            <w:r>
              <w:rPr>
                <w:rFonts w:hint="eastAsia" w:asciiTheme="minorEastAsia" w:hAnsiTheme="minorEastAsia" w:eastAsiaTheme="minorEastAsia"/>
                <w:b/>
              </w:rPr>
              <w:t>管理员</w:t>
            </w:r>
            <w:r>
              <w:rPr>
                <w:rFonts w:hint="eastAsia" w:eastAsia="Times New Roman"/>
                <w:b/>
              </w:rPr>
              <w:t>输入账号密码</w:t>
            </w:r>
            <w:r>
              <w:rPr>
                <w:rFonts w:hint="eastAsia" w:asciiTheme="minorEastAsia" w:hAnsiTheme="minorEastAsia" w:eastAsiaTheme="minorEastAsia"/>
                <w:b/>
              </w:rPr>
              <w:t>登录</w:t>
            </w:r>
            <w:r>
              <w:rPr>
                <w:rFonts w:hint="eastAsia" w:eastAsia="Times New Roman"/>
                <w:b/>
              </w:rPr>
              <w:t>网站</w:t>
            </w:r>
          </w:p>
          <w:p>
            <w:pPr>
              <w:rPr>
                <w:rFonts w:eastAsia="Times New Roman"/>
              </w:rPr>
            </w:pPr>
            <w:r>
              <w:rPr>
                <w:rFonts w:hint="eastAsia" w:eastAsia="Times New Roman"/>
              </w:rPr>
              <w:t>1.管理员打开网站</w:t>
            </w:r>
            <w:r>
              <w:rPr>
                <w:color w:val="1F4E79" w:themeColor="accent1" w:themeShade="80"/>
              </w:rPr>
              <w:fldChar w:fldCharType="begin"/>
            </w:r>
            <w:r>
              <w:rPr>
                <w:color w:val="1F4E79" w:themeColor="accent1" w:themeShade="80"/>
              </w:rPr>
              <w:instrText xml:space="preserve"> HYPERLINK \l "A_登陆页面" </w:instrText>
            </w:r>
            <w:r>
              <w:rPr>
                <w:color w:val="1F4E79" w:themeColor="accent1" w:themeShade="80"/>
              </w:rPr>
              <w:fldChar w:fldCharType="separate"/>
            </w:r>
            <w:r>
              <w:rPr>
                <w:rStyle w:val="30"/>
                <w:rFonts w:hint="eastAsia" w:eastAsia="Times New Roman"/>
                <w:color w:val="1F4E79" w:themeColor="accent1" w:themeShade="80"/>
              </w:rPr>
              <w:t>登录页面</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2.管理员输入账号，密码</w:t>
            </w:r>
          </w:p>
          <w:p>
            <w:pPr>
              <w:rPr>
                <w:rFonts w:eastAsia="Times New Roman"/>
              </w:rPr>
            </w:pPr>
            <w:r>
              <w:rPr>
                <w:rFonts w:hint="eastAsia" w:eastAsia="Times New Roman"/>
              </w:rPr>
              <w:t>3.点击登录</w:t>
            </w:r>
          </w:p>
          <w:p>
            <w:pPr>
              <w:rPr>
                <w:rFonts w:eastAsia="Times New Roman"/>
              </w:rPr>
            </w:pPr>
            <w:r>
              <w:rPr>
                <w:rFonts w:hint="eastAsia" w:eastAsia="Times New Roman"/>
              </w:rPr>
              <w:t>3.账号密码正确，进入</w:t>
            </w:r>
            <w:r>
              <w:rPr>
                <w:color w:val="1F4E79" w:themeColor="accent1" w:themeShade="80"/>
              </w:rPr>
              <w:fldChar w:fldCharType="begin"/>
            </w:r>
            <w:r>
              <w:rPr>
                <w:color w:val="1F4E79" w:themeColor="accent1" w:themeShade="80"/>
              </w:rPr>
              <w:instrText xml:space="preserve"> HYPERLINK \l "A_网页管理首页" </w:instrText>
            </w:r>
            <w:r>
              <w:rPr>
                <w:color w:val="1F4E79" w:themeColor="accent1" w:themeShade="80"/>
              </w:rPr>
              <w:fldChar w:fldCharType="separate"/>
            </w:r>
            <w:r>
              <w:rPr>
                <w:rStyle w:val="30"/>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1-1.0E</w:t>
            </w:r>
            <w:r>
              <w:rPr>
                <w:rFonts w:eastAsia="Times New Roman"/>
                <w:b/>
              </w:rPr>
              <w:t>1</w:t>
            </w:r>
            <w:r>
              <w:rPr>
                <w:rFonts w:hint="eastAsia" w:eastAsia="Times New Roman"/>
                <w:b/>
              </w:rPr>
              <w:t>账号密码错误</w:t>
            </w:r>
          </w:p>
          <w:p>
            <w:pPr>
              <w:rPr>
                <w:rFonts w:eastAsia="Times New Roman"/>
                <w:color w:val="FF0000"/>
              </w:rPr>
            </w:pPr>
            <w:r>
              <w:rPr>
                <w:rStyle w:val="30"/>
                <w:rFonts w:hint="eastAsia" w:asciiTheme="minorEastAsia" w:hAnsiTheme="minorEastAsia" w:eastAsiaTheme="minorEastAsia"/>
                <w:color w:val="1F4E79" w:themeColor="accent1" w:themeShade="80"/>
              </w:rPr>
              <w:t>E</w:t>
            </w:r>
            <w:r>
              <w:rPr>
                <w:color w:val="1F4E79" w:themeColor="accent1" w:themeShade="80"/>
              </w:rPr>
              <w:fldChar w:fldCharType="begin"/>
            </w:r>
            <w:r>
              <w:rPr>
                <w:color w:val="1F4E79" w:themeColor="accent1" w:themeShade="80"/>
              </w:rPr>
              <w:instrText xml:space="preserve"> HYPERLINK \l "A_1_10E1" </w:instrText>
            </w:r>
            <w:r>
              <w:rPr>
                <w:color w:val="1F4E79" w:themeColor="accent1" w:themeShade="80"/>
              </w:rPr>
              <w:fldChar w:fldCharType="separate"/>
            </w:r>
            <w:r>
              <w:rPr>
                <w:rStyle w:val="30"/>
                <w:rFonts w:hint="eastAsia" w:eastAsia="Times New Roman"/>
                <w:color w:val="1F4E79" w:themeColor="accent1" w:themeShade="80"/>
              </w:rPr>
              <w:t>1.系统提示信息：账号或密码错误</w:t>
            </w:r>
            <w:r>
              <w:rPr>
                <w:rStyle w:val="30"/>
                <w:rFonts w:hint="eastAsia" w:eastAsia="Times New Roman"/>
                <w:color w:val="1F4E79" w:themeColor="accent1" w:themeShade="80"/>
              </w:rPr>
              <w:fldChar w:fldCharType="end"/>
            </w:r>
          </w:p>
          <w:p>
            <w:pPr>
              <w:rPr>
                <w:rFonts w:eastAsia="Times New Roman"/>
                <w:b/>
              </w:rPr>
            </w:pPr>
            <w:r>
              <w:rPr>
                <w:rFonts w:hint="eastAsia" w:eastAsia="Times New Roman"/>
                <w:b/>
              </w:rPr>
              <w:t>1-1.0E2账号不存在</w:t>
            </w:r>
          </w:p>
          <w:p>
            <w:pPr>
              <w:rPr>
                <w:rFonts w:eastAsia="Times New Roman"/>
              </w:rPr>
            </w:pPr>
            <w:r>
              <w:rPr>
                <w:color w:val="1F4E79" w:themeColor="accent1" w:themeShade="80"/>
              </w:rPr>
              <w:fldChar w:fldCharType="begin"/>
            </w:r>
            <w:r>
              <w:rPr>
                <w:color w:val="1F4E79" w:themeColor="accent1" w:themeShade="80"/>
              </w:rPr>
              <w:instrText xml:space="preserve"> HYPERLINK \l "A_1_10E2" </w:instrText>
            </w:r>
            <w:r>
              <w:rPr>
                <w:color w:val="1F4E79" w:themeColor="accent1" w:themeShade="80"/>
              </w:rPr>
              <w:fldChar w:fldCharType="separate"/>
            </w:r>
            <w:r>
              <w:rPr>
                <w:rStyle w:val="30"/>
                <w:rFonts w:hint="eastAsia" w:asciiTheme="minorEastAsia" w:hAnsiTheme="minorEastAsia" w:eastAsiaTheme="minorEastAsia"/>
                <w:color w:val="1F4E79" w:themeColor="accent1" w:themeShade="80"/>
              </w:rPr>
              <w:t>E2</w:t>
            </w:r>
            <w:r>
              <w:rPr>
                <w:rStyle w:val="30"/>
                <w:rFonts w:hint="eastAsia" w:eastAsia="Times New Roman"/>
                <w:color w:val="1F4E79" w:themeColor="accent1" w:themeShade="80"/>
              </w:rPr>
              <w:t>.系统提示信息：账号不存在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eastAsia="Times New Roman"/>
              </w:rPr>
              <w:t>1-1.0</w:t>
            </w:r>
            <w:r>
              <w:rPr>
                <w:rFonts w:hint="eastAsia" w:eastAsia="Times New Roman"/>
              </w:rPr>
              <w:t>账号，密码，</w:t>
            </w:r>
            <w:r>
              <w:rPr>
                <w:color w:val="1F4E79" w:themeColor="accent1" w:themeShade="80"/>
              </w:rPr>
              <w:fldChar w:fldCharType="begin"/>
            </w:r>
            <w:r>
              <w:rPr>
                <w:color w:val="1F4E79" w:themeColor="accent1" w:themeShade="80"/>
              </w:rPr>
              <w:instrText xml:space="preserve"> HYPERLINK \l "A_登陆页面"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1-1.0</w:t>
            </w:r>
            <w:r>
              <w:rPr>
                <w:rFonts w:hint="eastAsia" w:asciiTheme="minorEastAsia" w:hAnsiTheme="minorEastAsia" w:eastAsiaTheme="minorEastAsia"/>
              </w:rPr>
              <w:t>E1，E2</w:t>
            </w:r>
            <w:r>
              <w:rPr>
                <w:rFonts w:hint="eastAsia" w:eastAsia="Times New Roman"/>
              </w:rPr>
              <w:t>，</w:t>
            </w:r>
            <w:r>
              <w:fldChar w:fldCharType="begin"/>
            </w:r>
            <w:r>
              <w:instrText xml:space="preserve"> HYPERLINK \l "A_网页管理首页" </w:instrText>
            </w:r>
            <w:r>
              <w:fldChar w:fldCharType="separate"/>
            </w:r>
            <w:r>
              <w:rPr>
                <w:rStyle w:val="30"/>
                <w:rFonts w:hint="eastAsia" w:eastAsia="Times New Roman"/>
                <w:color w:val="FF0000"/>
              </w:rPr>
              <w:t>网站管理首页</w:t>
            </w:r>
            <w:r>
              <w:rPr>
                <w:rStyle w:val="31"/>
                <w:rFonts w:hint="eastAsia" w:eastAsia="Times New Roman"/>
                <w:color w:val="FF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BR-A-1账号，密码必须正确，与数据库中数据相匹配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3.73</w:t>
            </w:r>
          </w:p>
        </w:tc>
      </w:tr>
    </w:tbl>
    <w:p/>
    <w:p>
      <w:pPr>
        <w:pStyle w:val="5"/>
      </w:pPr>
      <w:bookmarkStart w:id="927" w:name="_Toc15693"/>
      <w:bookmarkStart w:id="928" w:name="A_登陆页面"/>
      <w:r>
        <w:rPr>
          <w:rFonts w:hint="eastAsia"/>
          <w:lang w:val="en-US" w:eastAsia="zh-CN"/>
        </w:rPr>
        <w:t>4.3.1.1</w:t>
      </w:r>
      <w:r>
        <w:rPr>
          <w:rFonts w:hint="eastAsia"/>
        </w:rPr>
        <w:t>登录页面</w:t>
      </w:r>
      <w:bookmarkEnd w:id="927"/>
    </w:p>
    <w:bookmarkEnd w:id="928"/>
    <w:p>
      <w:pPr>
        <w:rPr>
          <w:color w:val="FF0000"/>
        </w:rPr>
      </w:pPr>
      <w:r>
        <w:drawing>
          <wp:inline distT="0" distB="0" distL="0" distR="0">
            <wp:extent cx="4592955" cy="2612390"/>
            <wp:effectExtent l="0" t="0" r="952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7"/>
                    <a:stretch>
                      <a:fillRect/>
                    </a:stretch>
                  </pic:blipFill>
                  <pic:spPr>
                    <a:xfrm>
                      <a:off x="0" y="0"/>
                      <a:ext cx="4601074" cy="2616840"/>
                    </a:xfrm>
                    <a:prstGeom prst="rect">
                      <a:avLst/>
                    </a:prstGeom>
                  </pic:spPr>
                </pic:pic>
              </a:graphicData>
            </a:graphic>
          </wp:inline>
        </w:drawing>
      </w:r>
    </w:p>
    <w:p>
      <w:pPr>
        <w:pStyle w:val="5"/>
      </w:pPr>
      <w:bookmarkStart w:id="929" w:name="_Toc19302"/>
      <w:bookmarkStart w:id="930" w:name="A_网页管理首页"/>
      <w:r>
        <w:rPr>
          <w:rFonts w:hint="eastAsia"/>
          <w:lang w:val="en-US" w:eastAsia="zh-CN"/>
        </w:rPr>
        <w:t>4.3.1.2</w:t>
      </w:r>
      <w:r>
        <w:rPr>
          <w:rFonts w:hint="eastAsia"/>
        </w:rPr>
        <w:t>网站管理首页</w:t>
      </w:r>
      <w:bookmarkEnd w:id="929"/>
    </w:p>
    <w:bookmarkEnd w:id="930"/>
    <w:p>
      <w:pPr>
        <w:rPr>
          <w:color w:val="FF0000"/>
        </w:rPr>
      </w:pPr>
      <w:r>
        <w:drawing>
          <wp:inline distT="0" distB="0" distL="0" distR="0">
            <wp:extent cx="4356735" cy="2209165"/>
            <wp:effectExtent l="0" t="0" r="190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0"/>
                    <a:stretch>
                      <a:fillRect/>
                    </a:stretch>
                  </pic:blipFill>
                  <pic:spPr>
                    <a:xfrm>
                      <a:off x="0" y="0"/>
                      <a:ext cx="4360490" cy="2211218"/>
                    </a:xfrm>
                    <a:prstGeom prst="rect">
                      <a:avLst/>
                    </a:prstGeom>
                  </pic:spPr>
                </pic:pic>
              </a:graphicData>
            </a:graphic>
          </wp:inline>
        </w:drawing>
      </w:r>
    </w:p>
    <w:p>
      <w:pPr>
        <w:rPr>
          <w:color w:val="000000" w:themeColor="text1"/>
          <w14:textFill>
            <w14:solidFill>
              <w14:schemeClr w14:val="tx1"/>
            </w14:solidFill>
          </w14:textFill>
        </w:rPr>
      </w:pPr>
      <w:bookmarkStart w:id="931" w:name="_Toc1180"/>
      <w:bookmarkStart w:id="932" w:name="A_1_10E1"/>
      <w:r>
        <w:rPr>
          <w:rStyle w:val="37"/>
          <w:rFonts w:hint="eastAsia"/>
          <w:lang w:val="en-US" w:eastAsia="zh-CN"/>
        </w:rPr>
        <w:t>4.3.1.3</w:t>
      </w:r>
      <w:r>
        <w:rPr>
          <w:rStyle w:val="37"/>
          <w:rFonts w:hint="eastAsia"/>
        </w:rPr>
        <w:t>异常界面</w:t>
      </w:r>
      <w:bookmarkEnd w:id="931"/>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E1.系统提示信息：账号或密码错误</w:t>
      </w:r>
    </w:p>
    <w:bookmarkEnd w:id="932"/>
    <w:p>
      <w:pPr>
        <w:rPr>
          <w:color w:val="FF0000"/>
        </w:rPr>
      </w:pPr>
      <w:r>
        <w:drawing>
          <wp:inline distT="0" distB="0" distL="0" distR="0">
            <wp:extent cx="2904490" cy="2999740"/>
            <wp:effectExtent l="0" t="0" r="635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9"/>
                    <a:stretch>
                      <a:fillRect/>
                    </a:stretch>
                  </pic:blipFill>
                  <pic:spPr>
                    <a:xfrm>
                      <a:off x="0" y="0"/>
                      <a:ext cx="2904762" cy="3000000"/>
                    </a:xfrm>
                    <a:prstGeom prst="rect">
                      <a:avLst/>
                    </a:prstGeom>
                  </pic:spPr>
                </pic:pic>
              </a:graphicData>
            </a:graphic>
          </wp:inline>
        </w:drawing>
      </w:r>
    </w:p>
    <w:p>
      <w:pPr>
        <w:rPr>
          <w:color w:val="000000" w:themeColor="text1"/>
          <w14:textFill>
            <w14:solidFill>
              <w14:schemeClr w14:val="tx1"/>
            </w14:solidFill>
          </w14:textFill>
        </w:rPr>
      </w:pPr>
      <w:bookmarkStart w:id="933" w:name="A_1_10E2"/>
      <w:r>
        <w:rPr>
          <w:rFonts w:hint="eastAsia"/>
          <w:color w:val="000000" w:themeColor="text1"/>
          <w14:textFill>
            <w14:solidFill>
              <w14:schemeClr w14:val="tx1"/>
            </w14:solidFill>
          </w14:textFill>
        </w:rPr>
        <w:t>E2.系统提示信息：账号不存在</w:t>
      </w:r>
    </w:p>
    <w:bookmarkEnd w:id="933"/>
    <w:p>
      <w:r>
        <w:drawing>
          <wp:inline distT="0" distB="0" distL="0" distR="0">
            <wp:extent cx="2866390" cy="3123565"/>
            <wp:effectExtent l="0" t="0" r="1397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0"/>
                    <a:stretch>
                      <a:fillRect/>
                    </a:stretch>
                  </pic:blipFill>
                  <pic:spPr>
                    <a:xfrm>
                      <a:off x="0" y="0"/>
                      <a:ext cx="2866667" cy="3123809"/>
                    </a:xfrm>
                    <a:prstGeom prst="rect">
                      <a:avLst/>
                    </a:prstGeom>
                  </pic:spPr>
                </pic:pic>
              </a:graphicData>
            </a:graphic>
          </wp:inline>
        </w:drawing>
      </w:r>
    </w:p>
    <w:p>
      <w:pPr>
        <w:rPr>
          <w:color w:val="FF0000"/>
        </w:rPr>
      </w:pPr>
      <w:bookmarkStart w:id="934" w:name="_Toc4580"/>
      <w:r>
        <w:rPr>
          <w:rStyle w:val="37"/>
          <w:rFonts w:hint="eastAsia"/>
          <w:lang w:val="en-US" w:eastAsia="zh-CN"/>
        </w:rPr>
        <w:t>4.3.1.4</w:t>
      </w:r>
      <w:r>
        <w:rPr>
          <w:rStyle w:val="37"/>
          <w:rFonts w:hint="eastAsia"/>
        </w:rPr>
        <w:t>对话框图</w:t>
      </w:r>
      <w:bookmarkEnd w:id="934"/>
      <w:r>
        <w:rPr>
          <w:rFonts w:hint="eastAsia"/>
          <w:color w:val="FF0000"/>
        </w:rPr>
        <w:t>：</w:t>
      </w:r>
    </w:p>
    <w:p>
      <w:r>
        <w:drawing>
          <wp:inline distT="0" distB="0" distL="0" distR="0">
            <wp:extent cx="4236720" cy="3794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1"/>
                    <a:stretch>
                      <a:fillRect/>
                    </a:stretch>
                  </pic:blipFill>
                  <pic:spPr>
                    <a:xfrm>
                      <a:off x="0" y="0"/>
                      <a:ext cx="4237087" cy="3795089"/>
                    </a:xfrm>
                    <a:prstGeom prst="rect">
                      <a:avLst/>
                    </a:prstGeom>
                  </pic:spPr>
                </pic:pic>
              </a:graphicData>
            </a:graphic>
          </wp:inline>
        </w:drawing>
      </w:r>
    </w:p>
    <w:p>
      <w:pPr>
        <w:pStyle w:val="4"/>
      </w:pPr>
      <w:bookmarkStart w:id="935" w:name="_Toc21760"/>
      <w:bookmarkStart w:id="936" w:name="_Toc28715"/>
      <w:r>
        <w:rPr>
          <w:rFonts w:hint="eastAsia"/>
        </w:rPr>
        <w:t>4.3.2管理员浏览网站概要</w:t>
      </w:r>
      <w:bookmarkEnd w:id="935"/>
      <w:bookmarkEnd w:id="93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ID和名称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A</w:t>
            </w:r>
            <w:r>
              <w:rPr>
                <w:rFonts w:eastAsia="Times New Roman"/>
                <w:color w:val="000000" w:themeColor="text1"/>
                <w14:textFill>
                  <w14:solidFill>
                    <w14:schemeClr w14:val="tx1"/>
                  </w14:solidFill>
                </w14:textFill>
              </w:rPr>
              <w:t>-1-</w:t>
            </w:r>
            <w:r>
              <w:rPr>
                <w:rFonts w:hint="eastAsia" w:eastAsia="Times New Roman"/>
                <w:color w:val="000000" w:themeColor="text1"/>
                <w14:textFill>
                  <w14:solidFill>
                    <w14:schemeClr w14:val="tx1"/>
                  </w14:solidFill>
                </w14:textFill>
              </w:rPr>
              <w:t>2</w:t>
            </w:r>
            <w:r>
              <w:rPr>
                <w:rFonts w:eastAsia="Times New Roman"/>
                <w:color w:val="000000" w:themeColor="text1"/>
                <w14:textFill>
                  <w14:solidFill>
                    <w14:schemeClr w14:val="tx1"/>
                  </w14:solidFill>
                </w14:textFill>
              </w:rPr>
              <w:t>,</w:t>
            </w:r>
            <w:r>
              <w:rPr>
                <w:rFonts w:hint="eastAsia" w:eastAsia="Times New Roman"/>
                <w:color w:val="000000" w:themeColor="text1"/>
                <w14:textFill>
                  <w14:solidFill>
                    <w14:schemeClr w14:val="tx1"/>
                  </w14:solidFill>
                </w14:textFill>
              </w:rPr>
              <w:t>管理员浏览网站概要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创建人</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创建时间</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操作者</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描述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管理员输入用户名密码进入网站管理首页，看到关于网站的总体概览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触发条件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管理员希望进入系统网站管理首页查看网站相关信息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前置条件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1.管理员的身份通过认证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后置条件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1.管理员进入网站管理首页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2" w:hRule="atLeast"/>
        </w:trPr>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正常流程</w:t>
            </w:r>
          </w:p>
        </w:tc>
        <w:tc>
          <w:tcPr>
            <w:tcW w:w="4148" w:type="dxa"/>
          </w:tcPr>
          <w:p>
            <w:pPr>
              <w:rPr>
                <w:rFonts w:eastAsia="Times New Roman"/>
                <w:b/>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w:t>
            </w:r>
            <w:r>
              <w:rPr>
                <w:rFonts w:hint="eastAsia" w:eastAsia="Times New Roman"/>
                <w:b/>
                <w:color w:val="000000" w:themeColor="text1"/>
                <w14:textFill>
                  <w14:solidFill>
                    <w14:schemeClr w14:val="tx1"/>
                  </w14:solidFill>
                </w14:textFill>
              </w:rPr>
              <w:t>-2.0 管理员浏览网站概要</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w:t>
            </w:r>
            <w:r>
              <w:rPr>
                <w:color w:val="1F4E79" w:themeColor="accent1" w:themeShade="80"/>
              </w:rPr>
              <w:fldChar w:fldCharType="begin"/>
            </w:r>
            <w:r>
              <w:rPr>
                <w:color w:val="1F4E79" w:themeColor="accent1" w:themeShade="80"/>
              </w:rPr>
              <w:instrText xml:space="preserve"> HYPERLINK \l "A_网站管理首页" </w:instrText>
            </w:r>
            <w:r>
              <w:rPr>
                <w:color w:val="1F4E79" w:themeColor="accent1" w:themeShade="80"/>
              </w:rPr>
              <w:fldChar w:fldCharType="separate"/>
            </w:r>
            <w:r>
              <w:rPr>
                <w:rStyle w:val="30"/>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2.点击</w:t>
            </w:r>
            <w:r>
              <w:rPr>
                <w:color w:val="1F4E79" w:themeColor="accent1" w:themeShade="80"/>
              </w:rPr>
              <w:fldChar w:fldCharType="begin"/>
            </w:r>
            <w:r>
              <w:rPr>
                <w:color w:val="1F4E79" w:themeColor="accent1" w:themeShade="80"/>
              </w:rPr>
              <w:instrText xml:space="preserve"> HYPERLINK \l "A_网站管理首页用户总数按钮" </w:instrText>
            </w:r>
            <w:r>
              <w:rPr>
                <w:color w:val="1F4E79" w:themeColor="accent1" w:themeShade="80"/>
              </w:rPr>
              <w:fldChar w:fldCharType="separate"/>
            </w:r>
            <w:r>
              <w:rPr>
                <w:rStyle w:val="31"/>
                <w:rFonts w:hint="eastAsia" w:eastAsia="Times New Roman"/>
                <w:color w:val="1F4E79" w:themeColor="accent1" w:themeShade="80"/>
              </w:rPr>
              <w:t>网站管理首页用户总数按钮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3.显示网站用户总数，冻结用户总数，活跃用户总数，最近15天注册用户数，指导者用户数，学习者用户数，案例拥有者数，案例总数，项目总数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可选流程</w:t>
            </w:r>
          </w:p>
        </w:tc>
        <w:tc>
          <w:tcPr>
            <w:tcW w:w="4148" w:type="dxa"/>
          </w:tcPr>
          <w:p>
            <w:pPr>
              <w:rPr>
                <w:rFonts w:eastAsia="Times New Roman"/>
                <w:b/>
                <w:color w:val="000000" w:themeColor="text1"/>
                <w14:textFill>
                  <w14:solidFill>
                    <w14:schemeClr w14:val="tx1"/>
                  </w14:solidFill>
                </w14:textFill>
              </w:rPr>
            </w:pPr>
            <w:r>
              <w:rPr>
                <w:rFonts w:hint="eastAsia" w:eastAsia="Times New Roman"/>
                <w:b/>
                <w:color w:val="000000" w:themeColor="text1"/>
                <w14:textFill>
                  <w14:solidFill>
                    <w14:schemeClr w14:val="tx1"/>
                  </w14:solidFill>
                </w14:textFill>
              </w:rPr>
              <w:t>1-2.1管理员查看网站案例总数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w:t>
            </w:r>
            <w:r>
              <w:rPr>
                <w:color w:val="1F4E79" w:themeColor="accent1" w:themeShade="80"/>
              </w:rPr>
              <w:fldChar w:fldCharType="begin"/>
            </w:r>
            <w:r>
              <w:rPr>
                <w:color w:val="1F4E79" w:themeColor="accent1" w:themeShade="80"/>
              </w:rPr>
              <w:instrText xml:space="preserve"> HYPERLINK \l "A_网站管理首页" </w:instrText>
            </w:r>
            <w:r>
              <w:rPr>
                <w:color w:val="1F4E79" w:themeColor="accent1" w:themeShade="80"/>
              </w:rPr>
              <w:fldChar w:fldCharType="separate"/>
            </w:r>
            <w:r>
              <w:rPr>
                <w:rStyle w:val="31"/>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2.点击</w:t>
            </w:r>
            <w:r>
              <w:rPr>
                <w:color w:val="1F4E79" w:themeColor="accent1" w:themeShade="80"/>
              </w:rPr>
              <w:fldChar w:fldCharType="begin"/>
            </w:r>
            <w:r>
              <w:rPr>
                <w:color w:val="1F4E79" w:themeColor="accent1" w:themeShade="80"/>
              </w:rPr>
              <w:instrText xml:space="preserve"> HYPERLINK \l "A_网站管理首页案例总数按钮" </w:instrText>
            </w:r>
            <w:r>
              <w:rPr>
                <w:color w:val="1F4E79" w:themeColor="accent1" w:themeShade="80"/>
              </w:rPr>
              <w:fldChar w:fldCharType="separate"/>
            </w:r>
            <w:r>
              <w:rPr>
                <w:rStyle w:val="31"/>
                <w:rFonts w:hint="eastAsia" w:eastAsia="Times New Roman"/>
                <w:color w:val="1F4E79" w:themeColor="accent1" w:themeShade="80"/>
              </w:rPr>
              <w:t>网站管理首页案例总数按钮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3.显示案例总数，启用案例数，案例申请数，本月新增案例数，计算机类案例数，土木工程类案例数，通信工程案例数，其他案例数</w:t>
            </w:r>
          </w:p>
          <w:p>
            <w:pPr>
              <w:rPr>
                <w:rFonts w:eastAsia="Times New Roman"/>
                <w:b/>
                <w:color w:val="000000" w:themeColor="text1"/>
                <w14:textFill>
                  <w14:solidFill>
                    <w14:schemeClr w14:val="tx1"/>
                  </w14:solidFill>
                </w14:textFill>
              </w:rPr>
            </w:pPr>
            <w:r>
              <w:rPr>
                <w:rFonts w:hint="eastAsia" w:eastAsia="Times New Roman"/>
                <w:b/>
                <w:color w:val="000000" w:themeColor="text1"/>
                <w14:textFill>
                  <w14:solidFill>
                    <w14:schemeClr w14:val="tx1"/>
                  </w14:solidFill>
                </w14:textFill>
              </w:rPr>
              <w:t>1-2.2管理员查看网站</w:t>
            </w:r>
            <w:r>
              <w:rPr>
                <w:rFonts w:hint="eastAsia" w:ascii="宋体" w:hAnsi="宋体" w:eastAsia="宋体" w:cs="宋体"/>
                <w:b/>
                <w:color w:val="000000" w:themeColor="text1"/>
                <w14:textFill>
                  <w14:solidFill>
                    <w14:schemeClr w14:val="tx1"/>
                  </w14:solidFill>
                </w14:textFill>
              </w:rPr>
              <w:t>项目</w:t>
            </w:r>
            <w:r>
              <w:rPr>
                <w:rFonts w:hint="eastAsia" w:eastAsia="Times New Roman"/>
                <w:b/>
                <w:color w:val="000000" w:themeColor="text1"/>
                <w14:textFill>
                  <w14:solidFill>
                    <w14:schemeClr w14:val="tx1"/>
                  </w14:solidFill>
                </w14:textFill>
              </w:rPr>
              <w:t>总数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1.管理员进入</w:t>
            </w:r>
            <w:r>
              <w:rPr>
                <w:color w:val="1F4E79" w:themeColor="accent1" w:themeShade="80"/>
              </w:rPr>
              <w:fldChar w:fldCharType="begin"/>
            </w:r>
            <w:r>
              <w:rPr>
                <w:color w:val="1F4E79" w:themeColor="accent1" w:themeShade="80"/>
              </w:rPr>
              <w:instrText xml:space="preserve"> HYPERLINK \l "A_网站管理首页" </w:instrText>
            </w:r>
            <w:r>
              <w:rPr>
                <w:color w:val="1F4E79" w:themeColor="accent1" w:themeShade="80"/>
              </w:rPr>
              <w:fldChar w:fldCharType="separate"/>
            </w:r>
            <w:r>
              <w:rPr>
                <w:rStyle w:val="31"/>
                <w:rFonts w:hint="eastAsia" w:eastAsia="Times New Roman"/>
                <w:color w:val="1F4E79" w:themeColor="accent1" w:themeShade="80"/>
              </w:rPr>
              <w:t>网站管理首页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2.点击</w:t>
            </w:r>
            <w:r>
              <w:rPr>
                <w:color w:val="1F4E79" w:themeColor="accent1" w:themeShade="80"/>
              </w:rPr>
              <w:fldChar w:fldCharType="begin"/>
            </w:r>
            <w:r>
              <w:rPr>
                <w:color w:val="1F4E79" w:themeColor="accent1" w:themeShade="80"/>
              </w:rPr>
              <w:instrText xml:space="preserve"> HYPERLINK \l "A_网站管理首页项目总数按钮" </w:instrText>
            </w:r>
            <w:r>
              <w:rPr>
                <w:color w:val="1F4E79" w:themeColor="accent1" w:themeShade="80"/>
              </w:rPr>
              <w:fldChar w:fldCharType="separate"/>
            </w:r>
            <w:r>
              <w:rPr>
                <w:rStyle w:val="31"/>
                <w:rFonts w:hint="eastAsia" w:eastAsia="Times New Roman"/>
                <w:color w:val="1F4E79" w:themeColor="accent1" w:themeShade="80"/>
              </w:rPr>
              <w:t>网站管理首页项目总数按钮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3.显示</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总数，尚未开始的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总数，最新创建的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数，正在进行</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数，已完成</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数，已终止案例数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异常</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输入</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1-2.0点击网站管理首页用户总数按钮</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1-2.1点击网站管理首页案例总数按钮</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1-2.2点击网站管理首页项目总数按钮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9" w:hRule="atLeast"/>
        </w:trPr>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输出</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12.0.显示网站用户总数，冻结用户总数，活跃用户总数，最近15天注册用户数，指导者用户数，学习者用户数，案例拥有者数，案例总数，项目总数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1-2.1显示案例总数，启用案例数，案例申请数，本月新增案例数，计算机类案例数，土木工程类案例数，通信工程案例数，其他案例数</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1-2.2.显示</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总数，尚未开始的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总数，最新创建的</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数，正在进行</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数，已完成</w:t>
            </w:r>
            <w:r>
              <w:rPr>
                <w:rFonts w:hint="eastAsia" w:ascii="宋体" w:hAnsi="宋体" w:eastAsia="宋体" w:cs="宋体"/>
                <w:color w:val="000000" w:themeColor="text1"/>
                <w14:textFill>
                  <w14:solidFill>
                    <w14:schemeClr w14:val="tx1"/>
                  </w14:solidFill>
                </w14:textFill>
              </w:rPr>
              <w:t>项目</w:t>
            </w:r>
            <w:r>
              <w:rPr>
                <w:rFonts w:hint="eastAsia" w:eastAsia="Times New Roman"/>
                <w:color w:val="000000" w:themeColor="text1"/>
                <w14:textFill>
                  <w14:solidFill>
                    <w14:schemeClr w14:val="tx1"/>
                  </w14:solidFill>
                </w14:textFill>
              </w:rPr>
              <w:t>数，已终止案例数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业务规则</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优先级</w:t>
            </w:r>
          </w:p>
        </w:tc>
        <w:tc>
          <w:tcPr>
            <w:tcW w:w="4148" w:type="dxa"/>
          </w:tcPr>
          <w:p>
            <w:pPr>
              <w:rPr>
                <w:rFonts w:eastAsia="Times New Roman"/>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1.32</w:t>
            </w:r>
          </w:p>
        </w:tc>
      </w:tr>
    </w:tbl>
    <w:p/>
    <w:p>
      <w:pPr>
        <w:pStyle w:val="5"/>
        <w:rPr>
          <w:color w:val="FF0000"/>
        </w:rPr>
      </w:pPr>
      <w:bookmarkStart w:id="937" w:name="_Toc18884"/>
      <w:bookmarkStart w:id="938" w:name="A_网站管理首页"/>
      <w:r>
        <w:rPr>
          <w:rFonts w:hint="eastAsia"/>
          <w:lang w:val="en-US" w:eastAsia="zh-CN"/>
        </w:rPr>
        <w:t>4.3.2.1</w:t>
      </w:r>
      <w:r>
        <w:rPr>
          <w:rFonts w:hint="eastAsia"/>
        </w:rPr>
        <w:t>网站管理首页</w:t>
      </w:r>
      <w:bookmarkEnd w:id="937"/>
    </w:p>
    <w:bookmarkEnd w:id="938"/>
    <w:p>
      <w:pPr>
        <w:rPr>
          <w:color w:val="FF0000"/>
        </w:rPr>
      </w:pPr>
      <w:r>
        <w:drawing>
          <wp:inline distT="0" distB="0" distL="0" distR="0">
            <wp:extent cx="5274310" cy="2693035"/>
            <wp:effectExtent l="0" t="0" r="1397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32"/>
                    <a:stretch>
                      <a:fillRect/>
                    </a:stretch>
                  </pic:blipFill>
                  <pic:spPr>
                    <a:xfrm>
                      <a:off x="0" y="0"/>
                      <a:ext cx="5274310" cy="2693035"/>
                    </a:xfrm>
                    <a:prstGeom prst="rect">
                      <a:avLst/>
                    </a:prstGeom>
                  </pic:spPr>
                </pic:pic>
              </a:graphicData>
            </a:graphic>
          </wp:inline>
        </w:drawing>
      </w:r>
    </w:p>
    <w:p>
      <w:pPr>
        <w:pStyle w:val="5"/>
      </w:pPr>
      <w:bookmarkStart w:id="939" w:name="_Toc29794"/>
      <w:bookmarkStart w:id="940" w:name="A_网站管理首页用户总数按钮"/>
      <w:r>
        <w:rPr>
          <w:rFonts w:hint="eastAsia"/>
          <w:lang w:val="en-US" w:eastAsia="zh-CN"/>
        </w:rPr>
        <w:t>4.3.2.2</w:t>
      </w:r>
      <w:r>
        <w:rPr>
          <w:rFonts w:hint="eastAsia"/>
        </w:rPr>
        <w:t>网站管理首页用户总数按钮</w:t>
      </w:r>
      <w:bookmarkEnd w:id="939"/>
    </w:p>
    <w:bookmarkEnd w:id="940"/>
    <w:p>
      <w:r>
        <w:drawing>
          <wp:inline distT="0" distB="0" distL="0" distR="0">
            <wp:extent cx="5274310" cy="2681605"/>
            <wp:effectExtent l="0" t="0" r="1397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3"/>
                    <a:stretch>
                      <a:fillRect/>
                    </a:stretch>
                  </pic:blipFill>
                  <pic:spPr>
                    <a:xfrm>
                      <a:off x="0" y="0"/>
                      <a:ext cx="5274310" cy="2681605"/>
                    </a:xfrm>
                    <a:prstGeom prst="rect">
                      <a:avLst/>
                    </a:prstGeom>
                  </pic:spPr>
                </pic:pic>
              </a:graphicData>
            </a:graphic>
          </wp:inline>
        </w:drawing>
      </w:r>
    </w:p>
    <w:p>
      <w:pPr>
        <w:pStyle w:val="5"/>
      </w:pPr>
      <w:bookmarkStart w:id="941" w:name="_Toc20534"/>
      <w:bookmarkStart w:id="942" w:name="A_网站管理首页案例总数按钮"/>
      <w:r>
        <w:rPr>
          <w:rFonts w:hint="eastAsia"/>
          <w:lang w:val="en-US" w:eastAsia="zh-CN"/>
        </w:rPr>
        <w:t>4.3.2.3</w:t>
      </w:r>
      <w:r>
        <w:rPr>
          <w:rFonts w:hint="eastAsia"/>
        </w:rPr>
        <w:t>网站管理首页案例总数按钮</w:t>
      </w:r>
      <w:bookmarkEnd w:id="941"/>
    </w:p>
    <w:bookmarkEnd w:id="942"/>
    <w:p>
      <w:r>
        <w:drawing>
          <wp:inline distT="0" distB="0" distL="0" distR="0">
            <wp:extent cx="5274310" cy="2697480"/>
            <wp:effectExtent l="0" t="0" r="139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4"/>
                    <a:stretch>
                      <a:fillRect/>
                    </a:stretch>
                  </pic:blipFill>
                  <pic:spPr>
                    <a:xfrm>
                      <a:off x="0" y="0"/>
                      <a:ext cx="5274310" cy="2697480"/>
                    </a:xfrm>
                    <a:prstGeom prst="rect">
                      <a:avLst/>
                    </a:prstGeom>
                  </pic:spPr>
                </pic:pic>
              </a:graphicData>
            </a:graphic>
          </wp:inline>
        </w:drawing>
      </w:r>
    </w:p>
    <w:p>
      <w:pPr>
        <w:pStyle w:val="5"/>
      </w:pPr>
      <w:bookmarkStart w:id="943" w:name="_Toc1628"/>
      <w:bookmarkStart w:id="944" w:name="A_网站管理首页项目总数按钮"/>
      <w:r>
        <w:rPr>
          <w:rFonts w:hint="eastAsia"/>
          <w:lang w:val="en-US" w:eastAsia="zh-CN"/>
        </w:rPr>
        <w:t>4.3.2.4</w:t>
      </w:r>
      <w:r>
        <w:rPr>
          <w:rFonts w:hint="eastAsia"/>
        </w:rPr>
        <w:t>网站管理首页项目总数按钮</w:t>
      </w:r>
      <w:bookmarkEnd w:id="943"/>
    </w:p>
    <w:bookmarkEnd w:id="944"/>
    <w:p>
      <w:r>
        <w:drawing>
          <wp:inline distT="0" distB="0" distL="0" distR="0">
            <wp:extent cx="5274310" cy="2693035"/>
            <wp:effectExtent l="0" t="0" r="1397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35"/>
                    <a:stretch>
                      <a:fillRect/>
                    </a:stretch>
                  </pic:blipFill>
                  <pic:spPr>
                    <a:xfrm>
                      <a:off x="0" y="0"/>
                      <a:ext cx="5274310" cy="2693035"/>
                    </a:xfrm>
                    <a:prstGeom prst="rect">
                      <a:avLst/>
                    </a:prstGeom>
                  </pic:spPr>
                </pic:pic>
              </a:graphicData>
            </a:graphic>
          </wp:inline>
        </w:drawing>
      </w:r>
    </w:p>
    <w:p>
      <w:bookmarkStart w:id="945" w:name="_Toc12535"/>
      <w:r>
        <w:rPr>
          <w:rStyle w:val="37"/>
          <w:rFonts w:hint="eastAsia"/>
          <w:lang w:val="en-US" w:eastAsia="zh-CN"/>
        </w:rPr>
        <w:t>4.3.2.5</w:t>
      </w:r>
      <w:r>
        <w:rPr>
          <w:rStyle w:val="37"/>
          <w:rFonts w:hint="eastAsia"/>
        </w:rPr>
        <w:t>对话框图</w:t>
      </w:r>
      <w:bookmarkEnd w:id="945"/>
      <w:r>
        <w:rPr>
          <w:rFonts w:hint="eastAsia"/>
        </w:rPr>
        <w:t>：</w:t>
      </w:r>
    </w:p>
    <w:p>
      <w:r>
        <w:drawing>
          <wp:inline distT="0" distB="0" distL="0" distR="0">
            <wp:extent cx="5274310" cy="2878455"/>
            <wp:effectExtent l="0" t="0" r="1397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36"/>
                    <a:stretch>
                      <a:fillRect/>
                    </a:stretch>
                  </pic:blipFill>
                  <pic:spPr>
                    <a:xfrm>
                      <a:off x="0" y="0"/>
                      <a:ext cx="5274310" cy="2878455"/>
                    </a:xfrm>
                    <a:prstGeom prst="rect">
                      <a:avLst/>
                    </a:prstGeom>
                  </pic:spPr>
                </pic:pic>
              </a:graphicData>
            </a:graphic>
          </wp:inline>
        </w:drawing>
      </w:r>
    </w:p>
    <w:p/>
    <w:p/>
    <w:p>
      <w:pPr>
        <w:pStyle w:val="4"/>
      </w:pPr>
      <w:bookmarkStart w:id="946" w:name="_Toc5221"/>
      <w:bookmarkStart w:id="947" w:name="_Toc3126"/>
      <w:r>
        <w:rPr>
          <w:rFonts w:hint="eastAsia"/>
        </w:rPr>
        <w:t>4.3.3管理员查找用户</w:t>
      </w:r>
      <w:bookmarkEnd w:id="946"/>
      <w:bookmarkEnd w:id="94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948" w:name="A_2_1"/>
            <w:r>
              <w:rPr>
                <w:rFonts w:eastAsia="Times New Roman"/>
              </w:rPr>
              <w:t>A-2</w:t>
            </w:r>
            <w:r>
              <w:rPr>
                <w:rFonts w:hint="eastAsia" w:eastAsia="Times New Roman"/>
              </w:rPr>
              <w:t>-</w:t>
            </w:r>
            <w:r>
              <w:rPr>
                <w:rFonts w:eastAsia="Times New Roman"/>
              </w:rPr>
              <w:t xml:space="preserve">1 </w:t>
            </w:r>
            <w:bookmarkStart w:id="949" w:name="_Hlk533146795"/>
            <w:r>
              <w:rPr>
                <w:rFonts w:hint="eastAsia" w:eastAsia="Times New Roman"/>
              </w:rPr>
              <w:t>查找用户</w:t>
            </w:r>
            <w:bookmarkEnd w:id="948"/>
            <w:bookmarkEnd w:id="9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管理员通过用户名查找指定的用户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管理员希望查看某个用户的信息或者管理员希望对某个指定用户进行操作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1.管理员进入指定用户的信息界面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2-1.0管理员按照组合条件来</w:t>
            </w:r>
            <w:r>
              <w:rPr>
                <w:rFonts w:hint="eastAsia" w:asciiTheme="minorEastAsia" w:hAnsiTheme="minorEastAsia" w:eastAsiaTheme="minorEastAsia"/>
                <w:b/>
              </w:rPr>
              <w:t>查找用户</w:t>
            </w:r>
          </w:p>
          <w:p>
            <w:pPr>
              <w:rPr>
                <w:rFonts w:eastAsia="Times New Roman"/>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"A_用户管理页面用户列表按钮" </w:instrText>
            </w:r>
            <w:r>
              <w:rPr>
                <w:color w:val="1F4E79" w:themeColor="accent1" w:themeShade="80"/>
              </w:rPr>
              <w:fldChar w:fldCharType="separate"/>
            </w:r>
            <w:r>
              <w:rPr>
                <w:rStyle w:val="31"/>
                <w:rFonts w:hint="eastAsia" w:eastAsia="Times New Roman"/>
                <w:color w:val="1F4E79" w:themeColor="accent1" w:themeShade="80"/>
              </w:rPr>
              <w:t>用户管理页面用户列表按钮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2.管理员输入模糊查询条件</w:t>
            </w:r>
          </w:p>
          <w:p>
            <w:pPr>
              <w:rPr>
                <w:rFonts w:eastAsia="Times New Roman"/>
              </w:rPr>
            </w:pPr>
            <w:r>
              <w:rPr>
                <w:rFonts w:hint="eastAsia" w:eastAsia="Times New Roman"/>
              </w:rPr>
              <w:t>3.管理员根据下拉列表，选择学生，教师，案例拥有者，管理员</w:t>
            </w:r>
          </w:p>
          <w:p>
            <w:pPr>
              <w:rPr>
                <w:rFonts w:eastAsia="Times New Roman"/>
              </w:rPr>
            </w:pPr>
            <w:r>
              <w:rPr>
                <w:rFonts w:hint="eastAsia" w:eastAsia="Times New Roman"/>
              </w:rPr>
              <w:t>4.管理员选择下拉列表，选择已激活，审核中，已冻结</w:t>
            </w:r>
          </w:p>
          <w:p>
            <w:pPr>
              <w:rPr>
                <w:rFonts w:eastAsia="Times New Roman"/>
              </w:rPr>
            </w:pPr>
            <w:r>
              <w:rPr>
                <w:rFonts w:hint="eastAsia" w:eastAsia="Times New Roman"/>
              </w:rPr>
              <w:t>5.管理员根据下拉列表选择最早的注册时间</w:t>
            </w:r>
          </w:p>
          <w:p>
            <w:pPr>
              <w:rPr>
                <w:rFonts w:eastAsia="Times New Roman"/>
              </w:rPr>
            </w:pPr>
            <w:r>
              <w:rPr>
                <w:rFonts w:hint="eastAsia" w:eastAsia="Times New Roman"/>
              </w:rPr>
              <w:t>6.管理员根据下拉列表选择最晚的注册时间</w:t>
            </w:r>
          </w:p>
          <w:p>
            <w:pPr>
              <w:rPr>
                <w:rFonts w:eastAsia="Times New Roman"/>
              </w:rPr>
            </w:pPr>
            <w:r>
              <w:rPr>
                <w:rFonts w:eastAsia="Times New Roman"/>
              </w:rPr>
              <w:t>7.</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fldChar w:fldCharType="begin"/>
            </w:r>
            <w:r>
              <w:rPr>
                <w:rFonts w:hint="eastAsia" w:asciiTheme="minorEastAsia" w:hAnsiTheme="minorEastAsia" w:eastAsiaTheme="minorEastAsia"/>
                <w:color w:val="5B9BD5" w:themeColor="accent1"/>
                <w14:textFill>
                  <w14:solidFill>
                    <w14:schemeClr w14:val="accent1"/>
                  </w14:solidFill>
                </w14:textFill>
              </w:rPr>
              <w:instrText xml:space="preserve"> HYPERLINK \l "A_用户管理页面用户列表按钮" </w:instrText>
            </w:r>
            <w:r>
              <w:rPr>
                <w:rFonts w:hint="eastAsia" w:asciiTheme="minorEastAsia" w:hAnsiTheme="minorEastAsia" w:eastAsiaTheme="minorEastAsia"/>
                <w:color w:val="5B9BD5" w:themeColor="accent1"/>
                <w14:textFill>
                  <w14:solidFill>
                    <w14:schemeClr w14:val="accent1"/>
                  </w14:solidFill>
                </w14:textFill>
              </w:rPr>
              <w:fldChar w:fldCharType="separate"/>
            </w:r>
            <w:r>
              <w:rPr>
                <w:rStyle w:val="31"/>
                <w:rFonts w:hint="eastAsia" w:asciiTheme="minorEastAsia" w:hAnsiTheme="minorEastAsia" w:eastAsiaTheme="minorEastAsia"/>
                <w:color w:val="5B9BD5" w:themeColor="accent1"/>
                <w14:textFill>
                  <w14:solidFill>
                    <w14:schemeClr w14:val="accent1"/>
                  </w14:solidFill>
                </w14:textFill>
              </w:rPr>
              <w:t>查询</w:t>
            </w:r>
            <w:r>
              <w:rPr>
                <w:rFonts w:hint="eastAsia" w:asciiTheme="minorEastAsia" w:hAnsiTheme="minorEastAsia" w:eastAsiaTheme="minorEastAsia"/>
                <w:color w:val="5B9BD5" w:themeColor="accent1"/>
                <w14:textFill>
                  <w14:solidFill>
                    <w14:schemeClr w14:val="accent1"/>
                  </w14:solidFill>
                </w14:textFill>
              </w:rPr>
              <w:fldChar w:fldCharType="end"/>
            </w:r>
          </w:p>
          <w:p>
            <w:pPr>
              <w:rPr>
                <w:rFonts w:eastAsia="Times New Roman"/>
              </w:rPr>
            </w:pPr>
            <w:r>
              <w:rPr>
                <w:rFonts w:hint="eastAsia" w:eastAsia="Times New Roman"/>
              </w:rPr>
              <w:t>7.网站显示这些条件下该用户所有信息，如无查询结果，则显示：</w:t>
            </w:r>
            <w:r>
              <w:rPr>
                <w:color w:val="1F4E79" w:themeColor="accent1" w:themeShade="80"/>
              </w:rPr>
              <w:fldChar w:fldCharType="begin"/>
            </w:r>
            <w:r>
              <w:rPr>
                <w:color w:val="1F4E79" w:themeColor="accent1" w:themeShade="80"/>
              </w:rPr>
              <w:instrText xml:space="preserve"> HYPERLINK \l "A_无法找到相应用户" </w:instrText>
            </w:r>
            <w:r>
              <w:rPr>
                <w:color w:val="1F4E79" w:themeColor="accent1" w:themeShade="80"/>
              </w:rPr>
              <w:fldChar w:fldCharType="separate"/>
            </w:r>
            <w:r>
              <w:rPr>
                <w:rStyle w:val="31"/>
                <w:rFonts w:hint="eastAsia" w:eastAsia="Times New Roman"/>
                <w:color w:val="1F4E79" w:themeColor="accent1" w:themeShade="80"/>
              </w:rPr>
              <w:t>无法找到相应用户</w:t>
            </w:r>
            <w:r>
              <w:rPr>
                <w:rStyle w:val="31"/>
                <w:rFonts w:hint="eastAsia" w:eastAsia="Times New Roman"/>
                <w:color w:val="1F4E79" w:themeColor="accent1" w:themeShade="80"/>
              </w:rPr>
              <w:fldChar w:fldCharType="end"/>
            </w:r>
            <w:r>
              <w:rPr>
                <w:rFonts w:eastAsia="Times New Roman"/>
                <w:color w:val="FF000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2-1.0模糊查询条件，用户类型，最早和最晚注册时间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2-1.0指定条件的用户信息（包括用户id，用户名，邮箱，注册时间，用户类型，状态），</w:t>
            </w:r>
            <w:r>
              <w:rPr>
                <w:rFonts w:hint="eastAsia" w:asciiTheme="minorEastAsia" w:hAnsiTheme="minorEastAsia" w:eastAsiaTheme="minorEastAsia"/>
              </w:rPr>
              <w:t>无法找到相应的用户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1.10</w:t>
            </w:r>
          </w:p>
        </w:tc>
      </w:tr>
    </w:tbl>
    <w:p>
      <w:r>
        <w:t xml:space="preserve"> </w:t>
      </w:r>
    </w:p>
    <w:p>
      <w:pPr>
        <w:pStyle w:val="5"/>
      </w:pPr>
      <w:bookmarkStart w:id="950" w:name="_Toc25274"/>
      <w:bookmarkStart w:id="951" w:name="A_用户管理页面用户列表按钮"/>
      <w:r>
        <w:rPr>
          <w:rFonts w:hint="eastAsia"/>
          <w:lang w:val="en-US" w:eastAsia="zh-CN"/>
        </w:rPr>
        <w:t>4.3.3.1</w:t>
      </w:r>
      <w:r>
        <w:rPr>
          <w:rFonts w:hint="eastAsia"/>
        </w:rPr>
        <w:t>用户管理页面用户列表按钮/查询</w:t>
      </w:r>
      <w:bookmarkEnd w:id="950"/>
    </w:p>
    <w:bookmarkEnd w:id="951"/>
    <w:p>
      <w:r>
        <w:drawing>
          <wp:inline distT="0" distB="0" distL="0" distR="0">
            <wp:extent cx="5274310" cy="2705100"/>
            <wp:effectExtent l="0" t="0" r="1397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37"/>
                    <a:stretch>
                      <a:fillRect/>
                    </a:stretch>
                  </pic:blipFill>
                  <pic:spPr>
                    <a:xfrm>
                      <a:off x="0" y="0"/>
                      <a:ext cx="5274310" cy="2705100"/>
                    </a:xfrm>
                    <a:prstGeom prst="rect">
                      <a:avLst/>
                    </a:prstGeom>
                  </pic:spPr>
                </pic:pic>
              </a:graphicData>
            </a:graphic>
          </wp:inline>
        </w:drawing>
      </w:r>
    </w:p>
    <w:p>
      <w:pPr>
        <w:pStyle w:val="5"/>
      </w:pPr>
      <w:bookmarkStart w:id="952" w:name="_Toc31257"/>
      <w:r>
        <w:rPr>
          <w:rFonts w:hint="eastAsia"/>
          <w:lang w:val="en-US" w:eastAsia="zh-CN"/>
        </w:rPr>
        <w:t>4.3.3.2</w:t>
      </w:r>
      <w:r>
        <w:rPr>
          <w:rFonts w:hint="eastAsia"/>
        </w:rPr>
        <w:t>对话框图</w:t>
      </w:r>
      <w:bookmarkEnd w:id="952"/>
    </w:p>
    <w:p>
      <w:r>
        <w:drawing>
          <wp:inline distT="0" distB="0" distL="0" distR="0">
            <wp:extent cx="5274310" cy="3288665"/>
            <wp:effectExtent l="0" t="0" r="139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8"/>
                    <a:stretch>
                      <a:fillRect/>
                    </a:stretch>
                  </pic:blipFill>
                  <pic:spPr>
                    <a:xfrm>
                      <a:off x="0" y="0"/>
                      <a:ext cx="5274310" cy="3288665"/>
                    </a:xfrm>
                    <a:prstGeom prst="rect">
                      <a:avLst/>
                    </a:prstGeom>
                  </pic:spPr>
                </pic:pic>
              </a:graphicData>
            </a:graphic>
          </wp:inline>
        </w:drawing>
      </w:r>
    </w:p>
    <w:p/>
    <w:p/>
    <w:p>
      <w:pPr>
        <w:pStyle w:val="4"/>
      </w:pPr>
      <w:bookmarkStart w:id="953" w:name="_Toc10278"/>
      <w:bookmarkStart w:id="954" w:name="_Toc1737"/>
      <w:r>
        <w:rPr>
          <w:rFonts w:hint="eastAsia"/>
        </w:rPr>
        <w:t>4.3.4管理员删除用户</w:t>
      </w:r>
      <w:bookmarkEnd w:id="953"/>
      <w:bookmarkEnd w:id="95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w:t>
            </w:r>
            <w:r>
              <w:rPr>
                <w:rFonts w:hint="eastAsia" w:eastAsia="Times New Roman"/>
              </w:rPr>
              <w:t>-</w:t>
            </w:r>
            <w:r>
              <w:rPr>
                <w:rFonts w:eastAsia="Times New Roman"/>
              </w:rPr>
              <w:t>2</w:t>
            </w:r>
            <w:r>
              <w:rPr>
                <w:rFonts w:hint="eastAsia" w:eastAsia="Times New Roman"/>
              </w:rPr>
              <w:t>-2删除用户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管理员表示他删除某些指定的用户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1.系统删除指定数据</w:t>
            </w:r>
          </w:p>
          <w:p>
            <w:pPr>
              <w:rPr>
                <w:rFonts w:eastAsia="Times New Roman"/>
              </w:rPr>
            </w:pPr>
            <w:r>
              <w:rPr>
                <w:rFonts w:hint="eastAsia" w:eastAsia="Times New Roman"/>
              </w:rPr>
              <w:t>2.系统更新数据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2-2.0管理员删除用户</w:t>
            </w:r>
          </w:p>
          <w:p>
            <w:pPr>
              <w:rPr>
                <w:rFonts w:eastAsia="Times New Roman"/>
                <w:color w:val="1F4E79" w:themeColor="accent1" w:themeShade="80"/>
              </w:rPr>
            </w:pPr>
            <w:r>
              <w:rPr>
                <w:rFonts w:hint="eastAsia" w:eastAsia="Times New Roman"/>
              </w:rPr>
              <w:t>1.管理员按照指定条件，查找相关用户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A-2</w:t>
            </w:r>
            <w:r>
              <w:rPr>
                <w:rStyle w:val="31"/>
                <w:rFonts w:hint="eastAsia" w:eastAsia="Times New Roman"/>
                <w:color w:val="1F4E79" w:themeColor="accent1" w:themeShade="80"/>
              </w:rPr>
              <w:t>-</w:t>
            </w:r>
            <w:r>
              <w:rPr>
                <w:rStyle w:val="31"/>
                <w:rFonts w:eastAsia="Times New Roman"/>
                <w:color w:val="1F4E79" w:themeColor="accent1" w:themeShade="80"/>
              </w:rPr>
              <w:t xml:space="preserve">1 </w:t>
            </w:r>
            <w:r>
              <w:rPr>
                <w:rStyle w:val="31"/>
                <w:rFonts w:hint="eastAsia" w:eastAsia="Times New Roman"/>
                <w:color w:val="1F4E79" w:themeColor="accent1" w:themeShade="80"/>
              </w:rPr>
              <w:t>查找用户）</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2.管理员选择相应的用户，在</w:t>
            </w:r>
            <w:r>
              <w:rPr>
                <w:color w:val="1F4E79" w:themeColor="accent1" w:themeShade="80"/>
              </w:rPr>
              <w:fldChar w:fldCharType="begin"/>
            </w:r>
            <w:r>
              <w:rPr>
                <w:color w:val="1F4E79" w:themeColor="accent1" w:themeShade="80"/>
              </w:rPr>
              <w:instrText xml:space="preserve"> HYPERLINK \l "A_用户管理界面" </w:instrText>
            </w:r>
            <w:r>
              <w:rPr>
                <w:color w:val="1F4E79" w:themeColor="accent1" w:themeShade="80"/>
              </w:rPr>
              <w:fldChar w:fldCharType="separate"/>
            </w:r>
            <w:r>
              <w:rPr>
                <w:rStyle w:val="31"/>
                <w:rFonts w:hint="eastAsia" w:eastAsia="Times New Roman"/>
                <w:color w:val="1F4E79" w:themeColor="accent1" w:themeShade="80"/>
              </w:rPr>
              <w:t>用户管理界面</w:t>
            </w:r>
            <w:r>
              <w:rPr>
                <w:rStyle w:val="31"/>
                <w:rFonts w:hint="eastAsia" w:eastAsia="Times New Roman"/>
                <w:color w:val="1F4E79" w:themeColor="accent1" w:themeShade="80"/>
              </w:rPr>
              <w:fldChar w:fldCharType="end"/>
            </w:r>
            <w:r>
              <w:rPr>
                <w:rFonts w:hint="eastAsia" w:eastAsia="Times New Roman"/>
              </w:rPr>
              <w:t>的选择框内打上勾，点击删除</w:t>
            </w:r>
          </w:p>
          <w:p>
            <w:pPr>
              <w:rPr>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"A_提示框确认按钮" </w:instrText>
            </w:r>
            <w:r>
              <w:rPr>
                <w:color w:val="1F4E79" w:themeColor="accent1" w:themeShade="80"/>
              </w:rPr>
              <w:fldChar w:fldCharType="separate"/>
            </w:r>
            <w:r>
              <w:rPr>
                <w:rStyle w:val="31"/>
                <w:rFonts w:hint="eastAsia" w:eastAsia="Times New Roman"/>
                <w:color w:val="1F4E79" w:themeColor="accent1" w:themeShade="80"/>
              </w:rPr>
              <w:t>提示框确认按钮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w:t>
            </w:r>
            <w:r>
              <w:rPr>
                <w:rFonts w:hint="eastAsia" w:asciiTheme="minorEastAsia" w:hAnsiTheme="minorEastAsia" w:eastAsiaTheme="minorEastAsia"/>
                <w:color w:val="000000" w:themeColor="text1"/>
                <w14:textFill>
                  <w14:solidFill>
                    <w14:schemeClr w14:val="tx1"/>
                  </w14:solidFill>
                </w14:textFill>
              </w:rPr>
              <w:t>返回用户管理界面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rPr>
            </w:pPr>
            <w:r>
              <w:rPr>
                <w:rFonts w:hint="eastAsia" w:eastAsia="Times New Roman"/>
                <w:b/>
              </w:rPr>
              <w:t>2-2.1管理员取消删除用户</w:t>
            </w:r>
          </w:p>
          <w:p>
            <w:pPr>
              <w:rPr>
                <w:rFonts w:eastAsia="Times New Roman"/>
                <w:color w:val="1F4E79" w:themeColor="accent1" w:themeShade="80"/>
              </w:rPr>
            </w:pPr>
            <w:r>
              <w:rPr>
                <w:rFonts w:hint="eastAsia" w:eastAsia="Times New Roman"/>
              </w:rPr>
              <w:t>1.管理员按照指定条件，查找相关用户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A-2</w:t>
            </w:r>
            <w:r>
              <w:rPr>
                <w:rStyle w:val="31"/>
                <w:rFonts w:hint="eastAsia" w:eastAsia="Times New Roman"/>
                <w:color w:val="1F4E79" w:themeColor="accent1" w:themeShade="80"/>
              </w:rPr>
              <w:t>-</w:t>
            </w:r>
            <w:r>
              <w:rPr>
                <w:rStyle w:val="31"/>
                <w:rFonts w:eastAsia="Times New Roman"/>
                <w:color w:val="1F4E79" w:themeColor="accent1" w:themeShade="80"/>
              </w:rPr>
              <w:t xml:space="preserve">1 </w:t>
            </w:r>
            <w:r>
              <w:rPr>
                <w:rStyle w:val="31"/>
                <w:rFonts w:hint="eastAsia" w:eastAsia="Times New Roman"/>
                <w:color w:val="1F4E79" w:themeColor="accent1" w:themeShade="80"/>
              </w:rPr>
              <w:t>查找用户）</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2.管理员选择相应的用户，在</w:t>
            </w:r>
            <w:r>
              <w:rPr>
                <w:color w:val="1F4E79" w:themeColor="accent1" w:themeShade="80"/>
              </w:rPr>
              <w:fldChar w:fldCharType="begin"/>
            </w:r>
            <w:r>
              <w:rPr>
                <w:color w:val="1F4E79" w:themeColor="accent1" w:themeShade="80"/>
              </w:rPr>
              <w:instrText xml:space="preserve"> HYPERLINK \l "A_用户管理界面" </w:instrText>
            </w:r>
            <w:r>
              <w:rPr>
                <w:color w:val="1F4E79" w:themeColor="accent1" w:themeShade="80"/>
              </w:rPr>
              <w:fldChar w:fldCharType="separate"/>
            </w:r>
            <w:r>
              <w:rPr>
                <w:rStyle w:val="31"/>
                <w:rFonts w:hint="eastAsia" w:eastAsia="Times New Roman"/>
                <w:color w:val="1F4E79" w:themeColor="accent1" w:themeShade="80"/>
              </w:rPr>
              <w:t>用户管理界面</w:t>
            </w:r>
            <w:r>
              <w:rPr>
                <w:rStyle w:val="31"/>
                <w:rFonts w:hint="eastAsia" w:eastAsia="Times New Roman"/>
                <w:color w:val="1F4E79" w:themeColor="accent1" w:themeShade="80"/>
              </w:rPr>
              <w:fldChar w:fldCharType="end"/>
            </w:r>
            <w:r>
              <w:rPr>
                <w:rFonts w:hint="eastAsia" w:eastAsia="Times New Roman"/>
              </w:rPr>
              <w:t>的选择框内打上勾，点击删除</w:t>
            </w:r>
          </w:p>
          <w:p>
            <w:pPr>
              <w:rPr>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"A_提示框取消按钮" </w:instrText>
            </w:r>
            <w:r>
              <w:rPr>
                <w:color w:val="1F4E79" w:themeColor="accent1" w:themeShade="80"/>
              </w:rPr>
              <w:fldChar w:fldCharType="separate"/>
            </w:r>
            <w:r>
              <w:rPr>
                <w:rStyle w:val="31"/>
                <w:rFonts w:hint="eastAsia" w:eastAsia="Times New Roman"/>
                <w:color w:val="1F4E79" w:themeColor="accent1" w:themeShade="80"/>
              </w:rPr>
              <w:t>提示框取消按钮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w:t>
            </w:r>
            <w:r>
              <w:rPr>
                <w:rFonts w:hint="eastAsia" w:asciiTheme="minorEastAsia" w:hAnsiTheme="minorEastAsia" w:eastAsiaTheme="minorEastAsia"/>
              </w:rPr>
              <w:t>返回</w:t>
            </w:r>
            <w:r>
              <w:rPr>
                <w:rFonts w:hint="eastAsia" w:asciiTheme="minorEastAsia" w:hAnsiTheme="minorEastAsia" w:eastAsiaTheme="minorEastAsia"/>
                <w:color w:val="000000" w:themeColor="text1"/>
                <w14:textFill>
                  <w14:solidFill>
                    <w14:schemeClr w14:val="tx1"/>
                  </w14:solidFill>
                </w14:textFill>
              </w:rPr>
              <w:t>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2-2.0E1未选择用户</w:t>
            </w:r>
          </w:p>
          <w:p>
            <w:pPr>
              <w:rPr>
                <w:rFonts w:eastAsia="Times New Roman"/>
              </w:rPr>
            </w:pPr>
            <w:r>
              <w:rPr>
                <w:rFonts w:hint="eastAsia" w:asciiTheme="minorEastAsia" w:hAnsiTheme="minorEastAsia" w:eastAsiaTheme="minorEastAsia"/>
              </w:rPr>
              <w:t>无法选择删除按钮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2-2.0用户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2-2.0是否确认删除</w:t>
            </w:r>
          </w:p>
          <w:p>
            <w:pPr>
              <w:rPr>
                <w:rFonts w:eastAsia="Times New Roman"/>
              </w:rPr>
            </w:pPr>
            <w:r>
              <w:rPr>
                <w:rFonts w:hint="eastAsia" w:eastAsia="Times New Roman"/>
              </w:rPr>
              <w:t>2-2.1是否确认删除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BR-A-2点击删除前必须选择用户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0.59</w:t>
            </w:r>
          </w:p>
        </w:tc>
      </w:tr>
    </w:tbl>
    <w:p>
      <w:pPr>
        <w:pStyle w:val="5"/>
      </w:pPr>
      <w:bookmarkStart w:id="955" w:name="_Toc12975"/>
      <w:bookmarkStart w:id="956" w:name="A_用户管理界面"/>
      <w:r>
        <w:rPr>
          <w:rFonts w:hint="eastAsia"/>
          <w:lang w:val="en-US" w:eastAsia="zh-CN"/>
        </w:rPr>
        <w:t>4.3.4.1</w:t>
      </w:r>
      <w:r>
        <w:rPr>
          <w:rFonts w:hint="eastAsia"/>
        </w:rPr>
        <w:t>用户管理界面</w:t>
      </w:r>
      <w:bookmarkEnd w:id="955"/>
    </w:p>
    <w:bookmarkEnd w:id="956"/>
    <w:p>
      <w:r>
        <w:drawing>
          <wp:inline distT="0" distB="0" distL="0" distR="0">
            <wp:extent cx="5274310" cy="2688590"/>
            <wp:effectExtent l="0" t="0" r="1397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39"/>
                    <a:stretch>
                      <a:fillRect/>
                    </a:stretch>
                  </pic:blipFill>
                  <pic:spPr>
                    <a:xfrm>
                      <a:off x="0" y="0"/>
                      <a:ext cx="5274310" cy="2688590"/>
                    </a:xfrm>
                    <a:prstGeom prst="rect">
                      <a:avLst/>
                    </a:prstGeom>
                  </pic:spPr>
                </pic:pic>
              </a:graphicData>
            </a:graphic>
          </wp:inline>
        </w:drawing>
      </w:r>
    </w:p>
    <w:p>
      <w:pPr>
        <w:pStyle w:val="5"/>
      </w:pPr>
      <w:bookmarkStart w:id="957" w:name="_Toc16757"/>
      <w:bookmarkStart w:id="958" w:name="A_提示框确认按钮"/>
      <w:r>
        <w:rPr>
          <w:rFonts w:hint="eastAsia"/>
          <w:lang w:val="en-US" w:eastAsia="zh-CN"/>
        </w:rPr>
        <w:t>4.3.4.2</w:t>
      </w:r>
      <w:r>
        <w:rPr>
          <w:rFonts w:hint="eastAsia"/>
        </w:rPr>
        <w:t>提示框确认按钮</w:t>
      </w:r>
      <w:bookmarkEnd w:id="957"/>
    </w:p>
    <w:bookmarkEnd w:id="958"/>
    <w:p>
      <w:r>
        <w:drawing>
          <wp:inline distT="0" distB="0" distL="0" distR="0">
            <wp:extent cx="1905000" cy="1447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0"/>
                    <a:stretch>
                      <a:fillRect/>
                    </a:stretch>
                  </pic:blipFill>
                  <pic:spPr>
                    <a:xfrm>
                      <a:off x="0" y="0"/>
                      <a:ext cx="1905000" cy="1447800"/>
                    </a:xfrm>
                    <a:prstGeom prst="rect">
                      <a:avLst/>
                    </a:prstGeom>
                  </pic:spPr>
                </pic:pic>
              </a:graphicData>
            </a:graphic>
          </wp:inline>
        </w:drawing>
      </w:r>
    </w:p>
    <w:p>
      <w:pPr>
        <w:pStyle w:val="5"/>
      </w:pPr>
      <w:bookmarkStart w:id="959" w:name="_Toc1206"/>
      <w:bookmarkStart w:id="960" w:name="A_提示框取消按钮"/>
      <w:r>
        <w:rPr>
          <w:rFonts w:hint="eastAsia"/>
          <w:lang w:val="en-US" w:eastAsia="zh-CN"/>
        </w:rPr>
        <w:t>4.3.4.3</w:t>
      </w:r>
      <w:r>
        <w:rPr>
          <w:rFonts w:hint="eastAsia"/>
        </w:rPr>
        <w:t>提示框取消按钮</w:t>
      </w:r>
      <w:bookmarkEnd w:id="959"/>
    </w:p>
    <w:bookmarkEnd w:id="960"/>
    <w:p>
      <w:pPr>
        <w:rPr>
          <w:color w:val="FF0000"/>
        </w:rPr>
      </w:pPr>
      <w:bookmarkStart w:id="961" w:name="A_删除成功"/>
      <w:r>
        <w:drawing>
          <wp:inline distT="0" distB="0" distL="0" distR="0">
            <wp:extent cx="1905000" cy="1447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0"/>
                    <a:stretch>
                      <a:fillRect/>
                    </a:stretch>
                  </pic:blipFill>
                  <pic:spPr>
                    <a:xfrm>
                      <a:off x="0" y="0"/>
                      <a:ext cx="1905000" cy="1447800"/>
                    </a:xfrm>
                    <a:prstGeom prst="rect">
                      <a:avLst/>
                    </a:prstGeom>
                  </pic:spPr>
                </pic:pic>
              </a:graphicData>
            </a:graphic>
          </wp:inline>
        </w:drawing>
      </w:r>
    </w:p>
    <w:bookmarkEnd w:id="961"/>
    <w:p>
      <w:pPr>
        <w:pStyle w:val="5"/>
      </w:pPr>
      <w:bookmarkStart w:id="962" w:name="_Toc15400"/>
      <w:r>
        <w:rPr>
          <w:rFonts w:hint="eastAsia"/>
          <w:lang w:val="en-US" w:eastAsia="zh-CN"/>
        </w:rPr>
        <w:t>4.3.4.4</w:t>
      </w:r>
      <w:r>
        <w:rPr>
          <w:rFonts w:hint="eastAsia"/>
        </w:rPr>
        <w:t>对话框图</w:t>
      </w:r>
      <w:bookmarkEnd w:id="962"/>
    </w:p>
    <w:p>
      <w:r>
        <w:drawing>
          <wp:inline distT="0" distB="0" distL="0" distR="0">
            <wp:extent cx="5274310" cy="4915535"/>
            <wp:effectExtent l="0" t="0" r="1397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1"/>
                    <a:stretch>
                      <a:fillRect/>
                    </a:stretch>
                  </pic:blipFill>
                  <pic:spPr>
                    <a:xfrm>
                      <a:off x="0" y="0"/>
                      <a:ext cx="5274310" cy="4915535"/>
                    </a:xfrm>
                    <a:prstGeom prst="rect">
                      <a:avLst/>
                    </a:prstGeom>
                  </pic:spPr>
                </pic:pic>
              </a:graphicData>
            </a:graphic>
          </wp:inline>
        </w:drawing>
      </w:r>
    </w:p>
    <w:p>
      <w:pPr>
        <w:pStyle w:val="4"/>
      </w:pPr>
      <w:bookmarkStart w:id="963" w:name="_Toc25183"/>
      <w:bookmarkStart w:id="964" w:name="_Toc11796"/>
      <w:r>
        <w:rPr>
          <w:rFonts w:hint="eastAsia"/>
        </w:rPr>
        <w:t>4.3.5管理员修改用户信息</w:t>
      </w:r>
      <w:bookmarkEnd w:id="963"/>
      <w:bookmarkEnd w:id="96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965" w:name="_Hlk533162804"/>
            <w:r>
              <w:rPr>
                <w:rFonts w:hint="eastAsia" w:eastAsia="Times New Roman"/>
              </w:rPr>
              <w:t>A</w:t>
            </w:r>
            <w:r>
              <w:rPr>
                <w:rFonts w:eastAsia="Times New Roman"/>
              </w:rPr>
              <w:t>-2</w:t>
            </w:r>
            <w:r>
              <w:rPr>
                <w:rFonts w:hint="eastAsia" w:eastAsia="Times New Roman"/>
              </w:rPr>
              <w:t>-3修改用户信息</w:t>
            </w:r>
            <w:bookmarkEnd w:id="9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管理员希望修改某个指定用户的信息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管理员表示他需要对某个用户权限进行修改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1.管理员进入指定用户的信息界面</w:t>
            </w:r>
          </w:p>
          <w:p>
            <w:pPr>
              <w:rPr>
                <w:rFonts w:eastAsia="Times New Roman"/>
              </w:rPr>
            </w:pPr>
            <w:r>
              <w:rPr>
                <w:rFonts w:hint="eastAsia" w:eastAsia="Times New Roman"/>
              </w:rPr>
              <w:t>2.系统显示该用户的所有信息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2-3.0管理员修改用户信息</w:t>
            </w:r>
          </w:p>
          <w:p>
            <w:pPr>
              <w:rPr>
                <w:rFonts w:eastAsia="Times New Roman"/>
                <w:color w:val="1F4E79" w:themeColor="accent1" w:themeShade="80"/>
              </w:rPr>
            </w:pPr>
            <w:r>
              <w:rPr>
                <w:rFonts w:hint="eastAsia" w:eastAsia="Times New Roman"/>
              </w:rPr>
              <w:t>1.管理员根据条件查找到指定用户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2.管理员点击用户名进入</w:t>
            </w:r>
            <w:r>
              <w:rPr>
                <w:color w:val="1F4E79" w:themeColor="accent1" w:themeShade="80"/>
              </w:rPr>
              <w:fldChar w:fldCharType="begin"/>
            </w:r>
            <w:r>
              <w:rPr>
                <w:color w:val="1F4E79" w:themeColor="accent1" w:themeShade="80"/>
              </w:rPr>
              <w:instrText xml:space="preserve"> HYPERLINK \l "A_用户信息界面_用户信息修改按钮" </w:instrText>
            </w:r>
            <w:r>
              <w:rPr>
                <w:color w:val="1F4E79" w:themeColor="accent1" w:themeShade="80"/>
              </w:rPr>
              <w:fldChar w:fldCharType="separate"/>
            </w:r>
            <w:r>
              <w:rPr>
                <w:rStyle w:val="31"/>
                <w:rFonts w:hint="eastAsia" w:eastAsia="Times New Roman"/>
                <w:color w:val="1F4E79" w:themeColor="accent1" w:themeShade="80"/>
              </w:rPr>
              <w:t>用户信息界面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3.管理员编辑用户的邮箱，身份证号码，真实姓名，头像信息</w:t>
            </w:r>
          </w:p>
          <w:p>
            <w:pPr>
              <w:rPr>
                <w:rFonts w:eastAsia="Times New Roman"/>
                <w:color w:val="FF0000"/>
              </w:rPr>
            </w:pPr>
            <w:r>
              <w:rPr>
                <w:rFonts w:hint="eastAsia" w:eastAsia="Times New Roman"/>
              </w:rPr>
              <w:t>4.点击</w:t>
            </w:r>
            <w:r>
              <w:rPr>
                <w:color w:val="1F4E79" w:themeColor="accent1" w:themeShade="80"/>
                <w:u w:val="single"/>
              </w:rPr>
              <w:fldChar w:fldCharType="begin"/>
            </w:r>
            <w:r>
              <w:rPr>
                <w:color w:val="1F4E79" w:themeColor="accent1" w:themeShade="80"/>
                <w:u w:val="single"/>
              </w:rPr>
              <w:instrText xml:space="preserve"> HYPERLINK \l "A_用户信息界面_用户信息修改按钮" </w:instrText>
            </w:r>
            <w:r>
              <w:rPr>
                <w:color w:val="1F4E79" w:themeColor="accent1" w:themeShade="80"/>
                <w:u w:val="single"/>
              </w:rPr>
              <w:fldChar w:fldCharType="separate"/>
            </w:r>
            <w:r>
              <w:rPr>
                <w:rStyle w:val="31"/>
                <w:rFonts w:hint="eastAsia" w:eastAsia="Times New Roman"/>
                <w:color w:val="1F4E79" w:themeColor="accent1" w:themeShade="80"/>
                <w:u w:val="single"/>
              </w:rPr>
              <w:t>用户信息界面修改按钮</w:t>
            </w:r>
            <w:r>
              <w:rPr>
                <w:rStyle w:val="31"/>
                <w:rFonts w:hint="eastAsia" w:eastAsia="Times New Roman"/>
                <w:color w:val="1F4E79" w:themeColor="accent1" w:themeShade="80"/>
                <w:u w:val="single"/>
              </w:rPr>
              <w:fldChar w:fldCharType="end"/>
            </w:r>
          </w:p>
          <w:p>
            <w:pPr>
              <w:rPr>
                <w:rFonts w:eastAsia="Times New Roman"/>
              </w:rPr>
            </w:pPr>
            <w:r>
              <w:rPr>
                <w:rFonts w:hint="eastAsia" w:eastAsia="Times New Roman"/>
              </w:rPr>
              <w:t>5.返回</w:t>
            </w:r>
            <w:r>
              <w:rPr>
                <w:rStyle w:val="31"/>
                <w:rFonts w:hint="eastAsia" w:asciiTheme="minorEastAsia" w:hAnsiTheme="minorEastAsia" w:eastAsiaTheme="minorEastAsia"/>
                <w:color w:val="1F4E79" w:themeColor="accent1" w:themeShade="80"/>
              </w:rPr>
              <w:t>用户信息界面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rPr>
            </w:pPr>
            <w:r>
              <w:rPr>
                <w:rFonts w:hint="eastAsia" w:eastAsia="Times New Roman"/>
                <w:b/>
              </w:rPr>
              <w:t>2-3.1修改用户类型</w:t>
            </w:r>
          </w:p>
          <w:p>
            <w:pPr>
              <w:rPr>
                <w:rFonts w:eastAsia="Times New Roman"/>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"A_用户信息界面_用户信息修改按钮" </w:instrText>
            </w:r>
            <w:r>
              <w:rPr>
                <w:color w:val="1F4E79" w:themeColor="accent1" w:themeShade="80"/>
              </w:rPr>
              <w:fldChar w:fldCharType="separate"/>
            </w:r>
            <w:r>
              <w:rPr>
                <w:rStyle w:val="31"/>
                <w:rFonts w:hint="eastAsia" w:eastAsia="Times New Roman"/>
                <w:color w:val="1F4E79" w:themeColor="accent1" w:themeShade="80"/>
              </w:rPr>
              <w:t>用户</w:t>
            </w:r>
            <w:r>
              <w:rPr>
                <w:rStyle w:val="31"/>
                <w:rFonts w:hint="eastAsia" w:asciiTheme="minorEastAsia" w:hAnsiTheme="minorEastAsia" w:eastAsiaTheme="minorEastAsia"/>
                <w:color w:val="1F4E79" w:themeColor="accent1" w:themeShade="80"/>
              </w:rPr>
              <w:t>申请列表按钮</w:t>
            </w:r>
            <w:r>
              <w:rPr>
                <w:rStyle w:val="31"/>
                <w:rFonts w:hint="eastAsia" w:asciiTheme="minorEastAsia" w:hAnsiTheme="minorEastAsia" w:eastAsiaTheme="minorEastAsia"/>
                <w:color w:val="1F4E79" w:themeColor="accent1" w:themeShade="80"/>
              </w:rPr>
              <w:fldChar w:fldCharType="end"/>
            </w:r>
          </w:p>
          <w:p>
            <w:pPr>
              <w:rPr>
                <w:rFonts w:eastAsia="Times New Roman"/>
                <w:color w:val="FF0000"/>
              </w:rPr>
            </w:pPr>
            <w:r>
              <w:rPr>
                <w:rFonts w:hint="eastAsia" w:eastAsia="Times New Roman"/>
              </w:rPr>
              <w:t>2.查看</w:t>
            </w:r>
            <w:r>
              <w:rPr>
                <w:color w:val="1F4E79" w:themeColor="accent1" w:themeShade="80"/>
              </w:rPr>
              <w:fldChar w:fldCharType="begin"/>
            </w:r>
            <w:r>
              <w:rPr>
                <w:color w:val="1F4E79" w:themeColor="accent1" w:themeShade="80"/>
              </w:rPr>
              <w:instrText xml:space="preserve"> HYPERLINK \l "A_用户申请列表" </w:instrText>
            </w:r>
            <w:r>
              <w:rPr>
                <w:color w:val="1F4E79" w:themeColor="accent1" w:themeShade="80"/>
              </w:rPr>
              <w:fldChar w:fldCharType="separate"/>
            </w:r>
            <w:r>
              <w:rPr>
                <w:rStyle w:val="31"/>
                <w:rFonts w:hint="eastAsia" w:eastAsia="Times New Roman"/>
                <w:color w:val="1F4E79" w:themeColor="accent1" w:themeShade="80"/>
              </w:rPr>
              <w:t>申请列表界面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"A_同意_拒绝按钮" </w:instrText>
            </w:r>
            <w:r>
              <w:rPr>
                <w:color w:val="1F4E79" w:themeColor="accent1" w:themeShade="80"/>
              </w:rPr>
              <w:fldChar w:fldCharType="separate"/>
            </w:r>
            <w:r>
              <w:rPr>
                <w:rStyle w:val="31"/>
                <w:rFonts w:hint="eastAsia" w:eastAsia="Times New Roman"/>
                <w:color w:val="1F4E79" w:themeColor="accent1" w:themeShade="80"/>
              </w:rPr>
              <w:t>同意按钮</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4.返回</w:t>
            </w:r>
            <w:r>
              <w:rPr>
                <w:rStyle w:val="31"/>
                <w:rFonts w:hint="eastAsia" w:eastAsia="Times New Roman"/>
                <w:color w:val="000000" w:themeColor="text1"/>
                <w:u w:val="none"/>
                <w:shd w:val="clear" w:fill="FFFFFF" w:themeFill="background1"/>
                <w14:textFill>
                  <w14:solidFill>
                    <w14:schemeClr w14:val="tx1"/>
                  </w14:solidFill>
                </w14:textFill>
              </w:rPr>
              <w:t>用户</w:t>
            </w:r>
            <w:r>
              <w:rPr>
                <w:rStyle w:val="31"/>
                <w:rFonts w:hint="eastAsia" w:asciiTheme="minorEastAsia" w:hAnsiTheme="minorEastAsia" w:eastAsiaTheme="minorEastAsia"/>
                <w:color w:val="000000" w:themeColor="text1"/>
                <w:u w:val="none"/>
                <w:shd w:val="clear" w:fill="FFFFFF" w:themeFill="background1"/>
                <w14:textFill>
                  <w14:solidFill>
                    <w14:schemeClr w14:val="tx1"/>
                  </w14:solidFill>
                </w14:textFill>
              </w:rPr>
              <w:t>申请列表</w:t>
            </w:r>
            <w:r>
              <w:rPr>
                <w:rStyle w:val="31"/>
                <w:rFonts w:hint="eastAsia" w:eastAsia="Times New Roman"/>
                <w:color w:val="000000" w:themeColor="text1"/>
                <w:u w:val="none"/>
                <w:shd w:val="clear" w:fill="FFFFFF" w:themeFill="background1"/>
                <w14:textFill>
                  <w14:solidFill>
                    <w14:schemeClr w14:val="tx1"/>
                  </w14:solidFill>
                </w14:textFill>
              </w:rPr>
              <w:t>界面</w:t>
            </w:r>
          </w:p>
          <w:p>
            <w:pPr>
              <w:rPr>
                <w:rFonts w:eastAsia="Times New Roman"/>
              </w:rPr>
            </w:pPr>
            <w:r>
              <w:rPr>
                <w:rFonts w:hint="eastAsia" w:eastAsia="Times New Roman"/>
              </w:rPr>
              <w:t>2-3.2修改用户类型</w:t>
            </w:r>
          </w:p>
          <w:p>
            <w:pPr>
              <w:rPr>
                <w:rFonts w:eastAsia="Times New Roman"/>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"A_用户信息界面_用户信息修改按钮" </w:instrText>
            </w:r>
            <w:r>
              <w:rPr>
                <w:color w:val="1F4E79" w:themeColor="accent1" w:themeShade="80"/>
              </w:rPr>
              <w:fldChar w:fldCharType="separate"/>
            </w:r>
            <w:r>
              <w:rPr>
                <w:rStyle w:val="31"/>
                <w:rFonts w:hint="eastAsia" w:eastAsia="Times New Roman"/>
                <w:color w:val="1F4E79" w:themeColor="accent1" w:themeShade="80"/>
              </w:rPr>
              <w:t>用户信息界面其他方案按钮</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2.查看</w:t>
            </w:r>
            <w:r>
              <w:rPr>
                <w:color w:val="1F4E79" w:themeColor="accent1" w:themeShade="80"/>
              </w:rPr>
              <w:fldChar w:fldCharType="begin"/>
            </w:r>
            <w:r>
              <w:rPr>
                <w:color w:val="1F4E79" w:themeColor="accent1" w:themeShade="80"/>
              </w:rPr>
              <w:instrText xml:space="preserve"> HYPERLINK \l "A_用户申请列表" </w:instrText>
            </w:r>
            <w:r>
              <w:rPr>
                <w:color w:val="1F4E79" w:themeColor="accent1" w:themeShade="80"/>
              </w:rPr>
              <w:fldChar w:fldCharType="separate"/>
            </w:r>
            <w:r>
              <w:rPr>
                <w:rStyle w:val="31"/>
                <w:rFonts w:hint="eastAsia" w:eastAsia="Times New Roman"/>
                <w:color w:val="1F4E79" w:themeColor="accent1" w:themeShade="80"/>
              </w:rPr>
              <w:t>申请列表界面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"A_同意_拒绝按钮" </w:instrText>
            </w:r>
            <w:r>
              <w:rPr>
                <w:color w:val="1F4E79" w:themeColor="accent1" w:themeShade="80"/>
              </w:rPr>
              <w:fldChar w:fldCharType="separate"/>
            </w:r>
            <w:r>
              <w:rPr>
                <w:rStyle w:val="31"/>
                <w:rFonts w:hint="eastAsia" w:eastAsia="Times New Roman"/>
                <w:color w:val="1F4E79" w:themeColor="accent1" w:themeShade="80"/>
              </w:rPr>
              <w:t>拒绝按钮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4.输入</w:t>
            </w:r>
            <w:r>
              <w:rPr>
                <w:color w:val="1F4E79" w:themeColor="accent1" w:themeShade="80"/>
              </w:rPr>
              <w:fldChar w:fldCharType="begin"/>
            </w:r>
            <w:r>
              <w:rPr>
                <w:color w:val="1F4E79" w:themeColor="accent1" w:themeShade="80"/>
              </w:rPr>
              <w:instrText xml:space="preserve"> HYPERLINK \l "A_拒绝理由" </w:instrText>
            </w:r>
            <w:r>
              <w:rPr>
                <w:color w:val="1F4E79" w:themeColor="accent1" w:themeShade="80"/>
              </w:rPr>
              <w:fldChar w:fldCharType="separate"/>
            </w:r>
            <w:r>
              <w:rPr>
                <w:rStyle w:val="31"/>
                <w:rFonts w:hint="eastAsia" w:eastAsia="Times New Roman"/>
                <w:color w:val="1F4E79" w:themeColor="accent1" w:themeShade="80"/>
              </w:rPr>
              <w:t>拒绝理由</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5.点击提示框确定</w:t>
            </w:r>
          </w:p>
          <w:p>
            <w:pPr>
              <w:rPr>
                <w:rFonts w:eastAsia="Times New Roman"/>
              </w:rPr>
            </w:pPr>
            <w:r>
              <w:rPr>
                <w:rFonts w:hint="eastAsia" w:eastAsia="Times New Roman"/>
              </w:rPr>
              <w:t>6.返回</w:t>
            </w:r>
            <w:r>
              <w:rPr>
                <w:color w:val="1F4E79" w:themeColor="accent1" w:themeShade="80"/>
                <w:u w:val="single"/>
              </w:rPr>
              <w:fldChar w:fldCharType="begin"/>
            </w:r>
            <w:r>
              <w:rPr>
                <w:color w:val="1F4E79" w:themeColor="accent1" w:themeShade="80"/>
                <w:u w:val="single"/>
              </w:rPr>
              <w:instrText xml:space="preserve"> HYPERLINK \l "A_用户信息界面_用户信息修改按钮" </w:instrText>
            </w:r>
            <w:r>
              <w:rPr>
                <w:color w:val="1F4E79" w:themeColor="accent1" w:themeShade="80"/>
                <w:u w:val="single"/>
              </w:rPr>
              <w:fldChar w:fldCharType="separate"/>
            </w:r>
            <w:r>
              <w:rPr>
                <w:rStyle w:val="31"/>
                <w:rFonts w:hint="eastAsia" w:eastAsia="Times New Roman"/>
                <w:color w:val="1F4E79" w:themeColor="accent1" w:themeShade="80"/>
                <w:u w:val="single"/>
              </w:rPr>
              <w:t>用户</w:t>
            </w:r>
            <w:r>
              <w:rPr>
                <w:rStyle w:val="31"/>
                <w:rFonts w:hint="eastAsia" w:asciiTheme="minorEastAsia" w:hAnsiTheme="minorEastAsia" w:eastAsiaTheme="minorEastAsia"/>
                <w:color w:val="1F4E79" w:themeColor="accent1" w:themeShade="80"/>
                <w:u w:val="single"/>
              </w:rPr>
              <w:t>申请列表</w:t>
            </w:r>
            <w:r>
              <w:rPr>
                <w:rStyle w:val="31"/>
                <w:rFonts w:hint="eastAsia" w:eastAsia="Times New Roman"/>
                <w:color w:val="1F4E79" w:themeColor="accent1" w:themeShade="80"/>
                <w:u w:val="single"/>
              </w:rPr>
              <w:t>界面</w:t>
            </w:r>
            <w:r>
              <w:rPr>
                <w:rStyle w:val="31"/>
                <w:rFonts w:hint="eastAsia" w:eastAsia="Times New Roman"/>
                <w:color w:val="1F4E79" w:themeColor="accent1" w:themeShade="80"/>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2-3.0E1邮箱格式不正确</w:t>
            </w:r>
          </w:p>
          <w:p>
            <w:pPr>
              <w:rPr>
                <w:rFonts w:eastAsia="Times New Roman"/>
              </w:rPr>
            </w:pPr>
            <w:r>
              <w:rPr>
                <w:rFonts w:hint="eastAsia" w:asciiTheme="minorEastAsia" w:hAnsiTheme="minorEastAsia" w:eastAsiaTheme="minorEastAsia"/>
              </w:rPr>
              <w:t>E</w:t>
            </w:r>
            <w:r>
              <w:rPr>
                <w:rFonts w:hint="eastAsia" w:eastAsia="Times New Roman"/>
              </w:rPr>
              <w:t>1.系统提示信息：邮箱格式不正确</w:t>
            </w:r>
          </w:p>
          <w:p>
            <w:pPr>
              <w:rPr>
                <w:rFonts w:eastAsia="Times New Roman"/>
                <w:b/>
              </w:rPr>
            </w:pPr>
            <w:r>
              <w:rPr>
                <w:rFonts w:hint="eastAsia" w:eastAsia="Times New Roman"/>
                <w:b/>
              </w:rPr>
              <w:t>2-3.0E2身份证号码不是18位</w:t>
            </w:r>
          </w:p>
          <w:p>
            <w:pPr>
              <w:rPr>
                <w:rFonts w:eastAsia="Times New Roman"/>
              </w:rPr>
            </w:pPr>
            <w:r>
              <w:rPr>
                <w:rFonts w:hint="eastAsia" w:asciiTheme="minorEastAsia" w:hAnsiTheme="minorEastAsia" w:eastAsiaTheme="minorEastAsia"/>
              </w:rPr>
              <w:t>E</w:t>
            </w:r>
            <w:r>
              <w:rPr>
                <w:rFonts w:hint="eastAsia" w:eastAsia="Times New Roman"/>
              </w:rPr>
              <w:t>2.系统提示信息：身份证号码长度不正确</w:t>
            </w:r>
          </w:p>
          <w:p>
            <w:pPr>
              <w:rPr>
                <w:rFonts w:eastAsia="Times New Roman"/>
                <w:b/>
              </w:rPr>
            </w:pPr>
            <w:r>
              <w:rPr>
                <w:rFonts w:hint="eastAsia" w:eastAsia="Times New Roman"/>
                <w:b/>
              </w:rPr>
              <w:t>2-3.0E3真实姓名为空</w:t>
            </w:r>
          </w:p>
          <w:p>
            <w:pPr>
              <w:rPr>
                <w:rFonts w:eastAsia="Times New Roman"/>
              </w:rPr>
            </w:pPr>
            <w:r>
              <w:rPr>
                <w:rFonts w:hint="eastAsia" w:asciiTheme="minorEastAsia" w:hAnsiTheme="minorEastAsia" w:eastAsiaTheme="minorEastAsia"/>
              </w:rPr>
              <w:t>E3</w:t>
            </w:r>
            <w:r>
              <w:rPr>
                <w:rFonts w:hint="eastAsia" w:eastAsia="Times New Roman"/>
              </w:rPr>
              <w:t>.系统提示信息：真实姓名不为空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2-3.0邮箱，身份证号码，真实姓名，头像信息</w:t>
            </w:r>
          </w:p>
          <w:p>
            <w:pPr>
              <w:rPr>
                <w:rFonts w:eastAsia="Times New Roman"/>
              </w:rPr>
            </w:pPr>
            <w:r>
              <w:rPr>
                <w:rFonts w:hint="eastAsia" w:eastAsia="Times New Roman"/>
              </w:rPr>
              <w:t>2-3.2拒绝理由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2-3.0用户列表界面，</w:t>
            </w:r>
            <w:r>
              <w:rPr>
                <w:rFonts w:hint="eastAsia" w:asciiTheme="minorEastAsia" w:hAnsiTheme="minorEastAsia" w:eastAsiaTheme="minorEastAsia"/>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BR-A-3用户名长度在6-12位字符之间且不重名，密码长度在6-20位之间，邮箱格式中必须有符号“@”，身份证号码18位，真实姓名不为空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0.56</w:t>
            </w:r>
          </w:p>
        </w:tc>
      </w:tr>
    </w:tbl>
    <w:p/>
    <w:p>
      <w:pPr>
        <w:pStyle w:val="5"/>
      </w:pPr>
      <w:bookmarkStart w:id="966" w:name="_Toc22916"/>
      <w:bookmarkStart w:id="967" w:name="A_用户信息界面_用户信息修改按钮"/>
      <w:r>
        <w:rPr>
          <w:rFonts w:hint="eastAsia"/>
          <w:lang w:val="en-US" w:eastAsia="zh-CN"/>
        </w:rPr>
        <w:t>4.3.5.1</w:t>
      </w:r>
      <w:r>
        <w:rPr>
          <w:rFonts w:hint="eastAsia"/>
        </w:rPr>
        <w:t>用户信息界面/用户信息修改按钮</w:t>
      </w:r>
      <w:bookmarkEnd w:id="966"/>
    </w:p>
    <w:bookmarkEnd w:id="967"/>
    <w:p>
      <w:r>
        <w:drawing>
          <wp:inline distT="0" distB="0" distL="0" distR="0">
            <wp:extent cx="5274310" cy="3168650"/>
            <wp:effectExtent l="0" t="0" r="1397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2"/>
                    <a:stretch>
                      <a:fillRect/>
                    </a:stretch>
                  </pic:blipFill>
                  <pic:spPr>
                    <a:xfrm>
                      <a:off x="0" y="0"/>
                      <a:ext cx="5274310" cy="3168650"/>
                    </a:xfrm>
                    <a:prstGeom prst="rect">
                      <a:avLst/>
                    </a:prstGeom>
                  </pic:spPr>
                </pic:pic>
              </a:graphicData>
            </a:graphic>
          </wp:inline>
        </w:drawing>
      </w:r>
    </w:p>
    <w:p>
      <w:pPr>
        <w:pStyle w:val="5"/>
      </w:pPr>
      <w:bookmarkStart w:id="968" w:name="_Toc2155"/>
      <w:bookmarkStart w:id="969" w:name="A_用户申请列表"/>
      <w:r>
        <w:rPr>
          <w:rFonts w:hint="eastAsia"/>
          <w:lang w:val="en-US" w:eastAsia="zh-CN"/>
        </w:rPr>
        <w:t>4.3.5.2</w:t>
      </w:r>
      <w:r>
        <w:rPr>
          <w:rFonts w:hint="eastAsia"/>
        </w:rPr>
        <w:t>用户申请列表</w:t>
      </w:r>
      <w:bookmarkEnd w:id="968"/>
    </w:p>
    <w:bookmarkEnd w:id="969"/>
    <w:p>
      <w:r>
        <w:drawing>
          <wp:inline distT="0" distB="0" distL="0" distR="0">
            <wp:extent cx="5274310" cy="3182620"/>
            <wp:effectExtent l="0" t="0" r="1397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43"/>
                    <a:stretch>
                      <a:fillRect/>
                    </a:stretch>
                  </pic:blipFill>
                  <pic:spPr>
                    <a:xfrm>
                      <a:off x="0" y="0"/>
                      <a:ext cx="5274310" cy="3182620"/>
                    </a:xfrm>
                    <a:prstGeom prst="rect">
                      <a:avLst/>
                    </a:prstGeom>
                  </pic:spPr>
                </pic:pic>
              </a:graphicData>
            </a:graphic>
          </wp:inline>
        </w:drawing>
      </w:r>
    </w:p>
    <w:p>
      <w:pPr>
        <w:widowControl/>
        <w:jc w:val="left"/>
      </w:pPr>
      <w:r>
        <w:br w:type="page"/>
      </w:r>
    </w:p>
    <w:p>
      <w:pPr>
        <w:pStyle w:val="5"/>
      </w:pPr>
      <w:bookmarkStart w:id="970" w:name="_Toc2466"/>
      <w:bookmarkStart w:id="971" w:name="A_同意_拒绝按钮"/>
      <w:r>
        <w:rPr>
          <w:rFonts w:hint="eastAsia"/>
          <w:lang w:val="en-US" w:eastAsia="zh-CN"/>
        </w:rPr>
        <w:t>4.3.5.3</w:t>
      </w:r>
      <w:r>
        <w:rPr>
          <w:rFonts w:hint="eastAsia"/>
        </w:rPr>
        <w:t>同意/拒绝按钮</w:t>
      </w:r>
      <w:bookmarkEnd w:id="970"/>
    </w:p>
    <w:bookmarkEnd w:id="971"/>
    <w:p>
      <w:r>
        <w:drawing>
          <wp:inline distT="0" distB="0" distL="0" distR="0">
            <wp:extent cx="5274310" cy="3602990"/>
            <wp:effectExtent l="0" t="0" r="1397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44"/>
                    <a:stretch>
                      <a:fillRect/>
                    </a:stretch>
                  </pic:blipFill>
                  <pic:spPr>
                    <a:xfrm>
                      <a:off x="0" y="0"/>
                      <a:ext cx="5274310" cy="3602990"/>
                    </a:xfrm>
                    <a:prstGeom prst="rect">
                      <a:avLst/>
                    </a:prstGeom>
                  </pic:spPr>
                </pic:pic>
              </a:graphicData>
            </a:graphic>
          </wp:inline>
        </w:drawing>
      </w:r>
    </w:p>
    <w:p>
      <w:pPr>
        <w:rPr>
          <w:color w:val="FF0000"/>
        </w:rPr>
      </w:pPr>
      <w:bookmarkStart w:id="972" w:name="_Toc15203"/>
      <w:bookmarkStart w:id="973" w:name="A_拒绝理由"/>
      <w:r>
        <w:rPr>
          <w:rStyle w:val="37"/>
          <w:rFonts w:hint="eastAsia"/>
          <w:lang w:val="en-US" w:eastAsia="zh-CN"/>
        </w:rPr>
        <w:t>4.3.5.4</w:t>
      </w:r>
      <w:r>
        <w:rPr>
          <w:rStyle w:val="37"/>
          <w:rFonts w:hint="eastAsia"/>
        </w:rPr>
        <w:t>拒绝理由</w:t>
      </w:r>
      <w:bookmarkEnd w:id="972"/>
      <w:r>
        <w:rPr>
          <w:rFonts w:hint="eastAsia"/>
          <w:color w:val="FF0000"/>
        </w:rPr>
        <w:t>：</w:t>
      </w:r>
    </w:p>
    <w:bookmarkEnd w:id="973"/>
    <w:p>
      <w:r>
        <w:drawing>
          <wp:inline distT="0" distB="0" distL="0" distR="0">
            <wp:extent cx="5274310" cy="3556635"/>
            <wp:effectExtent l="0" t="0" r="1397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5"/>
                    <a:stretch>
                      <a:fillRect/>
                    </a:stretch>
                  </pic:blipFill>
                  <pic:spPr>
                    <a:xfrm>
                      <a:off x="0" y="0"/>
                      <a:ext cx="5274310" cy="3556635"/>
                    </a:xfrm>
                    <a:prstGeom prst="rect">
                      <a:avLst/>
                    </a:prstGeom>
                  </pic:spPr>
                </pic:pic>
              </a:graphicData>
            </a:graphic>
          </wp:inline>
        </w:drawing>
      </w:r>
    </w:p>
    <w:p>
      <w:pPr>
        <w:pStyle w:val="5"/>
      </w:pPr>
      <w:bookmarkStart w:id="974" w:name="_Toc10335"/>
      <w:r>
        <w:rPr>
          <w:rFonts w:hint="eastAsia"/>
          <w:lang w:val="en-US" w:eastAsia="zh-CN"/>
        </w:rPr>
        <w:t>4.3.5.5</w:t>
      </w:r>
      <w:r>
        <w:rPr>
          <w:rFonts w:hint="eastAsia"/>
        </w:rPr>
        <w:t>对话框图</w:t>
      </w:r>
      <w:bookmarkEnd w:id="974"/>
    </w:p>
    <w:p>
      <w:r>
        <w:drawing>
          <wp:inline distT="0" distB="0" distL="0" distR="0">
            <wp:extent cx="5274310" cy="4822825"/>
            <wp:effectExtent l="0" t="0" r="1397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6"/>
                    <a:stretch>
                      <a:fillRect/>
                    </a:stretch>
                  </pic:blipFill>
                  <pic:spPr>
                    <a:xfrm>
                      <a:off x="0" y="0"/>
                      <a:ext cx="5274310" cy="4822825"/>
                    </a:xfrm>
                    <a:prstGeom prst="rect">
                      <a:avLst/>
                    </a:prstGeom>
                  </pic:spPr>
                </pic:pic>
              </a:graphicData>
            </a:graphic>
          </wp:inline>
        </w:drawing>
      </w:r>
    </w:p>
    <w:p>
      <w:bookmarkStart w:id="975" w:name="_Toc13152"/>
      <w:r>
        <w:rPr>
          <w:rStyle w:val="37"/>
          <w:rFonts w:hint="eastAsia"/>
          <w:lang w:val="en-US" w:eastAsia="zh-CN"/>
        </w:rPr>
        <w:t>4.3.5.6</w:t>
      </w:r>
      <w:r>
        <w:rPr>
          <w:rStyle w:val="37"/>
          <w:rFonts w:hint="eastAsia"/>
        </w:rPr>
        <w:t>时序图</w:t>
      </w:r>
      <w:bookmarkEnd w:id="975"/>
      <w:r>
        <w:rPr>
          <w:rFonts w:hint="eastAsia"/>
        </w:rPr>
        <w:t>：</w:t>
      </w:r>
    </w:p>
    <w:p>
      <w:r>
        <w:rPr>
          <w:rFonts w:hint="eastAsia"/>
        </w:rPr>
        <w:drawing>
          <wp:inline distT="0" distB="0" distL="114300" distR="114300">
            <wp:extent cx="5271770" cy="4523105"/>
            <wp:effectExtent l="0" t="0" r="1270" b="3175"/>
            <wp:docPr id="69" name="图片 69" descr="5E3E308AFCFED4B4C8A4082D92907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5E3E308AFCFED4B4C8A4082D929072A4"/>
                    <pic:cNvPicPr>
                      <a:picLocks noChangeAspect="1"/>
                    </pic:cNvPicPr>
                  </pic:nvPicPr>
                  <pic:blipFill>
                    <a:blip r:embed="rId347"/>
                    <a:stretch>
                      <a:fillRect/>
                    </a:stretch>
                  </pic:blipFill>
                  <pic:spPr>
                    <a:xfrm>
                      <a:off x="0" y="0"/>
                      <a:ext cx="5271770" cy="4523105"/>
                    </a:xfrm>
                    <a:prstGeom prst="rect">
                      <a:avLst/>
                    </a:prstGeom>
                  </pic:spPr>
                </pic:pic>
              </a:graphicData>
            </a:graphic>
          </wp:inline>
        </w:drawing>
      </w:r>
    </w:p>
    <w:p>
      <w:pPr>
        <w:pStyle w:val="4"/>
      </w:pPr>
      <w:bookmarkStart w:id="976" w:name="_Toc10687"/>
      <w:bookmarkStart w:id="977" w:name="_Toc21104"/>
      <w:r>
        <w:rPr>
          <w:rFonts w:hint="eastAsia"/>
        </w:rPr>
        <w:t>4.3.6管理员新增用户</w:t>
      </w:r>
      <w:bookmarkEnd w:id="976"/>
      <w:bookmarkEnd w:id="97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A-2-4</w:t>
            </w:r>
            <w:r>
              <w:rPr>
                <w:rFonts w:eastAsia="Times New Roman"/>
              </w:rPr>
              <w:t>,</w:t>
            </w:r>
            <w:r>
              <w:rPr>
                <w:rFonts w:hint="eastAsia" w:eastAsia="Times New Roman"/>
              </w:rPr>
              <w:t>新增用户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管理员希望增加用户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管理员表示他希望增加一些用户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1.将新增用户信息输入到系统中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2-4.0管理员新增用户</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"A_新增用户按钮" </w:instrText>
            </w:r>
            <w:r>
              <w:rPr>
                <w:color w:val="1F4E79" w:themeColor="accent1" w:themeShade="80"/>
              </w:rPr>
              <w:fldChar w:fldCharType="separate"/>
            </w:r>
            <w:r>
              <w:rPr>
                <w:rStyle w:val="30"/>
                <w:rFonts w:hint="eastAsia" w:eastAsia="Times New Roman"/>
                <w:color w:val="1F4E79" w:themeColor="accent1" w:themeShade="80"/>
              </w:rPr>
              <w:t>新增用户按钮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"A_确认按钮"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新增用户界面</w:t>
            </w:r>
            <w:r>
              <w:rPr>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3.填写用户名，密码，确认密码，真实姓名，邮箱，邮箱验证码，身份证号码的信息</w:t>
            </w:r>
          </w:p>
          <w:p>
            <w:pPr>
              <w:rPr>
                <w:rStyle w:val="31"/>
                <w:rFonts w:eastAsiaTheme="minorEastAsia"/>
                <w:color w:val="FF0000"/>
              </w:rPr>
            </w:pPr>
            <w:r>
              <w:rPr>
                <w:rFonts w:hint="eastAsia" w:eastAsia="Times New Roman"/>
              </w:rPr>
              <w:t>4点击</w:t>
            </w:r>
            <w:r>
              <w:rPr>
                <w:color w:val="1F4E79" w:themeColor="accent1" w:themeShade="80"/>
              </w:rPr>
              <w:fldChar w:fldCharType="begin"/>
            </w:r>
            <w:r>
              <w:rPr>
                <w:color w:val="1F4E79" w:themeColor="accent1" w:themeShade="80"/>
              </w:rPr>
              <w:instrText xml:space="preserve"> HYPERLINK \l "A_确认按钮" </w:instrText>
            </w:r>
            <w:r>
              <w:rPr>
                <w:color w:val="1F4E79" w:themeColor="accent1" w:themeShade="80"/>
              </w:rPr>
              <w:fldChar w:fldCharType="separate"/>
            </w:r>
            <w:r>
              <w:rPr>
                <w:rStyle w:val="30"/>
                <w:rFonts w:hint="eastAsia" w:eastAsia="Times New Roman"/>
                <w:color w:val="1F4E79" w:themeColor="accent1" w:themeShade="80"/>
              </w:rPr>
              <w:t>确认按钮</w:t>
            </w:r>
            <w:r>
              <w:rPr>
                <w:rStyle w:val="31"/>
                <w:rFonts w:hint="eastAsia" w:eastAsia="Times New Roman"/>
                <w:color w:val="1F4E79" w:themeColor="accent1" w:themeShade="80"/>
              </w:rPr>
              <w:fldChar w:fldCharType="end"/>
            </w:r>
          </w:p>
          <w:p>
            <w:pPr>
              <w:rPr>
                <w:rFonts w:eastAsiaTheme="minorEastAsia"/>
                <w:color w:val="FF0000"/>
              </w:rPr>
            </w:pPr>
            <w:r>
              <w:rPr>
                <w:rStyle w:val="31"/>
                <w:rFonts w:hint="eastAsia" w:eastAsiaTheme="minorEastAsia"/>
                <w:color w:val="auto"/>
                <w:u w:val="none"/>
              </w:rPr>
              <w:t>5.提示信息：新增成功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2-4.0E1用户名存在</w:t>
            </w:r>
          </w:p>
          <w:p>
            <w:pPr>
              <w:rPr>
                <w:rFonts w:eastAsia="Times New Roman"/>
              </w:rPr>
            </w:pPr>
            <w:r>
              <w:rPr>
                <w:rFonts w:hint="eastAsia" w:asciiTheme="minorEastAsia" w:hAnsiTheme="minorEastAsia" w:eastAsiaTheme="minorEastAsia"/>
              </w:rPr>
              <w:t>E</w:t>
            </w:r>
            <w:r>
              <w:rPr>
                <w:rFonts w:hint="eastAsia" w:eastAsia="Times New Roman"/>
              </w:rPr>
              <w:t>1.系统提示信息：用户名已存在</w:t>
            </w:r>
          </w:p>
          <w:p>
            <w:pPr>
              <w:rPr>
                <w:rFonts w:eastAsia="Times New Roman"/>
                <w:b/>
              </w:rPr>
            </w:pPr>
            <w:r>
              <w:rPr>
                <w:rFonts w:hint="eastAsia" w:eastAsia="Times New Roman"/>
                <w:b/>
              </w:rPr>
              <w:t>2-4.0E2用户名长度不在6-12位字符之间</w:t>
            </w:r>
          </w:p>
          <w:p>
            <w:pPr>
              <w:rPr>
                <w:rFonts w:eastAsia="Times New Roman"/>
              </w:rPr>
            </w:pPr>
            <w:r>
              <w:rPr>
                <w:rFonts w:hint="eastAsia" w:asciiTheme="minorEastAsia" w:hAnsiTheme="minorEastAsia" w:eastAsiaTheme="minorEastAsia"/>
              </w:rPr>
              <w:t>E2.</w:t>
            </w:r>
            <w:r>
              <w:rPr>
                <w:rFonts w:hint="eastAsia" w:eastAsia="Times New Roman"/>
              </w:rPr>
              <w:t>系统提示信息：用户名不符合规范</w:t>
            </w:r>
          </w:p>
          <w:p>
            <w:pPr>
              <w:rPr>
                <w:rFonts w:eastAsia="Times New Roman"/>
                <w:b/>
              </w:rPr>
            </w:pPr>
            <w:r>
              <w:rPr>
                <w:rFonts w:hint="eastAsia" w:eastAsia="Times New Roman"/>
                <w:b/>
              </w:rPr>
              <w:t>2-4.0E3用户名为空</w:t>
            </w:r>
          </w:p>
          <w:p>
            <w:pPr>
              <w:rPr>
                <w:rFonts w:eastAsia="Times New Roman"/>
              </w:rPr>
            </w:pPr>
            <w:r>
              <w:rPr>
                <w:rFonts w:hint="eastAsia" w:asciiTheme="minorEastAsia" w:hAnsiTheme="minorEastAsia" w:eastAsiaTheme="minorEastAsia"/>
              </w:rPr>
              <w:t>E3</w:t>
            </w:r>
            <w:r>
              <w:rPr>
                <w:rFonts w:hint="eastAsia" w:eastAsia="Times New Roman"/>
              </w:rPr>
              <w:t>.系统提示信息：用户名不能为空</w:t>
            </w:r>
          </w:p>
          <w:p>
            <w:pPr>
              <w:rPr>
                <w:rFonts w:eastAsia="Times New Roman"/>
                <w:b/>
              </w:rPr>
            </w:pPr>
            <w:r>
              <w:rPr>
                <w:rFonts w:hint="eastAsia" w:eastAsia="Times New Roman"/>
                <w:b/>
              </w:rPr>
              <w:t>2-4.0E4密码长度小于6位</w:t>
            </w:r>
          </w:p>
          <w:p>
            <w:pPr>
              <w:rPr>
                <w:rFonts w:eastAsia="Times New Roman"/>
              </w:rPr>
            </w:pPr>
            <w:r>
              <w:rPr>
                <w:rFonts w:hint="eastAsia" w:asciiTheme="minorEastAsia" w:hAnsiTheme="minorEastAsia" w:eastAsiaTheme="minorEastAsia"/>
              </w:rPr>
              <w:t>E4</w:t>
            </w:r>
            <w:r>
              <w:rPr>
                <w:rFonts w:hint="eastAsia" w:eastAsia="Times New Roman"/>
              </w:rPr>
              <w:t>.系统提示信息：密码长度小于6位</w:t>
            </w:r>
          </w:p>
          <w:p>
            <w:pPr>
              <w:rPr>
                <w:rFonts w:eastAsia="Times New Roman"/>
                <w:b/>
              </w:rPr>
            </w:pPr>
            <w:r>
              <w:rPr>
                <w:rFonts w:hint="eastAsia" w:eastAsia="Times New Roman"/>
                <w:b/>
              </w:rPr>
              <w:t>2-4.0E5密码长度大于20位</w:t>
            </w:r>
          </w:p>
          <w:p>
            <w:pPr>
              <w:rPr>
                <w:rFonts w:eastAsia="Times New Roman"/>
              </w:rPr>
            </w:pPr>
            <w:r>
              <w:rPr>
                <w:rFonts w:hint="eastAsia" w:asciiTheme="minorEastAsia" w:hAnsiTheme="minorEastAsia" w:eastAsiaTheme="minorEastAsia"/>
              </w:rPr>
              <w:t>E5</w:t>
            </w:r>
            <w:r>
              <w:rPr>
                <w:rFonts w:hint="eastAsia" w:eastAsia="Times New Roman"/>
              </w:rPr>
              <w:t>. 系统提示信息：密码长度大于20位</w:t>
            </w:r>
          </w:p>
          <w:p>
            <w:pPr>
              <w:rPr>
                <w:rFonts w:eastAsia="Times New Roman"/>
                <w:b/>
              </w:rPr>
            </w:pPr>
            <w:r>
              <w:rPr>
                <w:rFonts w:hint="eastAsia" w:eastAsia="Times New Roman"/>
                <w:b/>
              </w:rPr>
              <w:t>2-4.0E6密码与确认密码不一致</w:t>
            </w:r>
          </w:p>
          <w:p>
            <w:pPr>
              <w:rPr>
                <w:rFonts w:eastAsia="Times New Roman"/>
              </w:rPr>
            </w:pPr>
            <w:r>
              <w:rPr>
                <w:rFonts w:hint="eastAsia" w:asciiTheme="minorEastAsia" w:hAnsiTheme="minorEastAsia" w:eastAsiaTheme="minorEastAsia"/>
              </w:rPr>
              <w:t>E6</w:t>
            </w:r>
            <w:r>
              <w:rPr>
                <w:rFonts w:hint="eastAsia" w:eastAsia="Times New Roman"/>
              </w:rPr>
              <w:t>.系统提示信息：两次密码不一致</w:t>
            </w:r>
          </w:p>
          <w:p>
            <w:pPr>
              <w:rPr>
                <w:rFonts w:eastAsia="Times New Roman"/>
                <w:b/>
              </w:rPr>
            </w:pPr>
            <w:r>
              <w:rPr>
                <w:rFonts w:hint="eastAsia" w:eastAsia="Times New Roman"/>
                <w:b/>
              </w:rPr>
              <w:t>2-4.0E7邮箱格式错误</w:t>
            </w:r>
          </w:p>
          <w:p>
            <w:pPr>
              <w:rPr>
                <w:rFonts w:eastAsia="Times New Roman"/>
              </w:rPr>
            </w:pPr>
            <w:r>
              <w:rPr>
                <w:rFonts w:hint="eastAsia" w:asciiTheme="minorEastAsia" w:hAnsiTheme="minorEastAsia" w:eastAsiaTheme="minorEastAsia"/>
              </w:rPr>
              <w:t>E7</w:t>
            </w:r>
            <w:r>
              <w:rPr>
                <w:rFonts w:hint="eastAsia" w:eastAsia="Times New Roman"/>
              </w:rPr>
              <w:t>.系统提示信息：邮箱格式不正确</w:t>
            </w:r>
          </w:p>
          <w:p>
            <w:pPr>
              <w:rPr>
                <w:rFonts w:eastAsia="Times New Roman"/>
                <w:b/>
              </w:rPr>
            </w:pPr>
            <w:r>
              <w:rPr>
                <w:rFonts w:hint="eastAsia" w:eastAsia="Times New Roman"/>
                <w:b/>
              </w:rPr>
              <w:t>2-4.0E8身份证号码长度不是18位</w:t>
            </w:r>
          </w:p>
          <w:p>
            <w:pPr>
              <w:rPr>
                <w:rFonts w:eastAsia="Times New Roman"/>
              </w:rPr>
            </w:pPr>
            <w:r>
              <w:rPr>
                <w:rFonts w:hint="eastAsia" w:asciiTheme="minorEastAsia" w:hAnsiTheme="minorEastAsia" w:eastAsiaTheme="minorEastAsia"/>
              </w:rPr>
              <w:t>E8</w:t>
            </w:r>
            <w:r>
              <w:rPr>
                <w:rFonts w:hint="eastAsia" w:eastAsia="Times New Roman"/>
              </w:rPr>
              <w:t>.系统提示信息：身份证号码长度不正确</w:t>
            </w:r>
          </w:p>
          <w:p>
            <w:pPr>
              <w:rPr>
                <w:rFonts w:eastAsia="Times New Roman"/>
                <w:b/>
              </w:rPr>
            </w:pPr>
            <w:r>
              <w:rPr>
                <w:rFonts w:hint="eastAsia" w:eastAsia="Times New Roman"/>
                <w:b/>
              </w:rPr>
              <w:t>2-4.0E9用户名包含敏感词汇</w:t>
            </w:r>
          </w:p>
          <w:p>
            <w:pPr>
              <w:rPr>
                <w:rFonts w:eastAsia="Times New Roman"/>
              </w:rPr>
            </w:pPr>
            <w:r>
              <w:rPr>
                <w:rFonts w:hint="eastAsia" w:asciiTheme="minorEastAsia" w:hAnsiTheme="minorEastAsia" w:eastAsiaTheme="minorEastAsia"/>
              </w:rPr>
              <w:t>E9</w:t>
            </w:r>
            <w:r>
              <w:rPr>
                <w:rFonts w:hint="eastAsia" w:eastAsia="Times New Roman"/>
              </w:rPr>
              <w:t>.系统提示信息：用户名包含敏感词汇</w:t>
            </w:r>
          </w:p>
          <w:p>
            <w:pPr>
              <w:rPr>
                <w:rFonts w:eastAsia="Times New Roman"/>
                <w:b/>
              </w:rPr>
            </w:pPr>
            <w:r>
              <w:rPr>
                <w:rFonts w:hint="eastAsia" w:eastAsia="Times New Roman"/>
                <w:b/>
              </w:rPr>
              <w:t>2-4.0E10真实姓名为空</w:t>
            </w:r>
          </w:p>
          <w:p>
            <w:pPr>
              <w:rPr>
                <w:rFonts w:eastAsia="Times New Roman"/>
              </w:rPr>
            </w:pPr>
            <w:r>
              <w:rPr>
                <w:rFonts w:hint="eastAsia" w:asciiTheme="minorEastAsia" w:hAnsiTheme="minorEastAsia" w:eastAsiaTheme="minorEastAsia"/>
              </w:rPr>
              <w:t>E10</w:t>
            </w:r>
            <w:r>
              <w:rPr>
                <w:rFonts w:hint="eastAsia" w:eastAsia="Times New Roman"/>
              </w:rPr>
              <w:t>.系统提示信息：真实姓名不能为空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2-4.0用户名，密码，确认密码，真实姓名，邮箱，邮箱验证码，身份证信息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2-4.0</w:t>
            </w:r>
            <w:r>
              <w:rPr>
                <w:rFonts w:hint="eastAsia" w:asciiTheme="minorEastAsia" w:hAnsiTheme="minorEastAsia" w:eastAsiaTheme="minorEastAsia"/>
              </w:rPr>
              <w:t>E1，E2，E3，E4，E5，E6，E7，E8，E9，E10，新增成功，新增用户界面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BR-A-3用户名长度在6-12位字符之间且不重名，密码长度在6-20位之间，邮箱格式中必须有符号“@”，身份证号码18位，真实姓名不为空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0.41</w:t>
            </w:r>
          </w:p>
        </w:tc>
      </w:tr>
    </w:tbl>
    <w:p>
      <w:pPr>
        <w:pStyle w:val="5"/>
      </w:pPr>
      <w:bookmarkStart w:id="978" w:name="_Toc21305"/>
      <w:bookmarkStart w:id="979" w:name="A_确认按钮"/>
      <w:r>
        <w:rPr>
          <w:rFonts w:hint="eastAsia"/>
          <w:lang w:val="en-US" w:eastAsia="zh-CN"/>
        </w:rPr>
        <w:t>4.3.6.1</w:t>
      </w:r>
      <w:r>
        <w:rPr>
          <w:rFonts w:hint="eastAsia"/>
        </w:rPr>
        <w:t>确认按钮/新增用户界面</w:t>
      </w:r>
      <w:bookmarkEnd w:id="978"/>
    </w:p>
    <w:bookmarkEnd w:id="979"/>
    <w:p>
      <w:r>
        <w:drawing>
          <wp:inline distT="0" distB="0" distL="0" distR="0">
            <wp:extent cx="5274310" cy="3100705"/>
            <wp:effectExtent l="0" t="0" r="1397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48"/>
                    <a:stretch>
                      <a:fillRect/>
                    </a:stretch>
                  </pic:blipFill>
                  <pic:spPr>
                    <a:xfrm>
                      <a:off x="0" y="0"/>
                      <a:ext cx="5274310" cy="3100705"/>
                    </a:xfrm>
                    <a:prstGeom prst="rect">
                      <a:avLst/>
                    </a:prstGeom>
                  </pic:spPr>
                </pic:pic>
              </a:graphicData>
            </a:graphic>
          </wp:inline>
        </w:drawing>
      </w:r>
    </w:p>
    <w:p/>
    <w:p>
      <w:pPr>
        <w:pStyle w:val="5"/>
      </w:pPr>
      <w:bookmarkStart w:id="980" w:name="_Toc7263"/>
      <w:bookmarkStart w:id="981" w:name="A_新增用户按钮"/>
      <w:r>
        <w:rPr>
          <w:rFonts w:hint="eastAsia"/>
          <w:lang w:val="en-US" w:eastAsia="zh-CN"/>
        </w:rPr>
        <w:t>4.3.6.2</w:t>
      </w:r>
      <w:r>
        <w:rPr>
          <w:rFonts w:hint="eastAsia"/>
        </w:rPr>
        <w:t>新增用户按钮</w:t>
      </w:r>
      <w:bookmarkEnd w:id="980"/>
    </w:p>
    <w:bookmarkEnd w:id="981"/>
    <w:p>
      <w:r>
        <w:drawing>
          <wp:inline distT="0" distB="0" distL="0" distR="0">
            <wp:extent cx="5274310" cy="2688590"/>
            <wp:effectExtent l="0" t="0" r="1397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39"/>
                    <a:stretch>
                      <a:fillRect/>
                    </a:stretch>
                  </pic:blipFill>
                  <pic:spPr>
                    <a:xfrm>
                      <a:off x="0" y="0"/>
                      <a:ext cx="5274310" cy="2688590"/>
                    </a:xfrm>
                    <a:prstGeom prst="rect">
                      <a:avLst/>
                    </a:prstGeom>
                  </pic:spPr>
                </pic:pic>
              </a:graphicData>
            </a:graphic>
          </wp:inline>
        </w:drawing>
      </w:r>
    </w:p>
    <w:p>
      <w:pPr>
        <w:rPr>
          <w:color w:val="FF0000"/>
        </w:rPr>
      </w:pPr>
      <w:bookmarkStart w:id="982" w:name="_Toc28188"/>
      <w:r>
        <w:rPr>
          <w:rStyle w:val="37"/>
          <w:rFonts w:hint="eastAsia"/>
          <w:lang w:val="en-US" w:eastAsia="zh-CN"/>
        </w:rPr>
        <w:t>4.3.6.3</w:t>
      </w:r>
      <w:r>
        <w:rPr>
          <w:rStyle w:val="37"/>
          <w:rFonts w:hint="eastAsia"/>
        </w:rPr>
        <w:t>对话框图</w:t>
      </w:r>
      <w:bookmarkEnd w:id="982"/>
      <w:r>
        <w:rPr>
          <w:rFonts w:hint="eastAsia"/>
          <w:color w:val="FF0000"/>
        </w:rPr>
        <w:t>：</w:t>
      </w:r>
    </w:p>
    <w:p>
      <w:r>
        <w:drawing>
          <wp:inline distT="0" distB="0" distL="0" distR="0">
            <wp:extent cx="3666490" cy="3799840"/>
            <wp:effectExtent l="0" t="0" r="6350" b="1016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49"/>
                    <a:stretch>
                      <a:fillRect/>
                    </a:stretch>
                  </pic:blipFill>
                  <pic:spPr>
                    <a:xfrm>
                      <a:off x="0" y="0"/>
                      <a:ext cx="3666667" cy="3800000"/>
                    </a:xfrm>
                    <a:prstGeom prst="rect">
                      <a:avLst/>
                    </a:prstGeom>
                  </pic:spPr>
                </pic:pic>
              </a:graphicData>
            </a:graphic>
          </wp:inline>
        </w:drawing>
      </w:r>
    </w:p>
    <w:p>
      <w:pPr>
        <w:pStyle w:val="4"/>
      </w:pPr>
      <w:bookmarkStart w:id="983" w:name="_Toc583"/>
      <w:bookmarkStart w:id="984" w:name="_Toc23367"/>
      <w:r>
        <w:rPr>
          <w:rFonts w:hint="eastAsia"/>
        </w:rPr>
        <w:t>4.3.7管理员封禁IP地址</w:t>
      </w:r>
      <w:bookmarkEnd w:id="983"/>
      <w:bookmarkEnd w:id="984"/>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A-2-5封禁IP地址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管理员希望封禁指定IP地址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管理员表示他希望封禁某些指定的用户IP地址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1.将封禁IP地址记录到数据库中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2.5.0管理员封禁IP地址</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"A_封禁IP地址按钮_冻结按钮" </w:instrText>
            </w:r>
            <w:r>
              <w:rPr>
                <w:color w:val="1F4E79" w:themeColor="accent1" w:themeShade="80"/>
              </w:rPr>
              <w:fldChar w:fldCharType="separate"/>
            </w:r>
            <w:r>
              <w:rPr>
                <w:rStyle w:val="30"/>
                <w:rFonts w:hint="eastAsia" w:eastAsia="Times New Roman"/>
                <w:color w:val="1F4E79" w:themeColor="accent1" w:themeShade="80"/>
              </w:rPr>
              <w:t>封禁IP地址按钮</w:t>
            </w:r>
            <w:r>
              <w:rPr>
                <w:rStyle w:val="31"/>
                <w:rFonts w:hint="eastAsia" w:eastAsia="Times New Roman"/>
                <w:color w:val="1F4E79" w:themeColor="accent1" w:themeShade="80"/>
              </w:rPr>
              <w:fldChar w:fldCharType="end"/>
            </w:r>
          </w:p>
          <w:p>
            <w:pPr>
              <w:rPr>
                <w:rFonts w:eastAsia="Times New Roman"/>
              </w:rPr>
            </w:pPr>
            <w:r>
              <w:rPr>
                <w:rStyle w:val="31"/>
                <w:rFonts w:eastAsia="Times New Roman"/>
                <w:color w:val="auto"/>
                <w:u w:val="none"/>
              </w:rPr>
              <w:t>2.</w:t>
            </w:r>
            <w:r>
              <w:rPr>
                <w:rStyle w:val="31"/>
                <w:rFonts w:hint="eastAsia" w:asciiTheme="minorEastAsia" w:hAnsiTheme="minorEastAsia" w:eastAsiaTheme="minorEastAsia"/>
                <w:color w:val="auto"/>
                <w:u w:val="none"/>
              </w:rPr>
              <w:t>显示</w:t>
            </w:r>
            <w:r>
              <w:rPr>
                <w:rStyle w:val="31"/>
                <w:rFonts w:hint="eastAsia" w:asciiTheme="minorEastAsia" w:hAnsiTheme="minorEastAsia" w:eastAsiaTheme="minorEastAsia"/>
                <w:color w:val="1F4E79" w:themeColor="accent1" w:themeShade="80"/>
                <w:u w:val="none"/>
              </w:rPr>
              <w:fldChar w:fldCharType="begin"/>
            </w:r>
            <w:r>
              <w:rPr>
                <w:rStyle w:val="31"/>
                <w:rFonts w:hint="eastAsia" w:asciiTheme="minorEastAsia" w:hAnsiTheme="minorEastAsia" w:eastAsiaTheme="minorEastAsia"/>
                <w:color w:val="1F4E79" w:themeColor="accent1" w:themeShade="80"/>
                <w:u w:val="none"/>
              </w:rPr>
              <w:instrText xml:space="preserve"> HYPERLINK \l "A_封禁IP地址按钮_冻结按钮" </w:instrText>
            </w:r>
            <w:r>
              <w:rPr>
                <w:rStyle w:val="31"/>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封禁IP界面</w:t>
            </w:r>
            <w:r>
              <w:rPr>
                <w:rStyle w:val="31"/>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3.管理员输入需要封禁IP地址</w:t>
            </w:r>
          </w:p>
          <w:p>
            <w:pPr>
              <w:rPr>
                <w:rFonts w:eastAsia="Times New Roman"/>
              </w:rPr>
            </w:pPr>
            <w:r>
              <w:rPr>
                <w:rFonts w:hint="eastAsia" w:eastAsia="Times New Roman"/>
              </w:rPr>
              <w:t>4.选择封禁的期限</w:t>
            </w:r>
          </w:p>
          <w:p>
            <w:pPr>
              <w:rPr>
                <w:rFonts w:eastAsia="Times New Roman"/>
              </w:rPr>
            </w:pPr>
            <w:r>
              <w:rPr>
                <w:rFonts w:hint="eastAsia" w:eastAsia="Times New Roman"/>
              </w:rPr>
              <w:t>5.填写封禁的原因</w:t>
            </w:r>
          </w:p>
          <w:p>
            <w:pPr>
              <w:rPr>
                <w:rFonts w:eastAsia="Times New Roman"/>
                <w:color w:val="FF0000"/>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"A_封禁IP地址按钮_冻结按钮"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7.返回</w:t>
            </w:r>
            <w:bookmarkStart w:id="985" w:name="_Hlk534023045"/>
            <w:r>
              <w:rPr>
                <w:rFonts w:hint="eastAsia" w:eastAsia="Times New Roman"/>
                <w:color w:val="1F4E79" w:themeColor="accent1" w:themeShade="80"/>
              </w:rPr>
              <w:fldChar w:fldCharType="begin"/>
            </w:r>
            <w:r>
              <w:rPr>
                <w:rFonts w:hint="eastAsia" w:eastAsia="Times New Roman"/>
                <w:color w:val="1F4E79" w:themeColor="accent1" w:themeShade="80"/>
              </w:rPr>
              <w:instrText xml:space="preserve"> HYPERLINK \l "A_封禁IP历史界面" </w:instrText>
            </w:r>
            <w:r>
              <w:rPr>
                <w:rFonts w:hint="eastAsia" w:eastAsia="Times New Roman"/>
                <w:color w:val="1F4E79" w:themeColor="accent1" w:themeShade="80"/>
              </w:rPr>
              <w:fldChar w:fldCharType="separate"/>
            </w:r>
            <w:r>
              <w:rPr>
                <w:rStyle w:val="31"/>
                <w:rFonts w:hint="eastAsia" w:eastAsia="Times New Roman"/>
                <w:color w:val="1F4E79" w:themeColor="accent1" w:themeShade="80"/>
              </w:rPr>
              <w:t>封禁IP历史界面</w:t>
            </w:r>
            <w:bookmarkEnd w:id="985"/>
            <w:r>
              <w:rPr>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2-5.0E1封禁原因为空</w:t>
            </w:r>
          </w:p>
          <w:p>
            <w:pPr>
              <w:rPr>
                <w:rFonts w:eastAsia="Times New Roman"/>
              </w:rPr>
            </w:pPr>
            <w:r>
              <w:rPr>
                <w:rFonts w:hint="eastAsia" w:asciiTheme="minorEastAsia" w:hAnsiTheme="minorEastAsia" w:eastAsiaTheme="minorEastAsia"/>
              </w:rPr>
              <w:t>E</w:t>
            </w:r>
            <w:r>
              <w:rPr>
                <w:rFonts w:hint="eastAsia" w:eastAsia="Times New Roman"/>
              </w:rPr>
              <w:t>1.系统提示信息：</w:t>
            </w:r>
            <w:r>
              <w:rPr>
                <w:color w:val="1F4E79" w:themeColor="accent1" w:themeShade="80"/>
              </w:rPr>
              <w:fldChar w:fldCharType="begin"/>
            </w:r>
            <w:r>
              <w:rPr>
                <w:color w:val="1F4E79" w:themeColor="accent1" w:themeShade="80"/>
              </w:rPr>
              <w:instrText xml:space="preserve"> HYPERLINK \l "A_封禁原因不能为空" </w:instrText>
            </w:r>
            <w:r>
              <w:rPr>
                <w:color w:val="1F4E79" w:themeColor="accent1" w:themeShade="80"/>
              </w:rPr>
              <w:fldChar w:fldCharType="separate"/>
            </w:r>
            <w:r>
              <w:rPr>
                <w:rStyle w:val="31"/>
                <w:rFonts w:hint="eastAsia" w:eastAsia="Times New Roman"/>
                <w:color w:val="1F4E79" w:themeColor="accent1" w:themeShade="80"/>
              </w:rPr>
              <w:t>封禁原因不能为空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2-5.0E2封禁期限为0</w:t>
            </w:r>
          </w:p>
          <w:p>
            <w:pPr>
              <w:rPr>
                <w:rFonts w:eastAsia="Times New Roman"/>
              </w:rPr>
            </w:pPr>
            <w:r>
              <w:rPr>
                <w:rFonts w:hint="eastAsia" w:asciiTheme="minorEastAsia" w:hAnsiTheme="minorEastAsia" w:eastAsiaTheme="minorEastAsia"/>
              </w:rPr>
              <w:t>E2</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"A_封禁期限不能为空" </w:instrText>
            </w:r>
            <w:r>
              <w:rPr>
                <w:color w:val="1F4E79" w:themeColor="accent1" w:themeShade="80"/>
              </w:rPr>
              <w:fldChar w:fldCharType="separate"/>
            </w:r>
            <w:r>
              <w:rPr>
                <w:rStyle w:val="31"/>
                <w:rFonts w:hint="eastAsia" w:eastAsia="Times New Roman"/>
                <w:color w:val="1F4E79" w:themeColor="accent1" w:themeShade="80"/>
              </w:rPr>
              <w:t>封禁期限不能为空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2-5.0E3IP地址为空</w:t>
            </w:r>
          </w:p>
          <w:p>
            <w:pPr>
              <w:rPr>
                <w:rFonts w:eastAsia="Times New Roman"/>
              </w:rPr>
            </w:pPr>
            <w:r>
              <w:rPr>
                <w:rFonts w:hint="eastAsia" w:asciiTheme="minorEastAsia" w:hAnsiTheme="minorEastAsia" w:eastAsiaTheme="minorEastAsia"/>
              </w:rPr>
              <w:t>E3</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"A_IP地址不能为空" </w:instrText>
            </w:r>
            <w:r>
              <w:rPr>
                <w:color w:val="1F4E79" w:themeColor="accent1" w:themeShade="80"/>
              </w:rPr>
              <w:fldChar w:fldCharType="separate"/>
            </w:r>
            <w:r>
              <w:rPr>
                <w:rStyle w:val="31"/>
                <w:rFonts w:hint="eastAsia" w:eastAsia="Times New Roman"/>
                <w:color w:val="1F4E79" w:themeColor="accent1" w:themeShade="80"/>
              </w:rPr>
              <w:t>IP地址不能为空</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2-5.0封禁IP地址，封禁期限，封禁原因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2-5.0封禁IP历史界面，</w:t>
            </w:r>
            <w:r>
              <w:rPr>
                <w:rFonts w:hint="eastAsia" w:asciiTheme="minorEastAsia" w:hAnsiTheme="minorEastAsia" w:eastAsiaTheme="minorEastAsia"/>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BE-A-4封禁原因不能为空，封禁期限不能为空，IP地址不能为空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0.62</w:t>
            </w:r>
          </w:p>
        </w:tc>
      </w:tr>
    </w:tbl>
    <w:p>
      <w:pPr>
        <w:pStyle w:val="5"/>
      </w:pPr>
      <w:bookmarkStart w:id="986" w:name="_Toc14034"/>
      <w:bookmarkStart w:id="987" w:name="A_封禁IP地址按钮_冻结按钮"/>
      <w:r>
        <w:rPr>
          <w:rFonts w:hint="eastAsia"/>
          <w:lang w:val="en-US" w:eastAsia="zh-CN"/>
        </w:rPr>
        <w:t>4.3.7.1</w:t>
      </w:r>
      <w:r>
        <w:rPr>
          <w:rFonts w:hint="eastAsia"/>
        </w:rPr>
        <w:t>封禁IP地址按钮/冻结按钮/封禁IP界面</w:t>
      </w:r>
      <w:bookmarkEnd w:id="986"/>
    </w:p>
    <w:bookmarkEnd w:id="987"/>
    <w:p>
      <w:r>
        <w:drawing>
          <wp:inline distT="0" distB="0" distL="0" distR="0">
            <wp:extent cx="5274310" cy="2665095"/>
            <wp:effectExtent l="0" t="0" r="1397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50"/>
                    <a:stretch>
                      <a:fillRect/>
                    </a:stretch>
                  </pic:blipFill>
                  <pic:spPr>
                    <a:xfrm>
                      <a:off x="0" y="0"/>
                      <a:ext cx="5274310" cy="2665095"/>
                    </a:xfrm>
                    <a:prstGeom prst="rect">
                      <a:avLst/>
                    </a:prstGeom>
                  </pic:spPr>
                </pic:pic>
              </a:graphicData>
            </a:graphic>
          </wp:inline>
        </w:drawing>
      </w:r>
    </w:p>
    <w:p>
      <w:pPr>
        <w:pStyle w:val="5"/>
      </w:pPr>
      <w:bookmarkStart w:id="988" w:name="_Toc24190"/>
      <w:bookmarkStart w:id="989" w:name="A_封禁IP历史界面"/>
      <w:r>
        <w:rPr>
          <w:rFonts w:hint="eastAsia"/>
          <w:lang w:val="en-US" w:eastAsia="zh-CN"/>
        </w:rPr>
        <w:t>4.3.7.2</w:t>
      </w:r>
      <w:r>
        <w:rPr>
          <w:rFonts w:hint="eastAsia"/>
        </w:rPr>
        <w:t>封禁IP历史界面</w:t>
      </w:r>
      <w:bookmarkEnd w:id="988"/>
    </w:p>
    <w:bookmarkEnd w:id="989"/>
    <w:p>
      <w:r>
        <w:drawing>
          <wp:inline distT="0" distB="0" distL="0" distR="0">
            <wp:extent cx="5274310" cy="2717165"/>
            <wp:effectExtent l="0" t="0" r="13970" b="1079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1"/>
                    <a:stretch>
                      <a:fillRect/>
                    </a:stretch>
                  </pic:blipFill>
                  <pic:spPr>
                    <a:xfrm>
                      <a:off x="0" y="0"/>
                      <a:ext cx="5274310" cy="2717165"/>
                    </a:xfrm>
                    <a:prstGeom prst="rect">
                      <a:avLst/>
                    </a:prstGeom>
                  </pic:spPr>
                </pic:pic>
              </a:graphicData>
            </a:graphic>
          </wp:inline>
        </w:drawing>
      </w:r>
    </w:p>
    <w:p>
      <w:pPr>
        <w:pStyle w:val="5"/>
      </w:pPr>
      <w:bookmarkStart w:id="990" w:name="_Toc3648"/>
      <w:bookmarkStart w:id="991" w:name="A_封禁原因不能为空"/>
      <w:r>
        <w:rPr>
          <w:rFonts w:hint="eastAsia"/>
          <w:lang w:val="en-US" w:eastAsia="zh-CN"/>
        </w:rPr>
        <w:t>4.3.7.3</w:t>
      </w:r>
      <w:r>
        <w:rPr>
          <w:rFonts w:hint="eastAsia"/>
        </w:rPr>
        <w:t>封禁原因不能为空</w:t>
      </w:r>
      <w:bookmarkEnd w:id="990"/>
    </w:p>
    <w:bookmarkEnd w:id="991"/>
    <w:p>
      <w:r>
        <w:rPr>
          <w:rFonts w:hint="eastAsia"/>
        </w:rPr>
        <w:t>暂无界面</w:t>
      </w:r>
    </w:p>
    <w:p>
      <w:pPr>
        <w:pStyle w:val="5"/>
      </w:pPr>
      <w:bookmarkStart w:id="992" w:name="_Toc26264"/>
      <w:bookmarkStart w:id="993" w:name="A_封禁期限不能为空"/>
      <w:r>
        <w:rPr>
          <w:rFonts w:hint="eastAsia"/>
          <w:lang w:val="en-US" w:eastAsia="zh-CN"/>
        </w:rPr>
        <w:t>4.3.7.4</w:t>
      </w:r>
      <w:r>
        <w:rPr>
          <w:rFonts w:hint="eastAsia"/>
        </w:rPr>
        <w:t>封禁期限不能为空</w:t>
      </w:r>
      <w:bookmarkEnd w:id="992"/>
    </w:p>
    <w:bookmarkEnd w:id="993"/>
    <w:p>
      <w:r>
        <w:rPr>
          <w:rFonts w:hint="eastAsia"/>
        </w:rPr>
        <w:t>暂无界面</w:t>
      </w:r>
    </w:p>
    <w:p>
      <w:pPr>
        <w:pStyle w:val="5"/>
      </w:pPr>
      <w:bookmarkStart w:id="994" w:name="_Toc21224"/>
      <w:bookmarkStart w:id="995" w:name="A_IP地址不能为空"/>
      <w:r>
        <w:rPr>
          <w:rFonts w:hint="eastAsia"/>
          <w:lang w:val="en-US" w:eastAsia="zh-CN"/>
        </w:rPr>
        <w:t>4.3.7.5</w:t>
      </w:r>
      <w:r>
        <w:rPr>
          <w:rFonts w:hint="eastAsia"/>
        </w:rPr>
        <w:t>IP地址不能为空</w:t>
      </w:r>
      <w:bookmarkEnd w:id="994"/>
    </w:p>
    <w:bookmarkEnd w:id="995"/>
    <w:p>
      <w:r>
        <w:rPr>
          <w:rFonts w:hint="eastAsia"/>
        </w:rPr>
        <w:t>暂无界面</w:t>
      </w:r>
    </w:p>
    <w:p>
      <w:pPr>
        <w:pStyle w:val="5"/>
      </w:pPr>
      <w:bookmarkStart w:id="996" w:name="_Toc26975"/>
      <w:r>
        <w:rPr>
          <w:rFonts w:hint="eastAsia"/>
          <w:lang w:val="en-US" w:eastAsia="zh-CN"/>
        </w:rPr>
        <w:t>4.3.7.6</w:t>
      </w:r>
      <w:r>
        <w:rPr>
          <w:rFonts w:hint="eastAsia"/>
        </w:rPr>
        <w:t>对话框图</w:t>
      </w:r>
      <w:bookmarkEnd w:id="996"/>
    </w:p>
    <w:p>
      <w:r>
        <w:drawing>
          <wp:inline distT="0" distB="0" distL="0" distR="0">
            <wp:extent cx="4998720" cy="424434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52"/>
                    <a:stretch>
                      <a:fillRect/>
                    </a:stretch>
                  </pic:blipFill>
                  <pic:spPr>
                    <a:xfrm>
                      <a:off x="0" y="0"/>
                      <a:ext cx="4999153" cy="4244708"/>
                    </a:xfrm>
                    <a:prstGeom prst="rect">
                      <a:avLst/>
                    </a:prstGeom>
                  </pic:spPr>
                </pic:pic>
              </a:graphicData>
            </a:graphic>
          </wp:inline>
        </w:drawing>
      </w:r>
    </w:p>
    <w:p/>
    <w:p>
      <w:pPr>
        <w:pStyle w:val="4"/>
      </w:pPr>
      <w:bookmarkStart w:id="997" w:name="_Toc11649"/>
      <w:bookmarkStart w:id="998" w:name="_Toc8565"/>
      <w:r>
        <w:rPr>
          <w:rFonts w:hint="eastAsia"/>
        </w:rPr>
        <w:t>4.3.8管理员解封IP地址</w:t>
      </w:r>
      <w:bookmarkEnd w:id="997"/>
      <w:bookmarkEnd w:id="99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A-2-6解封IP地址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管理员希望解封指定IP地址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1.将解封IP地址从数据库中封禁列表中移除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2-6.0管理员解封IP地址</w:t>
            </w:r>
          </w:p>
          <w:p>
            <w:pPr>
              <w:rPr>
                <w:rStyle w:val="31"/>
                <w:rFonts w:eastAsia="Times New Roman"/>
                <w:color w:val="FF0000"/>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"A_封禁IP历史按钮" </w:instrText>
            </w:r>
            <w:r>
              <w:rPr>
                <w:color w:val="1F4E79" w:themeColor="accent1" w:themeShade="80"/>
              </w:rPr>
              <w:fldChar w:fldCharType="separate"/>
            </w:r>
            <w:r>
              <w:rPr>
                <w:rStyle w:val="31"/>
                <w:rFonts w:hint="eastAsia" w:eastAsia="Times New Roman"/>
                <w:color w:val="1F4E79" w:themeColor="accent1" w:themeShade="80"/>
              </w:rPr>
              <w:t>封禁IP历史按钮</w:t>
            </w:r>
            <w:r>
              <w:rPr>
                <w:rStyle w:val="31"/>
                <w:rFonts w:hint="eastAsia" w:eastAsia="Times New Roman"/>
                <w:color w:val="1F4E79" w:themeColor="accent1" w:themeShade="80"/>
              </w:rPr>
              <w:fldChar w:fldCharType="end"/>
            </w:r>
          </w:p>
          <w:p>
            <w:pPr>
              <w:rPr>
                <w:rFonts w:eastAsia="Times New Roman"/>
                <w:color w:val="5B9BD5" w:themeColor="accent1"/>
                <w14:textFill>
                  <w14:solidFill>
                    <w14:schemeClr w14:val="accent1"/>
                  </w14:solidFill>
                </w14:textFill>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"A_案例列表界面_冻结按钮"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封禁IP列表界面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3.管理员通过复选框选择需要解封的IP地址</w:t>
            </w:r>
          </w:p>
          <w:p>
            <w:pPr>
              <w:rPr>
                <w:rFonts w:eastAsia="Times New Roman"/>
                <w:color w:val="1F4E79" w:themeColor="accent1" w:themeShade="80"/>
              </w:rPr>
            </w:pPr>
            <w:r>
              <w:rPr>
                <w:rFonts w:eastAsiaTheme="minorEastAsia"/>
              </w:rPr>
              <w:t>4</w:t>
            </w:r>
            <w:r>
              <w:rPr>
                <w:rFonts w:hint="eastAsia" w:eastAsia="Times New Roman"/>
              </w:rPr>
              <w:t>.</w:t>
            </w:r>
            <w:r>
              <w:rPr>
                <w:rFonts w:hint="eastAsia" w:asciiTheme="minorEastAsia" w:hAnsiTheme="minorEastAsia" w:eastAsiaTheme="minorEastAsia"/>
              </w:rPr>
              <w:t>点</w:t>
            </w:r>
            <w:r>
              <w:rPr>
                <w:rFonts w:hint="eastAsia" w:eastAsia="Times New Roman"/>
              </w:rPr>
              <w:t>击</w:t>
            </w:r>
            <w:r>
              <w:rPr>
                <w:color w:val="1F4E79" w:themeColor="accent1" w:themeShade="80"/>
              </w:rPr>
              <w:fldChar w:fldCharType="begin"/>
            </w:r>
            <w:r>
              <w:rPr>
                <w:color w:val="1F4E79" w:themeColor="accent1" w:themeShade="80"/>
              </w:rPr>
              <w:instrText xml:space="preserve"> HYPERLINK \l "A_解冻按钮_封禁IP列表界面" </w:instrText>
            </w:r>
            <w:r>
              <w:rPr>
                <w:color w:val="1F4E79" w:themeColor="accent1" w:themeShade="80"/>
              </w:rPr>
              <w:fldChar w:fldCharType="separate"/>
            </w:r>
            <w:r>
              <w:rPr>
                <w:rStyle w:val="31"/>
                <w:rFonts w:hint="eastAsia" w:eastAsia="Times New Roman"/>
                <w:color w:val="1F4E79" w:themeColor="accent1" w:themeShade="80"/>
              </w:rPr>
              <w:t>解冻按钮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"A_未选择解封的IP地址" </w:instrText>
            </w:r>
            <w:r>
              <w:rPr>
                <w:color w:val="1F4E79" w:themeColor="accent1" w:themeShade="80"/>
              </w:rPr>
              <w:fldChar w:fldCharType="separate"/>
            </w:r>
            <w:r>
              <w:rPr>
                <w:rStyle w:val="31"/>
                <w:rFonts w:hint="eastAsia" w:eastAsia="Times New Roman"/>
                <w:color w:val="1F4E79" w:themeColor="accent1" w:themeShade="80"/>
              </w:rPr>
              <w:t>封禁IP历史界面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2-6.0E1不选择解封的Ip地址</w:t>
            </w:r>
          </w:p>
          <w:p>
            <w:pPr>
              <w:rPr>
                <w:rFonts w:eastAsia="Times New Roman"/>
              </w:rPr>
            </w:pPr>
            <w:r>
              <w:rPr>
                <w:rFonts w:hint="eastAsia" w:asciiTheme="minorEastAsia" w:hAnsiTheme="minorEastAsia" w:eastAsiaTheme="minorEastAsia"/>
              </w:rPr>
              <w:t>无法选中解冻按钮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2-6.0封禁的IP地址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2-6.0</w:t>
            </w:r>
            <w:r>
              <w:rPr>
                <w:rFonts w:hint="eastAsia" w:ascii="宋体" w:hAnsi="宋体" w:eastAsia="宋体" w:cs="宋体"/>
              </w:rPr>
              <w:t>封禁</w:t>
            </w:r>
            <w:r>
              <w:rPr>
                <w:rFonts w:hint="eastAsia" w:eastAsia="Times New Roman"/>
              </w:rPr>
              <w:t>IP</w:t>
            </w:r>
            <w:r>
              <w:rPr>
                <w:rFonts w:hint="eastAsia" w:ascii="宋体" w:hAnsi="宋体" w:eastAsia="宋体" w:cs="宋体"/>
              </w:rPr>
              <w:t>历史界面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BR-A-5解冻必须选择封禁的IP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0.69</w:t>
            </w:r>
          </w:p>
        </w:tc>
      </w:tr>
    </w:tbl>
    <w:p>
      <w:pPr>
        <w:pStyle w:val="5"/>
      </w:pPr>
      <w:bookmarkStart w:id="999" w:name="_Toc7607"/>
      <w:bookmarkStart w:id="1000" w:name="A_解冻按钮_封禁IP列表界面"/>
      <w:r>
        <w:rPr>
          <w:rFonts w:hint="eastAsia"/>
          <w:lang w:val="en-US" w:eastAsia="zh-CN"/>
        </w:rPr>
        <w:t>4.3.8.1</w:t>
      </w:r>
      <w:r>
        <w:rPr>
          <w:rFonts w:hint="eastAsia"/>
        </w:rPr>
        <w:t>解冻按钮/封禁IP列表界面</w:t>
      </w:r>
      <w:bookmarkEnd w:id="999"/>
    </w:p>
    <w:bookmarkEnd w:id="1000"/>
    <w:p>
      <w:r>
        <w:drawing>
          <wp:inline distT="0" distB="0" distL="0" distR="0">
            <wp:extent cx="5274310" cy="2700020"/>
            <wp:effectExtent l="0" t="0" r="13970" b="1270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53"/>
                    <a:stretch>
                      <a:fillRect/>
                    </a:stretch>
                  </pic:blipFill>
                  <pic:spPr>
                    <a:xfrm>
                      <a:off x="0" y="0"/>
                      <a:ext cx="5274310" cy="2700020"/>
                    </a:xfrm>
                    <a:prstGeom prst="rect">
                      <a:avLst/>
                    </a:prstGeom>
                  </pic:spPr>
                </pic:pic>
              </a:graphicData>
            </a:graphic>
          </wp:inline>
        </w:drawing>
      </w:r>
    </w:p>
    <w:p>
      <w:pPr>
        <w:pStyle w:val="5"/>
      </w:pPr>
      <w:bookmarkStart w:id="1001" w:name="_Toc13970"/>
      <w:bookmarkStart w:id="1002" w:name="A_封禁IP历史按钮"/>
      <w:r>
        <w:rPr>
          <w:rFonts w:hint="eastAsia"/>
          <w:lang w:val="en-US" w:eastAsia="zh-CN"/>
        </w:rPr>
        <w:t>4.3.8.2</w:t>
      </w:r>
      <w:r>
        <w:rPr>
          <w:rFonts w:hint="eastAsia"/>
        </w:rPr>
        <w:t>封禁IP历史按钮</w:t>
      </w:r>
      <w:bookmarkEnd w:id="1001"/>
    </w:p>
    <w:bookmarkEnd w:id="1002"/>
    <w:p>
      <w:r>
        <w:drawing>
          <wp:inline distT="0" distB="0" distL="0" distR="0">
            <wp:extent cx="5274310" cy="2712085"/>
            <wp:effectExtent l="0" t="0" r="1397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54"/>
                    <a:stretch>
                      <a:fillRect/>
                    </a:stretch>
                  </pic:blipFill>
                  <pic:spPr>
                    <a:xfrm>
                      <a:off x="0" y="0"/>
                      <a:ext cx="5274310" cy="2712085"/>
                    </a:xfrm>
                    <a:prstGeom prst="rect">
                      <a:avLst/>
                    </a:prstGeom>
                  </pic:spPr>
                </pic:pic>
              </a:graphicData>
            </a:graphic>
          </wp:inline>
        </w:drawing>
      </w:r>
    </w:p>
    <w:p>
      <w:pPr>
        <w:pStyle w:val="5"/>
      </w:pPr>
      <w:bookmarkStart w:id="1003" w:name="_Toc4494"/>
      <w:bookmarkStart w:id="1004" w:name="A_未选择解封的IP地址"/>
      <w:r>
        <w:rPr>
          <w:rFonts w:hint="eastAsia"/>
          <w:lang w:val="en-US" w:eastAsia="zh-CN"/>
        </w:rPr>
        <w:t>4.3.8.3</w:t>
      </w:r>
      <w:r>
        <w:rPr>
          <w:rFonts w:hint="eastAsia"/>
        </w:rPr>
        <w:t>未选择解封的IP地址</w:t>
      </w:r>
      <w:bookmarkEnd w:id="1003"/>
    </w:p>
    <w:bookmarkEnd w:id="1004"/>
    <w:p>
      <w:r>
        <w:rPr>
          <w:rFonts w:hint="eastAsia"/>
        </w:rPr>
        <w:t>暂无界面</w:t>
      </w:r>
    </w:p>
    <w:p>
      <w:pPr>
        <w:pStyle w:val="5"/>
      </w:pPr>
      <w:bookmarkStart w:id="1005" w:name="_Toc25763"/>
      <w:r>
        <w:rPr>
          <w:rFonts w:hint="eastAsia"/>
          <w:lang w:val="en-US" w:eastAsia="zh-CN"/>
        </w:rPr>
        <w:t>4.3.8.4</w:t>
      </w:r>
      <w:r>
        <w:rPr>
          <w:rFonts w:hint="eastAsia"/>
        </w:rPr>
        <w:t>对话框图</w:t>
      </w:r>
      <w:bookmarkEnd w:id="1005"/>
    </w:p>
    <w:p>
      <w:r>
        <w:drawing>
          <wp:inline distT="0" distB="0" distL="0" distR="0">
            <wp:extent cx="4274820" cy="376428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55"/>
                    <a:stretch>
                      <a:fillRect/>
                    </a:stretch>
                  </pic:blipFill>
                  <pic:spPr>
                    <a:xfrm>
                      <a:off x="0" y="0"/>
                      <a:ext cx="4275190" cy="3764606"/>
                    </a:xfrm>
                    <a:prstGeom prst="rect">
                      <a:avLst/>
                    </a:prstGeom>
                  </pic:spPr>
                </pic:pic>
              </a:graphicData>
            </a:graphic>
          </wp:inline>
        </w:drawing>
      </w:r>
    </w:p>
    <w:p/>
    <w:p>
      <w:pPr>
        <w:pStyle w:val="4"/>
      </w:pPr>
      <w:bookmarkStart w:id="1006" w:name="_Toc316"/>
      <w:bookmarkStart w:id="1007" w:name="_Toc17681"/>
      <w:r>
        <w:rPr>
          <w:rFonts w:hint="eastAsia"/>
        </w:rPr>
        <w:t>4.3.9管理员封禁注册的用户名</w:t>
      </w:r>
      <w:bookmarkEnd w:id="1006"/>
      <w:bookmarkEnd w:id="100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A-2-7封禁注册的用户名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1.将封禁注册的用户名记录到数据库中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2-7.0管理员封禁注册的用户名</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"A_禁止注册的用户名按钮_冻结按钮" </w:instrText>
            </w:r>
            <w:r>
              <w:rPr>
                <w:color w:val="1F4E79" w:themeColor="accent1" w:themeShade="80"/>
              </w:rPr>
              <w:fldChar w:fldCharType="separate"/>
            </w:r>
            <w:r>
              <w:rPr>
                <w:rStyle w:val="31"/>
                <w:rFonts w:hint="eastAsia" w:eastAsia="Times New Roman"/>
                <w:color w:val="1F4E79" w:themeColor="accent1" w:themeShade="80"/>
              </w:rPr>
              <w:t>禁止注册的用户名按钮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"A_禁止注册的用户名按钮_冻结按钮"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禁止用户名界面</w:t>
            </w:r>
            <w:r>
              <w:rPr>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3.管理员输入需要封禁注册的用户名</w:t>
            </w:r>
          </w:p>
          <w:p>
            <w:pPr>
              <w:rPr>
                <w:rFonts w:eastAsia="Times New Roman"/>
              </w:rPr>
            </w:pPr>
            <w:r>
              <w:rPr>
                <w:rFonts w:hint="eastAsia" w:eastAsia="Times New Roman"/>
              </w:rPr>
              <w:t>4.选择封禁的期限</w:t>
            </w:r>
          </w:p>
          <w:p>
            <w:pPr>
              <w:rPr>
                <w:rFonts w:eastAsia="Times New Roman"/>
              </w:rPr>
            </w:pPr>
            <w:r>
              <w:rPr>
                <w:rFonts w:hint="eastAsia" w:eastAsia="Times New Roman"/>
              </w:rPr>
              <w:t>5.填写封禁的原因</w:t>
            </w:r>
          </w:p>
          <w:p>
            <w:pPr>
              <w:rPr>
                <w:rFonts w:eastAsia="Times New Roman"/>
                <w:color w:val="FF0000"/>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"A_禁止注册的用户名按钮_冻结按钮"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"A_禁止用户名列表" </w:instrText>
            </w:r>
            <w:r>
              <w:rPr>
                <w:color w:val="1F4E79" w:themeColor="accent1" w:themeShade="80"/>
              </w:rPr>
              <w:fldChar w:fldCharType="separate"/>
            </w:r>
            <w:r>
              <w:rPr>
                <w:rStyle w:val="31"/>
                <w:rFonts w:hint="eastAsia" w:eastAsia="Times New Roman"/>
                <w:color w:val="1F4E79" w:themeColor="accent1" w:themeShade="80"/>
              </w:rPr>
              <w:t>禁止用户名列表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2-7.0E1封禁原因不能为空</w:t>
            </w:r>
          </w:p>
          <w:p>
            <w:pPr>
              <w:rPr>
                <w:rFonts w:eastAsia="Times New Roman"/>
              </w:rPr>
            </w:pPr>
            <w:r>
              <w:rPr>
                <w:rFonts w:hint="eastAsia" w:asciiTheme="minorEastAsia" w:hAnsiTheme="minorEastAsia" w:eastAsiaTheme="minorEastAsia"/>
              </w:rPr>
              <w:t>E</w:t>
            </w:r>
            <w:r>
              <w:rPr>
                <w:rFonts w:hint="eastAsia" w:eastAsia="Times New Roman"/>
              </w:rPr>
              <w:t>1.系统提示信息：</w:t>
            </w:r>
            <w:r>
              <w:rPr>
                <w:color w:val="1F4E79" w:themeColor="accent1" w:themeShade="80"/>
              </w:rPr>
              <w:fldChar w:fldCharType="begin"/>
            </w:r>
            <w:r>
              <w:rPr>
                <w:color w:val="1F4E79" w:themeColor="accent1" w:themeShade="80"/>
              </w:rPr>
              <w:instrText xml:space="preserve"> HYPERLINK \l "A_封禁原因不能为空_封禁期限不能为空_封禁注册的用户名不能为空" </w:instrText>
            </w:r>
            <w:r>
              <w:rPr>
                <w:color w:val="1F4E79" w:themeColor="accent1" w:themeShade="80"/>
              </w:rPr>
              <w:fldChar w:fldCharType="separate"/>
            </w:r>
            <w:r>
              <w:rPr>
                <w:rStyle w:val="31"/>
                <w:rFonts w:hint="eastAsia" w:eastAsia="Times New Roman"/>
                <w:color w:val="1F4E79" w:themeColor="accent1" w:themeShade="80"/>
              </w:rPr>
              <w:t>封禁原因不能为空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2-7.0E2封禁期限不能全为0</w:t>
            </w:r>
          </w:p>
          <w:p>
            <w:pPr>
              <w:rPr>
                <w:rFonts w:eastAsia="Times New Roman"/>
              </w:rPr>
            </w:pPr>
            <w:r>
              <w:rPr>
                <w:rFonts w:hint="eastAsia" w:asciiTheme="minorEastAsia" w:hAnsiTheme="minorEastAsia" w:eastAsiaTheme="minorEastAsia"/>
              </w:rPr>
              <w:t>E2</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"A_封禁原因不能为空_封禁期限不能为空_封禁注册的用户名不能为空" </w:instrText>
            </w:r>
            <w:r>
              <w:rPr>
                <w:color w:val="1F4E79" w:themeColor="accent1" w:themeShade="80"/>
              </w:rPr>
              <w:fldChar w:fldCharType="separate"/>
            </w:r>
            <w:r>
              <w:rPr>
                <w:rStyle w:val="31"/>
                <w:rFonts w:hint="eastAsia" w:eastAsia="Times New Roman"/>
                <w:color w:val="1F4E79" w:themeColor="accent1" w:themeShade="80"/>
              </w:rPr>
              <w:t>封禁期限不能为空</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2-7.0E3封禁注册的用户名为空</w:t>
            </w:r>
          </w:p>
          <w:p>
            <w:pPr>
              <w:rPr>
                <w:rFonts w:eastAsia="Times New Roman"/>
              </w:rPr>
            </w:pPr>
            <w:r>
              <w:rPr>
                <w:rFonts w:hint="eastAsia" w:asciiTheme="minorEastAsia" w:hAnsiTheme="minorEastAsia" w:eastAsiaTheme="minorEastAsia"/>
              </w:rPr>
              <w:t>E3</w:t>
            </w:r>
            <w:r>
              <w:rPr>
                <w:rFonts w:hint="eastAsia" w:eastAsia="Times New Roman"/>
              </w:rPr>
              <w:t>.系统提示信息：</w:t>
            </w:r>
            <w:r>
              <w:rPr>
                <w:color w:val="1F4E79" w:themeColor="accent1" w:themeShade="80"/>
              </w:rPr>
              <w:fldChar w:fldCharType="begin"/>
            </w:r>
            <w:r>
              <w:rPr>
                <w:color w:val="1F4E79" w:themeColor="accent1" w:themeShade="80"/>
              </w:rPr>
              <w:instrText xml:space="preserve"> HYPERLINK \l "A_封禁原因不能为空_封禁期限不能为空_封禁注册的用户名不能为空" </w:instrText>
            </w:r>
            <w:r>
              <w:rPr>
                <w:color w:val="1F4E79" w:themeColor="accent1" w:themeShade="80"/>
              </w:rPr>
              <w:fldChar w:fldCharType="separate"/>
            </w:r>
            <w:r>
              <w:rPr>
                <w:rStyle w:val="31"/>
                <w:rFonts w:hint="eastAsia" w:eastAsia="Times New Roman"/>
                <w:color w:val="1F4E79" w:themeColor="accent1" w:themeShade="80"/>
              </w:rPr>
              <w:t>封禁注册的用户名不能为空</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2-7.0封禁注册的用户名，封禁的期限，封禁的原因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2-7.0</w:t>
            </w:r>
            <w:r>
              <w:rPr>
                <w:rFonts w:hint="eastAsia" w:ascii="宋体" w:hAnsi="宋体" w:eastAsia="宋体" w:cs="宋体"/>
              </w:rPr>
              <w:t>禁止用户名列表，</w:t>
            </w:r>
            <w:r>
              <w:rPr>
                <w:rFonts w:hint="eastAsia" w:asciiTheme="minorEastAsia" w:hAnsiTheme="minorEastAsia" w:eastAsiaTheme="minorEastAsia"/>
              </w:rPr>
              <w:t>禁止用户名界面</w:t>
            </w:r>
            <w:r>
              <w:rPr>
                <w:rFonts w:hint="eastAsia" w:ascii="宋体" w:hAnsi="宋体" w:eastAsia="宋体" w:cs="宋体"/>
              </w:rPr>
              <w:t>，</w:t>
            </w:r>
            <w:r>
              <w:rPr>
                <w:rFonts w:hint="eastAsia" w:asciiTheme="minorEastAsia" w:hAnsiTheme="minorEastAsia" w:eastAsiaTheme="minorEastAsia"/>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BR-A-6封禁原因不能为空</w:t>
            </w:r>
          </w:p>
          <w:p>
            <w:pPr>
              <w:rPr>
                <w:rFonts w:eastAsia="Times New Roman"/>
              </w:rPr>
            </w:pPr>
            <w:r>
              <w:rPr>
                <w:rFonts w:hint="eastAsia" w:eastAsia="Times New Roman"/>
              </w:rPr>
              <w:t>封禁期限不能为空，封禁注册的用户名不能为空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08" w:name="_Toc25622"/>
      <w:bookmarkStart w:id="1009" w:name="A_禁止注册的用户名按钮_冻结按钮"/>
      <w:r>
        <w:rPr>
          <w:rFonts w:hint="eastAsia"/>
          <w:lang w:val="en-US" w:eastAsia="zh-CN"/>
        </w:rPr>
        <w:t>4.3.9.1</w:t>
      </w:r>
      <w:r>
        <w:rPr>
          <w:rFonts w:hint="eastAsia"/>
        </w:rPr>
        <w:t>禁止注册的用户名按钮/冻结按钮/禁止用户名界面</w:t>
      </w:r>
      <w:bookmarkEnd w:id="1008"/>
    </w:p>
    <w:bookmarkEnd w:id="1009"/>
    <w:p>
      <w:r>
        <w:drawing>
          <wp:inline distT="0" distB="0" distL="0" distR="0">
            <wp:extent cx="5274310" cy="2695575"/>
            <wp:effectExtent l="0" t="0" r="1397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56"/>
                    <a:stretch>
                      <a:fillRect/>
                    </a:stretch>
                  </pic:blipFill>
                  <pic:spPr>
                    <a:xfrm>
                      <a:off x="0" y="0"/>
                      <a:ext cx="5274310" cy="2695575"/>
                    </a:xfrm>
                    <a:prstGeom prst="rect">
                      <a:avLst/>
                    </a:prstGeom>
                  </pic:spPr>
                </pic:pic>
              </a:graphicData>
            </a:graphic>
          </wp:inline>
        </w:drawing>
      </w:r>
    </w:p>
    <w:p>
      <w:pPr>
        <w:pStyle w:val="5"/>
      </w:pPr>
      <w:bookmarkStart w:id="1010" w:name="_Toc25352"/>
      <w:bookmarkStart w:id="1011" w:name="A_禁止用户名列表"/>
      <w:r>
        <w:rPr>
          <w:rFonts w:hint="eastAsia"/>
          <w:lang w:val="en-US" w:eastAsia="zh-CN"/>
        </w:rPr>
        <w:t>4.3.9.2</w:t>
      </w:r>
      <w:r>
        <w:rPr>
          <w:rFonts w:hint="eastAsia"/>
        </w:rPr>
        <w:t>禁止用户名列表</w:t>
      </w:r>
      <w:bookmarkEnd w:id="1010"/>
    </w:p>
    <w:bookmarkEnd w:id="1011"/>
    <w:p>
      <w:r>
        <w:drawing>
          <wp:inline distT="0" distB="0" distL="0" distR="0">
            <wp:extent cx="5274310" cy="2704465"/>
            <wp:effectExtent l="0" t="0" r="1397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57"/>
                    <a:stretch>
                      <a:fillRect/>
                    </a:stretch>
                  </pic:blipFill>
                  <pic:spPr>
                    <a:xfrm>
                      <a:off x="0" y="0"/>
                      <a:ext cx="5274310" cy="2704465"/>
                    </a:xfrm>
                    <a:prstGeom prst="rect">
                      <a:avLst/>
                    </a:prstGeom>
                  </pic:spPr>
                </pic:pic>
              </a:graphicData>
            </a:graphic>
          </wp:inline>
        </w:drawing>
      </w:r>
    </w:p>
    <w:p>
      <w:pPr>
        <w:pStyle w:val="5"/>
      </w:pPr>
      <w:bookmarkStart w:id="1012" w:name="_Toc15204"/>
      <w:bookmarkStart w:id="1013" w:name="A_封禁原因不能为空_封禁期限不能为空_封禁注册的用户名不能为空"/>
      <w:r>
        <w:rPr>
          <w:rFonts w:hint="eastAsia"/>
          <w:lang w:val="en-US" w:eastAsia="zh-CN"/>
        </w:rPr>
        <w:t>4.3.9.3</w:t>
      </w:r>
      <w:r>
        <w:rPr>
          <w:rFonts w:hint="eastAsia"/>
        </w:rPr>
        <w:t>封禁原因不能为空/封禁期限不能为空/封禁注册的用户名不能为空</w:t>
      </w:r>
      <w:bookmarkEnd w:id="1012"/>
    </w:p>
    <w:bookmarkEnd w:id="1013"/>
    <w:p>
      <w:pPr>
        <w:rPr>
          <w:rFonts w:hint="eastAsia"/>
        </w:rPr>
      </w:pPr>
      <w:r>
        <w:rPr>
          <w:rFonts w:hint="eastAsia"/>
        </w:rPr>
        <w:t>暂无界面</w:t>
      </w:r>
    </w:p>
    <w:p>
      <w:pPr>
        <w:pStyle w:val="5"/>
        <w:rPr>
          <w:rFonts w:hint="eastAsia"/>
          <w:lang w:val="en-US"/>
        </w:rPr>
      </w:pPr>
      <w:bookmarkStart w:id="1014" w:name="_Toc4010"/>
      <w:r>
        <w:rPr>
          <w:rFonts w:hint="eastAsia"/>
          <w:lang w:val="en-US" w:eastAsia="zh-CN"/>
        </w:rPr>
        <w:t>4.3.9.4对话框图</w:t>
      </w:r>
      <w:bookmarkEnd w:id="101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1165" cy="4392930"/>
            <wp:effectExtent l="0" t="0" r="5715" b="11430"/>
            <wp:docPr id="3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 descr="IMG_256"/>
                    <pic:cNvPicPr>
                      <a:picLocks noChangeAspect="1"/>
                    </pic:cNvPicPr>
                  </pic:nvPicPr>
                  <pic:blipFill>
                    <a:blip r:embed="rId358"/>
                    <a:stretch>
                      <a:fillRect/>
                    </a:stretch>
                  </pic:blipFill>
                  <pic:spPr>
                    <a:xfrm>
                      <a:off x="0" y="0"/>
                      <a:ext cx="5511165" cy="4392930"/>
                    </a:xfrm>
                    <a:prstGeom prst="rect">
                      <a:avLst/>
                    </a:prstGeom>
                    <a:noFill/>
                    <a:ln w="9525">
                      <a:noFill/>
                    </a:ln>
                  </pic:spPr>
                </pic:pic>
              </a:graphicData>
            </a:graphic>
          </wp:inline>
        </w:drawing>
      </w:r>
    </w:p>
    <w:p>
      <w:pPr>
        <w:rPr>
          <w:rFonts w:hint="eastAsia"/>
        </w:rPr>
      </w:pPr>
    </w:p>
    <w:p>
      <w:pPr>
        <w:pStyle w:val="4"/>
      </w:pPr>
      <w:bookmarkStart w:id="1015" w:name="_Toc19352"/>
      <w:bookmarkStart w:id="1016" w:name="_Toc9214"/>
      <w:r>
        <w:rPr>
          <w:rFonts w:hint="eastAsia"/>
        </w:rPr>
        <w:t>4.3.10管理员冻结用户</w:t>
      </w:r>
      <w:bookmarkEnd w:id="1015"/>
      <w:bookmarkEnd w:id="101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A-2</w:t>
            </w:r>
            <w:r>
              <w:rPr>
                <w:rFonts w:hint="eastAsia" w:eastAsia="Times New Roman"/>
              </w:rPr>
              <w:t>-8冻结用户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管理员希望冻结指定用户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管理员表示他希望冻结某些指定的用户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2.显示用户列表</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2-8.0管理员冻结用户</w:t>
            </w:r>
          </w:p>
          <w:p>
            <w:pPr>
              <w:rPr>
                <w:rFonts w:eastAsia="Times New Roman"/>
              </w:rPr>
            </w:pPr>
            <w:r>
              <w:rPr>
                <w:rFonts w:hint="eastAsia" w:eastAsia="Times New Roman"/>
              </w:rPr>
              <w:t>1.管理员查找到指定的用户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2.管理员通过复选框选择相应的用户</w:t>
            </w:r>
          </w:p>
          <w:p>
            <w:pPr>
              <w:rPr>
                <w:rStyle w:val="31"/>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Style w:val="31"/>
                <w:rFonts w:eastAsia="Times New Roman"/>
                <w:color w:val="000000" w:themeColor="text1"/>
                <w:u w:val="none"/>
                <w14:textFill>
                  <w14:solidFill>
                    <w14:schemeClr w14:val="tx1"/>
                  </w14:solidFill>
                </w14:textFill>
              </w:rPr>
              <w:t>4.</w:t>
            </w:r>
            <w:r>
              <w:rPr>
                <w:rStyle w:val="31"/>
                <w:rFonts w:hint="eastAsia" w:asciiTheme="minorEastAsia" w:hAnsiTheme="minorEastAsia" w:eastAsiaTheme="minorEastAsia"/>
                <w:color w:val="1F4E79" w:themeColor="accent1" w:themeShade="80"/>
                <w:u w:val="none"/>
              </w:rPr>
              <w:fldChar w:fldCharType="begin"/>
            </w:r>
            <w:r>
              <w:rPr>
                <w:rStyle w:val="31"/>
                <w:rFonts w:hint="eastAsia" w:asciiTheme="minorEastAsia" w:hAnsiTheme="minorEastAsia" w:eastAsiaTheme="minorEastAsia"/>
                <w:color w:val="1F4E79" w:themeColor="accent1" w:themeShade="80"/>
                <w:u w:val="none"/>
              </w:rPr>
              <w:instrText xml:space="preserve"> HYPERLINK \l "A_确认_取消按钮" </w:instrText>
            </w:r>
            <w:r>
              <w:rPr>
                <w:rStyle w:val="31"/>
                <w:rFonts w:hint="eastAsia" w:asciiTheme="minorEastAsia" w:hAnsiTheme="minorEastAsia" w:eastAsiaTheme="minorEastAsia"/>
                <w:color w:val="1F4E79" w:themeColor="accent1" w:themeShade="80"/>
                <w:u w:val="none"/>
              </w:rPr>
              <w:fldChar w:fldCharType="separate"/>
            </w:r>
            <w:r>
              <w:rPr>
                <w:rStyle w:val="30"/>
                <w:rFonts w:hint="eastAsia" w:asciiTheme="minorEastAsia" w:hAnsiTheme="minorEastAsia" w:eastAsiaTheme="minorEastAsia"/>
                <w:color w:val="1F4E79" w:themeColor="accent1" w:themeShade="80"/>
              </w:rPr>
              <w:t>显示冻结提示框</w:t>
            </w:r>
            <w:r>
              <w:rPr>
                <w:rStyle w:val="31"/>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5.管理员填写冻结理由</w:t>
            </w:r>
          </w:p>
          <w:p>
            <w:pPr>
              <w:rPr>
                <w:rFonts w:eastAsia="Times New Roman"/>
              </w:rPr>
            </w:pPr>
            <w:r>
              <w:rPr>
                <w:rFonts w:hint="eastAsia" w:eastAsia="Times New Roman"/>
              </w:rPr>
              <w:t>6.管理员填写冻结期限</w:t>
            </w:r>
          </w:p>
          <w:p>
            <w:pPr>
              <w:rPr>
                <w:rFonts w:eastAsia="Times New Roman"/>
              </w:rPr>
            </w:pPr>
            <w:r>
              <w:rPr>
                <w:rFonts w:hint="eastAsia" w:eastAsia="Times New Roman"/>
              </w:rPr>
              <w:t>7.点击</w:t>
            </w:r>
            <w:r>
              <w:rPr>
                <w:color w:val="1F4E79" w:themeColor="accent1" w:themeShade="80"/>
              </w:rPr>
              <w:fldChar w:fldCharType="begin"/>
            </w:r>
            <w:r>
              <w:rPr>
                <w:color w:val="1F4E79" w:themeColor="accent1" w:themeShade="80"/>
              </w:rPr>
              <w:instrText xml:space="preserve"> HYPERLINK \l "A_确认_取消按钮" </w:instrText>
            </w:r>
            <w:r>
              <w:rPr>
                <w:color w:val="1F4E79" w:themeColor="accent1" w:themeShade="80"/>
              </w:rPr>
              <w:fldChar w:fldCharType="separate"/>
            </w:r>
            <w:r>
              <w:rPr>
                <w:rStyle w:val="31"/>
                <w:rFonts w:hint="eastAsia" w:eastAsia="Times New Roman"/>
                <w:color w:val="1F4E79" w:themeColor="accent1" w:themeShade="80"/>
              </w:rPr>
              <w:t>确认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8.返回</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用户列表界面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rPr>
            </w:pPr>
            <w:r>
              <w:rPr>
                <w:rFonts w:hint="eastAsia" w:eastAsia="Times New Roman"/>
                <w:b/>
              </w:rPr>
              <w:t>2-8.1管理员冻结用户</w:t>
            </w:r>
          </w:p>
          <w:p>
            <w:pPr>
              <w:rPr>
                <w:rFonts w:eastAsia="Times New Roman"/>
              </w:rPr>
            </w:pPr>
            <w:r>
              <w:rPr>
                <w:rFonts w:hint="eastAsia" w:eastAsia="Times New Roman"/>
              </w:rPr>
              <w:t>1.管理员查找到指定的用户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2.管理员通过复选框选择相应的用户</w:t>
            </w:r>
          </w:p>
          <w:p>
            <w:pPr>
              <w:rPr>
                <w:rStyle w:val="31"/>
                <w:rFonts w:eastAsia="Times New Roman"/>
                <w:color w:val="FF0000"/>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color w:val="000000" w:themeColor="text1"/>
                <w14:textFill>
                  <w14:solidFill>
                    <w14:schemeClr w14:val="tx1"/>
                  </w14:solidFill>
                </w14:textFill>
              </w:rPr>
            </w:pPr>
            <w:r>
              <w:rPr>
                <w:rStyle w:val="31"/>
                <w:rFonts w:eastAsia="Times New Roman"/>
                <w:color w:val="000000" w:themeColor="text1"/>
                <w:u w:val="none"/>
                <w14:textFill>
                  <w14:solidFill>
                    <w14:schemeClr w14:val="tx1"/>
                  </w14:solidFill>
                </w14:textFill>
              </w:rPr>
              <w:t>4.</w:t>
            </w:r>
            <w:r>
              <w:rPr>
                <w:rStyle w:val="31"/>
                <w:rFonts w:hint="eastAsia" w:asciiTheme="minorEastAsia" w:hAnsiTheme="minorEastAsia" w:eastAsiaTheme="minorEastAsia"/>
                <w:color w:val="1F4E79" w:themeColor="accent1" w:themeShade="80"/>
                <w:u w:val="none"/>
              </w:rPr>
              <w:fldChar w:fldCharType="begin"/>
            </w:r>
            <w:r>
              <w:rPr>
                <w:rStyle w:val="31"/>
                <w:rFonts w:hint="eastAsia" w:asciiTheme="minorEastAsia" w:hAnsiTheme="minorEastAsia" w:eastAsiaTheme="minorEastAsia"/>
                <w:color w:val="1F4E79" w:themeColor="accent1" w:themeShade="80"/>
                <w:u w:val="none"/>
              </w:rPr>
              <w:instrText xml:space="preserve"> HYPERLINK \l "A_确认_取消按钮" </w:instrText>
            </w:r>
            <w:r>
              <w:rPr>
                <w:rStyle w:val="31"/>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显示冻结提示框</w:t>
            </w:r>
            <w:r>
              <w:rPr>
                <w:rStyle w:val="31"/>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"A_确认_取消按钮" </w:instrText>
            </w:r>
            <w:r>
              <w:rPr>
                <w:color w:val="1F4E79" w:themeColor="accent1" w:themeShade="80"/>
              </w:rPr>
              <w:fldChar w:fldCharType="separate"/>
            </w:r>
            <w:r>
              <w:rPr>
                <w:rStyle w:val="31"/>
                <w:rFonts w:hint="eastAsia" w:eastAsia="Times New Roman"/>
                <w:color w:val="1F4E79" w:themeColor="accent1" w:themeShade="80"/>
              </w:rPr>
              <w:t>取消</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6.返回</w:t>
            </w:r>
            <w:r>
              <w:rPr>
                <w:color w:val="1F4E79" w:themeColor="accent1" w:themeShade="80"/>
              </w:rPr>
              <w:fldChar w:fldCharType="begin"/>
            </w:r>
            <w:r>
              <w:rPr>
                <w:color w:val="1F4E79" w:themeColor="accent1" w:themeShade="80"/>
              </w:rPr>
              <w:instrText xml:space="preserve"> HYPERLINK \l "A_用户列表界面_冻结按钮" </w:instrText>
            </w:r>
            <w:r>
              <w:rPr>
                <w:color w:val="1F4E79" w:themeColor="accent1" w:themeShade="80"/>
              </w:rPr>
              <w:fldChar w:fldCharType="separate"/>
            </w:r>
            <w:r>
              <w:rPr>
                <w:rStyle w:val="31"/>
                <w:rFonts w:hint="eastAsia" w:eastAsia="Times New Roman"/>
                <w:color w:val="1F4E79" w:themeColor="accent1" w:themeShade="80"/>
              </w:rPr>
              <w:t>用户列表界面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2-8.0E1冻结原因为空</w:t>
            </w:r>
          </w:p>
          <w:p>
            <w:pPr>
              <w:rPr>
                <w:rFonts w:eastAsia="Times New Roman"/>
              </w:rPr>
            </w:pPr>
            <w:r>
              <w:rPr>
                <w:rFonts w:hint="eastAsia" w:eastAsia="Times New Roman"/>
              </w:rPr>
              <w:t>1.系统提示信息：冻结原因不能为空</w:t>
            </w:r>
          </w:p>
          <w:p>
            <w:pPr>
              <w:rPr>
                <w:rFonts w:eastAsia="Times New Roman"/>
                <w:b/>
              </w:rPr>
            </w:pPr>
            <w:r>
              <w:rPr>
                <w:rFonts w:hint="eastAsia" w:eastAsia="Times New Roman"/>
                <w:b/>
              </w:rPr>
              <w:t>2-8.0E2冻结期限为空</w:t>
            </w:r>
          </w:p>
          <w:p>
            <w:pPr>
              <w:rPr>
                <w:rFonts w:eastAsia="Times New Roman"/>
              </w:rPr>
            </w:pPr>
            <w:r>
              <w:rPr>
                <w:rFonts w:hint="eastAsia" w:eastAsia="Times New Roman"/>
              </w:rPr>
              <w:t>1.系统提示信息：冻结期限不能为空</w:t>
            </w:r>
          </w:p>
          <w:p>
            <w:pPr>
              <w:rPr>
                <w:rFonts w:eastAsiaTheme="minorEastAsia"/>
                <w:b/>
              </w:rPr>
            </w:pPr>
            <w:r>
              <w:rPr>
                <w:rFonts w:hint="eastAsia" w:eastAsia="Times New Roman"/>
                <w:b/>
              </w:rPr>
              <w:t>2-8.0E3冻结用户为空</w:t>
            </w:r>
          </w:p>
          <w:p>
            <w:pPr>
              <w:rPr>
                <w:rFonts w:eastAsia="Times New Roman"/>
              </w:rPr>
            </w:pPr>
            <w:r>
              <w:rPr>
                <w:rFonts w:hint="eastAsia" w:asciiTheme="minorEastAsia" w:hAnsiTheme="minorEastAsia" w:eastAsiaTheme="minorEastAsia"/>
              </w:rPr>
              <w:t>无法选中冻结按钮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2-8.0冻结理由，冻结期限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2-8.0</w:t>
            </w:r>
            <w:r>
              <w:rPr>
                <w:rFonts w:hint="eastAsia" w:asciiTheme="minorEastAsia" w:hAnsiTheme="minorEastAsia" w:eastAsiaTheme="minorEastAsia"/>
              </w:rPr>
              <w:t>E1，E2</w:t>
            </w:r>
          </w:p>
          <w:p>
            <w:pPr>
              <w:rPr>
                <w:rFonts w:eastAsia="Times New Roman"/>
              </w:rPr>
            </w:pPr>
            <w:r>
              <w:rPr>
                <w:rFonts w:hint="eastAsia" w:eastAsia="Times New Roman"/>
              </w:rPr>
              <w:t>2-8.1用户列表界面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b/>
              </w:rPr>
            </w:pPr>
            <w:r>
              <w:rPr>
                <w:rFonts w:hint="eastAsia" w:eastAsia="Times New Roman"/>
              </w:rPr>
              <w:t>BR-A-7冻结原因不能为空，冻结期限不能为空，冻结用户不能为空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0.49</w:t>
            </w:r>
          </w:p>
        </w:tc>
      </w:tr>
    </w:tbl>
    <w:p/>
    <w:p>
      <w:pPr>
        <w:widowControl/>
        <w:jc w:val="left"/>
      </w:pPr>
    </w:p>
    <w:p>
      <w:pPr>
        <w:pStyle w:val="5"/>
      </w:pPr>
      <w:bookmarkStart w:id="1017" w:name="_Toc30718"/>
      <w:bookmarkStart w:id="1018" w:name="A_确认_取消按钮"/>
      <w:r>
        <w:rPr>
          <w:rFonts w:hint="eastAsia"/>
          <w:lang w:val="en-US" w:eastAsia="zh-CN"/>
        </w:rPr>
        <w:t>4.3.10.1</w:t>
      </w:r>
      <w:r>
        <w:rPr>
          <w:rFonts w:hint="eastAsia"/>
        </w:rPr>
        <w:t>确认/取消按钮/冻结提示框</w:t>
      </w:r>
      <w:bookmarkEnd w:id="1017"/>
    </w:p>
    <w:bookmarkEnd w:id="1018"/>
    <w:p>
      <w:r>
        <w:drawing>
          <wp:inline distT="0" distB="0" distL="0" distR="0">
            <wp:extent cx="5274310" cy="2731135"/>
            <wp:effectExtent l="0" t="0" r="13970" b="1206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59"/>
                    <a:stretch>
                      <a:fillRect/>
                    </a:stretch>
                  </pic:blipFill>
                  <pic:spPr>
                    <a:xfrm>
                      <a:off x="0" y="0"/>
                      <a:ext cx="5274310" cy="2731135"/>
                    </a:xfrm>
                    <a:prstGeom prst="rect">
                      <a:avLst/>
                    </a:prstGeom>
                  </pic:spPr>
                </pic:pic>
              </a:graphicData>
            </a:graphic>
          </wp:inline>
        </w:drawing>
      </w:r>
    </w:p>
    <w:p>
      <w:pPr>
        <w:pStyle w:val="5"/>
      </w:pPr>
      <w:bookmarkStart w:id="1019" w:name="_Toc15288"/>
      <w:bookmarkStart w:id="1020" w:name="A_用户列表界面_冻结按钮"/>
      <w:r>
        <w:rPr>
          <w:rFonts w:hint="eastAsia"/>
          <w:lang w:val="en-US" w:eastAsia="zh-CN"/>
        </w:rPr>
        <w:t>4.3.10.2</w:t>
      </w:r>
      <w:r>
        <w:rPr>
          <w:rFonts w:hint="eastAsia"/>
        </w:rPr>
        <w:t>用户列表界面/冻结按钮</w:t>
      </w:r>
      <w:bookmarkEnd w:id="1019"/>
    </w:p>
    <w:bookmarkEnd w:id="1020"/>
    <w:p>
      <w:r>
        <w:drawing>
          <wp:inline distT="0" distB="0" distL="0" distR="0">
            <wp:extent cx="5274310" cy="2681605"/>
            <wp:effectExtent l="0" t="0" r="1397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60"/>
                    <a:stretch>
                      <a:fillRect/>
                    </a:stretch>
                  </pic:blipFill>
                  <pic:spPr>
                    <a:xfrm>
                      <a:off x="0" y="0"/>
                      <a:ext cx="5274310" cy="2681605"/>
                    </a:xfrm>
                    <a:prstGeom prst="rect">
                      <a:avLst/>
                    </a:prstGeom>
                  </pic:spPr>
                </pic:pic>
              </a:graphicData>
            </a:graphic>
          </wp:inline>
        </w:drawing>
      </w:r>
    </w:p>
    <w:p>
      <w:pPr>
        <w:pStyle w:val="5"/>
        <w:rPr>
          <w:rFonts w:hint="eastAsia"/>
          <w:lang w:val="en-US" w:eastAsia="zh-CN"/>
        </w:rPr>
      </w:pPr>
      <w:bookmarkStart w:id="1021" w:name="_Toc6478"/>
      <w:r>
        <w:rPr>
          <w:rFonts w:hint="eastAsia"/>
          <w:lang w:val="en-US" w:eastAsia="zh-CN"/>
        </w:rPr>
        <w:t>4.3.10.3对话框图</w:t>
      </w:r>
      <w:bookmarkEnd w:id="1021"/>
    </w:p>
    <w:p>
      <w:r>
        <w:drawing>
          <wp:inline distT="0" distB="0" distL="0" distR="0">
            <wp:extent cx="5274310" cy="4766945"/>
            <wp:effectExtent l="0" t="0" r="1397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61"/>
                    <a:stretch>
                      <a:fillRect/>
                    </a:stretch>
                  </pic:blipFill>
                  <pic:spPr>
                    <a:xfrm>
                      <a:off x="0" y="0"/>
                      <a:ext cx="5274310" cy="4766945"/>
                    </a:xfrm>
                    <a:prstGeom prst="rect">
                      <a:avLst/>
                    </a:prstGeom>
                  </pic:spPr>
                </pic:pic>
              </a:graphicData>
            </a:graphic>
          </wp:inline>
        </w:drawing>
      </w:r>
    </w:p>
    <w:p/>
    <w:p/>
    <w:p/>
    <w:p>
      <w:pPr>
        <w:pStyle w:val="4"/>
      </w:pPr>
      <w:bookmarkStart w:id="1022" w:name="_Toc3694"/>
      <w:bookmarkStart w:id="1023" w:name="_Toc10379"/>
      <w:r>
        <w:rPr>
          <w:rFonts w:hint="eastAsia"/>
        </w:rPr>
        <w:t>4.3.11管理员解冻用户</w:t>
      </w:r>
      <w:bookmarkEnd w:id="1022"/>
      <w:bookmarkEnd w:id="1023"/>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A-2</w:t>
            </w:r>
            <w:r>
              <w:rPr>
                <w:rFonts w:hint="eastAsia" w:eastAsia="Times New Roman"/>
              </w:rPr>
              <w:t>-9解冻用户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管理员希望解冻指定用户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管理员表示他希望解冻某些指定的用户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2.显示用户列表</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1.更新用户状态，存储到系统中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2-8.0管理员</w:t>
            </w:r>
            <w:r>
              <w:rPr>
                <w:rFonts w:hint="eastAsia" w:asciiTheme="minorEastAsia" w:hAnsiTheme="minorEastAsia" w:eastAsiaTheme="minorEastAsia"/>
                <w:b/>
              </w:rPr>
              <w:t>解冻</w:t>
            </w:r>
            <w:r>
              <w:rPr>
                <w:rFonts w:hint="eastAsia" w:eastAsia="Times New Roman"/>
                <w:b/>
              </w:rPr>
              <w:t>用户</w:t>
            </w:r>
          </w:p>
          <w:p>
            <w:pPr>
              <w:rPr>
                <w:rFonts w:eastAsia="Times New Roman"/>
                <w:color w:val="FF0000"/>
              </w:rPr>
            </w:pPr>
            <w:r>
              <w:rPr>
                <w:rFonts w:hint="eastAsia" w:eastAsia="Times New Roman"/>
              </w:rPr>
              <w:t>1.管理员查找到指定的用户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（见A-2-1）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2.管理员通过复选框选择相应的用户</w:t>
            </w:r>
          </w:p>
          <w:p>
            <w:pPr>
              <w:rPr>
                <w:rFonts w:eastAsia="Times New Roman"/>
              </w:rPr>
            </w:pPr>
            <w:r>
              <w:rPr>
                <w:rFonts w:hint="eastAsia" w:eastAsia="Times New Roman"/>
              </w:rPr>
              <w:t>3.管理员点击</w:t>
            </w:r>
            <w:r>
              <w:rPr>
                <w:color w:val="1F4E79" w:themeColor="accent1" w:themeShade="80"/>
              </w:rPr>
              <w:fldChar w:fldCharType="begin"/>
            </w:r>
            <w:r>
              <w:rPr>
                <w:color w:val="1F4E79" w:themeColor="accent1" w:themeShade="80"/>
              </w:rPr>
              <w:instrText xml:space="preserve"> HYPERLINK \l "A_激活按钮_用户信息列表" </w:instrText>
            </w:r>
            <w:r>
              <w:rPr>
                <w:color w:val="1F4E79" w:themeColor="accent1" w:themeShade="80"/>
              </w:rPr>
              <w:fldChar w:fldCharType="separate"/>
            </w:r>
            <w:r>
              <w:rPr>
                <w:rStyle w:val="31"/>
                <w:rFonts w:hint="eastAsia" w:eastAsia="Times New Roman"/>
                <w:color w:val="1F4E79" w:themeColor="accent1" w:themeShade="80"/>
              </w:rPr>
              <w:t>激活按钮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"A_激活按钮_用户信息列表" </w:instrText>
            </w:r>
            <w:r>
              <w:rPr>
                <w:color w:val="1F4E79" w:themeColor="accent1" w:themeShade="80"/>
              </w:rPr>
              <w:fldChar w:fldCharType="separate"/>
            </w:r>
            <w:r>
              <w:rPr>
                <w:rStyle w:val="31"/>
                <w:rFonts w:hint="eastAsia" w:eastAsia="Times New Roman"/>
                <w:color w:val="1F4E79" w:themeColor="accent1" w:themeShade="80"/>
              </w:rPr>
              <w:t>用户信息列表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2-8.0E1未选择用户</w:t>
            </w:r>
          </w:p>
          <w:p>
            <w:pPr>
              <w:rPr>
                <w:rFonts w:eastAsia="Times New Roman"/>
              </w:rPr>
            </w:pPr>
            <w:r>
              <w:rPr>
                <w:rFonts w:hint="eastAsia" w:asciiTheme="minorEastAsia" w:hAnsiTheme="minorEastAsia" w:eastAsiaTheme="minorEastAsia"/>
              </w:rPr>
              <w:t>无法选中解冻按钮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2-8.0</w:t>
            </w:r>
            <w:r>
              <w:rPr>
                <w:rFonts w:hint="eastAsia" w:asciiTheme="minorEastAsia" w:hAnsiTheme="minorEastAsia" w:eastAsiaTheme="minorEastAsia"/>
              </w:rPr>
              <w:t>解冻</w:t>
            </w:r>
            <w:r>
              <w:rPr>
                <w:rFonts w:hint="eastAsia" w:eastAsia="Times New Roman"/>
              </w:rPr>
              <w:t>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2-8.0</w:t>
            </w:r>
            <w:r>
              <w:rPr>
                <w:rFonts w:hint="eastAsia" w:ascii="宋体" w:hAnsi="宋体" w:eastAsia="宋体" w:cs="宋体"/>
              </w:rPr>
              <w:t>用户信息列表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BR-A-8解冻用户不能为空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0.88</w:t>
            </w:r>
          </w:p>
        </w:tc>
      </w:tr>
    </w:tbl>
    <w:p>
      <w:pPr>
        <w:pStyle w:val="5"/>
      </w:pPr>
      <w:bookmarkStart w:id="1024" w:name="_Toc11478"/>
      <w:bookmarkStart w:id="1025" w:name="A_激活按钮_用户信息列表"/>
      <w:r>
        <w:rPr>
          <w:rFonts w:hint="eastAsia"/>
          <w:lang w:val="en-US" w:eastAsia="zh-CN"/>
        </w:rPr>
        <w:t>4.3.11.1</w:t>
      </w:r>
      <w:r>
        <w:rPr>
          <w:rFonts w:hint="eastAsia"/>
        </w:rPr>
        <w:t>激活按钮/用户信息列表</w:t>
      </w:r>
      <w:bookmarkEnd w:id="1024"/>
    </w:p>
    <w:bookmarkEnd w:id="1025"/>
    <w:p>
      <w:r>
        <w:drawing>
          <wp:inline distT="0" distB="0" distL="0" distR="0">
            <wp:extent cx="5274310" cy="2674620"/>
            <wp:effectExtent l="0" t="0" r="13970" b="762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2"/>
                    <a:stretch>
                      <a:fillRect/>
                    </a:stretch>
                  </pic:blipFill>
                  <pic:spPr>
                    <a:xfrm>
                      <a:off x="0" y="0"/>
                      <a:ext cx="5274310" cy="2674620"/>
                    </a:xfrm>
                    <a:prstGeom prst="rect">
                      <a:avLst/>
                    </a:prstGeom>
                  </pic:spPr>
                </pic:pic>
              </a:graphicData>
            </a:graphic>
          </wp:inline>
        </w:drawing>
      </w:r>
    </w:p>
    <w:p>
      <w:pPr>
        <w:pStyle w:val="5"/>
      </w:pPr>
      <w:bookmarkStart w:id="1026" w:name="_Toc8698"/>
      <w:r>
        <w:rPr>
          <w:rFonts w:hint="eastAsia"/>
          <w:lang w:val="en-US" w:eastAsia="zh-CN"/>
        </w:rPr>
        <w:t>4.3.11.2</w:t>
      </w:r>
      <w:r>
        <w:rPr>
          <w:rFonts w:hint="eastAsia"/>
        </w:rPr>
        <w:t>对话框图</w:t>
      </w:r>
      <w:bookmarkEnd w:id="1026"/>
    </w:p>
    <w:p>
      <w:r>
        <w:drawing>
          <wp:inline distT="0" distB="0" distL="0" distR="0">
            <wp:extent cx="4594860" cy="3909060"/>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63"/>
                    <a:stretch>
                      <a:fillRect/>
                    </a:stretch>
                  </pic:blipFill>
                  <pic:spPr>
                    <a:xfrm>
                      <a:off x="0" y="0"/>
                      <a:ext cx="4595258" cy="3909399"/>
                    </a:xfrm>
                    <a:prstGeom prst="rect">
                      <a:avLst/>
                    </a:prstGeom>
                  </pic:spPr>
                </pic:pic>
              </a:graphicData>
            </a:graphic>
          </wp:inline>
        </w:drawing>
      </w:r>
    </w:p>
    <w:p>
      <w:pPr>
        <w:pStyle w:val="4"/>
      </w:pPr>
      <w:bookmarkStart w:id="1027" w:name="_Toc30606"/>
      <w:bookmarkStart w:id="1028" w:name="_Toc13418"/>
      <w:r>
        <w:rPr>
          <w:rFonts w:hint="eastAsia"/>
        </w:rPr>
        <w:t>4.3.12管理员查看用户信息</w:t>
      </w:r>
      <w:bookmarkEnd w:id="1027"/>
      <w:bookmarkEnd w:id="102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1029" w:name="A_2_10"/>
            <w:r>
              <w:rPr>
                <w:rFonts w:eastAsia="Times New Roman"/>
              </w:rPr>
              <w:t>A</w:t>
            </w:r>
            <w:r>
              <w:rPr>
                <w:rFonts w:hint="eastAsia" w:eastAsia="Times New Roman"/>
              </w:rPr>
              <w:t>-</w:t>
            </w:r>
            <w:r>
              <w:rPr>
                <w:rFonts w:eastAsia="Times New Roman"/>
              </w:rPr>
              <w:t>2</w:t>
            </w:r>
            <w:r>
              <w:rPr>
                <w:rFonts w:hint="eastAsia" w:eastAsia="Times New Roman"/>
              </w:rPr>
              <w:t>-10</w:t>
            </w:r>
            <w:bookmarkEnd w:id="1029"/>
            <w:r>
              <w:rPr>
                <w:rFonts w:hint="eastAsia" w:eastAsia="Times New Roman"/>
              </w:rPr>
              <w:t>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管理员希望查看指定用户信息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管理员表示他希望查看某些指定的用户信息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1.系统显示用户的信息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2.10.0管理员查看用户信息</w:t>
            </w:r>
          </w:p>
          <w:p>
            <w:pPr>
              <w:rPr>
                <w:rFonts w:eastAsia="Times New Roman"/>
                <w:color w:val="1F4E79" w:themeColor="accent1" w:themeShade="80"/>
              </w:rPr>
            </w:pPr>
            <w:r>
              <w:rPr>
                <w:rFonts w:hint="eastAsia" w:eastAsia="Times New Roman"/>
              </w:rPr>
              <w:t>1.管理员按照指定条件，查找相关用户</w:t>
            </w:r>
            <w:r>
              <w:rPr>
                <w:color w:val="1F4E79" w:themeColor="accent1" w:themeShade="80"/>
              </w:rPr>
              <w:fldChar w:fldCharType="begin"/>
            </w:r>
            <w:r>
              <w:rPr>
                <w:color w:val="1F4E79" w:themeColor="accent1" w:themeShade="80"/>
              </w:rPr>
              <w:instrText xml:space="preserve"> HYPERLINK \l "A_2_1"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A-2</w:t>
            </w:r>
            <w:r>
              <w:rPr>
                <w:rStyle w:val="31"/>
                <w:rFonts w:hint="eastAsia" w:eastAsia="Times New Roman"/>
                <w:color w:val="1F4E79" w:themeColor="accent1" w:themeShade="80"/>
              </w:rPr>
              <w:t>-</w:t>
            </w:r>
            <w:r>
              <w:rPr>
                <w:rStyle w:val="31"/>
                <w:rFonts w:eastAsia="Times New Roman"/>
                <w:color w:val="1F4E79" w:themeColor="accent1" w:themeShade="80"/>
              </w:rPr>
              <w:t>1</w:t>
            </w:r>
            <w:r>
              <w:rPr>
                <w:rStyle w:val="31"/>
                <w:rFonts w:hint="eastAsia" w:eastAsia="Times New Roman"/>
                <w:color w:val="1F4E79" w:themeColor="accent1" w:themeShade="80"/>
              </w:rPr>
              <w:t>）</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2.管理员点击</w:t>
            </w:r>
            <w:r>
              <w:rPr>
                <w:color w:val="1F4E79" w:themeColor="accent1" w:themeShade="80"/>
              </w:rPr>
              <w:fldChar w:fldCharType="begin"/>
            </w:r>
            <w:r>
              <w:rPr>
                <w:color w:val="1F4E79" w:themeColor="accent1" w:themeShade="80"/>
              </w:rPr>
              <w:instrText xml:space="preserve"> HYPERLINK \l "A_用户名" </w:instrText>
            </w:r>
            <w:r>
              <w:rPr>
                <w:color w:val="1F4E79" w:themeColor="accent1" w:themeShade="80"/>
              </w:rPr>
              <w:fldChar w:fldCharType="separate"/>
            </w:r>
            <w:r>
              <w:rPr>
                <w:rStyle w:val="31"/>
                <w:rFonts w:hint="eastAsia" w:eastAsia="Times New Roman"/>
                <w:color w:val="1F4E79" w:themeColor="accent1" w:themeShade="80"/>
              </w:rPr>
              <w:t>用户名</w:t>
            </w:r>
            <w:r>
              <w:rPr>
                <w:rStyle w:val="31"/>
                <w:rFonts w:hint="eastAsia" w:eastAsia="Times New Roman"/>
                <w:color w:val="1F4E79" w:themeColor="accent1" w:themeShade="80"/>
              </w:rPr>
              <w:fldChar w:fldCharType="end"/>
            </w:r>
            <w:r>
              <w:rPr>
                <w:rFonts w:hint="eastAsia" w:eastAsia="Times New Roman"/>
              </w:rPr>
              <w:t>，显示</w:t>
            </w:r>
            <w:r>
              <w:rPr>
                <w:color w:val="1F4E79" w:themeColor="accent1" w:themeShade="80"/>
              </w:rPr>
              <w:fldChar w:fldCharType="begin"/>
            </w:r>
            <w:r>
              <w:rPr>
                <w:color w:val="1F4E79" w:themeColor="accent1" w:themeShade="80"/>
              </w:rPr>
              <w:instrText xml:space="preserve"> HYPERLINK \l "A_用户具体信息界面" </w:instrText>
            </w:r>
            <w:r>
              <w:rPr>
                <w:color w:val="1F4E79" w:themeColor="accent1" w:themeShade="80"/>
              </w:rPr>
              <w:fldChar w:fldCharType="separate"/>
            </w:r>
            <w:r>
              <w:rPr>
                <w:rStyle w:val="31"/>
                <w:rFonts w:hint="eastAsia" w:eastAsia="Times New Roman"/>
                <w:color w:val="1F4E79" w:themeColor="accent1" w:themeShade="80"/>
              </w:rPr>
              <w:t>用户具体信息界面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2-10.0用户名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2-10.用户具体信息界面0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0.92</w:t>
            </w:r>
          </w:p>
        </w:tc>
      </w:tr>
    </w:tbl>
    <w:p>
      <w:pPr>
        <w:pStyle w:val="5"/>
      </w:pPr>
      <w:bookmarkStart w:id="1030" w:name="_Toc16052"/>
      <w:bookmarkStart w:id="1031" w:name="A_用户名"/>
      <w:r>
        <w:rPr>
          <w:rFonts w:hint="eastAsia"/>
          <w:lang w:val="en-US" w:eastAsia="zh-CN"/>
        </w:rPr>
        <w:t>4.3.12.1</w:t>
      </w:r>
      <w:r>
        <w:rPr>
          <w:rFonts w:hint="eastAsia"/>
        </w:rPr>
        <w:t>用户名</w:t>
      </w:r>
      <w:bookmarkEnd w:id="1030"/>
    </w:p>
    <w:bookmarkEnd w:id="1031"/>
    <w:p>
      <w:pPr>
        <w:rPr>
          <w:color w:val="FF0000"/>
        </w:rPr>
      </w:pPr>
      <w:r>
        <w:drawing>
          <wp:inline distT="0" distB="0" distL="0" distR="0">
            <wp:extent cx="5274310" cy="2693670"/>
            <wp:effectExtent l="0" t="0" r="13970" b="381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4"/>
                    <a:stretch>
                      <a:fillRect/>
                    </a:stretch>
                  </pic:blipFill>
                  <pic:spPr>
                    <a:xfrm>
                      <a:off x="0" y="0"/>
                      <a:ext cx="5274310" cy="2693670"/>
                    </a:xfrm>
                    <a:prstGeom prst="rect">
                      <a:avLst/>
                    </a:prstGeom>
                  </pic:spPr>
                </pic:pic>
              </a:graphicData>
            </a:graphic>
          </wp:inline>
        </w:drawing>
      </w:r>
      <w:r>
        <w:br w:type="textWrapping"/>
      </w:r>
    </w:p>
    <w:p>
      <w:pPr>
        <w:widowControl/>
        <w:jc w:val="left"/>
        <w:rPr>
          <w:color w:val="FF0000"/>
        </w:rPr>
      </w:pPr>
      <w:r>
        <w:rPr>
          <w:color w:val="FF0000"/>
        </w:rPr>
        <w:br w:type="page"/>
      </w:r>
    </w:p>
    <w:p>
      <w:pPr>
        <w:pStyle w:val="5"/>
      </w:pPr>
      <w:bookmarkStart w:id="1032" w:name="_Toc21875"/>
      <w:bookmarkStart w:id="1033" w:name="A_用户具体信息界面"/>
      <w:r>
        <w:rPr>
          <w:rFonts w:hint="eastAsia"/>
          <w:lang w:val="en-US" w:eastAsia="zh-CN"/>
        </w:rPr>
        <w:t>4.3.12.2</w:t>
      </w:r>
      <w:r>
        <w:rPr>
          <w:rFonts w:hint="eastAsia"/>
        </w:rPr>
        <w:t>用户具体信息界面</w:t>
      </w:r>
      <w:bookmarkEnd w:id="1032"/>
    </w:p>
    <w:bookmarkEnd w:id="1033"/>
    <w:p>
      <w:r>
        <w:drawing>
          <wp:inline distT="0" distB="0" distL="0" distR="0">
            <wp:extent cx="5274310" cy="2707005"/>
            <wp:effectExtent l="0" t="0" r="1397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5"/>
                    <a:stretch>
                      <a:fillRect/>
                    </a:stretch>
                  </pic:blipFill>
                  <pic:spPr>
                    <a:xfrm>
                      <a:off x="0" y="0"/>
                      <a:ext cx="5274310" cy="2707005"/>
                    </a:xfrm>
                    <a:prstGeom prst="rect">
                      <a:avLst/>
                    </a:prstGeom>
                  </pic:spPr>
                </pic:pic>
              </a:graphicData>
            </a:graphic>
          </wp:inline>
        </w:drawing>
      </w:r>
    </w:p>
    <w:p>
      <w:pPr>
        <w:pStyle w:val="5"/>
      </w:pPr>
      <w:bookmarkStart w:id="1034" w:name="_Toc16658"/>
      <w:r>
        <w:rPr>
          <w:rFonts w:hint="eastAsia"/>
          <w:lang w:val="en-US" w:eastAsia="zh-CN"/>
        </w:rPr>
        <w:t>4.3.12.3</w:t>
      </w:r>
      <w:r>
        <w:rPr>
          <w:rFonts w:hint="eastAsia"/>
        </w:rPr>
        <w:t>对话框图</w:t>
      </w:r>
      <w:bookmarkEnd w:id="1034"/>
    </w:p>
    <w:p>
      <w:r>
        <w:drawing>
          <wp:inline distT="0" distB="0" distL="0" distR="0">
            <wp:extent cx="5274310" cy="3811270"/>
            <wp:effectExtent l="0" t="0" r="13970" b="139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66"/>
                    <a:stretch>
                      <a:fillRect/>
                    </a:stretch>
                  </pic:blipFill>
                  <pic:spPr>
                    <a:xfrm>
                      <a:off x="0" y="0"/>
                      <a:ext cx="5274310" cy="3811270"/>
                    </a:xfrm>
                    <a:prstGeom prst="rect">
                      <a:avLst/>
                    </a:prstGeom>
                  </pic:spPr>
                </pic:pic>
              </a:graphicData>
            </a:graphic>
          </wp:inline>
        </w:drawing>
      </w:r>
    </w:p>
    <w:p/>
    <w:p>
      <w:pPr>
        <w:pStyle w:val="4"/>
      </w:pPr>
      <w:bookmarkStart w:id="1035" w:name="_Toc15507"/>
      <w:bookmarkStart w:id="1036" w:name="_Toc29348"/>
      <w:r>
        <w:rPr>
          <w:rFonts w:hint="eastAsia"/>
        </w:rPr>
        <w:t>4.3.13管理员重置密码</w:t>
      </w:r>
      <w:bookmarkEnd w:id="1035"/>
      <w:bookmarkEnd w:id="103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eastAsia="Times New Roman"/>
              </w:rPr>
              <w:t>A</w:t>
            </w:r>
            <w:r>
              <w:rPr>
                <w:rFonts w:hint="eastAsia" w:eastAsia="Times New Roman"/>
              </w:rPr>
              <w:t>-</w:t>
            </w:r>
            <w:r>
              <w:rPr>
                <w:rFonts w:eastAsia="Times New Roman"/>
              </w:rPr>
              <w:t>2</w:t>
            </w:r>
            <w:r>
              <w:rPr>
                <w:rFonts w:hint="eastAsia" w:eastAsia="Times New Roman"/>
              </w:rPr>
              <w:t>-1</w:t>
            </w:r>
            <w:r>
              <w:rPr>
                <w:rFonts w:eastAsia="Times New Roman"/>
              </w:rPr>
              <w:t>1</w:t>
            </w:r>
            <w:r>
              <w:rPr>
                <w:rFonts w:hint="eastAsia" w:eastAsia="Times New Roman"/>
              </w:rPr>
              <w:t>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管理员表示他希望重置指定用户的密码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2.管理员查询到指定用户</w:t>
            </w:r>
          </w:p>
          <w:p>
            <w:pPr>
              <w:rPr>
                <w:rFonts w:eastAsia="Times New Roman"/>
              </w:rPr>
            </w:pPr>
            <w:r>
              <w:rPr>
                <w:rFonts w:hint="eastAsia" w:eastAsia="Times New Roman"/>
              </w:rPr>
              <w:t>3.管理员选择指定用户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1.系统修改指定用户的密码并存储到数据库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2-11.0管理员查看用户信息</w:t>
            </w:r>
          </w:p>
          <w:p>
            <w:pPr>
              <w:rPr>
                <w:rFonts w:eastAsia="Times New Roman"/>
              </w:rPr>
            </w:pPr>
            <w:r>
              <w:rPr>
                <w:rFonts w:hint="eastAsia" w:eastAsia="Times New Roman"/>
              </w:rPr>
              <w:t>1.查看具体的用户信息</w:t>
            </w:r>
            <w:r>
              <w:rPr>
                <w:color w:val="1F4E79" w:themeColor="accent1" w:themeShade="80"/>
              </w:rPr>
              <w:fldChar w:fldCharType="begin"/>
            </w:r>
            <w:r>
              <w:rPr>
                <w:color w:val="1F4E79" w:themeColor="accent1" w:themeShade="80"/>
              </w:rPr>
              <w:instrText xml:space="preserve"> HYPERLINK \l "A_2_10" </w:instrText>
            </w:r>
            <w:r>
              <w:rPr>
                <w:color w:val="1F4E79" w:themeColor="accent1" w:themeShade="80"/>
              </w:rPr>
              <w:fldChar w:fldCharType="separate"/>
            </w:r>
            <w:r>
              <w:rPr>
                <w:rStyle w:val="31"/>
                <w:rFonts w:hint="eastAsia" w:eastAsia="Times New Roman"/>
                <w:color w:val="1F4E79" w:themeColor="accent1" w:themeShade="80"/>
              </w:rPr>
              <w:t>（见A-2-10）</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2.管理员点击</w:t>
            </w:r>
            <w:r>
              <w:rPr>
                <w:color w:val="1F4E79" w:themeColor="accent1" w:themeShade="80"/>
              </w:rPr>
              <w:fldChar w:fldCharType="begin"/>
            </w:r>
            <w:r>
              <w:rPr>
                <w:color w:val="1F4E79" w:themeColor="accent1" w:themeShade="80"/>
              </w:rPr>
              <w:instrText xml:space="preserve"> HYPERLINK \l "A_重置密码按钮" </w:instrText>
            </w:r>
            <w:r>
              <w:rPr>
                <w:color w:val="1F4E79" w:themeColor="accent1" w:themeShade="80"/>
              </w:rPr>
              <w:fldChar w:fldCharType="separate"/>
            </w:r>
            <w:r>
              <w:rPr>
                <w:rStyle w:val="31"/>
                <w:rFonts w:hint="eastAsia" w:eastAsia="Times New Roman"/>
                <w:color w:val="1F4E79" w:themeColor="accent1" w:themeShade="80"/>
              </w:rPr>
              <w:t>重置密码按钮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3.显示提示信息：重置成功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2-11.0具体用户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2-11.0重置成功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1.10</w:t>
            </w:r>
          </w:p>
        </w:tc>
      </w:tr>
    </w:tbl>
    <w:p>
      <w:pPr>
        <w:pStyle w:val="5"/>
      </w:pPr>
      <w:bookmarkStart w:id="1037" w:name="_Toc25889"/>
      <w:bookmarkStart w:id="1038" w:name="A_重置密码按钮"/>
      <w:r>
        <w:rPr>
          <w:rFonts w:hint="eastAsia"/>
          <w:lang w:val="en-US" w:eastAsia="zh-CN"/>
        </w:rPr>
        <w:t>4.3.13.1</w:t>
      </w:r>
      <w:r>
        <w:rPr>
          <w:rFonts w:hint="eastAsia"/>
        </w:rPr>
        <w:t>重置密码按钮</w:t>
      </w:r>
      <w:bookmarkEnd w:id="1037"/>
    </w:p>
    <w:bookmarkEnd w:id="1038"/>
    <w:p>
      <w:r>
        <w:drawing>
          <wp:inline distT="0" distB="0" distL="0" distR="0">
            <wp:extent cx="5274310" cy="2713990"/>
            <wp:effectExtent l="0" t="0" r="13970" b="139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67"/>
                    <a:stretch>
                      <a:fillRect/>
                    </a:stretch>
                  </pic:blipFill>
                  <pic:spPr>
                    <a:xfrm>
                      <a:off x="0" y="0"/>
                      <a:ext cx="5274310" cy="2713990"/>
                    </a:xfrm>
                    <a:prstGeom prst="rect">
                      <a:avLst/>
                    </a:prstGeom>
                  </pic:spPr>
                </pic:pic>
              </a:graphicData>
            </a:graphic>
          </wp:inline>
        </w:drawing>
      </w:r>
    </w:p>
    <w:p>
      <w:pPr>
        <w:pStyle w:val="5"/>
      </w:pPr>
      <w:bookmarkStart w:id="1039" w:name="_Toc22454"/>
      <w:r>
        <w:rPr>
          <w:rFonts w:hint="eastAsia"/>
          <w:lang w:val="en-US" w:eastAsia="zh-CN"/>
        </w:rPr>
        <w:t>4.3.13.2</w:t>
      </w:r>
      <w:r>
        <w:rPr>
          <w:rFonts w:hint="eastAsia"/>
        </w:rPr>
        <w:t>对话框图</w:t>
      </w:r>
      <w:bookmarkEnd w:id="1039"/>
    </w:p>
    <w:p>
      <w:r>
        <w:drawing>
          <wp:inline distT="0" distB="0" distL="0" distR="0">
            <wp:extent cx="5274310" cy="4010660"/>
            <wp:effectExtent l="0" t="0" r="13970" b="1270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368"/>
                    <a:stretch>
                      <a:fillRect/>
                    </a:stretch>
                  </pic:blipFill>
                  <pic:spPr>
                    <a:xfrm>
                      <a:off x="0" y="0"/>
                      <a:ext cx="5274310" cy="4010660"/>
                    </a:xfrm>
                    <a:prstGeom prst="rect">
                      <a:avLst/>
                    </a:prstGeom>
                  </pic:spPr>
                </pic:pic>
              </a:graphicData>
            </a:graphic>
          </wp:inline>
        </w:drawing>
      </w:r>
    </w:p>
    <w:p/>
    <w:p/>
    <w:p>
      <w:pPr>
        <w:pStyle w:val="4"/>
      </w:pPr>
      <w:bookmarkStart w:id="1040" w:name="_Toc17133"/>
      <w:bookmarkStart w:id="1041" w:name="_Toc15345"/>
      <w:r>
        <w:rPr>
          <w:rFonts w:hint="eastAsia"/>
        </w:rPr>
        <w:t>4.3.14管理员解封注册用户名</w:t>
      </w:r>
      <w:bookmarkEnd w:id="1040"/>
      <w:bookmarkEnd w:id="104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A-2-12解封注册用户名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管理员希望解封指定注册的用户名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管理员表示他希望封禁某些指定的注册用户名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1.将解封注册的用户名记录到数据库中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2-12.0管理员解封注册的用户名</w:t>
            </w:r>
          </w:p>
          <w:p>
            <w:pPr>
              <w:rPr>
                <w:rStyle w:val="31"/>
                <w:rFonts w:eastAsia="Times New Roman"/>
                <w:color w:val="1F4E79" w:themeColor="accent1" w:themeShade="80"/>
              </w:rPr>
            </w:pPr>
            <w:r>
              <w:rPr>
                <w:rFonts w:hint="eastAsia" w:eastAsia="Times New Roman"/>
              </w:rPr>
              <w:t>1.点击</w:t>
            </w:r>
            <w:r>
              <w:rPr>
                <w:color w:val="1F4E79" w:themeColor="accent1" w:themeShade="80"/>
              </w:rPr>
              <w:fldChar w:fldCharType="begin"/>
            </w:r>
            <w:r>
              <w:rPr>
                <w:color w:val="1F4E79" w:themeColor="accent1" w:themeShade="80"/>
              </w:rPr>
              <w:instrText xml:space="preserve"> HYPERLINK \l "A_禁止用户名列表_解冻按钮" </w:instrText>
            </w:r>
            <w:r>
              <w:rPr>
                <w:color w:val="1F4E79" w:themeColor="accent1" w:themeShade="80"/>
              </w:rPr>
              <w:fldChar w:fldCharType="separate"/>
            </w:r>
            <w:r>
              <w:rPr>
                <w:rStyle w:val="31"/>
                <w:rFonts w:hint="eastAsia" w:eastAsia="Times New Roman"/>
                <w:color w:val="1F4E79" w:themeColor="accent1" w:themeShade="80"/>
              </w:rPr>
              <w:t>禁止用户名列表</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"A_禁止用户名列表_解冻按钮"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禁止用户名列表界面</w:t>
            </w:r>
            <w:r>
              <w:rPr>
                <w:rFonts w:hint="eastAsia" w:asciiTheme="minorEastAsia" w:hAnsiTheme="minorEastAsia" w:eastAsiaTheme="minorEastAsia"/>
                <w:color w:val="1F4E79" w:themeColor="accent1" w:themeShade="80"/>
                <w:u w:val="none"/>
              </w:rPr>
              <w:fldChar w:fldCharType="end"/>
            </w:r>
          </w:p>
          <w:p>
            <w:pPr>
              <w:rPr>
                <w:rFonts w:eastAsia="Times New Roman"/>
              </w:rPr>
            </w:pPr>
            <w:r>
              <w:rPr>
                <w:rFonts w:hint="eastAsia" w:eastAsia="Times New Roman"/>
              </w:rPr>
              <w:t>3.管理员通过复选框选择需要解封的注册用户名</w:t>
            </w:r>
          </w:p>
          <w:p>
            <w:pPr>
              <w:rPr>
                <w:rFonts w:eastAsia="Times New Roman"/>
                <w:color w:val="FF0000"/>
              </w:rPr>
            </w:pPr>
            <w:r>
              <w:rPr>
                <w:rFonts w:hint="eastAsia" w:eastAsia="Times New Roman"/>
              </w:rPr>
              <w:t>4.点击</w:t>
            </w:r>
            <w:r>
              <w:rPr>
                <w:color w:val="1F4E79" w:themeColor="accent1" w:themeShade="80"/>
              </w:rPr>
              <w:fldChar w:fldCharType="begin"/>
            </w:r>
            <w:r>
              <w:rPr>
                <w:color w:val="1F4E79" w:themeColor="accent1" w:themeShade="80"/>
              </w:rPr>
              <w:instrText xml:space="preserve"> HYPERLINK \l "A_禁止用户名列表_解冻按钮" </w:instrText>
            </w:r>
            <w:r>
              <w:rPr>
                <w:color w:val="1F4E79" w:themeColor="accent1" w:themeShade="80"/>
              </w:rPr>
              <w:fldChar w:fldCharType="separate"/>
            </w:r>
            <w:r>
              <w:rPr>
                <w:rStyle w:val="31"/>
                <w:rFonts w:hint="eastAsia" w:eastAsia="Times New Roman"/>
                <w:color w:val="1F4E79" w:themeColor="accent1" w:themeShade="80"/>
              </w:rPr>
              <w:t>解冻按钮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"A_禁止用户名列表_解冻按钮" </w:instrText>
            </w:r>
            <w:r>
              <w:rPr>
                <w:color w:val="1F4E79" w:themeColor="accent1" w:themeShade="80"/>
              </w:rPr>
              <w:fldChar w:fldCharType="separate"/>
            </w:r>
            <w:r>
              <w:rPr>
                <w:rStyle w:val="31"/>
                <w:rFonts w:hint="eastAsia" w:eastAsia="Times New Roman"/>
                <w:color w:val="1F4E79" w:themeColor="accent1" w:themeShade="80"/>
              </w:rPr>
              <w:t>禁止用户名列表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2-12.0E1不选择解封的注册用户名</w:t>
            </w:r>
          </w:p>
          <w:p>
            <w:pPr>
              <w:rPr>
                <w:rFonts w:eastAsia="Times New Roman"/>
              </w:rPr>
            </w:pPr>
            <w:r>
              <w:rPr>
                <w:rFonts w:hint="eastAsia" w:asciiTheme="minorEastAsia" w:hAnsiTheme="minorEastAsia" w:eastAsiaTheme="minorEastAsia"/>
              </w:rPr>
              <w:t>无法选中解封的注册用户名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2-12.0禁止用户名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2-12.0禁止用户名列表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BR-A-9必须选择解封的用户名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1.10</w:t>
            </w:r>
          </w:p>
        </w:tc>
      </w:tr>
    </w:tbl>
    <w:p/>
    <w:p>
      <w:pPr>
        <w:pStyle w:val="5"/>
      </w:pPr>
      <w:bookmarkStart w:id="1042" w:name="_Toc24920"/>
      <w:bookmarkStart w:id="1043" w:name="A_禁止用户名列表_解冻按钮"/>
      <w:r>
        <w:rPr>
          <w:rFonts w:hint="eastAsia"/>
          <w:lang w:val="en-US" w:eastAsia="zh-CN"/>
        </w:rPr>
        <w:t>4.3.14.1</w:t>
      </w:r>
      <w:r>
        <w:rPr>
          <w:rFonts w:hint="eastAsia"/>
        </w:rPr>
        <w:t>禁止用户名列表/解冻按钮/禁止用户名列表界面</w:t>
      </w:r>
      <w:bookmarkEnd w:id="1042"/>
    </w:p>
    <w:bookmarkEnd w:id="1043"/>
    <w:p>
      <w:r>
        <w:drawing>
          <wp:inline distT="0" distB="0" distL="0" distR="0">
            <wp:extent cx="5274310" cy="2693670"/>
            <wp:effectExtent l="0" t="0" r="1397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69"/>
                    <a:stretch>
                      <a:fillRect/>
                    </a:stretch>
                  </pic:blipFill>
                  <pic:spPr>
                    <a:xfrm>
                      <a:off x="0" y="0"/>
                      <a:ext cx="5274310" cy="2693670"/>
                    </a:xfrm>
                    <a:prstGeom prst="rect">
                      <a:avLst/>
                    </a:prstGeom>
                  </pic:spPr>
                </pic:pic>
              </a:graphicData>
            </a:graphic>
          </wp:inline>
        </w:drawing>
      </w:r>
    </w:p>
    <w:p>
      <w:pPr>
        <w:pStyle w:val="5"/>
      </w:pPr>
      <w:bookmarkStart w:id="1044" w:name="_Toc11031"/>
      <w:r>
        <w:rPr>
          <w:rFonts w:hint="eastAsia"/>
          <w:lang w:val="en-US" w:eastAsia="zh-CN"/>
        </w:rPr>
        <w:t>4.3.14.2</w:t>
      </w:r>
      <w:r>
        <w:rPr>
          <w:rFonts w:hint="eastAsia"/>
        </w:rPr>
        <w:t>对话框图</w:t>
      </w:r>
      <w:bookmarkEnd w:id="1044"/>
    </w:p>
    <w:p>
      <w:r>
        <w:drawing>
          <wp:inline distT="0" distB="0" distL="0" distR="0">
            <wp:extent cx="4442460" cy="384810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0"/>
                    <a:stretch>
                      <a:fillRect/>
                    </a:stretch>
                  </pic:blipFill>
                  <pic:spPr>
                    <a:xfrm>
                      <a:off x="0" y="0"/>
                      <a:ext cx="4442845" cy="3848433"/>
                    </a:xfrm>
                    <a:prstGeom prst="rect">
                      <a:avLst/>
                    </a:prstGeom>
                  </pic:spPr>
                </pic:pic>
              </a:graphicData>
            </a:graphic>
          </wp:inline>
        </w:drawing>
      </w:r>
    </w:p>
    <w:p>
      <w:pPr>
        <w:pStyle w:val="4"/>
      </w:pPr>
      <w:bookmarkStart w:id="1045" w:name="_Toc6027"/>
      <w:bookmarkStart w:id="1046" w:name="_Toc20292"/>
      <w:r>
        <w:rPr>
          <w:rFonts w:hint="eastAsia"/>
        </w:rPr>
        <w:t>4.3.15管理员查询封禁的IP地址</w:t>
      </w:r>
      <w:bookmarkEnd w:id="1045"/>
      <w:bookmarkEnd w:id="104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A-2-13查询封禁的IP地址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1.显示指定条件下的封禁的IP地址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2-13.0查询封禁的IP地址</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u w:val="none"/>
              </w:rPr>
              <w:fldChar w:fldCharType="begin"/>
            </w:r>
            <w:r>
              <w:rPr>
                <w:rFonts w:hint="eastAsia" w:asciiTheme="minorEastAsia" w:hAnsiTheme="minorEastAsia" w:eastAsiaTheme="minorEastAsia"/>
                <w:color w:val="1F4E79" w:themeColor="accent1" w:themeShade="80"/>
                <w:u w:val="none"/>
              </w:rPr>
              <w:instrText xml:space="preserve"> HYPERLINK \l "A_查询" </w:instrText>
            </w:r>
            <w:r>
              <w:rPr>
                <w:rFonts w:hint="eastAsia" w:asciiTheme="minorEastAsia" w:hAnsiTheme="minorEastAsia" w:eastAsiaTheme="minorEastAsia"/>
                <w:color w:val="1F4E79" w:themeColor="accent1" w:themeShade="80"/>
                <w:u w:val="none"/>
              </w:rPr>
              <w:fldChar w:fldCharType="separate"/>
            </w:r>
            <w:r>
              <w:rPr>
                <w:rStyle w:val="31"/>
                <w:rFonts w:hint="eastAsia" w:asciiTheme="minorEastAsia" w:hAnsiTheme="minorEastAsia" w:eastAsiaTheme="minorEastAsia"/>
                <w:color w:val="1F4E79" w:themeColor="accent1" w:themeShade="80"/>
              </w:rPr>
              <w:t>封禁IP地址按钮</w:t>
            </w:r>
            <w:r>
              <w:rPr>
                <w:rFonts w:hint="eastAsia" w:asciiTheme="minorEastAsia" w:hAnsiTheme="minorEastAsia" w:eastAsiaTheme="minorEastAsia"/>
                <w:color w:val="1F4E79" w:themeColor="accent1" w:themeShade="80"/>
                <w:u w:val="none"/>
              </w:rPr>
              <w:fldChar w:fldCharType="end"/>
            </w:r>
            <w:r>
              <w:rPr>
                <w:rFonts w:hint="eastAsia" w:asciiTheme="minorEastAsia" w:hAnsiTheme="minorEastAsia" w:eastAsiaTheme="minorEastAsia"/>
              </w:rPr>
              <w:t>后点击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封禁IP列表按钮</w:t>
            </w:r>
            <w:r>
              <w:rPr>
                <w:rFonts w:hint="eastAsia" w:asciiTheme="minorEastAsia" w:hAnsiTheme="minorEastAsia" w:eastAsiaTheme="minorEastAsia"/>
                <w:color w:val="1F4E79" w:themeColor="accent1" w:themeShade="80"/>
              </w:rPr>
              <w:fldChar w:fldCharType="end"/>
            </w:r>
          </w:p>
          <w:p>
            <w:pPr>
              <w:rPr>
                <w:rFonts w:eastAsia="Times New Roman"/>
                <w:color w:val="5B9BD5" w:themeColor="accent1"/>
                <w14:textFill>
                  <w14:solidFill>
                    <w14:schemeClr w14:val="accent1"/>
                  </w14:solidFill>
                </w14:textFill>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封禁IP列表界面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3.管理员输入最早的封禁日期</w:t>
            </w:r>
          </w:p>
          <w:p>
            <w:pPr>
              <w:rPr>
                <w:rFonts w:eastAsia="Times New Roman"/>
              </w:rPr>
            </w:pPr>
            <w:r>
              <w:rPr>
                <w:rFonts w:eastAsia="Times New Roman"/>
              </w:rPr>
              <w:t>4.</w:t>
            </w:r>
            <w:r>
              <w:rPr>
                <w:rFonts w:hint="eastAsia" w:eastAsia="Times New Roman"/>
              </w:rPr>
              <w:t>管理员输入最晚的封禁日期</w:t>
            </w:r>
          </w:p>
          <w:p>
            <w:pPr>
              <w:rPr>
                <w:rFonts w:eastAsia="Times New Roman"/>
              </w:rPr>
            </w:pPr>
            <w:r>
              <w:rPr>
                <w:rFonts w:hint="eastAsia" w:eastAsia="Times New Roman"/>
              </w:rPr>
              <w:t>5.管理员输入模糊查询条件</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 </w:instrText>
            </w:r>
            <w:r>
              <w:rPr>
                <w:color w:val="1F4E79" w:themeColor="accent1" w:themeShade="80"/>
              </w:rPr>
              <w:fldChar w:fldCharType="separate"/>
            </w:r>
            <w:r>
              <w:rPr>
                <w:rStyle w:val="30"/>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eastAsia="Times New Roman"/>
              </w:rPr>
              <w:t>7.</w:t>
            </w:r>
            <w:r>
              <w:rPr>
                <w:rFonts w:hint="eastAsia" w:eastAsia="Times New Roman"/>
              </w:rPr>
              <w:t>显示符合组合条件下的被封禁IP地址，如无，显示无法找到相应的封禁Ip地址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2-13.0最早的封禁日期，最晚的封禁日期，模糊查询条件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2-13.0相应的被封禁的IP地址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47" w:name="_Toc19754"/>
      <w:bookmarkStart w:id="1048" w:name="A_查询"/>
      <w:r>
        <w:rPr>
          <w:rFonts w:hint="eastAsia"/>
          <w:lang w:val="en-US" w:eastAsia="zh-CN"/>
        </w:rPr>
        <w:t>4.3.15.1</w:t>
      </w:r>
      <w:r>
        <w:rPr>
          <w:rFonts w:hint="eastAsia"/>
        </w:rPr>
        <w:t>查询/封禁Ip地址按钮/封禁IP列表按钮/封禁IP列表界面</w:t>
      </w:r>
      <w:bookmarkEnd w:id="1047"/>
    </w:p>
    <w:bookmarkEnd w:id="1048"/>
    <w:p>
      <w:pPr>
        <w:rPr>
          <w:color w:val="FF0000"/>
        </w:rPr>
      </w:pPr>
      <w:r>
        <w:drawing>
          <wp:inline distT="0" distB="0" distL="0" distR="0">
            <wp:extent cx="5274310" cy="2702560"/>
            <wp:effectExtent l="0" t="0" r="13970" b="1016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1"/>
                    <a:stretch>
                      <a:fillRect/>
                    </a:stretch>
                  </pic:blipFill>
                  <pic:spPr>
                    <a:xfrm>
                      <a:off x="0" y="0"/>
                      <a:ext cx="5274310" cy="2702560"/>
                    </a:xfrm>
                    <a:prstGeom prst="rect">
                      <a:avLst/>
                    </a:prstGeom>
                  </pic:spPr>
                </pic:pic>
              </a:graphicData>
            </a:graphic>
          </wp:inline>
        </w:drawing>
      </w:r>
    </w:p>
    <w:p>
      <w:pPr>
        <w:pStyle w:val="5"/>
      </w:pPr>
      <w:bookmarkStart w:id="1049" w:name="_Toc2084"/>
      <w:r>
        <w:rPr>
          <w:rFonts w:hint="eastAsia"/>
          <w:lang w:val="en-US" w:eastAsia="zh-CN"/>
        </w:rPr>
        <w:t>4.3.15.2</w:t>
      </w:r>
      <w:r>
        <w:rPr>
          <w:rFonts w:hint="eastAsia"/>
        </w:rPr>
        <w:t>对话框图</w:t>
      </w:r>
      <w:bookmarkEnd w:id="1049"/>
    </w:p>
    <w:p>
      <w:r>
        <w:drawing>
          <wp:inline distT="0" distB="0" distL="0" distR="0">
            <wp:extent cx="5274310" cy="3182620"/>
            <wp:effectExtent l="0" t="0" r="1397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2"/>
                    <a:stretch>
                      <a:fillRect/>
                    </a:stretch>
                  </pic:blipFill>
                  <pic:spPr>
                    <a:xfrm>
                      <a:off x="0" y="0"/>
                      <a:ext cx="5274310" cy="3182620"/>
                    </a:xfrm>
                    <a:prstGeom prst="rect">
                      <a:avLst/>
                    </a:prstGeom>
                  </pic:spPr>
                </pic:pic>
              </a:graphicData>
            </a:graphic>
          </wp:inline>
        </w:drawing>
      </w:r>
    </w:p>
    <w:p/>
    <w:p>
      <w:pPr>
        <w:pStyle w:val="4"/>
      </w:pPr>
      <w:bookmarkStart w:id="1050" w:name="_Toc7524"/>
      <w:bookmarkStart w:id="1051" w:name="_Toc26798"/>
      <w:r>
        <w:rPr>
          <w:rFonts w:hint="eastAsia"/>
        </w:rPr>
        <w:t>4.3.16管理员查询封禁的注册用户名</w:t>
      </w:r>
      <w:bookmarkEnd w:id="1050"/>
      <w:bookmarkEnd w:id="105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A-2-14查询封禁的注册用户名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管理员表示他希望先查询封禁的注册用户名并且之后解封某些指定的封禁的注册用户名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管理员表示他希望先查询封禁的IP地址并且之后解封某些指定的用户IP地址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1.显示指定条件下的封禁的注册用户名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2-14.0查询封禁的注册用户名</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禁止注册的用户名</w:t>
            </w:r>
            <w:r>
              <w:rPr>
                <w:rFonts w:hint="eastAsia" w:asciiTheme="minorEastAsia" w:hAnsiTheme="minorEastAsia" w:eastAsiaTheme="minorEastAsia"/>
                <w:color w:val="1F4E79" w:themeColor="accent1" w:themeShade="80"/>
              </w:rPr>
              <w:fldChar w:fldCharType="end"/>
            </w:r>
            <w:r>
              <w:rPr>
                <w:rFonts w:hint="eastAsia" w:asciiTheme="minorEastAsia" w:hAnsiTheme="minorEastAsia" w:eastAsiaTheme="minorEastAsia"/>
              </w:rPr>
              <w:t>按钮后点击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禁止用户名列表</w:t>
            </w:r>
            <w:r>
              <w:rPr>
                <w:rFonts w:hint="eastAsia" w:asciiTheme="minorEastAsia" w:hAnsiTheme="minorEastAsia" w:eastAsiaTheme="minorEastAsia"/>
                <w:color w:val="1F4E79" w:themeColor="accent1" w:themeShade="80"/>
              </w:rPr>
              <w:fldChar w:fldCharType="end"/>
            </w:r>
            <w:r>
              <w:rPr>
                <w:rFonts w:hint="eastAsia" w:asciiTheme="minorEastAsia" w:hAnsiTheme="minorEastAsia" w:eastAsiaTheme="minorEastAsia"/>
              </w:rPr>
              <w:t>按钮</w:t>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禁止用户名列表界面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3.管理员输入最早的封禁日期</w:t>
            </w:r>
          </w:p>
          <w:p>
            <w:pPr>
              <w:rPr>
                <w:rFonts w:eastAsia="Times New Roman"/>
              </w:rPr>
            </w:pPr>
            <w:r>
              <w:rPr>
                <w:rFonts w:eastAsia="Times New Roman"/>
              </w:rPr>
              <w:t>4.</w:t>
            </w:r>
            <w:r>
              <w:rPr>
                <w:rFonts w:hint="eastAsia" w:eastAsia="Times New Roman"/>
              </w:rPr>
              <w:t>管理员输入最晚的封禁日期</w:t>
            </w:r>
          </w:p>
          <w:p>
            <w:pPr>
              <w:rPr>
                <w:rFonts w:eastAsia="Times New Roman"/>
              </w:rPr>
            </w:pPr>
            <w:r>
              <w:rPr>
                <w:rFonts w:hint="eastAsia" w:eastAsia="Times New Roman"/>
              </w:rPr>
              <w:t>5.管理员输入模糊查询条件</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"A_查询按钮"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7.显示符合组合条件下的被封禁的注册用户名，如无，显示无法找到相应的封禁的注册用户名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2-14.0最早的封禁日期，最晚的封禁日期，模糊查询条件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2-14.0符合组合条件下的被封禁的注册用户名，无法找到相应的封禁的注册用户名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52" w:name="_Toc7818"/>
      <w:bookmarkStart w:id="1053" w:name="A_查询按钮"/>
      <w:r>
        <w:rPr>
          <w:rFonts w:hint="eastAsia"/>
          <w:lang w:val="en-US" w:eastAsia="zh-CN"/>
        </w:rPr>
        <w:t>4.3.16.1</w:t>
      </w:r>
      <w:r>
        <w:rPr>
          <w:rFonts w:hint="eastAsia"/>
        </w:rPr>
        <w:t>查询按钮/禁止注册的用户名/禁止用户名列表/禁止用户名列表按钮</w:t>
      </w:r>
      <w:bookmarkEnd w:id="1052"/>
    </w:p>
    <w:bookmarkEnd w:id="1053"/>
    <w:p>
      <w:pPr>
        <w:rPr>
          <w:color w:val="FF0000"/>
        </w:rPr>
      </w:pPr>
      <w:r>
        <w:drawing>
          <wp:inline distT="0" distB="0" distL="0" distR="0">
            <wp:extent cx="5274310" cy="2679065"/>
            <wp:effectExtent l="0" t="0" r="13970"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73"/>
                    <a:stretch>
                      <a:fillRect/>
                    </a:stretch>
                  </pic:blipFill>
                  <pic:spPr>
                    <a:xfrm>
                      <a:off x="0" y="0"/>
                      <a:ext cx="5274310" cy="2679065"/>
                    </a:xfrm>
                    <a:prstGeom prst="rect">
                      <a:avLst/>
                    </a:prstGeom>
                  </pic:spPr>
                </pic:pic>
              </a:graphicData>
            </a:graphic>
          </wp:inline>
        </w:drawing>
      </w:r>
    </w:p>
    <w:p>
      <w:pPr>
        <w:pStyle w:val="5"/>
      </w:pPr>
      <w:bookmarkStart w:id="1054" w:name="_Toc24086"/>
      <w:r>
        <w:rPr>
          <w:rFonts w:hint="eastAsia"/>
          <w:lang w:val="en-US" w:eastAsia="zh-CN"/>
        </w:rPr>
        <w:t>4.3.16.2</w:t>
      </w:r>
      <w:r>
        <w:rPr>
          <w:rFonts w:hint="eastAsia"/>
        </w:rPr>
        <w:t>对话框图</w:t>
      </w:r>
      <w:bookmarkEnd w:id="1054"/>
    </w:p>
    <w:p>
      <w:r>
        <w:drawing>
          <wp:inline distT="0" distB="0" distL="0" distR="0">
            <wp:extent cx="5274310" cy="2774315"/>
            <wp:effectExtent l="0" t="0" r="13970" b="146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74"/>
                    <a:stretch>
                      <a:fillRect/>
                    </a:stretch>
                  </pic:blipFill>
                  <pic:spPr>
                    <a:xfrm>
                      <a:off x="0" y="0"/>
                      <a:ext cx="5274310" cy="2774315"/>
                    </a:xfrm>
                    <a:prstGeom prst="rect">
                      <a:avLst/>
                    </a:prstGeom>
                  </pic:spPr>
                </pic:pic>
              </a:graphicData>
            </a:graphic>
          </wp:inline>
        </w:drawing>
      </w:r>
    </w:p>
    <w:p>
      <w:pPr>
        <w:pStyle w:val="4"/>
      </w:pPr>
      <w:bookmarkStart w:id="1055" w:name="_Toc27170"/>
      <w:bookmarkStart w:id="1056" w:name="_Toc1382"/>
      <w:r>
        <w:rPr>
          <w:rFonts w:hint="eastAsia"/>
        </w:rPr>
        <w:t>4.3.17管理员查询封禁的用户</w:t>
      </w:r>
      <w:bookmarkEnd w:id="1055"/>
      <w:bookmarkEnd w:id="105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A-2-15查询封禁的用户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管理员表示他希望先查询封禁的用户并且之后解封某些指定的封禁的用户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管理员表示他希望先查询封禁的用户并且之后解封某些指定的封禁的用户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1.显示指定条件下的封禁的用户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2-15.0查询封禁的注册用户名</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"A_查询按钮1"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用户列表</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"A_查询按钮1"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用户列表界面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1.管理员输入模糊查询条件</w:t>
            </w:r>
          </w:p>
          <w:p>
            <w:pPr>
              <w:rPr>
                <w:rFonts w:eastAsia="Times New Roman"/>
              </w:rPr>
            </w:pPr>
            <w:r>
              <w:rPr>
                <w:rFonts w:hint="eastAsia" w:eastAsia="Times New Roman"/>
              </w:rPr>
              <w:t>2.管理员根据下拉列表，选择学生，教师，案例拥有者，管理员</w:t>
            </w:r>
          </w:p>
          <w:p>
            <w:pPr>
              <w:rPr>
                <w:rFonts w:eastAsia="Times New Roman"/>
              </w:rPr>
            </w:pPr>
            <w:r>
              <w:rPr>
                <w:rFonts w:hint="eastAsia" w:eastAsia="Times New Roman"/>
              </w:rPr>
              <w:t>3.管理员选择下拉列表，未激活</w:t>
            </w:r>
          </w:p>
          <w:p>
            <w:pPr>
              <w:rPr>
                <w:rFonts w:eastAsia="Times New Roman"/>
              </w:rPr>
            </w:pPr>
            <w:r>
              <w:rPr>
                <w:rFonts w:hint="eastAsia" w:eastAsia="Times New Roman"/>
              </w:rPr>
              <w:t>4.管理员根据下拉列表选择最早的注册时间</w:t>
            </w:r>
          </w:p>
          <w:p>
            <w:pPr>
              <w:rPr>
                <w:rFonts w:eastAsia="Times New Roman"/>
              </w:rPr>
            </w:pPr>
            <w:r>
              <w:rPr>
                <w:rFonts w:hint="eastAsia" w:eastAsia="Times New Roman"/>
              </w:rPr>
              <w:t>5.管理员根据下拉列表选择最晚的注册时间</w:t>
            </w:r>
          </w:p>
          <w:p>
            <w:pPr>
              <w:rPr>
                <w:rFonts w:eastAsia="Times New Roman"/>
                <w:color w:val="1F4E79" w:themeColor="accent1" w:themeShade="80"/>
              </w:rPr>
            </w:pPr>
            <w:r>
              <w:rPr>
                <w:rFonts w:hint="eastAsia" w:eastAsia="Times New Roman"/>
              </w:rPr>
              <w:t>6.点击</w:t>
            </w:r>
            <w:r>
              <w:rPr>
                <w:rFonts w:hint="eastAsia" w:eastAsia="Times New Roman"/>
                <w:color w:val="1F4E79" w:themeColor="accent1" w:themeShade="80"/>
                <w:u w:val="none"/>
              </w:rPr>
              <w:fldChar w:fldCharType="begin"/>
            </w:r>
            <w:r>
              <w:rPr>
                <w:rFonts w:hint="eastAsia" w:eastAsia="Times New Roman"/>
                <w:color w:val="1F4E79" w:themeColor="accent1" w:themeShade="80"/>
                <w:u w:val="none"/>
              </w:rPr>
              <w:instrText xml:space="preserve"> HYPERLINK \l "A_查询按钮1" </w:instrText>
            </w:r>
            <w:r>
              <w:rPr>
                <w:rFonts w:hint="eastAsia" w:eastAsia="Times New Roman"/>
                <w:color w:val="1F4E79" w:themeColor="accent1" w:themeShade="80"/>
                <w:u w:val="none"/>
              </w:rPr>
              <w:fldChar w:fldCharType="separate"/>
            </w:r>
            <w:r>
              <w:rPr>
                <w:rStyle w:val="31"/>
                <w:rFonts w:hint="eastAsia" w:eastAsia="Times New Roman"/>
                <w:color w:val="1F4E79" w:themeColor="accent1" w:themeShade="80"/>
              </w:rPr>
              <w:t>查询按钮</w:t>
            </w:r>
            <w:r>
              <w:rPr>
                <w:rFonts w:hint="eastAsia" w:eastAsia="Times New Roman"/>
                <w:color w:val="1F4E79" w:themeColor="accent1" w:themeShade="80"/>
                <w:u w:val="none"/>
              </w:rPr>
              <w:fldChar w:fldCharType="end"/>
            </w:r>
          </w:p>
          <w:p>
            <w:pPr>
              <w:rPr>
                <w:rFonts w:eastAsia="Times New Roman"/>
              </w:rPr>
            </w:pPr>
            <w:r>
              <w:rPr>
                <w:rFonts w:hint="eastAsia" w:eastAsia="Times New Roman"/>
              </w:rPr>
              <w:t>7.网站显示这些条件下被封禁用户所有信息，如无查询结果，系统提示无法找到相应的被封禁的用户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2-15.0模糊查询条件，用户类型，未激活，最早注册时间，最晚注册时间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2-15.0显示这些条件下被封禁用户所有信息，系统提示无法找到相应的被封禁的用户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057" w:name="_Toc4302"/>
      <w:bookmarkStart w:id="1058" w:name="A_查询按钮1"/>
      <w:r>
        <w:rPr>
          <w:rFonts w:hint="eastAsia"/>
          <w:lang w:val="en-US" w:eastAsia="zh-CN"/>
        </w:rPr>
        <w:t>4.3.17.1</w:t>
      </w:r>
      <w:r>
        <w:rPr>
          <w:rFonts w:hint="eastAsia"/>
        </w:rPr>
        <w:t>查询按钮/用户列表/用户列表界面</w:t>
      </w:r>
      <w:bookmarkEnd w:id="1057"/>
    </w:p>
    <w:bookmarkEnd w:id="1058"/>
    <w:p>
      <w:r>
        <w:drawing>
          <wp:inline distT="0" distB="0" distL="0" distR="0">
            <wp:extent cx="5274310" cy="2724150"/>
            <wp:effectExtent l="0" t="0" r="13970" b="381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75"/>
                    <a:stretch>
                      <a:fillRect/>
                    </a:stretch>
                  </pic:blipFill>
                  <pic:spPr>
                    <a:xfrm>
                      <a:off x="0" y="0"/>
                      <a:ext cx="5274310" cy="2724150"/>
                    </a:xfrm>
                    <a:prstGeom prst="rect">
                      <a:avLst/>
                    </a:prstGeom>
                  </pic:spPr>
                </pic:pic>
              </a:graphicData>
            </a:graphic>
          </wp:inline>
        </w:drawing>
      </w:r>
    </w:p>
    <w:p>
      <w:pPr>
        <w:pStyle w:val="5"/>
      </w:pPr>
      <w:bookmarkStart w:id="1059" w:name="_Toc4351"/>
      <w:r>
        <w:rPr>
          <w:rFonts w:hint="eastAsia"/>
          <w:lang w:val="en-US" w:eastAsia="zh-CN"/>
        </w:rPr>
        <w:t>4.3.17.2</w:t>
      </w:r>
      <w:r>
        <w:rPr>
          <w:rFonts w:hint="eastAsia"/>
        </w:rPr>
        <w:t>对话框图</w:t>
      </w:r>
      <w:bookmarkEnd w:id="1059"/>
    </w:p>
    <w:p>
      <w:r>
        <w:drawing>
          <wp:inline distT="0" distB="0" distL="0" distR="0">
            <wp:extent cx="5274310" cy="2919095"/>
            <wp:effectExtent l="0" t="0" r="1397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76"/>
                    <a:stretch>
                      <a:fillRect/>
                    </a:stretch>
                  </pic:blipFill>
                  <pic:spPr>
                    <a:xfrm>
                      <a:off x="0" y="0"/>
                      <a:ext cx="5274310" cy="2919095"/>
                    </a:xfrm>
                    <a:prstGeom prst="rect">
                      <a:avLst/>
                    </a:prstGeom>
                  </pic:spPr>
                </pic:pic>
              </a:graphicData>
            </a:graphic>
          </wp:inline>
        </w:drawing>
      </w:r>
    </w:p>
    <w:p/>
    <w:p>
      <w:pPr>
        <w:pStyle w:val="4"/>
      </w:pPr>
      <w:bookmarkStart w:id="1060" w:name="_Toc25884"/>
      <w:bookmarkStart w:id="1061" w:name="_Toc30171"/>
      <w:r>
        <w:rPr>
          <w:rFonts w:hint="eastAsia"/>
        </w:rPr>
        <w:t>4.3.18管理员查找案例</w:t>
      </w:r>
      <w:bookmarkEnd w:id="1060"/>
      <w:bookmarkEnd w:id="1061"/>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1062" w:name="A_3_1"/>
            <w:r>
              <w:rPr>
                <w:rFonts w:hint="eastAsia" w:eastAsia="Times New Roman"/>
              </w:rPr>
              <w:t>A-3-1</w:t>
            </w:r>
            <w:bookmarkEnd w:id="1062"/>
            <w:r>
              <w:rPr>
                <w:rFonts w:eastAsia="Times New Roman"/>
              </w:rPr>
              <w:t xml:space="preserve"> </w:t>
            </w:r>
            <w:r>
              <w:rPr>
                <w:rFonts w:hint="eastAsia" w:eastAsia="Times New Roman"/>
              </w:rPr>
              <w:t>查找案例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管理员通过指定条件查找指定的案例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管理员希望查看某个案例的信息或者管理员希望对某个指定案例信息进行操作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1.管理员进入指定案例的信息界面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3-1.0管理员通过组合条件查</w:t>
            </w:r>
            <w:r>
              <w:rPr>
                <w:rFonts w:hint="eastAsia" w:asciiTheme="minorEastAsia" w:hAnsiTheme="minorEastAsia" w:eastAsiaTheme="minorEastAsia"/>
                <w:b/>
              </w:rPr>
              <w:t>找</w:t>
            </w:r>
            <w:r>
              <w:rPr>
                <w:rFonts w:hint="eastAsia" w:eastAsia="Times New Roman"/>
                <w:b/>
              </w:rPr>
              <w:t>案例</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fldChar w:fldCharType="begin"/>
            </w:r>
            <w:r>
              <w:rPr>
                <w:rFonts w:hint="eastAsia" w:asciiTheme="minorEastAsia" w:hAnsiTheme="minorEastAsia" w:eastAsiaTheme="minorEastAsia"/>
                <w:color w:val="5B9BD5" w:themeColor="accent1"/>
                <w14:textFill>
                  <w14:solidFill>
                    <w14:schemeClr w14:val="accent1"/>
                  </w14:solidFill>
                </w14:textFill>
              </w:rPr>
              <w:instrText xml:space="preserve"> HYPERLINK \l "A_查询按钮2" </w:instrText>
            </w:r>
            <w:r>
              <w:rPr>
                <w:rFonts w:hint="eastAsia" w:asciiTheme="minorEastAsia" w:hAnsiTheme="minorEastAsia" w:eastAsiaTheme="minorEastAsia"/>
                <w:color w:val="5B9BD5" w:themeColor="accent1"/>
                <w14:textFill>
                  <w14:solidFill>
                    <w14:schemeClr w14:val="accent1"/>
                  </w14:solidFill>
                </w14:textFill>
              </w:rPr>
              <w:fldChar w:fldCharType="separate"/>
            </w:r>
            <w:r>
              <w:rPr>
                <w:rStyle w:val="30"/>
                <w:rFonts w:hint="eastAsia" w:asciiTheme="minorEastAsia" w:hAnsiTheme="minorEastAsia" w:eastAsiaTheme="minorEastAsia"/>
                <w:color w:val="5B9BD5" w:themeColor="accent1"/>
                <w14:textFill>
                  <w14:solidFill>
                    <w14:schemeClr w14:val="accent1"/>
                  </w14:solidFill>
                </w14:textFill>
              </w:rPr>
              <w:t>案例库</w:t>
            </w:r>
            <w:r>
              <w:rPr>
                <w:rFonts w:hint="eastAsia" w:asciiTheme="minorEastAsia" w:hAnsiTheme="minorEastAsia" w:eastAsiaTheme="minorEastAsia"/>
                <w:color w:val="5B9BD5" w:themeColor="accent1"/>
                <w14:textFill>
                  <w14:solidFill>
                    <w14:schemeClr w14:val="accent1"/>
                  </w14:solidFill>
                </w14:textFill>
              </w:rPr>
              <w:fldChar w:fldCharType="end"/>
            </w:r>
          </w:p>
          <w:p>
            <w:pPr>
              <w:rPr>
                <w:rFonts w:eastAsia="Times New Roman"/>
              </w:rPr>
            </w:pPr>
            <w:r>
              <w:rPr>
                <w:rFonts w:hint="eastAsia" w:eastAsia="Times New Roman"/>
              </w:rPr>
              <w:t>2.</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fldChar w:fldCharType="begin"/>
            </w:r>
            <w:r>
              <w:rPr>
                <w:rFonts w:hint="eastAsia" w:asciiTheme="minorEastAsia" w:hAnsiTheme="minorEastAsia" w:eastAsiaTheme="minorEastAsia"/>
                <w:color w:val="5B9BD5" w:themeColor="accent1"/>
                <w14:textFill>
                  <w14:solidFill>
                    <w14:schemeClr w14:val="accent1"/>
                  </w14:solidFill>
                </w14:textFill>
              </w:rPr>
              <w:instrText xml:space="preserve"> HYPERLINK \l "A_查询按钮2" </w:instrText>
            </w:r>
            <w:r>
              <w:rPr>
                <w:rFonts w:hint="eastAsia" w:asciiTheme="minorEastAsia" w:hAnsiTheme="minorEastAsia" w:eastAsiaTheme="minorEastAsia"/>
                <w:color w:val="5B9BD5" w:themeColor="accent1"/>
                <w14:textFill>
                  <w14:solidFill>
                    <w14:schemeClr w14:val="accent1"/>
                  </w14:solidFill>
                </w14:textFill>
              </w:rPr>
              <w:fldChar w:fldCharType="separate"/>
            </w:r>
            <w:r>
              <w:rPr>
                <w:rStyle w:val="31"/>
                <w:rFonts w:hint="eastAsia" w:asciiTheme="minorEastAsia" w:hAnsiTheme="minorEastAsia" w:eastAsiaTheme="minorEastAsia"/>
                <w:color w:val="5B9BD5" w:themeColor="accent1"/>
                <w14:textFill>
                  <w14:solidFill>
                    <w14:schemeClr w14:val="accent1"/>
                  </w14:solidFill>
                </w14:textFill>
              </w:rPr>
              <w:t>案例库界面</w:t>
            </w:r>
            <w:r>
              <w:rPr>
                <w:rFonts w:hint="eastAsia" w:asciiTheme="minorEastAsia" w:hAnsiTheme="minorEastAsia" w:eastAsiaTheme="minorEastAsia"/>
                <w:color w:val="5B9BD5" w:themeColor="accent1"/>
                <w14:textFill>
                  <w14:solidFill>
                    <w14:schemeClr w14:val="accent1"/>
                  </w14:solidFill>
                </w14:textFill>
              </w:rPr>
              <w:fldChar w:fldCharType="end"/>
            </w:r>
          </w:p>
          <w:p>
            <w:pPr>
              <w:rPr>
                <w:rFonts w:eastAsia="Times New Roman"/>
              </w:rPr>
            </w:pPr>
            <w:r>
              <w:rPr>
                <w:rFonts w:hint="eastAsia" w:eastAsia="Times New Roman"/>
              </w:rPr>
              <w:t>3.管理员通过下拉列表选择案例类型：计算机，土木工程，通信工程等等</w:t>
            </w:r>
          </w:p>
          <w:p>
            <w:pPr>
              <w:rPr>
                <w:rFonts w:eastAsia="Times New Roman"/>
              </w:rPr>
            </w:pPr>
            <w:r>
              <w:rPr>
                <w:rFonts w:hint="eastAsia" w:eastAsia="Times New Roman"/>
              </w:rPr>
              <w:t>4.管理员通过下拉列表选择案例状态：已冻结，审核中，已启用</w:t>
            </w:r>
          </w:p>
          <w:p>
            <w:pPr>
              <w:rPr>
                <w:rFonts w:eastAsia="Times New Roman"/>
              </w:rPr>
            </w:pPr>
            <w:r>
              <w:rPr>
                <w:rFonts w:hint="eastAsia" w:eastAsia="Times New Roman"/>
              </w:rPr>
              <w:t>5.管理员通过下拉列表选择最早的案例上传时间</w:t>
            </w:r>
          </w:p>
          <w:p>
            <w:pPr>
              <w:rPr>
                <w:rFonts w:eastAsia="Times New Roman"/>
              </w:rPr>
            </w:pPr>
            <w:r>
              <w:rPr>
                <w:rFonts w:hint="eastAsia" w:eastAsia="Times New Roman"/>
              </w:rPr>
              <w:t>6.管理员通过下拉列表选择最晚的案例上传时间</w:t>
            </w:r>
          </w:p>
          <w:p>
            <w:pPr>
              <w:rPr>
                <w:rFonts w:eastAsia="Times New Roman"/>
              </w:rPr>
            </w:pPr>
            <w:r>
              <w:rPr>
                <w:rFonts w:hint="eastAsia" w:eastAsia="Times New Roman"/>
              </w:rPr>
              <w:t>7.管理员输入案例名称</w:t>
            </w:r>
          </w:p>
          <w:p>
            <w:pPr>
              <w:rPr>
                <w:rFonts w:eastAsia="Times New Roman"/>
              </w:rPr>
            </w:pPr>
            <w:r>
              <w:rPr>
                <w:rFonts w:hint="eastAsia" w:eastAsia="Times New Roman"/>
              </w:rPr>
              <w:t>8.点击</w:t>
            </w:r>
            <w:r>
              <w:rPr>
                <w:rFonts w:hint="eastAsia" w:eastAsia="Times New Roman"/>
                <w:color w:val="FF0000"/>
                <w:u w:val="none"/>
              </w:rPr>
              <w:fldChar w:fldCharType="begin"/>
            </w:r>
            <w:r>
              <w:rPr>
                <w:rFonts w:hint="eastAsia" w:eastAsia="Times New Roman"/>
                <w:color w:val="FF0000"/>
                <w:u w:val="none"/>
              </w:rPr>
              <w:instrText xml:space="preserve"> HYPERLINK \l "A_查询按钮2" </w:instrText>
            </w:r>
            <w:r>
              <w:rPr>
                <w:rFonts w:hint="eastAsia" w:eastAsia="Times New Roman"/>
                <w:color w:val="FF0000"/>
                <w:u w:val="none"/>
              </w:rPr>
              <w:fldChar w:fldCharType="separate"/>
            </w:r>
            <w:r>
              <w:rPr>
                <w:rStyle w:val="31"/>
                <w:rFonts w:hint="eastAsia" w:eastAsia="Times New Roman"/>
                <w:color w:val="FF0000"/>
              </w:rPr>
              <w:t>查询按钮</w:t>
            </w:r>
            <w:r>
              <w:rPr>
                <w:rFonts w:hint="eastAsia" w:eastAsia="Times New Roman"/>
                <w:color w:val="FF0000"/>
                <w:u w:val="none"/>
              </w:rPr>
              <w:fldChar w:fldCharType="end"/>
            </w:r>
          </w:p>
          <w:p>
            <w:pPr>
              <w:rPr>
                <w:rFonts w:eastAsia="Times New Roman"/>
              </w:rPr>
            </w:pPr>
            <w:r>
              <w:rPr>
                <w:rFonts w:hint="eastAsia" w:eastAsia="Times New Roman"/>
              </w:rPr>
              <w:t>9.系统显示相应的案例，如无查询结果：显示无法找到相应案例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3-1.0案例类型，案例状态，案例名称，案例上传时间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3-2.0相应的案例列表，无法找到相应案例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0.63</w:t>
            </w:r>
          </w:p>
        </w:tc>
      </w:tr>
    </w:tbl>
    <w:p>
      <w:pPr>
        <w:pStyle w:val="5"/>
      </w:pPr>
      <w:bookmarkStart w:id="1063" w:name="_Toc28910"/>
      <w:bookmarkStart w:id="1064" w:name="A_查询按钮2"/>
      <w:r>
        <w:rPr>
          <w:rFonts w:hint="eastAsia"/>
          <w:lang w:val="en-US" w:eastAsia="zh-CN"/>
        </w:rPr>
        <w:t>4.3.18.1</w:t>
      </w:r>
      <w:r>
        <w:rPr>
          <w:rFonts w:hint="eastAsia"/>
        </w:rPr>
        <w:t>查询按钮/案例库/案例库界面</w:t>
      </w:r>
      <w:bookmarkEnd w:id="1063"/>
    </w:p>
    <w:bookmarkEnd w:id="1064"/>
    <w:p>
      <w:r>
        <w:drawing>
          <wp:inline distT="0" distB="0" distL="0" distR="0">
            <wp:extent cx="5274310" cy="2641600"/>
            <wp:effectExtent l="0" t="0" r="13970" b="1016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77"/>
                    <a:stretch>
                      <a:fillRect/>
                    </a:stretch>
                  </pic:blipFill>
                  <pic:spPr>
                    <a:xfrm>
                      <a:off x="0" y="0"/>
                      <a:ext cx="5274310" cy="2641600"/>
                    </a:xfrm>
                    <a:prstGeom prst="rect">
                      <a:avLst/>
                    </a:prstGeom>
                  </pic:spPr>
                </pic:pic>
              </a:graphicData>
            </a:graphic>
          </wp:inline>
        </w:drawing>
      </w:r>
    </w:p>
    <w:p>
      <w:pPr>
        <w:pStyle w:val="5"/>
      </w:pPr>
      <w:bookmarkStart w:id="1065" w:name="_Toc13551"/>
      <w:r>
        <w:rPr>
          <w:rFonts w:hint="eastAsia"/>
          <w:lang w:val="en-US" w:eastAsia="zh-CN"/>
        </w:rPr>
        <w:t>4.3.18.2</w:t>
      </w:r>
      <w:r>
        <w:rPr>
          <w:rFonts w:hint="eastAsia"/>
        </w:rPr>
        <w:t>对话框图</w:t>
      </w:r>
      <w:bookmarkEnd w:id="1065"/>
    </w:p>
    <w:p>
      <w:r>
        <w:drawing>
          <wp:inline distT="0" distB="0" distL="0" distR="0">
            <wp:extent cx="4899660" cy="3154680"/>
            <wp:effectExtent l="0" t="0" r="762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378"/>
                    <a:stretch>
                      <a:fillRect/>
                    </a:stretch>
                  </pic:blipFill>
                  <pic:spPr>
                    <a:xfrm>
                      <a:off x="0" y="0"/>
                      <a:ext cx="4900085" cy="3154953"/>
                    </a:xfrm>
                    <a:prstGeom prst="rect">
                      <a:avLst/>
                    </a:prstGeom>
                  </pic:spPr>
                </pic:pic>
              </a:graphicData>
            </a:graphic>
          </wp:inline>
        </w:drawing>
      </w:r>
    </w:p>
    <w:p/>
    <w:p/>
    <w:p>
      <w:pPr>
        <w:pStyle w:val="4"/>
      </w:pPr>
      <w:bookmarkStart w:id="1066" w:name="_Toc7266"/>
      <w:bookmarkStart w:id="1067" w:name="_Toc29353"/>
      <w:r>
        <w:rPr>
          <w:rFonts w:hint="eastAsia"/>
        </w:rPr>
        <w:t>4.3.19管理员删除案例</w:t>
      </w:r>
      <w:bookmarkEnd w:id="1066"/>
      <w:bookmarkEnd w:id="1067"/>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A-3-2删除案例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管理员希望删除指定案例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管理员表示他想要删除某些指定的案例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2.管理员查询指定的案例</w:t>
            </w:r>
          </w:p>
          <w:p>
            <w:pPr>
              <w:rPr>
                <w:rFonts w:eastAsia="Times New Roman"/>
              </w:rPr>
            </w:pPr>
            <w:r>
              <w:rPr>
                <w:rFonts w:hint="eastAsia" w:eastAsia="Times New Roman"/>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1.更新案例列表</w:t>
            </w:r>
          </w:p>
          <w:p>
            <w:pPr>
              <w:rPr>
                <w:rFonts w:eastAsia="Times New Roman"/>
              </w:rPr>
            </w:pPr>
            <w:r>
              <w:rPr>
                <w:rFonts w:hint="eastAsia" w:eastAsia="Times New Roman"/>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3-2.0管理员删除案例</w:t>
            </w:r>
          </w:p>
          <w:p>
            <w:pPr>
              <w:rPr>
                <w:rFonts w:eastAsia="Times New Roman"/>
              </w:rPr>
            </w:pPr>
            <w:r>
              <w:rPr>
                <w:rFonts w:hint="eastAsia" w:eastAsia="Times New Roman"/>
              </w:rPr>
              <w:t>1.管理员通过指定条件查找案例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2.管理员通过复选框选择需要删除的案例</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"A_删除按钮_案例列表界面" </w:instrText>
            </w:r>
            <w:r>
              <w:rPr>
                <w:color w:val="1F4E79" w:themeColor="accent1" w:themeShade="80"/>
              </w:rPr>
              <w:fldChar w:fldCharType="separate"/>
            </w:r>
            <w:r>
              <w:rPr>
                <w:rStyle w:val="31"/>
                <w:rFonts w:hint="eastAsia" w:eastAsia="Times New Roman"/>
                <w:color w:val="1F4E79" w:themeColor="accent1" w:themeShade="80"/>
              </w:rPr>
              <w:t>删除按钮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"A_删除按钮_案例列表界面" </w:instrText>
            </w:r>
            <w:r>
              <w:rPr>
                <w:color w:val="1F4E79" w:themeColor="accent1" w:themeShade="80"/>
              </w:rPr>
              <w:fldChar w:fldCharType="separate"/>
            </w:r>
            <w:r>
              <w:rPr>
                <w:rStyle w:val="31"/>
                <w:rFonts w:hint="eastAsia" w:eastAsia="Times New Roman"/>
                <w:color w:val="1F4E79" w:themeColor="accent1" w:themeShade="80"/>
              </w:rPr>
              <w:t>案例列表界面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3-2.0E1未选择案例</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3-2.0案例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w:t>
            </w:r>
            <w:r>
              <w:rPr>
                <w:rFonts w:hint="eastAsia" w:ascii="宋体" w:hAnsi="宋体" w:eastAsia="宋体" w:cs="宋体"/>
              </w:rPr>
              <w:t>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0.41</w:t>
            </w:r>
          </w:p>
        </w:tc>
      </w:tr>
    </w:tbl>
    <w:p/>
    <w:p>
      <w:pPr>
        <w:pStyle w:val="5"/>
      </w:pPr>
      <w:bookmarkStart w:id="1068" w:name="_Toc24564"/>
      <w:bookmarkStart w:id="1069" w:name="A_删除按钮_案例列表界面"/>
      <w:r>
        <w:rPr>
          <w:rFonts w:hint="eastAsia"/>
          <w:lang w:val="en-US" w:eastAsia="zh-CN"/>
        </w:rPr>
        <w:t>4.3.19.1</w:t>
      </w:r>
      <w:r>
        <w:rPr>
          <w:rFonts w:hint="eastAsia"/>
        </w:rPr>
        <w:t>删除按钮/案例库列表界面</w:t>
      </w:r>
      <w:bookmarkEnd w:id="1068"/>
    </w:p>
    <w:bookmarkEnd w:id="1069"/>
    <w:p>
      <w:r>
        <w:drawing>
          <wp:inline distT="0" distB="0" distL="0" distR="0">
            <wp:extent cx="5274310" cy="2641600"/>
            <wp:effectExtent l="0" t="0" r="13970" b="1016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77"/>
                    <a:stretch>
                      <a:fillRect/>
                    </a:stretch>
                  </pic:blipFill>
                  <pic:spPr>
                    <a:xfrm>
                      <a:off x="0" y="0"/>
                      <a:ext cx="5274310" cy="2641600"/>
                    </a:xfrm>
                    <a:prstGeom prst="rect">
                      <a:avLst/>
                    </a:prstGeom>
                  </pic:spPr>
                </pic:pic>
              </a:graphicData>
            </a:graphic>
          </wp:inline>
        </w:drawing>
      </w:r>
    </w:p>
    <w:p>
      <w:pPr>
        <w:pStyle w:val="5"/>
      </w:pPr>
      <w:bookmarkStart w:id="1070" w:name="_Toc6554"/>
      <w:r>
        <w:rPr>
          <w:rFonts w:hint="eastAsia"/>
          <w:lang w:val="en-US" w:eastAsia="zh-CN"/>
        </w:rPr>
        <w:t>4.3.19.2</w:t>
      </w:r>
      <w:r>
        <w:rPr>
          <w:rFonts w:hint="eastAsia"/>
        </w:rPr>
        <w:t>对话框图</w:t>
      </w:r>
      <w:bookmarkEnd w:id="1070"/>
    </w:p>
    <w:p/>
    <w:p>
      <w:r>
        <w:drawing>
          <wp:inline distT="0" distB="0" distL="0" distR="0">
            <wp:extent cx="5044440" cy="46939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79"/>
                    <a:stretch>
                      <a:fillRect/>
                    </a:stretch>
                  </pic:blipFill>
                  <pic:spPr>
                    <a:xfrm>
                      <a:off x="0" y="0"/>
                      <a:ext cx="5044877" cy="4694327"/>
                    </a:xfrm>
                    <a:prstGeom prst="rect">
                      <a:avLst/>
                    </a:prstGeom>
                  </pic:spPr>
                </pic:pic>
              </a:graphicData>
            </a:graphic>
          </wp:inline>
        </w:drawing>
      </w:r>
    </w:p>
    <w:p/>
    <w:p>
      <w:pPr>
        <w:pStyle w:val="4"/>
      </w:pPr>
      <w:bookmarkStart w:id="1071" w:name="_Toc18756"/>
      <w:bookmarkStart w:id="1072" w:name="_Toc19296"/>
      <w:r>
        <w:rPr>
          <w:rFonts w:hint="eastAsia"/>
        </w:rPr>
        <w:t>4.3.20管理员查看案例信息</w:t>
      </w:r>
      <w:bookmarkEnd w:id="1071"/>
      <w:bookmarkEnd w:id="1072"/>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A-3-3</w:t>
            </w:r>
            <w:bookmarkStart w:id="1073" w:name="_Hlk533189806"/>
            <w:r>
              <w:rPr>
                <w:rFonts w:hint="eastAsia" w:eastAsia="Times New Roman"/>
              </w:rPr>
              <w:t>查看案例信息</w:t>
            </w:r>
            <w:bookmarkEnd w:id="10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管理员希望查看指定案例信息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管理员表示他想要查看某些指定的案例信息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2.管理员查询指定的案例</w:t>
            </w:r>
          </w:p>
          <w:p>
            <w:pPr>
              <w:rPr>
                <w:rFonts w:eastAsia="Times New Roman"/>
              </w:rPr>
            </w:pPr>
            <w:r>
              <w:rPr>
                <w:rFonts w:hint="eastAsia" w:eastAsia="Times New Roman"/>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1.系统显示案例的具体信息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3-2.0管理员查看案例信息</w:t>
            </w:r>
          </w:p>
          <w:p>
            <w:pPr>
              <w:rPr>
                <w:rFonts w:eastAsia="Times New Roman"/>
              </w:rPr>
            </w:pPr>
            <w:r>
              <w:rPr>
                <w:rFonts w:hint="eastAsia" w:eastAsia="Times New Roman"/>
              </w:rPr>
              <w:t>1.管理员通过指定条件查找案例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2.管理员通过点击相应的案例名称，进入</w:t>
            </w:r>
            <w:r>
              <w:rPr>
                <w:color w:val="1F4E79" w:themeColor="accent1" w:themeShade="80"/>
              </w:rPr>
              <w:fldChar w:fldCharType="begin"/>
            </w:r>
            <w:r>
              <w:rPr>
                <w:color w:val="1F4E79" w:themeColor="accent1" w:themeShade="80"/>
              </w:rPr>
              <w:instrText xml:space="preserve"> HYPERLINK \l "A_案例具体信息界面" </w:instrText>
            </w:r>
            <w:r>
              <w:rPr>
                <w:color w:val="1F4E79" w:themeColor="accent1" w:themeShade="80"/>
              </w:rPr>
              <w:fldChar w:fldCharType="separate"/>
            </w:r>
            <w:r>
              <w:rPr>
                <w:rStyle w:val="31"/>
                <w:rFonts w:hint="eastAsia" w:eastAsia="Times New Roman"/>
                <w:color w:val="1F4E79" w:themeColor="accent1" w:themeShade="80"/>
              </w:rPr>
              <w:t>案例具体信息界面</w:t>
            </w:r>
            <w:r>
              <w:rPr>
                <w:rStyle w:val="31"/>
                <w:rFonts w:hint="eastAsia" w:eastAsia="Times New Roman"/>
                <w:color w:val="1F4E79" w:themeColor="accent1" w:themeShade="80"/>
              </w:rPr>
              <w:fldChar w:fldCharType="end"/>
            </w:r>
            <w:r>
              <w:rPr>
                <w:rFonts w:hint="eastAsia" w:eastAsia="Times New Roman"/>
              </w:rPr>
              <w:t>，查看案例的具体信息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3-2.0案例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3-2.0案例具体信息界面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0.69</w:t>
            </w:r>
          </w:p>
        </w:tc>
      </w:tr>
    </w:tbl>
    <w:p>
      <w:pPr>
        <w:pStyle w:val="5"/>
      </w:pPr>
      <w:bookmarkStart w:id="1074" w:name="_Toc16611"/>
      <w:bookmarkStart w:id="1075" w:name="A_案例具体信息界面"/>
      <w:r>
        <w:rPr>
          <w:rFonts w:hint="eastAsia"/>
          <w:lang w:val="en-US" w:eastAsia="zh-CN"/>
        </w:rPr>
        <w:t>4.3.20.1</w:t>
      </w:r>
      <w:r>
        <w:rPr>
          <w:rFonts w:hint="eastAsia"/>
        </w:rPr>
        <w:t>案例具体信息界面</w:t>
      </w:r>
      <w:bookmarkEnd w:id="1074"/>
    </w:p>
    <w:bookmarkEnd w:id="1075"/>
    <w:p>
      <w:r>
        <w:drawing>
          <wp:inline distT="0" distB="0" distL="0" distR="0">
            <wp:extent cx="5274310" cy="303085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80"/>
                    <a:stretch>
                      <a:fillRect/>
                    </a:stretch>
                  </pic:blipFill>
                  <pic:spPr>
                    <a:xfrm>
                      <a:off x="0" y="0"/>
                      <a:ext cx="5274310" cy="3030855"/>
                    </a:xfrm>
                    <a:prstGeom prst="rect">
                      <a:avLst/>
                    </a:prstGeom>
                  </pic:spPr>
                </pic:pic>
              </a:graphicData>
            </a:graphic>
          </wp:inline>
        </w:drawing>
      </w:r>
    </w:p>
    <w:p>
      <w:pPr>
        <w:pStyle w:val="5"/>
      </w:pPr>
      <w:bookmarkStart w:id="1076" w:name="_Toc12516"/>
      <w:r>
        <w:rPr>
          <w:rFonts w:hint="eastAsia"/>
          <w:lang w:val="en-US" w:eastAsia="zh-CN"/>
        </w:rPr>
        <w:t>4.3.20.2</w:t>
      </w:r>
      <w:r>
        <w:rPr>
          <w:rFonts w:hint="eastAsia"/>
        </w:rPr>
        <w:t>对话框图</w:t>
      </w:r>
      <w:bookmarkEnd w:id="1076"/>
    </w:p>
    <w:p>
      <w:pPr>
        <w:rPr>
          <w:color w:val="FF0000"/>
        </w:rPr>
      </w:pPr>
      <w:r>
        <w:drawing>
          <wp:inline distT="0" distB="0" distL="0" distR="0">
            <wp:extent cx="4785360" cy="387096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81"/>
                    <a:stretch>
                      <a:fillRect/>
                    </a:stretch>
                  </pic:blipFill>
                  <pic:spPr>
                    <a:xfrm>
                      <a:off x="0" y="0"/>
                      <a:ext cx="4785775" cy="3871295"/>
                    </a:xfrm>
                    <a:prstGeom prst="rect">
                      <a:avLst/>
                    </a:prstGeom>
                  </pic:spPr>
                </pic:pic>
              </a:graphicData>
            </a:graphic>
          </wp:inline>
        </w:drawing>
      </w:r>
    </w:p>
    <w:p>
      <w:pPr>
        <w:pStyle w:val="4"/>
      </w:pPr>
      <w:bookmarkStart w:id="1077" w:name="_Toc6049"/>
      <w:bookmarkStart w:id="1078" w:name="_Toc23603"/>
      <w:r>
        <w:rPr>
          <w:rFonts w:hint="eastAsia"/>
        </w:rPr>
        <w:t>4.3.21管理员恢复案例</w:t>
      </w:r>
      <w:bookmarkEnd w:id="1077"/>
      <w:bookmarkEnd w:id="1078"/>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A-3-4恢复案例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管理员希望恢复指定案例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管理员表示他希望恢复某些指定的案例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2.管理员查询指定的案例</w:t>
            </w:r>
          </w:p>
          <w:p>
            <w:pPr>
              <w:rPr>
                <w:rFonts w:eastAsia="Times New Roman"/>
              </w:rPr>
            </w:pPr>
            <w:r>
              <w:rPr>
                <w:rFonts w:hint="eastAsia" w:eastAsia="Times New Roman"/>
              </w:rPr>
              <w:t>3.管理员选择指定案例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w:t>
            </w:r>
            <w:r>
              <w:rPr>
                <w:rFonts w:eastAsia="Times New Roman"/>
              </w:rPr>
              <w:t xml:space="preserve"> </w:t>
            </w:r>
            <w:r>
              <w:rPr>
                <w:rFonts w:hint="eastAsia" w:eastAsia="Times New Roman"/>
              </w:rPr>
              <w:t>更新相应的数据存储到系统中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3-4.0管理员恢复案例</w:t>
            </w:r>
          </w:p>
          <w:p>
            <w:pPr>
              <w:rPr>
                <w:rFonts w:eastAsia="Times New Roman"/>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"A_恢复案例按钮_恢复按钮_恢复案例列表" </w:instrText>
            </w:r>
            <w:r>
              <w:rPr>
                <w:color w:val="1F4E79" w:themeColor="accent1" w:themeShade="80"/>
              </w:rPr>
              <w:fldChar w:fldCharType="separate"/>
            </w:r>
            <w:r>
              <w:rPr>
                <w:rStyle w:val="31"/>
                <w:rFonts w:hint="eastAsia" w:eastAsia="Times New Roman"/>
                <w:color w:val="1F4E79" w:themeColor="accent1" w:themeShade="80"/>
              </w:rPr>
              <w:t>恢复案例按钮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1.管理员通过指定条件查找案例（见A-3-1）</w:t>
            </w:r>
          </w:p>
          <w:p>
            <w:pPr>
              <w:rPr>
                <w:rFonts w:eastAsia="Times New Roman"/>
              </w:rPr>
            </w:pPr>
            <w:r>
              <w:rPr>
                <w:rFonts w:hint="eastAsia" w:eastAsia="Times New Roman"/>
              </w:rPr>
              <w:t>2.管理员通过复选框选择需要恢复的案例</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"A_恢复案例按钮_恢复按钮_恢复案例列表" </w:instrText>
            </w:r>
            <w:r>
              <w:rPr>
                <w:color w:val="1F4E79" w:themeColor="accent1" w:themeShade="80"/>
              </w:rPr>
              <w:fldChar w:fldCharType="separate"/>
            </w:r>
            <w:r>
              <w:rPr>
                <w:rStyle w:val="31"/>
                <w:rFonts w:hint="eastAsia" w:eastAsia="Times New Roman"/>
                <w:color w:val="1F4E79" w:themeColor="accent1" w:themeShade="80"/>
              </w:rPr>
              <w:t>恢复按钮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"A_恢复案例按钮_恢复按钮_恢复案例列表" </w:instrText>
            </w:r>
            <w:r>
              <w:rPr>
                <w:color w:val="1F4E79" w:themeColor="accent1" w:themeShade="80"/>
              </w:rPr>
              <w:fldChar w:fldCharType="separate"/>
            </w:r>
            <w:r>
              <w:rPr>
                <w:rStyle w:val="31"/>
                <w:rFonts w:hint="eastAsia" w:eastAsia="Times New Roman"/>
                <w:color w:val="1F4E79" w:themeColor="accent1" w:themeShade="80"/>
              </w:rPr>
              <w:t>恢复案例列表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3-4.0案例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3-4.0恢复案例列表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0.55</w:t>
            </w:r>
          </w:p>
        </w:tc>
      </w:tr>
    </w:tbl>
    <w:p>
      <w:pPr>
        <w:pStyle w:val="5"/>
      </w:pPr>
      <w:bookmarkStart w:id="1079" w:name="_Toc10368"/>
      <w:bookmarkStart w:id="1080" w:name="A_恢复案例按钮_恢复按钮_恢复案例列表"/>
      <w:r>
        <w:rPr>
          <w:rFonts w:hint="eastAsia"/>
          <w:lang w:val="en-US" w:eastAsia="zh-CN"/>
        </w:rPr>
        <w:t>4.3.21.1</w:t>
      </w:r>
      <w:r>
        <w:rPr>
          <w:rFonts w:hint="eastAsia"/>
        </w:rPr>
        <w:t>恢复案例按钮/恢复按钮/恢复案例列表</w:t>
      </w:r>
      <w:bookmarkEnd w:id="1079"/>
    </w:p>
    <w:bookmarkEnd w:id="1080"/>
    <w:p>
      <w:pPr>
        <w:rPr>
          <w:color w:val="FF0000"/>
        </w:rPr>
      </w:pPr>
      <w:r>
        <w:drawing>
          <wp:inline distT="0" distB="0" distL="0" distR="0">
            <wp:extent cx="5274310" cy="2674620"/>
            <wp:effectExtent l="0" t="0" r="1397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82"/>
                    <a:stretch>
                      <a:fillRect/>
                    </a:stretch>
                  </pic:blipFill>
                  <pic:spPr>
                    <a:xfrm>
                      <a:off x="0" y="0"/>
                      <a:ext cx="5274310" cy="2674620"/>
                    </a:xfrm>
                    <a:prstGeom prst="rect">
                      <a:avLst/>
                    </a:prstGeom>
                  </pic:spPr>
                </pic:pic>
              </a:graphicData>
            </a:graphic>
          </wp:inline>
        </w:drawing>
      </w:r>
    </w:p>
    <w:p>
      <w:pPr>
        <w:pStyle w:val="5"/>
      </w:pPr>
      <w:r>
        <w:t xml:space="preserve"> </w:t>
      </w:r>
      <w:bookmarkStart w:id="1081" w:name="_Toc22621"/>
      <w:r>
        <w:rPr>
          <w:rFonts w:hint="eastAsia"/>
          <w:lang w:val="en-US" w:eastAsia="zh-CN"/>
        </w:rPr>
        <w:t>4.3.21.2</w:t>
      </w:r>
      <w:r>
        <w:rPr>
          <w:rFonts w:hint="eastAsia"/>
        </w:rPr>
        <w:t>对话框图</w:t>
      </w:r>
      <w:bookmarkEnd w:id="1081"/>
    </w:p>
    <w:p>
      <w:pPr>
        <w:rPr>
          <w:color w:val="FF0000"/>
        </w:rPr>
      </w:pPr>
      <w:r>
        <w:drawing>
          <wp:inline distT="0" distB="0" distL="0" distR="0">
            <wp:extent cx="4686300" cy="4099560"/>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83"/>
                    <a:stretch>
                      <a:fillRect/>
                    </a:stretch>
                  </pic:blipFill>
                  <pic:spPr>
                    <a:xfrm>
                      <a:off x="0" y="0"/>
                      <a:ext cx="4686706" cy="4099915"/>
                    </a:xfrm>
                    <a:prstGeom prst="rect">
                      <a:avLst/>
                    </a:prstGeom>
                  </pic:spPr>
                </pic:pic>
              </a:graphicData>
            </a:graphic>
          </wp:inline>
        </w:drawing>
      </w:r>
    </w:p>
    <w:p>
      <w:pPr>
        <w:pStyle w:val="4"/>
      </w:pPr>
      <w:bookmarkStart w:id="1082" w:name="_Toc19496"/>
      <w:bookmarkStart w:id="1083" w:name="_Toc24611"/>
      <w:r>
        <w:rPr>
          <w:rFonts w:hint="eastAsia"/>
        </w:rPr>
        <w:t>4.3.22管理员冻结案例</w:t>
      </w:r>
      <w:bookmarkEnd w:id="1082"/>
      <w:bookmarkEnd w:id="1083"/>
    </w:p>
    <w:p/>
    <w:tbl>
      <w:tblPr>
        <w:tblStyle w:val="3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rPr>
                <w:rFonts w:eastAsia="Times New Roman"/>
              </w:rPr>
            </w:pPr>
            <w:r>
              <w:rPr>
                <w:rFonts w:hint="eastAsia" w:eastAsia="Times New Roman"/>
              </w:rPr>
              <w:t>ID和名称</w:t>
            </w:r>
          </w:p>
        </w:tc>
        <w:tc>
          <w:tcPr>
            <w:tcW w:w="4211" w:type="dxa"/>
          </w:tcPr>
          <w:p>
            <w:pPr>
              <w:rPr>
                <w:rFonts w:eastAsia="Times New Roman"/>
              </w:rPr>
            </w:pPr>
            <w:r>
              <w:rPr>
                <w:rFonts w:hint="eastAsia" w:eastAsia="Times New Roman"/>
              </w:rPr>
              <w:t>A-3.5冻结案例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211"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211"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211"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211" w:type="dxa"/>
          </w:tcPr>
          <w:p>
            <w:pPr>
              <w:rPr>
                <w:rFonts w:eastAsia="Times New Roman"/>
              </w:rPr>
            </w:pPr>
            <w:r>
              <w:rPr>
                <w:rFonts w:hint="eastAsia" w:eastAsia="Times New Roman"/>
              </w:rPr>
              <w:t>管理员希望冻结案例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211" w:type="dxa"/>
          </w:tcPr>
          <w:p>
            <w:pPr>
              <w:rPr>
                <w:rFonts w:eastAsia="Times New Roman"/>
              </w:rPr>
            </w:pPr>
            <w:r>
              <w:rPr>
                <w:rFonts w:hint="eastAsia" w:eastAsia="Times New Roman"/>
              </w:rPr>
              <w:t>管理员表示他希望冻结案例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211"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211" w:type="dxa"/>
          </w:tcPr>
          <w:p>
            <w:pPr>
              <w:rPr>
                <w:rFonts w:eastAsia="Times New Roman"/>
              </w:rPr>
            </w:pPr>
            <w:r>
              <w:rPr>
                <w:rFonts w:hint="eastAsia" w:eastAsia="Times New Roman"/>
              </w:rPr>
              <w:t>1.将删除或者冻结的案例名称记录到数据库中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211" w:type="dxa"/>
          </w:tcPr>
          <w:p>
            <w:pPr>
              <w:rPr>
                <w:rFonts w:eastAsia="Times New Roman"/>
                <w:b/>
              </w:rPr>
            </w:pPr>
            <w:r>
              <w:rPr>
                <w:rFonts w:hint="eastAsia" w:eastAsia="Times New Roman"/>
                <w:b/>
              </w:rPr>
              <w:t>3-5.0管理员冻结案例</w:t>
            </w:r>
          </w:p>
          <w:p>
            <w:pPr>
              <w:rPr>
                <w:rFonts w:eastAsia="Times New Roman"/>
                <w:color w:val="1F4E79" w:themeColor="accent1" w:themeShade="80"/>
              </w:rPr>
            </w:pPr>
            <w:r>
              <w:rPr>
                <w:rFonts w:hint="eastAsia" w:eastAsia="Times New Roman"/>
              </w:rPr>
              <w:t>1.管理员通过指定条件查找案例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2.管理员通过复选框选择需要冻结的案例</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"A_案例列表界面_冻结按钮" </w:instrText>
            </w:r>
            <w:r>
              <w:rPr>
                <w:color w:val="1F4E79" w:themeColor="accent1" w:themeShade="80"/>
              </w:rPr>
              <w:fldChar w:fldCharType="separate"/>
            </w:r>
            <w:r>
              <w:rPr>
                <w:rStyle w:val="31"/>
                <w:rFonts w:hint="eastAsia" w:eastAsia="Times New Roman"/>
                <w:color w:val="1F4E79" w:themeColor="accent1" w:themeShade="80"/>
              </w:rPr>
              <w:t>冻结按钮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"A_案例列表界面_冻结按钮" </w:instrText>
            </w:r>
            <w:r>
              <w:rPr>
                <w:color w:val="1F4E79" w:themeColor="accent1" w:themeShade="80"/>
              </w:rPr>
              <w:fldChar w:fldCharType="separate"/>
            </w:r>
            <w:r>
              <w:rPr>
                <w:rStyle w:val="31"/>
                <w:rFonts w:hint="eastAsia" w:eastAsia="Times New Roman"/>
                <w:color w:val="1F4E79" w:themeColor="accent1" w:themeShade="80"/>
              </w:rPr>
              <w:t>案例列表界面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211"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211" w:type="dxa"/>
          </w:tcPr>
          <w:p>
            <w:pPr>
              <w:rPr>
                <w:rFonts w:eastAsia="Times New Roman"/>
                <w:b/>
              </w:rPr>
            </w:pPr>
            <w:r>
              <w:rPr>
                <w:rFonts w:hint="eastAsia" w:eastAsia="Times New Roman"/>
                <w:b/>
              </w:rPr>
              <w:t>3-5.0E1未选择冻结案例</w:t>
            </w:r>
          </w:p>
          <w:p>
            <w:pPr>
              <w:rPr>
                <w:rFonts w:eastAsia="Times New Roman"/>
              </w:rPr>
            </w:pPr>
            <w:r>
              <w:rPr>
                <w:rFonts w:hint="eastAsia" w:asciiTheme="minorEastAsia" w:hAnsiTheme="minorEastAsia" w:eastAsiaTheme="minorEastAsia"/>
              </w:rPr>
              <w:t>无法选中冻结按钮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211" w:type="dxa"/>
          </w:tcPr>
          <w:p>
            <w:pPr>
              <w:rPr>
                <w:rFonts w:eastAsia="Times New Roman"/>
              </w:rPr>
            </w:pPr>
            <w:r>
              <w:rPr>
                <w:rFonts w:hint="eastAsia" w:eastAsia="Times New Roman"/>
              </w:rPr>
              <w:t>3-5.0案例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211" w:type="dxa"/>
          </w:tcPr>
          <w:p>
            <w:pPr>
              <w:rPr>
                <w:rFonts w:eastAsia="Times New Roman"/>
              </w:rPr>
            </w:pPr>
            <w:r>
              <w:rPr>
                <w:rFonts w:hint="eastAsia" w:eastAsia="Times New Roman"/>
              </w:rPr>
              <w:t>3-5.0案例列表界面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211" w:type="dxa"/>
          </w:tcPr>
          <w:p>
            <w:pPr>
              <w:rPr>
                <w:rFonts w:eastAsia="Times New Roman"/>
              </w:rPr>
            </w:pPr>
            <w:r>
              <w:rPr>
                <w:rFonts w:hint="eastAsia" w:eastAsia="Times New Roman"/>
              </w:rPr>
              <w:t>BR-A-10冻结案例必须要先选择案例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211" w:type="dxa"/>
          </w:tcPr>
          <w:p>
            <w:pPr>
              <w:rPr>
                <w:rFonts w:eastAsia="Times New Roman"/>
              </w:rPr>
            </w:pPr>
            <w:r>
              <w:rPr>
                <w:rFonts w:hint="eastAsia" w:asciiTheme="minorEastAsia" w:hAnsiTheme="minorEastAsia" w:eastAsiaTheme="minorEastAsia"/>
              </w:rPr>
              <w:t>0.53</w:t>
            </w:r>
          </w:p>
        </w:tc>
      </w:tr>
    </w:tbl>
    <w:p>
      <w:pPr>
        <w:pStyle w:val="5"/>
      </w:pPr>
      <w:bookmarkStart w:id="1084" w:name="_Toc24978"/>
      <w:bookmarkStart w:id="1085" w:name="A_案例列表界面_冻结按钮"/>
      <w:r>
        <w:rPr>
          <w:rFonts w:hint="eastAsia"/>
          <w:lang w:val="en-US" w:eastAsia="zh-CN"/>
        </w:rPr>
        <w:t>4.3.22.1</w:t>
      </w:r>
      <w:r>
        <w:rPr>
          <w:rFonts w:hint="eastAsia"/>
        </w:rPr>
        <w:t>案例列表界面/冻结按钮</w:t>
      </w:r>
      <w:bookmarkEnd w:id="1084"/>
    </w:p>
    <w:bookmarkEnd w:id="1085"/>
    <w:p>
      <w:pPr>
        <w:rPr>
          <w:color w:val="FF0000"/>
        </w:rPr>
      </w:pPr>
      <w:r>
        <w:drawing>
          <wp:inline distT="0" distB="0" distL="0" distR="0">
            <wp:extent cx="5274310" cy="2696210"/>
            <wp:effectExtent l="0" t="0" r="13970" b="12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84"/>
                    <a:stretch>
                      <a:fillRect/>
                    </a:stretch>
                  </pic:blipFill>
                  <pic:spPr>
                    <a:xfrm>
                      <a:off x="0" y="0"/>
                      <a:ext cx="5274310" cy="2696210"/>
                    </a:xfrm>
                    <a:prstGeom prst="rect">
                      <a:avLst/>
                    </a:prstGeom>
                  </pic:spPr>
                </pic:pic>
              </a:graphicData>
            </a:graphic>
          </wp:inline>
        </w:drawing>
      </w:r>
    </w:p>
    <w:p>
      <w:pPr>
        <w:pStyle w:val="5"/>
      </w:pPr>
      <w:bookmarkStart w:id="1086" w:name="_Toc7718"/>
      <w:r>
        <w:rPr>
          <w:rFonts w:hint="eastAsia"/>
          <w:lang w:val="en-US" w:eastAsia="zh-CN"/>
        </w:rPr>
        <w:t>4.3.22.2</w:t>
      </w:r>
      <w:r>
        <w:rPr>
          <w:rFonts w:hint="eastAsia"/>
        </w:rPr>
        <w:t>对话框图</w:t>
      </w:r>
      <w:bookmarkEnd w:id="1086"/>
    </w:p>
    <w:p>
      <w:r>
        <w:drawing>
          <wp:inline distT="0" distB="0" distL="0" distR="0">
            <wp:extent cx="5274310" cy="4180205"/>
            <wp:effectExtent l="0" t="0" r="1397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85"/>
                    <a:stretch>
                      <a:fillRect/>
                    </a:stretch>
                  </pic:blipFill>
                  <pic:spPr>
                    <a:xfrm>
                      <a:off x="0" y="0"/>
                      <a:ext cx="5274310" cy="4180205"/>
                    </a:xfrm>
                    <a:prstGeom prst="rect">
                      <a:avLst/>
                    </a:prstGeom>
                  </pic:spPr>
                </pic:pic>
              </a:graphicData>
            </a:graphic>
          </wp:inline>
        </w:drawing>
      </w:r>
    </w:p>
    <w:p>
      <w:pPr>
        <w:pStyle w:val="4"/>
      </w:pPr>
      <w:bookmarkStart w:id="1087" w:name="_Toc5122"/>
      <w:bookmarkStart w:id="1088" w:name="_Toc17508"/>
      <w:r>
        <w:rPr>
          <w:rFonts w:hint="eastAsia"/>
        </w:rPr>
        <w:t>4.3.23管理员审核案例</w:t>
      </w:r>
      <w:bookmarkEnd w:id="1087"/>
      <w:bookmarkEnd w:id="1088"/>
    </w:p>
    <w:p/>
    <w:tbl>
      <w:tblPr>
        <w:tblStyle w:val="3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3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352" w:type="dxa"/>
          </w:tcPr>
          <w:p>
            <w:pPr>
              <w:rPr>
                <w:rFonts w:eastAsia="Times New Roman"/>
              </w:rPr>
            </w:pPr>
            <w:r>
              <w:rPr>
                <w:rFonts w:hint="eastAsia" w:eastAsia="Times New Roman"/>
              </w:rPr>
              <w:t>A-3-6审核案例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352"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35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352"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352" w:type="dxa"/>
          </w:tcPr>
          <w:p>
            <w:pPr>
              <w:rPr>
                <w:rFonts w:eastAsia="Times New Roman"/>
              </w:rPr>
            </w:pPr>
            <w:r>
              <w:rPr>
                <w:rFonts w:hint="eastAsia" w:eastAsia="Times New Roman"/>
              </w:rPr>
              <w:t>管理员希望审核用户上传的案例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352" w:type="dxa"/>
          </w:tcPr>
          <w:p>
            <w:pPr>
              <w:rPr>
                <w:rFonts w:eastAsia="Times New Roman"/>
              </w:rPr>
            </w:pPr>
            <w:r>
              <w:rPr>
                <w:rFonts w:hint="eastAsia" w:eastAsia="Times New Roman"/>
              </w:rPr>
              <w:t>管理员表示他希望自己能审核用户上传的案例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352"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2.显示审核的案例列表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352" w:type="dxa"/>
          </w:tcPr>
          <w:p>
            <w:pPr>
              <w:rPr>
                <w:rFonts w:eastAsia="Times New Roman"/>
              </w:rPr>
            </w:pPr>
            <w:r>
              <w:rPr>
                <w:rFonts w:hint="eastAsia" w:eastAsia="Times New Roman"/>
              </w:rPr>
              <w:t>1.修改相应的案例信息，存储到数据库中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352" w:type="dxa"/>
          </w:tcPr>
          <w:p>
            <w:pPr>
              <w:rPr>
                <w:rFonts w:eastAsia="Times New Roman"/>
                <w:b/>
              </w:rPr>
            </w:pPr>
            <w:r>
              <w:rPr>
                <w:rFonts w:hint="eastAsia" w:eastAsia="Times New Roman"/>
                <w:b/>
              </w:rPr>
              <w:t>3-6.0管理员审核案例</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5B9BD5" w:themeColor="accent1"/>
                <w14:textFill>
                  <w14:solidFill>
                    <w14:schemeClr w14:val="accent1"/>
                  </w14:solidFill>
                </w14:textFill>
              </w:rPr>
              <w:t>案例申请列表按钮</w:t>
            </w:r>
          </w:p>
          <w:p>
            <w:pPr>
              <w:rPr>
                <w:rFonts w:eastAsiaTheme="minorEastAsia"/>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5B9BD5" w:themeColor="accent1"/>
                <w14:textFill>
                  <w14:solidFill>
                    <w14:schemeClr w14:val="accent1"/>
                  </w14:solidFill>
                </w14:textFill>
              </w:rPr>
              <w:t>案例申请表界面</w:t>
            </w:r>
          </w:p>
          <w:p>
            <w:pPr>
              <w:rPr>
                <w:rFonts w:eastAsia="Times New Roman"/>
              </w:rPr>
            </w:pPr>
            <w:r>
              <w:rPr>
                <w:rFonts w:hint="eastAsia" w:eastAsia="Times New Roman"/>
              </w:rPr>
              <w:t>3.管理员通过指定条件查找案例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0"/>
                <w:rFonts w:hint="eastAsia" w:eastAsia="Times New Roman"/>
                <w:color w:val="1F4E79" w:themeColor="accent1" w:themeShade="80"/>
              </w:rPr>
              <w:t>（见A-3-1）</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4.管理员通过复选框选择需要审核的案例</w:t>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通过按钮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6.返回</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案例申请列表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352" w:type="dxa"/>
          </w:tcPr>
          <w:p>
            <w:pPr>
              <w:rPr>
                <w:rFonts w:eastAsia="Times New Roman"/>
                <w:b/>
              </w:rPr>
            </w:pPr>
            <w:r>
              <w:rPr>
                <w:rFonts w:hint="eastAsia" w:eastAsia="Times New Roman"/>
                <w:b/>
              </w:rPr>
              <w:t>3-6.1管理员审核案例</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"A_案例申请列表_拒绝按钮_通过按钮"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案例申请列表按钮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"A_案例申请列表_拒绝按钮_通过按钮" </w:instrText>
            </w:r>
            <w:r>
              <w:rPr>
                <w:rFonts w:hint="eastAsia" w:asciiTheme="minorEastAsia" w:hAnsiTheme="minorEastAsia" w:eastAsiaTheme="minorEastAsia"/>
                <w:color w:val="1F4E79" w:themeColor="accent1" w:themeShade="80"/>
              </w:rPr>
              <w:fldChar w:fldCharType="separate"/>
            </w:r>
            <w:r>
              <w:rPr>
                <w:rStyle w:val="30"/>
                <w:rFonts w:hint="eastAsia" w:asciiTheme="minorEastAsia" w:hAnsiTheme="minorEastAsia" w:eastAsiaTheme="minorEastAsia"/>
                <w:color w:val="1F4E79" w:themeColor="accent1" w:themeShade="80"/>
              </w:rPr>
              <w:t>案例申请表界面</w:t>
            </w:r>
            <w:r>
              <w:rPr>
                <w:rFonts w:hint="eastAsia" w:asciiTheme="minorEastAsia" w:hAnsiTheme="minorEastAsia" w:eastAsiaTheme="minorEastAsia"/>
                <w:color w:val="1F4E79" w:themeColor="accent1" w:themeShade="80"/>
              </w:rPr>
              <w:fldChar w:fldCharType="end"/>
            </w:r>
          </w:p>
          <w:p>
            <w:pPr>
              <w:rPr>
                <w:rFonts w:eastAsia="Times New Roman"/>
                <w:color w:val="1F4E79" w:themeColor="accent1" w:themeShade="80"/>
              </w:rPr>
            </w:pPr>
            <w:r>
              <w:rPr>
                <w:rFonts w:hint="eastAsia" w:eastAsia="Times New Roman"/>
              </w:rPr>
              <w:t>3.管理员通过指定条件查找案例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4.管理员通过复选框选择需要审核的案例</w:t>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拒绝按钮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6.管理员填写拒绝理由</w:t>
            </w:r>
          </w:p>
          <w:p>
            <w:pPr>
              <w:rPr>
                <w:rFonts w:eastAsia="Times New Roman"/>
              </w:rPr>
            </w:pPr>
            <w:r>
              <w:rPr>
                <w:rFonts w:hint="eastAsia" w:eastAsia="Times New Roman"/>
              </w:rPr>
              <w:t>6.点击确认</w:t>
            </w:r>
          </w:p>
          <w:p>
            <w:pPr>
              <w:rPr>
                <w:rFonts w:eastAsia="Times New Roman"/>
                <w:color w:val="FF0000"/>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"A_拒绝理由_确认按钮_取消按钮" </w:instrText>
            </w:r>
            <w:r>
              <w:rPr>
                <w:color w:val="1F4E79" w:themeColor="accent1" w:themeShade="80"/>
              </w:rPr>
              <w:fldChar w:fldCharType="separate"/>
            </w:r>
            <w:r>
              <w:rPr>
                <w:rStyle w:val="31"/>
                <w:rFonts w:hint="eastAsia" w:eastAsia="Times New Roman"/>
                <w:color w:val="1F4E79" w:themeColor="accent1" w:themeShade="80"/>
              </w:rPr>
              <w:t>案例申请列表</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3-6.2管理员审核案例</w:t>
            </w:r>
          </w:p>
          <w:p>
            <w:pPr>
              <w:rPr>
                <w:rFonts w:asciiTheme="minorEastAsia" w:hAnsiTheme="minorEastAsia" w:eastAsiaTheme="minorEastAsia"/>
                <w:color w:val="0D0D0D" w:themeColor="text1" w:themeTint="F2"/>
                <w14:textFill>
                  <w14:solidFill>
                    <w14:schemeClr w14:val="tx1">
                      <w14:lumMod w14:val="95000"/>
                      <w14:lumOff w14:val="5000"/>
                    </w14:schemeClr>
                  </w14:solidFill>
                </w14:textFill>
              </w:rPr>
            </w:pPr>
            <w:r>
              <w:rPr>
                <w:rFonts w:eastAsia="Times New Roman"/>
                <w:color w:val="0D0D0D" w:themeColor="text1" w:themeTint="F2"/>
                <w14:textFill>
                  <w14:solidFill>
                    <w14:schemeClr w14:val="tx1">
                      <w14:lumMod w14:val="95000"/>
                      <w14:lumOff w14:val="5000"/>
                    </w14:schemeClr>
                  </w14:solidFill>
                </w14:textFill>
              </w:rPr>
              <w:t>1.</w:t>
            </w:r>
            <w:r>
              <w:rPr>
                <w:rFonts w:hint="eastAsia" w:asciiTheme="minorEastAsia" w:hAnsiTheme="minorEastAsia" w:eastAsiaTheme="minorEastAsia"/>
                <w:color w:val="0D0D0D" w:themeColor="text1" w:themeTint="F2"/>
                <w14:textFill>
                  <w14:solidFill>
                    <w14:schemeClr w14:val="tx1">
                      <w14:lumMod w14:val="95000"/>
                      <w14:lumOff w14:val="5000"/>
                    </w14:schemeClr>
                  </w14:solidFill>
                </w14:textFill>
              </w:rPr>
              <w:t>点击案例申请列表按钮</w:t>
            </w:r>
          </w:p>
          <w:p>
            <w:pPr>
              <w:rPr>
                <w:rFonts w:eastAsiaTheme="minorEastAsia"/>
                <w:color w:val="0D0D0D" w:themeColor="text1" w:themeTint="F2"/>
                <w14:textFill>
                  <w14:solidFill>
                    <w14:schemeClr w14:val="tx1">
                      <w14:lumMod w14:val="95000"/>
                      <w14:lumOff w14:val="5000"/>
                    </w14:schemeClr>
                  </w14:solidFill>
                </w14:textFill>
              </w:rPr>
            </w:pPr>
            <w:r>
              <w:rPr>
                <w:rFonts w:hint="eastAsia" w:eastAsia="Times New Roman"/>
                <w:color w:val="0D0D0D" w:themeColor="text1" w:themeTint="F2"/>
                <w14:textFill>
                  <w14:solidFill>
                    <w14:schemeClr w14:val="tx1">
                      <w14:lumMod w14:val="95000"/>
                      <w14:lumOff w14:val="5000"/>
                    </w14:schemeClr>
                  </w14:solidFill>
                </w14:textFill>
              </w:rPr>
              <w:t>2.</w:t>
            </w:r>
            <w:r>
              <w:rPr>
                <w:rFonts w:hint="eastAsia" w:asciiTheme="minorEastAsia" w:hAnsiTheme="minorEastAsia" w:eastAsiaTheme="minorEastAsia"/>
                <w:color w:val="0D0D0D" w:themeColor="text1" w:themeTint="F2"/>
                <w14:textFill>
                  <w14:solidFill>
                    <w14:schemeClr w14:val="tx1">
                      <w14:lumMod w14:val="95000"/>
                      <w14:lumOff w14:val="5000"/>
                    </w14:schemeClr>
                  </w14:solidFill>
                </w14:textFill>
              </w:rPr>
              <w:t>显示案例申请表界面</w:t>
            </w:r>
          </w:p>
          <w:p>
            <w:pPr>
              <w:rPr>
                <w:rFonts w:eastAsia="Times New Roman"/>
              </w:rPr>
            </w:pPr>
            <w:r>
              <w:rPr>
                <w:rFonts w:hint="eastAsia" w:eastAsia="Times New Roman"/>
              </w:rPr>
              <w:t>3.管理员通过指定条件查找案例</w:t>
            </w:r>
            <w:r>
              <w:rPr>
                <w:color w:val="1F4E79" w:themeColor="accent1" w:themeShade="80"/>
              </w:rPr>
              <w:fldChar w:fldCharType="begin"/>
            </w:r>
            <w:r>
              <w:rPr>
                <w:color w:val="1F4E79" w:themeColor="accent1" w:themeShade="80"/>
              </w:rPr>
              <w:instrText xml:space="preserve"> HYPERLINK \l "A_3_1" </w:instrText>
            </w:r>
            <w:r>
              <w:rPr>
                <w:color w:val="1F4E79" w:themeColor="accent1" w:themeShade="80"/>
              </w:rPr>
              <w:fldChar w:fldCharType="separate"/>
            </w:r>
            <w:r>
              <w:rPr>
                <w:rStyle w:val="31"/>
                <w:rFonts w:hint="eastAsia" w:eastAsia="Times New Roman"/>
                <w:color w:val="1F4E79" w:themeColor="accent1" w:themeShade="80"/>
              </w:rPr>
              <w:t>（见A-3-1）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4.管理员通过复选框选择需要审核的案例</w:t>
            </w:r>
          </w:p>
          <w:p>
            <w:pPr>
              <w:rPr>
                <w:rFonts w:eastAsia="Times New Roman"/>
              </w:rPr>
            </w:pPr>
            <w:r>
              <w:rPr>
                <w:rFonts w:hint="eastAsia" w:eastAsia="Times New Roman"/>
              </w:rPr>
              <w:t>5.点击</w:t>
            </w:r>
            <w:r>
              <w:rPr>
                <w:color w:val="1F4E79" w:themeColor="accent1" w:themeShade="80"/>
              </w:rPr>
              <w:fldChar w:fldCharType="begin"/>
            </w:r>
            <w:r>
              <w:rPr>
                <w:color w:val="1F4E79" w:themeColor="accent1" w:themeShade="80"/>
              </w:rPr>
              <w:instrText xml:space="preserve"> HYPERLINK \l "A_拒绝理由_确认按钮_取消按钮" </w:instrText>
            </w:r>
            <w:r>
              <w:rPr>
                <w:color w:val="1F4E79" w:themeColor="accent1" w:themeShade="80"/>
              </w:rPr>
              <w:fldChar w:fldCharType="separate"/>
            </w:r>
            <w:r>
              <w:rPr>
                <w:rStyle w:val="31"/>
                <w:rFonts w:hint="eastAsia" w:eastAsia="Times New Roman"/>
                <w:color w:val="1F4E79" w:themeColor="accent1" w:themeShade="80"/>
              </w:rPr>
              <w:t>拒绝按钮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6.点击取消</w:t>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"A_案例申请列表_拒绝按钮_通过按钮" </w:instrText>
            </w:r>
            <w:r>
              <w:rPr>
                <w:color w:val="1F4E79" w:themeColor="accent1" w:themeShade="80"/>
              </w:rPr>
              <w:fldChar w:fldCharType="separate"/>
            </w:r>
            <w:r>
              <w:rPr>
                <w:rStyle w:val="31"/>
                <w:rFonts w:hint="eastAsia" w:eastAsia="Times New Roman"/>
                <w:color w:val="1F4E79" w:themeColor="accent1" w:themeShade="80"/>
              </w:rPr>
              <w:t>案例申请列表</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352" w:type="dxa"/>
          </w:tcPr>
          <w:p>
            <w:pPr>
              <w:rPr>
                <w:rFonts w:eastAsia="Times New Roman"/>
                <w:b/>
              </w:rPr>
            </w:pPr>
            <w:r>
              <w:rPr>
                <w:rFonts w:hint="eastAsia" w:eastAsia="Times New Roman"/>
                <w:b/>
              </w:rPr>
              <w:t>3-6.1E1拒绝理由为空</w:t>
            </w:r>
          </w:p>
          <w:p>
            <w:pPr>
              <w:rPr>
                <w:rFonts w:eastAsia="Times New Roman"/>
              </w:rPr>
            </w:pPr>
            <w:r>
              <w:rPr>
                <w:rFonts w:hint="eastAsia" w:eastAsia="Times New Roman"/>
              </w:rPr>
              <w:t>1.系统提示信息：拒绝案例理由不能为空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352" w:type="dxa"/>
          </w:tcPr>
          <w:p>
            <w:pPr>
              <w:rPr>
                <w:rFonts w:eastAsia="Times New Roman"/>
              </w:rPr>
            </w:pPr>
            <w:r>
              <w:rPr>
                <w:rFonts w:hint="eastAsia" w:eastAsia="Times New Roman"/>
              </w:rPr>
              <w:t>3-6.0案例</w:t>
            </w:r>
          </w:p>
          <w:p>
            <w:pPr>
              <w:rPr>
                <w:rFonts w:eastAsia="Times New Roman"/>
              </w:rPr>
            </w:pPr>
            <w:r>
              <w:rPr>
                <w:rFonts w:hint="eastAsia" w:eastAsia="Times New Roman"/>
              </w:rPr>
              <w:t>3-6.1案例，拒绝理由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352" w:type="dxa"/>
          </w:tcPr>
          <w:p>
            <w:pPr>
              <w:rPr>
                <w:rFonts w:eastAsia="Times New Roman"/>
              </w:rPr>
            </w:pPr>
            <w:r>
              <w:rPr>
                <w:rFonts w:hint="eastAsia" w:eastAsia="Times New Roman"/>
              </w:rPr>
              <w:t>3-6.0案例申请列表</w:t>
            </w:r>
          </w:p>
          <w:p>
            <w:pPr>
              <w:rPr>
                <w:rFonts w:eastAsia="Times New Roman"/>
              </w:rPr>
            </w:pPr>
            <w:r>
              <w:rPr>
                <w:rFonts w:hint="eastAsia" w:eastAsia="Times New Roman"/>
              </w:rPr>
              <w:t>3-6.0案例申请列表，拒绝案例理由不能为空</w:t>
            </w:r>
          </w:p>
          <w:p>
            <w:pPr>
              <w:rPr>
                <w:rFonts w:eastAsia="Times New Roman"/>
              </w:rPr>
            </w:pPr>
            <w:r>
              <w:rPr>
                <w:rFonts w:hint="eastAsia" w:eastAsia="Times New Roman"/>
              </w:rPr>
              <w:t>3-6.3案例申请列表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352" w:type="dxa"/>
          </w:tcPr>
          <w:p>
            <w:pPr>
              <w:rPr>
                <w:rFonts w:eastAsia="Times New Roman"/>
              </w:rPr>
            </w:pPr>
            <w:r>
              <w:rPr>
                <w:rFonts w:hint="eastAsia" w:eastAsia="Times New Roman"/>
              </w:rPr>
              <w:t>BR-A-11案例拒绝理由不能为空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352" w:type="dxa"/>
          </w:tcPr>
          <w:p>
            <w:pPr>
              <w:rPr>
                <w:rFonts w:eastAsia="Times New Roman"/>
              </w:rPr>
            </w:pPr>
            <w:r>
              <w:rPr>
                <w:rFonts w:hint="eastAsia" w:asciiTheme="minorEastAsia" w:hAnsiTheme="minorEastAsia" w:eastAsiaTheme="minorEastAsia"/>
              </w:rPr>
              <w:t>0.52</w:t>
            </w:r>
          </w:p>
        </w:tc>
      </w:tr>
    </w:tbl>
    <w:p>
      <w:pPr>
        <w:pStyle w:val="5"/>
      </w:pPr>
      <w:bookmarkStart w:id="1089" w:name="_Toc1642"/>
      <w:bookmarkStart w:id="1090" w:name="A_案例申请列表_拒绝按钮_通过按钮"/>
      <w:r>
        <w:rPr>
          <w:rFonts w:hint="eastAsia"/>
          <w:lang w:val="en-US" w:eastAsia="zh-CN"/>
        </w:rPr>
        <w:t>4.3.23.1</w:t>
      </w:r>
      <w:r>
        <w:rPr>
          <w:rFonts w:hint="eastAsia"/>
        </w:rPr>
        <w:t>案例申请列表/拒绝按钮/通过按钮/案例申请列表按钮</w:t>
      </w:r>
      <w:bookmarkEnd w:id="1089"/>
    </w:p>
    <w:bookmarkEnd w:id="1090"/>
    <w:p>
      <w:pPr>
        <w:rPr>
          <w:color w:val="FF0000"/>
        </w:rPr>
      </w:pPr>
      <w:r>
        <w:drawing>
          <wp:inline distT="0" distB="0" distL="0" distR="0">
            <wp:extent cx="5274310" cy="2726055"/>
            <wp:effectExtent l="0" t="0" r="1397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86"/>
                    <a:stretch>
                      <a:fillRect/>
                    </a:stretch>
                  </pic:blipFill>
                  <pic:spPr>
                    <a:xfrm>
                      <a:off x="0" y="0"/>
                      <a:ext cx="5274310" cy="2726055"/>
                    </a:xfrm>
                    <a:prstGeom prst="rect">
                      <a:avLst/>
                    </a:prstGeom>
                  </pic:spPr>
                </pic:pic>
              </a:graphicData>
            </a:graphic>
          </wp:inline>
        </w:drawing>
      </w:r>
    </w:p>
    <w:p>
      <w:pPr>
        <w:pStyle w:val="5"/>
      </w:pPr>
      <w:bookmarkStart w:id="1091" w:name="_Toc2055"/>
      <w:bookmarkStart w:id="1092" w:name="A_拒绝理由_确认按钮_取消按钮"/>
      <w:r>
        <w:rPr>
          <w:rFonts w:hint="eastAsia"/>
          <w:lang w:val="en-US" w:eastAsia="zh-CN"/>
        </w:rPr>
        <w:t>4.3.23.2</w:t>
      </w:r>
      <w:r>
        <w:rPr>
          <w:rFonts w:hint="eastAsia"/>
        </w:rPr>
        <w:t>拒绝理由/确认按钮/取消按钮</w:t>
      </w:r>
      <w:bookmarkEnd w:id="1091"/>
    </w:p>
    <w:bookmarkEnd w:id="1092"/>
    <w:p>
      <w:pPr>
        <w:rPr>
          <w:color w:val="FF0000"/>
        </w:rPr>
      </w:pPr>
      <w:r>
        <w:drawing>
          <wp:inline distT="0" distB="0" distL="0" distR="0">
            <wp:extent cx="5274310" cy="2698115"/>
            <wp:effectExtent l="0" t="0" r="13970" b="146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87"/>
                    <a:stretch>
                      <a:fillRect/>
                    </a:stretch>
                  </pic:blipFill>
                  <pic:spPr>
                    <a:xfrm>
                      <a:off x="0" y="0"/>
                      <a:ext cx="5274310" cy="2698115"/>
                    </a:xfrm>
                    <a:prstGeom prst="rect">
                      <a:avLst/>
                    </a:prstGeom>
                  </pic:spPr>
                </pic:pic>
              </a:graphicData>
            </a:graphic>
          </wp:inline>
        </w:drawing>
      </w:r>
    </w:p>
    <w:p>
      <w:pPr>
        <w:pStyle w:val="5"/>
      </w:pPr>
      <w:bookmarkStart w:id="1093" w:name="_Toc14934"/>
      <w:r>
        <w:rPr>
          <w:rFonts w:hint="eastAsia"/>
          <w:lang w:val="en-US" w:eastAsia="zh-CN"/>
        </w:rPr>
        <w:t>4.3.23.3</w:t>
      </w:r>
      <w:r>
        <w:rPr>
          <w:rFonts w:hint="eastAsia"/>
        </w:rPr>
        <w:t>对话框图</w:t>
      </w:r>
      <w:bookmarkEnd w:id="1093"/>
    </w:p>
    <w:p>
      <w:r>
        <w:drawing>
          <wp:inline distT="0" distB="0" distL="0" distR="0">
            <wp:extent cx="4754880" cy="46482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88"/>
                    <a:stretch>
                      <a:fillRect/>
                    </a:stretch>
                  </pic:blipFill>
                  <pic:spPr>
                    <a:xfrm>
                      <a:off x="0" y="0"/>
                      <a:ext cx="4755292" cy="4648603"/>
                    </a:xfrm>
                    <a:prstGeom prst="rect">
                      <a:avLst/>
                    </a:prstGeom>
                  </pic:spPr>
                </pic:pic>
              </a:graphicData>
            </a:graphic>
          </wp:inline>
        </w:drawing>
      </w:r>
    </w:p>
    <w:p>
      <w:bookmarkStart w:id="1094" w:name="_Toc4964"/>
      <w:r>
        <w:rPr>
          <w:rStyle w:val="37"/>
          <w:rFonts w:hint="eastAsia"/>
          <w:lang w:val="en-US" w:eastAsia="zh-CN"/>
        </w:rPr>
        <w:t>4.3.23.4</w:t>
      </w:r>
      <w:r>
        <w:rPr>
          <w:rStyle w:val="37"/>
          <w:rFonts w:hint="eastAsia"/>
        </w:rPr>
        <w:t>时序图</w:t>
      </w:r>
      <w:bookmarkEnd w:id="1094"/>
      <w:r>
        <w:rPr>
          <w:rFonts w:hint="eastAsia"/>
        </w:rPr>
        <w:t>：</w:t>
      </w:r>
    </w:p>
    <w:p>
      <w:r>
        <w:rPr>
          <w:rFonts w:hint="eastAsia"/>
        </w:rPr>
        <w:drawing>
          <wp:inline distT="0" distB="0" distL="114300" distR="114300">
            <wp:extent cx="5268595" cy="3751580"/>
            <wp:effectExtent l="0" t="0" r="4445" b="12700"/>
            <wp:docPr id="134" name="图片 134" descr="1DFEB7417B25FD764BF8A93396E2C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DFEB7417B25FD764BF8A93396E2CE71"/>
                    <pic:cNvPicPr>
                      <a:picLocks noChangeAspect="1"/>
                    </pic:cNvPicPr>
                  </pic:nvPicPr>
                  <pic:blipFill>
                    <a:blip r:embed="rId389"/>
                    <a:stretch>
                      <a:fillRect/>
                    </a:stretch>
                  </pic:blipFill>
                  <pic:spPr>
                    <a:xfrm>
                      <a:off x="0" y="0"/>
                      <a:ext cx="5268595" cy="3751580"/>
                    </a:xfrm>
                    <a:prstGeom prst="rect">
                      <a:avLst/>
                    </a:prstGeom>
                  </pic:spPr>
                </pic:pic>
              </a:graphicData>
            </a:graphic>
          </wp:inline>
        </w:drawing>
      </w:r>
    </w:p>
    <w:p>
      <w:pPr>
        <w:pStyle w:val="4"/>
      </w:pPr>
      <w:bookmarkStart w:id="1095" w:name="_Toc20644"/>
      <w:bookmarkStart w:id="1096" w:name="_Toc14327"/>
      <w:r>
        <w:rPr>
          <w:rFonts w:hint="eastAsia"/>
        </w:rPr>
        <w:t>4.3.24管理员查找项目</w:t>
      </w:r>
      <w:bookmarkEnd w:id="1095"/>
      <w:bookmarkEnd w:id="109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bookmarkStart w:id="1097" w:name="A_3_7"/>
            <w:r>
              <w:rPr>
                <w:rFonts w:hint="eastAsia" w:eastAsia="Times New Roman"/>
              </w:rPr>
              <w:t>A-3-7</w:t>
            </w:r>
            <w:bookmarkEnd w:id="1097"/>
            <w:r>
              <w:rPr>
                <w:rFonts w:eastAsia="Times New Roman"/>
              </w:rPr>
              <w:t xml:space="preserve"> </w:t>
            </w:r>
            <w:r>
              <w:rPr>
                <w:rFonts w:hint="eastAsia" w:eastAsia="Times New Roman"/>
              </w:rPr>
              <w:t>查找</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管理员通过案例名称查找指定的</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管理员希望查看某个</w:t>
            </w:r>
            <w:r>
              <w:rPr>
                <w:rFonts w:hint="eastAsia" w:ascii="宋体" w:hAnsi="宋体" w:eastAsia="宋体" w:cs="宋体"/>
              </w:rPr>
              <w:t>项目</w:t>
            </w:r>
            <w:r>
              <w:rPr>
                <w:rFonts w:hint="eastAsia" w:eastAsia="Times New Roman"/>
              </w:rPr>
              <w:t>的信息或者管理员希望对某个指定</w:t>
            </w:r>
            <w:r>
              <w:rPr>
                <w:rFonts w:hint="eastAsia" w:ascii="宋体" w:hAnsi="宋体" w:eastAsia="宋体" w:cs="宋体"/>
              </w:rPr>
              <w:t>项目</w:t>
            </w:r>
            <w:r>
              <w:rPr>
                <w:rFonts w:hint="eastAsia" w:eastAsia="Times New Roman"/>
              </w:rPr>
              <w:t>信息进行操作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1.管理员进入指定</w:t>
            </w:r>
            <w:r>
              <w:rPr>
                <w:rFonts w:hint="eastAsia" w:ascii="宋体" w:hAnsi="宋体" w:eastAsia="宋体" w:cs="宋体"/>
              </w:rPr>
              <w:t>项目</w:t>
            </w:r>
            <w:r>
              <w:rPr>
                <w:rFonts w:hint="eastAsia" w:eastAsia="Times New Roman"/>
              </w:rPr>
              <w:t>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3-7.0管理员通过组合条件查找</w:t>
            </w:r>
            <w:r>
              <w:rPr>
                <w:rFonts w:hint="eastAsia" w:ascii="宋体" w:hAnsi="宋体" w:eastAsia="宋体" w:cs="宋体"/>
                <w:b/>
              </w:rPr>
              <w:t>项目</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"A_项目列表按钮_查询按钮_实例列表界面" </w:instrText>
            </w:r>
            <w:r>
              <w:rPr>
                <w:color w:val="1F4E79" w:themeColor="accent1" w:themeShade="80"/>
              </w:rPr>
              <w:fldChar w:fldCharType="separate"/>
            </w:r>
            <w:r>
              <w:rPr>
                <w:rStyle w:val="31"/>
                <w:rFonts w:hint="eastAsia" w:eastAsia="Times New Roman"/>
                <w:color w:val="1F4E79" w:themeColor="accent1" w:themeShade="80"/>
              </w:rPr>
              <w:t>项目列表按钮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"A_项目列表按钮_查询按钮_实例列表界面"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项目列表界面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3.管理员通输入</w:t>
            </w:r>
            <w:r>
              <w:rPr>
                <w:rFonts w:hint="eastAsia" w:ascii="宋体" w:hAnsi="宋体" w:eastAsia="宋体" w:cs="宋体"/>
              </w:rPr>
              <w:t>项目</w:t>
            </w:r>
            <w:r>
              <w:rPr>
                <w:rFonts w:hint="eastAsia" w:eastAsia="Times New Roman"/>
              </w:rPr>
              <w:t>所属案例</w:t>
            </w:r>
            <w:r>
              <w:rPr>
                <w:rFonts w:eastAsia="Times New Roman"/>
              </w:rPr>
              <w:t xml:space="preserve"> </w:t>
            </w:r>
          </w:p>
          <w:p>
            <w:pPr>
              <w:rPr>
                <w:rFonts w:eastAsia="Times New Roman"/>
              </w:rPr>
            </w:pPr>
            <w:r>
              <w:rPr>
                <w:rFonts w:hint="eastAsia" w:eastAsia="Times New Roman"/>
              </w:rPr>
              <w:t>4.管理员通过下拉列表选择最早的</w:t>
            </w:r>
            <w:r>
              <w:rPr>
                <w:rFonts w:hint="eastAsia" w:ascii="宋体" w:hAnsi="宋体" w:eastAsia="宋体" w:cs="宋体"/>
              </w:rPr>
              <w:t>项目</w:t>
            </w:r>
            <w:r>
              <w:rPr>
                <w:rFonts w:hint="eastAsia" w:eastAsia="Times New Roman"/>
              </w:rPr>
              <w:t>创建时间</w:t>
            </w:r>
          </w:p>
          <w:p>
            <w:pPr>
              <w:rPr>
                <w:rFonts w:eastAsia="Times New Roman"/>
              </w:rPr>
            </w:pPr>
            <w:r>
              <w:rPr>
                <w:rFonts w:hint="eastAsia" w:eastAsia="Times New Roman"/>
              </w:rPr>
              <w:t>5.管理员通过下拉列表选择最晚的</w:t>
            </w:r>
            <w:r>
              <w:rPr>
                <w:rFonts w:hint="eastAsia" w:ascii="宋体" w:hAnsi="宋体" w:eastAsia="宋体" w:cs="宋体"/>
              </w:rPr>
              <w:t>项目</w:t>
            </w:r>
            <w:r>
              <w:rPr>
                <w:rFonts w:hint="eastAsia" w:eastAsia="Times New Roman"/>
              </w:rPr>
              <w:t>创建时间</w:t>
            </w:r>
          </w:p>
          <w:p>
            <w:pPr>
              <w:rPr>
                <w:rFonts w:eastAsia="Times New Roman"/>
              </w:rPr>
            </w:pPr>
            <w:r>
              <w:rPr>
                <w:rFonts w:hint="eastAsia" w:eastAsia="Times New Roman"/>
              </w:rPr>
              <w:t>6.管理员输入</w:t>
            </w:r>
            <w:r>
              <w:rPr>
                <w:rFonts w:hint="eastAsia" w:ascii="宋体" w:hAnsi="宋体" w:eastAsia="宋体" w:cs="宋体"/>
              </w:rPr>
              <w:t>项目</w:t>
            </w:r>
            <w:r>
              <w:rPr>
                <w:rFonts w:hint="eastAsia" w:eastAsia="Times New Roman"/>
              </w:rPr>
              <w:t>模糊查询条件</w:t>
            </w:r>
          </w:p>
          <w:p>
            <w:pPr>
              <w:rPr>
                <w:rFonts w:eastAsia="Times New Roman"/>
              </w:rPr>
            </w:pPr>
            <w:r>
              <w:rPr>
                <w:rFonts w:hint="eastAsia" w:eastAsia="Times New Roman"/>
              </w:rPr>
              <w:t>7.点击</w:t>
            </w:r>
            <w:r>
              <w:rPr>
                <w:color w:val="1F4E79" w:themeColor="accent1" w:themeShade="80"/>
              </w:rPr>
              <w:fldChar w:fldCharType="begin"/>
            </w:r>
            <w:r>
              <w:rPr>
                <w:color w:val="1F4E79" w:themeColor="accent1" w:themeShade="80"/>
              </w:rPr>
              <w:instrText xml:space="preserve"> HYPERLINK \l "A_项目列表按钮_查询按钮_实例列表界面"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8.</w:t>
            </w:r>
            <w:r>
              <w:rPr>
                <w:color w:val="1F4E79" w:themeColor="accent1" w:themeShade="80"/>
              </w:rPr>
              <w:fldChar w:fldCharType="begin"/>
            </w:r>
            <w:r>
              <w:rPr>
                <w:color w:val="1F4E79" w:themeColor="accent1" w:themeShade="80"/>
              </w:rPr>
              <w:instrText xml:space="preserve"> HYPERLINK \l "A_项目列表按钮_查询按钮_实例列表界面" </w:instrText>
            </w:r>
            <w:r>
              <w:rPr>
                <w:color w:val="1F4E79" w:themeColor="accent1" w:themeShade="80"/>
              </w:rPr>
              <w:fldChar w:fldCharType="separate"/>
            </w:r>
            <w:r>
              <w:rPr>
                <w:rStyle w:val="31"/>
                <w:rFonts w:hint="eastAsia" w:ascii="宋体" w:hAnsi="宋体" w:eastAsia="宋体" w:cs="宋体"/>
                <w:color w:val="1F4E79" w:themeColor="accent1" w:themeShade="80"/>
              </w:rPr>
              <w:t>项目</w:t>
            </w:r>
            <w:r>
              <w:rPr>
                <w:rStyle w:val="31"/>
                <w:rFonts w:hint="eastAsia" w:eastAsia="Times New Roman"/>
                <w:color w:val="1F4E79" w:themeColor="accent1" w:themeShade="80"/>
              </w:rPr>
              <w:t>列表界面</w:t>
            </w:r>
            <w:r>
              <w:rPr>
                <w:rStyle w:val="31"/>
                <w:rFonts w:hint="eastAsia" w:eastAsia="Times New Roman"/>
                <w:color w:val="1F4E79" w:themeColor="accent1" w:themeShade="80"/>
              </w:rPr>
              <w:fldChar w:fldCharType="end"/>
            </w:r>
            <w:r>
              <w:rPr>
                <w:rFonts w:hint="eastAsia" w:eastAsia="Times New Roman"/>
              </w:rPr>
              <w:t>显示相应的</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3-7.0E1</w:t>
            </w:r>
            <w:r>
              <w:rPr>
                <w:rFonts w:hint="eastAsia" w:ascii="宋体" w:hAnsi="宋体" w:eastAsia="宋体" w:cs="宋体"/>
                <w:b/>
              </w:rPr>
              <w:t>项目</w:t>
            </w:r>
            <w:r>
              <w:rPr>
                <w:rFonts w:hint="eastAsia" w:eastAsia="Times New Roman"/>
                <w:b/>
              </w:rPr>
              <w:t>名称不存在</w:t>
            </w:r>
          </w:p>
          <w:p>
            <w:pPr>
              <w:rPr>
                <w:rFonts w:eastAsia="Times New Roman"/>
              </w:rPr>
            </w:pPr>
            <w:r>
              <w:rPr>
                <w:rFonts w:hint="eastAsia" w:eastAsia="Times New Roman"/>
              </w:rPr>
              <w:t>1.系统提示信息：无法找到该</w:t>
            </w:r>
            <w:r>
              <w:rPr>
                <w:rFonts w:hint="eastAsia" w:ascii="宋体" w:hAnsi="宋体" w:eastAsia="宋体" w:cs="宋体"/>
              </w:rPr>
              <w:t>项目</w:t>
            </w:r>
            <w:r>
              <w:rPr>
                <w:rFonts w:hint="eastAsia" w:eastAsia="Times New Roman"/>
              </w:rPr>
              <w:t>信息</w:t>
            </w:r>
          </w:p>
          <w:p>
            <w:pPr>
              <w:rPr>
                <w:rFonts w:eastAsia="Times New Roman"/>
                <w:b/>
              </w:rPr>
            </w:pPr>
            <w:r>
              <w:rPr>
                <w:rFonts w:hint="eastAsia" w:eastAsia="Times New Roman"/>
                <w:b/>
              </w:rPr>
              <w:t>3-7.0E2所属案例名称不存在</w:t>
            </w:r>
          </w:p>
          <w:p>
            <w:pPr>
              <w:rPr>
                <w:rFonts w:eastAsia="Times New Roman"/>
              </w:rPr>
            </w:pPr>
            <w:r>
              <w:rPr>
                <w:rFonts w:hint="eastAsia" w:eastAsia="Times New Roman"/>
              </w:rPr>
              <w:t>1.系统提示信息：无法找到该案例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3-7.0</w:t>
            </w:r>
            <w:r>
              <w:rPr>
                <w:rFonts w:hint="eastAsia" w:ascii="宋体" w:hAnsi="宋体" w:eastAsia="宋体" w:cs="宋体"/>
              </w:rPr>
              <w:t>项目</w:t>
            </w:r>
            <w:r>
              <w:rPr>
                <w:rFonts w:hint="eastAsia" w:eastAsia="Times New Roman"/>
              </w:rPr>
              <w:t>所属案例，最早的</w:t>
            </w:r>
            <w:r>
              <w:rPr>
                <w:rFonts w:hint="eastAsia" w:ascii="宋体" w:hAnsi="宋体" w:eastAsia="宋体" w:cs="宋体"/>
              </w:rPr>
              <w:t>项目</w:t>
            </w:r>
            <w:r>
              <w:rPr>
                <w:rFonts w:hint="eastAsia" w:eastAsia="Times New Roman"/>
              </w:rPr>
              <w:t>创建时间，最晚的</w:t>
            </w:r>
            <w:r>
              <w:rPr>
                <w:rFonts w:hint="eastAsia" w:ascii="宋体" w:hAnsi="宋体" w:eastAsia="宋体" w:cs="宋体"/>
              </w:rPr>
              <w:t>项目</w:t>
            </w:r>
            <w:r>
              <w:rPr>
                <w:rFonts w:hint="eastAsia" w:eastAsia="Times New Roman"/>
              </w:rPr>
              <w:t>创建时间，模糊查询条件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3-7.0无法找到该</w:t>
            </w:r>
            <w:r>
              <w:rPr>
                <w:rFonts w:hint="eastAsia" w:ascii="宋体" w:hAnsi="宋体" w:eastAsia="宋体" w:cs="宋体"/>
              </w:rPr>
              <w:t>项目</w:t>
            </w:r>
            <w:r>
              <w:rPr>
                <w:rFonts w:hint="eastAsia" w:eastAsia="Times New Roman"/>
              </w:rPr>
              <w:t>信息，无法找到该案例，</w:t>
            </w:r>
            <w:r>
              <w:rPr>
                <w:rFonts w:hint="eastAsia" w:ascii="宋体" w:hAnsi="宋体" w:eastAsia="宋体" w:cs="宋体"/>
              </w:rPr>
              <w:t>项目</w:t>
            </w:r>
            <w:r>
              <w:rPr>
                <w:rFonts w:hint="eastAsia" w:eastAsia="Times New Roman"/>
              </w:rPr>
              <w:t>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BR-A-12所属案例必须存在，</w:t>
            </w:r>
            <w:r>
              <w:rPr>
                <w:rFonts w:hint="eastAsia" w:ascii="宋体" w:hAnsi="宋体" w:eastAsia="宋体" w:cs="宋体"/>
              </w:rPr>
              <w:t>项目</w:t>
            </w:r>
            <w:r>
              <w:rPr>
                <w:rFonts w:hint="eastAsia" w:eastAsia="Times New Roman"/>
              </w:rPr>
              <w:t>名称必须存在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0.77</w:t>
            </w:r>
          </w:p>
        </w:tc>
      </w:tr>
    </w:tbl>
    <w:p/>
    <w:p>
      <w:pPr>
        <w:pStyle w:val="5"/>
      </w:pPr>
      <w:bookmarkStart w:id="1098" w:name="_Toc31739"/>
      <w:bookmarkStart w:id="1099" w:name="A_项目列表按钮_查询按钮_实例列表界面"/>
      <w:r>
        <w:rPr>
          <w:rFonts w:hint="eastAsia"/>
          <w:lang w:val="en-US" w:eastAsia="zh-CN"/>
        </w:rPr>
        <w:t>4.3.24.1</w:t>
      </w:r>
      <w:r>
        <w:rPr>
          <w:rFonts w:hint="eastAsia"/>
        </w:rPr>
        <w:t>项目列表按钮/查询按钮/项目列表界面</w:t>
      </w:r>
      <w:bookmarkEnd w:id="1098"/>
    </w:p>
    <w:bookmarkEnd w:id="1099"/>
    <w:p>
      <w:r>
        <w:drawing>
          <wp:inline distT="0" distB="0" distL="0" distR="0">
            <wp:extent cx="5274310" cy="2682240"/>
            <wp:effectExtent l="0" t="0" r="139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90"/>
                    <a:stretch>
                      <a:fillRect/>
                    </a:stretch>
                  </pic:blipFill>
                  <pic:spPr>
                    <a:xfrm>
                      <a:off x="0" y="0"/>
                      <a:ext cx="5274310" cy="2682240"/>
                    </a:xfrm>
                    <a:prstGeom prst="rect">
                      <a:avLst/>
                    </a:prstGeom>
                  </pic:spPr>
                </pic:pic>
              </a:graphicData>
            </a:graphic>
          </wp:inline>
        </w:drawing>
      </w:r>
    </w:p>
    <w:p>
      <w:pPr>
        <w:rPr>
          <w:color w:val="FF0000"/>
        </w:rPr>
      </w:pPr>
    </w:p>
    <w:p>
      <w:pPr>
        <w:pStyle w:val="5"/>
      </w:pPr>
      <w:bookmarkStart w:id="1100" w:name="_Toc6119"/>
      <w:r>
        <w:rPr>
          <w:rFonts w:hint="eastAsia"/>
          <w:lang w:val="en-US" w:eastAsia="zh-CN"/>
        </w:rPr>
        <w:t>4.3.24.2</w:t>
      </w:r>
      <w:r>
        <w:rPr>
          <w:rFonts w:hint="eastAsia"/>
        </w:rPr>
        <w:t>对话框图</w:t>
      </w:r>
      <w:bookmarkEnd w:id="1100"/>
    </w:p>
    <w:p>
      <w:pPr>
        <w:rPr>
          <w:rFonts w:hint="eastAsia"/>
        </w:rPr>
      </w:pPr>
    </w:p>
    <w:p>
      <w:pPr>
        <w:rPr>
          <w:rFonts w:hint="eastAsia"/>
        </w:rPr>
      </w:pPr>
      <w:r>
        <w:drawing>
          <wp:inline distT="0" distB="0" distL="0" distR="0">
            <wp:extent cx="4579620" cy="3764280"/>
            <wp:effectExtent l="0" t="0" r="762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391"/>
                    <a:stretch>
                      <a:fillRect/>
                    </a:stretch>
                  </pic:blipFill>
                  <pic:spPr>
                    <a:xfrm>
                      <a:off x="0" y="0"/>
                      <a:ext cx="4580017" cy="3764606"/>
                    </a:xfrm>
                    <a:prstGeom prst="rect">
                      <a:avLst/>
                    </a:prstGeom>
                  </pic:spPr>
                </pic:pic>
              </a:graphicData>
            </a:graphic>
          </wp:inline>
        </w:drawing>
      </w:r>
    </w:p>
    <w:p/>
    <w:p>
      <w:pPr>
        <w:pStyle w:val="4"/>
      </w:pPr>
      <w:bookmarkStart w:id="1101" w:name="_Toc20654"/>
      <w:bookmarkStart w:id="1102" w:name="_Toc21675"/>
      <w:r>
        <w:rPr>
          <w:rFonts w:hint="eastAsia"/>
        </w:rPr>
        <w:t>4.3.25管理员删除项目</w:t>
      </w:r>
      <w:bookmarkEnd w:id="1101"/>
      <w:bookmarkEnd w:id="1102"/>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A-3-8</w:t>
            </w:r>
            <w:bookmarkStart w:id="1103" w:name="_Hlk533197954"/>
            <w:r>
              <w:rPr>
                <w:rFonts w:hint="eastAsia" w:eastAsia="Times New Roman"/>
              </w:rPr>
              <w:t>删除</w:t>
            </w:r>
            <w:r>
              <w:rPr>
                <w:rFonts w:hint="eastAsia" w:ascii="宋体" w:hAnsi="宋体" w:eastAsia="宋体" w:cs="宋体"/>
              </w:rPr>
              <w:t>项目</w:t>
            </w:r>
            <w:bookmarkEnd w:id="1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管理员希望删除指定</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管理员表示他想要删除某些指定的</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p>
            <w:pPr>
              <w:rPr>
                <w:rFonts w:eastAsia="Times New Roman"/>
              </w:rPr>
            </w:pPr>
            <w:r>
              <w:rPr>
                <w:rFonts w:hint="eastAsia" w:eastAsia="Times New Roman"/>
              </w:rPr>
              <w:t>2.管理员查询指定的</w:t>
            </w:r>
            <w:r>
              <w:rPr>
                <w:rFonts w:hint="eastAsia" w:ascii="宋体" w:hAnsi="宋体" w:eastAsia="宋体" w:cs="宋体"/>
              </w:rPr>
              <w:t>项目</w:t>
            </w:r>
          </w:p>
          <w:p>
            <w:pPr>
              <w:rPr>
                <w:rFonts w:eastAsia="Times New Roman"/>
              </w:rPr>
            </w:pPr>
            <w:r>
              <w:rPr>
                <w:rFonts w:hint="eastAsia" w:eastAsia="Times New Roman"/>
              </w:rPr>
              <w:t>3.管理员选择指定</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1.更新</w:t>
            </w:r>
            <w:r>
              <w:rPr>
                <w:rFonts w:hint="eastAsia" w:ascii="宋体" w:hAnsi="宋体" w:eastAsia="宋体" w:cs="宋体"/>
              </w:rPr>
              <w:t>项目</w:t>
            </w:r>
            <w:r>
              <w:rPr>
                <w:rFonts w:hint="eastAsia" w:eastAsia="Times New Roman"/>
              </w:rPr>
              <w:t>列表</w:t>
            </w:r>
          </w:p>
          <w:p>
            <w:pPr>
              <w:rPr>
                <w:rFonts w:eastAsia="Times New Roman"/>
              </w:rPr>
            </w:pPr>
            <w:r>
              <w:rPr>
                <w:rFonts w:hint="eastAsia" w:eastAsia="Times New Roman"/>
              </w:rPr>
              <w:t>2.将更新的数据存储在系统中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3-8.0管理员删除</w:t>
            </w:r>
            <w:r>
              <w:rPr>
                <w:rFonts w:hint="eastAsia" w:ascii="宋体" w:hAnsi="宋体" w:eastAsia="宋体" w:cs="宋体"/>
                <w:b/>
              </w:rPr>
              <w:t>项目</w:t>
            </w:r>
          </w:p>
          <w:p>
            <w:pPr>
              <w:rPr>
                <w:rFonts w:eastAsia="Times New Roman"/>
                <w:color w:val="1F4E79" w:themeColor="accent1" w:themeShade="80"/>
              </w:rPr>
            </w:pPr>
            <w:r>
              <w:rPr>
                <w:rFonts w:hint="eastAsia" w:eastAsia="Times New Roman"/>
              </w:rPr>
              <w:t>1.管理员通过指定条件查找</w:t>
            </w:r>
            <w:r>
              <w:rPr>
                <w:rFonts w:hint="eastAsia" w:ascii="宋体" w:hAnsi="宋体" w:eastAsia="宋体" w:cs="宋体"/>
              </w:rPr>
              <w:t>项目</w:t>
            </w:r>
            <w:r>
              <w:rPr>
                <w:color w:val="1F4E79" w:themeColor="accent1" w:themeShade="80"/>
              </w:rPr>
              <w:fldChar w:fldCharType="begin"/>
            </w:r>
            <w:r>
              <w:rPr>
                <w:color w:val="1F4E79" w:themeColor="accent1" w:themeShade="80"/>
              </w:rPr>
              <w:instrText xml:space="preserve"> HYPERLINK \l "A_3_7" </w:instrText>
            </w:r>
            <w:r>
              <w:rPr>
                <w:color w:val="1F4E79" w:themeColor="accent1" w:themeShade="80"/>
              </w:rPr>
              <w:fldChar w:fldCharType="separate"/>
            </w:r>
            <w:r>
              <w:rPr>
                <w:rStyle w:val="30"/>
                <w:rFonts w:hint="eastAsia" w:eastAsia="Times New Roman"/>
                <w:color w:val="1F4E79" w:themeColor="accent1" w:themeShade="80"/>
              </w:rPr>
              <w:t>（见A-3-7）</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w:t>
            </w:r>
            <w:r>
              <w:rPr>
                <w:rFonts w:hint="eastAsia" w:ascii="宋体" w:hAnsi="宋体" w:eastAsia="宋体" w:cs="宋体"/>
              </w:rPr>
              <w:t>项目</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"A_实例列表界面_删除按钮" </w:instrText>
            </w:r>
            <w:r>
              <w:rPr>
                <w:color w:val="1F4E79" w:themeColor="accent1" w:themeShade="80"/>
              </w:rPr>
              <w:fldChar w:fldCharType="separate"/>
            </w:r>
            <w:r>
              <w:rPr>
                <w:rStyle w:val="30"/>
                <w:rFonts w:hint="eastAsia" w:eastAsia="Times New Roman"/>
                <w:color w:val="1F4E79" w:themeColor="accent1" w:themeShade="80"/>
              </w:rPr>
              <w:t>删除按钮</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"A_实例列表界面_删除按钮" </w:instrText>
            </w:r>
            <w:r>
              <w:rPr>
                <w:color w:val="1F4E79" w:themeColor="accent1" w:themeShade="80"/>
              </w:rPr>
              <w:fldChar w:fldCharType="separate"/>
            </w:r>
            <w:r>
              <w:rPr>
                <w:rStyle w:val="30"/>
                <w:rFonts w:hint="eastAsia" w:ascii="宋体" w:hAnsi="宋体" w:eastAsia="宋体" w:cs="宋体"/>
                <w:color w:val="1F4E79" w:themeColor="accent1" w:themeShade="80"/>
              </w:rPr>
              <w:t>项目</w:t>
            </w:r>
            <w:r>
              <w:rPr>
                <w:rStyle w:val="30"/>
                <w:rFonts w:hint="eastAsia" w:eastAsia="Times New Roman"/>
                <w:color w:val="1F4E79" w:themeColor="accent1" w:themeShade="80"/>
              </w:rPr>
              <w:t>列表界面</w:t>
            </w:r>
            <w:r>
              <w:rPr>
                <w:rStyle w:val="30"/>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3-8.0E1未选择删除的</w:t>
            </w:r>
            <w:r>
              <w:rPr>
                <w:rFonts w:hint="eastAsia" w:ascii="宋体" w:hAnsi="宋体" w:eastAsia="宋体" w:cs="宋体"/>
                <w:b/>
              </w:rPr>
              <w:t>项目</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3-8.0</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3-8.0</w:t>
            </w:r>
            <w:r>
              <w:rPr>
                <w:rFonts w:hint="eastAsia" w:ascii="宋体" w:hAnsi="宋体" w:eastAsia="宋体" w:cs="宋体"/>
              </w:rPr>
              <w:t>项目列表界面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BR-A-13删除</w:t>
            </w:r>
            <w:r>
              <w:rPr>
                <w:rFonts w:hint="eastAsia" w:ascii="宋体" w:hAnsi="宋体" w:eastAsia="宋体" w:cs="宋体"/>
              </w:rPr>
              <w:t>项目</w:t>
            </w:r>
            <w:r>
              <w:rPr>
                <w:rFonts w:hint="eastAsia" w:eastAsia="Times New Roman"/>
              </w:rPr>
              <w:t>前要选择相应</w:t>
            </w:r>
            <w:r>
              <w:rPr>
                <w:rFonts w:hint="eastAsia" w:ascii="宋体" w:hAnsi="宋体" w:eastAsia="宋体" w:cs="宋体"/>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0.50</w:t>
            </w:r>
          </w:p>
        </w:tc>
      </w:tr>
    </w:tbl>
    <w:p>
      <w:pPr>
        <w:pStyle w:val="5"/>
      </w:pPr>
      <w:bookmarkStart w:id="1104" w:name="_Toc21363"/>
      <w:bookmarkStart w:id="1105" w:name="A_实例列表界面_删除按钮"/>
      <w:r>
        <w:rPr>
          <w:rFonts w:hint="eastAsia"/>
          <w:lang w:val="en-US" w:eastAsia="zh-CN"/>
        </w:rPr>
        <w:t>4.3.25.1</w:t>
      </w:r>
      <w:r>
        <w:rPr>
          <w:rFonts w:hint="eastAsia"/>
        </w:rPr>
        <w:t>项目列表界面/删除按钮</w:t>
      </w:r>
      <w:bookmarkEnd w:id="1104"/>
    </w:p>
    <w:bookmarkEnd w:id="1105"/>
    <w:p>
      <w:r>
        <w:drawing>
          <wp:inline distT="0" distB="0" distL="0" distR="0">
            <wp:extent cx="5274310" cy="2682240"/>
            <wp:effectExtent l="0" t="0" r="1397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390"/>
                    <a:stretch>
                      <a:fillRect/>
                    </a:stretch>
                  </pic:blipFill>
                  <pic:spPr>
                    <a:xfrm>
                      <a:off x="0" y="0"/>
                      <a:ext cx="5274310" cy="2682240"/>
                    </a:xfrm>
                    <a:prstGeom prst="rect">
                      <a:avLst/>
                    </a:prstGeom>
                  </pic:spPr>
                </pic:pic>
              </a:graphicData>
            </a:graphic>
          </wp:inline>
        </w:drawing>
      </w:r>
    </w:p>
    <w:p/>
    <w:p>
      <w:pPr>
        <w:pStyle w:val="5"/>
      </w:pPr>
      <w:bookmarkStart w:id="1106" w:name="_Toc17363"/>
      <w:r>
        <w:rPr>
          <w:rFonts w:hint="eastAsia"/>
          <w:lang w:val="en-US" w:eastAsia="zh-CN"/>
        </w:rPr>
        <w:t>4.3.25.2</w:t>
      </w:r>
      <w:r>
        <w:rPr>
          <w:rFonts w:hint="eastAsia"/>
        </w:rPr>
        <w:t>对话框图</w:t>
      </w:r>
      <w:bookmarkEnd w:id="1106"/>
    </w:p>
    <w:p/>
    <w:p>
      <w:r>
        <w:drawing>
          <wp:inline distT="0" distB="0" distL="0" distR="0">
            <wp:extent cx="5135880" cy="4953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92"/>
                    <a:stretch>
                      <a:fillRect/>
                    </a:stretch>
                  </pic:blipFill>
                  <pic:spPr>
                    <a:xfrm>
                      <a:off x="0" y="0"/>
                      <a:ext cx="5136325" cy="4953429"/>
                    </a:xfrm>
                    <a:prstGeom prst="rect">
                      <a:avLst/>
                    </a:prstGeom>
                  </pic:spPr>
                </pic:pic>
              </a:graphicData>
            </a:graphic>
          </wp:inline>
        </w:drawing>
      </w:r>
    </w:p>
    <w:p/>
    <w:p>
      <w:pPr>
        <w:pStyle w:val="4"/>
      </w:pPr>
      <w:bookmarkStart w:id="1107" w:name="_Toc18615"/>
      <w:bookmarkStart w:id="1108" w:name="_Toc12974"/>
      <w:r>
        <w:rPr>
          <w:rFonts w:hint="eastAsia"/>
        </w:rPr>
        <w:t>4.3.26管理员查找日志文件</w:t>
      </w:r>
      <w:bookmarkEnd w:id="1107"/>
      <w:bookmarkEnd w:id="1108"/>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09" w:name="A_4_1"/>
            <w:r>
              <w:rPr>
                <w:rFonts w:eastAsia="Times New Roman"/>
              </w:rPr>
              <w:t>A-4</w:t>
            </w:r>
            <w:r>
              <w:rPr>
                <w:rFonts w:hint="eastAsia" w:eastAsia="Times New Roman"/>
              </w:rPr>
              <w:t>-1</w:t>
            </w:r>
            <w:bookmarkEnd w:id="1109"/>
            <w:r>
              <w:rPr>
                <w:rFonts w:hint="eastAsia" w:eastAsia="Times New Roman"/>
              </w:rPr>
              <w:t>查找日志文件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管理员希望对用户对系统进行的操作进行记录的文件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4-1.0管理员查找日志文件</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"A_查询按钮_日志记录界面"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日志文档按钮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"A_查询按钮_日志列表界面"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日志列表界面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3.管理员通过下拉列表选择最早的日志文件创建时间</w:t>
            </w:r>
          </w:p>
          <w:p>
            <w:pPr>
              <w:rPr>
                <w:rFonts w:eastAsia="Times New Roman"/>
              </w:rPr>
            </w:pPr>
            <w:r>
              <w:rPr>
                <w:rFonts w:hint="eastAsia" w:eastAsia="Times New Roman"/>
              </w:rPr>
              <w:t>4.管理员通过下拉列表选择最晚的日志文件创建时间</w:t>
            </w:r>
          </w:p>
          <w:p>
            <w:pPr>
              <w:rPr>
                <w:rFonts w:eastAsia="Times New Roman"/>
              </w:rPr>
            </w:pPr>
            <w:r>
              <w:rPr>
                <w:rFonts w:hint="eastAsia" w:eastAsia="Times New Roman"/>
              </w:rPr>
              <w:t>5.管理员输入模糊查询条件</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"A_查询按钮_日志列表界面" </w:instrText>
            </w:r>
            <w:r>
              <w:rPr>
                <w:color w:val="1F4E79" w:themeColor="accent1" w:themeShade="80"/>
              </w:rPr>
              <w:fldChar w:fldCharType="separate"/>
            </w:r>
            <w:r>
              <w:rPr>
                <w:rStyle w:val="31"/>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"A_查询按钮_日志列表界面" </w:instrText>
            </w:r>
            <w:r>
              <w:rPr>
                <w:color w:val="1F4E79" w:themeColor="accent1" w:themeShade="80"/>
              </w:rPr>
              <w:fldChar w:fldCharType="separate"/>
            </w:r>
            <w:r>
              <w:rPr>
                <w:rStyle w:val="31"/>
                <w:rFonts w:hint="eastAsia" w:eastAsia="Times New Roman"/>
                <w:color w:val="1F4E79" w:themeColor="accent1" w:themeShade="80"/>
              </w:rPr>
              <w:t>日志列表界面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4-1.0最早日志文件创建时间，最晚日志文件创建时间，模糊查询条件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asciiTheme="minorEastAsia" w:hAnsiTheme="minorEastAsia" w:eastAsiaTheme="minor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1.10</w:t>
            </w:r>
          </w:p>
        </w:tc>
      </w:tr>
    </w:tbl>
    <w:p>
      <w:pPr>
        <w:pStyle w:val="5"/>
      </w:pPr>
      <w:bookmarkStart w:id="1110" w:name="_Toc9071"/>
      <w:bookmarkStart w:id="1111" w:name="A_查询按钮_日志列表界面"/>
      <w:r>
        <w:rPr>
          <w:rFonts w:hint="eastAsia"/>
          <w:lang w:val="en-US" w:eastAsia="zh-CN"/>
        </w:rPr>
        <w:t>4.3.26.1</w:t>
      </w:r>
      <w:r>
        <w:rPr>
          <w:rFonts w:hint="eastAsia"/>
        </w:rPr>
        <w:t>查询按钮/日志列表界面/日志文档按钮</w:t>
      </w:r>
      <w:bookmarkEnd w:id="1110"/>
    </w:p>
    <w:bookmarkEnd w:id="1111"/>
    <w:p>
      <w:r>
        <w:drawing>
          <wp:inline distT="0" distB="0" distL="0" distR="0">
            <wp:extent cx="5274310" cy="2789555"/>
            <wp:effectExtent l="0" t="0" r="13970" b="1460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93"/>
                    <a:stretch>
                      <a:fillRect/>
                    </a:stretch>
                  </pic:blipFill>
                  <pic:spPr>
                    <a:xfrm>
                      <a:off x="0" y="0"/>
                      <a:ext cx="5274310" cy="2789555"/>
                    </a:xfrm>
                    <a:prstGeom prst="rect">
                      <a:avLst/>
                    </a:prstGeom>
                  </pic:spPr>
                </pic:pic>
              </a:graphicData>
            </a:graphic>
          </wp:inline>
        </w:drawing>
      </w:r>
    </w:p>
    <w:p/>
    <w:p>
      <w:pPr>
        <w:pStyle w:val="5"/>
      </w:pPr>
      <w:bookmarkStart w:id="1112" w:name="_Toc21708"/>
      <w:r>
        <w:rPr>
          <w:rFonts w:hint="eastAsia"/>
          <w:lang w:val="en-US" w:eastAsia="zh-CN"/>
        </w:rPr>
        <w:t>4.3.26.2</w:t>
      </w:r>
      <w:r>
        <w:rPr>
          <w:rFonts w:hint="eastAsia"/>
        </w:rPr>
        <w:t>对话框图</w:t>
      </w:r>
      <w:bookmarkEnd w:id="1112"/>
    </w:p>
    <w:p/>
    <w:p>
      <w:r>
        <w:drawing>
          <wp:inline distT="0" distB="0" distL="0" distR="0">
            <wp:extent cx="5274310" cy="3834765"/>
            <wp:effectExtent l="0" t="0" r="1397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94"/>
                    <a:stretch>
                      <a:fillRect/>
                    </a:stretch>
                  </pic:blipFill>
                  <pic:spPr>
                    <a:xfrm>
                      <a:off x="0" y="0"/>
                      <a:ext cx="5274310" cy="3834765"/>
                    </a:xfrm>
                    <a:prstGeom prst="rect">
                      <a:avLst/>
                    </a:prstGeom>
                  </pic:spPr>
                </pic:pic>
              </a:graphicData>
            </a:graphic>
          </wp:inline>
        </w:drawing>
      </w:r>
    </w:p>
    <w:p>
      <w:pPr>
        <w:pStyle w:val="4"/>
      </w:pPr>
      <w:bookmarkStart w:id="1113" w:name="_Toc6785"/>
      <w:bookmarkStart w:id="1114" w:name="_Toc17176"/>
      <w:r>
        <w:rPr>
          <w:rFonts w:hint="eastAsia"/>
        </w:rPr>
        <w:t>4.3.27管理员下载日志文件</w:t>
      </w:r>
      <w:bookmarkEnd w:id="1113"/>
      <w:bookmarkEnd w:id="1114"/>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-2下载日志文件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管理员下载指定条件下用户对系统的操作到指定目录下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4-2.0管理员查找日志文件</w:t>
            </w:r>
          </w:p>
          <w:p>
            <w:pPr>
              <w:rPr>
                <w:rFonts w:eastAsia="Times New Roman"/>
                <w:color w:val="FF0000"/>
              </w:rPr>
            </w:pPr>
            <w:r>
              <w:rPr>
                <w:rFonts w:hint="eastAsia" w:eastAsia="Times New Roman"/>
              </w:rPr>
              <w:t>1.管理员查找指定条件下日志文件</w:t>
            </w:r>
            <w:r>
              <w:rPr>
                <w:color w:val="1F4E79" w:themeColor="accent1" w:themeShade="80"/>
              </w:rPr>
              <w:fldChar w:fldCharType="begin"/>
            </w:r>
            <w:r>
              <w:rPr>
                <w:color w:val="1F4E79" w:themeColor="accent1" w:themeShade="80"/>
              </w:rPr>
              <w:instrText xml:space="preserve"> HYPERLINK \l "A_4_1"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A-4</w:t>
            </w:r>
            <w:r>
              <w:rPr>
                <w:rStyle w:val="31"/>
                <w:rFonts w:hint="eastAsia" w:eastAsia="Times New Roman"/>
                <w:color w:val="1F4E79" w:themeColor="accent1" w:themeShade="80"/>
              </w:rPr>
              <w:t>-1）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2.管理员通过复选框，选择需要的日志文件。</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"A_下载按钮_日志列表界面" </w:instrText>
            </w:r>
            <w:r>
              <w:rPr>
                <w:color w:val="1F4E79" w:themeColor="accent1" w:themeShade="80"/>
              </w:rPr>
              <w:fldChar w:fldCharType="separate"/>
            </w:r>
            <w:r>
              <w:rPr>
                <w:rStyle w:val="31"/>
                <w:rFonts w:hint="eastAsia" w:eastAsia="Times New Roman"/>
                <w:color w:val="1F4E79" w:themeColor="accent1" w:themeShade="80"/>
              </w:rPr>
              <w:t>下载</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"A_下载按钮_日志列表界面" </w:instrText>
            </w:r>
            <w:r>
              <w:rPr>
                <w:color w:val="1F4E79" w:themeColor="accent1" w:themeShade="80"/>
              </w:rPr>
              <w:fldChar w:fldCharType="separate"/>
            </w:r>
            <w:r>
              <w:rPr>
                <w:rStyle w:val="31"/>
                <w:rFonts w:hint="eastAsia" w:eastAsia="Times New Roman"/>
                <w:color w:val="1F4E79" w:themeColor="accent1" w:themeShade="80"/>
              </w:rPr>
              <w:t>日志列表界面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4-2.0日志文件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4-2.0日志列表文件，</w:t>
            </w:r>
            <w:r>
              <w:rPr>
                <w:rFonts w:hint="eastAsia" w:asciiTheme="minorEastAsia" w:hAnsiTheme="minorEastAsia" w:eastAsiaTheme="minorEastAsia"/>
              </w:rPr>
              <w:t>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0.60</w:t>
            </w:r>
          </w:p>
        </w:tc>
      </w:tr>
    </w:tbl>
    <w:p>
      <w:pPr>
        <w:pStyle w:val="5"/>
      </w:pPr>
      <w:bookmarkStart w:id="1115" w:name="_Toc23615"/>
      <w:bookmarkStart w:id="1116" w:name="A_下载按钮_日志列表界面"/>
      <w:r>
        <w:rPr>
          <w:rFonts w:hint="eastAsia"/>
          <w:lang w:val="en-US" w:eastAsia="zh-CN"/>
        </w:rPr>
        <w:t>4.3.27.1</w:t>
      </w:r>
      <w:r>
        <w:rPr>
          <w:rFonts w:hint="eastAsia"/>
        </w:rPr>
        <w:t>下载按钮/日志列表界面</w:t>
      </w:r>
      <w:bookmarkEnd w:id="1115"/>
    </w:p>
    <w:bookmarkEnd w:id="1116"/>
    <w:p>
      <w:pPr>
        <w:rPr>
          <w:color w:val="FF0000"/>
        </w:rPr>
      </w:pPr>
      <w:r>
        <w:drawing>
          <wp:inline distT="0" distB="0" distL="0" distR="0">
            <wp:extent cx="5274310" cy="2663190"/>
            <wp:effectExtent l="0" t="0" r="1397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95"/>
                    <a:stretch>
                      <a:fillRect/>
                    </a:stretch>
                  </pic:blipFill>
                  <pic:spPr>
                    <a:xfrm>
                      <a:off x="0" y="0"/>
                      <a:ext cx="5274310" cy="2663190"/>
                    </a:xfrm>
                    <a:prstGeom prst="rect">
                      <a:avLst/>
                    </a:prstGeom>
                  </pic:spPr>
                </pic:pic>
              </a:graphicData>
            </a:graphic>
          </wp:inline>
        </w:drawing>
      </w:r>
    </w:p>
    <w:p>
      <w:pPr>
        <w:pStyle w:val="5"/>
      </w:pPr>
      <w:bookmarkStart w:id="1117" w:name="_Toc25363"/>
      <w:r>
        <w:rPr>
          <w:rFonts w:hint="eastAsia"/>
          <w:lang w:val="en-US" w:eastAsia="zh-CN"/>
        </w:rPr>
        <w:t>4.3.27.2</w:t>
      </w:r>
      <w:r>
        <w:rPr>
          <w:rFonts w:hint="eastAsia"/>
        </w:rPr>
        <w:t>对话框图</w:t>
      </w:r>
      <w:bookmarkEnd w:id="1117"/>
    </w:p>
    <w:p>
      <w:r>
        <w:drawing>
          <wp:inline distT="0" distB="0" distL="0" distR="0">
            <wp:extent cx="4945380" cy="4594860"/>
            <wp:effectExtent l="0" t="0" r="762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96"/>
                    <a:stretch>
                      <a:fillRect/>
                    </a:stretch>
                  </pic:blipFill>
                  <pic:spPr>
                    <a:xfrm>
                      <a:off x="0" y="0"/>
                      <a:ext cx="4945809" cy="4595258"/>
                    </a:xfrm>
                    <a:prstGeom prst="rect">
                      <a:avLst/>
                    </a:prstGeom>
                  </pic:spPr>
                </pic:pic>
              </a:graphicData>
            </a:graphic>
          </wp:inline>
        </w:drawing>
      </w:r>
    </w:p>
    <w:p>
      <w:pPr>
        <w:pStyle w:val="4"/>
      </w:pPr>
      <w:bookmarkStart w:id="1118" w:name="_Toc23810"/>
      <w:bookmarkStart w:id="1119" w:name="_Toc7276"/>
      <w:r>
        <w:rPr>
          <w:rFonts w:hint="eastAsia"/>
        </w:rPr>
        <w:t>4.3.28管理员删除日志文件</w:t>
      </w:r>
      <w:bookmarkEnd w:id="1118"/>
      <w:bookmarkEnd w:id="111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-3删除日志文件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管理员删除指定条件下用户对系统的操作的日志文件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4-3.0管理员查找日志文件</w:t>
            </w:r>
          </w:p>
          <w:p>
            <w:pPr>
              <w:rPr>
                <w:rFonts w:eastAsia="Times New Roman"/>
                <w:color w:val="1F4E79" w:themeColor="accent1" w:themeShade="80"/>
              </w:rPr>
            </w:pPr>
            <w:r>
              <w:rPr>
                <w:rFonts w:hint="eastAsia" w:eastAsia="Times New Roman"/>
              </w:rPr>
              <w:t>1.管理员查找指定条件下日志文件</w:t>
            </w:r>
            <w:r>
              <w:rPr>
                <w:color w:val="1F4E79" w:themeColor="accent1" w:themeShade="80"/>
              </w:rPr>
              <w:fldChar w:fldCharType="begin"/>
            </w:r>
            <w:r>
              <w:rPr>
                <w:color w:val="1F4E79" w:themeColor="accent1" w:themeShade="80"/>
              </w:rPr>
              <w:instrText xml:space="preserve"> HYPERLINK \l "A_4_1"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A-4</w:t>
            </w:r>
            <w:r>
              <w:rPr>
                <w:rStyle w:val="31"/>
                <w:rFonts w:hint="eastAsia" w:eastAsia="Times New Roman"/>
                <w:color w:val="1F4E79" w:themeColor="accent1" w:themeShade="80"/>
              </w:rPr>
              <w:t>-1）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2.管理员通过复选框，选择需要的日志文件。</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"A_下载按钮_日志列表界面1"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"A_下载按钮_日志列表界面1" </w:instrText>
            </w:r>
            <w:r>
              <w:rPr>
                <w:color w:val="1F4E79" w:themeColor="accent1" w:themeShade="80"/>
              </w:rPr>
              <w:fldChar w:fldCharType="separate"/>
            </w:r>
            <w:r>
              <w:rPr>
                <w:rStyle w:val="31"/>
                <w:rFonts w:hint="eastAsia" w:eastAsia="Times New Roman"/>
                <w:color w:val="1F4E79" w:themeColor="accent1" w:themeShade="80"/>
              </w:rPr>
              <w:t>日志列表界面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4-3.0未选择删除的日志文件</w:t>
            </w:r>
          </w:p>
          <w:p>
            <w:pPr>
              <w:rPr>
                <w:rFonts w:eastAsia="Times New Roman"/>
              </w:rPr>
            </w:pPr>
            <w:r>
              <w:rPr>
                <w:rFonts w:hint="eastAsia" w:ascii="宋体" w:hAnsi="宋体" w:eastAsia="宋体" w:cs="宋体"/>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4-3.0日志文件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4-3.0日志列表界面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w:t>
            </w:r>
            <w:r>
              <w:rPr>
                <w:rFonts w:eastAsia="Times New Roman"/>
              </w:rPr>
              <w:t>A</w:t>
            </w:r>
            <w:r>
              <w:rPr>
                <w:rFonts w:hint="eastAsia" w:eastAsia="Times New Roman"/>
              </w:rPr>
              <w:t>-</w:t>
            </w:r>
            <w:r>
              <w:rPr>
                <w:rFonts w:eastAsia="Times New Roman"/>
              </w:rPr>
              <w:t>15</w:t>
            </w:r>
            <w:r>
              <w:rPr>
                <w:rFonts w:hint="eastAsia" w:eastAsia="Times New Roman"/>
              </w:rPr>
              <w:t>删除前需要先选择日志文件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0.50</w:t>
            </w:r>
          </w:p>
        </w:tc>
      </w:tr>
    </w:tbl>
    <w:p>
      <w:pPr>
        <w:pStyle w:val="5"/>
      </w:pPr>
      <w:bookmarkStart w:id="1120" w:name="_Toc30933"/>
      <w:bookmarkStart w:id="1121" w:name="A_下载按钮_日志列表界面1"/>
      <w:r>
        <w:rPr>
          <w:rFonts w:hint="eastAsia"/>
          <w:lang w:val="en-US" w:eastAsia="zh-CN"/>
        </w:rPr>
        <w:t>4.3.28.1</w:t>
      </w:r>
      <w:r>
        <w:rPr>
          <w:rFonts w:hint="eastAsia"/>
        </w:rPr>
        <w:t>下载按钮/日志列表界面</w:t>
      </w:r>
      <w:bookmarkEnd w:id="1120"/>
    </w:p>
    <w:bookmarkEnd w:id="1121"/>
    <w:p>
      <w:r>
        <w:drawing>
          <wp:inline distT="0" distB="0" distL="0" distR="0">
            <wp:extent cx="5274310" cy="2663190"/>
            <wp:effectExtent l="0" t="0" r="1397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95"/>
                    <a:stretch>
                      <a:fillRect/>
                    </a:stretch>
                  </pic:blipFill>
                  <pic:spPr>
                    <a:xfrm>
                      <a:off x="0" y="0"/>
                      <a:ext cx="5274310" cy="2663190"/>
                    </a:xfrm>
                    <a:prstGeom prst="rect">
                      <a:avLst/>
                    </a:prstGeom>
                  </pic:spPr>
                </pic:pic>
              </a:graphicData>
            </a:graphic>
          </wp:inline>
        </w:drawing>
      </w:r>
    </w:p>
    <w:p>
      <w:pPr>
        <w:pStyle w:val="5"/>
      </w:pPr>
      <w:bookmarkStart w:id="1122" w:name="_Toc13419"/>
      <w:r>
        <w:rPr>
          <w:rFonts w:hint="eastAsia"/>
          <w:lang w:val="en-US" w:eastAsia="zh-CN"/>
        </w:rPr>
        <w:t>4.3.28.2</w:t>
      </w:r>
      <w:r>
        <w:rPr>
          <w:rFonts w:hint="eastAsia"/>
        </w:rPr>
        <w:t>对话框图</w:t>
      </w:r>
      <w:bookmarkEnd w:id="1122"/>
    </w:p>
    <w:p>
      <w:r>
        <w:drawing>
          <wp:inline distT="0" distB="0" distL="0" distR="0">
            <wp:extent cx="4892040" cy="477012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97"/>
                    <a:stretch>
                      <a:fillRect/>
                    </a:stretch>
                  </pic:blipFill>
                  <pic:spPr>
                    <a:xfrm>
                      <a:off x="0" y="0"/>
                      <a:ext cx="4892464" cy="4770533"/>
                    </a:xfrm>
                    <a:prstGeom prst="rect">
                      <a:avLst/>
                    </a:prstGeom>
                  </pic:spPr>
                </pic:pic>
              </a:graphicData>
            </a:graphic>
          </wp:inline>
        </w:drawing>
      </w:r>
    </w:p>
    <w:p/>
    <w:p>
      <w:pPr>
        <w:pStyle w:val="4"/>
      </w:pPr>
      <w:bookmarkStart w:id="1123" w:name="_Toc4262"/>
      <w:bookmarkStart w:id="1124" w:name="_Toc32067"/>
      <w:r>
        <w:rPr>
          <w:rFonts w:hint="eastAsia"/>
        </w:rPr>
        <w:t>4.3.29管理员上传日志文件</w:t>
      </w:r>
      <w:bookmarkEnd w:id="1123"/>
      <w:bookmarkEnd w:id="1124"/>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-4上传日志文件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管理员需要上传指定的日志文件到系统中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4-4.0管理员上传日志文件</w:t>
            </w:r>
          </w:p>
          <w:p>
            <w:pPr>
              <w:rPr>
                <w:rFonts w:eastAsia="Times New Roman"/>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"A_上传按钮_日志列表界面" </w:instrText>
            </w:r>
            <w:r>
              <w:rPr>
                <w:color w:val="1F4E79" w:themeColor="accent1" w:themeShade="80"/>
              </w:rPr>
              <w:fldChar w:fldCharType="separate"/>
            </w:r>
            <w:r>
              <w:rPr>
                <w:rStyle w:val="30"/>
                <w:rFonts w:hint="eastAsia" w:eastAsia="Times New Roman"/>
                <w:color w:val="1F4E79" w:themeColor="accent1" w:themeShade="80"/>
              </w:rPr>
              <w:t>上传按钮</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2.管理员选择相应的附件</w:t>
            </w:r>
          </w:p>
          <w:p>
            <w:pPr>
              <w:rPr>
                <w:rFonts w:eastAsia="Times New Roman"/>
              </w:rPr>
            </w:pPr>
            <w:r>
              <w:rPr>
                <w:rFonts w:hint="eastAsia" w:eastAsia="Times New Roman"/>
              </w:rPr>
              <w:t>3.返回</w:t>
            </w:r>
            <w:r>
              <w:rPr>
                <w:color w:val="1F4E79" w:themeColor="accent1" w:themeShade="80"/>
              </w:rPr>
              <w:fldChar w:fldCharType="begin"/>
            </w:r>
            <w:r>
              <w:rPr>
                <w:color w:val="1F4E79" w:themeColor="accent1" w:themeShade="80"/>
              </w:rPr>
              <w:instrText xml:space="preserve"> HYPERLINK \l "A_上传按钮_日志列表界面" </w:instrText>
            </w:r>
            <w:r>
              <w:rPr>
                <w:color w:val="1F4E79" w:themeColor="accent1" w:themeShade="80"/>
              </w:rPr>
              <w:fldChar w:fldCharType="separate"/>
            </w:r>
            <w:r>
              <w:rPr>
                <w:rStyle w:val="30"/>
                <w:rFonts w:hint="eastAsia" w:eastAsia="Times New Roman"/>
                <w:color w:val="1F4E79" w:themeColor="accent1" w:themeShade="80"/>
              </w:rPr>
              <w:t>日志列表</w:t>
            </w:r>
            <w:r>
              <w:rPr>
                <w:rStyle w:val="30"/>
                <w:rFonts w:hint="eastAsia" w:eastAsia="Times New Roman"/>
                <w:color w:val="1F4E79" w:themeColor="accent1" w:themeShade="80"/>
              </w:rPr>
              <w:fldChar w:fldCharType="end"/>
            </w:r>
            <w:r>
              <w:rPr>
                <w:rStyle w:val="30"/>
                <w:rFonts w:hint="eastAsia" w:asciiTheme="minorEastAsia" w:hAnsiTheme="minorEastAsia" w:eastAsiaTheme="minorEastAsia"/>
                <w:color w:val="1F4E79" w:themeColor="accent1" w:themeShade="80"/>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4-4.0文件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4-4.0日志列表界面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0.50</w:t>
            </w:r>
          </w:p>
        </w:tc>
      </w:tr>
    </w:tbl>
    <w:p>
      <w:pPr>
        <w:pStyle w:val="5"/>
      </w:pPr>
      <w:bookmarkStart w:id="1125" w:name="_Toc2739"/>
      <w:bookmarkStart w:id="1126" w:name="A_上传按钮_日志列表界面"/>
      <w:r>
        <w:rPr>
          <w:rFonts w:hint="eastAsia"/>
          <w:lang w:val="en-US" w:eastAsia="zh-CN"/>
        </w:rPr>
        <w:t>4.3.29.1</w:t>
      </w:r>
      <w:r>
        <w:rPr>
          <w:rFonts w:hint="eastAsia"/>
        </w:rPr>
        <w:t>上传按钮/日志列表界面</w:t>
      </w:r>
      <w:bookmarkEnd w:id="1125"/>
    </w:p>
    <w:bookmarkEnd w:id="1126"/>
    <w:p>
      <w:r>
        <w:drawing>
          <wp:inline distT="0" distB="0" distL="0" distR="0">
            <wp:extent cx="5274310" cy="2663190"/>
            <wp:effectExtent l="0" t="0" r="1397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95"/>
                    <a:stretch>
                      <a:fillRect/>
                    </a:stretch>
                  </pic:blipFill>
                  <pic:spPr>
                    <a:xfrm>
                      <a:off x="0" y="0"/>
                      <a:ext cx="5274310" cy="2663190"/>
                    </a:xfrm>
                    <a:prstGeom prst="rect">
                      <a:avLst/>
                    </a:prstGeom>
                  </pic:spPr>
                </pic:pic>
              </a:graphicData>
            </a:graphic>
          </wp:inline>
        </w:drawing>
      </w:r>
    </w:p>
    <w:p>
      <w:pPr>
        <w:pStyle w:val="5"/>
        <w:rPr>
          <w:rFonts w:hint="eastAsia"/>
          <w:lang w:val="en-US" w:eastAsia="zh-CN"/>
        </w:rPr>
      </w:pPr>
      <w:bookmarkStart w:id="1127" w:name="_Toc32065"/>
      <w:r>
        <w:rPr>
          <w:rFonts w:hint="eastAsia"/>
          <w:lang w:val="en-US" w:eastAsia="zh-CN"/>
        </w:rPr>
        <w:t>4.3.29.2对话框图</w:t>
      </w:r>
      <w:bookmarkEnd w:id="1127"/>
    </w:p>
    <w:p>
      <w:r>
        <w:drawing>
          <wp:inline distT="0" distB="0" distL="0" distR="0">
            <wp:extent cx="2542540" cy="2485390"/>
            <wp:effectExtent l="0" t="0" r="2540" b="1397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98"/>
                    <a:stretch>
                      <a:fillRect/>
                    </a:stretch>
                  </pic:blipFill>
                  <pic:spPr>
                    <a:xfrm>
                      <a:off x="0" y="0"/>
                      <a:ext cx="2542857" cy="2485714"/>
                    </a:xfrm>
                    <a:prstGeom prst="rect">
                      <a:avLst/>
                    </a:prstGeom>
                  </pic:spPr>
                </pic:pic>
              </a:graphicData>
            </a:graphic>
          </wp:inline>
        </w:drawing>
      </w:r>
    </w:p>
    <w:p/>
    <w:p>
      <w:pPr>
        <w:pStyle w:val="4"/>
      </w:pPr>
      <w:bookmarkStart w:id="1128" w:name="_Toc9255"/>
      <w:bookmarkStart w:id="1129" w:name="_Toc7336"/>
      <w:r>
        <w:rPr>
          <w:rFonts w:hint="eastAsia"/>
        </w:rPr>
        <w:t>4.3.30管理员查找用户日志记录</w:t>
      </w:r>
      <w:bookmarkEnd w:id="1128"/>
      <w:bookmarkEnd w:id="112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30" w:name="A_4_5"/>
            <w:r>
              <w:rPr>
                <w:rFonts w:eastAsia="Times New Roman"/>
              </w:rPr>
              <w:t>A-4</w:t>
            </w:r>
            <w:r>
              <w:rPr>
                <w:rFonts w:hint="eastAsia" w:eastAsia="Times New Roman"/>
              </w:rPr>
              <w:t>-5</w:t>
            </w:r>
            <w:bookmarkEnd w:id="1130"/>
            <w:r>
              <w:rPr>
                <w:rFonts w:hint="eastAsia" w:eastAsia="Times New Roman"/>
              </w:rPr>
              <w:t>查找用户日志记录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创建者</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管理员希望找到指定条件下用户对系统的操作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管理员希望对用户对系统进行的操作进行记录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4-5.0管理员通过状态查找用户日志记录</w:t>
            </w:r>
          </w:p>
          <w:p>
            <w:pPr>
              <w:rPr>
                <w:rFonts w:asciiTheme="minorEastAsia" w:hAnsiTheme="minorEastAsia" w:eastAsiaTheme="minorEastAsia"/>
                <w:color w:val="1F4E79" w:themeColor="accent1" w:themeShade="80"/>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"A_查询按钮_日志记录界面" </w:instrText>
            </w:r>
            <w:r>
              <w:rPr>
                <w:rFonts w:hint="eastAsia" w:asciiTheme="minorEastAsia" w:hAnsiTheme="minorEastAsia" w:eastAsiaTheme="minorEastAsia"/>
                <w:color w:val="1F4E79" w:themeColor="accent1" w:themeShade="80"/>
              </w:rPr>
              <w:fldChar w:fldCharType="separate"/>
            </w:r>
            <w:r>
              <w:rPr>
                <w:rStyle w:val="30"/>
                <w:rFonts w:hint="eastAsia" w:asciiTheme="minorEastAsia" w:hAnsiTheme="minorEastAsia" w:eastAsiaTheme="minorEastAsia"/>
                <w:color w:val="1F4E79" w:themeColor="accent1" w:themeShade="80"/>
              </w:rPr>
              <w:t>用户日志按钮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"A_查询按钮_日志记录界面"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日志记录界面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1.管理员通过下拉框选择进行操作的状态：成功，失败</w:t>
            </w:r>
          </w:p>
          <w:p>
            <w:pPr>
              <w:rPr>
                <w:rFonts w:eastAsia="Times New Roman"/>
              </w:rPr>
            </w:pPr>
            <w:r>
              <w:rPr>
                <w:rFonts w:hint="eastAsia" w:eastAsia="Times New Roman"/>
              </w:rPr>
              <w:t>2.管理员输入进行操作的用户名</w:t>
            </w:r>
          </w:p>
          <w:p>
            <w:pPr>
              <w:rPr>
                <w:rFonts w:eastAsia="Times New Roman"/>
              </w:rPr>
            </w:pPr>
            <w:r>
              <w:rPr>
                <w:rFonts w:hint="eastAsia" w:eastAsia="Times New Roman"/>
              </w:rPr>
              <w:t>3.管理员输入进行操作的IP地址</w:t>
            </w:r>
          </w:p>
          <w:p>
            <w:pPr>
              <w:rPr>
                <w:rFonts w:eastAsia="Times New Roman"/>
              </w:rPr>
            </w:pPr>
            <w:r>
              <w:rPr>
                <w:rFonts w:hint="eastAsia" w:eastAsia="Times New Roman"/>
              </w:rPr>
              <w:t>4.管理员通过下拉框选择最早的操作时间</w:t>
            </w:r>
          </w:p>
          <w:p>
            <w:pPr>
              <w:rPr>
                <w:rFonts w:eastAsia="Times New Roman"/>
              </w:rPr>
            </w:pPr>
            <w:r>
              <w:rPr>
                <w:rFonts w:hint="eastAsia" w:eastAsia="Times New Roman"/>
              </w:rPr>
              <w:t>5.管理员通过下拉框选择最晚的操作时间</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"A_查询按钮_日志记录界面" </w:instrText>
            </w:r>
            <w:r>
              <w:rPr>
                <w:color w:val="1F4E79" w:themeColor="accent1" w:themeShade="80"/>
              </w:rPr>
              <w:fldChar w:fldCharType="separate"/>
            </w:r>
            <w:r>
              <w:rPr>
                <w:rStyle w:val="31"/>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w:t>
            </w:r>
            <w:r>
              <w:rPr>
                <w:color w:val="1F4E79" w:themeColor="accent1" w:themeShade="80"/>
              </w:rPr>
              <w:fldChar w:fldCharType="begin"/>
            </w:r>
            <w:r>
              <w:rPr>
                <w:color w:val="1F4E79" w:themeColor="accent1" w:themeShade="80"/>
              </w:rPr>
              <w:instrText xml:space="preserve"> HYPERLINK \l "A_查询按钮_日志记录界面" </w:instrText>
            </w:r>
            <w:r>
              <w:rPr>
                <w:color w:val="1F4E79" w:themeColor="accent1" w:themeShade="80"/>
              </w:rPr>
              <w:fldChar w:fldCharType="separate"/>
            </w:r>
            <w:r>
              <w:rPr>
                <w:rStyle w:val="31"/>
                <w:rFonts w:hint="eastAsia" w:eastAsia="Times New Roman"/>
                <w:color w:val="1F4E79" w:themeColor="accent1" w:themeShade="80"/>
              </w:rPr>
              <w:t>日志记录界面</w:t>
            </w:r>
            <w:r>
              <w:rPr>
                <w:rStyle w:val="31"/>
                <w:rFonts w:hint="eastAsia" w:eastAsia="Times New Roman"/>
                <w:color w:val="1F4E79" w:themeColor="accent1" w:themeShade="80"/>
              </w:rPr>
              <w:fldChar w:fldCharType="end"/>
            </w:r>
            <w:r>
              <w:rPr>
                <w:rFonts w:hint="eastAsia" w:eastAsia="Times New Roman"/>
              </w:rPr>
              <w:t>显示相应条件下所有的操作记录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4-5.0E1用户名不存在</w:t>
            </w:r>
          </w:p>
          <w:p>
            <w:pPr>
              <w:rPr>
                <w:rFonts w:eastAsia="Times New Roman"/>
              </w:rPr>
            </w:pPr>
            <w:r>
              <w:rPr>
                <w:rFonts w:hint="eastAsia" w:asciiTheme="minorEastAsia" w:hAnsiTheme="minorEastAsia" w:eastAsiaTheme="minorEastAsia"/>
              </w:rPr>
              <w:t>E1</w:t>
            </w:r>
            <w:r>
              <w:rPr>
                <w:rFonts w:asciiTheme="minorEastAsia" w:hAnsiTheme="minorEastAsia" w:eastAsiaTheme="minorEastAsia"/>
              </w:rPr>
              <w:t>.</w:t>
            </w:r>
            <w:r>
              <w:rPr>
                <w:rFonts w:hint="eastAsia" w:eastAsia="Times New Roman"/>
              </w:rPr>
              <w:t>系统提示信息：无法找到该用户的操作信息</w:t>
            </w:r>
          </w:p>
          <w:p>
            <w:pPr>
              <w:rPr>
                <w:rFonts w:eastAsia="Times New Roman"/>
                <w:b/>
              </w:rPr>
            </w:pPr>
            <w:r>
              <w:rPr>
                <w:rFonts w:hint="eastAsia" w:eastAsia="Times New Roman"/>
                <w:b/>
              </w:rPr>
              <w:t>4-5.0E2IP地址不存在</w:t>
            </w:r>
          </w:p>
          <w:p>
            <w:pPr>
              <w:rPr>
                <w:rFonts w:eastAsia="Times New Roman"/>
              </w:rPr>
            </w:pPr>
            <w:r>
              <w:rPr>
                <w:rFonts w:hint="eastAsia" w:asciiTheme="minorEastAsia" w:hAnsiTheme="minorEastAsia" w:eastAsiaTheme="minorEastAsia"/>
              </w:rPr>
              <w:t>E2</w:t>
            </w:r>
            <w:r>
              <w:rPr>
                <w:rFonts w:asciiTheme="minorEastAsia" w:hAnsiTheme="minorEastAsia" w:eastAsiaTheme="minorEastAsia"/>
              </w:rPr>
              <w:t>.</w:t>
            </w:r>
            <w:r>
              <w:rPr>
                <w:rFonts w:hint="eastAsia" w:eastAsia="Times New Roman"/>
              </w:rPr>
              <w:t>系统提示信息：无法找到该IP的操作信息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4-5.0操作状态，用户名，IP地址。最早操作时间，最晚操作时间，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heme="minorEastAsia"/>
              </w:rPr>
            </w:pPr>
            <w:r>
              <w:rPr>
                <w:rFonts w:hint="eastAsia" w:eastAsia="Times New Roman"/>
              </w:rPr>
              <w:t>4-5.0</w:t>
            </w:r>
            <w:r>
              <w:rPr>
                <w:rFonts w:hint="eastAsia" w:ascii="宋体" w:hAnsi="宋体" w:eastAsia="宋体" w:cs="宋体"/>
              </w:rPr>
              <w:t>日志记录界面，</w:t>
            </w:r>
            <w:r>
              <w:rPr>
                <w:rFonts w:eastAsia="Times New Roman"/>
              </w:rPr>
              <w:t>E</w:t>
            </w:r>
            <w:r>
              <w:rPr>
                <w:rFonts w:hint="eastAsia" w:eastAsiaTheme="minorEastAsia"/>
              </w:rPr>
              <w:t>1</w:t>
            </w:r>
            <w:r>
              <w:rPr>
                <w:rFonts w:eastAsiaTheme="minorEastAsia"/>
              </w:rPr>
              <w:t>,E</w:t>
            </w:r>
            <w:r>
              <w:rPr>
                <w:rFonts w:hint="eastAsia" w:eastAsia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BR-A-16用户名，IP地址必须存在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0.62</w:t>
            </w:r>
          </w:p>
        </w:tc>
      </w:tr>
    </w:tbl>
    <w:p>
      <w:pPr>
        <w:pStyle w:val="5"/>
      </w:pPr>
      <w:bookmarkStart w:id="1131" w:name="_Toc19885"/>
      <w:bookmarkStart w:id="1132" w:name="A_查询按钮_日志记录界面"/>
      <w:r>
        <w:rPr>
          <w:rFonts w:hint="eastAsia"/>
          <w:lang w:val="en-US" w:eastAsia="zh-CN"/>
        </w:rPr>
        <w:t>4.3.30.1</w:t>
      </w:r>
      <w:r>
        <w:rPr>
          <w:rFonts w:hint="eastAsia"/>
        </w:rPr>
        <w:t>查询按钮/日志记录界面/用户日志按钮</w:t>
      </w:r>
      <w:bookmarkEnd w:id="1131"/>
    </w:p>
    <w:bookmarkEnd w:id="1132"/>
    <w:p>
      <w:r>
        <w:drawing>
          <wp:inline distT="0" distB="0" distL="0" distR="0">
            <wp:extent cx="5274310" cy="2639695"/>
            <wp:effectExtent l="0" t="0" r="13970" b="1206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99"/>
                    <a:stretch>
                      <a:fillRect/>
                    </a:stretch>
                  </pic:blipFill>
                  <pic:spPr>
                    <a:xfrm>
                      <a:off x="0" y="0"/>
                      <a:ext cx="5274310" cy="2639695"/>
                    </a:xfrm>
                    <a:prstGeom prst="rect">
                      <a:avLst/>
                    </a:prstGeom>
                  </pic:spPr>
                </pic:pic>
              </a:graphicData>
            </a:graphic>
          </wp:inline>
        </w:drawing>
      </w:r>
    </w:p>
    <w:p>
      <w:pPr>
        <w:pStyle w:val="5"/>
      </w:pPr>
      <w:bookmarkStart w:id="1133" w:name="_Toc28580"/>
      <w:r>
        <w:rPr>
          <w:rFonts w:hint="eastAsia"/>
          <w:lang w:val="en-US" w:eastAsia="zh-CN"/>
        </w:rPr>
        <w:t>4.3.30.2</w:t>
      </w:r>
      <w:r>
        <w:rPr>
          <w:rFonts w:hint="eastAsia"/>
        </w:rPr>
        <w:t>对话框图</w:t>
      </w:r>
      <w:bookmarkEnd w:id="1133"/>
    </w:p>
    <w:p>
      <w:r>
        <w:drawing>
          <wp:inline distT="0" distB="0" distL="0" distR="0">
            <wp:extent cx="5113020" cy="4015740"/>
            <wp:effectExtent l="0" t="0" r="762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00"/>
                    <a:stretch>
                      <a:fillRect/>
                    </a:stretch>
                  </pic:blipFill>
                  <pic:spPr>
                    <a:xfrm>
                      <a:off x="0" y="0"/>
                      <a:ext cx="5113463" cy="4016088"/>
                    </a:xfrm>
                    <a:prstGeom prst="rect">
                      <a:avLst/>
                    </a:prstGeom>
                  </pic:spPr>
                </pic:pic>
              </a:graphicData>
            </a:graphic>
          </wp:inline>
        </w:drawing>
      </w:r>
    </w:p>
    <w:p>
      <w:pPr>
        <w:pStyle w:val="4"/>
      </w:pPr>
      <w:bookmarkStart w:id="1134" w:name="_Toc7092"/>
      <w:bookmarkStart w:id="1135" w:name="_Toc670"/>
      <w:r>
        <w:rPr>
          <w:rFonts w:hint="eastAsia"/>
        </w:rPr>
        <w:t>4.3.31管理员删除用户日志记录</w:t>
      </w:r>
      <w:bookmarkEnd w:id="1134"/>
      <w:bookmarkEnd w:id="113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-6删除用户日志记录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创建者</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管理员希望删除指定条件下用户对系统的操作的记录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1.管理员进入用户操作的信息列表界面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4-6.0管理员删除用户日志</w:t>
            </w:r>
          </w:p>
          <w:p>
            <w:pPr>
              <w:rPr>
                <w:rFonts w:eastAsia="Times New Roman"/>
                <w:color w:val="1F4E79" w:themeColor="accent1" w:themeShade="80"/>
              </w:rPr>
            </w:pPr>
            <w:r>
              <w:rPr>
                <w:rFonts w:hint="eastAsia" w:eastAsia="Times New Roman"/>
              </w:rPr>
              <w:t>1.管理员根据条件找到指定的操作记录</w:t>
            </w:r>
            <w:r>
              <w:rPr>
                <w:color w:val="1F4E79" w:themeColor="accent1" w:themeShade="80"/>
              </w:rPr>
              <w:fldChar w:fldCharType="begin"/>
            </w:r>
            <w:r>
              <w:rPr>
                <w:color w:val="1F4E79" w:themeColor="accent1" w:themeShade="80"/>
              </w:rPr>
              <w:instrText xml:space="preserve"> HYPERLINK \l "A_4_5" </w:instrText>
            </w:r>
            <w:r>
              <w:rPr>
                <w:color w:val="1F4E79" w:themeColor="accent1" w:themeShade="80"/>
              </w:rPr>
              <w:fldChar w:fldCharType="separate"/>
            </w:r>
            <w:r>
              <w:rPr>
                <w:rStyle w:val="30"/>
                <w:rFonts w:hint="eastAsia" w:eastAsia="Times New Roman"/>
                <w:color w:val="1F4E79" w:themeColor="accent1" w:themeShade="80"/>
              </w:rPr>
              <w:t>（见A-4-5）</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2.管理员通过复选框选择需要删除的记录</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"A_删除按钮_日志记录界面"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"A_删除按钮_日志记录界面" </w:instrText>
            </w:r>
            <w:r>
              <w:rPr>
                <w:color w:val="1F4E79" w:themeColor="accent1" w:themeShade="80"/>
              </w:rPr>
              <w:fldChar w:fldCharType="separate"/>
            </w:r>
            <w:r>
              <w:rPr>
                <w:rStyle w:val="30"/>
                <w:rFonts w:hint="eastAsia" w:eastAsia="Times New Roman"/>
                <w:color w:val="1F4E79" w:themeColor="accent1" w:themeShade="80"/>
              </w:rPr>
              <w:t>日志记录界面</w:t>
            </w:r>
            <w:r>
              <w:rPr>
                <w:rStyle w:val="30"/>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4-6.0</w:t>
            </w:r>
            <w:r>
              <w:rPr>
                <w:rFonts w:hint="eastAsia" w:asciiTheme="minorEastAsia" w:hAnsiTheme="minorEastAsia" w:eastAsiaTheme="minorEastAsia"/>
                <w:b/>
              </w:rPr>
              <w:t>E1</w:t>
            </w:r>
            <w:r>
              <w:rPr>
                <w:rFonts w:hint="eastAsia" w:eastAsia="Times New Roman"/>
                <w:b/>
              </w:rPr>
              <w:t>未选择删除的用户记录</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4-6.0记录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4-6.0</w:t>
            </w:r>
            <w:r>
              <w:rPr>
                <w:rFonts w:hint="eastAsia" w:ascii="宋体" w:hAnsi="宋体" w:eastAsia="宋体" w:cs="宋体"/>
              </w:rPr>
              <w:t>日志记录界面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BR-A-17删除记录前必须选择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0.62</w:t>
            </w:r>
          </w:p>
        </w:tc>
      </w:tr>
    </w:tbl>
    <w:p/>
    <w:p>
      <w:pPr>
        <w:pStyle w:val="5"/>
      </w:pPr>
      <w:bookmarkStart w:id="1136" w:name="_Toc22334"/>
      <w:bookmarkStart w:id="1137" w:name="A_删除按钮_日志记录界面"/>
      <w:r>
        <w:rPr>
          <w:rFonts w:hint="eastAsia"/>
          <w:lang w:val="en-US" w:eastAsia="zh-CN"/>
        </w:rPr>
        <w:t>4.3.31.1</w:t>
      </w:r>
      <w:r>
        <w:rPr>
          <w:rFonts w:hint="eastAsia"/>
        </w:rPr>
        <w:t>删除按钮/日志记录界面</w:t>
      </w:r>
      <w:bookmarkEnd w:id="1136"/>
    </w:p>
    <w:bookmarkEnd w:id="1137"/>
    <w:p>
      <w:r>
        <w:drawing>
          <wp:inline distT="0" distB="0" distL="0" distR="0">
            <wp:extent cx="5274310" cy="2717800"/>
            <wp:effectExtent l="0" t="0" r="13970" b="1016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01"/>
                    <a:stretch>
                      <a:fillRect/>
                    </a:stretch>
                  </pic:blipFill>
                  <pic:spPr>
                    <a:xfrm>
                      <a:off x="0" y="0"/>
                      <a:ext cx="5274310" cy="2717800"/>
                    </a:xfrm>
                    <a:prstGeom prst="rect">
                      <a:avLst/>
                    </a:prstGeom>
                  </pic:spPr>
                </pic:pic>
              </a:graphicData>
            </a:graphic>
          </wp:inline>
        </w:drawing>
      </w:r>
    </w:p>
    <w:p>
      <w:pPr>
        <w:pStyle w:val="5"/>
      </w:pPr>
      <w:bookmarkStart w:id="1138" w:name="_Toc2082"/>
      <w:r>
        <w:rPr>
          <w:rFonts w:hint="eastAsia"/>
          <w:lang w:val="en-US" w:eastAsia="zh-CN"/>
        </w:rPr>
        <w:t>4.3.31.2</w:t>
      </w:r>
      <w:r>
        <w:rPr>
          <w:rFonts w:hint="eastAsia"/>
        </w:rPr>
        <w:t>对话框图</w:t>
      </w:r>
      <w:bookmarkEnd w:id="1138"/>
    </w:p>
    <w:p>
      <w:r>
        <w:drawing>
          <wp:inline distT="0" distB="0" distL="0" distR="0">
            <wp:extent cx="5218430" cy="4866640"/>
            <wp:effectExtent l="0" t="0" r="8890" b="1016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02"/>
                    <a:stretch>
                      <a:fillRect/>
                    </a:stretch>
                  </pic:blipFill>
                  <pic:spPr>
                    <a:xfrm>
                      <a:off x="0" y="0"/>
                      <a:ext cx="5219048" cy="4866667"/>
                    </a:xfrm>
                    <a:prstGeom prst="rect">
                      <a:avLst/>
                    </a:prstGeom>
                  </pic:spPr>
                </pic:pic>
              </a:graphicData>
            </a:graphic>
          </wp:inline>
        </w:drawing>
      </w:r>
    </w:p>
    <w:p/>
    <w:p/>
    <w:p>
      <w:pPr>
        <w:pStyle w:val="4"/>
      </w:pPr>
      <w:bookmarkStart w:id="1139" w:name="_Toc8926"/>
      <w:bookmarkStart w:id="1140" w:name="_Toc9933"/>
      <w:r>
        <w:rPr>
          <w:rFonts w:hint="eastAsia"/>
        </w:rPr>
        <w:t>4.3.32管理员查找系统错误日志记录</w:t>
      </w:r>
      <w:bookmarkEnd w:id="1139"/>
      <w:bookmarkEnd w:id="114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41" w:name="A_4_7"/>
            <w:r>
              <w:rPr>
                <w:rFonts w:eastAsia="Times New Roman"/>
              </w:rPr>
              <w:t>A-4</w:t>
            </w:r>
            <w:r>
              <w:rPr>
                <w:rFonts w:hint="eastAsia" w:eastAsia="Times New Roman"/>
              </w:rPr>
              <w:t>-7</w:t>
            </w:r>
            <w:bookmarkEnd w:id="1141"/>
            <w:r>
              <w:rPr>
                <w:rFonts w:hint="eastAsia" w:eastAsia="Times New Roman"/>
              </w:rPr>
              <w:t>查找系统错误日志记录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管理员希望找到指定条件下时系统发生错误的操作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1.管理员进入系统错误日志的信息列表界面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4-7.0管理员通过组合条件查找系统错误记录</w:t>
            </w:r>
          </w:p>
          <w:p>
            <w:pPr>
              <w:rPr>
                <w:rFonts w:asciiTheme="minorEastAsia" w:hAnsiTheme="minorEastAsia" w:eastAsiaTheme="minorEastAsia"/>
                <w:color w:val="1F4E79" w:themeColor="accent1" w:themeShade="80"/>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"A_系统错误日志记录界面_查询按钮"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系统错误日志按钮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eastAsia="Times New Roman"/>
                <w:color w:val="1F4E79" w:themeColor="accent1" w:themeShade="80"/>
              </w:rPr>
              <w:fldChar w:fldCharType="begin"/>
            </w:r>
            <w:r>
              <w:rPr>
                <w:rFonts w:hint="eastAsia" w:eastAsia="Times New Roman"/>
                <w:color w:val="1F4E79" w:themeColor="accent1" w:themeShade="80"/>
              </w:rPr>
              <w:instrText xml:space="preserve"> HYPERLINK \l "A_系统错误日志记录界面_查询按钮" </w:instrText>
            </w:r>
            <w:r>
              <w:rPr>
                <w:rFonts w:hint="eastAsia" w:eastAsia="Times New Roman"/>
                <w:color w:val="1F4E79" w:themeColor="accent1" w:themeShade="80"/>
              </w:rPr>
              <w:fldChar w:fldCharType="separate"/>
            </w:r>
            <w:r>
              <w:rPr>
                <w:rStyle w:val="31"/>
                <w:rFonts w:hint="eastAsia" w:eastAsia="Times New Roman"/>
                <w:color w:val="1F4E79" w:themeColor="accent1" w:themeShade="80"/>
              </w:rPr>
              <w:t>系统错误日志记录界面</w:t>
            </w:r>
            <w:r>
              <w:rPr>
                <w:rFonts w:hint="eastAsia" w:eastAsia="Times New Roman"/>
                <w:color w:val="1F4E79" w:themeColor="accent1" w:themeShade="80"/>
              </w:rPr>
              <w:fldChar w:fldCharType="end"/>
            </w:r>
          </w:p>
          <w:p>
            <w:pPr>
              <w:rPr>
                <w:rFonts w:eastAsia="Times New Roman"/>
              </w:rPr>
            </w:pPr>
            <w:r>
              <w:rPr>
                <w:rFonts w:hint="eastAsia" w:eastAsia="Times New Roman"/>
              </w:rPr>
              <w:t>1.管理员输入进行操作的用户名</w:t>
            </w:r>
          </w:p>
          <w:p>
            <w:pPr>
              <w:rPr>
                <w:rFonts w:eastAsia="Times New Roman"/>
              </w:rPr>
            </w:pPr>
            <w:r>
              <w:rPr>
                <w:rFonts w:hint="eastAsia" w:eastAsia="Times New Roman"/>
              </w:rPr>
              <w:t>2.管理员输入进行操作的IP地址</w:t>
            </w:r>
          </w:p>
          <w:p>
            <w:pPr>
              <w:rPr>
                <w:rFonts w:eastAsia="Times New Roman"/>
              </w:rPr>
            </w:pPr>
            <w:r>
              <w:rPr>
                <w:rFonts w:hint="eastAsia" w:eastAsia="Times New Roman"/>
              </w:rPr>
              <w:t>3.管理员通过下拉框选择最早的操作时间</w:t>
            </w:r>
          </w:p>
          <w:p>
            <w:pPr>
              <w:rPr>
                <w:rFonts w:eastAsia="Times New Roman"/>
              </w:rPr>
            </w:pPr>
            <w:r>
              <w:rPr>
                <w:rFonts w:hint="eastAsia" w:eastAsia="Times New Roman"/>
              </w:rPr>
              <w:t>4.管理员通过下拉框选择最晚的操作时间</w:t>
            </w:r>
          </w:p>
          <w:p>
            <w:pPr>
              <w:rPr>
                <w:rFonts w:eastAsia="Times New Roman"/>
              </w:rPr>
            </w:pPr>
            <w:r>
              <w:rPr>
                <w:rFonts w:hint="eastAsia" w:eastAsia="Times New Roman"/>
              </w:rPr>
              <w:t>5.管理员通过下拉框选择用户类型</w:t>
            </w:r>
          </w:p>
          <w:p>
            <w:pPr>
              <w:rPr>
                <w:rFonts w:eastAsia="Times New Roman"/>
              </w:rPr>
            </w:pPr>
            <w:r>
              <w:rPr>
                <w:rFonts w:hint="eastAsia" w:eastAsia="Times New Roman"/>
              </w:rPr>
              <w:t>6.点击</w:t>
            </w:r>
            <w:r>
              <w:rPr>
                <w:color w:val="1F4E79" w:themeColor="accent1" w:themeShade="80"/>
              </w:rPr>
              <w:fldChar w:fldCharType="begin"/>
            </w:r>
            <w:r>
              <w:rPr>
                <w:color w:val="1F4E79" w:themeColor="accent1" w:themeShade="80"/>
              </w:rPr>
              <w:instrText xml:space="preserve"> HYPERLINK \l "A_系统错误日志记录界面_查询按钮" </w:instrText>
            </w:r>
            <w:r>
              <w:rPr>
                <w:color w:val="1F4E79" w:themeColor="accent1" w:themeShade="80"/>
              </w:rPr>
              <w:fldChar w:fldCharType="separate"/>
            </w:r>
            <w:r>
              <w:rPr>
                <w:rStyle w:val="31"/>
                <w:rFonts w:hint="eastAsia" w:eastAsia="Times New Roman"/>
                <w:color w:val="1F4E79" w:themeColor="accent1" w:themeShade="80"/>
              </w:rPr>
              <w:t>查询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7.</w:t>
            </w:r>
            <w:r>
              <w:rPr>
                <w:color w:val="1F4E79" w:themeColor="accent1" w:themeShade="80"/>
              </w:rPr>
              <w:fldChar w:fldCharType="begin"/>
            </w:r>
            <w:r>
              <w:rPr>
                <w:color w:val="1F4E79" w:themeColor="accent1" w:themeShade="80"/>
              </w:rPr>
              <w:instrText xml:space="preserve"> HYPERLINK \l "A_系统错误日志记录界面_查询按钮" </w:instrText>
            </w:r>
            <w:r>
              <w:rPr>
                <w:color w:val="1F4E79" w:themeColor="accent1" w:themeShade="80"/>
              </w:rPr>
              <w:fldChar w:fldCharType="separate"/>
            </w:r>
            <w:r>
              <w:rPr>
                <w:rStyle w:val="31"/>
                <w:rFonts w:hint="eastAsia" w:eastAsia="Times New Roman"/>
                <w:color w:val="1F4E79" w:themeColor="accent1" w:themeShade="80"/>
              </w:rPr>
              <w:t>系统错误日志记录界面</w:t>
            </w:r>
            <w:r>
              <w:rPr>
                <w:rStyle w:val="31"/>
                <w:rFonts w:hint="eastAsia" w:eastAsia="Times New Roman"/>
                <w:color w:val="1F4E79" w:themeColor="accent1" w:themeShade="80"/>
              </w:rPr>
              <w:fldChar w:fldCharType="end"/>
            </w:r>
            <w:r>
              <w:rPr>
                <w:rFonts w:hint="eastAsia" w:eastAsia="Times New Roman"/>
              </w:rPr>
              <w:t>显示相应条件下所有的系统错误记录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4-7.0E1用户名不存在</w:t>
            </w:r>
          </w:p>
          <w:p>
            <w:pPr>
              <w:rPr>
                <w:rFonts w:eastAsia="Times New Roman"/>
              </w:rPr>
            </w:pPr>
            <w:r>
              <w:rPr>
                <w:rFonts w:eastAsia="Times New Roman"/>
              </w:rPr>
              <w:t>E1.</w:t>
            </w:r>
            <w:r>
              <w:rPr>
                <w:rFonts w:hint="eastAsia" w:eastAsia="Times New Roman"/>
              </w:rPr>
              <w:t>系统提示信息：无法找到该用户的操作信息</w:t>
            </w:r>
          </w:p>
          <w:p>
            <w:pPr>
              <w:rPr>
                <w:rFonts w:eastAsia="Times New Roman"/>
                <w:b/>
              </w:rPr>
            </w:pPr>
            <w:r>
              <w:rPr>
                <w:rFonts w:hint="eastAsia" w:eastAsia="Times New Roman"/>
                <w:b/>
              </w:rPr>
              <w:t>4-7.0E1IP地址不存在</w:t>
            </w:r>
          </w:p>
          <w:p>
            <w:pPr>
              <w:rPr>
                <w:rFonts w:eastAsia="Times New Roman"/>
              </w:rPr>
            </w:pPr>
            <w:r>
              <w:rPr>
                <w:rFonts w:eastAsia="Times New Roman"/>
              </w:rPr>
              <w:t>E2.</w:t>
            </w:r>
            <w:r>
              <w:rPr>
                <w:rFonts w:hint="eastAsia" w:eastAsia="Times New Roman"/>
              </w:rPr>
              <w:t>系统提示信息：无法找到该IP的操作信息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4-7.0操作状态，用户名，IP地址。最早操作时间，最晚操作时间，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heme="minorEastAsia"/>
              </w:rPr>
            </w:pPr>
            <w:r>
              <w:rPr>
                <w:rFonts w:hint="eastAsia" w:eastAsia="Times New Roman"/>
              </w:rPr>
              <w:t>4-7.0</w:t>
            </w:r>
            <w:r>
              <w:rPr>
                <w:rFonts w:hint="eastAsia" w:ascii="宋体" w:hAnsi="宋体" w:eastAsia="宋体" w:cs="宋体"/>
              </w:rPr>
              <w:t>日志记录界面，</w:t>
            </w:r>
            <w:r>
              <w:rPr>
                <w:rFonts w:eastAsia="Times New Roman"/>
              </w:rPr>
              <w:t>E</w:t>
            </w:r>
            <w:r>
              <w:rPr>
                <w:rFonts w:hint="eastAsia" w:eastAsiaTheme="minorEastAsia"/>
              </w:rPr>
              <w:t>1</w:t>
            </w:r>
            <w:r>
              <w:rPr>
                <w:rFonts w:eastAsiaTheme="minorEastAsia"/>
              </w:rPr>
              <w:t>,E2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BR-A-16用户名，IP地址必须存在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0.57</w:t>
            </w:r>
          </w:p>
        </w:tc>
      </w:tr>
    </w:tbl>
    <w:p>
      <w:pPr>
        <w:pStyle w:val="5"/>
      </w:pPr>
      <w:bookmarkStart w:id="1142" w:name="_Toc23905"/>
      <w:bookmarkStart w:id="1143" w:name="A_系统错误日志记录界面_查询按钮"/>
      <w:r>
        <w:rPr>
          <w:rFonts w:hint="eastAsia"/>
          <w:lang w:val="en-US" w:eastAsia="zh-CN"/>
        </w:rPr>
        <w:t>4.3.32.1</w:t>
      </w:r>
      <w:r>
        <w:rPr>
          <w:rFonts w:hint="eastAsia"/>
        </w:rPr>
        <w:t>系统错误日志记录界面/查询按钮</w:t>
      </w:r>
      <w:bookmarkEnd w:id="1142"/>
    </w:p>
    <w:bookmarkEnd w:id="1143"/>
    <w:p>
      <w:r>
        <w:drawing>
          <wp:inline distT="0" distB="0" distL="0" distR="0">
            <wp:extent cx="5274310" cy="2634615"/>
            <wp:effectExtent l="0" t="0" r="1397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03"/>
                    <a:stretch>
                      <a:fillRect/>
                    </a:stretch>
                  </pic:blipFill>
                  <pic:spPr>
                    <a:xfrm>
                      <a:off x="0" y="0"/>
                      <a:ext cx="5274310" cy="2634615"/>
                    </a:xfrm>
                    <a:prstGeom prst="rect">
                      <a:avLst/>
                    </a:prstGeom>
                  </pic:spPr>
                </pic:pic>
              </a:graphicData>
            </a:graphic>
          </wp:inline>
        </w:drawing>
      </w:r>
    </w:p>
    <w:p/>
    <w:p>
      <w:pPr>
        <w:pStyle w:val="5"/>
      </w:pPr>
      <w:bookmarkStart w:id="1144" w:name="_Toc5344"/>
      <w:r>
        <w:rPr>
          <w:rFonts w:hint="eastAsia"/>
          <w:lang w:val="en-US" w:eastAsia="zh-CN"/>
        </w:rPr>
        <w:t>4.3.32.2</w:t>
      </w:r>
      <w:r>
        <w:rPr>
          <w:rFonts w:hint="eastAsia"/>
        </w:rPr>
        <w:t>对话框图</w:t>
      </w:r>
      <w:bookmarkEnd w:id="1144"/>
    </w:p>
    <w:p>
      <w:pPr>
        <w:rPr>
          <w:color w:val="FF0000"/>
        </w:rPr>
      </w:pPr>
      <w:r>
        <w:drawing>
          <wp:inline distT="0" distB="0" distL="0" distR="0">
            <wp:extent cx="4831080" cy="4015740"/>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04"/>
                    <a:stretch>
                      <a:fillRect/>
                    </a:stretch>
                  </pic:blipFill>
                  <pic:spPr>
                    <a:xfrm>
                      <a:off x="0" y="0"/>
                      <a:ext cx="4831499" cy="4016088"/>
                    </a:xfrm>
                    <a:prstGeom prst="rect">
                      <a:avLst/>
                    </a:prstGeom>
                  </pic:spPr>
                </pic:pic>
              </a:graphicData>
            </a:graphic>
          </wp:inline>
        </w:drawing>
      </w:r>
    </w:p>
    <w:p>
      <w:pPr>
        <w:pStyle w:val="4"/>
      </w:pPr>
      <w:bookmarkStart w:id="1145" w:name="_Toc25532"/>
      <w:bookmarkStart w:id="1146" w:name="_Toc19699"/>
      <w:r>
        <w:rPr>
          <w:rFonts w:hint="eastAsia"/>
        </w:rPr>
        <w:t>4.3.33管理员删除系统错误日志记录</w:t>
      </w:r>
      <w:bookmarkEnd w:id="1145"/>
      <w:bookmarkEnd w:id="1146"/>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-8删除系统错误日志记录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管理员希望删除指定条件下是系统发生错误的操作的记录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1.管理员进入系统错误日志的信息列表界面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4-8.0管理员删除系统错误日志</w:t>
            </w:r>
          </w:p>
          <w:p>
            <w:pPr>
              <w:rPr>
                <w:rFonts w:eastAsia="Times New Roman"/>
                <w:color w:val="1F4E79" w:themeColor="accent1" w:themeShade="80"/>
              </w:rPr>
            </w:pPr>
            <w:r>
              <w:rPr>
                <w:rFonts w:hint="eastAsia" w:eastAsia="Times New Roman"/>
              </w:rPr>
              <w:t>1.管理员根据条件找到指定的操作记录</w:t>
            </w:r>
            <w:r>
              <w:rPr>
                <w:color w:val="1F4E79" w:themeColor="accent1" w:themeShade="80"/>
              </w:rPr>
              <w:fldChar w:fldCharType="begin"/>
            </w:r>
            <w:r>
              <w:rPr>
                <w:color w:val="1F4E79" w:themeColor="accent1" w:themeShade="80"/>
              </w:rPr>
              <w:instrText xml:space="preserve"> HYPERLINK \l "A_4_7" </w:instrText>
            </w:r>
            <w:r>
              <w:rPr>
                <w:color w:val="1F4E79" w:themeColor="accent1" w:themeShade="80"/>
              </w:rPr>
              <w:fldChar w:fldCharType="separate"/>
            </w:r>
            <w:r>
              <w:rPr>
                <w:rStyle w:val="31"/>
                <w:rFonts w:hint="eastAsia" w:eastAsia="Times New Roman"/>
                <w:color w:val="1F4E79" w:themeColor="accent1" w:themeShade="80"/>
              </w:rPr>
              <w:t>（见A-4-7）</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2.管理员通过复选框选择需要删除的记录</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"A_系统错误日志记录界面_删除按钮" </w:instrText>
            </w:r>
            <w:r>
              <w:rPr>
                <w:color w:val="1F4E79" w:themeColor="accent1" w:themeShade="80"/>
              </w:rPr>
              <w:fldChar w:fldCharType="separate"/>
            </w:r>
            <w:r>
              <w:rPr>
                <w:rStyle w:val="30"/>
                <w:rFonts w:hint="eastAsia" w:eastAsia="Times New Roman"/>
                <w:color w:val="1F4E79" w:themeColor="accent1" w:themeShade="80"/>
              </w:rPr>
              <w:t>删除</w:t>
            </w:r>
            <w:r>
              <w:rPr>
                <w:rStyle w:val="30"/>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"A_系统错误日志记录界面_删除按钮" </w:instrText>
            </w:r>
            <w:r>
              <w:rPr>
                <w:color w:val="1F4E79" w:themeColor="accent1" w:themeShade="80"/>
              </w:rPr>
              <w:fldChar w:fldCharType="separate"/>
            </w:r>
            <w:r>
              <w:rPr>
                <w:rStyle w:val="31"/>
                <w:rFonts w:hint="eastAsia" w:eastAsia="Times New Roman"/>
                <w:color w:val="1F4E79" w:themeColor="accent1" w:themeShade="80"/>
              </w:rPr>
              <w:t>系统错误日志记录界面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asciiTheme="minorEastAsia" w:hAnsiTheme="minorEastAsia" w:eastAsiaTheme="minor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4-8.0E1未选择删除的系统错误记录</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4-8.0记录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4-8.0</w:t>
            </w:r>
            <w:r>
              <w:rPr>
                <w:rFonts w:hint="eastAsia" w:ascii="宋体" w:hAnsi="宋体" w:eastAsia="宋体" w:cs="宋体"/>
              </w:rPr>
              <w:t>系统错误日志记录界面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BR-A-17删除记录前必须选择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0.48</w:t>
            </w:r>
          </w:p>
        </w:tc>
      </w:tr>
    </w:tbl>
    <w:p>
      <w:pPr>
        <w:pStyle w:val="5"/>
      </w:pPr>
      <w:bookmarkStart w:id="1147" w:name="_Toc22478"/>
      <w:bookmarkStart w:id="1148" w:name="A_系统错误日志记录界面_删除按钮"/>
      <w:r>
        <w:rPr>
          <w:rFonts w:hint="eastAsia"/>
          <w:lang w:val="en-US" w:eastAsia="zh-CN"/>
        </w:rPr>
        <w:t>4.3.33</w:t>
      </w:r>
      <w:r>
        <w:rPr>
          <w:rFonts w:hint="eastAsia"/>
        </w:rPr>
        <w:t>系统错误日志记录界面/删除按钮</w:t>
      </w:r>
      <w:bookmarkEnd w:id="1147"/>
    </w:p>
    <w:bookmarkEnd w:id="1148"/>
    <w:p>
      <w:r>
        <w:drawing>
          <wp:inline distT="0" distB="0" distL="0" distR="0">
            <wp:extent cx="5274310" cy="2634615"/>
            <wp:effectExtent l="0" t="0" r="13970" b="190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03"/>
                    <a:stretch>
                      <a:fillRect/>
                    </a:stretch>
                  </pic:blipFill>
                  <pic:spPr>
                    <a:xfrm>
                      <a:off x="0" y="0"/>
                      <a:ext cx="5274310" cy="2634615"/>
                    </a:xfrm>
                    <a:prstGeom prst="rect">
                      <a:avLst/>
                    </a:prstGeom>
                  </pic:spPr>
                </pic:pic>
              </a:graphicData>
            </a:graphic>
          </wp:inline>
        </w:drawing>
      </w:r>
    </w:p>
    <w:p>
      <w:pPr>
        <w:pStyle w:val="5"/>
      </w:pPr>
      <w:bookmarkStart w:id="1149" w:name="_Toc22419"/>
      <w:r>
        <w:rPr>
          <w:rFonts w:hint="eastAsia"/>
          <w:lang w:val="en-US" w:eastAsia="zh-CN"/>
        </w:rPr>
        <w:t>4.3.34</w:t>
      </w:r>
      <w:r>
        <w:rPr>
          <w:rFonts w:hint="eastAsia"/>
        </w:rPr>
        <w:t>对话框图</w:t>
      </w:r>
      <w:bookmarkEnd w:id="1149"/>
    </w:p>
    <w:p>
      <w:r>
        <w:drawing>
          <wp:inline distT="0" distB="0" distL="0" distR="0">
            <wp:extent cx="5274310" cy="5044440"/>
            <wp:effectExtent l="0" t="0" r="1397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05"/>
                    <a:stretch>
                      <a:fillRect/>
                    </a:stretch>
                  </pic:blipFill>
                  <pic:spPr>
                    <a:xfrm>
                      <a:off x="0" y="0"/>
                      <a:ext cx="5274310" cy="5044440"/>
                    </a:xfrm>
                    <a:prstGeom prst="rect">
                      <a:avLst/>
                    </a:prstGeom>
                  </pic:spPr>
                </pic:pic>
              </a:graphicData>
            </a:graphic>
          </wp:inline>
        </w:drawing>
      </w:r>
    </w:p>
    <w:p/>
    <w:p/>
    <w:p>
      <w:pPr>
        <w:pStyle w:val="4"/>
      </w:pPr>
      <w:bookmarkStart w:id="1150" w:name="_Toc2689"/>
      <w:bookmarkStart w:id="1151" w:name="_Toc28189"/>
      <w:r>
        <w:rPr>
          <w:rFonts w:hint="eastAsia"/>
        </w:rPr>
        <w:t>4.3.34管理员数据库备份</w:t>
      </w:r>
      <w:bookmarkEnd w:id="1150"/>
      <w:bookmarkEnd w:id="1151"/>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bookmarkStart w:id="1152" w:name="_Hlk533201693"/>
            <w:r>
              <w:rPr>
                <w:rFonts w:hint="eastAsia" w:eastAsia="Times New Roman"/>
              </w:rPr>
              <w:t>9数据库备份</w:t>
            </w:r>
            <w:bookmarkEnd w:id="1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管理员希望对网站进行数据库备份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管理员希望对网站进行数据库备份，以便于应对突发情况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1.管理员进入数据库备份界面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4-9.0管理员进行数据库手动备份</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3.管理员点击数据库备份按钮</w:t>
            </w:r>
          </w:p>
          <w:p>
            <w:pPr>
              <w:rPr>
                <w:rFonts w:eastAsia="Times New Roman"/>
              </w:rPr>
            </w:pPr>
            <w:r>
              <w:rPr>
                <w:rFonts w:hint="eastAsia" w:eastAsia="Times New Roman"/>
              </w:rPr>
              <w:t>4.管理员选择备份类型</w:t>
            </w:r>
          </w:p>
          <w:p>
            <w:pPr>
              <w:rPr>
                <w:rFonts w:eastAsia="Times New Roman"/>
              </w:rPr>
            </w:pPr>
            <w:r>
              <w:rPr>
                <w:rFonts w:hint="eastAsia" w:eastAsia="Times New Roman"/>
              </w:rPr>
              <w:t>5.管理员选择备份的文件类型</w:t>
            </w:r>
          </w:p>
          <w:p>
            <w:pPr>
              <w:rPr>
                <w:rFonts w:eastAsia="Times New Roman"/>
              </w:rPr>
            </w:pPr>
            <w:r>
              <w:rPr>
                <w:rFonts w:hint="eastAsia" w:eastAsia="Times New Roman"/>
              </w:rPr>
              <w:t>6.管理员选择备份的操作</w:t>
            </w:r>
          </w:p>
          <w:p>
            <w:pPr>
              <w:rPr>
                <w:rFonts w:eastAsia="Times New Roman"/>
              </w:rPr>
            </w:pPr>
            <w:r>
              <w:rPr>
                <w:rFonts w:hint="eastAsia" w:eastAsia="Times New Roman"/>
              </w:rPr>
              <w:t>7.返回</w:t>
            </w:r>
            <w:r>
              <w:rPr>
                <w:color w:val="1F4E79" w:themeColor="accent1" w:themeShade="80"/>
              </w:rPr>
              <w:fldChar w:fldCharType="begin"/>
            </w:r>
            <w:r>
              <w:rPr>
                <w:color w:val="1F4E79" w:themeColor="accent1" w:themeShade="80"/>
              </w:rPr>
              <w:instrText xml:space="preserve"> HYPERLINK \l "A_数据库备份界面" </w:instrText>
            </w:r>
            <w:r>
              <w:rPr>
                <w:color w:val="1F4E79" w:themeColor="accent1" w:themeShade="80"/>
              </w:rPr>
              <w:fldChar w:fldCharType="separate"/>
            </w:r>
            <w:r>
              <w:rPr>
                <w:rStyle w:val="30"/>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p>
            <w:pPr>
              <w:rPr>
                <w:rFonts w:eastAsia="Times New Roman"/>
                <w:b/>
              </w:rPr>
            </w:pPr>
            <w:r>
              <w:rPr>
                <w:rFonts w:hint="eastAsia" w:eastAsia="Times New Roman"/>
                <w:b/>
              </w:rPr>
              <w:t>4-9.1管理员进行数据库自动备份</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数据库备份按钮</w:t>
            </w:r>
            <w:r>
              <w:rPr>
                <w:rFonts w:hint="eastAsia" w:asciiTheme="minorEastAsia" w:hAnsiTheme="minorEastAsia" w:eastAsiaTheme="minorEastAsia"/>
                <w:color w:val="1F4E79" w:themeColor="accent1" w:themeShade="80"/>
              </w:rPr>
              <w:fldChar w:fldCharType="end"/>
            </w:r>
          </w:p>
          <w:p>
            <w:pPr>
              <w:rPr>
                <w:rFonts w:eastAsiaTheme="minorEastAsia"/>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"A_数据库备份界面"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数据库备份界面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3.管理员点击数据库备份按钮</w:t>
            </w:r>
          </w:p>
          <w:p>
            <w:pPr>
              <w:rPr>
                <w:rFonts w:eastAsia="Times New Roman"/>
              </w:rPr>
            </w:pPr>
            <w:r>
              <w:rPr>
                <w:rFonts w:hint="eastAsia" w:eastAsia="Times New Roman"/>
              </w:rPr>
              <w:t>4.管理员选择备份类型</w:t>
            </w:r>
          </w:p>
          <w:p>
            <w:pPr>
              <w:rPr>
                <w:rFonts w:eastAsia="Times New Roman"/>
              </w:rPr>
            </w:pPr>
            <w:r>
              <w:rPr>
                <w:rFonts w:hint="eastAsia" w:eastAsia="Times New Roman"/>
              </w:rPr>
              <w:t>5.管理员选择备份的文件类型</w:t>
            </w:r>
          </w:p>
          <w:p>
            <w:pPr>
              <w:rPr>
                <w:rFonts w:eastAsia="Times New Roman"/>
              </w:rPr>
            </w:pPr>
            <w:r>
              <w:rPr>
                <w:rFonts w:hint="eastAsia" w:eastAsia="Times New Roman"/>
              </w:rPr>
              <w:t>6.管理员选择备份的操作</w:t>
            </w:r>
          </w:p>
          <w:p>
            <w:pPr>
              <w:rPr>
                <w:rFonts w:eastAsia="Times New Roman"/>
              </w:rPr>
            </w:pPr>
            <w:r>
              <w:rPr>
                <w:rFonts w:hint="eastAsia" w:eastAsia="Times New Roman"/>
              </w:rPr>
              <w:t>7.管理员选择备份时间</w:t>
            </w:r>
          </w:p>
          <w:p>
            <w:pPr>
              <w:rPr>
                <w:rFonts w:eastAsia="Times New Roman"/>
              </w:rPr>
            </w:pPr>
            <w:r>
              <w:rPr>
                <w:rFonts w:hint="eastAsia" w:eastAsia="Times New Roman"/>
              </w:rPr>
              <w:t>8.返回</w:t>
            </w:r>
            <w:r>
              <w:rPr>
                <w:color w:val="1F4E79" w:themeColor="accent1" w:themeShade="80"/>
              </w:rPr>
              <w:fldChar w:fldCharType="begin"/>
            </w:r>
            <w:r>
              <w:rPr>
                <w:color w:val="1F4E79" w:themeColor="accent1" w:themeShade="80"/>
              </w:rPr>
              <w:instrText xml:space="preserve"> HYPERLINK \l "A_数据库恢复界面"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trPr>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4-9.0E1备份类型为空</w:t>
            </w:r>
          </w:p>
          <w:p>
            <w:pPr>
              <w:rPr>
                <w:rFonts w:eastAsia="Times New Roman"/>
              </w:rPr>
            </w:pPr>
            <w:r>
              <w:rPr>
                <w:rFonts w:hint="eastAsia" w:asciiTheme="minorEastAsia" w:hAnsiTheme="minorEastAsia" w:eastAsiaTheme="minorEastAsia"/>
              </w:rPr>
              <w:t>E1</w:t>
            </w:r>
            <w:r>
              <w:rPr>
                <w:rFonts w:asciiTheme="minorEastAsia" w:hAnsiTheme="minorEastAsia" w:eastAsiaTheme="minorEastAsia"/>
              </w:rPr>
              <w:t>.</w:t>
            </w:r>
            <w:r>
              <w:rPr>
                <w:rFonts w:hint="eastAsia" w:eastAsia="Times New Roman"/>
              </w:rPr>
              <w:t>系统提示错误信息：备份类型不能为空</w:t>
            </w:r>
          </w:p>
          <w:p>
            <w:pPr>
              <w:rPr>
                <w:rFonts w:eastAsia="Times New Roman"/>
                <w:b/>
              </w:rPr>
            </w:pPr>
            <w:r>
              <w:rPr>
                <w:rFonts w:hint="eastAsia" w:eastAsia="Times New Roman"/>
                <w:b/>
              </w:rPr>
              <w:t>4-9.0E2备份的文件类型</w:t>
            </w:r>
          </w:p>
          <w:p>
            <w:pPr>
              <w:rPr>
                <w:rFonts w:eastAsia="Times New Roman"/>
              </w:rPr>
            </w:pPr>
            <w:r>
              <w:rPr>
                <w:rFonts w:eastAsia="Times New Roman"/>
              </w:rPr>
              <w:t>E</w:t>
            </w:r>
            <w:r>
              <w:rPr>
                <w:rFonts w:hint="eastAsia" w:eastAsiaTheme="minorEastAsia"/>
              </w:rPr>
              <w:t>2</w:t>
            </w:r>
            <w:r>
              <w:rPr>
                <w:rFonts w:hint="eastAsia" w:eastAsia="Times New Roman"/>
              </w:rPr>
              <w:t>.系统提示错误信息：备份的文件类型不能为空</w:t>
            </w:r>
          </w:p>
          <w:p>
            <w:pPr>
              <w:rPr>
                <w:rFonts w:eastAsia="Times New Roman"/>
                <w:b/>
              </w:rPr>
            </w:pPr>
            <w:r>
              <w:rPr>
                <w:rFonts w:hint="eastAsia" w:eastAsia="Times New Roman"/>
                <w:b/>
              </w:rPr>
              <w:t>4-9.1E1备份类型为空</w:t>
            </w:r>
          </w:p>
          <w:p>
            <w:pPr>
              <w:rPr>
                <w:rFonts w:eastAsia="Times New Roman"/>
              </w:rPr>
            </w:pPr>
            <w:r>
              <w:rPr>
                <w:rFonts w:eastAsia="Times New Roman"/>
              </w:rPr>
              <w:t>E</w:t>
            </w:r>
            <w:r>
              <w:rPr>
                <w:rFonts w:hint="eastAsia" w:eastAsiaTheme="minorEastAsia"/>
              </w:rPr>
              <w:t>1</w:t>
            </w:r>
            <w:r>
              <w:rPr>
                <w:rFonts w:eastAsiaTheme="minorEastAsia"/>
              </w:rPr>
              <w:t>.</w:t>
            </w:r>
            <w:r>
              <w:rPr>
                <w:rFonts w:hint="eastAsia" w:eastAsia="Times New Roman"/>
              </w:rPr>
              <w:t>系统提示错误信息：备份类型不能为空</w:t>
            </w:r>
          </w:p>
          <w:p>
            <w:pPr>
              <w:rPr>
                <w:rFonts w:eastAsia="Times New Roman"/>
                <w:b/>
              </w:rPr>
            </w:pPr>
            <w:r>
              <w:rPr>
                <w:rFonts w:hint="eastAsia" w:eastAsia="Times New Roman"/>
                <w:b/>
              </w:rPr>
              <w:t>4-9.1E2备份的文件类型</w:t>
            </w:r>
          </w:p>
          <w:p>
            <w:pPr>
              <w:rPr>
                <w:rFonts w:eastAsia="Times New Roman"/>
              </w:rPr>
            </w:pPr>
            <w:r>
              <w:rPr>
                <w:rFonts w:eastAsia="Times New Roman"/>
              </w:rPr>
              <w:t>E2</w:t>
            </w:r>
            <w:r>
              <w:rPr>
                <w:rFonts w:hint="eastAsia" w:eastAsia="Times New Roman"/>
              </w:rPr>
              <w:t>.系统提示错误信息：备份的文件类型不能为空</w:t>
            </w:r>
          </w:p>
          <w:p>
            <w:pPr>
              <w:rPr>
                <w:rFonts w:eastAsia="Times New Roman"/>
                <w:b/>
              </w:rPr>
            </w:pPr>
            <w:r>
              <w:rPr>
                <w:rFonts w:hint="eastAsia" w:eastAsia="Times New Roman"/>
                <w:b/>
              </w:rPr>
              <w:t>4-9.1E3自动备份时间为空</w:t>
            </w:r>
          </w:p>
          <w:p>
            <w:pPr>
              <w:rPr>
                <w:rFonts w:eastAsia="Times New Roman"/>
              </w:rPr>
            </w:pPr>
            <w:r>
              <w:rPr>
                <w:rFonts w:eastAsia="Times New Roman"/>
              </w:rPr>
              <w:t>E3</w:t>
            </w:r>
            <w:r>
              <w:rPr>
                <w:rFonts w:hint="eastAsia" w:eastAsia="Times New Roman"/>
              </w:rPr>
              <w:t>.系统提示错误信息：自动备份时间不能为空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4-9.0备份类型，文件类型，操作</w:t>
            </w:r>
          </w:p>
          <w:p>
            <w:pPr>
              <w:rPr>
                <w:rFonts w:eastAsia="Times New Roman"/>
              </w:rPr>
            </w:pPr>
            <w:r>
              <w:rPr>
                <w:rFonts w:hint="eastAsia" w:eastAsia="Times New Roman"/>
              </w:rPr>
              <w:t>4-9.1备份类型，文件类型，操作，备份时间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4-9.0数据库恢复界面，</w:t>
            </w:r>
            <w:r>
              <w:rPr>
                <w:rFonts w:hint="eastAsia" w:asciiTheme="minorEastAsia" w:hAnsiTheme="minorEastAsia" w:eastAsiaTheme="minorEastAsia"/>
              </w:rPr>
              <w:t>数据库备份界面，</w:t>
            </w:r>
            <w:r>
              <w:rPr>
                <w:rFonts w:eastAsia="Times New Roman"/>
              </w:rPr>
              <w:t>E1,E2</w:t>
            </w:r>
          </w:p>
          <w:p>
            <w:pPr>
              <w:rPr>
                <w:rFonts w:eastAsia="Times New Roman"/>
              </w:rPr>
            </w:pPr>
            <w:r>
              <w:rPr>
                <w:rFonts w:hint="eastAsia" w:eastAsia="Times New Roman"/>
              </w:rPr>
              <w:t>4-9.1</w:t>
            </w:r>
            <w:r>
              <w:rPr>
                <w:rFonts w:hint="eastAsia" w:ascii="宋体" w:hAnsi="宋体" w:eastAsia="宋体" w:cs="宋体"/>
              </w:rPr>
              <w:t>数据库恢复界面,数据库备份界面，</w:t>
            </w:r>
            <w:r>
              <w:rPr>
                <w:rFonts w:eastAsia="Times New Roman"/>
              </w:rPr>
              <w:t>E1,E2,E3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BR-A-18所有备份信息不能为空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0.59</w:t>
            </w:r>
          </w:p>
        </w:tc>
      </w:tr>
    </w:tbl>
    <w:p>
      <w:pPr>
        <w:pStyle w:val="5"/>
      </w:pPr>
      <w:bookmarkStart w:id="1153" w:name="_Toc18545"/>
      <w:bookmarkStart w:id="1154" w:name="A_数据库备份界面"/>
      <w:r>
        <w:rPr>
          <w:rFonts w:hint="eastAsia"/>
          <w:lang w:val="en-US" w:eastAsia="zh-CN"/>
        </w:rPr>
        <w:t>4.3.34.1</w:t>
      </w:r>
      <w:r>
        <w:rPr>
          <w:rFonts w:hint="eastAsia"/>
        </w:rPr>
        <w:t>数据库备份界面</w:t>
      </w:r>
      <w:bookmarkEnd w:id="1153"/>
    </w:p>
    <w:bookmarkEnd w:id="1154"/>
    <w:p>
      <w:r>
        <w:drawing>
          <wp:inline distT="0" distB="0" distL="0" distR="0">
            <wp:extent cx="5274310" cy="2915920"/>
            <wp:effectExtent l="0" t="0" r="13970" b="1016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406"/>
                    <a:stretch>
                      <a:fillRect/>
                    </a:stretch>
                  </pic:blipFill>
                  <pic:spPr>
                    <a:xfrm>
                      <a:off x="0" y="0"/>
                      <a:ext cx="5274310" cy="2915920"/>
                    </a:xfrm>
                    <a:prstGeom prst="rect">
                      <a:avLst/>
                    </a:prstGeom>
                  </pic:spPr>
                </pic:pic>
              </a:graphicData>
            </a:graphic>
          </wp:inline>
        </w:drawing>
      </w:r>
    </w:p>
    <w:p>
      <w:pPr>
        <w:pStyle w:val="5"/>
      </w:pPr>
      <w:bookmarkStart w:id="1155" w:name="_Toc548"/>
      <w:bookmarkStart w:id="1156" w:name="A_数据库恢复界面"/>
      <w:r>
        <w:rPr>
          <w:rFonts w:hint="eastAsia"/>
          <w:lang w:val="en-US" w:eastAsia="zh-CN"/>
        </w:rPr>
        <w:t>4.3.34.2</w:t>
      </w:r>
      <w:r>
        <w:rPr>
          <w:rFonts w:hint="eastAsia"/>
        </w:rPr>
        <w:t>数据库恢复界面/数据库备份按钮</w:t>
      </w:r>
      <w:bookmarkEnd w:id="1155"/>
    </w:p>
    <w:bookmarkEnd w:id="1156"/>
    <w:p>
      <w:r>
        <w:drawing>
          <wp:inline distT="0" distB="0" distL="0" distR="0">
            <wp:extent cx="5274310" cy="2684780"/>
            <wp:effectExtent l="0" t="0" r="13970" b="1270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407"/>
                    <a:stretch>
                      <a:fillRect/>
                    </a:stretch>
                  </pic:blipFill>
                  <pic:spPr>
                    <a:xfrm>
                      <a:off x="0" y="0"/>
                      <a:ext cx="5274310" cy="2684780"/>
                    </a:xfrm>
                    <a:prstGeom prst="rect">
                      <a:avLst/>
                    </a:prstGeom>
                  </pic:spPr>
                </pic:pic>
              </a:graphicData>
            </a:graphic>
          </wp:inline>
        </w:drawing>
      </w:r>
    </w:p>
    <w:p>
      <w:pPr>
        <w:pStyle w:val="5"/>
      </w:pPr>
      <w:bookmarkStart w:id="1157" w:name="_Toc21367"/>
      <w:r>
        <w:rPr>
          <w:rFonts w:hint="eastAsia"/>
          <w:lang w:val="en-US" w:eastAsia="zh-CN"/>
        </w:rPr>
        <w:t>4.3.34.3</w:t>
      </w:r>
      <w:r>
        <w:rPr>
          <w:rFonts w:hint="eastAsia"/>
        </w:rPr>
        <w:t>对话框图</w:t>
      </w:r>
      <w:bookmarkEnd w:id="1157"/>
    </w:p>
    <w:p>
      <w:r>
        <w:drawing>
          <wp:inline distT="0" distB="0" distL="0" distR="0">
            <wp:extent cx="5274310" cy="2814320"/>
            <wp:effectExtent l="0" t="0" r="1397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08"/>
                    <a:stretch>
                      <a:fillRect/>
                    </a:stretch>
                  </pic:blipFill>
                  <pic:spPr>
                    <a:xfrm>
                      <a:off x="0" y="0"/>
                      <a:ext cx="5274310" cy="2814320"/>
                    </a:xfrm>
                    <a:prstGeom prst="rect">
                      <a:avLst/>
                    </a:prstGeom>
                  </pic:spPr>
                </pic:pic>
              </a:graphicData>
            </a:graphic>
          </wp:inline>
        </w:drawing>
      </w:r>
    </w:p>
    <w:p>
      <w:pPr>
        <w:pStyle w:val="4"/>
      </w:pPr>
      <w:bookmarkStart w:id="1158" w:name="_Toc6506"/>
      <w:r>
        <w:rPr>
          <w:rFonts w:hint="eastAsia"/>
        </w:rPr>
        <w:t>4.3.35管理员数据库恢复</w:t>
      </w:r>
      <w:bookmarkEnd w:id="1158"/>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w:t>
            </w:r>
            <w:r>
              <w:rPr>
                <w:rFonts w:eastAsia="Times New Roman"/>
              </w:rPr>
              <w:t>4-</w:t>
            </w:r>
            <w:r>
              <w:rPr>
                <w:rFonts w:hint="eastAsia" w:eastAsia="Times New Roman"/>
              </w:rPr>
              <w:t>10数据库恢复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管理员希望对网站进行数据库恢复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管理员希望对网站进行数据库恢复，以便于应对突发情况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1.管理员进入数据库恢复界面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w:t>
            </w:r>
            <w:r>
              <w:rPr>
                <w:rFonts w:eastAsia="Times New Roman"/>
                <w:b/>
              </w:rPr>
              <w:t>-</w:t>
            </w:r>
            <w:r>
              <w:rPr>
                <w:rFonts w:hint="eastAsia" w:eastAsia="Times New Roman"/>
                <w:b/>
              </w:rPr>
              <w:t>10</w:t>
            </w:r>
            <w:r>
              <w:rPr>
                <w:rFonts w:eastAsia="Times New Roman"/>
                <w:b/>
              </w:rPr>
              <w:t>.0</w:t>
            </w:r>
            <w:r>
              <w:rPr>
                <w:rFonts w:hint="eastAsia" w:eastAsia="Times New Roman"/>
                <w:b/>
              </w:rPr>
              <w:t>管理员进行数据库恢复</w:t>
            </w:r>
          </w:p>
          <w:p>
            <w:pPr>
              <w:rPr>
                <w:rStyle w:val="31"/>
                <w:rFonts w:eastAsia="Times New Roman"/>
                <w:color w:val="FF0000"/>
              </w:rPr>
            </w:pPr>
            <w:r>
              <w:rPr>
                <w:rFonts w:hint="eastAsia" w:eastAsia="Times New Roman"/>
              </w:rPr>
              <w:t>1.管理员点击</w:t>
            </w:r>
            <w:r>
              <w:rPr>
                <w:color w:val="1F4E79" w:themeColor="accent1" w:themeShade="80"/>
              </w:rPr>
              <w:fldChar w:fldCharType="begin"/>
            </w:r>
            <w:r>
              <w:rPr>
                <w:color w:val="1F4E79" w:themeColor="accent1" w:themeShade="80"/>
              </w:rPr>
              <w:instrText xml:space="preserve"> HYPERLINK \l "A_数据库恢复按钮_数据库恢复界面_恢复按钮" </w:instrText>
            </w:r>
            <w:r>
              <w:rPr>
                <w:color w:val="1F4E79" w:themeColor="accent1" w:themeShade="80"/>
              </w:rPr>
              <w:fldChar w:fldCharType="separate"/>
            </w:r>
            <w:r>
              <w:rPr>
                <w:rStyle w:val="31"/>
                <w:rFonts w:hint="eastAsia" w:eastAsia="Times New Roman"/>
                <w:color w:val="1F4E79" w:themeColor="accent1" w:themeShade="80"/>
              </w:rPr>
              <w:t>数据库恢复按钮</w:t>
            </w:r>
            <w:r>
              <w:rPr>
                <w:rStyle w:val="31"/>
                <w:rFonts w:hint="eastAsia" w:eastAsia="Times New Roman"/>
                <w:color w:val="1F4E79" w:themeColor="accent1" w:themeShade="80"/>
              </w:rPr>
              <w:fldChar w:fldCharType="end"/>
            </w:r>
          </w:p>
          <w:p>
            <w:pPr>
              <w:rPr>
                <w:rFonts w:eastAsia="Times New Roman"/>
              </w:rPr>
            </w:pPr>
            <w:r>
              <w:rPr>
                <w:rFonts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"A_数据库恢复按钮_数据库恢复界面_恢复按钮"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数据库恢复界面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3.管理员选择需要恢复的备份</w:t>
            </w:r>
          </w:p>
          <w:p>
            <w:pPr>
              <w:rPr>
                <w:rFonts w:eastAsia="Times New Roman"/>
              </w:rPr>
            </w:pPr>
            <w:r>
              <w:rPr>
                <w:rFonts w:hint="eastAsia" w:eastAsia="Times New Roman"/>
              </w:rPr>
              <w:t>4.管理员选择</w:t>
            </w:r>
            <w:r>
              <w:rPr>
                <w:color w:val="1F4E79" w:themeColor="accent1" w:themeShade="80"/>
              </w:rPr>
              <w:fldChar w:fldCharType="begin"/>
            </w:r>
            <w:r>
              <w:rPr>
                <w:color w:val="1F4E79" w:themeColor="accent1" w:themeShade="80"/>
              </w:rPr>
              <w:instrText xml:space="preserve"> HYPERLINK \l "A_数据库恢复按钮_数据库恢复界面_恢复按钮" </w:instrText>
            </w:r>
            <w:r>
              <w:rPr>
                <w:color w:val="1F4E79" w:themeColor="accent1" w:themeShade="80"/>
              </w:rPr>
              <w:fldChar w:fldCharType="separate"/>
            </w:r>
            <w:r>
              <w:rPr>
                <w:rStyle w:val="31"/>
                <w:rFonts w:hint="eastAsia" w:eastAsia="Times New Roman"/>
                <w:color w:val="1F4E79" w:themeColor="accent1" w:themeShade="80"/>
              </w:rPr>
              <w:t>恢复</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"A_数据库恢复按钮_数据库恢复界面_恢复按钮"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4-10.0数据库备份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4-10.0数据库恢复界面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0.59</w:t>
            </w:r>
          </w:p>
        </w:tc>
      </w:tr>
    </w:tbl>
    <w:p>
      <w:pPr>
        <w:pStyle w:val="5"/>
      </w:pPr>
      <w:bookmarkStart w:id="1159" w:name="_Toc14906"/>
      <w:bookmarkStart w:id="1160" w:name="A_数据库恢复按钮_数据库恢复界面_恢复按钮"/>
      <w:r>
        <w:rPr>
          <w:rFonts w:hint="eastAsia"/>
          <w:lang w:val="en-US" w:eastAsia="zh-CN"/>
        </w:rPr>
        <w:t>4.3.35.1</w:t>
      </w:r>
      <w:r>
        <w:rPr>
          <w:rFonts w:hint="eastAsia"/>
        </w:rPr>
        <w:t>数据库恢复按钮/数据库恢复界面/恢复按钮</w:t>
      </w:r>
      <w:bookmarkEnd w:id="1159"/>
    </w:p>
    <w:bookmarkEnd w:id="1160"/>
    <w:p>
      <w:r>
        <w:drawing>
          <wp:inline distT="0" distB="0" distL="0" distR="0">
            <wp:extent cx="5274310" cy="2672080"/>
            <wp:effectExtent l="0" t="0" r="13970" b="1016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409"/>
                    <a:stretch>
                      <a:fillRect/>
                    </a:stretch>
                  </pic:blipFill>
                  <pic:spPr>
                    <a:xfrm>
                      <a:off x="0" y="0"/>
                      <a:ext cx="5274310" cy="2672080"/>
                    </a:xfrm>
                    <a:prstGeom prst="rect">
                      <a:avLst/>
                    </a:prstGeom>
                  </pic:spPr>
                </pic:pic>
              </a:graphicData>
            </a:graphic>
          </wp:inline>
        </w:drawing>
      </w:r>
    </w:p>
    <w:p>
      <w:pPr>
        <w:pStyle w:val="5"/>
      </w:pPr>
      <w:bookmarkStart w:id="1161" w:name="_Toc24195"/>
      <w:r>
        <w:rPr>
          <w:rFonts w:hint="eastAsia"/>
          <w:lang w:val="en-US" w:eastAsia="zh-CN"/>
        </w:rPr>
        <w:t>4.3.35.2</w:t>
      </w:r>
      <w:r>
        <w:rPr>
          <w:rFonts w:hint="eastAsia"/>
        </w:rPr>
        <w:t>对话框图</w:t>
      </w:r>
      <w:bookmarkEnd w:id="1161"/>
    </w:p>
    <w:p>
      <w:r>
        <w:drawing>
          <wp:inline distT="0" distB="0" distL="0" distR="0">
            <wp:extent cx="3695065" cy="2418715"/>
            <wp:effectExtent l="0" t="0" r="8255" b="444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410"/>
                    <a:stretch>
                      <a:fillRect/>
                    </a:stretch>
                  </pic:blipFill>
                  <pic:spPr>
                    <a:xfrm>
                      <a:off x="0" y="0"/>
                      <a:ext cx="3695238" cy="2419048"/>
                    </a:xfrm>
                    <a:prstGeom prst="rect">
                      <a:avLst/>
                    </a:prstGeom>
                  </pic:spPr>
                </pic:pic>
              </a:graphicData>
            </a:graphic>
          </wp:inline>
        </w:drawing>
      </w:r>
    </w:p>
    <w:p>
      <w:pPr>
        <w:pStyle w:val="4"/>
      </w:pPr>
      <w:bookmarkStart w:id="1162" w:name="_Toc2473"/>
      <w:bookmarkStart w:id="1163" w:name="_Toc365"/>
      <w:r>
        <w:rPr>
          <w:rFonts w:hint="eastAsia"/>
        </w:rPr>
        <w:t>4.3.36管理员网站底部信息修改</w:t>
      </w:r>
      <w:bookmarkEnd w:id="1162"/>
      <w:bookmarkEnd w:id="1163"/>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w:t>
            </w:r>
            <w:r>
              <w:rPr>
                <w:rFonts w:eastAsia="Times New Roman"/>
              </w:rPr>
              <w:t>4-</w:t>
            </w:r>
            <w:bookmarkStart w:id="1164" w:name="_Hlk533206199"/>
            <w:r>
              <w:rPr>
                <w:rFonts w:hint="eastAsia" w:eastAsia="Times New Roman"/>
              </w:rPr>
              <w:t>11网站底部信息修改</w:t>
            </w:r>
            <w:bookmarkEnd w:id="11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管理员希望对网站进行底部的管理员联系信息进行修改（联系电话，联系邮箱，联系qq，网站外部链接）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1.系统显示网站底部信息界面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w:t>
            </w:r>
            <w:r>
              <w:rPr>
                <w:rFonts w:eastAsia="Times New Roman"/>
                <w:b/>
              </w:rPr>
              <w:t>-</w:t>
            </w:r>
            <w:r>
              <w:rPr>
                <w:rFonts w:hint="eastAsia" w:eastAsia="Times New Roman"/>
                <w:b/>
              </w:rPr>
              <w:t>11</w:t>
            </w:r>
            <w:r>
              <w:rPr>
                <w:rFonts w:eastAsia="Times New Roman"/>
                <w:b/>
              </w:rPr>
              <w:t>.0</w:t>
            </w:r>
            <w:r>
              <w:rPr>
                <w:rFonts w:hint="eastAsia" w:eastAsia="Times New Roman"/>
                <w:b/>
              </w:rPr>
              <w:t>管理员对网站底部信息进行修改</w:t>
            </w:r>
          </w:p>
          <w:p>
            <w:pPr>
              <w:rPr>
                <w:rFonts w:asciiTheme="minorEastAsia" w:hAnsiTheme="minorEastAsia" w:eastAsiaTheme="minorEastAsia"/>
                <w:color w:val="5B9BD5" w:themeColor="accent1"/>
                <w14:textFill>
                  <w14:solidFill>
                    <w14:schemeClr w14:val="accent1"/>
                  </w14:solidFill>
                </w14:textFill>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"A_网站设置界面_修改按钮"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网站设置按钮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"A_网站设置界面_修改按钮"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网站设置界面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3.管理员输入联系电话</w:t>
            </w:r>
          </w:p>
          <w:p>
            <w:pPr>
              <w:rPr>
                <w:rFonts w:eastAsia="Times New Roman"/>
              </w:rPr>
            </w:pPr>
            <w:r>
              <w:rPr>
                <w:rFonts w:hint="eastAsia" w:eastAsia="Times New Roman"/>
              </w:rPr>
              <w:t>4.管理员输入联系邮箱</w:t>
            </w:r>
          </w:p>
          <w:p>
            <w:pPr>
              <w:rPr>
                <w:rFonts w:eastAsia="Times New Roman"/>
              </w:rPr>
            </w:pPr>
            <w:r>
              <w:rPr>
                <w:rFonts w:hint="eastAsia" w:eastAsia="Times New Roman"/>
              </w:rPr>
              <w:t>5.管理员输入联系qq</w:t>
            </w:r>
          </w:p>
          <w:p>
            <w:pPr>
              <w:rPr>
                <w:rFonts w:eastAsia="Times New Roman"/>
              </w:rPr>
            </w:pPr>
            <w:r>
              <w:rPr>
                <w:rFonts w:hint="eastAsia" w:eastAsia="Times New Roman"/>
              </w:rPr>
              <w:t>6</w:t>
            </w:r>
            <w:r>
              <w:rPr>
                <w:rFonts w:eastAsia="Times New Roman"/>
              </w:rPr>
              <w:t>.</w:t>
            </w:r>
            <w:r>
              <w:rPr>
                <w:rFonts w:hint="eastAsia" w:eastAsia="Times New Roman"/>
              </w:rPr>
              <w:t>管理员输入第一条网站外部链接的名称以及链接地址</w:t>
            </w:r>
          </w:p>
          <w:p>
            <w:pPr>
              <w:rPr>
                <w:rFonts w:eastAsia="Times New Roman"/>
              </w:rPr>
            </w:pPr>
            <w:r>
              <w:rPr>
                <w:rFonts w:hint="eastAsia" w:eastAsia="Times New Roman"/>
              </w:rPr>
              <w:t>7.管理员输入第二条网站外部链接的名称以及链接地址</w:t>
            </w:r>
          </w:p>
          <w:p>
            <w:pPr>
              <w:rPr>
                <w:rFonts w:eastAsia="Times New Roman"/>
              </w:rPr>
            </w:pPr>
            <w:r>
              <w:rPr>
                <w:rFonts w:hint="eastAsia" w:eastAsia="Times New Roman"/>
              </w:rPr>
              <w:t>8.管理员点击</w:t>
            </w:r>
            <w:r>
              <w:rPr>
                <w:color w:val="1F4E79" w:themeColor="accent1" w:themeShade="80"/>
              </w:rPr>
              <w:fldChar w:fldCharType="begin"/>
            </w:r>
            <w:r>
              <w:rPr>
                <w:color w:val="1F4E79" w:themeColor="accent1" w:themeShade="80"/>
              </w:rPr>
              <w:instrText xml:space="preserve"> HYPERLINK \l "A_网站设置界面_修改按钮" </w:instrText>
            </w:r>
            <w:r>
              <w:rPr>
                <w:color w:val="1F4E79" w:themeColor="accent1" w:themeShade="80"/>
              </w:rPr>
              <w:fldChar w:fldCharType="separate"/>
            </w:r>
            <w:r>
              <w:rPr>
                <w:rStyle w:val="31"/>
                <w:rFonts w:hint="eastAsia" w:eastAsia="Times New Roman"/>
                <w:color w:val="1F4E79" w:themeColor="accent1" w:themeShade="80"/>
              </w:rPr>
              <w:t>修改</w:t>
            </w:r>
            <w:r>
              <w:rPr>
                <w:rStyle w:val="31"/>
                <w:rFonts w:hint="eastAsia" w:eastAsia="Times New Roman"/>
                <w:color w:val="1F4E79" w:themeColor="accent1" w:themeShade="80"/>
              </w:rPr>
              <w:fldChar w:fldCharType="end"/>
            </w:r>
            <w:r>
              <w:rPr>
                <w:rFonts w:hint="eastAsia" w:eastAsia="Times New Roman"/>
              </w:rPr>
              <w:t>版权信息</w:t>
            </w:r>
          </w:p>
          <w:p>
            <w:pPr>
              <w:rPr>
                <w:rFonts w:eastAsia="Times New Roman"/>
              </w:rPr>
            </w:pPr>
            <w:r>
              <w:rPr>
                <w:rFonts w:hint="eastAsia" w:eastAsia="Times New Roman"/>
              </w:rPr>
              <w:t>9.返回</w:t>
            </w:r>
            <w:r>
              <w:rPr>
                <w:color w:val="1F4E79" w:themeColor="accent1" w:themeShade="80"/>
              </w:rPr>
              <w:fldChar w:fldCharType="begin"/>
            </w:r>
            <w:r>
              <w:rPr>
                <w:color w:val="1F4E79" w:themeColor="accent1" w:themeShade="80"/>
              </w:rPr>
              <w:instrText xml:space="preserve"> HYPERLINK \l "A_网站设置界面_修改按钮" </w:instrText>
            </w:r>
            <w:r>
              <w:rPr>
                <w:color w:val="1F4E79" w:themeColor="accent1" w:themeShade="80"/>
              </w:rPr>
              <w:fldChar w:fldCharType="separate"/>
            </w:r>
            <w:r>
              <w:rPr>
                <w:rStyle w:val="31"/>
                <w:rFonts w:hint="eastAsia" w:eastAsia="Times New Roman"/>
                <w:color w:val="1F4E79" w:themeColor="accent1" w:themeShade="80"/>
              </w:rPr>
              <w:t>网站设置界面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4-11.0E1联系电话不是1</w:t>
            </w:r>
            <w:r>
              <w:rPr>
                <w:rFonts w:eastAsia="Times New Roman"/>
                <w:b/>
              </w:rPr>
              <w:t>1</w:t>
            </w:r>
            <w:r>
              <w:rPr>
                <w:rFonts w:hint="eastAsia" w:eastAsia="Times New Roman"/>
                <w:b/>
              </w:rPr>
              <w:t>位</w:t>
            </w:r>
          </w:p>
          <w:p>
            <w:pPr>
              <w:rPr>
                <w:rFonts w:eastAsia="Times New Roman"/>
              </w:rPr>
            </w:pPr>
            <w:r>
              <w:rPr>
                <w:rFonts w:hint="eastAsia" w:asciiTheme="minorEastAsia" w:hAnsiTheme="minorEastAsia" w:eastAsiaTheme="minorEastAsia"/>
              </w:rPr>
              <w:t>E</w:t>
            </w:r>
            <w:r>
              <w:rPr>
                <w:rFonts w:hint="eastAsia" w:eastAsia="Times New Roman"/>
              </w:rPr>
              <w:t>1.系统提示错误信息：联系电话不符合规范</w:t>
            </w:r>
          </w:p>
          <w:p>
            <w:pPr>
              <w:rPr>
                <w:rFonts w:eastAsia="Times New Roman"/>
                <w:b/>
              </w:rPr>
            </w:pPr>
            <w:r>
              <w:rPr>
                <w:rFonts w:eastAsia="Times New Roman"/>
                <w:b/>
              </w:rPr>
              <w:t>4-</w:t>
            </w:r>
            <w:r>
              <w:rPr>
                <w:rFonts w:hint="eastAsia" w:eastAsia="Times New Roman"/>
                <w:b/>
              </w:rPr>
              <w:t>11</w:t>
            </w:r>
            <w:r>
              <w:rPr>
                <w:rFonts w:eastAsia="Times New Roman"/>
                <w:b/>
              </w:rPr>
              <w:t>.0E2邮箱中没有@字符</w:t>
            </w:r>
          </w:p>
          <w:p>
            <w:pPr>
              <w:rPr>
                <w:rFonts w:eastAsia="Times New Roman"/>
              </w:rPr>
            </w:pPr>
            <w:r>
              <w:rPr>
                <w:rFonts w:hint="eastAsia" w:asciiTheme="minorEastAsia" w:hAnsiTheme="minorEastAsia" w:eastAsiaTheme="minorEastAsia"/>
              </w:rPr>
              <w:t>E2</w:t>
            </w:r>
            <w:r>
              <w:rPr>
                <w:rFonts w:hint="eastAsia" w:eastAsia="Times New Roman"/>
              </w:rPr>
              <w:t>.系统提示错误信息：邮箱不符合规范</w:t>
            </w:r>
          </w:p>
          <w:p>
            <w:pPr>
              <w:rPr>
                <w:rFonts w:eastAsia="Times New Roman"/>
                <w:b/>
              </w:rPr>
            </w:pPr>
            <w:r>
              <w:rPr>
                <w:rFonts w:hint="eastAsia" w:eastAsia="Times New Roman"/>
                <w:b/>
              </w:rPr>
              <w:t>4-11.0E3网站链接名称和链接为空</w:t>
            </w:r>
          </w:p>
          <w:p>
            <w:pPr>
              <w:rPr>
                <w:rFonts w:eastAsia="Times New Roman"/>
              </w:rPr>
            </w:pPr>
            <w:r>
              <w:rPr>
                <w:rFonts w:hint="eastAsia" w:asciiTheme="minorEastAsia" w:hAnsiTheme="minorEastAsia" w:eastAsiaTheme="minorEastAsia"/>
              </w:rPr>
              <w:t>E3</w:t>
            </w:r>
            <w:r>
              <w:rPr>
                <w:rFonts w:hint="eastAsia" w:eastAsia="Times New Roman"/>
              </w:rPr>
              <w:t>.系统提示错误信息：网站链接和链接不能为空</w:t>
            </w:r>
          </w:p>
          <w:p>
            <w:pPr>
              <w:rPr>
                <w:rFonts w:eastAsia="Times New Roman"/>
                <w:b/>
              </w:rPr>
            </w:pPr>
            <w:r>
              <w:rPr>
                <w:rFonts w:hint="eastAsia" w:eastAsia="Times New Roman"/>
                <w:b/>
              </w:rPr>
              <w:t>4-11.0E4网站版权信息为空</w:t>
            </w:r>
          </w:p>
          <w:p>
            <w:pPr>
              <w:rPr>
                <w:rFonts w:eastAsia="Times New Roman"/>
              </w:rPr>
            </w:pPr>
            <w:r>
              <w:rPr>
                <w:rFonts w:hint="eastAsia" w:asciiTheme="minorEastAsia" w:hAnsiTheme="minorEastAsia" w:eastAsiaTheme="minorEastAsia"/>
              </w:rPr>
              <w:t>E4</w:t>
            </w:r>
            <w:r>
              <w:rPr>
                <w:rFonts w:asciiTheme="minorEastAsia" w:hAnsiTheme="minorEastAsia" w:eastAsiaTheme="minorEastAsia"/>
              </w:rPr>
              <w:t>.</w:t>
            </w:r>
            <w:r>
              <w:rPr>
                <w:rFonts w:hint="eastAsia" w:eastAsia="Times New Roman"/>
              </w:rPr>
              <w:t>系统提示错误信息：网站版权信息不能为空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4-11.0联系电话，联系邮箱，联系qq，第一条网站外部链接的名称以及链接地址，第二条网站外部链接的名称以及链接地址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4-11.0网站设置界面，</w:t>
            </w:r>
            <w:r>
              <w:rPr>
                <w:rFonts w:hint="eastAsia" w:asciiTheme="minorEastAsia" w:hAnsiTheme="minorEastAsia" w:eastAsiaTheme="minorEastAsia"/>
              </w:rPr>
              <w:t>E1，E2，E3，E4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w:t>
            </w:r>
            <w:r>
              <w:rPr>
                <w:rFonts w:eastAsia="Times New Roman"/>
              </w:rPr>
              <w:t>-A</w:t>
            </w:r>
            <w:r>
              <w:rPr>
                <w:rFonts w:hint="eastAsia" w:eastAsia="Times New Roman"/>
              </w:rPr>
              <w:t>-</w:t>
            </w:r>
            <w:r>
              <w:rPr>
                <w:rFonts w:eastAsia="Times New Roman"/>
              </w:rPr>
              <w:t>19</w:t>
            </w:r>
            <w:r>
              <w:rPr>
                <w:rFonts w:hint="eastAsia" w:eastAsia="Times New Roman"/>
              </w:rPr>
              <w:t>联系电话为手机号11位，邮箱需要带字符“@”，网站链接和链接，版权信息都不能为空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0.71</w:t>
            </w:r>
          </w:p>
        </w:tc>
      </w:tr>
    </w:tbl>
    <w:p>
      <w:pPr>
        <w:pStyle w:val="5"/>
      </w:pPr>
      <w:bookmarkStart w:id="1165" w:name="_Toc15754"/>
      <w:bookmarkStart w:id="1166" w:name="A_网站设置界面_修改按钮"/>
      <w:r>
        <w:rPr>
          <w:rFonts w:hint="eastAsia"/>
          <w:lang w:val="en-US" w:eastAsia="zh-CN"/>
        </w:rPr>
        <w:t>4.3.36.1</w:t>
      </w:r>
      <w:r>
        <w:rPr>
          <w:rFonts w:hint="eastAsia"/>
        </w:rPr>
        <w:t>网站设置界面/修改按钮</w:t>
      </w:r>
      <w:bookmarkEnd w:id="1165"/>
    </w:p>
    <w:bookmarkEnd w:id="1166"/>
    <w:p>
      <w:r>
        <w:drawing>
          <wp:inline distT="0" distB="0" distL="0" distR="0">
            <wp:extent cx="5274310" cy="2740660"/>
            <wp:effectExtent l="0" t="0" r="1397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411"/>
                    <a:stretch>
                      <a:fillRect/>
                    </a:stretch>
                  </pic:blipFill>
                  <pic:spPr>
                    <a:xfrm>
                      <a:off x="0" y="0"/>
                      <a:ext cx="5274310" cy="2740660"/>
                    </a:xfrm>
                    <a:prstGeom prst="rect">
                      <a:avLst/>
                    </a:prstGeom>
                  </pic:spPr>
                </pic:pic>
              </a:graphicData>
            </a:graphic>
          </wp:inline>
        </w:drawing>
      </w:r>
    </w:p>
    <w:p>
      <w:pPr>
        <w:rPr>
          <w:color w:val="FF0000"/>
        </w:rPr>
      </w:pPr>
    </w:p>
    <w:p>
      <w:pPr>
        <w:pStyle w:val="5"/>
      </w:pPr>
      <w:bookmarkStart w:id="1167" w:name="_Toc29565"/>
      <w:r>
        <w:rPr>
          <w:rFonts w:hint="eastAsia"/>
          <w:lang w:val="en-US" w:eastAsia="zh-CN"/>
        </w:rPr>
        <w:t>4.3.36.2</w:t>
      </w:r>
      <w:r>
        <w:rPr>
          <w:rFonts w:hint="eastAsia"/>
        </w:rPr>
        <w:t>对话框图</w:t>
      </w:r>
      <w:bookmarkEnd w:id="1167"/>
    </w:p>
    <w:p>
      <w:pPr>
        <w:rPr>
          <w:color w:val="FF0000"/>
        </w:rPr>
      </w:pPr>
      <w:r>
        <w:drawing>
          <wp:inline distT="0" distB="0" distL="0" distR="0">
            <wp:extent cx="4590415" cy="2704465"/>
            <wp:effectExtent l="0" t="0" r="12065" b="825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12"/>
                    <a:stretch>
                      <a:fillRect/>
                    </a:stretch>
                  </pic:blipFill>
                  <pic:spPr>
                    <a:xfrm>
                      <a:off x="0" y="0"/>
                      <a:ext cx="4590476" cy="2704762"/>
                    </a:xfrm>
                    <a:prstGeom prst="rect">
                      <a:avLst/>
                    </a:prstGeom>
                  </pic:spPr>
                </pic:pic>
              </a:graphicData>
            </a:graphic>
          </wp:inline>
        </w:drawing>
      </w:r>
    </w:p>
    <w:p>
      <w:pPr>
        <w:pStyle w:val="4"/>
      </w:pPr>
      <w:bookmarkStart w:id="1168" w:name="_Toc19560"/>
      <w:bookmarkStart w:id="1169" w:name="_Toc11542"/>
      <w:r>
        <w:rPr>
          <w:rFonts w:hint="eastAsia"/>
        </w:rPr>
        <w:t>4.3.37管理员查找数据库备份</w:t>
      </w:r>
      <w:bookmarkEnd w:id="1168"/>
      <w:bookmarkEnd w:id="116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70" w:name="A_4_12"/>
            <w:r>
              <w:rPr>
                <w:rFonts w:eastAsia="Times New Roman"/>
              </w:rPr>
              <w:t>A-4</w:t>
            </w:r>
            <w:r>
              <w:rPr>
                <w:rFonts w:hint="eastAsia" w:eastAsia="Times New Roman"/>
              </w:rPr>
              <w:t>-12</w:t>
            </w:r>
            <w:bookmarkEnd w:id="1170"/>
            <w:r>
              <w:rPr>
                <w:rFonts w:hint="eastAsia" w:eastAsia="Times New Roman"/>
              </w:rPr>
              <w:t>查找数据库备份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hint="eastAsia" w:eastAsia="宋体"/>
                <w:lang w:val="en-US" w:eastAsia="zh-CN"/>
              </w:rPr>
            </w:pPr>
            <w:r>
              <w:rPr>
                <w:rFonts w:hint="eastAsia"/>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管理员希望找到指定条件下的数据库备份文件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管理员希望找到指定条件下的数据库备份文件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1.管理员进入数据库恢复信息界面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4-12.0管理员通过组合条件查找指定的数据库备份</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"A_数据库恢复界面_查询按钮"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数据库恢复按钮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显示</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"A_数据库恢复界面_查询按钮"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数据库恢复界面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3.管理员通过下拉框选择备份类型</w:t>
            </w:r>
          </w:p>
          <w:p>
            <w:pPr>
              <w:rPr>
                <w:rFonts w:eastAsia="Times New Roman"/>
              </w:rPr>
            </w:pPr>
            <w:r>
              <w:rPr>
                <w:rFonts w:hint="eastAsia" w:eastAsia="Times New Roman"/>
              </w:rPr>
              <w:t>4.管理员选择最早的备份时间</w:t>
            </w:r>
          </w:p>
          <w:p>
            <w:pPr>
              <w:rPr>
                <w:rFonts w:eastAsia="Times New Roman"/>
              </w:rPr>
            </w:pPr>
            <w:r>
              <w:rPr>
                <w:rFonts w:hint="eastAsia" w:eastAsia="Times New Roman"/>
              </w:rPr>
              <w:t>5.管理员选择最晚的备份时间</w:t>
            </w:r>
          </w:p>
          <w:p>
            <w:pPr>
              <w:rPr>
                <w:rFonts w:eastAsia="Times New Roman"/>
              </w:rPr>
            </w:pPr>
            <w:r>
              <w:rPr>
                <w:rFonts w:hint="eastAsia" w:eastAsia="Times New Roman"/>
              </w:rPr>
              <w:t>6.管理员输入模糊查询条件</w:t>
            </w:r>
          </w:p>
          <w:p>
            <w:pPr>
              <w:rPr>
                <w:rFonts w:eastAsia="Times New Roman"/>
              </w:rPr>
            </w:pPr>
            <w:r>
              <w:rPr>
                <w:rFonts w:hint="eastAsia" w:eastAsia="Times New Roman"/>
              </w:rPr>
              <w:t>7.点击</w:t>
            </w:r>
            <w:r>
              <w:rPr>
                <w:color w:val="1F4E79" w:themeColor="accent1" w:themeShade="80"/>
              </w:rPr>
              <w:fldChar w:fldCharType="begin"/>
            </w:r>
            <w:r>
              <w:rPr>
                <w:color w:val="1F4E79" w:themeColor="accent1" w:themeShade="80"/>
              </w:rPr>
              <w:instrText xml:space="preserve"> HYPERLINK \l "A_数据库恢复界面_查询按钮"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8</w:t>
            </w:r>
            <w:r>
              <w:rPr>
                <w:color w:val="1F4E79" w:themeColor="accent1" w:themeShade="80"/>
              </w:rPr>
              <w:fldChar w:fldCharType="begin"/>
            </w:r>
            <w:r>
              <w:rPr>
                <w:color w:val="1F4E79" w:themeColor="accent1" w:themeShade="80"/>
              </w:rPr>
              <w:instrText xml:space="preserve"> HYPERLINK \l "A_数据库恢复界面_查询按钮"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r>
              <w:rPr>
                <w:rFonts w:hint="eastAsia" w:eastAsia="Times New Roman"/>
              </w:rPr>
              <w:t>显示组合条件下的所有数据库备份，如无，则显示无法找到相应的数据库备份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4-12.0备份类型，最早的备份时间，最晚的备份时间，模糊查询条件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4-12.0组合条件下的所有数据库备份，无法找到相应的数据库备份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Pr>
        <w:pStyle w:val="5"/>
      </w:pPr>
      <w:bookmarkStart w:id="1171" w:name="_Toc13837"/>
      <w:bookmarkStart w:id="1172" w:name="A_数据库恢复界面_查询按钮"/>
      <w:r>
        <w:rPr>
          <w:rFonts w:hint="eastAsia"/>
          <w:lang w:val="en-US" w:eastAsia="zh-CN"/>
        </w:rPr>
        <w:t>4.3.37.1</w:t>
      </w:r>
      <w:r>
        <w:rPr>
          <w:rFonts w:hint="eastAsia"/>
        </w:rPr>
        <w:t>数据库恢复界面/查询按钮/数据库恢复按钮</w:t>
      </w:r>
      <w:bookmarkEnd w:id="1171"/>
    </w:p>
    <w:bookmarkEnd w:id="1172"/>
    <w:p>
      <w:r>
        <w:drawing>
          <wp:inline distT="0" distB="0" distL="0" distR="0">
            <wp:extent cx="5274310" cy="2752725"/>
            <wp:effectExtent l="0" t="0" r="1397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13"/>
                    <a:stretch>
                      <a:fillRect/>
                    </a:stretch>
                  </pic:blipFill>
                  <pic:spPr>
                    <a:xfrm>
                      <a:off x="0" y="0"/>
                      <a:ext cx="5274310" cy="2752725"/>
                    </a:xfrm>
                    <a:prstGeom prst="rect">
                      <a:avLst/>
                    </a:prstGeom>
                  </pic:spPr>
                </pic:pic>
              </a:graphicData>
            </a:graphic>
          </wp:inline>
        </w:drawing>
      </w:r>
    </w:p>
    <w:p>
      <w:pPr>
        <w:pStyle w:val="5"/>
      </w:pPr>
      <w:bookmarkStart w:id="1173" w:name="_Toc20561"/>
      <w:r>
        <w:rPr>
          <w:rFonts w:hint="eastAsia"/>
          <w:lang w:val="en-US" w:eastAsia="zh-CN"/>
        </w:rPr>
        <w:t>4.3.37.2</w:t>
      </w:r>
      <w:r>
        <w:rPr>
          <w:rFonts w:hint="eastAsia"/>
        </w:rPr>
        <w:t>对话框图</w:t>
      </w:r>
      <w:bookmarkEnd w:id="1173"/>
    </w:p>
    <w:p>
      <w:r>
        <w:drawing>
          <wp:inline distT="0" distB="0" distL="0" distR="0">
            <wp:extent cx="5274310" cy="3114675"/>
            <wp:effectExtent l="0" t="0" r="1397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14"/>
                    <a:stretch>
                      <a:fillRect/>
                    </a:stretch>
                  </pic:blipFill>
                  <pic:spPr>
                    <a:xfrm>
                      <a:off x="0" y="0"/>
                      <a:ext cx="5274310" cy="3114675"/>
                    </a:xfrm>
                    <a:prstGeom prst="rect">
                      <a:avLst/>
                    </a:prstGeom>
                  </pic:spPr>
                </pic:pic>
              </a:graphicData>
            </a:graphic>
          </wp:inline>
        </w:drawing>
      </w:r>
    </w:p>
    <w:p>
      <w:pPr>
        <w:pStyle w:val="4"/>
      </w:pPr>
      <w:bookmarkStart w:id="1174" w:name="_Toc7870"/>
      <w:bookmarkStart w:id="1175" w:name="_Toc19430"/>
      <w:r>
        <w:rPr>
          <w:rFonts w:hint="eastAsia"/>
        </w:rPr>
        <w:t>4.3.38管理员删除数据库备份</w:t>
      </w:r>
      <w:bookmarkEnd w:id="1174"/>
      <w:bookmarkEnd w:id="117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A-4</w:t>
            </w:r>
            <w:r>
              <w:rPr>
                <w:rFonts w:hint="eastAsia" w:eastAsia="Times New Roman"/>
              </w:rPr>
              <w:t>-13删除数据库备份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管理员希望删除指定条件下的数据库备份文件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管理员希望删除指定条件下的数据库备份文件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1.管理员进入数据库恢复信息界面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4-13.0管理员删除数据库备份</w:t>
            </w:r>
          </w:p>
          <w:p>
            <w:pPr>
              <w:rPr>
                <w:rFonts w:eastAsia="Times New Roman"/>
              </w:rPr>
            </w:pPr>
            <w:r>
              <w:rPr>
                <w:rFonts w:hint="eastAsia" w:eastAsia="Times New Roman"/>
              </w:rPr>
              <w:t>1.管理员查找到指定条件下的数据库备份</w:t>
            </w:r>
            <w:r>
              <w:rPr>
                <w:color w:val="1F4E79" w:themeColor="accent1" w:themeShade="80"/>
              </w:rPr>
              <w:fldChar w:fldCharType="begin"/>
            </w:r>
            <w:r>
              <w:rPr>
                <w:color w:val="1F4E79" w:themeColor="accent1" w:themeShade="80"/>
              </w:rPr>
              <w:instrText xml:space="preserve"> HYPERLINK \l "A_4_12" </w:instrText>
            </w:r>
            <w:r>
              <w:rPr>
                <w:color w:val="1F4E79" w:themeColor="accent1" w:themeShade="80"/>
              </w:rPr>
              <w:fldChar w:fldCharType="separate"/>
            </w:r>
            <w:r>
              <w:rPr>
                <w:rStyle w:val="31"/>
                <w:rFonts w:hint="eastAsia" w:eastAsia="Times New Roman"/>
                <w:color w:val="1F4E79" w:themeColor="accent1" w:themeShade="80"/>
              </w:rPr>
              <w:t>（见A-4-12）</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2.通过复选框选择需要删除的数据库备份</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"A_数据库恢复界面_删除按钮"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"A_数据库恢复界面_删除按钮" </w:instrText>
            </w:r>
            <w:r>
              <w:rPr>
                <w:color w:val="1F4E79" w:themeColor="accent1" w:themeShade="80"/>
              </w:rPr>
              <w:fldChar w:fldCharType="separate"/>
            </w:r>
            <w:r>
              <w:rPr>
                <w:rStyle w:val="31"/>
                <w:rFonts w:hint="eastAsia" w:eastAsia="Times New Roman"/>
                <w:color w:val="1F4E79" w:themeColor="accent1" w:themeShade="80"/>
              </w:rPr>
              <w:t>数据库恢复界面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4-13.0E1没有选择数据库备份</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4-13.0数据库备份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4-13.0数据库恢复界面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BR-A-20删除前必须选择相应的数据库备份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0.66</w:t>
            </w:r>
          </w:p>
        </w:tc>
      </w:tr>
    </w:tbl>
    <w:p>
      <w:pPr>
        <w:pStyle w:val="5"/>
      </w:pPr>
      <w:bookmarkStart w:id="1176" w:name="_Toc26041"/>
      <w:bookmarkStart w:id="1177" w:name="A_数据库恢复界面_删除按钮"/>
      <w:r>
        <w:rPr>
          <w:rFonts w:hint="eastAsia"/>
          <w:lang w:val="en-US" w:eastAsia="zh-CN"/>
        </w:rPr>
        <w:t>4.3.38.1</w:t>
      </w:r>
      <w:r>
        <w:rPr>
          <w:rFonts w:hint="eastAsia"/>
        </w:rPr>
        <w:t>数据库恢复界面/删除按钮</w:t>
      </w:r>
      <w:bookmarkEnd w:id="1176"/>
    </w:p>
    <w:bookmarkEnd w:id="1177"/>
    <w:p>
      <w:r>
        <w:drawing>
          <wp:inline distT="0" distB="0" distL="0" distR="0">
            <wp:extent cx="5274310" cy="2752725"/>
            <wp:effectExtent l="0" t="0" r="13970" b="571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15"/>
                    <a:stretch>
                      <a:fillRect/>
                    </a:stretch>
                  </pic:blipFill>
                  <pic:spPr>
                    <a:xfrm>
                      <a:off x="0" y="0"/>
                      <a:ext cx="5274310" cy="2752725"/>
                    </a:xfrm>
                    <a:prstGeom prst="rect">
                      <a:avLst/>
                    </a:prstGeom>
                  </pic:spPr>
                </pic:pic>
              </a:graphicData>
            </a:graphic>
          </wp:inline>
        </w:drawing>
      </w:r>
    </w:p>
    <w:p/>
    <w:p>
      <w:pPr>
        <w:pStyle w:val="5"/>
      </w:pPr>
      <w:bookmarkStart w:id="1178" w:name="_Toc7216"/>
      <w:r>
        <w:rPr>
          <w:rFonts w:hint="eastAsia"/>
          <w:lang w:val="en-US" w:eastAsia="zh-CN"/>
        </w:rPr>
        <w:t>4.3.38.2</w:t>
      </w:r>
      <w:r>
        <w:rPr>
          <w:rFonts w:hint="eastAsia"/>
        </w:rPr>
        <w:t>对话框图</w:t>
      </w:r>
      <w:bookmarkEnd w:id="1178"/>
    </w:p>
    <w:p>
      <w:r>
        <w:drawing>
          <wp:inline distT="0" distB="0" distL="0" distR="0">
            <wp:extent cx="5274310" cy="3735705"/>
            <wp:effectExtent l="0" t="0" r="13970" b="133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416"/>
                    <a:stretch>
                      <a:fillRect/>
                    </a:stretch>
                  </pic:blipFill>
                  <pic:spPr>
                    <a:xfrm>
                      <a:off x="0" y="0"/>
                      <a:ext cx="5274310" cy="3735705"/>
                    </a:xfrm>
                    <a:prstGeom prst="rect">
                      <a:avLst/>
                    </a:prstGeom>
                  </pic:spPr>
                </pic:pic>
              </a:graphicData>
            </a:graphic>
          </wp:inline>
        </w:drawing>
      </w:r>
    </w:p>
    <w:p>
      <w:pPr>
        <w:pStyle w:val="4"/>
      </w:pPr>
      <w:bookmarkStart w:id="1179" w:name="_Toc10091"/>
      <w:bookmarkStart w:id="1180" w:name="_Toc12294"/>
      <w:r>
        <w:rPr>
          <w:rFonts w:hint="eastAsia"/>
        </w:rPr>
        <w:t>4.3.39管理员查找帖子</w:t>
      </w:r>
      <w:bookmarkEnd w:id="1179"/>
      <w:bookmarkEnd w:id="118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81" w:name="A_5_1"/>
            <w:r>
              <w:rPr>
                <w:rFonts w:eastAsia="Times New Roman"/>
              </w:rPr>
              <w:t>A</w:t>
            </w:r>
            <w:r>
              <w:rPr>
                <w:rFonts w:hint="eastAsia" w:eastAsia="Times New Roman"/>
              </w:rPr>
              <w:t>-5-1</w:t>
            </w:r>
            <w:bookmarkEnd w:id="1181"/>
            <w:r>
              <w:rPr>
                <w:rFonts w:hint="eastAsia" w:eastAsia="Times New Roman"/>
              </w:rPr>
              <w:t>查找帖子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管理员希望查找到网站bbs模块中的帖子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管理员希望查找到网站中bbs模块中的指定帖子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1.管理员进入bbs帖子信息界面</w:t>
            </w:r>
            <w:r>
              <w:rPr>
                <w:rFonts w:eastAsia="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5-1.0管理员通过组合条件</w:t>
            </w:r>
            <w:r>
              <w:rPr>
                <w:rFonts w:hint="eastAsia" w:asciiTheme="minorEastAsia" w:hAnsiTheme="minorEastAsia" w:eastAsiaTheme="minorEastAsia"/>
                <w:b/>
              </w:rPr>
              <w:t>查找</w:t>
            </w:r>
            <w:r>
              <w:rPr>
                <w:rFonts w:hint="eastAsia" w:eastAsia="Times New Roman"/>
                <w:b/>
              </w:rPr>
              <w:t>帖子</w:t>
            </w:r>
          </w:p>
          <w:p>
            <w:pPr>
              <w:rPr>
                <w:rFonts w:asciiTheme="minorEastAsia" w:hAnsiTheme="minorEastAsia" w:eastAsiaTheme="minorEastAsia"/>
              </w:rPr>
            </w:pPr>
            <w:r>
              <w:rPr>
                <w:rFonts w:eastAsia="Times New Roman"/>
              </w:rPr>
              <w:t>1.</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"A_帖子列表界面_查询按钮"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帖子列表按钮</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2.</w:t>
            </w:r>
            <w:r>
              <w:rPr>
                <w:rFonts w:hint="eastAsia" w:asciiTheme="minorEastAsia" w:hAnsiTheme="minorEastAsia" w:eastAsiaTheme="minorEastAsia"/>
              </w:rPr>
              <w:t>点击</w:t>
            </w:r>
            <w:r>
              <w:rPr>
                <w:rFonts w:hint="eastAsia" w:asciiTheme="minorEastAsia" w:hAnsiTheme="minorEastAsia" w:eastAsiaTheme="minorEastAsia"/>
                <w:color w:val="1F4E79" w:themeColor="accent1" w:themeShade="80"/>
              </w:rPr>
              <w:fldChar w:fldCharType="begin"/>
            </w:r>
            <w:r>
              <w:rPr>
                <w:rFonts w:hint="eastAsia" w:asciiTheme="minorEastAsia" w:hAnsiTheme="minorEastAsia" w:eastAsiaTheme="minorEastAsia"/>
                <w:color w:val="1F4E79" w:themeColor="accent1" w:themeShade="80"/>
              </w:rPr>
              <w:instrText xml:space="preserve"> HYPERLINK \l "A_帖子列表界面_查询按钮" </w:instrText>
            </w:r>
            <w:r>
              <w:rPr>
                <w:rFonts w:hint="eastAsia" w:asciiTheme="minorEastAsia" w:hAnsiTheme="minorEastAsia" w:eastAsiaTheme="minorEastAsia"/>
                <w:color w:val="1F4E79" w:themeColor="accent1" w:themeShade="80"/>
              </w:rPr>
              <w:fldChar w:fldCharType="separate"/>
            </w:r>
            <w:r>
              <w:rPr>
                <w:rStyle w:val="31"/>
                <w:rFonts w:hint="eastAsia" w:asciiTheme="minorEastAsia" w:hAnsiTheme="minorEastAsia" w:eastAsiaTheme="minorEastAsia"/>
                <w:color w:val="1F4E79" w:themeColor="accent1" w:themeShade="80"/>
              </w:rPr>
              <w:t>帖子列表界面</w:t>
            </w:r>
            <w:r>
              <w:rPr>
                <w:rFonts w:hint="eastAsia" w:asciiTheme="minorEastAsia" w:hAnsiTheme="minorEastAsia" w:eastAsiaTheme="minorEastAsia"/>
                <w:color w:val="1F4E79" w:themeColor="accent1" w:themeShade="80"/>
              </w:rPr>
              <w:fldChar w:fldCharType="end"/>
            </w:r>
          </w:p>
          <w:p>
            <w:pPr>
              <w:rPr>
                <w:rFonts w:eastAsia="Times New Roman"/>
              </w:rPr>
            </w:pPr>
            <w:r>
              <w:rPr>
                <w:rFonts w:hint="eastAsia" w:eastAsia="Times New Roman"/>
              </w:rPr>
              <w:t>3.管理员点输入案例名称</w:t>
            </w:r>
          </w:p>
          <w:p>
            <w:pPr>
              <w:rPr>
                <w:rFonts w:eastAsia="Times New Roman"/>
              </w:rPr>
            </w:pPr>
            <w:r>
              <w:rPr>
                <w:rFonts w:hint="eastAsia" w:eastAsia="Times New Roman"/>
              </w:rPr>
              <w:t>4.管理员点输入帖子标题</w:t>
            </w:r>
          </w:p>
          <w:p>
            <w:pPr>
              <w:rPr>
                <w:rFonts w:eastAsia="Times New Roman"/>
              </w:rPr>
            </w:pPr>
            <w:r>
              <w:rPr>
                <w:rFonts w:hint="eastAsia" w:eastAsia="Times New Roman"/>
              </w:rPr>
              <w:t>5.管理员输入用户名</w:t>
            </w:r>
          </w:p>
          <w:p>
            <w:pPr>
              <w:rPr>
                <w:rFonts w:eastAsia="Times New Roman"/>
              </w:rPr>
            </w:pPr>
            <w:r>
              <w:rPr>
                <w:rFonts w:hint="eastAsia" w:eastAsia="Times New Roman"/>
              </w:rPr>
              <w:t>6.管理员输入最早的发帖时间</w:t>
            </w:r>
          </w:p>
          <w:p>
            <w:pPr>
              <w:rPr>
                <w:rFonts w:eastAsia="Times New Roman"/>
              </w:rPr>
            </w:pPr>
            <w:r>
              <w:rPr>
                <w:rFonts w:hint="eastAsia" w:eastAsia="Times New Roman"/>
              </w:rPr>
              <w:t>7.管理员输入最晚的发帖时间</w:t>
            </w:r>
          </w:p>
          <w:p>
            <w:pPr>
              <w:rPr>
                <w:rFonts w:eastAsia="Times New Roman"/>
              </w:rPr>
            </w:pPr>
            <w:r>
              <w:rPr>
                <w:rFonts w:hint="eastAsia" w:eastAsia="Times New Roman"/>
              </w:rPr>
              <w:t>8.管理员通过下拉框选择帖子状态（置顶，加精）</w:t>
            </w:r>
          </w:p>
          <w:p>
            <w:pPr>
              <w:rPr>
                <w:rFonts w:eastAsia="Times New Roman"/>
              </w:rPr>
            </w:pPr>
            <w:r>
              <w:rPr>
                <w:rFonts w:hint="eastAsia" w:eastAsia="Times New Roman"/>
              </w:rPr>
              <w:t>9.点击</w:t>
            </w:r>
            <w:r>
              <w:rPr>
                <w:color w:val="1F4E79" w:themeColor="accent1" w:themeShade="80"/>
              </w:rPr>
              <w:fldChar w:fldCharType="begin"/>
            </w:r>
            <w:r>
              <w:rPr>
                <w:color w:val="1F4E79" w:themeColor="accent1" w:themeShade="80"/>
              </w:rPr>
              <w:instrText xml:space="preserve"> HYPERLINK \l "A_帖子列表界面_查询按钮" </w:instrText>
            </w:r>
            <w:r>
              <w:rPr>
                <w:color w:val="1F4E79" w:themeColor="accent1" w:themeShade="80"/>
              </w:rPr>
              <w:fldChar w:fldCharType="separate"/>
            </w:r>
            <w:r>
              <w:rPr>
                <w:rStyle w:val="31"/>
                <w:rFonts w:hint="eastAsia" w:eastAsia="Times New Roman"/>
                <w:color w:val="1F4E79" w:themeColor="accent1" w:themeShade="80"/>
              </w:rPr>
              <w:t>查询按钮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10.</w:t>
            </w:r>
            <w:r>
              <w:rPr>
                <w:color w:val="1F4E79" w:themeColor="accent1" w:themeShade="80"/>
              </w:rPr>
              <w:fldChar w:fldCharType="begin"/>
            </w:r>
            <w:r>
              <w:rPr>
                <w:color w:val="1F4E79" w:themeColor="accent1" w:themeShade="80"/>
              </w:rPr>
              <w:instrText xml:space="preserve"> HYPERLINK \l "A_帖子列表界面_查询按钮"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r>
              <w:rPr>
                <w:rFonts w:hint="eastAsia" w:eastAsia="Times New Roman"/>
              </w:rPr>
              <w:t>显示相应条件的所有帖子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5-1.</w:t>
            </w:r>
            <w:r>
              <w:rPr>
                <w:rFonts w:eastAsia="Times New Roman"/>
              </w:rPr>
              <w:t>0</w:t>
            </w:r>
            <w:r>
              <w:rPr>
                <w:rFonts w:hint="eastAsia" w:eastAsia="Times New Roman"/>
              </w:rPr>
              <w:t>案例名称，帖子标题，用户名，最早发帖时间，最晚发帖时间，查询按钮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w:t>
            </w:r>
            <w:r>
              <w:rPr>
                <w:rFonts w:eastAsia="Times New Roman"/>
              </w:rPr>
              <w:t>-1.0</w:t>
            </w:r>
            <w:r>
              <w:rPr>
                <w:rFonts w:hint="eastAsia" w:eastAsia="Times New Roman"/>
              </w:rPr>
              <w:t>.</w:t>
            </w:r>
            <w:r>
              <w:rPr>
                <w:color w:val="1F4E79" w:themeColor="accent1" w:themeShade="80"/>
              </w:rPr>
              <w:fldChar w:fldCharType="begin"/>
            </w:r>
            <w:r>
              <w:rPr>
                <w:color w:val="1F4E79" w:themeColor="accent1" w:themeShade="80"/>
              </w:rPr>
              <w:instrText xml:space="preserve"> HYPERLINK \l "A_帖子列表界面_查询按钮"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0.73</w:t>
            </w:r>
          </w:p>
        </w:tc>
      </w:tr>
    </w:tbl>
    <w:p>
      <w:pPr>
        <w:pStyle w:val="5"/>
      </w:pPr>
      <w:bookmarkStart w:id="1182" w:name="_Toc647"/>
      <w:bookmarkStart w:id="1183" w:name="A_帖子列表界面_查询按钮"/>
      <w:r>
        <w:rPr>
          <w:rFonts w:hint="eastAsia"/>
          <w:lang w:val="en-US" w:eastAsia="zh-CN"/>
        </w:rPr>
        <w:t>4.3.39.1</w:t>
      </w:r>
      <w:r>
        <w:rPr>
          <w:rFonts w:hint="eastAsia"/>
        </w:rPr>
        <w:t>帖子列表界面/查询按钮/帖子列表按钮</w:t>
      </w:r>
      <w:bookmarkEnd w:id="1182"/>
    </w:p>
    <w:bookmarkEnd w:id="1183"/>
    <w:p>
      <w:r>
        <w:drawing>
          <wp:inline distT="0" distB="0" distL="0" distR="0">
            <wp:extent cx="5274310" cy="2550795"/>
            <wp:effectExtent l="0" t="0" r="1397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184" w:name="_Toc1510"/>
      <w:r>
        <w:rPr>
          <w:rFonts w:hint="eastAsia"/>
          <w:lang w:val="en-US" w:eastAsia="zh-CN"/>
        </w:rPr>
        <w:t>4.3.39.2</w:t>
      </w:r>
      <w:r>
        <w:rPr>
          <w:rFonts w:hint="eastAsia"/>
        </w:rPr>
        <w:t>对话框图</w:t>
      </w:r>
      <w:bookmarkEnd w:id="1184"/>
    </w:p>
    <w:p>
      <w:r>
        <w:drawing>
          <wp:inline distT="0" distB="0" distL="0" distR="0">
            <wp:extent cx="5274310" cy="3054350"/>
            <wp:effectExtent l="0" t="0" r="1397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18"/>
                    <a:stretch>
                      <a:fillRect/>
                    </a:stretch>
                  </pic:blipFill>
                  <pic:spPr>
                    <a:xfrm>
                      <a:off x="0" y="0"/>
                      <a:ext cx="5274310" cy="3054350"/>
                    </a:xfrm>
                    <a:prstGeom prst="rect">
                      <a:avLst/>
                    </a:prstGeom>
                  </pic:spPr>
                </pic:pic>
              </a:graphicData>
            </a:graphic>
          </wp:inline>
        </w:drawing>
      </w:r>
    </w:p>
    <w:p/>
    <w:p/>
    <w:p>
      <w:pPr>
        <w:pStyle w:val="4"/>
      </w:pPr>
      <w:bookmarkStart w:id="1185" w:name="_Toc13131"/>
      <w:bookmarkStart w:id="1186" w:name="_Toc23635"/>
      <w:r>
        <w:rPr>
          <w:rFonts w:hint="eastAsia"/>
        </w:rPr>
        <w:t>4.3.40管理员删除帖子</w:t>
      </w:r>
      <w:bookmarkEnd w:id="1185"/>
      <w:bookmarkEnd w:id="1186"/>
    </w:p>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-5-2</w:t>
            </w:r>
            <w:bookmarkStart w:id="1187" w:name="_Hlk533209062"/>
            <w:r>
              <w:rPr>
                <w:rFonts w:hint="eastAsia" w:eastAsia="Times New Roman"/>
              </w:rPr>
              <w:t>删除帖子</w:t>
            </w:r>
            <w:bookmarkEnd w:id="1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1.管理员按照条件查找到指定的帖子</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系统记录删除的帖子，更新数据库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5-2.0管理员删除帖子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2.管理员通过复选框选择需要删除的帖子</w:t>
            </w:r>
          </w:p>
          <w:p>
            <w:pPr>
              <w:rPr>
                <w:rFonts w:eastAsia="Times New Roman"/>
                <w:color w:val="FF0000"/>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"A_帖子列表界面_删除按钮"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eastAsia="Times New Roman"/>
                <w:color w:val="1F4E79" w:themeColor="accent1" w:themeShade="80"/>
              </w:rPr>
              <w:t xml:space="preserve"> </w:t>
            </w:r>
            <w:r>
              <w:rPr>
                <w:rStyle w:val="31"/>
                <w:rFonts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"A_帖子列表界面_删除按钮"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5-2.0E1未选择删除的帖子</w:t>
            </w:r>
          </w:p>
          <w:p>
            <w:pPr>
              <w:rPr>
                <w:rFonts w:eastAsia="Times New Roman"/>
              </w:rPr>
            </w:pPr>
            <w:r>
              <w:rPr>
                <w:rFonts w:hint="eastAsia" w:asciiTheme="minorEastAsia" w:hAnsiTheme="minorEastAsia" w:eastAsiaTheme="minorEastAsia"/>
              </w:rPr>
              <w:t>无法选中删除按钮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asciiTheme="minorEastAsia" w:hAnsiTheme="minorEastAsia" w:eastAsiaTheme="minorEastAsia"/>
              </w:rPr>
              <w:t>5-2.0</w:t>
            </w:r>
            <w:r>
              <w:rPr>
                <w:rFonts w:hint="eastAsia" w:ascii="宋体" w:hAnsi="宋体" w:eastAsia="Times New Roman" w:cs="宋体"/>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asciiTheme="minorEastAsia" w:hAnsiTheme="minorEastAsia" w:eastAsiaTheme="minorEastAsia"/>
              </w:rPr>
              <w:t>5-2.0帖子列表界面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BR-A-21删除前必须选择帖子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0.80</w:t>
            </w:r>
          </w:p>
        </w:tc>
      </w:tr>
    </w:tbl>
    <w:p>
      <w:pPr>
        <w:pStyle w:val="5"/>
      </w:pPr>
      <w:bookmarkStart w:id="1188" w:name="_Toc995"/>
      <w:bookmarkStart w:id="1189" w:name="A_帖子列表界面_删除按钮"/>
      <w:r>
        <w:rPr>
          <w:rFonts w:hint="eastAsia"/>
          <w:lang w:val="en-US" w:eastAsia="zh-CN"/>
        </w:rPr>
        <w:t>4.3.40.1</w:t>
      </w:r>
      <w:r>
        <w:rPr>
          <w:rFonts w:hint="eastAsia"/>
        </w:rPr>
        <w:t>帖子列表界面/删除按钮</w:t>
      </w:r>
      <w:bookmarkEnd w:id="1188"/>
    </w:p>
    <w:bookmarkEnd w:id="1189"/>
    <w:p>
      <w:r>
        <w:drawing>
          <wp:inline distT="0" distB="0" distL="0" distR="0">
            <wp:extent cx="5274310" cy="2550795"/>
            <wp:effectExtent l="0" t="0" r="1397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190" w:name="_Toc26463"/>
      <w:r>
        <w:rPr>
          <w:rFonts w:hint="eastAsia"/>
          <w:lang w:val="en-US" w:eastAsia="zh-CN"/>
        </w:rPr>
        <w:t>4.3.40.2</w:t>
      </w:r>
      <w:r>
        <w:rPr>
          <w:rFonts w:hint="eastAsia"/>
        </w:rPr>
        <w:t>对话框图</w:t>
      </w:r>
      <w:bookmarkEnd w:id="1190"/>
    </w:p>
    <w:p/>
    <w:p>
      <w:r>
        <w:drawing>
          <wp:inline distT="0" distB="0" distL="0" distR="0">
            <wp:extent cx="5274310" cy="4117340"/>
            <wp:effectExtent l="0" t="0" r="13970" b="1270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19"/>
                    <a:stretch>
                      <a:fillRect/>
                    </a:stretch>
                  </pic:blipFill>
                  <pic:spPr>
                    <a:xfrm>
                      <a:off x="0" y="0"/>
                      <a:ext cx="5274310" cy="4117340"/>
                    </a:xfrm>
                    <a:prstGeom prst="rect">
                      <a:avLst/>
                    </a:prstGeom>
                  </pic:spPr>
                </pic:pic>
              </a:graphicData>
            </a:graphic>
          </wp:inline>
        </w:drawing>
      </w:r>
    </w:p>
    <w:p>
      <w:pPr>
        <w:pStyle w:val="4"/>
      </w:pPr>
      <w:bookmarkStart w:id="1191" w:name="_Toc28431"/>
      <w:bookmarkStart w:id="1192" w:name="_Toc24153"/>
      <w:r>
        <w:rPr>
          <w:rFonts w:hint="eastAsia"/>
        </w:rPr>
        <w:t>4.3.41管理员查看帖子</w:t>
      </w:r>
      <w:bookmarkEnd w:id="1191"/>
      <w:bookmarkEnd w:id="1192"/>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bookmarkStart w:id="1193" w:name="A_5_3"/>
            <w:r>
              <w:rPr>
                <w:rFonts w:eastAsia="Times New Roman"/>
              </w:rPr>
              <w:t>A</w:t>
            </w:r>
            <w:r>
              <w:rPr>
                <w:rFonts w:hint="eastAsia" w:eastAsia="Times New Roman"/>
              </w:rPr>
              <w:t>-5-3</w:t>
            </w:r>
            <w:bookmarkEnd w:id="1193"/>
            <w:r>
              <w:rPr>
                <w:rFonts w:hint="eastAsia" w:eastAsia="Times New Roman"/>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1.管理员进入bbs帖子信息界面</w:t>
            </w:r>
            <w:r>
              <w:rPr>
                <w:rFonts w:eastAsia="Times New Roman"/>
              </w:rPr>
              <w:t xml:space="preserve"> </w:t>
            </w:r>
          </w:p>
          <w:p>
            <w:pPr>
              <w:rPr>
                <w:rFonts w:eastAsia="Times New Roman"/>
              </w:rPr>
            </w:pPr>
            <w:r>
              <w:rPr>
                <w:rFonts w:hint="eastAsia" w:eastAsia="Times New Roman"/>
              </w:rPr>
              <w:t>2.选择指定的帖子名称</w:t>
            </w:r>
          </w:p>
          <w:p>
            <w:pPr>
              <w:rPr>
                <w:rFonts w:eastAsia="Times New Roman"/>
              </w:rPr>
            </w:pPr>
            <w:r>
              <w:rPr>
                <w:rFonts w:hint="eastAsia" w:eastAsia="Times New Roman"/>
              </w:rPr>
              <w:t>3系统显示该帖子的相关信息：标题，内容，回复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5-3.0管理员查看帖子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2.管理员选择相应的帖子名称</w:t>
            </w:r>
          </w:p>
          <w:p>
            <w:pPr>
              <w:rPr>
                <w:rFonts w:eastAsia="Times New Roman"/>
              </w:rPr>
            </w:pPr>
            <w:r>
              <w:rPr>
                <w:rFonts w:hint="eastAsia" w:eastAsia="Times New Roman"/>
              </w:rPr>
              <w:t>3. .</w:t>
            </w:r>
            <w:r>
              <w:rPr>
                <w:rStyle w:val="31"/>
                <w:rFonts w:eastAsia="Times New Roman"/>
                <w:color w:val="1F4E79" w:themeColor="accent1" w:themeShade="80"/>
              </w:rPr>
              <w:fldChar w:fldCharType="begin"/>
            </w:r>
            <w:r>
              <w:rPr>
                <w:rStyle w:val="31"/>
                <w:rFonts w:eastAsia="宋体"/>
                <w:color w:val="1F4E79" w:themeColor="accent1" w:themeShade="80"/>
              </w:rPr>
              <w:instrText xml:space="preserve"> HYPERLINK \l "A_帖子标题" </w:instrText>
            </w:r>
            <w:r>
              <w:rPr>
                <w:rStyle w:val="31"/>
                <w:rFonts w:eastAsia="Times New Roman"/>
                <w:color w:val="1F4E79" w:themeColor="accent1" w:themeShade="80"/>
              </w:rPr>
              <w:fldChar w:fldCharType="separate"/>
            </w:r>
            <w:r>
              <w:rPr>
                <w:rStyle w:val="31"/>
                <w:rFonts w:hint="eastAsia" w:eastAsia="Times New Roman"/>
                <w:color w:val="1F4E79" w:themeColor="accent1" w:themeShade="80"/>
              </w:rPr>
              <w:t>帖子详情界面</w:t>
            </w:r>
            <w:r>
              <w:rPr>
                <w:rStyle w:val="31"/>
                <w:rFonts w:eastAsia="Times New Roman"/>
                <w:color w:val="1F4E79" w:themeColor="accent1" w:themeShade="80"/>
              </w:rPr>
              <w:fldChar w:fldCharType="end"/>
            </w:r>
            <w:r>
              <w:rPr>
                <w:rFonts w:hint="eastAsia" w:eastAsia="Times New Roman"/>
              </w:rPr>
              <w:t>显示帖子标题，帖子内容，帖子发表时间，回复.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5-3.0帖子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5-3.0帖子详情界面，帖子标题，帖子内容，帖子发表时间</w:t>
            </w:r>
            <w:bookmarkStart w:id="1194" w:name="A_帖子标题"/>
            <w:bookmarkEnd w:id="1194"/>
            <w:r>
              <w:rPr>
                <w:rFonts w:hint="eastAsia" w:eastAsia="Times New Roma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0.73</w:t>
            </w:r>
          </w:p>
        </w:tc>
      </w:tr>
    </w:tbl>
    <w:p>
      <w:pPr>
        <w:pStyle w:val="5"/>
      </w:pPr>
      <w:bookmarkStart w:id="1195" w:name="_Toc17743"/>
      <w:r>
        <w:rPr>
          <w:rFonts w:hint="eastAsia"/>
          <w:lang w:val="en-US" w:eastAsia="zh-CN"/>
        </w:rPr>
        <w:t>4.3.41.1</w:t>
      </w:r>
      <w:r>
        <w:rPr>
          <w:rFonts w:hint="eastAsia"/>
        </w:rPr>
        <w:t>帖子标题</w:t>
      </w:r>
      <w:bookmarkEnd w:id="1195"/>
    </w:p>
    <w:p>
      <w:r>
        <w:drawing>
          <wp:inline distT="0" distB="0" distL="0" distR="0">
            <wp:extent cx="5274310" cy="2550795"/>
            <wp:effectExtent l="0" t="0" r="1397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196" w:name="_Toc26117"/>
      <w:r>
        <w:rPr>
          <w:rFonts w:hint="eastAsia"/>
          <w:lang w:val="en-US" w:eastAsia="zh-CN"/>
        </w:rPr>
        <w:t>4.3.41.2</w:t>
      </w:r>
      <w:r>
        <w:rPr>
          <w:rFonts w:hint="eastAsia"/>
        </w:rPr>
        <w:t>帖子详情界面</w:t>
      </w:r>
      <w:bookmarkEnd w:id="1196"/>
    </w:p>
    <w:p>
      <w:pPr>
        <w:rPr>
          <w:color w:val="FF0000"/>
        </w:rPr>
      </w:pPr>
      <w:r>
        <w:drawing>
          <wp:inline distT="0" distB="0" distL="0" distR="0">
            <wp:extent cx="5274310" cy="2865755"/>
            <wp:effectExtent l="0" t="0" r="13970" b="1460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420"/>
                    <a:stretch>
                      <a:fillRect/>
                    </a:stretch>
                  </pic:blipFill>
                  <pic:spPr>
                    <a:xfrm>
                      <a:off x="0" y="0"/>
                      <a:ext cx="5274310" cy="2865755"/>
                    </a:xfrm>
                    <a:prstGeom prst="rect">
                      <a:avLst/>
                    </a:prstGeom>
                  </pic:spPr>
                </pic:pic>
              </a:graphicData>
            </a:graphic>
          </wp:inline>
        </w:drawing>
      </w:r>
    </w:p>
    <w:p>
      <w:pPr>
        <w:pStyle w:val="5"/>
      </w:pPr>
      <w:bookmarkStart w:id="1197" w:name="_Toc2080"/>
      <w:r>
        <w:rPr>
          <w:rFonts w:hint="eastAsia"/>
          <w:lang w:val="en-US" w:eastAsia="zh-CN"/>
        </w:rPr>
        <w:t>4.3.41.3</w:t>
      </w:r>
      <w:r>
        <w:rPr>
          <w:rFonts w:hint="eastAsia"/>
        </w:rPr>
        <w:t>对话框图</w:t>
      </w:r>
      <w:bookmarkEnd w:id="1197"/>
    </w:p>
    <w:p>
      <w:r>
        <w:drawing>
          <wp:inline distT="0" distB="0" distL="0" distR="0">
            <wp:extent cx="5274310" cy="3058160"/>
            <wp:effectExtent l="0" t="0" r="13970" b="508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21"/>
                    <a:stretch>
                      <a:fillRect/>
                    </a:stretch>
                  </pic:blipFill>
                  <pic:spPr>
                    <a:xfrm>
                      <a:off x="0" y="0"/>
                      <a:ext cx="5274310" cy="3058160"/>
                    </a:xfrm>
                    <a:prstGeom prst="rect">
                      <a:avLst/>
                    </a:prstGeom>
                  </pic:spPr>
                </pic:pic>
              </a:graphicData>
            </a:graphic>
          </wp:inline>
        </w:drawing>
      </w:r>
    </w:p>
    <w:p>
      <w:pPr>
        <w:pStyle w:val="4"/>
      </w:pPr>
      <w:bookmarkStart w:id="1198" w:name="_Toc11657"/>
      <w:bookmarkStart w:id="1199" w:name="_Toc8715"/>
      <w:bookmarkStart w:id="1200" w:name="_Toc11513"/>
      <w:r>
        <w:rPr>
          <w:rFonts w:hint="eastAsia"/>
        </w:rPr>
        <w:t>4.3.42管理员查看回复</w:t>
      </w:r>
      <w:bookmarkEnd w:id="1198"/>
      <w:bookmarkEnd w:id="1199"/>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-5-4查看回复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管理员希望对网站bbs模块中的回复查看具体内容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1.管理员进入bbs帖子中回复信息界面</w:t>
            </w:r>
            <w:r>
              <w:rPr>
                <w:rFonts w:eastAsia="Times New Roman"/>
              </w:rPr>
              <w:t xml:space="preserve"> </w:t>
            </w:r>
          </w:p>
          <w:p>
            <w:pPr>
              <w:rPr>
                <w:rFonts w:eastAsia="Times New Roman"/>
              </w:rPr>
            </w:pPr>
            <w:r>
              <w:rPr>
                <w:rFonts w:hint="eastAsia" w:eastAsia="Times New Roman"/>
              </w:rPr>
              <w:t>2.系统显示该帖子下所有回复的相关信息：回复内容，回复人，回复时间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5-4.0管理员查看回复</w:t>
            </w:r>
          </w:p>
          <w:p>
            <w:pPr>
              <w:rPr>
                <w:rFonts w:eastAsia="Times New Roman"/>
              </w:rPr>
            </w:pPr>
            <w:r>
              <w:rPr>
                <w:rFonts w:hint="eastAsia" w:eastAsia="Times New Roman"/>
              </w:rPr>
              <w:t>1.管理员查看指定帖子</w:t>
            </w:r>
            <w:r>
              <w:rPr>
                <w:color w:val="1F4E79" w:themeColor="accent1" w:themeShade="80"/>
              </w:rPr>
              <w:fldChar w:fldCharType="begin"/>
            </w:r>
            <w:r>
              <w:rPr>
                <w:color w:val="1F4E79" w:themeColor="accent1" w:themeShade="80"/>
              </w:rPr>
              <w:instrText xml:space="preserve"> HYPERLINK \l "A_5_3" </w:instrText>
            </w:r>
            <w:r>
              <w:rPr>
                <w:color w:val="1F4E79" w:themeColor="accent1" w:themeShade="80"/>
              </w:rPr>
              <w:fldChar w:fldCharType="separate"/>
            </w:r>
            <w:r>
              <w:rPr>
                <w:rStyle w:val="31"/>
                <w:rFonts w:hint="eastAsia" w:eastAsia="Times New Roman"/>
                <w:color w:val="1F4E79" w:themeColor="accent1" w:themeShade="80"/>
              </w:rPr>
              <w:t>（见A-5-3）</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w:t>
            </w:r>
            <w:r>
              <w:rPr>
                <w:color w:val="1F4E79" w:themeColor="accent1" w:themeShade="80"/>
              </w:rPr>
              <w:fldChar w:fldCharType="begin"/>
            </w:r>
            <w:r>
              <w:rPr>
                <w:color w:val="1F4E79" w:themeColor="accent1" w:themeShade="80"/>
              </w:rPr>
              <w:instrText xml:space="preserve"> HYPERLINK \l "A_帖子标题1"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r>
              <w:rPr>
                <w:rFonts w:hint="eastAsia" w:eastAsia="Times New Roman"/>
              </w:rPr>
              <w:t>显示该帖子下所有回复的回复内容，回复时间，回复人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5-4.0帖子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5-4.0帖子详情界面，所有回复的回复内容，回复时间，回复人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0.73</w:t>
            </w:r>
          </w:p>
        </w:tc>
      </w:tr>
    </w:tbl>
    <w:p/>
    <w:p>
      <w:pPr>
        <w:pStyle w:val="5"/>
      </w:pPr>
      <w:bookmarkStart w:id="1201" w:name="_Toc28072"/>
      <w:bookmarkStart w:id="1202" w:name="A_帖子标题1"/>
      <w:r>
        <w:rPr>
          <w:rFonts w:hint="eastAsia"/>
          <w:lang w:val="en-US" w:eastAsia="zh-CN"/>
        </w:rPr>
        <w:t>4.3.42.1</w:t>
      </w:r>
      <w:r>
        <w:rPr>
          <w:rFonts w:hint="eastAsia"/>
        </w:rPr>
        <w:t>帖子标题</w:t>
      </w:r>
      <w:bookmarkEnd w:id="1201"/>
    </w:p>
    <w:bookmarkEnd w:id="1202"/>
    <w:p>
      <w:r>
        <w:drawing>
          <wp:inline distT="0" distB="0" distL="0" distR="0">
            <wp:extent cx="5274310" cy="2550795"/>
            <wp:effectExtent l="0" t="0" r="1397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203" w:name="_Toc8705"/>
      <w:r>
        <w:rPr>
          <w:rFonts w:hint="eastAsia"/>
          <w:lang w:val="en-US" w:eastAsia="zh-CN"/>
        </w:rPr>
        <w:t>4.3.42.2</w:t>
      </w:r>
      <w:r>
        <w:rPr>
          <w:rFonts w:hint="eastAsia"/>
        </w:rPr>
        <w:t>帖子详情界面</w:t>
      </w:r>
      <w:bookmarkEnd w:id="1203"/>
    </w:p>
    <w:p>
      <w:r>
        <w:drawing>
          <wp:inline distT="0" distB="0" distL="0" distR="0">
            <wp:extent cx="5274310" cy="2865755"/>
            <wp:effectExtent l="0" t="0" r="13970" b="1460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420"/>
                    <a:stretch>
                      <a:fillRect/>
                    </a:stretch>
                  </pic:blipFill>
                  <pic:spPr>
                    <a:xfrm>
                      <a:off x="0" y="0"/>
                      <a:ext cx="5274310" cy="2865755"/>
                    </a:xfrm>
                    <a:prstGeom prst="rect">
                      <a:avLst/>
                    </a:prstGeom>
                  </pic:spPr>
                </pic:pic>
              </a:graphicData>
            </a:graphic>
          </wp:inline>
        </w:drawing>
      </w:r>
    </w:p>
    <w:p>
      <w:pPr>
        <w:pStyle w:val="5"/>
      </w:pPr>
      <w:bookmarkStart w:id="1204" w:name="_Toc4426"/>
      <w:r>
        <w:rPr>
          <w:rFonts w:hint="eastAsia"/>
          <w:lang w:val="en-US" w:eastAsia="zh-CN"/>
        </w:rPr>
        <w:t>4.3.42.3</w:t>
      </w:r>
      <w:r>
        <w:rPr>
          <w:rFonts w:hint="eastAsia"/>
        </w:rPr>
        <w:t>对话框图</w:t>
      </w:r>
      <w:bookmarkEnd w:id="1204"/>
    </w:p>
    <w:p>
      <w:r>
        <w:drawing>
          <wp:inline distT="0" distB="0" distL="0" distR="0">
            <wp:extent cx="5274310" cy="3562350"/>
            <wp:effectExtent l="0" t="0" r="13970" b="381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422"/>
                    <a:stretch>
                      <a:fillRect/>
                    </a:stretch>
                  </pic:blipFill>
                  <pic:spPr>
                    <a:xfrm>
                      <a:off x="0" y="0"/>
                      <a:ext cx="5274310" cy="3562350"/>
                    </a:xfrm>
                    <a:prstGeom prst="rect">
                      <a:avLst/>
                    </a:prstGeom>
                  </pic:spPr>
                </pic:pic>
              </a:graphicData>
            </a:graphic>
          </wp:inline>
        </w:drawing>
      </w:r>
    </w:p>
    <w:p>
      <w:pPr>
        <w:pStyle w:val="4"/>
      </w:pPr>
      <w:bookmarkStart w:id="1205" w:name="_Toc25574"/>
      <w:r>
        <w:rPr>
          <w:rFonts w:hint="eastAsia"/>
        </w:rPr>
        <w:t>4.3.43管理员删除回复</w:t>
      </w:r>
      <w:bookmarkEnd w:id="1200"/>
      <w:bookmarkEnd w:id="120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-5-5删除回复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管理员希望对网站bbs模块中的回复进行删除操作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1.管理员按照条件查找到指定帖子下的回复</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系统记录删除的回复，更新数据库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5-5.0管理员删除回复</w:t>
            </w:r>
          </w:p>
          <w:p>
            <w:pPr>
              <w:rPr>
                <w:rFonts w:eastAsia="Times New Roman"/>
              </w:rPr>
            </w:pPr>
            <w:r>
              <w:rPr>
                <w:rFonts w:hint="eastAsia" w:eastAsia="Times New Roman"/>
              </w:rPr>
              <w:t>1.管理员查看指定帖子</w:t>
            </w:r>
            <w:r>
              <w:rPr>
                <w:color w:val="1F4E79" w:themeColor="accent1" w:themeShade="80"/>
              </w:rPr>
              <w:fldChar w:fldCharType="begin"/>
            </w:r>
            <w:r>
              <w:rPr>
                <w:color w:val="1F4E79" w:themeColor="accent1" w:themeShade="80"/>
              </w:rPr>
              <w:instrText xml:space="preserve"> HYPERLINK \l "A_5_3" </w:instrText>
            </w:r>
            <w:r>
              <w:rPr>
                <w:color w:val="1F4E79" w:themeColor="accent1" w:themeShade="80"/>
              </w:rPr>
              <w:fldChar w:fldCharType="separate"/>
            </w:r>
            <w:r>
              <w:rPr>
                <w:rStyle w:val="31"/>
                <w:rFonts w:hint="eastAsia" w:eastAsia="Times New Roman"/>
                <w:color w:val="1F4E79" w:themeColor="accent1" w:themeShade="80"/>
              </w:rPr>
              <w:t>（见A-5-3）</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2.点击</w:t>
            </w:r>
            <w:r>
              <w:rPr>
                <w:color w:val="1F4E79" w:themeColor="accent1" w:themeShade="80"/>
              </w:rPr>
              <w:fldChar w:fldCharType="begin"/>
            </w:r>
            <w:r>
              <w:rPr>
                <w:color w:val="1F4E79" w:themeColor="accent1" w:themeShade="80"/>
              </w:rPr>
              <w:instrText xml:space="preserve"> HYPERLINK \l "A_帖子详情界面_删除" </w:instrText>
            </w:r>
            <w:r>
              <w:rPr>
                <w:color w:val="1F4E79" w:themeColor="accent1" w:themeShade="80"/>
              </w:rPr>
              <w:fldChar w:fldCharType="separate"/>
            </w:r>
            <w:r>
              <w:rPr>
                <w:rStyle w:val="31"/>
                <w:rFonts w:hint="eastAsia" w:eastAsia="Times New Roman"/>
                <w:color w:val="1F4E79" w:themeColor="accent1" w:themeShade="80"/>
              </w:rPr>
              <w:t>删除</w:t>
            </w:r>
            <w:r>
              <w:rPr>
                <w:rStyle w:val="31"/>
                <w:rFonts w:eastAsia="Times New Roman"/>
                <w:color w:val="1F4E79" w:themeColor="accent1" w:themeShade="80"/>
              </w:rPr>
              <w:t xml:space="preserve"> </w:t>
            </w:r>
            <w:r>
              <w:rPr>
                <w:rStyle w:val="31"/>
                <w:rFonts w:eastAsia="Times New Roman"/>
                <w:color w:val="1F4E79" w:themeColor="accent1" w:themeShade="80"/>
              </w:rPr>
              <w:fldChar w:fldCharType="end"/>
            </w:r>
          </w:p>
          <w:p>
            <w:pPr>
              <w:rPr>
                <w:rFonts w:eastAsia="Times New Roman"/>
              </w:rPr>
            </w:pPr>
            <w:r>
              <w:rPr>
                <w:rFonts w:hint="eastAsia" w:eastAsia="Times New Roman"/>
              </w:rPr>
              <w:t>3.返回</w:t>
            </w:r>
            <w:r>
              <w:rPr>
                <w:color w:val="1F4E79" w:themeColor="accent1" w:themeShade="80"/>
              </w:rPr>
              <w:fldChar w:fldCharType="begin"/>
            </w:r>
            <w:r>
              <w:rPr>
                <w:color w:val="1F4E79" w:themeColor="accent1" w:themeShade="80"/>
              </w:rPr>
              <w:instrText xml:space="preserve"> HYPERLINK \l "A_帖子详情界面_删除"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5-5.0帖子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5-5.0帖子详情界面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asciiTheme="minorEastAsia" w:hAnsiTheme="minorEastAsia" w:eastAsiaTheme="minor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Pr>
        <w:pStyle w:val="5"/>
      </w:pPr>
      <w:bookmarkStart w:id="1206" w:name="_Toc31322"/>
      <w:bookmarkStart w:id="1207" w:name="A_帖子详情界面_删除"/>
      <w:r>
        <w:rPr>
          <w:rFonts w:hint="eastAsia"/>
          <w:lang w:val="en-US" w:eastAsia="zh-CN"/>
        </w:rPr>
        <w:t>4.3.43.1</w:t>
      </w:r>
      <w:r>
        <w:rPr>
          <w:rFonts w:hint="eastAsia"/>
        </w:rPr>
        <w:t>帖子详情界面/删除</w:t>
      </w:r>
      <w:bookmarkEnd w:id="1206"/>
    </w:p>
    <w:bookmarkEnd w:id="1207"/>
    <w:p>
      <w:r>
        <w:drawing>
          <wp:inline distT="0" distB="0" distL="0" distR="0">
            <wp:extent cx="5274310" cy="2968625"/>
            <wp:effectExtent l="0" t="0" r="13970" b="317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423"/>
                    <a:stretch>
                      <a:fillRect/>
                    </a:stretch>
                  </pic:blipFill>
                  <pic:spPr>
                    <a:xfrm>
                      <a:off x="0" y="0"/>
                      <a:ext cx="5274310" cy="2968625"/>
                    </a:xfrm>
                    <a:prstGeom prst="rect">
                      <a:avLst/>
                    </a:prstGeom>
                  </pic:spPr>
                </pic:pic>
              </a:graphicData>
            </a:graphic>
          </wp:inline>
        </w:drawing>
      </w:r>
    </w:p>
    <w:p/>
    <w:p>
      <w:pPr>
        <w:pStyle w:val="5"/>
      </w:pPr>
      <w:bookmarkStart w:id="1208" w:name="_Toc32022"/>
      <w:r>
        <w:rPr>
          <w:rFonts w:hint="eastAsia"/>
          <w:lang w:val="en-US" w:eastAsia="zh-CN"/>
        </w:rPr>
        <w:t>4.3.43.2</w:t>
      </w:r>
      <w:r>
        <w:rPr>
          <w:rFonts w:hint="eastAsia"/>
        </w:rPr>
        <w:t>对话框图</w:t>
      </w:r>
      <w:bookmarkEnd w:id="1208"/>
    </w:p>
    <w:p>
      <w:r>
        <w:drawing>
          <wp:inline distT="0" distB="0" distL="0" distR="0">
            <wp:extent cx="5274310" cy="3563620"/>
            <wp:effectExtent l="0" t="0" r="1397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24"/>
                    <a:stretch>
                      <a:fillRect/>
                    </a:stretch>
                  </pic:blipFill>
                  <pic:spPr>
                    <a:xfrm>
                      <a:off x="0" y="0"/>
                      <a:ext cx="5274310" cy="3563620"/>
                    </a:xfrm>
                    <a:prstGeom prst="rect">
                      <a:avLst/>
                    </a:prstGeom>
                  </pic:spPr>
                </pic:pic>
              </a:graphicData>
            </a:graphic>
          </wp:inline>
        </w:drawing>
      </w:r>
    </w:p>
    <w:p/>
    <w:p>
      <w:pPr>
        <w:pStyle w:val="4"/>
      </w:pPr>
      <w:bookmarkStart w:id="1209" w:name="_Toc3456"/>
      <w:bookmarkStart w:id="1210" w:name="_Toc4039"/>
      <w:r>
        <w:rPr>
          <w:rFonts w:hint="eastAsia"/>
        </w:rPr>
        <w:t>4.3.44管理员置顶帖子</w:t>
      </w:r>
      <w:bookmarkEnd w:id="1209"/>
      <w:bookmarkEnd w:id="1210"/>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-5-6置顶帖子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1.管理员按照条件查找到指定的帖子</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系统记录置顶的帖子，更新数据库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5-6.0管理员置顶帖子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2.管理员通过复选框选择需要置顶的帖子</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"A_帖子列表界面_置顶按钮" </w:instrText>
            </w:r>
            <w:r>
              <w:rPr>
                <w:color w:val="1F4E79" w:themeColor="accent1" w:themeShade="80"/>
              </w:rPr>
              <w:fldChar w:fldCharType="separate"/>
            </w:r>
            <w:r>
              <w:rPr>
                <w:rStyle w:val="31"/>
                <w:rFonts w:hint="eastAsia" w:eastAsia="Times New Roman"/>
                <w:color w:val="1F4E79" w:themeColor="accent1" w:themeShade="80"/>
              </w:rPr>
              <w:t>置顶按钮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"A_帖子列表界面_置顶按钮"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5-6.0E1未选择置顶的帖子</w:t>
            </w:r>
          </w:p>
          <w:p>
            <w:pPr>
              <w:rPr>
                <w:rFonts w:eastAsia="Times New Roman"/>
              </w:rPr>
            </w:pPr>
            <w:r>
              <w:rPr>
                <w:rFonts w:hint="eastAsia" w:asciiTheme="minorEastAsia" w:hAnsiTheme="minorEastAsia" w:eastAsiaTheme="minorEastAsia"/>
              </w:rPr>
              <w:t>无法选择置顶按钮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5-6.0帖子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5-6.0帖子列表界面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BR-A-21置顶前必须选择相应的帖子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
      <w:pPr>
        <w:pStyle w:val="5"/>
      </w:pPr>
      <w:bookmarkStart w:id="1211" w:name="_Toc32633"/>
      <w:bookmarkStart w:id="1212" w:name="A_帖子列表界面_置顶按钮"/>
      <w:r>
        <w:rPr>
          <w:rFonts w:hint="eastAsia"/>
          <w:lang w:val="en-US" w:eastAsia="zh-CN"/>
        </w:rPr>
        <w:t>4.3.44.1</w:t>
      </w:r>
      <w:r>
        <w:rPr>
          <w:rFonts w:hint="eastAsia"/>
        </w:rPr>
        <w:t>帖子列表界面/置顶按钮</w:t>
      </w:r>
      <w:bookmarkEnd w:id="1211"/>
    </w:p>
    <w:bookmarkEnd w:id="1212"/>
    <w:p>
      <w:r>
        <w:drawing>
          <wp:inline distT="0" distB="0" distL="0" distR="0">
            <wp:extent cx="5274310" cy="2550795"/>
            <wp:effectExtent l="0" t="0" r="13970"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p>
    <w:p>
      <w:pPr>
        <w:pStyle w:val="5"/>
      </w:pPr>
      <w:bookmarkStart w:id="1213" w:name="_Toc4035"/>
      <w:r>
        <w:rPr>
          <w:rFonts w:hint="eastAsia"/>
          <w:lang w:val="en-US" w:eastAsia="zh-CN"/>
        </w:rPr>
        <w:t>4.3.44.2</w:t>
      </w:r>
      <w:r>
        <w:rPr>
          <w:rFonts w:hint="eastAsia"/>
        </w:rPr>
        <w:t>对话框图</w:t>
      </w:r>
      <w:bookmarkEnd w:id="1213"/>
    </w:p>
    <w:p>
      <w:r>
        <w:drawing>
          <wp:inline distT="0" distB="0" distL="0" distR="0">
            <wp:extent cx="5274310" cy="4202430"/>
            <wp:effectExtent l="0" t="0" r="1397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25"/>
                    <a:stretch>
                      <a:fillRect/>
                    </a:stretch>
                  </pic:blipFill>
                  <pic:spPr>
                    <a:xfrm>
                      <a:off x="0" y="0"/>
                      <a:ext cx="5274310" cy="4202430"/>
                    </a:xfrm>
                    <a:prstGeom prst="rect">
                      <a:avLst/>
                    </a:prstGeom>
                  </pic:spPr>
                </pic:pic>
              </a:graphicData>
            </a:graphic>
          </wp:inline>
        </w:drawing>
      </w:r>
    </w:p>
    <w:p/>
    <w:p>
      <w:pPr>
        <w:pStyle w:val="4"/>
      </w:pPr>
      <w:bookmarkStart w:id="1214" w:name="_Toc24850"/>
      <w:bookmarkStart w:id="1215" w:name="_Toc31930"/>
      <w:r>
        <w:rPr>
          <w:rFonts w:hint="eastAsia"/>
        </w:rPr>
        <w:t>4.3.45管理员加精帖子</w:t>
      </w:r>
      <w:bookmarkEnd w:id="1214"/>
      <w:bookmarkEnd w:id="1215"/>
    </w:p>
    <w:p/>
    <w:tbl>
      <w:tblPr>
        <w:tblStyle w:val="3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069" w:type="dxa"/>
          </w:tcPr>
          <w:p>
            <w:pPr>
              <w:rPr>
                <w:rFonts w:eastAsia="Times New Roman"/>
              </w:rPr>
            </w:pPr>
            <w:r>
              <w:rPr>
                <w:rFonts w:eastAsia="Times New Roman"/>
              </w:rPr>
              <w:t>A</w:t>
            </w:r>
            <w:r>
              <w:rPr>
                <w:rFonts w:hint="eastAsia" w:eastAsia="Times New Roman"/>
              </w:rPr>
              <w:t>-5-7加精帖子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069"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069"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069"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069" w:type="dxa"/>
          </w:tcPr>
          <w:p>
            <w:pPr>
              <w:rPr>
                <w:rFonts w:eastAsia="Times New Roman"/>
              </w:rPr>
            </w:pPr>
            <w:r>
              <w:rPr>
                <w:rFonts w:hint="eastAsia" w:eastAsia="Times New Roman"/>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069" w:type="dxa"/>
          </w:tcPr>
          <w:p>
            <w:pPr>
              <w:rPr>
                <w:rFonts w:eastAsia="Times New Roman"/>
              </w:rPr>
            </w:pPr>
            <w:r>
              <w:rPr>
                <w:rFonts w:hint="eastAsia" w:eastAsia="Times New Roman"/>
              </w:rPr>
              <w:t>管理员希望对网站bbs模块中的帖子进行加精操作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069"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069" w:type="dxa"/>
          </w:tcPr>
          <w:p>
            <w:pPr>
              <w:rPr>
                <w:rFonts w:eastAsia="Times New Roman"/>
              </w:rPr>
            </w:pPr>
            <w:r>
              <w:rPr>
                <w:rFonts w:hint="eastAsia" w:eastAsia="Times New Roman"/>
              </w:rPr>
              <w:t>1.管理员按照条件查找到指定的帖子</w:t>
            </w:r>
          </w:p>
          <w:p>
            <w:pPr>
              <w:rPr>
                <w:rFonts w:eastAsia="Times New Roman"/>
              </w:rPr>
            </w:pPr>
            <w:r>
              <w:rPr>
                <w:rFonts w:hint="eastAsia" w:eastAsia="Times New Roman"/>
              </w:rPr>
              <w:t>2.</w:t>
            </w:r>
            <w:r>
              <w:rPr>
                <w:rFonts w:eastAsia="Times New Roman"/>
              </w:rPr>
              <w:t xml:space="preserve"> </w:t>
            </w:r>
            <w:r>
              <w:rPr>
                <w:rFonts w:hint="eastAsia" w:eastAsia="Times New Roman"/>
              </w:rPr>
              <w:t>系统记录加精的帖子，更新数据库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069" w:type="dxa"/>
          </w:tcPr>
          <w:p>
            <w:pPr>
              <w:rPr>
                <w:rFonts w:eastAsia="Times New Roman"/>
                <w:b/>
              </w:rPr>
            </w:pPr>
            <w:r>
              <w:rPr>
                <w:rFonts w:hint="eastAsia" w:eastAsia="Times New Roman"/>
                <w:b/>
              </w:rPr>
              <w:t>5-7.0管理员加精帖子</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2.管理员通过复选框选择需要加精的帖子</w:t>
            </w:r>
          </w:p>
          <w:p>
            <w:pPr>
              <w:rPr>
                <w:rFonts w:eastAsia="Times New Roman"/>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"A_帖子列表界面_加精按钮" </w:instrText>
            </w:r>
            <w:r>
              <w:rPr>
                <w:color w:val="1F4E79" w:themeColor="accent1" w:themeShade="80"/>
              </w:rPr>
              <w:fldChar w:fldCharType="separate"/>
            </w:r>
            <w:r>
              <w:rPr>
                <w:rStyle w:val="31"/>
                <w:rFonts w:hint="eastAsia" w:eastAsia="Times New Roman"/>
                <w:color w:val="1F4E79" w:themeColor="accent1" w:themeShade="80"/>
              </w:rPr>
              <w:t>加精</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"A_帖子列表界面_加精按钮" </w:instrText>
            </w:r>
            <w:r>
              <w:rPr>
                <w:color w:val="1F4E79" w:themeColor="accent1" w:themeShade="80"/>
              </w:rPr>
              <w:fldChar w:fldCharType="separate"/>
            </w:r>
            <w:r>
              <w:rPr>
                <w:rStyle w:val="31"/>
                <w:rFonts w:hint="eastAsia" w:eastAsia="Times New Roman"/>
                <w:color w:val="1F4E79" w:themeColor="accent1" w:themeShade="80"/>
              </w:rPr>
              <w:t>帖子列表界面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069"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069" w:type="dxa"/>
          </w:tcPr>
          <w:p>
            <w:pPr>
              <w:rPr>
                <w:rFonts w:eastAsia="Times New Roman"/>
                <w:b/>
              </w:rPr>
            </w:pPr>
            <w:r>
              <w:rPr>
                <w:rFonts w:hint="eastAsia" w:eastAsia="Times New Roman"/>
                <w:b/>
              </w:rPr>
              <w:t>5-7.0E1未选择加精的帖子</w:t>
            </w:r>
          </w:p>
          <w:p>
            <w:pPr>
              <w:rPr>
                <w:rFonts w:eastAsia="Times New Roman"/>
              </w:rPr>
            </w:pPr>
            <w:r>
              <w:rPr>
                <w:rFonts w:hint="eastAsia" w:asciiTheme="minorEastAsia" w:hAnsiTheme="minorEastAsia" w:eastAsiaTheme="minorEastAsia"/>
              </w:rPr>
              <w:t>无法选中加精按钮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069" w:type="dxa"/>
          </w:tcPr>
          <w:p>
            <w:pPr>
              <w:rPr>
                <w:rFonts w:eastAsia="Times New Roman"/>
              </w:rPr>
            </w:pPr>
            <w:r>
              <w:rPr>
                <w:rFonts w:hint="eastAsia" w:eastAsia="Times New Roman"/>
              </w:rPr>
              <w:t>5-7.0帖子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069" w:type="dxa"/>
          </w:tcPr>
          <w:p>
            <w:pPr>
              <w:rPr>
                <w:rFonts w:eastAsia="Times New Roman"/>
              </w:rPr>
            </w:pPr>
            <w:r>
              <w:rPr>
                <w:rFonts w:hint="eastAsia" w:eastAsia="Times New Roman"/>
              </w:rPr>
              <w:t>5-7.0帖子列表界面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069" w:type="dxa"/>
          </w:tcPr>
          <w:p>
            <w:pPr>
              <w:rPr>
                <w:rFonts w:eastAsia="Times New Roman"/>
              </w:rPr>
            </w:pPr>
            <w:r>
              <w:rPr>
                <w:rFonts w:hint="eastAsia" w:eastAsia="Times New Roman"/>
              </w:rPr>
              <w:t>BR-A-22加精前必须选择相应的帖子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069" w:type="dxa"/>
          </w:tcPr>
          <w:p>
            <w:pPr>
              <w:rPr>
                <w:rFonts w:eastAsia="Times New Roman"/>
              </w:rPr>
            </w:pPr>
            <w:r>
              <w:rPr>
                <w:rFonts w:hint="eastAsia" w:asciiTheme="minorEastAsia" w:hAnsiTheme="minorEastAsia" w:eastAsiaTheme="minorEastAsia"/>
              </w:rPr>
              <w:t>0.69</w:t>
            </w:r>
          </w:p>
        </w:tc>
      </w:tr>
    </w:tbl>
    <w:p/>
    <w:p>
      <w:pPr>
        <w:pStyle w:val="5"/>
      </w:pPr>
      <w:bookmarkStart w:id="1216" w:name="_Toc26756"/>
      <w:bookmarkStart w:id="1217" w:name="A_帖子列表界面_加精按钮"/>
      <w:r>
        <w:rPr>
          <w:rFonts w:hint="eastAsia"/>
          <w:lang w:val="en-US" w:eastAsia="zh-CN"/>
        </w:rPr>
        <w:t>4.3.45.1</w:t>
      </w:r>
      <w:r>
        <w:rPr>
          <w:rFonts w:hint="eastAsia"/>
        </w:rPr>
        <w:t>帖子列表界面/加精按钮</w:t>
      </w:r>
      <w:bookmarkEnd w:id="1216"/>
    </w:p>
    <w:bookmarkEnd w:id="1217"/>
    <w:p/>
    <w:p>
      <w:pPr>
        <w:rPr>
          <w:color w:val="FF0000"/>
        </w:rPr>
      </w:pPr>
      <w:r>
        <w:drawing>
          <wp:inline distT="0" distB="0" distL="0" distR="0">
            <wp:extent cx="5274310" cy="2550795"/>
            <wp:effectExtent l="0" t="0" r="1397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17"/>
                    <a:stretch>
                      <a:fillRect/>
                    </a:stretch>
                  </pic:blipFill>
                  <pic:spPr>
                    <a:xfrm>
                      <a:off x="0" y="0"/>
                      <a:ext cx="5274310" cy="2550795"/>
                    </a:xfrm>
                    <a:prstGeom prst="rect">
                      <a:avLst/>
                    </a:prstGeom>
                  </pic:spPr>
                </pic:pic>
              </a:graphicData>
            </a:graphic>
          </wp:inline>
        </w:drawing>
      </w:r>
      <w:r>
        <w:rPr>
          <w:rStyle w:val="37"/>
          <w:rFonts w:hint="eastAsia"/>
          <w:lang w:val="en-US" w:eastAsia="zh-CN"/>
        </w:rPr>
        <w:t>4.3.45.2</w:t>
      </w:r>
      <w:r>
        <w:rPr>
          <w:rStyle w:val="37"/>
          <w:rFonts w:hint="eastAsia"/>
        </w:rPr>
        <w:t>对话框图</w:t>
      </w:r>
    </w:p>
    <w:p>
      <w:r>
        <w:drawing>
          <wp:inline distT="0" distB="0" distL="0" distR="0">
            <wp:extent cx="5274310" cy="3982720"/>
            <wp:effectExtent l="0" t="0" r="13970" b="1016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26"/>
                    <a:stretch>
                      <a:fillRect/>
                    </a:stretch>
                  </pic:blipFill>
                  <pic:spPr>
                    <a:xfrm>
                      <a:off x="0" y="0"/>
                      <a:ext cx="5274310" cy="3982720"/>
                    </a:xfrm>
                    <a:prstGeom prst="rect">
                      <a:avLst/>
                    </a:prstGeom>
                  </pic:spPr>
                </pic:pic>
              </a:graphicData>
            </a:graphic>
          </wp:inline>
        </w:drawing>
      </w:r>
    </w:p>
    <w:p>
      <w:pPr>
        <w:pStyle w:val="4"/>
      </w:pPr>
      <w:bookmarkStart w:id="1218" w:name="_Toc4571"/>
      <w:bookmarkStart w:id="1219" w:name="_Toc10373"/>
      <w:r>
        <w:rPr>
          <w:rFonts w:hint="eastAsia"/>
        </w:rPr>
        <w:t>4.3.46管理员bbs回复</w:t>
      </w:r>
      <w:bookmarkEnd w:id="1218"/>
      <w:bookmarkEnd w:id="1219"/>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A-5-8</w:t>
            </w:r>
            <w:r>
              <w:rPr>
                <w:rFonts w:eastAsia="Times New Roman"/>
              </w:rPr>
              <w:t>,</w:t>
            </w:r>
            <w:r>
              <w:rPr>
                <w:rFonts w:hint="eastAsia" w:eastAsia="Times New Roman"/>
              </w:rPr>
              <w:t>b</w:t>
            </w:r>
            <w:r>
              <w:rPr>
                <w:rFonts w:eastAsia="Times New Roman"/>
              </w:rPr>
              <w:t>bs</w:t>
            </w:r>
            <w:r>
              <w:rPr>
                <w:rFonts w:hint="eastAsia" w:eastAsia="Times New Roma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5-8.0 bbs回复</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2.管理员选择相应的帖子</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3.点击</w:t>
            </w:r>
            <w:r>
              <w:rPr>
                <w:color w:val="1F4E79" w:themeColor="accent1" w:themeShade="80"/>
              </w:rPr>
              <w:fldChar w:fldCharType="begin"/>
            </w:r>
            <w:r>
              <w:rPr>
                <w:color w:val="1F4E79" w:themeColor="accent1" w:themeShade="80"/>
              </w:rPr>
              <w:instrText xml:space="preserve"> HYPERLINK \l "A_发表按钮" </w:instrText>
            </w:r>
            <w:r>
              <w:rPr>
                <w:color w:val="1F4E79" w:themeColor="accent1" w:themeShade="80"/>
              </w:rPr>
              <w:fldChar w:fldCharType="separate"/>
            </w:r>
            <w:r>
              <w:rPr>
                <w:rStyle w:val="31"/>
                <w:rFonts w:hint="eastAsia" w:eastAsia="Times New Roman"/>
                <w:color w:val="1F4E79" w:themeColor="accent1" w:themeShade="80"/>
              </w:rPr>
              <w:t>发表按钮</w:t>
            </w:r>
            <w:r>
              <w:rPr>
                <w:rStyle w:val="31"/>
                <w:rFonts w:hint="eastAsia" w:eastAsia="Times New Roman"/>
                <w:color w:val="1F4E79" w:themeColor="accent1" w:themeShade="80"/>
              </w:rPr>
              <w:fldChar w:fldCharType="end"/>
            </w:r>
            <w:r>
              <w:rPr>
                <w:rFonts w:hint="eastAsia" w:eastAsia="Times New Roman"/>
                <w:color w:val="000000" w:themeColor="text1"/>
                <w14:textFill>
                  <w14:solidFill>
                    <w14:schemeClr w14:val="tx1"/>
                  </w14:solidFill>
                </w14:textFill>
              </w:rPr>
              <w:t>，输入内容，回复帖子</w:t>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"A_帖子详情界面"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rPr>
            </w:pPr>
            <w:r>
              <w:rPr>
                <w:rFonts w:hint="eastAsia" w:eastAsia="Times New Roman"/>
                <w:b/>
              </w:rPr>
              <w:t>5-8.0E1回复内容为空</w:t>
            </w:r>
          </w:p>
          <w:p>
            <w:pPr>
              <w:rPr>
                <w:rFonts w:eastAsia="Times New Roman"/>
              </w:rPr>
            </w:pPr>
            <w:r>
              <w:rPr>
                <w:rFonts w:hint="eastAsia" w:eastAsia="Times New Roman"/>
              </w:rPr>
              <w:t>1.系统提示错误信息：回复内容不能为空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5-8.0回复内容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5-8.0帖子详情界面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BR-A-22回复内容不能为空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0.59</w:t>
            </w:r>
          </w:p>
        </w:tc>
      </w:tr>
    </w:tbl>
    <w:p>
      <w:pPr>
        <w:pStyle w:val="5"/>
      </w:pPr>
      <w:bookmarkStart w:id="1220" w:name="_Toc19474"/>
      <w:bookmarkStart w:id="1221" w:name="A_发表按钮"/>
      <w:r>
        <w:rPr>
          <w:rFonts w:hint="eastAsia"/>
          <w:lang w:val="en-US" w:eastAsia="zh-CN"/>
        </w:rPr>
        <w:t>4.3.46.1</w:t>
      </w:r>
      <w:r>
        <w:rPr>
          <w:rFonts w:hint="eastAsia"/>
        </w:rPr>
        <w:t>发表按钮</w:t>
      </w:r>
      <w:bookmarkEnd w:id="1220"/>
    </w:p>
    <w:bookmarkEnd w:id="1221"/>
    <w:p>
      <w:r>
        <w:drawing>
          <wp:inline distT="0" distB="0" distL="0" distR="0">
            <wp:extent cx="5274310" cy="2618105"/>
            <wp:effectExtent l="0" t="0" r="13970" b="317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27"/>
                    <a:stretch>
                      <a:fillRect/>
                    </a:stretch>
                  </pic:blipFill>
                  <pic:spPr>
                    <a:xfrm>
                      <a:off x="0" y="0"/>
                      <a:ext cx="5274310" cy="2618105"/>
                    </a:xfrm>
                    <a:prstGeom prst="rect">
                      <a:avLst/>
                    </a:prstGeom>
                  </pic:spPr>
                </pic:pic>
              </a:graphicData>
            </a:graphic>
          </wp:inline>
        </w:drawing>
      </w:r>
    </w:p>
    <w:p>
      <w:pPr>
        <w:pStyle w:val="5"/>
      </w:pPr>
      <w:bookmarkStart w:id="1222" w:name="_Toc11689"/>
      <w:bookmarkStart w:id="1223" w:name="A_帖子详情界面"/>
      <w:r>
        <w:rPr>
          <w:rFonts w:hint="eastAsia"/>
          <w:lang w:val="en-US" w:eastAsia="zh-CN"/>
        </w:rPr>
        <w:t>4.3.46.2</w:t>
      </w:r>
      <w:r>
        <w:rPr>
          <w:rFonts w:hint="eastAsia"/>
        </w:rPr>
        <w:t>帖子详情界面</w:t>
      </w:r>
      <w:bookmarkEnd w:id="1222"/>
    </w:p>
    <w:bookmarkEnd w:id="1223"/>
    <w:p>
      <w:r>
        <w:drawing>
          <wp:inline distT="0" distB="0" distL="0" distR="0">
            <wp:extent cx="5274310" cy="3332480"/>
            <wp:effectExtent l="0" t="0" r="1397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428"/>
                    <a:stretch>
                      <a:fillRect/>
                    </a:stretch>
                  </pic:blipFill>
                  <pic:spPr>
                    <a:xfrm>
                      <a:off x="0" y="0"/>
                      <a:ext cx="5274310" cy="3332480"/>
                    </a:xfrm>
                    <a:prstGeom prst="rect">
                      <a:avLst/>
                    </a:prstGeom>
                  </pic:spPr>
                </pic:pic>
              </a:graphicData>
            </a:graphic>
          </wp:inline>
        </w:drawing>
      </w:r>
    </w:p>
    <w:p>
      <w:pPr>
        <w:pStyle w:val="5"/>
      </w:pPr>
      <w:bookmarkStart w:id="1224" w:name="_Toc32607"/>
      <w:r>
        <w:rPr>
          <w:rFonts w:hint="eastAsia"/>
          <w:lang w:val="en-US" w:eastAsia="zh-CN"/>
        </w:rPr>
        <w:t>4.3.46.3</w:t>
      </w:r>
      <w:r>
        <w:rPr>
          <w:rFonts w:hint="eastAsia"/>
        </w:rPr>
        <w:t>对话框图</w:t>
      </w:r>
      <w:bookmarkEnd w:id="1224"/>
    </w:p>
    <w:p>
      <w:r>
        <w:drawing>
          <wp:inline distT="0" distB="0" distL="0" distR="0">
            <wp:extent cx="5274310" cy="3369945"/>
            <wp:effectExtent l="0" t="0" r="13970" b="1333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29"/>
                    <a:stretch>
                      <a:fillRect/>
                    </a:stretch>
                  </pic:blipFill>
                  <pic:spPr>
                    <a:xfrm>
                      <a:off x="0" y="0"/>
                      <a:ext cx="5274310" cy="3369945"/>
                    </a:xfrm>
                    <a:prstGeom prst="rect">
                      <a:avLst/>
                    </a:prstGeom>
                  </pic:spPr>
                </pic:pic>
              </a:graphicData>
            </a:graphic>
          </wp:inline>
        </w:drawing>
      </w:r>
    </w:p>
    <w:p/>
    <w:p>
      <w:pPr>
        <w:pStyle w:val="4"/>
      </w:pPr>
      <w:bookmarkStart w:id="1225" w:name="_Toc21825"/>
      <w:bookmarkStart w:id="1226" w:name="_Toc7223"/>
      <w:r>
        <w:rPr>
          <w:rFonts w:hint="eastAsia"/>
        </w:rPr>
        <w:t>4.3.47管理员bbs点赞</w:t>
      </w:r>
      <w:bookmarkEnd w:id="1225"/>
      <w:bookmarkEnd w:id="1226"/>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A-5-9</w:t>
            </w:r>
            <w:r>
              <w:rPr>
                <w:rFonts w:eastAsia="Times New Roman"/>
              </w:rPr>
              <w:t xml:space="preserve">, </w:t>
            </w:r>
            <w:r>
              <w:rPr>
                <w:rFonts w:hint="eastAsia" w:eastAsia="Times New Roman"/>
              </w:rPr>
              <w:t>b</w:t>
            </w:r>
            <w:r>
              <w:rPr>
                <w:rFonts w:eastAsia="Times New Roman"/>
              </w:rPr>
              <w:t>bs</w:t>
            </w:r>
            <w:r>
              <w:rPr>
                <w:rFonts w:hint="eastAsia" w:eastAsia="Times New Roman"/>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管理员点赞bbs帖子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管理员表示想要点赞bbs帖子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5-9.0 bbs点赞</w:t>
            </w:r>
          </w:p>
          <w:p>
            <w:pPr>
              <w:rPr>
                <w:rFonts w:eastAsia="Times New Roman"/>
              </w:rPr>
            </w:pPr>
            <w:r>
              <w:rPr>
                <w:rFonts w:hint="eastAsia" w:eastAsia="Times New Roman"/>
              </w:rPr>
              <w:t>1.管理员通过指定条件查找，找到相应的帖子</w:t>
            </w:r>
            <w:r>
              <w:rPr>
                <w:color w:val="1F4E79" w:themeColor="accent1" w:themeShade="80"/>
              </w:rPr>
              <w:fldChar w:fldCharType="begin"/>
            </w:r>
            <w:r>
              <w:rPr>
                <w:color w:val="1F4E79" w:themeColor="accent1" w:themeShade="80"/>
              </w:rPr>
              <w:instrText xml:space="preserve"> HYPERLINK \l "A_5_1" </w:instrText>
            </w:r>
            <w:r>
              <w:rPr>
                <w:color w:val="1F4E79" w:themeColor="accent1" w:themeShade="80"/>
              </w:rPr>
              <w:fldChar w:fldCharType="separate"/>
            </w:r>
            <w:r>
              <w:rPr>
                <w:rStyle w:val="31"/>
                <w:rFonts w:hint="eastAsia" w:eastAsia="Times New Roman"/>
                <w:color w:val="1F4E79" w:themeColor="accent1" w:themeShade="80"/>
              </w:rPr>
              <w:t>（见</w:t>
            </w:r>
            <w:r>
              <w:rPr>
                <w:rStyle w:val="31"/>
                <w:rFonts w:eastAsia="Times New Roman"/>
                <w:color w:val="1F4E79" w:themeColor="accent1" w:themeShade="80"/>
              </w:rPr>
              <w:t>A</w:t>
            </w:r>
            <w:r>
              <w:rPr>
                <w:rStyle w:val="31"/>
                <w:rFonts w:hint="eastAsia" w:eastAsia="Times New Roman"/>
                <w:color w:val="1F4E79" w:themeColor="accent1" w:themeShade="80"/>
              </w:rPr>
              <w:t>-5-1）</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2.管理员选择相应的帖子</w:t>
            </w:r>
          </w:p>
          <w:p>
            <w:pPr>
              <w:rPr>
                <w:rFonts w:eastAsia="Times New Roman"/>
                <w:color w:val="FF0000"/>
              </w:rPr>
            </w:pPr>
            <w:r>
              <w:rPr>
                <w:rFonts w:hint="eastAsia" w:eastAsia="Times New Roman"/>
              </w:rPr>
              <w:t>3.点击</w:t>
            </w:r>
            <w:r>
              <w:rPr>
                <w:color w:val="1F4E79" w:themeColor="accent1" w:themeShade="80"/>
              </w:rPr>
              <w:fldChar w:fldCharType="begin"/>
            </w:r>
            <w:r>
              <w:rPr>
                <w:color w:val="1F4E79" w:themeColor="accent1" w:themeShade="80"/>
              </w:rPr>
              <w:instrText xml:space="preserve"> HYPERLINK \l "A_帖子详情界面_点赞按钮" </w:instrText>
            </w:r>
            <w:r>
              <w:rPr>
                <w:color w:val="1F4E79" w:themeColor="accent1" w:themeShade="80"/>
              </w:rPr>
              <w:fldChar w:fldCharType="separate"/>
            </w:r>
            <w:r>
              <w:rPr>
                <w:rStyle w:val="31"/>
                <w:rFonts w:hint="eastAsia" w:eastAsia="Times New Roman"/>
                <w:color w:val="1F4E79" w:themeColor="accent1" w:themeShade="80"/>
              </w:rPr>
              <w:t>点赞按钮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4.返回</w:t>
            </w:r>
            <w:r>
              <w:rPr>
                <w:color w:val="1F4E79" w:themeColor="accent1" w:themeShade="80"/>
              </w:rPr>
              <w:fldChar w:fldCharType="begin"/>
            </w:r>
            <w:r>
              <w:rPr>
                <w:color w:val="1F4E79" w:themeColor="accent1" w:themeShade="80"/>
              </w:rPr>
              <w:instrText xml:space="preserve"> HYPERLINK \l "A_帖子详情界面_点赞按钮"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5-9.0帖子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5-9.0帖子详情界面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ascii="宋体" w:hAnsi="宋体" w:eastAsia="Times New Roman" w:cs="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0.55</w:t>
            </w:r>
          </w:p>
        </w:tc>
      </w:tr>
    </w:tbl>
    <w:p>
      <w:pPr>
        <w:rPr>
          <w:color w:val="FF0000"/>
        </w:rPr>
      </w:pPr>
    </w:p>
    <w:p>
      <w:pPr>
        <w:pStyle w:val="5"/>
      </w:pPr>
      <w:bookmarkStart w:id="1227" w:name="_Toc10041"/>
      <w:bookmarkStart w:id="1228" w:name="A_帖子详情界面_点赞按钮"/>
      <w:r>
        <w:rPr>
          <w:rFonts w:hint="eastAsia"/>
          <w:lang w:val="en-US" w:eastAsia="zh-CN"/>
        </w:rPr>
        <w:t>4.3.47.1</w:t>
      </w:r>
      <w:r>
        <w:rPr>
          <w:rFonts w:hint="eastAsia"/>
        </w:rPr>
        <w:t>帖子详情界面/点赞按钮</w:t>
      </w:r>
      <w:bookmarkEnd w:id="1227"/>
    </w:p>
    <w:bookmarkEnd w:id="1228"/>
    <w:p>
      <w:pPr>
        <w:rPr>
          <w:color w:val="FF0000"/>
        </w:rPr>
      </w:pPr>
      <w:r>
        <w:drawing>
          <wp:inline distT="0" distB="0" distL="0" distR="0">
            <wp:extent cx="5274310" cy="3285490"/>
            <wp:effectExtent l="0" t="0" r="13970" b="635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430"/>
                    <a:stretch>
                      <a:fillRect/>
                    </a:stretch>
                  </pic:blipFill>
                  <pic:spPr>
                    <a:xfrm>
                      <a:off x="0" y="0"/>
                      <a:ext cx="5274310" cy="3285490"/>
                    </a:xfrm>
                    <a:prstGeom prst="rect">
                      <a:avLst/>
                    </a:prstGeom>
                  </pic:spPr>
                </pic:pic>
              </a:graphicData>
            </a:graphic>
          </wp:inline>
        </w:drawing>
      </w:r>
    </w:p>
    <w:p>
      <w:pPr>
        <w:pStyle w:val="5"/>
      </w:pPr>
      <w:bookmarkStart w:id="1229" w:name="_Toc22626"/>
      <w:r>
        <w:rPr>
          <w:rFonts w:hint="eastAsia"/>
          <w:lang w:val="en-US" w:eastAsia="zh-CN"/>
        </w:rPr>
        <w:t>4.3.47.2</w:t>
      </w:r>
      <w:r>
        <w:rPr>
          <w:rFonts w:hint="eastAsia"/>
        </w:rPr>
        <w:t>对话框图</w:t>
      </w:r>
      <w:bookmarkEnd w:id="1229"/>
    </w:p>
    <w:p>
      <w:pPr>
        <w:rPr>
          <w:color w:val="FF0000"/>
        </w:rPr>
      </w:pPr>
      <w:r>
        <w:drawing>
          <wp:inline distT="0" distB="0" distL="0" distR="0">
            <wp:extent cx="5274310" cy="3195955"/>
            <wp:effectExtent l="0" t="0" r="13970" b="444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31"/>
                    <a:stretch>
                      <a:fillRect/>
                    </a:stretch>
                  </pic:blipFill>
                  <pic:spPr>
                    <a:xfrm>
                      <a:off x="0" y="0"/>
                      <a:ext cx="5274310" cy="3195955"/>
                    </a:xfrm>
                    <a:prstGeom prst="rect">
                      <a:avLst/>
                    </a:prstGeom>
                  </pic:spPr>
                </pic:pic>
              </a:graphicData>
            </a:graphic>
          </wp:inline>
        </w:drawing>
      </w:r>
    </w:p>
    <w:p>
      <w:pPr>
        <w:pStyle w:val="4"/>
      </w:pPr>
      <w:bookmarkStart w:id="1230" w:name="_Toc2417"/>
      <w:bookmarkStart w:id="1231" w:name="_Toc10726"/>
      <w:r>
        <w:rPr>
          <w:rFonts w:hint="eastAsia"/>
        </w:rPr>
        <w:t>4.3.48管理员bbs踩</w:t>
      </w:r>
      <w:bookmarkEnd w:id="1230"/>
      <w:bookmarkEnd w:id="123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A-5-10</w:t>
            </w:r>
            <w:r>
              <w:rPr>
                <w:rFonts w:eastAsia="Times New Roman"/>
              </w:rPr>
              <w:t xml:space="preserve"> , </w:t>
            </w:r>
            <w:r>
              <w:rPr>
                <w:rFonts w:hint="eastAsia" w:eastAsia="Times New Roman"/>
              </w:rPr>
              <w:t>b</w:t>
            </w:r>
            <w:r>
              <w:rPr>
                <w:rFonts w:eastAsia="Times New Roman"/>
              </w:rPr>
              <w:t>bs</w:t>
            </w:r>
            <w:r>
              <w:rPr>
                <w:rFonts w:hint="eastAsia" w:eastAsia="Times New Roman"/>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冯一鸣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管理员踩bbs帖子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管理员表示想要踩bbs帖子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1.管理员身份得到认证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rPr>
            </w:pPr>
            <w:r>
              <w:rPr>
                <w:rFonts w:hint="eastAsia" w:eastAsia="Times New Roman"/>
                <w:b/>
              </w:rPr>
              <w:t>5-10.0bbs踩</w:t>
            </w:r>
          </w:p>
          <w:p>
            <w:pPr>
              <w:rPr>
                <w:rFonts w:eastAsia="Times New Roman"/>
              </w:rPr>
            </w:pPr>
            <w:r>
              <w:rPr>
                <w:rFonts w:hint="eastAsia" w:eastAsia="Times New Roman"/>
              </w:rPr>
              <w:t>1.管理员通过指定条件查找，找到相应的帖子</w:t>
            </w:r>
            <w:r>
              <w:fldChar w:fldCharType="begin"/>
            </w:r>
            <w:r>
              <w:instrText xml:space="preserve"> HYPERLINK \l "A_5_1" </w:instrText>
            </w:r>
            <w:r>
              <w:fldChar w:fldCharType="separate"/>
            </w:r>
            <w:r>
              <w:rPr>
                <w:rStyle w:val="31"/>
                <w:rFonts w:hint="eastAsia" w:eastAsia="Times New Roman"/>
              </w:rPr>
              <w:t>（见</w:t>
            </w:r>
            <w:r>
              <w:rPr>
                <w:rStyle w:val="31"/>
                <w:rFonts w:eastAsia="Times New Roman"/>
              </w:rPr>
              <w:t>A</w:t>
            </w:r>
            <w:r>
              <w:rPr>
                <w:rStyle w:val="31"/>
                <w:rFonts w:hint="eastAsia" w:eastAsia="Times New Roman"/>
              </w:rPr>
              <w:t>-5-1）</w:t>
            </w:r>
            <w:r>
              <w:rPr>
                <w:rStyle w:val="31"/>
                <w:rFonts w:hint="eastAsia" w:eastAsia="Times New Roman"/>
              </w:rPr>
              <w:fldChar w:fldCharType="end"/>
            </w:r>
          </w:p>
          <w:p>
            <w:pPr>
              <w:rPr>
                <w:rFonts w:eastAsia="Times New Roman"/>
              </w:rPr>
            </w:pPr>
            <w:r>
              <w:rPr>
                <w:rFonts w:hint="eastAsia" w:eastAsia="Times New Roman"/>
              </w:rPr>
              <w:t>2.管理员选择相应的帖子</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4.点击</w:t>
            </w:r>
            <w:r>
              <w:rPr>
                <w:color w:val="1F4E79" w:themeColor="accent1" w:themeShade="80"/>
              </w:rPr>
              <w:fldChar w:fldCharType="begin"/>
            </w:r>
            <w:r>
              <w:rPr>
                <w:color w:val="1F4E79" w:themeColor="accent1" w:themeShade="80"/>
              </w:rPr>
              <w:instrText xml:space="preserve"> HYPERLINK \l "A_帖子详情界面_踩按钮" </w:instrText>
            </w:r>
            <w:r>
              <w:rPr>
                <w:color w:val="1F4E79" w:themeColor="accent1" w:themeShade="80"/>
              </w:rPr>
              <w:fldChar w:fldCharType="separate"/>
            </w:r>
            <w:r>
              <w:rPr>
                <w:rStyle w:val="31"/>
                <w:rFonts w:hint="eastAsia" w:eastAsia="Times New Roman"/>
                <w:color w:val="1F4E79" w:themeColor="accent1" w:themeShade="80"/>
              </w:rPr>
              <w:t>踩按钮</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5.返回</w:t>
            </w:r>
            <w:r>
              <w:rPr>
                <w:color w:val="1F4E79" w:themeColor="accent1" w:themeShade="80"/>
              </w:rPr>
              <w:fldChar w:fldCharType="begin"/>
            </w:r>
            <w:r>
              <w:rPr>
                <w:color w:val="1F4E79" w:themeColor="accent1" w:themeShade="80"/>
              </w:rPr>
              <w:instrText xml:space="preserve"> HYPERLINK \l "A_帖子详情界面_踩按钮" </w:instrText>
            </w:r>
            <w:r>
              <w:rPr>
                <w:color w:val="1F4E79" w:themeColor="accent1" w:themeShade="80"/>
              </w:rPr>
              <w:fldChar w:fldCharType="separate"/>
            </w:r>
            <w:r>
              <w:rPr>
                <w:rStyle w:val="31"/>
                <w:rFonts w:hint="eastAsia" w:eastAsia="Times New Roman"/>
                <w:color w:val="1F4E79" w:themeColor="accent1" w:themeShade="80"/>
              </w:rPr>
              <w:t>帖子详情界面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5-10.0帖子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5-10.0帖子详情界面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eastAsia="Times New Roman"/>
              </w:rPr>
            </w:pPr>
            <w:r>
              <w:rPr>
                <w:rFonts w:hint="eastAsia" w:asciiTheme="minorEastAsia" w:hAnsiTheme="minorEastAsia" w:eastAsiaTheme="minorEastAsia"/>
              </w:rPr>
              <w:t>0.42</w:t>
            </w:r>
          </w:p>
        </w:tc>
      </w:tr>
    </w:tbl>
    <w:p/>
    <w:p>
      <w:pPr>
        <w:pStyle w:val="5"/>
      </w:pPr>
      <w:bookmarkStart w:id="1232" w:name="_Toc14289"/>
      <w:bookmarkStart w:id="1233" w:name="A_帖子详情界面_踩按钮"/>
      <w:r>
        <w:rPr>
          <w:rFonts w:hint="eastAsia"/>
          <w:lang w:val="en-US" w:eastAsia="zh-CN"/>
        </w:rPr>
        <w:t>4.3.48.1</w:t>
      </w:r>
      <w:r>
        <w:rPr>
          <w:rFonts w:hint="eastAsia"/>
        </w:rPr>
        <w:t>帖子详情界面/踩按钮</w:t>
      </w:r>
      <w:bookmarkEnd w:id="1232"/>
    </w:p>
    <w:bookmarkEnd w:id="1233"/>
    <w:p>
      <w:r>
        <w:drawing>
          <wp:inline distT="0" distB="0" distL="0" distR="0">
            <wp:extent cx="5274310" cy="3305175"/>
            <wp:effectExtent l="0" t="0" r="13970" b="190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432"/>
                    <a:stretch>
                      <a:fillRect/>
                    </a:stretch>
                  </pic:blipFill>
                  <pic:spPr>
                    <a:xfrm>
                      <a:off x="0" y="0"/>
                      <a:ext cx="5274310" cy="3305175"/>
                    </a:xfrm>
                    <a:prstGeom prst="rect">
                      <a:avLst/>
                    </a:prstGeom>
                  </pic:spPr>
                </pic:pic>
              </a:graphicData>
            </a:graphic>
          </wp:inline>
        </w:drawing>
      </w:r>
    </w:p>
    <w:p/>
    <w:p>
      <w:pPr>
        <w:pStyle w:val="5"/>
      </w:pPr>
      <w:bookmarkStart w:id="1234" w:name="_Toc12890"/>
      <w:r>
        <w:rPr>
          <w:rFonts w:hint="eastAsia"/>
          <w:lang w:val="en-US" w:eastAsia="zh-CN"/>
        </w:rPr>
        <w:t>4.3.48.2</w:t>
      </w:r>
      <w:r>
        <w:rPr>
          <w:rFonts w:hint="eastAsia"/>
        </w:rPr>
        <w:t>对话框图</w:t>
      </w:r>
      <w:bookmarkEnd w:id="1234"/>
    </w:p>
    <w:p>
      <w:r>
        <w:drawing>
          <wp:inline distT="0" distB="0" distL="0" distR="0">
            <wp:extent cx="5274310" cy="3375025"/>
            <wp:effectExtent l="0" t="0" r="13970" b="825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33"/>
                    <a:stretch>
                      <a:fillRect/>
                    </a:stretch>
                  </pic:blipFill>
                  <pic:spPr>
                    <a:xfrm>
                      <a:off x="0" y="0"/>
                      <a:ext cx="5274310" cy="3375025"/>
                    </a:xfrm>
                    <a:prstGeom prst="rect">
                      <a:avLst/>
                    </a:prstGeom>
                  </pic:spPr>
                </pic:pic>
              </a:graphicData>
            </a:graphic>
          </wp:inline>
        </w:drawing>
      </w:r>
    </w:p>
    <w:p/>
    <w:p>
      <w:pPr>
        <w:pStyle w:val="3"/>
      </w:pPr>
      <w:bookmarkStart w:id="1235" w:name="_Toc4816"/>
      <w:r>
        <w:rPr>
          <w:rFonts w:hint="eastAsia"/>
        </w:rPr>
        <w:t>4.4教师功能需求</w:t>
      </w:r>
      <w:bookmarkEnd w:id="922"/>
      <w:bookmarkEnd w:id="923"/>
      <w:bookmarkEnd w:id="924"/>
      <w:bookmarkEnd w:id="1235"/>
    </w:p>
    <w:p>
      <w:pPr>
        <w:pStyle w:val="4"/>
      </w:pPr>
      <w:bookmarkStart w:id="1236" w:name="_Toc18050"/>
      <w:bookmarkStart w:id="1237" w:name="_Toc19431"/>
      <w:bookmarkStart w:id="1238" w:name="_Toc25422"/>
      <w:bookmarkStart w:id="1239" w:name="_Toc2668"/>
      <w:r>
        <w:rPr>
          <w:rFonts w:hint="eastAsia"/>
        </w:rPr>
        <w:t>4.4.1教师</w:t>
      </w:r>
      <w:bookmarkEnd w:id="1236"/>
      <w:r>
        <w:rPr>
          <w:rFonts w:hint="eastAsia"/>
        </w:rPr>
        <w:t>登录</w:t>
      </w:r>
      <w:bookmarkEnd w:id="1237"/>
      <w:bookmarkEnd w:id="1238"/>
      <w:bookmarkEnd w:id="1239"/>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T-1-1</w:t>
            </w:r>
            <w:r>
              <w:rPr>
                <w:rFonts w:eastAsia="Times New Roman"/>
              </w:rPr>
              <w:t>,</w:t>
            </w:r>
            <w:r>
              <w:rPr>
                <w:rFonts w:hint="eastAsia" w:eastAsia="Times New Roman"/>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描述</w:t>
            </w:r>
          </w:p>
        </w:tc>
        <w:tc>
          <w:tcPr>
            <w:tcW w:w="4262" w:type="dxa"/>
          </w:tcPr>
          <w:p>
            <w:pPr>
              <w:rPr>
                <w:rFonts w:eastAsia="Times New Roman"/>
              </w:rPr>
            </w:pPr>
            <w:r>
              <w:rPr>
                <w:rFonts w:hint="eastAsia" w:eastAsia="Times New Roman"/>
              </w:rPr>
              <w:t>教师输入账号密码进入系统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前置条件</w:t>
            </w:r>
          </w:p>
        </w:tc>
        <w:tc>
          <w:tcPr>
            <w:tcW w:w="4262" w:type="dxa"/>
          </w:tcPr>
          <w:p>
            <w:pPr>
              <w:rPr>
                <w:rFonts w:eastAsia="Times New Roman"/>
              </w:rPr>
            </w:pPr>
            <w:r>
              <w:rPr>
                <w:rFonts w:hint="eastAsia" w:eastAsia="Times New Roman"/>
              </w:rPr>
              <w:t>1.教师已经注册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trPr>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正常流程</w:t>
            </w:r>
          </w:p>
        </w:tc>
        <w:tc>
          <w:tcPr>
            <w:tcW w:w="4262" w:type="dxa"/>
          </w:tcPr>
          <w:p>
            <w:pPr>
              <w:rPr>
                <w:rFonts w:eastAsiaTheme="minorEastAsia"/>
                <w:b/>
                <w:bCs/>
              </w:rPr>
            </w:pPr>
            <w:r>
              <w:rPr>
                <w:rFonts w:hint="eastAsia" w:eastAsia="Times New Roman"/>
                <w:b/>
                <w:bCs/>
              </w:rPr>
              <w:t>1-1.0.</w:t>
            </w:r>
            <w:r>
              <w:rPr>
                <w:rFonts w:hint="eastAsia"/>
                <w:b/>
                <w:bCs/>
                <w:lang w:val="en-US" w:eastAsia="zh-CN"/>
              </w:rPr>
              <w:t>教师</w:t>
            </w:r>
            <w:r>
              <w:rPr>
                <w:rFonts w:hint="eastAsia" w:eastAsia="Times New Roman"/>
                <w:b/>
                <w:bCs/>
              </w:rPr>
              <w:t>输入账号密码</w:t>
            </w:r>
            <w:r>
              <w:rPr>
                <w:rFonts w:hint="eastAsia"/>
                <w:b/>
                <w:bCs/>
                <w:lang w:val="en-US" w:eastAsia="zh-CN"/>
              </w:rPr>
              <w:t>登录</w:t>
            </w:r>
            <w:r>
              <w:rPr>
                <w:rFonts w:hint="eastAsia" w:eastAsia="Times New Roman"/>
                <w:b/>
                <w:bCs/>
              </w:rPr>
              <w:t>网站</w:t>
            </w:r>
          </w:p>
          <w:p>
            <w:pPr>
              <w:rPr>
                <w:rFonts w:eastAsia="Times New Roman"/>
              </w:rPr>
            </w:pPr>
            <w:r>
              <w:rPr>
                <w:rFonts w:hint="eastAsia" w:eastAsia="Times New Roman"/>
              </w:rPr>
              <w:t>1.教师打开网站</w:t>
            </w:r>
            <w:r>
              <w:rPr>
                <w:color w:val="1F4E79" w:themeColor="accent1" w:themeShade="80"/>
              </w:rPr>
              <w:fldChar w:fldCharType="begin"/>
            </w:r>
            <w:r>
              <w:rPr>
                <w:color w:val="1F4E79" w:themeColor="accent1" w:themeShade="80"/>
              </w:rPr>
              <w:instrText xml:space="preserve"> HYPERLINK \l "T_登录界面"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2.教师输入账号密码</w:t>
            </w:r>
          </w:p>
          <w:p>
            <w:pPr>
              <w:rPr>
                <w:rFonts w:eastAsiaTheme="minorEastAsia"/>
              </w:rPr>
            </w:pPr>
            <w:r>
              <w:rPr>
                <w:rFonts w:hint="eastAsia" w:eastAsia="Times New Roman"/>
              </w:rPr>
              <w:t>3.点击登录按钮</w:t>
            </w:r>
          </w:p>
          <w:p>
            <w:pPr>
              <w:rPr>
                <w:rFonts w:eastAsia="Times New Roman"/>
              </w:rPr>
            </w:pPr>
            <w:r>
              <w:rPr>
                <w:rFonts w:hint="eastAsia" w:eastAsia="Times New Roman"/>
              </w:rPr>
              <w:t>4.账号密码正确，进入</w:t>
            </w:r>
            <w:r>
              <w:rPr>
                <w:color w:val="1F4E79" w:themeColor="accent1" w:themeShade="80"/>
              </w:rPr>
              <w:fldChar w:fldCharType="begin"/>
            </w:r>
            <w:r>
              <w:rPr>
                <w:color w:val="1F4E79" w:themeColor="accent1" w:themeShade="80"/>
              </w:rPr>
              <w:instrText xml:space="preserve"> HYPERLINK \l "T_教师网站主页" </w:instrText>
            </w:r>
            <w:r>
              <w:rPr>
                <w:color w:val="1F4E79" w:themeColor="accent1" w:themeShade="80"/>
              </w:rPr>
              <w:fldChar w:fldCharType="separate"/>
            </w:r>
            <w:r>
              <w:rPr>
                <w:rStyle w:val="30"/>
                <w:rFonts w:hint="eastAsia" w:eastAsia="Times New Roman"/>
                <w:color w:val="1F4E79" w:themeColor="accent1" w:themeShade="80"/>
              </w:rPr>
              <w:t>主界面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trPr>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1-1.0E1 账号密码错误</w:t>
            </w:r>
          </w:p>
          <w:p>
            <w:pPr>
              <w:rPr>
                <w:rFonts w:eastAsia="Times New Roman"/>
              </w:rPr>
            </w:pPr>
            <w:r>
              <w:rPr>
                <w:rFonts w:hint="eastAsia"/>
                <w:lang w:val="en-US" w:eastAsia="zh-CN"/>
              </w:rPr>
              <w:t>E</w:t>
            </w:r>
            <w:r>
              <w:rPr>
                <w:rFonts w:hint="eastAsia" w:eastAsia="Times New Roman"/>
              </w:rPr>
              <w:t>1.</w:t>
            </w:r>
            <w:r>
              <w:fldChar w:fldCharType="begin"/>
            </w:r>
            <w:r>
              <w:instrText xml:space="preserve"> HYPERLINK \l "T_异常界面1" </w:instrText>
            </w:r>
            <w:r>
              <w:fldChar w:fldCharType="separate"/>
            </w:r>
            <w:r>
              <w:rPr>
                <w:rStyle w:val="30"/>
                <w:rFonts w:hint="eastAsia" w:eastAsia="Times New Roman"/>
              </w:rPr>
              <w:t>系统提示信息：账号密码错误</w:t>
            </w:r>
            <w:r>
              <w:rPr>
                <w:rStyle w:val="31"/>
                <w:rFonts w:hint="eastAsia" w:eastAsia="Times New Roman"/>
              </w:rPr>
              <w:fldChar w:fldCharType="end"/>
            </w:r>
          </w:p>
          <w:p>
            <w:pPr>
              <w:rPr>
                <w:rFonts w:eastAsia="Times New Roman"/>
                <w:b/>
                <w:bCs/>
              </w:rPr>
            </w:pPr>
            <w:r>
              <w:rPr>
                <w:rFonts w:hint="eastAsia" w:eastAsia="Times New Roman"/>
                <w:b/>
                <w:bCs/>
              </w:rPr>
              <w:t>1-1.0E2 账号不存在</w:t>
            </w:r>
          </w:p>
          <w:p>
            <w:pPr>
              <w:rPr>
                <w:rFonts w:eastAsia="Times New Roman"/>
              </w:rPr>
            </w:pPr>
            <w:r>
              <w:rPr>
                <w:rFonts w:hint="eastAsia"/>
                <w:lang w:val="en-US" w:eastAsia="zh-CN"/>
              </w:rPr>
              <w:t>E2</w:t>
            </w:r>
            <w:r>
              <w:rPr>
                <w:rFonts w:hint="eastAsia" w:eastAsia="Times New Roman"/>
              </w:rPr>
              <w:t>.</w:t>
            </w:r>
            <w:r>
              <w:fldChar w:fldCharType="begin"/>
            </w:r>
            <w:r>
              <w:instrText xml:space="preserve"> HYPERLINK \l "T_异常界面2" </w:instrText>
            </w:r>
            <w:r>
              <w:fldChar w:fldCharType="separate"/>
            </w:r>
            <w:r>
              <w:rPr>
                <w:rStyle w:val="30"/>
                <w:rFonts w:hint="eastAsia" w:eastAsia="Times New Roman"/>
              </w:rPr>
              <w:t>系统提示信息：账号不存在</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3" w:hRule="atLeast"/>
        </w:trPr>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1-1.0账号，密码，登录页面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1-1.0</w:t>
            </w:r>
            <w:r>
              <w:rPr>
                <w:rFonts w:hint="eastAsia"/>
                <w:lang w:val="en-US" w:eastAsia="zh-CN"/>
              </w:rPr>
              <w:t>E1，E2</w:t>
            </w:r>
            <w:r>
              <w:rPr>
                <w:rFonts w:hint="eastAsia" w:eastAsia="Times New Roman"/>
              </w:rPr>
              <w:t>，网站主页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BR-T-1 账号，密码必须正确且匹配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4.08</w:t>
            </w:r>
          </w:p>
        </w:tc>
      </w:tr>
    </w:tbl>
    <w:p>
      <w:pPr>
        <w:widowControl/>
        <w:jc w:val="left"/>
        <w:rPr>
          <w:color w:val="FF0000"/>
        </w:rPr>
      </w:pPr>
      <w:bookmarkStart w:id="1240" w:name="T_登录界面"/>
      <w:bookmarkStart w:id="1241" w:name="_Toc32013"/>
      <w:r>
        <w:rPr>
          <w:rStyle w:val="37"/>
          <w:rFonts w:hint="eastAsia"/>
          <w:lang w:val="en-US" w:eastAsia="zh-CN"/>
        </w:rPr>
        <w:t>4.4.1.1</w:t>
      </w:r>
      <w:r>
        <w:rPr>
          <w:rStyle w:val="37"/>
          <w:rFonts w:hint="eastAsia"/>
        </w:rPr>
        <w:t>登录界面</w:t>
      </w:r>
      <w:bookmarkEnd w:id="1240"/>
      <w:bookmarkEnd w:id="1241"/>
      <w:r>
        <w:rPr>
          <w:rFonts w:hint="eastAsia"/>
          <w:color w:val="FF0000"/>
        </w:rPr>
        <w:t>：</w:t>
      </w:r>
    </w:p>
    <w:p>
      <w:pPr>
        <w:widowControl/>
        <w:jc w:val="left"/>
      </w:pPr>
      <w:r>
        <w:drawing>
          <wp:inline distT="0" distB="0" distL="114300" distR="114300">
            <wp:extent cx="5261610" cy="3004185"/>
            <wp:effectExtent l="0" t="0" r="11430" b="1333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434"/>
                    <a:stretch>
                      <a:fillRect/>
                    </a:stretch>
                  </pic:blipFill>
                  <pic:spPr>
                    <a:xfrm>
                      <a:off x="0" y="0"/>
                      <a:ext cx="5261610" cy="3004185"/>
                    </a:xfrm>
                    <a:prstGeom prst="rect">
                      <a:avLst/>
                    </a:prstGeom>
                    <a:noFill/>
                    <a:ln w="9525">
                      <a:noFill/>
                    </a:ln>
                  </pic:spPr>
                </pic:pic>
              </a:graphicData>
            </a:graphic>
          </wp:inline>
        </w:drawing>
      </w:r>
    </w:p>
    <w:p>
      <w:pPr>
        <w:widowControl/>
        <w:jc w:val="left"/>
      </w:pPr>
    </w:p>
    <w:p>
      <w:pPr>
        <w:widowControl/>
        <w:jc w:val="left"/>
        <w:rPr>
          <w:color w:val="FF0000"/>
        </w:rPr>
      </w:pPr>
      <w:bookmarkStart w:id="1242" w:name="T_教师网站主页"/>
      <w:bookmarkStart w:id="1243" w:name="_Toc27516"/>
      <w:r>
        <w:rPr>
          <w:rStyle w:val="37"/>
          <w:rFonts w:hint="eastAsia"/>
          <w:lang w:val="en-US" w:eastAsia="zh-CN"/>
        </w:rPr>
        <w:t>4.4.1.2</w:t>
      </w:r>
      <w:r>
        <w:rPr>
          <w:rStyle w:val="37"/>
          <w:rFonts w:hint="eastAsia"/>
        </w:rPr>
        <w:t>教师网站主页</w:t>
      </w:r>
      <w:bookmarkEnd w:id="1242"/>
      <w:bookmarkEnd w:id="1243"/>
      <w:r>
        <w:rPr>
          <w:rFonts w:hint="eastAsia"/>
          <w:color w:val="FF0000"/>
        </w:rPr>
        <w:t>：</w:t>
      </w:r>
    </w:p>
    <w:p>
      <w:pPr>
        <w:widowControl/>
        <w:jc w:val="left"/>
      </w:pPr>
      <w:r>
        <w:drawing>
          <wp:inline distT="0" distB="0" distL="114300" distR="114300">
            <wp:extent cx="5261610" cy="2635885"/>
            <wp:effectExtent l="0" t="0" r="11430" b="635"/>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435"/>
                    <a:stretch>
                      <a:fillRect/>
                    </a:stretch>
                  </pic:blipFill>
                  <pic:spPr>
                    <a:xfrm>
                      <a:off x="0" y="0"/>
                      <a:ext cx="5261610" cy="2635885"/>
                    </a:xfrm>
                    <a:prstGeom prst="rect">
                      <a:avLst/>
                    </a:prstGeom>
                    <a:noFill/>
                    <a:ln w="9525">
                      <a:noFill/>
                    </a:ln>
                  </pic:spPr>
                </pic:pic>
              </a:graphicData>
            </a:graphic>
          </wp:inline>
        </w:drawing>
      </w:r>
    </w:p>
    <w:p>
      <w:pPr>
        <w:widowControl/>
        <w:jc w:val="left"/>
        <w:rPr>
          <w:color w:val="FF0000"/>
        </w:rPr>
      </w:pPr>
      <w:bookmarkStart w:id="1244" w:name="_Toc5418"/>
      <w:bookmarkStart w:id="1245" w:name="T_异常界面1"/>
      <w:r>
        <w:rPr>
          <w:rStyle w:val="37"/>
          <w:rFonts w:hint="eastAsia"/>
          <w:lang w:val="en-US" w:eastAsia="zh-CN"/>
        </w:rPr>
        <w:t>4.4.1.3</w:t>
      </w:r>
      <w:r>
        <w:rPr>
          <w:rStyle w:val="37"/>
          <w:rFonts w:hint="eastAsia"/>
        </w:rPr>
        <w:t>异常界面</w:t>
      </w:r>
      <w:bookmarkEnd w:id="1244"/>
      <w:bookmarkEnd w:id="1245"/>
      <w:r>
        <w:rPr>
          <w:rFonts w:hint="eastAsia"/>
          <w:color w:val="FF0000"/>
        </w:rPr>
        <w:t>：</w:t>
      </w:r>
    </w:p>
    <w:p>
      <w:pPr>
        <w:widowControl/>
        <w:numPr>
          <w:ilvl w:val="0"/>
          <w:numId w:val="12"/>
        </w:numPr>
        <w:jc w:val="left"/>
        <w:rPr>
          <w:color w:val="FF0000"/>
        </w:rPr>
      </w:pPr>
      <w:r>
        <w:rPr>
          <w:rFonts w:hint="eastAsia"/>
          <w:color w:val="FF0000"/>
        </w:rPr>
        <w:t>系统提示：账号密码错误</w:t>
      </w:r>
    </w:p>
    <w:p>
      <w:pPr>
        <w:widowControl/>
        <w:jc w:val="left"/>
      </w:pPr>
      <w:r>
        <w:drawing>
          <wp:inline distT="0" distB="0" distL="114300" distR="114300">
            <wp:extent cx="2800350" cy="3009900"/>
            <wp:effectExtent l="0" t="0" r="3810" b="7620"/>
            <wp:docPr id="2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
                    <pic:cNvPicPr>
                      <a:picLocks noChangeAspect="1"/>
                    </pic:cNvPicPr>
                  </pic:nvPicPr>
                  <pic:blipFill>
                    <a:blip r:embed="rId436"/>
                    <a:stretch>
                      <a:fillRect/>
                    </a:stretch>
                  </pic:blipFill>
                  <pic:spPr>
                    <a:xfrm>
                      <a:off x="0" y="0"/>
                      <a:ext cx="2800350" cy="3009900"/>
                    </a:xfrm>
                    <a:prstGeom prst="rect">
                      <a:avLst/>
                    </a:prstGeom>
                    <a:noFill/>
                    <a:ln w="9525">
                      <a:noFill/>
                    </a:ln>
                  </pic:spPr>
                </pic:pic>
              </a:graphicData>
            </a:graphic>
          </wp:inline>
        </w:drawing>
      </w:r>
    </w:p>
    <w:p>
      <w:pPr>
        <w:widowControl/>
        <w:jc w:val="left"/>
        <w:rPr>
          <w:color w:val="FF0000"/>
        </w:rPr>
      </w:pPr>
      <w:r>
        <w:rPr>
          <w:rFonts w:hint="eastAsia"/>
          <w:color w:val="FF0000"/>
        </w:rPr>
        <w:t>1.</w:t>
      </w:r>
      <w:bookmarkStart w:id="1246" w:name="T_异常界面2"/>
      <w:r>
        <w:rPr>
          <w:rFonts w:hint="eastAsia"/>
          <w:color w:val="FF0000"/>
        </w:rPr>
        <w:t>系统提示信息</w:t>
      </w:r>
      <w:bookmarkEnd w:id="1246"/>
      <w:r>
        <w:rPr>
          <w:rFonts w:hint="eastAsia"/>
          <w:color w:val="FF0000"/>
        </w:rPr>
        <w:t>：账号不存在</w:t>
      </w:r>
    </w:p>
    <w:p>
      <w:pPr>
        <w:widowControl/>
        <w:jc w:val="left"/>
      </w:pPr>
      <w:r>
        <w:drawing>
          <wp:inline distT="0" distB="0" distL="114300" distR="114300">
            <wp:extent cx="2800350" cy="2962275"/>
            <wp:effectExtent l="0" t="0" r="3810" b="9525"/>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
                    <pic:cNvPicPr>
                      <a:picLocks noChangeAspect="1"/>
                    </pic:cNvPicPr>
                  </pic:nvPicPr>
                  <pic:blipFill>
                    <a:blip r:embed="rId437"/>
                    <a:stretch>
                      <a:fillRect/>
                    </a:stretch>
                  </pic:blipFill>
                  <pic:spPr>
                    <a:xfrm>
                      <a:off x="0" y="0"/>
                      <a:ext cx="2800350" cy="2962275"/>
                    </a:xfrm>
                    <a:prstGeom prst="rect">
                      <a:avLst/>
                    </a:prstGeom>
                    <a:noFill/>
                    <a:ln w="9525">
                      <a:noFill/>
                    </a:ln>
                  </pic:spPr>
                </pic:pic>
              </a:graphicData>
            </a:graphic>
          </wp:inline>
        </w:drawing>
      </w:r>
    </w:p>
    <w:p>
      <w:pPr>
        <w:widowControl/>
        <w:jc w:val="left"/>
        <w:rPr>
          <w:rFonts w:eastAsiaTheme="minorEastAsia"/>
          <w:color w:val="FF0000"/>
        </w:rPr>
      </w:pPr>
      <w:bookmarkStart w:id="1247" w:name="_Toc8541"/>
      <w:r>
        <w:rPr>
          <w:rStyle w:val="37"/>
          <w:rFonts w:hint="eastAsia"/>
          <w:lang w:val="en-US" w:eastAsia="zh-CN"/>
        </w:rPr>
        <w:t>4.4.1.4</w:t>
      </w:r>
      <w:r>
        <w:rPr>
          <w:rStyle w:val="37"/>
          <w:rFonts w:hint="eastAsia"/>
        </w:rPr>
        <w:t>对话框图</w:t>
      </w:r>
      <w:bookmarkEnd w:id="1247"/>
      <w:r>
        <w:rPr>
          <w:rFonts w:hint="eastAsia"/>
          <w:color w:val="FF0000"/>
        </w:rPr>
        <w:t>：</w:t>
      </w:r>
    </w:p>
    <w:p>
      <w:pPr>
        <w:widowControl/>
        <w:jc w:val="left"/>
      </w:pPr>
      <w:r>
        <w:drawing>
          <wp:inline distT="0" distB="0" distL="114300" distR="114300">
            <wp:extent cx="5272405" cy="3478530"/>
            <wp:effectExtent l="0" t="0" r="635" b="11430"/>
            <wp:docPr id="2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
                    <pic:cNvPicPr>
                      <a:picLocks noChangeAspect="1"/>
                    </pic:cNvPicPr>
                  </pic:nvPicPr>
                  <pic:blipFill>
                    <a:blip r:embed="rId438"/>
                    <a:stretch>
                      <a:fillRect/>
                    </a:stretch>
                  </pic:blipFill>
                  <pic:spPr>
                    <a:xfrm>
                      <a:off x="0" y="0"/>
                      <a:ext cx="5272405" cy="3478530"/>
                    </a:xfrm>
                    <a:prstGeom prst="rect">
                      <a:avLst/>
                    </a:prstGeom>
                    <a:noFill/>
                    <a:ln w="9525">
                      <a:noFill/>
                    </a:ln>
                  </pic:spPr>
                </pic:pic>
              </a:graphicData>
            </a:graphic>
          </wp:inline>
        </w:drawing>
      </w:r>
    </w:p>
    <w:p>
      <w:pPr>
        <w:pStyle w:val="4"/>
      </w:pPr>
      <w:bookmarkStart w:id="1248" w:name="_Toc5904"/>
      <w:bookmarkStart w:id="1249" w:name="_Toc22887"/>
      <w:bookmarkStart w:id="1250" w:name="_Toc26755"/>
      <w:bookmarkStart w:id="1251" w:name="_Toc29030"/>
      <w:r>
        <w:rPr>
          <w:rFonts w:hint="eastAsia"/>
        </w:rPr>
        <w:t>4.4.2教师</w:t>
      </w:r>
      <w:r>
        <w:rPr>
          <w:rFonts w:hint="eastAsia"/>
          <w:lang w:val="en-US" w:eastAsia="zh-CN"/>
        </w:rPr>
        <w:t>找回</w:t>
      </w:r>
      <w:r>
        <w:rPr>
          <w:rFonts w:hint="eastAsia"/>
        </w:rPr>
        <w:t>密码</w:t>
      </w:r>
      <w:bookmarkEnd w:id="1248"/>
      <w:bookmarkEnd w:id="1249"/>
      <w:bookmarkEnd w:id="1250"/>
      <w:bookmarkEnd w:id="1251"/>
    </w:p>
    <w:p>
      <w:pPr>
        <w:widowControl/>
        <w:jc w:val="left"/>
        <w:rPr>
          <w:rFonts w:ascii="宋体" w:hAnsi="宋体" w:cs="宋体"/>
          <w:kern w:val="0"/>
          <w:sz w:val="24"/>
          <w:lang w:bidi="ar"/>
        </w:rPr>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-1-</w:t>
            </w:r>
            <w:r>
              <w:rPr>
                <w:rFonts w:hint="eastAsia" w:eastAsia="Times New Roman"/>
              </w:rPr>
              <w:t>2</w:t>
            </w:r>
            <w:r>
              <w:rPr>
                <w:rFonts w:eastAsia="Times New Roman"/>
              </w:rPr>
              <w:t>,</w:t>
            </w:r>
            <w:r>
              <w:rPr>
                <w:rFonts w:hint="eastAsia" w:eastAsia="Times New Roman"/>
              </w:rPr>
              <w:t>教师</w:t>
            </w:r>
            <w:r>
              <w:rPr>
                <w:rFonts w:hint="eastAsia"/>
                <w:lang w:val="en-US" w:eastAsia="zh-CN"/>
              </w:rPr>
              <w:t>找回</w:t>
            </w:r>
            <w:r>
              <w:rPr>
                <w:rFonts w:hint="eastAsia" w:eastAsia="Times New Roma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教师登录时忘记密码，需要找回自己的密码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教师在登录时，忘记自己的密码，希望找回自己的密码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教师已有一个注册账号且该账号未被冻结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1.教师新密码，邮箱验证码信息记录到数据库</w:t>
            </w:r>
          </w:p>
          <w:p>
            <w:pPr>
              <w:rPr>
                <w:rFonts w:eastAsia="Times New Roman"/>
              </w:rPr>
            </w:pPr>
            <w:r>
              <w:rPr>
                <w:rFonts w:hint="eastAsia" w:eastAsia="Times New Roman"/>
              </w:rPr>
              <w:t>2.显示登录界面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heme="minorEastAsia"/>
                <w:b/>
                <w:bCs/>
              </w:rPr>
            </w:pPr>
            <w:r>
              <w:rPr>
                <w:rFonts w:hint="eastAsia" w:eastAsia="Times New Roman"/>
                <w:b/>
                <w:bCs/>
              </w:rPr>
              <w:t>1-2.0教师找回密码</w:t>
            </w:r>
          </w:p>
          <w:p>
            <w:pPr>
              <w:rPr>
                <w:rFonts w:eastAsia="Times New Roman"/>
              </w:rPr>
            </w:pPr>
            <w:r>
              <w:rPr>
                <w:rFonts w:hint="eastAsia" w:eastAsia="Times New Roman"/>
              </w:rPr>
              <w:t>1.教师打开网站</w:t>
            </w:r>
            <w:r>
              <w:rPr>
                <w:color w:val="1F4E79" w:themeColor="accent1" w:themeShade="80"/>
              </w:rPr>
              <w:fldChar w:fldCharType="begin"/>
            </w:r>
            <w:r>
              <w:rPr>
                <w:color w:val="1F4E79" w:themeColor="accent1" w:themeShade="80"/>
              </w:rPr>
              <w:instrText xml:space="preserve"> HYPERLINK \l "T_登录界面1"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p>
          <w:p>
            <w:pPr>
              <w:rPr>
                <w:rFonts w:hint="eastAsia" w:eastAsia="Times New Roman"/>
              </w:rPr>
            </w:pPr>
            <w:r>
              <w:rPr>
                <w:rFonts w:hint="eastAsia" w:eastAsia="Times New Roman"/>
              </w:rPr>
              <w:t>2.点击忘记密码</w:t>
            </w:r>
          </w:p>
          <w:p>
            <w:pPr>
              <w:rPr>
                <w:rFonts w:hint="eastAsia" w:eastAsia="宋体"/>
                <w:lang w:val="en-US" w:eastAsia="zh-CN"/>
              </w:rPr>
            </w:pPr>
            <w:r>
              <w:rPr>
                <w:rFonts w:hint="eastAsia"/>
                <w:lang w:val="en-US" w:eastAsia="zh-CN"/>
              </w:rPr>
              <w:t>3.跳转至找回密码界面</w:t>
            </w:r>
          </w:p>
          <w:p>
            <w:pPr>
              <w:rPr>
                <w:rFonts w:eastAsia="Times New Roman"/>
                <w:color w:val="1F4E79" w:themeColor="accent1" w:themeShade="80"/>
              </w:rPr>
            </w:pPr>
            <w:r>
              <w:rPr>
                <w:rFonts w:hint="eastAsia" w:eastAsia="Times New Roman"/>
              </w:rPr>
              <w:t>3.</w:t>
            </w:r>
            <w:r>
              <w:rPr>
                <w:rStyle w:val="31"/>
                <w:rFonts w:eastAsia="Times New Roman"/>
                <w:color w:val="1F4E79" w:themeColor="accent1" w:themeShade="80"/>
              </w:rPr>
              <w:fldChar w:fldCharType="begin"/>
            </w:r>
            <w:r>
              <w:rPr>
                <w:rStyle w:val="31"/>
                <w:rFonts w:eastAsia="宋体"/>
                <w:color w:val="1F4E79" w:themeColor="accent1" w:themeShade="80"/>
              </w:rPr>
              <w:instrText xml:space="preserve"> HYPERLINK \l "T_找回密码界面" </w:instrText>
            </w:r>
            <w:r>
              <w:rPr>
                <w:rStyle w:val="31"/>
                <w:rFonts w:eastAsia="宋体"/>
                <w:color w:val="1F4E79" w:themeColor="accent1" w:themeShade="80"/>
              </w:rPr>
              <w:fldChar w:fldCharType="separate"/>
            </w:r>
            <w:r>
              <w:rPr>
                <w:rStyle w:val="30"/>
                <w:rFonts w:hint="eastAsia" w:eastAsia="Times New Roman"/>
                <w:color w:val="1F4E79" w:themeColor="accent1" w:themeShade="80"/>
              </w:rPr>
              <w:t>填写用户名，新密码，确认新密码，邮箱，邮箱验证码。</w:t>
            </w:r>
            <w:r>
              <w:rPr>
                <w:rStyle w:val="31"/>
                <w:rFonts w:eastAsia="Times New Roman"/>
                <w:color w:val="1F4E79" w:themeColor="accent1" w:themeShade="80"/>
              </w:rPr>
              <w:fldChar w:fldCharType="end"/>
            </w:r>
          </w:p>
          <w:p>
            <w:pPr>
              <w:rPr>
                <w:rFonts w:eastAsia="Times New Roman"/>
              </w:rPr>
            </w:pPr>
            <w:r>
              <w:rPr>
                <w:rFonts w:hint="eastAsia" w:eastAsia="Times New Roman"/>
              </w:rPr>
              <w:t>4.信息正确，系统修改该用户的密码并且存储到系统中</w:t>
            </w:r>
          </w:p>
          <w:p>
            <w:pPr>
              <w:rPr>
                <w:rFonts w:eastAsia="Times New Roman"/>
              </w:rPr>
            </w:pPr>
            <w:r>
              <w:rPr>
                <w:rFonts w:hint="eastAsia" w:eastAsia="Times New Roman"/>
              </w:rPr>
              <w:t>5.返回</w:t>
            </w:r>
            <w:r>
              <w:rPr>
                <w:rFonts w:hint="eastAsia" w:eastAsia="Times New Roman"/>
                <w:color w:val="000000" w:themeColor="text1"/>
                <w14:textFill>
                  <w14:solidFill>
                    <w14:schemeClr w14:val="tx1"/>
                  </w14:solidFill>
                </w14:textFill>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1-2.1教师取消修改密码</w:t>
            </w:r>
          </w:p>
          <w:p>
            <w:pPr>
              <w:rPr>
                <w:rFonts w:eastAsiaTheme="minorEastAsia"/>
              </w:rPr>
            </w:pPr>
            <w:r>
              <w:rPr>
                <w:rFonts w:hint="eastAsia" w:eastAsia="Times New Roman"/>
              </w:rPr>
              <w:t>1.教师点击登录按钮，返回登录界面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heme="minorEastAsia"/>
                <w:b/>
                <w:bCs/>
              </w:rPr>
            </w:pPr>
            <w:r>
              <w:rPr>
                <w:rFonts w:hint="eastAsia" w:eastAsia="Times New Roman"/>
                <w:b/>
                <w:bCs/>
              </w:rPr>
              <w:t>1-2.0E1用户名不存在或不匹配</w:t>
            </w:r>
          </w:p>
          <w:p>
            <w:pPr>
              <w:numPr>
                <w:ilvl w:val="0"/>
                <w:numId w:val="0"/>
              </w:numPr>
              <w:rPr>
                <w:rFonts w:eastAsia="Times New Roman"/>
              </w:rPr>
            </w:pPr>
            <w:r>
              <w:rPr>
                <w:rFonts w:hint="eastAsia"/>
                <w:lang w:val="en-US" w:eastAsia="zh-CN"/>
              </w:rPr>
              <w:t>E1.</w:t>
            </w:r>
            <w:r>
              <w:rPr>
                <w:rFonts w:hint="eastAsia" w:eastAsia="Times New Roman"/>
              </w:rPr>
              <w:t>系统提示信息：</w:t>
            </w:r>
            <w:r>
              <w:fldChar w:fldCharType="begin"/>
            </w:r>
            <w:r>
              <w:instrText xml:space="preserve"> HYPERLINK \l "T_异常界面_1" </w:instrText>
            </w:r>
            <w:r>
              <w:fldChar w:fldCharType="separate"/>
            </w:r>
            <w:r>
              <w:rPr>
                <w:rStyle w:val="30"/>
                <w:rFonts w:hint="eastAsia" w:eastAsia="Times New Roman"/>
              </w:rPr>
              <w:t>用户名不存在或用户名不匹配</w:t>
            </w:r>
            <w:r>
              <w:rPr>
                <w:rStyle w:val="31"/>
                <w:rFonts w:hint="eastAsia" w:eastAsia="Times New Roman"/>
              </w:rPr>
              <w:fldChar w:fldCharType="end"/>
            </w:r>
          </w:p>
          <w:p>
            <w:pPr>
              <w:rPr>
                <w:rFonts w:eastAsiaTheme="minorEastAsia"/>
                <w:b/>
                <w:bCs/>
              </w:rPr>
            </w:pPr>
            <w:r>
              <w:rPr>
                <w:rFonts w:hint="eastAsia" w:eastAsia="Times New Roman"/>
                <w:b/>
                <w:bCs/>
              </w:rPr>
              <w:t>1-2.0E2新密码错误</w:t>
            </w:r>
          </w:p>
          <w:p>
            <w:pPr>
              <w:rPr>
                <w:rFonts w:eastAsiaTheme="minorEastAsia"/>
              </w:rPr>
            </w:pPr>
            <w:r>
              <w:rPr>
                <w:rFonts w:hint="eastAsia"/>
                <w:lang w:val="en-US" w:eastAsia="zh-CN"/>
              </w:rPr>
              <w:t>E2</w:t>
            </w:r>
            <w:r>
              <w:rPr>
                <w:rFonts w:hint="eastAsia" w:eastAsia="Times New Roman"/>
              </w:rPr>
              <w:t>.系统提示信息：</w:t>
            </w:r>
            <w:r>
              <w:fldChar w:fldCharType="begin"/>
            </w:r>
            <w:r>
              <w:instrText xml:space="preserve"> HYPERLINK \l "T_异常界面_2" </w:instrText>
            </w:r>
            <w:r>
              <w:fldChar w:fldCharType="separate"/>
            </w:r>
            <w:r>
              <w:rPr>
                <w:rStyle w:val="30"/>
                <w:rFonts w:hint="eastAsia" w:eastAsia="Times New Roman"/>
              </w:rPr>
              <w:t>密码长度小于6位或密码长度大于20位</w:t>
            </w:r>
            <w:r>
              <w:rPr>
                <w:rStyle w:val="31"/>
                <w:rFonts w:hint="eastAsia" w:eastAsia="Times New Roman"/>
              </w:rPr>
              <w:fldChar w:fldCharType="end"/>
            </w:r>
          </w:p>
          <w:p>
            <w:pPr>
              <w:rPr>
                <w:rFonts w:eastAsiaTheme="minorEastAsia"/>
                <w:b/>
                <w:bCs/>
              </w:rPr>
            </w:pPr>
            <w:r>
              <w:rPr>
                <w:rFonts w:hint="eastAsia" w:eastAsia="Times New Roman"/>
                <w:b/>
                <w:bCs/>
              </w:rPr>
              <w:t>1-2.0E3确认新密码错误</w:t>
            </w:r>
          </w:p>
          <w:p>
            <w:pPr>
              <w:rPr>
                <w:rFonts w:eastAsia="Times New Roman"/>
              </w:rPr>
            </w:pPr>
            <w:r>
              <w:rPr>
                <w:rFonts w:hint="eastAsia"/>
                <w:lang w:val="en-US" w:eastAsia="zh-CN"/>
              </w:rPr>
              <w:t>E3</w:t>
            </w:r>
            <w:r>
              <w:rPr>
                <w:rFonts w:hint="eastAsia" w:eastAsia="Times New Roman"/>
              </w:rPr>
              <w:t>.系统提示信息：</w:t>
            </w:r>
            <w:r>
              <w:fldChar w:fldCharType="begin"/>
            </w:r>
            <w:r>
              <w:instrText xml:space="preserve"> HYPERLINK \l "T_异常界面_3" </w:instrText>
            </w:r>
            <w:r>
              <w:fldChar w:fldCharType="separate"/>
            </w:r>
            <w:r>
              <w:rPr>
                <w:rStyle w:val="30"/>
                <w:rFonts w:hint="eastAsia" w:eastAsia="Times New Roman"/>
              </w:rPr>
              <w:t>确认新密码长度小于6位或密码长度大于20位</w:t>
            </w:r>
            <w:r>
              <w:rPr>
                <w:rStyle w:val="31"/>
                <w:rFonts w:hint="eastAsia" w:eastAsia="Times New Roman"/>
              </w:rPr>
              <w:fldChar w:fldCharType="end"/>
            </w:r>
          </w:p>
          <w:p>
            <w:pPr>
              <w:rPr>
                <w:rFonts w:eastAsia="Times New Roman"/>
                <w:b/>
                <w:bCs/>
              </w:rPr>
            </w:pPr>
            <w:r>
              <w:rPr>
                <w:rFonts w:hint="eastAsia" w:eastAsia="Times New Roman"/>
                <w:b/>
                <w:bCs/>
              </w:rPr>
              <w:t>1.2.0E4邮箱不正确</w:t>
            </w:r>
          </w:p>
          <w:p>
            <w:pPr>
              <w:rPr>
                <w:rFonts w:eastAsiaTheme="minorEastAsia"/>
              </w:rPr>
            </w:pPr>
            <w:r>
              <w:rPr>
                <w:rFonts w:hint="eastAsia"/>
                <w:lang w:val="en-US" w:eastAsia="zh-CN"/>
              </w:rPr>
              <w:t>E4</w:t>
            </w:r>
            <w:r>
              <w:rPr>
                <w:rFonts w:hint="eastAsia" w:eastAsia="Times New Roman"/>
              </w:rPr>
              <w:t>.系统提示信息：</w:t>
            </w:r>
            <w:r>
              <w:fldChar w:fldCharType="begin"/>
            </w:r>
            <w:r>
              <w:instrText xml:space="preserve"> HYPERLINK \l "T_异常界面_4" </w:instrText>
            </w:r>
            <w:r>
              <w:fldChar w:fldCharType="separate"/>
            </w:r>
            <w:r>
              <w:rPr>
                <w:rStyle w:val="30"/>
                <w:rFonts w:hint="eastAsia" w:eastAsia="Times New Roman"/>
              </w:rPr>
              <w:t>邮箱格式不匹配</w:t>
            </w:r>
            <w:r>
              <w:rPr>
                <w:rStyle w:val="31"/>
                <w:rFonts w:hint="eastAsia" w:eastAsia="Times New Roman"/>
              </w:rPr>
              <w:fldChar w:fldCharType="end"/>
            </w:r>
          </w:p>
          <w:p>
            <w:pPr>
              <w:rPr>
                <w:rFonts w:eastAsia="Times New Roman"/>
                <w:b/>
                <w:bCs/>
              </w:rPr>
            </w:pPr>
            <w:r>
              <w:rPr>
                <w:rFonts w:hint="eastAsia" w:eastAsia="Times New Roman"/>
                <w:b/>
                <w:bCs/>
              </w:rPr>
              <w:t>1-2.0E5邮箱验证码不正确</w:t>
            </w:r>
          </w:p>
          <w:p>
            <w:pPr>
              <w:rPr>
                <w:rFonts w:eastAsia="Times New Roman"/>
              </w:rPr>
            </w:pPr>
            <w:r>
              <w:rPr>
                <w:rFonts w:hint="eastAsia"/>
                <w:lang w:val="en-US" w:eastAsia="zh-CN"/>
              </w:rPr>
              <w:t>E5</w:t>
            </w:r>
            <w:r>
              <w:rPr>
                <w:rFonts w:hint="eastAsia" w:eastAsia="Times New Roman"/>
              </w:rPr>
              <w:t>.系统提示信息：</w:t>
            </w:r>
            <w:r>
              <w:fldChar w:fldCharType="begin"/>
            </w:r>
            <w:r>
              <w:instrText xml:space="preserve"> HYPERLINK \l "T_异常界面_5" </w:instrText>
            </w:r>
            <w:r>
              <w:fldChar w:fldCharType="separate"/>
            </w:r>
            <w:r>
              <w:rPr>
                <w:rStyle w:val="30"/>
                <w:rFonts w:hint="eastAsia" w:eastAsia="Times New Roman"/>
              </w:rPr>
              <w:t>邮箱验证码不正确</w:t>
            </w:r>
            <w:r>
              <w:rPr>
                <w:rStyle w:val="31"/>
                <w:rFonts w:hint="eastAsia" w:eastAsia="Times New Roman"/>
              </w:rPr>
              <w:fldChar w:fldCharType="end"/>
            </w:r>
          </w:p>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1-2.0用户名，新密码，确认新密码，邮箱，邮箱验证码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b/>
                <w:bCs/>
              </w:rPr>
            </w:pPr>
            <w:r>
              <w:rPr>
                <w:rFonts w:hint="eastAsia" w:eastAsia="Times New Roman"/>
                <w:b/>
                <w:bCs/>
              </w:rPr>
              <w:t>1-2.0 错误信息</w:t>
            </w:r>
          </w:p>
          <w:p>
            <w:pPr>
              <w:rPr>
                <w:rFonts w:hint="eastAsia" w:eastAsia="宋体"/>
                <w:lang w:val="en-US" w:eastAsia="zh-CN"/>
              </w:rPr>
            </w:pPr>
            <w:r>
              <w:rPr>
                <w:rFonts w:hint="eastAsia"/>
                <w:lang w:val="en-US" w:eastAsia="zh-CN"/>
              </w:rPr>
              <w:t>E1,E2,E3,E4,E5</w:t>
            </w:r>
          </w:p>
          <w:p>
            <w:pPr>
              <w:rPr>
                <w:rFonts w:eastAsiaTheme="minorEastAsia"/>
                <w:b/>
                <w:bCs/>
              </w:rPr>
            </w:pPr>
            <w:r>
              <w:rPr>
                <w:rFonts w:hint="eastAsia" w:eastAsia="Times New Roman"/>
                <w:b/>
                <w:bCs/>
              </w:rPr>
              <w:t>1-2.1 修改密码正确</w:t>
            </w:r>
          </w:p>
          <w:p>
            <w:pPr>
              <w:rPr>
                <w:rFonts w:eastAsia="Times New Roman"/>
              </w:rPr>
            </w:pPr>
            <w:r>
              <w:rPr>
                <w:rFonts w:hint="eastAsia" w:eastAsia="Times New Roman"/>
              </w:rPr>
              <w:t>1.登录界面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BR-T-2 用户名，密码，邮箱，验证码符合规范且正确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0.6</w:t>
            </w:r>
            <w:r>
              <w:rPr>
                <w:rFonts w:hint="eastAsia"/>
                <w:lang w:val="en-US" w:eastAsia="zh-CN"/>
              </w:rPr>
              <w:t>7</w:t>
            </w:r>
          </w:p>
        </w:tc>
      </w:tr>
    </w:tbl>
    <w:p>
      <w:pPr>
        <w:widowControl/>
        <w:jc w:val="left"/>
        <w:rPr>
          <w:color w:val="FF0000"/>
        </w:rPr>
      </w:pPr>
      <w:bookmarkStart w:id="1252" w:name="T_登录界面1"/>
      <w:bookmarkStart w:id="1253" w:name="_Toc31107"/>
      <w:r>
        <w:rPr>
          <w:rStyle w:val="37"/>
          <w:rFonts w:hint="eastAsia"/>
          <w:lang w:val="en-US" w:eastAsia="zh-CN"/>
        </w:rPr>
        <w:t>4.4.2.1</w:t>
      </w:r>
      <w:r>
        <w:rPr>
          <w:rStyle w:val="37"/>
          <w:rFonts w:hint="eastAsia"/>
        </w:rPr>
        <w:t>登录界面</w:t>
      </w:r>
      <w:bookmarkEnd w:id="1252"/>
      <w:bookmarkEnd w:id="1253"/>
      <w:r>
        <w:rPr>
          <w:rFonts w:hint="eastAsia"/>
          <w:color w:val="FF0000"/>
        </w:rPr>
        <w:t>：</w:t>
      </w:r>
    </w:p>
    <w:p>
      <w:pPr>
        <w:widowControl/>
        <w:jc w:val="left"/>
      </w:pPr>
      <w:r>
        <w:drawing>
          <wp:inline distT="0" distB="0" distL="114300" distR="114300">
            <wp:extent cx="5261610" cy="3004185"/>
            <wp:effectExtent l="0" t="0" r="11430" b="1333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434"/>
                    <a:stretch>
                      <a:fillRect/>
                    </a:stretch>
                  </pic:blipFill>
                  <pic:spPr>
                    <a:xfrm>
                      <a:off x="0" y="0"/>
                      <a:ext cx="5261610" cy="3004185"/>
                    </a:xfrm>
                    <a:prstGeom prst="rect">
                      <a:avLst/>
                    </a:prstGeom>
                    <a:noFill/>
                    <a:ln w="9525">
                      <a:noFill/>
                    </a:ln>
                  </pic:spPr>
                </pic:pic>
              </a:graphicData>
            </a:graphic>
          </wp:inline>
        </w:drawing>
      </w:r>
    </w:p>
    <w:p>
      <w:pPr>
        <w:rPr>
          <w:color w:val="FF0000"/>
        </w:rPr>
      </w:pPr>
      <w:bookmarkStart w:id="1254" w:name="T_找回密码界面"/>
      <w:bookmarkStart w:id="1255" w:name="_Toc2254"/>
      <w:r>
        <w:rPr>
          <w:rStyle w:val="37"/>
          <w:rFonts w:hint="eastAsia"/>
          <w:lang w:val="en-US" w:eastAsia="zh-CN"/>
        </w:rPr>
        <w:t>4.4.2.2</w:t>
      </w:r>
      <w:r>
        <w:rPr>
          <w:rStyle w:val="37"/>
          <w:rFonts w:hint="eastAsia"/>
        </w:rPr>
        <w:t>找回密码界面</w:t>
      </w:r>
      <w:bookmarkEnd w:id="1254"/>
      <w:bookmarkEnd w:id="1255"/>
      <w:r>
        <w:rPr>
          <w:rFonts w:hint="eastAsia"/>
          <w:color w:val="FF0000"/>
        </w:rPr>
        <w:t>：</w:t>
      </w:r>
    </w:p>
    <w:p>
      <w:r>
        <w:drawing>
          <wp:inline distT="0" distB="0" distL="114300" distR="114300">
            <wp:extent cx="5262880" cy="2899410"/>
            <wp:effectExtent l="0" t="0" r="10160" b="11430"/>
            <wp:docPr id="2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
                    <pic:cNvPicPr>
                      <a:picLocks noChangeAspect="1"/>
                    </pic:cNvPicPr>
                  </pic:nvPicPr>
                  <pic:blipFill>
                    <a:blip r:embed="rId439"/>
                    <a:stretch>
                      <a:fillRect/>
                    </a:stretch>
                  </pic:blipFill>
                  <pic:spPr>
                    <a:xfrm>
                      <a:off x="0" y="0"/>
                      <a:ext cx="5262880" cy="2899410"/>
                    </a:xfrm>
                    <a:prstGeom prst="rect">
                      <a:avLst/>
                    </a:prstGeom>
                    <a:noFill/>
                    <a:ln w="9525">
                      <a:noFill/>
                    </a:ln>
                  </pic:spPr>
                </pic:pic>
              </a:graphicData>
            </a:graphic>
          </wp:inline>
        </w:drawing>
      </w:r>
    </w:p>
    <w:p>
      <w:pPr>
        <w:rPr>
          <w:rFonts w:eastAsiaTheme="minorEastAsia"/>
          <w:color w:val="FF0000"/>
        </w:rPr>
      </w:pPr>
      <w:bookmarkStart w:id="1256" w:name="T_异常界面_1"/>
      <w:bookmarkStart w:id="1257" w:name="_Toc29119"/>
      <w:r>
        <w:rPr>
          <w:rStyle w:val="37"/>
          <w:rFonts w:hint="eastAsia"/>
          <w:lang w:val="en-US" w:eastAsia="zh-CN"/>
        </w:rPr>
        <w:t>4.4.2.3</w:t>
      </w:r>
      <w:r>
        <w:rPr>
          <w:rStyle w:val="37"/>
          <w:rFonts w:hint="eastAsia"/>
        </w:rPr>
        <w:t>异常界面</w:t>
      </w:r>
      <w:bookmarkEnd w:id="1256"/>
      <w:bookmarkEnd w:id="1257"/>
      <w:r>
        <w:rPr>
          <w:rFonts w:hint="eastAsia"/>
          <w:color w:val="FF0000"/>
        </w:rPr>
        <w:t>：</w:t>
      </w:r>
    </w:p>
    <w:p>
      <w:pPr>
        <w:rPr>
          <w:color w:val="FF0000"/>
        </w:rPr>
      </w:pPr>
      <w:r>
        <w:rPr>
          <w:rFonts w:hint="eastAsia"/>
          <w:color w:val="FF0000"/>
        </w:rPr>
        <w:t>1.系统提示信息：账号不存在</w:t>
      </w:r>
    </w:p>
    <w:p>
      <w:pPr>
        <w:widowControl/>
        <w:jc w:val="left"/>
      </w:pPr>
      <w:r>
        <w:drawing>
          <wp:inline distT="0" distB="0" distL="114300" distR="114300">
            <wp:extent cx="5267960" cy="494665"/>
            <wp:effectExtent l="0" t="0" r="5080" b="8255"/>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440"/>
                    <a:stretch>
                      <a:fillRect/>
                    </a:stretch>
                  </pic:blipFill>
                  <pic:spPr>
                    <a:xfrm>
                      <a:off x="0" y="0"/>
                      <a:ext cx="5267960" cy="494665"/>
                    </a:xfrm>
                    <a:prstGeom prst="rect">
                      <a:avLst/>
                    </a:prstGeom>
                    <a:noFill/>
                    <a:ln w="9525">
                      <a:noFill/>
                    </a:ln>
                  </pic:spPr>
                </pic:pic>
              </a:graphicData>
            </a:graphic>
          </wp:inline>
        </w:drawing>
      </w:r>
    </w:p>
    <w:p>
      <w:pPr>
        <w:rPr>
          <w:color w:val="FF0000"/>
        </w:rPr>
      </w:pPr>
      <w:bookmarkStart w:id="1258" w:name="T_异常界面_2"/>
      <w:r>
        <w:rPr>
          <w:rFonts w:hint="eastAsia"/>
          <w:color w:val="FF0000"/>
        </w:rPr>
        <w:t>1.系统提示信息：邮箱格式不匹配</w:t>
      </w:r>
    </w:p>
    <w:bookmarkEnd w:id="1258"/>
    <w:p>
      <w:pPr>
        <w:widowControl/>
        <w:jc w:val="left"/>
      </w:pPr>
      <w:r>
        <w:drawing>
          <wp:inline distT="0" distB="0" distL="114300" distR="114300">
            <wp:extent cx="5268595" cy="624205"/>
            <wp:effectExtent l="0" t="0" r="4445" b="63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441"/>
                    <a:stretch>
                      <a:fillRect/>
                    </a:stretch>
                  </pic:blipFill>
                  <pic:spPr>
                    <a:xfrm>
                      <a:off x="0" y="0"/>
                      <a:ext cx="5268595" cy="624205"/>
                    </a:xfrm>
                    <a:prstGeom prst="rect">
                      <a:avLst/>
                    </a:prstGeom>
                    <a:noFill/>
                    <a:ln w="9525">
                      <a:noFill/>
                    </a:ln>
                  </pic:spPr>
                </pic:pic>
              </a:graphicData>
            </a:graphic>
          </wp:inline>
        </w:drawing>
      </w:r>
    </w:p>
    <w:p>
      <w:pPr>
        <w:rPr>
          <w:color w:val="FF0000"/>
        </w:rPr>
      </w:pPr>
      <w:bookmarkStart w:id="1259" w:name="T_异常界面_3"/>
      <w:r>
        <w:rPr>
          <w:rFonts w:hint="eastAsia"/>
          <w:color w:val="FF0000"/>
        </w:rPr>
        <w:t>1.系统提示信息：邮箱验证码不正确</w:t>
      </w:r>
    </w:p>
    <w:bookmarkEnd w:id="1259"/>
    <w:p>
      <w:pPr>
        <w:widowControl/>
        <w:jc w:val="left"/>
      </w:pPr>
      <w:r>
        <w:drawing>
          <wp:inline distT="0" distB="0" distL="114300" distR="114300">
            <wp:extent cx="5270500" cy="898525"/>
            <wp:effectExtent l="0" t="0" r="2540" b="635"/>
            <wp:docPr id="2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
                    <pic:cNvPicPr>
                      <a:picLocks noChangeAspect="1"/>
                    </pic:cNvPicPr>
                  </pic:nvPicPr>
                  <pic:blipFill>
                    <a:blip r:embed="rId442"/>
                    <a:stretch>
                      <a:fillRect/>
                    </a:stretch>
                  </pic:blipFill>
                  <pic:spPr>
                    <a:xfrm>
                      <a:off x="0" y="0"/>
                      <a:ext cx="5270500" cy="898525"/>
                    </a:xfrm>
                    <a:prstGeom prst="rect">
                      <a:avLst/>
                    </a:prstGeom>
                    <a:noFill/>
                    <a:ln w="9525">
                      <a:noFill/>
                    </a:ln>
                  </pic:spPr>
                </pic:pic>
              </a:graphicData>
            </a:graphic>
          </wp:inline>
        </w:drawing>
      </w:r>
    </w:p>
    <w:p>
      <w:pPr>
        <w:rPr>
          <w:rFonts w:eastAsiaTheme="minorEastAsia"/>
          <w:color w:val="FF0000"/>
        </w:rPr>
      </w:pPr>
      <w:bookmarkStart w:id="1260" w:name="T_异常界面_4"/>
      <w:r>
        <w:rPr>
          <w:rFonts w:hint="eastAsia"/>
          <w:color w:val="FF0000"/>
        </w:rPr>
        <w:t>1.系统提示信息：密码长度小于6位或密码长度大于20位</w:t>
      </w:r>
    </w:p>
    <w:bookmarkEnd w:id="1260"/>
    <w:p>
      <w:pPr>
        <w:widowControl/>
        <w:jc w:val="left"/>
      </w:pPr>
    </w:p>
    <w:p>
      <w:pPr>
        <w:widowControl/>
        <w:jc w:val="left"/>
      </w:pPr>
      <w:r>
        <w:drawing>
          <wp:inline distT="0" distB="0" distL="114300" distR="114300">
            <wp:extent cx="5274310" cy="527050"/>
            <wp:effectExtent l="0" t="0" r="13970" b="6350"/>
            <wp:docPr id="2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
                    <pic:cNvPicPr>
                      <a:picLocks noChangeAspect="1"/>
                    </pic:cNvPicPr>
                  </pic:nvPicPr>
                  <pic:blipFill>
                    <a:blip r:embed="rId443"/>
                    <a:stretch>
                      <a:fillRect/>
                    </a:stretch>
                  </pic:blipFill>
                  <pic:spPr>
                    <a:xfrm>
                      <a:off x="0" y="0"/>
                      <a:ext cx="5274310" cy="527050"/>
                    </a:xfrm>
                    <a:prstGeom prst="rect">
                      <a:avLst/>
                    </a:prstGeom>
                    <a:noFill/>
                    <a:ln w="9525">
                      <a:noFill/>
                    </a:ln>
                  </pic:spPr>
                </pic:pic>
              </a:graphicData>
            </a:graphic>
          </wp:inline>
        </w:drawing>
      </w:r>
    </w:p>
    <w:p>
      <w:pPr>
        <w:rPr>
          <w:rFonts w:eastAsiaTheme="minorEastAsia"/>
          <w:color w:val="FF0000"/>
        </w:rPr>
      </w:pPr>
      <w:bookmarkStart w:id="1261" w:name="T_异常界面_5"/>
      <w:r>
        <w:rPr>
          <w:rFonts w:hint="eastAsia"/>
          <w:color w:val="FF0000"/>
        </w:rPr>
        <w:t>1.系统提示信息：确认新密码长度小于6位或密码长度大于20位</w:t>
      </w:r>
    </w:p>
    <w:bookmarkEnd w:id="1261"/>
    <w:p>
      <w:pPr>
        <w:widowControl/>
        <w:jc w:val="left"/>
      </w:pPr>
    </w:p>
    <w:p>
      <w:pPr>
        <w:widowControl/>
        <w:jc w:val="left"/>
      </w:pPr>
      <w:r>
        <w:drawing>
          <wp:inline distT="0" distB="0" distL="114300" distR="114300">
            <wp:extent cx="5267960" cy="556260"/>
            <wp:effectExtent l="0" t="0" r="5080" b="7620"/>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444"/>
                    <a:stretch>
                      <a:fillRect/>
                    </a:stretch>
                  </pic:blipFill>
                  <pic:spPr>
                    <a:xfrm>
                      <a:off x="0" y="0"/>
                      <a:ext cx="5267960" cy="556260"/>
                    </a:xfrm>
                    <a:prstGeom prst="rect">
                      <a:avLst/>
                    </a:prstGeom>
                    <a:noFill/>
                    <a:ln w="9525">
                      <a:noFill/>
                    </a:ln>
                  </pic:spPr>
                </pic:pic>
              </a:graphicData>
            </a:graphic>
          </wp:inline>
        </w:drawing>
      </w:r>
    </w:p>
    <w:p>
      <w:pPr>
        <w:widowControl/>
        <w:jc w:val="left"/>
      </w:pPr>
    </w:p>
    <w:p>
      <w:pPr>
        <w:widowControl/>
        <w:jc w:val="left"/>
        <w:rPr>
          <w:rFonts w:eastAsiaTheme="minorEastAsia"/>
          <w:color w:val="FF0000"/>
        </w:rPr>
      </w:pPr>
      <w:bookmarkStart w:id="1262" w:name="_Toc25695"/>
      <w:r>
        <w:rPr>
          <w:rStyle w:val="37"/>
          <w:rFonts w:hint="eastAsia"/>
          <w:lang w:val="en-US" w:eastAsia="zh-CN"/>
        </w:rPr>
        <w:t>4.4.2.4</w:t>
      </w:r>
      <w:r>
        <w:rPr>
          <w:rStyle w:val="37"/>
          <w:rFonts w:hint="eastAsia"/>
        </w:rPr>
        <w:t>对话框图</w:t>
      </w:r>
      <w:bookmarkEnd w:id="1262"/>
      <w:r>
        <w:rPr>
          <w:rFonts w:hint="eastAsia"/>
          <w:color w:val="FF0000"/>
        </w:rPr>
        <w:t>：</w:t>
      </w:r>
    </w:p>
    <w:p>
      <w:pPr>
        <w:widowControl/>
        <w:jc w:val="left"/>
      </w:pPr>
      <w:r>
        <w:drawing>
          <wp:inline distT="0" distB="0" distL="114300" distR="114300">
            <wp:extent cx="5272405" cy="3482975"/>
            <wp:effectExtent l="0" t="0" r="635" b="6985"/>
            <wp:docPr id="5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37"/>
                    <pic:cNvPicPr>
                      <a:picLocks noChangeAspect="1"/>
                    </pic:cNvPicPr>
                  </pic:nvPicPr>
                  <pic:blipFill>
                    <a:blip r:embed="rId445"/>
                    <a:stretch>
                      <a:fillRect/>
                    </a:stretch>
                  </pic:blipFill>
                  <pic:spPr>
                    <a:xfrm>
                      <a:off x="0" y="0"/>
                      <a:ext cx="5272405" cy="3482975"/>
                    </a:xfrm>
                    <a:prstGeom prst="rect">
                      <a:avLst/>
                    </a:prstGeom>
                    <a:noFill/>
                    <a:ln w="9525">
                      <a:noFill/>
                    </a:ln>
                  </pic:spPr>
                </pic:pic>
              </a:graphicData>
            </a:graphic>
          </wp:inline>
        </w:drawing>
      </w:r>
    </w:p>
    <w:p>
      <w:pPr>
        <w:widowControl/>
        <w:jc w:val="left"/>
      </w:pPr>
    </w:p>
    <w:p>
      <w:pPr>
        <w:widowControl/>
        <w:jc w:val="left"/>
      </w:pPr>
    </w:p>
    <w:p>
      <w:pPr>
        <w:pStyle w:val="4"/>
      </w:pPr>
      <w:bookmarkStart w:id="1263" w:name="_Toc13857"/>
      <w:bookmarkStart w:id="1264" w:name="_Toc12325"/>
      <w:bookmarkStart w:id="1265" w:name="_Toc12823"/>
      <w:bookmarkStart w:id="1266" w:name="_Toc29266"/>
      <w:r>
        <w:rPr>
          <w:rFonts w:hint="eastAsia"/>
        </w:rPr>
        <w:t>4.4.3</w:t>
      </w:r>
      <w:bookmarkEnd w:id="1263"/>
      <w:r>
        <w:rPr>
          <w:rFonts w:hint="eastAsia"/>
        </w:rPr>
        <w:t>教师注册</w:t>
      </w:r>
      <w:bookmarkEnd w:id="1264"/>
      <w:bookmarkEnd w:id="1265"/>
      <w:bookmarkEnd w:id="1266"/>
    </w:p>
    <w:p>
      <w:pPr>
        <w:widowControl/>
        <w:jc w:val="left"/>
      </w:pPr>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-1-</w:t>
            </w:r>
            <w:r>
              <w:rPr>
                <w:rFonts w:hint="eastAsia" w:eastAsia="Times New Roman"/>
              </w:rPr>
              <w:t>3</w:t>
            </w:r>
            <w:r>
              <w:rPr>
                <w:rFonts w:eastAsia="Times New Roman"/>
              </w:rPr>
              <w:t>,</w:t>
            </w:r>
            <w:r>
              <w:rPr>
                <w:rFonts w:hint="eastAsia" w:eastAsia="Times New Roman"/>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heme="minorEastAsia"/>
              </w:rPr>
            </w:pPr>
            <w:r>
              <w:rPr>
                <w:rFonts w:hint="eastAsia" w:eastAsia="Times New Roman"/>
              </w:rPr>
              <w:t>操作者</w:t>
            </w:r>
          </w:p>
        </w:tc>
        <w:tc>
          <w:tcPr>
            <w:tcW w:w="4148" w:type="dxa"/>
          </w:tcPr>
          <w:p>
            <w:pPr>
              <w:rPr>
                <w:rFonts w:eastAsiaTheme="minorEastAsia"/>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教师新用户可以进行注册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heme="minorEastAsia"/>
              </w:rPr>
            </w:pPr>
            <w:r>
              <w:rPr>
                <w:rFonts w:hint="eastAsia" w:eastAsia="Times New Roman"/>
              </w:rPr>
              <w:t>教师新用户希望可以进行注册一个用户账号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账号与已存在的账号不重复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1.教师用户名，密码，真实姓名，邮箱，身份证号码信息，邮箱验证码记录到数据库</w:t>
            </w:r>
          </w:p>
          <w:p>
            <w:pPr>
              <w:rPr>
                <w:rFonts w:eastAsia="Times New Roman"/>
              </w:rPr>
            </w:pPr>
            <w:r>
              <w:rPr>
                <w:rFonts w:hint="eastAsia" w:eastAsia="Times New Roman"/>
              </w:rPr>
              <w:t>2.新账号注册成功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1-3.0教师注册账户</w:t>
            </w:r>
          </w:p>
          <w:p>
            <w:pPr>
              <w:rPr>
                <w:rFonts w:eastAsiaTheme="minorEastAsia"/>
              </w:rPr>
            </w:pPr>
            <w:r>
              <w:rPr>
                <w:rFonts w:hint="eastAsia" w:eastAsia="Times New Roman"/>
              </w:rPr>
              <w:t>1.教师打开网站</w:t>
            </w:r>
            <w:r>
              <w:rPr>
                <w:color w:val="1F4E79" w:themeColor="accent1" w:themeShade="80"/>
              </w:rPr>
              <w:fldChar w:fldCharType="begin"/>
            </w:r>
            <w:r>
              <w:rPr>
                <w:color w:val="1F4E79" w:themeColor="accent1" w:themeShade="80"/>
              </w:rPr>
              <w:instrText xml:space="preserve"> HYPERLINK \l "T_登录界面2" </w:instrText>
            </w:r>
            <w:r>
              <w:rPr>
                <w:color w:val="1F4E79" w:themeColor="accent1" w:themeShade="80"/>
              </w:rPr>
              <w:fldChar w:fldCharType="separate"/>
            </w:r>
            <w:r>
              <w:rPr>
                <w:rStyle w:val="30"/>
                <w:rFonts w:hint="eastAsia" w:eastAsia="Times New Roman"/>
                <w:color w:val="1F4E79" w:themeColor="accent1" w:themeShade="80"/>
              </w:rPr>
              <w:t>登录页面</w:t>
            </w:r>
            <w:r>
              <w:rPr>
                <w:rStyle w:val="31"/>
                <w:rFonts w:hint="eastAsia" w:eastAsia="Times New Roman"/>
                <w:color w:val="1F4E79" w:themeColor="accent1" w:themeShade="80"/>
              </w:rPr>
              <w:fldChar w:fldCharType="end"/>
            </w:r>
            <w:r>
              <w:rPr>
                <w:rFonts w:hint="eastAsia" w:eastAsia="Times New Roman"/>
                <w:color w:val="FF0000"/>
              </w:rPr>
              <w:t>，</w:t>
            </w:r>
            <w:r>
              <w:rPr>
                <w:rFonts w:hint="eastAsia" w:eastAsia="Times New Roman"/>
              </w:rPr>
              <w:t>点击立即注册</w:t>
            </w:r>
          </w:p>
          <w:p>
            <w:pPr>
              <w:rPr>
                <w:rFonts w:eastAsiaTheme="minorEastAsia"/>
              </w:rPr>
            </w:pPr>
            <w:r>
              <w:rPr>
                <w:rFonts w:hint="eastAsia" w:eastAsia="Times New Roman"/>
              </w:rPr>
              <w:t>2.进入</w:t>
            </w:r>
            <w:r>
              <w:rPr>
                <w:color w:val="1F4E79" w:themeColor="accent1" w:themeShade="80"/>
              </w:rPr>
              <w:fldChar w:fldCharType="begin"/>
            </w:r>
            <w:r>
              <w:rPr>
                <w:color w:val="1F4E79" w:themeColor="accent1" w:themeShade="80"/>
              </w:rPr>
              <w:instrText xml:space="preserve"> HYPERLINK \l "T_注册页面" </w:instrText>
            </w:r>
            <w:r>
              <w:rPr>
                <w:color w:val="1F4E79" w:themeColor="accent1" w:themeShade="80"/>
              </w:rPr>
              <w:fldChar w:fldCharType="separate"/>
            </w:r>
            <w:r>
              <w:rPr>
                <w:rStyle w:val="30"/>
                <w:rFonts w:hint="eastAsia" w:eastAsia="Times New Roman"/>
                <w:color w:val="1F4E79" w:themeColor="accent1" w:themeShade="80"/>
              </w:rPr>
              <w:t>注册页面</w:t>
            </w:r>
            <w:r>
              <w:rPr>
                <w:rStyle w:val="31"/>
                <w:rFonts w:hint="eastAsia" w:eastAsia="Times New Roman"/>
                <w:color w:val="1F4E79" w:themeColor="accent1" w:themeShade="80"/>
              </w:rPr>
              <w:fldChar w:fldCharType="end"/>
            </w:r>
          </w:p>
          <w:p>
            <w:pPr>
              <w:rPr>
                <w:rFonts w:eastAsiaTheme="minorEastAsia"/>
              </w:rPr>
            </w:pPr>
            <w:r>
              <w:rPr>
                <w:rFonts w:hint="eastAsia" w:eastAsia="Times New Roman"/>
              </w:rPr>
              <w:t>3.填写用户名，密码，确认密码，真实姓名，身份证，邮箱，邮箱验证码，点击注册。</w:t>
            </w:r>
          </w:p>
          <w:p>
            <w:pPr>
              <w:rPr>
                <w:rFonts w:eastAsiaTheme="minorEastAsia"/>
              </w:rPr>
            </w:pPr>
            <w:r>
              <w:rPr>
                <w:rFonts w:hint="eastAsia" w:eastAsia="Times New Roman"/>
              </w:rPr>
              <w:t>4.系统记录教师的用户名，密码，确认密码，真实姓名，身份证，邮箱，邮箱验证码。</w:t>
            </w:r>
          </w:p>
          <w:p>
            <w:pPr>
              <w:rPr>
                <w:rFonts w:eastAsiaTheme="minorEastAsia"/>
              </w:rPr>
            </w:pPr>
            <w:r>
              <w:rPr>
                <w:rFonts w:hint="eastAsia" w:eastAsia="Times New Roman"/>
              </w:rPr>
              <w:t>5.教师填写信息正确，返回登录界面。</w:t>
            </w:r>
          </w:p>
          <w:p>
            <w:pPr>
              <w:rPr>
                <w:rFonts w:eastAsia="Times New Roman"/>
              </w:rPr>
            </w:pPr>
            <w:r>
              <w:rPr>
                <w:rFonts w:hint="eastAsia" w:eastAsia="Times New Roman"/>
              </w:rPr>
              <w:t>6.点击底部成为教师，填写相关信息，提交管理员审核。</w:t>
            </w:r>
          </w:p>
          <w:p>
            <w:pPr>
              <w:rPr>
                <w:rFonts w:eastAsiaTheme="minorEastAsia"/>
              </w:rPr>
            </w:pPr>
            <w:r>
              <w:rPr>
                <w:rFonts w:hint="eastAsia" w:eastAsia="Times New Roman"/>
              </w:rPr>
              <w:t>7.审核通过成为教师用户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heme="minorEastAsia"/>
                <w:b/>
                <w:bCs/>
              </w:rPr>
            </w:pPr>
            <w:r>
              <w:rPr>
                <w:rFonts w:hint="eastAsia" w:eastAsia="Times New Roman"/>
                <w:b/>
                <w:bCs/>
              </w:rPr>
              <w:t>1-3.1用户取消注册，返回登录页面</w:t>
            </w:r>
          </w:p>
          <w:p>
            <w:pPr>
              <w:rPr>
                <w:rFonts w:eastAsia="Times New Roman"/>
              </w:rPr>
            </w:pPr>
            <w:r>
              <w:rPr>
                <w:rFonts w:hint="eastAsia" w:eastAsia="Times New Roman"/>
              </w:rPr>
              <w:t>1.用户点击登录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rPr>
            </w:pPr>
            <w:r>
              <w:rPr>
                <w:rFonts w:hint="eastAsia" w:eastAsia="Times New Roman"/>
                <w:b/>
                <w:bCs/>
              </w:rPr>
              <w:t>1-3.0E1用户名存在或用户名长度不在6-12位字符之间</w:t>
            </w:r>
          </w:p>
          <w:p>
            <w:pPr>
              <w:rPr>
                <w:rFonts w:eastAsiaTheme="minorEastAsia"/>
              </w:rPr>
            </w:pPr>
            <w:r>
              <w:rPr>
                <w:rFonts w:hint="eastAsia"/>
                <w:lang w:val="en-US" w:eastAsia="zh-CN"/>
              </w:rPr>
              <w:t>E</w:t>
            </w:r>
            <w:r>
              <w:fldChar w:fldCharType="begin"/>
            </w:r>
            <w:r>
              <w:instrText xml:space="preserve"> HYPERLINK \l "T_异常界面__1" </w:instrText>
            </w:r>
            <w:r>
              <w:fldChar w:fldCharType="separate"/>
            </w:r>
            <w:r>
              <w:rPr>
                <w:rFonts w:hint="eastAsia"/>
                <w:lang w:val="en-US" w:eastAsia="zh-CN"/>
              </w:rPr>
              <w:t>1</w:t>
            </w:r>
            <w:r>
              <w:rPr>
                <w:rStyle w:val="30"/>
                <w:rFonts w:hint="eastAsia" w:eastAsia="Times New Roman"/>
              </w:rPr>
              <w:t>.系统提示信息：用户名已存在，用户名不符合规范</w:t>
            </w:r>
            <w:r>
              <w:rPr>
                <w:rStyle w:val="31"/>
                <w:rFonts w:hint="eastAsia" w:eastAsia="Times New Roman"/>
              </w:rPr>
              <w:fldChar w:fldCharType="end"/>
            </w:r>
          </w:p>
          <w:p>
            <w:pPr>
              <w:rPr>
                <w:rFonts w:eastAsiaTheme="minorEastAsia"/>
                <w:b/>
                <w:bCs/>
              </w:rPr>
            </w:pPr>
            <w:r>
              <w:rPr>
                <w:rFonts w:hint="eastAsia" w:eastAsia="Times New Roman"/>
                <w:b/>
                <w:bCs/>
              </w:rPr>
              <w:t>1-3.0E2密码长度小于6位或密码长度大于20位</w:t>
            </w:r>
          </w:p>
          <w:p>
            <w:pPr>
              <w:rPr>
                <w:rFonts w:eastAsiaTheme="minorEastAsia"/>
              </w:rPr>
            </w:pPr>
            <w:r>
              <w:rPr>
                <w:rFonts w:hint="eastAsia"/>
                <w:lang w:val="en-US" w:eastAsia="zh-CN"/>
              </w:rPr>
              <w:t>E</w:t>
            </w:r>
            <w:r>
              <w:fldChar w:fldCharType="begin"/>
            </w:r>
            <w:r>
              <w:instrText xml:space="preserve"> HYPERLINK \l "T_异常界面__2" </w:instrText>
            </w:r>
            <w:r>
              <w:fldChar w:fldCharType="separate"/>
            </w:r>
            <w:r>
              <w:rPr>
                <w:rFonts w:hint="eastAsia"/>
                <w:lang w:val="en-US" w:eastAsia="zh-CN"/>
              </w:rPr>
              <w:t>2</w:t>
            </w:r>
            <w:r>
              <w:rPr>
                <w:rStyle w:val="30"/>
                <w:rFonts w:hint="eastAsia" w:eastAsia="Times New Roman"/>
              </w:rPr>
              <w:t>.系统提示信息：密码长度小于6位或密码长度大于20位</w:t>
            </w:r>
            <w:r>
              <w:rPr>
                <w:rStyle w:val="31"/>
                <w:rFonts w:hint="eastAsia" w:eastAsia="Times New Roman"/>
              </w:rPr>
              <w:fldChar w:fldCharType="end"/>
            </w:r>
          </w:p>
          <w:p>
            <w:pPr>
              <w:rPr>
                <w:rFonts w:eastAsia="Times New Roman"/>
                <w:b/>
                <w:bCs/>
              </w:rPr>
            </w:pPr>
            <w:r>
              <w:rPr>
                <w:rFonts w:hint="eastAsia" w:eastAsia="Times New Roman"/>
                <w:b/>
                <w:bCs/>
              </w:rPr>
              <w:t>1-3.0E3确认密码长度小于6位或确认密码长度大于20位</w:t>
            </w:r>
          </w:p>
          <w:p>
            <w:pPr>
              <w:rPr>
                <w:rFonts w:eastAsia="Times New Roman"/>
              </w:rPr>
            </w:pPr>
            <w:r>
              <w:rPr>
                <w:rFonts w:hint="eastAsia"/>
                <w:lang w:val="en-US" w:eastAsia="zh-CN"/>
              </w:rPr>
              <w:t>E</w:t>
            </w:r>
            <w:r>
              <w:fldChar w:fldCharType="begin"/>
            </w:r>
            <w:r>
              <w:instrText xml:space="preserve"> HYPERLINK \l "T_异常界面__3" </w:instrText>
            </w:r>
            <w:r>
              <w:fldChar w:fldCharType="separate"/>
            </w:r>
            <w:r>
              <w:rPr>
                <w:rFonts w:hint="eastAsia"/>
                <w:lang w:val="en-US" w:eastAsia="zh-CN"/>
              </w:rPr>
              <w:t>3</w:t>
            </w:r>
            <w:r>
              <w:rPr>
                <w:rStyle w:val="30"/>
                <w:rFonts w:hint="eastAsia" w:eastAsia="Times New Roman"/>
              </w:rPr>
              <w:t>.系统提示信息：密码长度小于6位或密码长度大于20位</w:t>
            </w:r>
            <w:r>
              <w:rPr>
                <w:rStyle w:val="31"/>
                <w:rFonts w:hint="eastAsia" w:eastAsia="Times New Roman"/>
              </w:rPr>
              <w:fldChar w:fldCharType="end"/>
            </w:r>
          </w:p>
          <w:p>
            <w:pPr>
              <w:rPr>
                <w:rFonts w:eastAsia="Times New Roman"/>
                <w:b/>
                <w:bCs/>
              </w:rPr>
            </w:pPr>
            <w:r>
              <w:rPr>
                <w:rFonts w:hint="eastAsia" w:eastAsia="Times New Roman"/>
                <w:b/>
                <w:bCs/>
              </w:rPr>
              <w:t>1-3.0E4身份证号码长度不是18位</w:t>
            </w:r>
          </w:p>
          <w:p>
            <w:pPr>
              <w:rPr>
                <w:rFonts w:eastAsia="Times New Roman"/>
              </w:rPr>
            </w:pPr>
            <w:r>
              <w:fldChar w:fldCharType="begin"/>
            </w:r>
            <w:r>
              <w:instrText xml:space="preserve"> HYPERLINK \l "T_异常界面__4" </w:instrText>
            </w:r>
            <w:r>
              <w:fldChar w:fldCharType="separate"/>
            </w:r>
            <w:r>
              <w:rPr>
                <w:rFonts w:hint="eastAsia"/>
                <w:lang w:val="en-US" w:eastAsia="zh-CN"/>
              </w:rPr>
              <w:t>E4</w:t>
            </w:r>
            <w:r>
              <w:rPr>
                <w:rStyle w:val="31"/>
                <w:rFonts w:hint="eastAsia" w:eastAsia="Times New Roman"/>
              </w:rPr>
              <w:t>.系统提示信息：身份证号码长度不正确</w:t>
            </w:r>
            <w:r>
              <w:rPr>
                <w:rStyle w:val="31"/>
                <w:rFonts w:hint="eastAsia" w:eastAsia="Times New Roman"/>
              </w:rPr>
              <w:fldChar w:fldCharType="end"/>
            </w:r>
            <w:r>
              <w:rPr>
                <w:rFonts w:hint="eastAsia" w:eastAsia="Times New Roman"/>
                <w:b/>
                <w:bCs/>
              </w:rPr>
              <w:t>1-3.0E5邮箱格式错误</w:t>
            </w:r>
          </w:p>
          <w:p>
            <w:pPr>
              <w:rPr>
                <w:rFonts w:eastAsia="Times New Roman"/>
              </w:rPr>
            </w:pPr>
            <w:r>
              <w:fldChar w:fldCharType="begin"/>
            </w:r>
            <w:r>
              <w:instrText xml:space="preserve"> HYPERLINK \l "T_异常界面__5" </w:instrText>
            </w:r>
            <w:r>
              <w:fldChar w:fldCharType="separate"/>
            </w:r>
            <w:r>
              <w:rPr>
                <w:rFonts w:hint="eastAsia"/>
                <w:lang w:val="en-US" w:eastAsia="zh-CN"/>
              </w:rPr>
              <w:t>E5</w:t>
            </w:r>
            <w:r>
              <w:rPr>
                <w:rStyle w:val="31"/>
                <w:rFonts w:hint="eastAsia" w:eastAsia="Times New Roman"/>
              </w:rPr>
              <w:t>.系统提示信息：邮箱格式不正确</w:t>
            </w:r>
            <w:r>
              <w:rPr>
                <w:rStyle w:val="31"/>
                <w:rFonts w:hint="eastAsia" w:eastAsia="Times New Roman"/>
              </w:rPr>
              <w:fldChar w:fldCharType="end"/>
            </w:r>
          </w:p>
          <w:p>
            <w:pPr>
              <w:rPr>
                <w:rFonts w:eastAsia="Times New Roman"/>
                <w:b/>
                <w:bCs/>
              </w:rPr>
            </w:pPr>
            <w:r>
              <w:rPr>
                <w:rFonts w:hint="eastAsia" w:eastAsia="Times New Roman"/>
                <w:b/>
                <w:bCs/>
              </w:rPr>
              <w:t>1-3.0E6邮箱验证码不正确</w:t>
            </w:r>
          </w:p>
          <w:p>
            <w:pPr>
              <w:rPr>
                <w:rFonts w:eastAsia="Times New Roman"/>
              </w:rPr>
            </w:pPr>
            <w:r>
              <w:fldChar w:fldCharType="begin"/>
            </w:r>
            <w:r>
              <w:instrText xml:space="preserve"> HYPERLINK \l "T_异常界面__6" </w:instrText>
            </w:r>
            <w:r>
              <w:fldChar w:fldCharType="separate"/>
            </w:r>
            <w:r>
              <w:rPr>
                <w:rFonts w:hint="eastAsia"/>
                <w:lang w:val="en-US" w:eastAsia="zh-CN"/>
              </w:rPr>
              <w:t>E6</w:t>
            </w:r>
            <w:r>
              <w:rPr>
                <w:rStyle w:val="31"/>
                <w:rFonts w:hint="eastAsia" w:eastAsia="Times New Roman"/>
              </w:rPr>
              <w:t>.系统提示信息：邮箱验证码不正确</w:t>
            </w:r>
            <w:r>
              <w:rPr>
                <w:rStyle w:val="31"/>
                <w:rFonts w:hint="eastAsia" w:eastAsia="Times New Roma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1-3.0用户名，密码，确认密码，真实姓名，身份证，邮箱，邮箱验证码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b/>
                <w:bCs/>
              </w:rPr>
            </w:pPr>
            <w:r>
              <w:rPr>
                <w:rFonts w:hint="eastAsia" w:eastAsia="Times New Roman"/>
                <w:b/>
                <w:bCs/>
              </w:rPr>
              <w:t>1-3.0 错误信息</w:t>
            </w:r>
          </w:p>
          <w:p>
            <w:pPr>
              <w:rPr>
                <w:rFonts w:hint="eastAsia"/>
                <w:lang w:val="en-US" w:eastAsia="zh-CN"/>
              </w:rPr>
            </w:pPr>
            <w:r>
              <w:rPr>
                <w:rFonts w:hint="eastAsia"/>
                <w:lang w:val="en-US" w:eastAsia="zh-CN"/>
              </w:rPr>
              <w:t>E1,E2,E3,E4,E5,E6</w:t>
            </w:r>
          </w:p>
          <w:p>
            <w:pPr>
              <w:rPr>
                <w:rFonts w:eastAsiaTheme="minorEastAsia"/>
                <w:b/>
                <w:bCs/>
              </w:rPr>
            </w:pPr>
            <w:r>
              <w:rPr>
                <w:rFonts w:hint="eastAsia" w:eastAsia="Times New Roman"/>
                <w:b/>
                <w:bCs/>
              </w:rPr>
              <w:t>1-3.1 注册成功</w:t>
            </w:r>
          </w:p>
          <w:p>
            <w:pPr>
              <w:rPr>
                <w:rFonts w:eastAsia="Times New Roman"/>
              </w:rPr>
            </w:pPr>
            <w:r>
              <w:rPr>
                <w:rFonts w:hint="eastAsia" w:eastAsia="Times New Roman"/>
              </w:rPr>
              <w:t>1.</w:t>
            </w:r>
            <w:r>
              <w:rPr>
                <w:rFonts w:hint="eastAsia" w:eastAsia="Times New Roman"/>
                <w:color w:val="000000" w:themeColor="text1"/>
                <w14:textFill>
                  <w14:solidFill>
                    <w14:schemeClr w14:val="tx1"/>
                  </w14:solidFill>
                </w14:textFill>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BR-T-3 用户名，密码，邮箱，验证码，身份证符合规范且正确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4.</w:t>
            </w:r>
            <w:r>
              <w:rPr>
                <w:rFonts w:hint="eastAsia"/>
                <w:lang w:val="en-US" w:eastAsia="zh-CN"/>
              </w:rPr>
              <w:t>46</w:t>
            </w:r>
          </w:p>
        </w:tc>
      </w:tr>
    </w:tbl>
    <w:p>
      <w:pPr>
        <w:widowControl/>
        <w:jc w:val="left"/>
        <w:rPr>
          <w:color w:val="FF0000"/>
        </w:rPr>
      </w:pPr>
      <w:bookmarkStart w:id="1267" w:name="_Toc3672"/>
      <w:bookmarkStart w:id="1268" w:name="T_登录界面2"/>
      <w:r>
        <w:rPr>
          <w:rStyle w:val="37"/>
          <w:rFonts w:hint="eastAsia"/>
          <w:lang w:val="en-US" w:eastAsia="zh-CN"/>
        </w:rPr>
        <w:t>4.4.3.1</w:t>
      </w:r>
      <w:r>
        <w:rPr>
          <w:rStyle w:val="37"/>
          <w:rFonts w:hint="eastAsia"/>
        </w:rPr>
        <w:t>登录界面</w:t>
      </w:r>
      <w:bookmarkEnd w:id="1267"/>
      <w:bookmarkEnd w:id="1268"/>
      <w:r>
        <w:rPr>
          <w:rFonts w:hint="eastAsia"/>
          <w:color w:val="FF0000"/>
        </w:rPr>
        <w:t>：</w:t>
      </w:r>
    </w:p>
    <w:p>
      <w:pPr>
        <w:widowControl/>
        <w:jc w:val="left"/>
      </w:pPr>
      <w:r>
        <w:drawing>
          <wp:inline distT="0" distB="0" distL="114300" distR="114300">
            <wp:extent cx="5261610" cy="3004185"/>
            <wp:effectExtent l="0" t="0" r="11430" b="13335"/>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434"/>
                    <a:stretch>
                      <a:fillRect/>
                    </a:stretch>
                  </pic:blipFill>
                  <pic:spPr>
                    <a:xfrm>
                      <a:off x="0" y="0"/>
                      <a:ext cx="5261610" cy="3004185"/>
                    </a:xfrm>
                    <a:prstGeom prst="rect">
                      <a:avLst/>
                    </a:prstGeom>
                    <a:noFill/>
                    <a:ln w="9525">
                      <a:noFill/>
                    </a:ln>
                  </pic:spPr>
                </pic:pic>
              </a:graphicData>
            </a:graphic>
          </wp:inline>
        </w:drawing>
      </w:r>
    </w:p>
    <w:p>
      <w:pPr>
        <w:widowControl/>
        <w:jc w:val="left"/>
        <w:rPr>
          <w:color w:val="FF0000"/>
        </w:rPr>
      </w:pPr>
      <w:bookmarkStart w:id="1269" w:name="_Toc18122"/>
      <w:bookmarkStart w:id="1270" w:name="T_注册页面"/>
      <w:r>
        <w:rPr>
          <w:rStyle w:val="37"/>
          <w:rFonts w:hint="eastAsia"/>
          <w:lang w:val="en-US" w:eastAsia="zh-CN"/>
        </w:rPr>
        <w:t>4.4.3.2</w:t>
      </w:r>
      <w:r>
        <w:rPr>
          <w:rStyle w:val="37"/>
          <w:rFonts w:hint="eastAsia"/>
        </w:rPr>
        <w:t>注册页面</w:t>
      </w:r>
      <w:bookmarkEnd w:id="1269"/>
      <w:bookmarkEnd w:id="1270"/>
      <w:r>
        <w:rPr>
          <w:rFonts w:hint="eastAsia"/>
          <w:color w:val="FF0000"/>
        </w:rPr>
        <w:t>：</w:t>
      </w:r>
    </w:p>
    <w:p>
      <w:pPr>
        <w:widowControl/>
        <w:jc w:val="left"/>
        <w:rPr>
          <w:color w:val="FF0000"/>
        </w:rPr>
      </w:pPr>
      <w:r>
        <w:drawing>
          <wp:inline distT="0" distB="0" distL="114300" distR="114300">
            <wp:extent cx="5266055" cy="2812415"/>
            <wp:effectExtent l="0" t="0" r="6985" b="698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446"/>
                    <a:stretch>
                      <a:fillRect/>
                    </a:stretch>
                  </pic:blipFill>
                  <pic:spPr>
                    <a:xfrm>
                      <a:off x="0" y="0"/>
                      <a:ext cx="5266055" cy="2812415"/>
                    </a:xfrm>
                    <a:prstGeom prst="rect">
                      <a:avLst/>
                    </a:prstGeom>
                    <a:noFill/>
                    <a:ln w="9525">
                      <a:noFill/>
                    </a:ln>
                  </pic:spPr>
                </pic:pic>
              </a:graphicData>
            </a:graphic>
          </wp:inline>
        </w:drawing>
      </w:r>
    </w:p>
    <w:p>
      <w:pPr>
        <w:widowControl/>
        <w:jc w:val="left"/>
        <w:rPr>
          <w:color w:val="FF0000"/>
        </w:rPr>
      </w:pPr>
      <w:bookmarkStart w:id="1271" w:name="T_异常界面__1"/>
      <w:bookmarkStart w:id="1272" w:name="_Toc7555"/>
      <w:r>
        <w:rPr>
          <w:rStyle w:val="37"/>
          <w:rFonts w:hint="eastAsia"/>
          <w:lang w:val="en-US" w:eastAsia="zh-CN"/>
        </w:rPr>
        <w:t>4.4.3.3</w:t>
      </w:r>
      <w:r>
        <w:rPr>
          <w:rStyle w:val="37"/>
          <w:rFonts w:hint="eastAsia"/>
        </w:rPr>
        <w:t>异常界面</w:t>
      </w:r>
      <w:bookmarkEnd w:id="1271"/>
      <w:bookmarkEnd w:id="1272"/>
      <w:r>
        <w:rPr>
          <w:rFonts w:hint="eastAsia"/>
          <w:color w:val="FF0000"/>
        </w:rPr>
        <w:t>：</w:t>
      </w:r>
    </w:p>
    <w:p>
      <w:pPr>
        <w:widowControl/>
        <w:jc w:val="left"/>
        <w:rPr>
          <w:color w:val="FF0000"/>
        </w:rPr>
      </w:pPr>
      <w:r>
        <w:rPr>
          <w:rFonts w:hint="eastAsia"/>
          <w:color w:val="FF0000"/>
        </w:rPr>
        <w:t>1.系统提示信息：用户名已存在，用户名不符合规范</w:t>
      </w:r>
    </w:p>
    <w:p>
      <w:pPr>
        <w:widowControl/>
        <w:jc w:val="left"/>
      </w:pPr>
      <w:r>
        <w:drawing>
          <wp:inline distT="0" distB="0" distL="114300" distR="114300">
            <wp:extent cx="5274310" cy="568325"/>
            <wp:effectExtent l="0" t="0" r="13970" b="107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47"/>
                    <a:stretch>
                      <a:fillRect/>
                    </a:stretch>
                  </pic:blipFill>
                  <pic:spPr>
                    <a:xfrm>
                      <a:off x="0" y="0"/>
                      <a:ext cx="5274310" cy="568325"/>
                    </a:xfrm>
                    <a:prstGeom prst="rect">
                      <a:avLst/>
                    </a:prstGeom>
                    <a:noFill/>
                    <a:ln w="9525">
                      <a:noFill/>
                    </a:ln>
                  </pic:spPr>
                </pic:pic>
              </a:graphicData>
            </a:graphic>
          </wp:inline>
        </w:drawing>
      </w:r>
    </w:p>
    <w:p>
      <w:pPr>
        <w:widowControl/>
        <w:jc w:val="left"/>
      </w:pPr>
      <w:r>
        <w:rPr>
          <w:rFonts w:hint="eastAsia"/>
          <w:color w:val="FF0000"/>
        </w:rPr>
        <w:t>1.</w:t>
      </w:r>
      <w:bookmarkStart w:id="1273" w:name="T_异常界面__2"/>
      <w:r>
        <w:rPr>
          <w:rFonts w:hint="eastAsia"/>
          <w:color w:val="FF0000"/>
        </w:rPr>
        <w:t>系统提示信息：密码长度小于6位或密码长度大于20位</w:t>
      </w:r>
    </w:p>
    <w:bookmarkEnd w:id="1273"/>
    <w:p>
      <w:pPr>
        <w:widowControl/>
        <w:jc w:val="left"/>
      </w:pPr>
      <w:r>
        <w:drawing>
          <wp:inline distT="0" distB="0" distL="114300" distR="114300">
            <wp:extent cx="5274310" cy="629285"/>
            <wp:effectExtent l="0" t="0" r="13970" b="10795"/>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pic:cNvPicPr>
                      <a:picLocks noChangeAspect="1"/>
                    </pic:cNvPicPr>
                  </pic:nvPicPr>
                  <pic:blipFill>
                    <a:blip r:embed="rId448"/>
                    <a:stretch>
                      <a:fillRect/>
                    </a:stretch>
                  </pic:blipFill>
                  <pic:spPr>
                    <a:xfrm>
                      <a:off x="0" y="0"/>
                      <a:ext cx="5274310" cy="629285"/>
                    </a:xfrm>
                    <a:prstGeom prst="rect">
                      <a:avLst/>
                    </a:prstGeom>
                    <a:noFill/>
                    <a:ln w="9525">
                      <a:noFill/>
                    </a:ln>
                  </pic:spPr>
                </pic:pic>
              </a:graphicData>
            </a:graphic>
          </wp:inline>
        </w:drawing>
      </w:r>
    </w:p>
    <w:p>
      <w:pPr>
        <w:widowControl/>
        <w:jc w:val="left"/>
      </w:pPr>
      <w:r>
        <w:rPr>
          <w:rFonts w:hint="eastAsia"/>
          <w:color w:val="FF0000"/>
        </w:rPr>
        <w:t>1.</w:t>
      </w:r>
      <w:bookmarkStart w:id="1274" w:name="T_异常界面__3"/>
      <w:r>
        <w:rPr>
          <w:rFonts w:hint="eastAsia"/>
          <w:color w:val="FF0000"/>
        </w:rPr>
        <w:t>系统提示信息：密码长度小于6位或密码长度大于20位</w:t>
      </w:r>
    </w:p>
    <w:bookmarkEnd w:id="1274"/>
    <w:p>
      <w:pPr>
        <w:widowControl/>
        <w:jc w:val="left"/>
      </w:pPr>
      <w:r>
        <w:drawing>
          <wp:inline distT="0" distB="0" distL="114300" distR="114300">
            <wp:extent cx="5269865" cy="487045"/>
            <wp:effectExtent l="0" t="0" r="3175" b="635"/>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449"/>
                    <a:stretch>
                      <a:fillRect/>
                    </a:stretch>
                  </pic:blipFill>
                  <pic:spPr>
                    <a:xfrm>
                      <a:off x="0" y="0"/>
                      <a:ext cx="5269865" cy="487045"/>
                    </a:xfrm>
                    <a:prstGeom prst="rect">
                      <a:avLst/>
                    </a:prstGeom>
                    <a:noFill/>
                    <a:ln w="9525">
                      <a:noFill/>
                    </a:ln>
                  </pic:spPr>
                </pic:pic>
              </a:graphicData>
            </a:graphic>
          </wp:inline>
        </w:drawing>
      </w:r>
    </w:p>
    <w:p>
      <w:pPr>
        <w:widowControl/>
        <w:jc w:val="left"/>
      </w:pPr>
      <w:r>
        <w:rPr>
          <w:rFonts w:hint="eastAsia"/>
          <w:color w:val="FF0000"/>
        </w:rPr>
        <w:t>1.</w:t>
      </w:r>
      <w:bookmarkStart w:id="1275" w:name="T_异常界面__4"/>
      <w:r>
        <w:rPr>
          <w:rFonts w:hint="eastAsia"/>
          <w:color w:val="FF0000"/>
        </w:rPr>
        <w:t>系统提示信息：身份证号码长度不正确</w:t>
      </w:r>
      <w:bookmarkEnd w:id="1275"/>
      <w:r>
        <w:drawing>
          <wp:inline distT="0" distB="0" distL="114300" distR="114300">
            <wp:extent cx="5273040" cy="440055"/>
            <wp:effectExtent l="0" t="0" r="0" b="1905"/>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450"/>
                    <a:stretch>
                      <a:fillRect/>
                    </a:stretch>
                  </pic:blipFill>
                  <pic:spPr>
                    <a:xfrm>
                      <a:off x="0" y="0"/>
                      <a:ext cx="5273040" cy="440055"/>
                    </a:xfrm>
                    <a:prstGeom prst="rect">
                      <a:avLst/>
                    </a:prstGeom>
                    <a:noFill/>
                    <a:ln w="9525">
                      <a:noFill/>
                    </a:ln>
                  </pic:spPr>
                </pic:pic>
              </a:graphicData>
            </a:graphic>
          </wp:inline>
        </w:drawing>
      </w:r>
    </w:p>
    <w:p>
      <w:pPr>
        <w:widowControl/>
        <w:jc w:val="left"/>
        <w:rPr>
          <w:color w:val="FF0000"/>
        </w:rPr>
      </w:pPr>
      <w:r>
        <w:rPr>
          <w:rFonts w:hint="eastAsia"/>
          <w:color w:val="FF0000"/>
        </w:rPr>
        <w:t>1.</w:t>
      </w:r>
      <w:bookmarkStart w:id="1276" w:name="T_异常界面__5"/>
      <w:r>
        <w:rPr>
          <w:rFonts w:hint="eastAsia"/>
          <w:color w:val="FF0000"/>
        </w:rPr>
        <w:t>系统提示信息：邮箱格式不正确</w:t>
      </w:r>
      <w:bookmarkEnd w:id="1276"/>
    </w:p>
    <w:p>
      <w:pPr>
        <w:widowControl/>
        <w:jc w:val="left"/>
      </w:pPr>
      <w:r>
        <w:drawing>
          <wp:inline distT="0" distB="0" distL="114300" distR="114300">
            <wp:extent cx="5269230" cy="509270"/>
            <wp:effectExtent l="0" t="0" r="3810" b="8890"/>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451"/>
                    <a:stretch>
                      <a:fillRect/>
                    </a:stretch>
                  </pic:blipFill>
                  <pic:spPr>
                    <a:xfrm>
                      <a:off x="0" y="0"/>
                      <a:ext cx="5269230" cy="509270"/>
                    </a:xfrm>
                    <a:prstGeom prst="rect">
                      <a:avLst/>
                    </a:prstGeom>
                    <a:noFill/>
                    <a:ln w="9525">
                      <a:noFill/>
                    </a:ln>
                  </pic:spPr>
                </pic:pic>
              </a:graphicData>
            </a:graphic>
          </wp:inline>
        </w:drawing>
      </w:r>
    </w:p>
    <w:p>
      <w:pPr>
        <w:widowControl/>
        <w:jc w:val="left"/>
      </w:pPr>
      <w:r>
        <w:rPr>
          <w:rFonts w:hint="eastAsia"/>
          <w:color w:val="FF0000"/>
        </w:rPr>
        <w:t>1.</w:t>
      </w:r>
      <w:bookmarkStart w:id="1277" w:name="T_异常界面__6"/>
      <w:r>
        <w:rPr>
          <w:rFonts w:hint="eastAsia"/>
          <w:color w:val="FF0000"/>
        </w:rPr>
        <w:t>系统提示信息：邮箱验证码不正确</w:t>
      </w:r>
      <w:bookmarkEnd w:id="1277"/>
      <w:r>
        <w:drawing>
          <wp:inline distT="0" distB="0" distL="114300" distR="114300">
            <wp:extent cx="5272405" cy="609600"/>
            <wp:effectExtent l="0" t="0" r="635" b="0"/>
            <wp:docPr id="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
                    <pic:cNvPicPr>
                      <a:picLocks noChangeAspect="1"/>
                    </pic:cNvPicPr>
                  </pic:nvPicPr>
                  <pic:blipFill>
                    <a:blip r:embed="rId452"/>
                    <a:stretch>
                      <a:fillRect/>
                    </a:stretch>
                  </pic:blipFill>
                  <pic:spPr>
                    <a:xfrm>
                      <a:off x="0" y="0"/>
                      <a:ext cx="5272405" cy="609600"/>
                    </a:xfrm>
                    <a:prstGeom prst="rect">
                      <a:avLst/>
                    </a:prstGeom>
                    <a:noFill/>
                    <a:ln w="9525">
                      <a:noFill/>
                    </a:ln>
                  </pic:spPr>
                </pic:pic>
              </a:graphicData>
            </a:graphic>
          </wp:inline>
        </w:drawing>
      </w:r>
    </w:p>
    <w:p>
      <w:pPr>
        <w:widowControl/>
        <w:jc w:val="left"/>
        <w:rPr>
          <w:rFonts w:eastAsiaTheme="minorEastAsia"/>
          <w:color w:val="FF0000"/>
        </w:rPr>
      </w:pPr>
      <w:bookmarkStart w:id="1278" w:name="_Toc8734"/>
      <w:r>
        <w:rPr>
          <w:rStyle w:val="37"/>
          <w:rFonts w:hint="eastAsia"/>
          <w:lang w:val="en-US" w:eastAsia="zh-CN"/>
        </w:rPr>
        <w:t>4.4.3.4</w:t>
      </w:r>
      <w:r>
        <w:rPr>
          <w:rStyle w:val="37"/>
          <w:rFonts w:hint="eastAsia"/>
        </w:rPr>
        <w:t>对话框图</w:t>
      </w:r>
      <w:bookmarkEnd w:id="1278"/>
      <w:r>
        <w:rPr>
          <w:rFonts w:hint="eastAsia"/>
          <w:color w:val="FF0000"/>
        </w:rPr>
        <w:t>：</w:t>
      </w:r>
    </w:p>
    <w:p>
      <w:pPr>
        <w:widowControl/>
        <w:jc w:val="left"/>
      </w:pPr>
      <w:r>
        <w:drawing>
          <wp:inline distT="0" distB="0" distL="114300" distR="114300">
            <wp:extent cx="5273675" cy="3364230"/>
            <wp:effectExtent l="0" t="0" r="14605" b="381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453"/>
                    <a:stretch>
                      <a:fillRect/>
                    </a:stretch>
                  </pic:blipFill>
                  <pic:spPr>
                    <a:xfrm>
                      <a:off x="0" y="0"/>
                      <a:ext cx="5273675" cy="3364230"/>
                    </a:xfrm>
                    <a:prstGeom prst="rect">
                      <a:avLst/>
                    </a:prstGeom>
                    <a:noFill/>
                    <a:ln w="9525">
                      <a:noFill/>
                    </a:ln>
                  </pic:spPr>
                </pic:pic>
              </a:graphicData>
            </a:graphic>
          </wp:inline>
        </w:drawing>
      </w:r>
    </w:p>
    <w:p/>
    <w:p>
      <w:pPr>
        <w:widowControl/>
        <w:jc w:val="left"/>
        <w:rPr>
          <w:rFonts w:ascii="宋体" w:hAnsi="宋体" w:cs="宋体"/>
          <w:kern w:val="0"/>
          <w:sz w:val="24"/>
          <w:lang w:bidi="ar"/>
        </w:rPr>
      </w:pPr>
    </w:p>
    <w:p>
      <w:pPr>
        <w:pStyle w:val="4"/>
      </w:pPr>
      <w:bookmarkStart w:id="1279" w:name="_Toc14943"/>
      <w:bookmarkStart w:id="1280" w:name="_Toc17639"/>
      <w:bookmarkStart w:id="1281" w:name="_Toc7975"/>
      <w:r>
        <w:rPr>
          <w:rFonts w:hint="eastAsia"/>
        </w:rPr>
        <w:t>4.4.4教师查看项目总览信息</w:t>
      </w:r>
      <w:bookmarkEnd w:id="1279"/>
      <w:bookmarkEnd w:id="1280"/>
      <w:bookmarkEnd w:id="1281"/>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w:t>
            </w:r>
            <w:r>
              <w:rPr>
                <w:rFonts w:eastAsia="Times New Roman"/>
              </w:rPr>
              <w:t xml:space="preserve"> ,</w:t>
            </w:r>
            <w:r>
              <w:rPr>
                <w:rFonts w:hint="eastAsia" w:eastAsia="Times New Roman"/>
              </w:rPr>
              <w:t>查看项目总览信息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描述</w:t>
            </w:r>
          </w:p>
        </w:tc>
        <w:tc>
          <w:tcPr>
            <w:tcW w:w="4262" w:type="dxa"/>
          </w:tcPr>
          <w:p>
            <w:pPr>
              <w:rPr>
                <w:rFonts w:eastAsiaTheme="minorEastAsia"/>
              </w:rPr>
            </w:pPr>
            <w:r>
              <w:rPr>
                <w:rFonts w:hint="eastAsia" w:eastAsia="Times New Roman"/>
              </w:rPr>
              <w:t>教师查看该项目的总览信息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教师表示需要查看总览信息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1.教师查看到该项目的总览信息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正常流程</w:t>
            </w:r>
          </w:p>
        </w:tc>
        <w:tc>
          <w:tcPr>
            <w:tcW w:w="4262" w:type="dxa"/>
          </w:tcPr>
          <w:p>
            <w:pPr>
              <w:rPr>
                <w:rFonts w:eastAsia="Times New Roman"/>
                <w:b/>
                <w:bCs/>
              </w:rPr>
            </w:pPr>
            <w:r>
              <w:rPr>
                <w:rFonts w:hint="eastAsia" w:eastAsia="Times New Roman"/>
                <w:b/>
                <w:bCs/>
              </w:rPr>
              <w:t>2-1.0.教师进入项目</w:t>
            </w:r>
          </w:p>
          <w:p>
            <w:pPr>
              <w:rPr>
                <w:rFonts w:eastAsia="Times New Roman"/>
              </w:rPr>
            </w:pPr>
            <w:r>
              <w:rPr>
                <w:rFonts w:hint="eastAsia" w:eastAsia="Times New Roman"/>
              </w:rPr>
              <w:t>1.查看项目总览信息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2-1.1 项目总览信息</w:t>
            </w:r>
          </w:p>
          <w:p>
            <w:pPr>
              <w:rPr>
                <w:rFonts w:eastAsia="Times New Roman"/>
              </w:rPr>
            </w:pPr>
            <w:r>
              <w:rPr>
                <w:rFonts w:hint="eastAsia" w:eastAsia="Times New Roman"/>
              </w:rPr>
              <w:t>1.项目最新消息</w:t>
            </w:r>
          </w:p>
          <w:p>
            <w:pPr>
              <w:rPr>
                <w:rFonts w:eastAsia="Times New Roman"/>
              </w:rPr>
            </w:pPr>
            <w:r>
              <w:rPr>
                <w:rFonts w:hint="eastAsia" w:eastAsia="Times New Roman"/>
              </w:rPr>
              <w:t>2.组员信息</w:t>
            </w:r>
          </w:p>
          <w:p>
            <w:pPr>
              <w:rPr>
                <w:rFonts w:eastAsia="Times New Roman"/>
              </w:rPr>
            </w:pPr>
            <w:r>
              <w:rPr>
                <w:rFonts w:hint="eastAsia" w:eastAsia="Times New Roman"/>
              </w:rPr>
              <w:t>3.项目进度</w:t>
            </w:r>
          </w:p>
          <w:p>
            <w:pPr>
              <w:rPr>
                <w:rFonts w:eastAsia="Times New Roman"/>
              </w:rPr>
            </w:pPr>
            <w:r>
              <w:rPr>
                <w:rFonts w:hint="eastAsia" w:eastAsia="Times New Roman"/>
              </w:rPr>
              <w:t>4.工作进度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2-1.0</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0"/>
                <w:rFonts w:hint="eastAsia" w:eastAsia="Times New Roman"/>
                <w:color w:val="1F4E79" w:themeColor="accent1" w:themeShade="80"/>
              </w:rPr>
              <w:t>项目的主页面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w:t>
            </w:r>
            <w:r>
              <w:rPr>
                <w:rFonts w:hint="eastAsia"/>
                <w:lang w:val="en-US" w:eastAsia="zh-CN"/>
              </w:rPr>
              <w:t>8</w:t>
            </w:r>
            <w:r>
              <w:rPr>
                <w:rFonts w:hint="eastAsia" w:eastAsia="Times New Roman"/>
              </w:rPr>
              <w:t>9</w:t>
            </w:r>
          </w:p>
        </w:tc>
      </w:tr>
    </w:tbl>
    <w:p>
      <w:pPr>
        <w:widowControl/>
        <w:jc w:val="left"/>
        <w:rPr>
          <w:rFonts w:eastAsiaTheme="minorEastAsia"/>
        </w:rPr>
      </w:pPr>
      <w:bookmarkStart w:id="1282" w:name="T_项目的主页面"/>
      <w:bookmarkStart w:id="1283" w:name="_Toc22512"/>
      <w:r>
        <w:rPr>
          <w:rStyle w:val="37"/>
          <w:rFonts w:hint="eastAsia"/>
          <w:lang w:val="en-US" w:eastAsia="zh-CN"/>
        </w:rPr>
        <w:t>4.4.4.1</w:t>
      </w:r>
      <w:r>
        <w:rPr>
          <w:rStyle w:val="37"/>
          <w:rFonts w:hint="eastAsia"/>
        </w:rPr>
        <w:t>项目的主页面</w:t>
      </w:r>
      <w:bookmarkEnd w:id="1282"/>
      <w:bookmarkEnd w:id="1283"/>
      <w:r>
        <w:rPr>
          <w:rFonts w:hint="eastAsia"/>
          <w:color w:val="FF0000"/>
        </w:rPr>
        <w:t>：</w:t>
      </w:r>
    </w:p>
    <w:p>
      <w:pPr>
        <w:widowControl/>
        <w:jc w:val="left"/>
        <w:rPr>
          <w:color w:val="FF0000"/>
        </w:rPr>
      </w:pPr>
      <w:r>
        <w:drawing>
          <wp:inline distT="0" distB="0" distL="114300" distR="114300">
            <wp:extent cx="5268595" cy="3412490"/>
            <wp:effectExtent l="0" t="0" r="4445" b="127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454"/>
                    <a:stretch>
                      <a:fillRect/>
                    </a:stretch>
                  </pic:blipFill>
                  <pic:spPr>
                    <a:xfrm>
                      <a:off x="0" y="0"/>
                      <a:ext cx="5268595" cy="3412490"/>
                    </a:xfrm>
                    <a:prstGeom prst="rect">
                      <a:avLst/>
                    </a:prstGeom>
                    <a:noFill/>
                    <a:ln w="9525">
                      <a:noFill/>
                    </a:ln>
                  </pic:spPr>
                </pic:pic>
              </a:graphicData>
            </a:graphic>
          </wp:inline>
        </w:drawing>
      </w:r>
    </w:p>
    <w:p>
      <w:pPr>
        <w:widowControl/>
        <w:jc w:val="left"/>
        <w:rPr>
          <w:rFonts w:eastAsiaTheme="minorEastAsia"/>
          <w:color w:val="FF0000"/>
        </w:rPr>
      </w:pPr>
      <w:bookmarkStart w:id="1284" w:name="_Toc27801"/>
      <w:r>
        <w:rPr>
          <w:rStyle w:val="37"/>
          <w:rFonts w:hint="eastAsia"/>
          <w:lang w:val="en-US" w:eastAsia="zh-CN"/>
        </w:rPr>
        <w:t>4.4.4.2</w:t>
      </w:r>
      <w:r>
        <w:rPr>
          <w:rStyle w:val="37"/>
          <w:rFonts w:hint="eastAsia"/>
        </w:rPr>
        <w:t>对话框图</w:t>
      </w:r>
      <w:bookmarkEnd w:id="1284"/>
      <w:r>
        <w:rPr>
          <w:rFonts w:hint="eastAsia"/>
          <w:color w:val="FF0000"/>
        </w:rPr>
        <w:t>：</w:t>
      </w:r>
    </w:p>
    <w:p>
      <w:r>
        <w:drawing>
          <wp:inline distT="0" distB="0" distL="114300" distR="114300">
            <wp:extent cx="5200650" cy="3743325"/>
            <wp:effectExtent l="0" t="0" r="11430" b="5715"/>
            <wp:docPr id="2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2"/>
                    <pic:cNvPicPr>
                      <a:picLocks noChangeAspect="1"/>
                    </pic:cNvPicPr>
                  </pic:nvPicPr>
                  <pic:blipFill>
                    <a:blip r:embed="rId455"/>
                    <a:stretch>
                      <a:fillRect/>
                    </a:stretch>
                  </pic:blipFill>
                  <pic:spPr>
                    <a:xfrm>
                      <a:off x="0" y="0"/>
                      <a:ext cx="5200650" cy="3743325"/>
                    </a:xfrm>
                    <a:prstGeom prst="rect">
                      <a:avLst/>
                    </a:prstGeom>
                    <a:noFill/>
                    <a:ln w="9525">
                      <a:noFill/>
                    </a:ln>
                  </pic:spPr>
                </pic:pic>
              </a:graphicData>
            </a:graphic>
          </wp:inline>
        </w:drawing>
      </w:r>
    </w:p>
    <w:p>
      <w:pPr>
        <w:widowControl/>
        <w:jc w:val="left"/>
        <w:rPr>
          <w:rFonts w:ascii="宋体" w:hAnsi="宋体" w:cs="宋体"/>
          <w:kern w:val="0"/>
          <w:sz w:val="24"/>
          <w:lang w:bidi="ar"/>
        </w:rPr>
      </w:pPr>
    </w:p>
    <w:p>
      <w:pPr>
        <w:widowControl/>
        <w:jc w:val="left"/>
      </w:pPr>
    </w:p>
    <w:p>
      <w:pPr>
        <w:widowControl/>
        <w:jc w:val="left"/>
      </w:pPr>
    </w:p>
    <w:p>
      <w:pPr>
        <w:widowControl/>
        <w:jc w:val="left"/>
      </w:pPr>
    </w:p>
    <w:p>
      <w:pPr>
        <w:pStyle w:val="4"/>
      </w:pPr>
      <w:bookmarkStart w:id="1285" w:name="_Toc5141"/>
      <w:bookmarkStart w:id="1286" w:name="_Toc17794"/>
      <w:bookmarkStart w:id="1287" w:name="_Toc23681"/>
      <w:bookmarkStart w:id="1288" w:name="_Toc14227"/>
      <w:r>
        <w:rPr>
          <w:rFonts w:hint="eastAsia"/>
        </w:rPr>
        <w:t>4.4.5教师</w:t>
      </w:r>
      <w:bookmarkEnd w:id="1285"/>
      <w:r>
        <w:rPr>
          <w:rFonts w:hint="eastAsia"/>
        </w:rPr>
        <w:t>查看项目任务</w:t>
      </w:r>
      <w:bookmarkEnd w:id="1286"/>
      <w:bookmarkEnd w:id="1287"/>
      <w:bookmarkEnd w:id="1288"/>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T-2-2</w:t>
            </w:r>
            <w:r>
              <w:rPr>
                <w:rFonts w:eastAsia="Times New Roman"/>
              </w:rPr>
              <w:t>,</w:t>
            </w:r>
            <w:r>
              <w:rPr>
                <w:rFonts w:hint="eastAsia" w:eastAsia="Times New Roman"/>
              </w:rPr>
              <w:t>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教师表示需要查看项目任务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p>
            <w:pPr>
              <w:rPr>
                <w:rFonts w:eastAsia="Times New Roman"/>
              </w:rPr>
            </w:pPr>
            <w:r>
              <w:rPr>
                <w:rFonts w:hint="eastAsia" w:eastAsia="Times New Roman"/>
              </w:rPr>
              <w:t>4.进入</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0"/>
                <w:rFonts w:hint="eastAsia" w:eastAsia="Times New Roman"/>
                <w:color w:val="1F4E79" w:themeColor="accent1" w:themeShade="80"/>
              </w:rPr>
              <w:t>项目主页面</w:t>
            </w:r>
            <w:r>
              <w:rPr>
                <w:rStyle w:val="31"/>
                <w:rFonts w:hint="eastAsia" w:eastAsia="Times New Roman"/>
                <w:color w:val="1F4E79" w:themeColor="accent1" w:themeShade="80"/>
              </w:rPr>
              <w:fldChar w:fldCharType="end"/>
            </w:r>
            <w:r>
              <w:rPr>
                <w:rFonts w:hint="eastAsia" w:eastAsia="Times New Roman"/>
              </w:rPr>
              <w:t>，选择项目任务分页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1.教师查看到该项目的任务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2-2.0.教师进入项目</w:t>
            </w:r>
          </w:p>
          <w:p>
            <w:pPr>
              <w:rPr>
                <w:rFonts w:eastAsia="Times New Roman"/>
              </w:rPr>
            </w:pPr>
            <w:r>
              <w:rPr>
                <w:rFonts w:hint="eastAsia" w:eastAsia="Times New Roman"/>
              </w:rPr>
              <w:t>1.点击“我的任务”</w:t>
            </w:r>
          </w:p>
          <w:p>
            <w:pPr>
              <w:rPr>
                <w:rFonts w:eastAsiaTheme="minorEastAsia"/>
              </w:rPr>
            </w:pPr>
            <w:r>
              <w:rPr>
                <w:rFonts w:hint="eastAsia" w:eastAsia="Times New Roman"/>
              </w:rPr>
              <w:t>2.查看</w:t>
            </w:r>
            <w:r>
              <w:rPr>
                <w:color w:val="1F4E79" w:themeColor="accent1" w:themeShade="80"/>
              </w:rPr>
              <w:fldChar w:fldCharType="begin"/>
            </w:r>
            <w:r>
              <w:rPr>
                <w:color w:val="1F4E79" w:themeColor="accent1" w:themeShade="80"/>
              </w:rPr>
              <w:instrText xml:space="preserve"> HYPERLINK \l "T_项目任务页" </w:instrText>
            </w:r>
            <w:r>
              <w:rPr>
                <w:color w:val="1F4E79" w:themeColor="accent1" w:themeShade="80"/>
              </w:rPr>
              <w:fldChar w:fldCharType="separate"/>
            </w:r>
            <w:r>
              <w:rPr>
                <w:rStyle w:val="30"/>
                <w:rFonts w:hint="eastAsia" w:eastAsia="Times New Roman"/>
                <w:color w:val="1F4E79" w:themeColor="accent1" w:themeShade="80"/>
              </w:rPr>
              <w:t>项目任务页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hint="eastAsia" w:eastAsia="宋体"/>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2-2.0 </w:t>
            </w:r>
            <w:r>
              <w:rPr>
                <w:rFonts w:hint="eastAsia" w:eastAsia="Times New Roman"/>
                <w:color w:val="000000" w:themeColor="text1"/>
                <w14:textFill>
                  <w14:solidFill>
                    <w14:schemeClr w14:val="tx1"/>
                  </w14:solidFill>
                </w14:textFill>
              </w:rPr>
              <w:t>项目任务页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1.02</w:t>
            </w:r>
          </w:p>
        </w:tc>
      </w:tr>
    </w:tbl>
    <w:p>
      <w:pPr>
        <w:widowControl/>
        <w:jc w:val="left"/>
      </w:pPr>
    </w:p>
    <w:p>
      <w:pPr>
        <w:widowControl/>
        <w:jc w:val="left"/>
        <w:rPr>
          <w:rFonts w:eastAsiaTheme="minorEastAsia"/>
        </w:rPr>
      </w:pPr>
      <w:bookmarkStart w:id="1289" w:name="T_项目任务页"/>
      <w:bookmarkStart w:id="1290" w:name="_Toc14926"/>
      <w:r>
        <w:rPr>
          <w:rStyle w:val="37"/>
          <w:rFonts w:hint="eastAsia"/>
          <w:lang w:val="en-US" w:eastAsia="zh-CN"/>
        </w:rPr>
        <w:t>4.4.5.1</w:t>
      </w:r>
      <w:r>
        <w:rPr>
          <w:rStyle w:val="37"/>
          <w:rFonts w:hint="eastAsia"/>
        </w:rPr>
        <w:t>项目任务页</w:t>
      </w:r>
      <w:bookmarkEnd w:id="1289"/>
      <w:bookmarkEnd w:id="1290"/>
      <w:r>
        <w:rPr>
          <w:rFonts w:hint="eastAsia"/>
          <w:color w:val="FF0000"/>
        </w:rPr>
        <w:t>：</w:t>
      </w:r>
    </w:p>
    <w:p>
      <w:pPr>
        <w:widowControl/>
        <w:jc w:val="left"/>
      </w:pPr>
      <w:r>
        <w:drawing>
          <wp:inline distT="0" distB="0" distL="114300" distR="114300">
            <wp:extent cx="5274310" cy="4811395"/>
            <wp:effectExtent l="0" t="0" r="13970" b="444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456"/>
                    <a:stretch>
                      <a:fillRect/>
                    </a:stretch>
                  </pic:blipFill>
                  <pic:spPr>
                    <a:xfrm>
                      <a:off x="0" y="0"/>
                      <a:ext cx="5274310" cy="4811395"/>
                    </a:xfrm>
                    <a:prstGeom prst="rect">
                      <a:avLst/>
                    </a:prstGeom>
                    <a:noFill/>
                    <a:ln w="9525">
                      <a:noFill/>
                    </a:ln>
                  </pic:spPr>
                </pic:pic>
              </a:graphicData>
            </a:graphic>
          </wp:inline>
        </w:drawing>
      </w:r>
    </w:p>
    <w:p>
      <w:pPr>
        <w:widowControl/>
        <w:jc w:val="left"/>
      </w:pPr>
    </w:p>
    <w:p>
      <w:pPr>
        <w:widowControl/>
        <w:jc w:val="left"/>
        <w:rPr>
          <w:rFonts w:eastAsiaTheme="minorEastAsia"/>
          <w:color w:val="FF0000"/>
        </w:rPr>
      </w:pPr>
      <w:bookmarkStart w:id="1291" w:name="_Toc20678"/>
      <w:r>
        <w:rPr>
          <w:rStyle w:val="37"/>
          <w:rFonts w:hint="eastAsia"/>
          <w:lang w:val="en-US" w:eastAsia="zh-CN"/>
        </w:rPr>
        <w:t>4.4.5.2</w:t>
      </w:r>
      <w:r>
        <w:rPr>
          <w:rStyle w:val="37"/>
          <w:rFonts w:hint="eastAsia"/>
        </w:rPr>
        <w:t>对话框图</w:t>
      </w:r>
      <w:bookmarkEnd w:id="1291"/>
      <w:r>
        <w:rPr>
          <w:rFonts w:hint="eastAsia"/>
          <w:color w:val="FF0000"/>
        </w:rPr>
        <w:t>：</w:t>
      </w:r>
    </w:p>
    <w:p>
      <w:pPr>
        <w:widowControl/>
        <w:jc w:val="left"/>
      </w:pPr>
      <w:r>
        <w:drawing>
          <wp:inline distT="0" distB="0" distL="114300" distR="114300">
            <wp:extent cx="5272405" cy="3569970"/>
            <wp:effectExtent l="0" t="0" r="635" b="11430"/>
            <wp:docPr id="2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4"/>
                    <pic:cNvPicPr>
                      <a:picLocks noChangeAspect="1"/>
                    </pic:cNvPicPr>
                  </pic:nvPicPr>
                  <pic:blipFill>
                    <a:blip r:embed="rId457"/>
                    <a:stretch>
                      <a:fillRect/>
                    </a:stretch>
                  </pic:blipFill>
                  <pic:spPr>
                    <a:xfrm>
                      <a:off x="0" y="0"/>
                      <a:ext cx="5272405" cy="3569970"/>
                    </a:xfrm>
                    <a:prstGeom prst="rect">
                      <a:avLst/>
                    </a:prstGeom>
                    <a:noFill/>
                    <a:ln w="9525">
                      <a:noFill/>
                    </a:ln>
                  </pic:spPr>
                </pic:pic>
              </a:graphicData>
            </a:graphic>
          </wp:inline>
        </w:drawing>
      </w:r>
    </w:p>
    <w:p>
      <w:pPr>
        <w:pStyle w:val="4"/>
      </w:pPr>
      <w:bookmarkStart w:id="1292" w:name="_Toc18227"/>
      <w:bookmarkStart w:id="1293" w:name="_Toc12080"/>
      <w:bookmarkStart w:id="1294" w:name="_Toc6632"/>
      <w:bookmarkStart w:id="1295" w:name="_Toc5236"/>
      <w:r>
        <w:rPr>
          <w:rFonts w:hint="eastAsia"/>
        </w:rPr>
        <w:t>4.4.6</w:t>
      </w:r>
      <w:bookmarkEnd w:id="1292"/>
      <w:r>
        <w:rPr>
          <w:rFonts w:hint="eastAsia"/>
        </w:rPr>
        <w:t>教师提供建议</w:t>
      </w:r>
      <w:bookmarkEnd w:id="1293"/>
      <w:bookmarkEnd w:id="1294"/>
      <w:bookmarkEnd w:id="1295"/>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T-2-3</w:t>
            </w:r>
            <w:r>
              <w:rPr>
                <w:rFonts w:eastAsia="Times New Roman"/>
              </w:rPr>
              <w:t xml:space="preserve"> ,</w:t>
            </w:r>
            <w:r>
              <w:rPr>
                <w:rFonts w:hint="eastAsia" w:eastAsia="Times New Roman"/>
              </w:rPr>
              <w:t>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教师给项目提供建议给当前项目任务执行者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p>
            <w:pPr>
              <w:rPr>
                <w:rFonts w:eastAsia="Times New Roman"/>
              </w:rPr>
            </w:pPr>
            <w:r>
              <w:rPr>
                <w:rFonts w:hint="eastAsia" w:eastAsia="Times New Roman"/>
              </w:rPr>
              <w:t>4.教师指定项目任务</w:t>
            </w:r>
          </w:p>
          <w:p>
            <w:pPr>
              <w:rPr>
                <w:rFonts w:eastAsia="Times New Roman"/>
              </w:rPr>
            </w:pPr>
            <w:r>
              <w:rPr>
                <w:rFonts w:hint="eastAsia" w:eastAsia="Times New Roman"/>
              </w:rPr>
              <w:t>5.教师提供建议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1.教师账户信息记录session</w:t>
            </w:r>
          </w:p>
          <w:p>
            <w:pPr>
              <w:rPr>
                <w:rFonts w:eastAsia="Times New Roman"/>
              </w:rPr>
            </w:pPr>
            <w:r>
              <w:rPr>
                <w:rFonts w:hint="eastAsia" w:eastAsia="Times New Roman"/>
              </w:rPr>
              <w:t>2.教师提供建议，执行者积极采纳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2-3.0.教师进入我的项目</w:t>
            </w:r>
          </w:p>
          <w:p>
            <w:pPr>
              <w:rPr>
                <w:rFonts w:eastAsia="Times New Roman"/>
              </w:rPr>
            </w:pPr>
            <w:r>
              <w:rPr>
                <w:rFonts w:hint="eastAsia" w:eastAsia="Times New Roman"/>
              </w:rPr>
              <w:t>1.在</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0"/>
                <w:rFonts w:hint="eastAsia" w:eastAsia="Times New Roman"/>
                <w:color w:val="1F4E79" w:themeColor="accent1" w:themeShade="80"/>
              </w:rPr>
              <w:t>项目主页</w:t>
            </w:r>
            <w:r>
              <w:rPr>
                <w:rStyle w:val="31"/>
                <w:rFonts w:hint="eastAsia" w:eastAsia="Times New Roman"/>
                <w:color w:val="1F4E79" w:themeColor="accent1" w:themeShade="80"/>
              </w:rPr>
              <w:fldChar w:fldCharType="end"/>
            </w:r>
            <w:r>
              <w:rPr>
                <w:rFonts w:hint="eastAsia" w:eastAsia="Times New Roman"/>
              </w:rPr>
              <w:t>点击任务分页</w:t>
            </w:r>
          </w:p>
          <w:p>
            <w:pPr>
              <w:rPr>
                <w:rFonts w:eastAsia="Times New Roman"/>
              </w:rPr>
            </w:pPr>
            <w:r>
              <w:rPr>
                <w:rFonts w:hint="eastAsia" w:eastAsia="Times New Roman"/>
              </w:rPr>
              <w:t>2.进入</w:t>
            </w:r>
            <w:r>
              <w:rPr>
                <w:color w:val="1F4E79" w:themeColor="accent1" w:themeShade="80"/>
              </w:rPr>
              <w:fldChar w:fldCharType="begin"/>
            </w:r>
            <w:r>
              <w:rPr>
                <w:color w:val="1F4E79" w:themeColor="accent1" w:themeShade="80"/>
              </w:rPr>
              <w:instrText xml:space="preserve"> HYPERLINK \l "T_任务分页界面" </w:instrText>
            </w:r>
            <w:r>
              <w:rPr>
                <w:color w:val="1F4E79" w:themeColor="accent1" w:themeShade="80"/>
              </w:rPr>
              <w:fldChar w:fldCharType="separate"/>
            </w:r>
            <w:r>
              <w:rPr>
                <w:rStyle w:val="30"/>
                <w:rFonts w:hint="eastAsia" w:eastAsia="Times New Roman"/>
                <w:color w:val="1F4E79" w:themeColor="accent1" w:themeShade="80"/>
              </w:rPr>
              <w:t>任务分页界面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3.选择具体任务</w:t>
            </w:r>
          </w:p>
          <w:p>
            <w:pPr>
              <w:rPr>
                <w:rFonts w:eastAsiaTheme="minorEastAsia"/>
              </w:rPr>
            </w:pPr>
            <w:r>
              <w:rPr>
                <w:rFonts w:hint="eastAsia" w:eastAsia="Times New Roman"/>
              </w:rPr>
              <w:t>4.点击修改意见，提出建议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2-3.1.任务分页</w:t>
            </w:r>
          </w:p>
          <w:p>
            <w:pPr>
              <w:rPr>
                <w:rFonts w:eastAsia="Times New Roman"/>
              </w:rPr>
            </w:pPr>
            <w:r>
              <w:rPr>
                <w:rFonts w:hint="eastAsia" w:eastAsia="Times New Roman"/>
              </w:rPr>
              <w:t>1.修改之前的建议</w:t>
            </w:r>
          </w:p>
          <w:p>
            <w:pPr>
              <w:rPr>
                <w:rFonts w:eastAsia="Times New Roman"/>
              </w:rPr>
            </w:pPr>
            <w:r>
              <w:rPr>
                <w:rFonts w:hint="eastAsia" w:eastAsia="Times New Roman"/>
              </w:rPr>
              <w:t>2.查看项目文件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2-3.0任务的建议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49</w:t>
            </w:r>
          </w:p>
        </w:tc>
      </w:tr>
    </w:tbl>
    <w:p>
      <w:pPr>
        <w:rPr>
          <w:color w:val="FF0000"/>
        </w:rPr>
      </w:pPr>
    </w:p>
    <w:p>
      <w:bookmarkStart w:id="1296" w:name="T_任务分页界面"/>
      <w:bookmarkStart w:id="1297" w:name="_Toc17175"/>
      <w:r>
        <w:rPr>
          <w:rStyle w:val="37"/>
          <w:rFonts w:hint="eastAsia"/>
          <w:lang w:val="en-US" w:eastAsia="zh-CN"/>
        </w:rPr>
        <w:t>4.4.6.1</w:t>
      </w:r>
      <w:r>
        <w:rPr>
          <w:rStyle w:val="37"/>
          <w:rFonts w:hint="eastAsia"/>
        </w:rPr>
        <w:t>任务分页界面</w:t>
      </w:r>
      <w:bookmarkEnd w:id="1296"/>
      <w:bookmarkEnd w:id="1297"/>
      <w:r>
        <w:rPr>
          <w:rFonts w:hint="eastAsia"/>
          <w:color w:val="FF0000"/>
        </w:rPr>
        <w:t>：</w:t>
      </w:r>
    </w:p>
    <w:p>
      <w:pPr>
        <w:widowControl/>
        <w:jc w:val="left"/>
      </w:pPr>
      <w:r>
        <w:drawing>
          <wp:inline distT="0" distB="0" distL="114300" distR="114300">
            <wp:extent cx="5266055" cy="4772660"/>
            <wp:effectExtent l="0" t="0" r="6985" b="12700"/>
            <wp:docPr id="2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
                    <pic:cNvPicPr>
                      <a:picLocks noChangeAspect="1"/>
                    </pic:cNvPicPr>
                  </pic:nvPicPr>
                  <pic:blipFill>
                    <a:blip r:embed="rId458"/>
                    <a:stretch>
                      <a:fillRect/>
                    </a:stretch>
                  </pic:blipFill>
                  <pic:spPr>
                    <a:xfrm>
                      <a:off x="0" y="0"/>
                      <a:ext cx="5266055" cy="477266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298" w:name="_Toc23901"/>
      <w:r>
        <w:rPr>
          <w:rStyle w:val="37"/>
          <w:rFonts w:hint="eastAsia"/>
          <w:lang w:val="en-US" w:eastAsia="zh-CN"/>
        </w:rPr>
        <w:t>4.4.6.2</w:t>
      </w:r>
      <w:r>
        <w:rPr>
          <w:rStyle w:val="37"/>
          <w:rFonts w:hint="eastAsia"/>
        </w:rPr>
        <w:t>对话框图</w:t>
      </w:r>
      <w:bookmarkEnd w:id="1298"/>
      <w:r>
        <w:rPr>
          <w:rFonts w:hint="eastAsia"/>
          <w:color w:val="FF0000"/>
        </w:rPr>
        <w:t>：</w:t>
      </w:r>
    </w:p>
    <w:p>
      <w:pPr>
        <w:widowControl/>
        <w:jc w:val="left"/>
      </w:pPr>
      <w:r>
        <w:drawing>
          <wp:inline distT="0" distB="0" distL="114300" distR="114300">
            <wp:extent cx="5273675" cy="3433445"/>
            <wp:effectExtent l="0" t="0" r="14605" b="10795"/>
            <wp:docPr id="2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6"/>
                    <pic:cNvPicPr>
                      <a:picLocks noChangeAspect="1"/>
                    </pic:cNvPicPr>
                  </pic:nvPicPr>
                  <pic:blipFill>
                    <a:blip r:embed="rId459"/>
                    <a:stretch>
                      <a:fillRect/>
                    </a:stretch>
                  </pic:blipFill>
                  <pic:spPr>
                    <a:xfrm>
                      <a:off x="0" y="0"/>
                      <a:ext cx="5273675" cy="3433445"/>
                    </a:xfrm>
                    <a:prstGeom prst="rect">
                      <a:avLst/>
                    </a:prstGeom>
                    <a:noFill/>
                    <a:ln w="9525">
                      <a:noFill/>
                    </a:ln>
                  </pic:spPr>
                </pic:pic>
              </a:graphicData>
            </a:graphic>
          </wp:inline>
        </w:drawing>
      </w:r>
    </w:p>
    <w:p>
      <w:pPr>
        <w:widowControl/>
        <w:jc w:val="left"/>
        <w:rPr>
          <w:rFonts w:hint="eastAsia"/>
          <w:lang w:val="en-US" w:eastAsia="zh-CN"/>
        </w:rPr>
      </w:pPr>
      <w:bookmarkStart w:id="1299" w:name="_Toc8812"/>
      <w:r>
        <w:rPr>
          <w:rStyle w:val="37"/>
          <w:rFonts w:hint="eastAsia"/>
          <w:lang w:val="en-US" w:eastAsia="zh-CN"/>
        </w:rPr>
        <w:t>4.4.6.3时序图</w:t>
      </w:r>
      <w:bookmarkEnd w:id="1299"/>
      <w:r>
        <w:rPr>
          <w:rFonts w:hint="eastAsia"/>
          <w:lang w:val="en-US" w:eastAsia="zh-CN"/>
        </w:rPr>
        <w:t>：</w:t>
      </w:r>
    </w:p>
    <w:p>
      <w:pPr>
        <w:widowControl/>
        <w:jc w:val="left"/>
        <w:rPr>
          <w:rFonts w:hint="eastAsia"/>
          <w:lang w:val="en-US" w:eastAsia="zh-CN"/>
        </w:rPr>
      </w:pPr>
      <w:r>
        <w:drawing>
          <wp:inline distT="0" distB="0" distL="114300" distR="114300">
            <wp:extent cx="5266690" cy="3072130"/>
            <wp:effectExtent l="0" t="0" r="6350" b="6350"/>
            <wp:docPr id="5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0"/>
                    <pic:cNvPicPr>
                      <a:picLocks noChangeAspect="1"/>
                    </pic:cNvPicPr>
                  </pic:nvPicPr>
                  <pic:blipFill>
                    <a:blip r:embed="rId460"/>
                    <a:stretch>
                      <a:fillRect/>
                    </a:stretch>
                  </pic:blipFill>
                  <pic:spPr>
                    <a:xfrm>
                      <a:off x="0" y="0"/>
                      <a:ext cx="5266690" cy="3072130"/>
                    </a:xfrm>
                    <a:prstGeom prst="rect">
                      <a:avLst/>
                    </a:prstGeom>
                    <a:noFill/>
                    <a:ln w="9525">
                      <a:noFill/>
                    </a:ln>
                  </pic:spPr>
                </pic:pic>
              </a:graphicData>
            </a:graphic>
          </wp:inline>
        </w:drawing>
      </w:r>
    </w:p>
    <w:p>
      <w:pPr>
        <w:widowControl/>
        <w:jc w:val="left"/>
      </w:pPr>
    </w:p>
    <w:p>
      <w:pPr>
        <w:pStyle w:val="4"/>
      </w:pPr>
      <w:bookmarkStart w:id="1300" w:name="_Toc21098"/>
      <w:bookmarkStart w:id="1301" w:name="_Toc17816"/>
      <w:bookmarkStart w:id="1302" w:name="_Toc7239"/>
      <w:bookmarkStart w:id="1303" w:name="_Toc21526"/>
      <w:r>
        <w:rPr>
          <w:rFonts w:hint="eastAsia"/>
        </w:rPr>
        <w:t>4.4.7教师</w:t>
      </w:r>
      <w:bookmarkEnd w:id="1300"/>
      <w:r>
        <w:rPr>
          <w:rFonts w:hint="eastAsia"/>
        </w:rPr>
        <w:t>查看项目甘特图</w:t>
      </w:r>
      <w:bookmarkEnd w:id="1301"/>
      <w:bookmarkEnd w:id="1302"/>
      <w:bookmarkEnd w:id="1303"/>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T-2-4</w:t>
            </w:r>
            <w:r>
              <w:rPr>
                <w:rFonts w:eastAsia="Times New Roman"/>
              </w:rPr>
              <w:t xml:space="preserve"> ,</w:t>
            </w:r>
            <w:r>
              <w:rPr>
                <w:rFonts w:hint="eastAsia" w:eastAsia="Times New Roman"/>
              </w:rPr>
              <w:t>查看项目甘特图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p>
            <w:pPr>
              <w:rPr>
                <w:rFonts w:eastAsia="Times New Roman"/>
              </w:rPr>
            </w:pPr>
            <w:r>
              <w:rPr>
                <w:rFonts w:hint="eastAsia" w:eastAsia="Times New Roman"/>
              </w:rPr>
              <w:t>4.项目已经开始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1.教师查看到该项目的甘特图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2-4.0.教师进入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1.选择项目</w:t>
            </w:r>
            <w:r>
              <w:rPr>
                <w:color w:val="1F4E79" w:themeColor="accent1" w:themeShade="80"/>
              </w:rPr>
              <w:fldChar w:fldCharType="begin"/>
            </w:r>
            <w:r>
              <w:rPr>
                <w:color w:val="1F4E79" w:themeColor="accent1" w:themeShade="80"/>
              </w:rPr>
              <w:instrText xml:space="preserve"> HYPERLINK \l "T_甘特图分页" </w:instrText>
            </w:r>
            <w:r>
              <w:rPr>
                <w:color w:val="1F4E79" w:themeColor="accent1" w:themeShade="80"/>
              </w:rPr>
              <w:fldChar w:fldCharType="separate"/>
            </w:r>
            <w:r>
              <w:rPr>
                <w:rStyle w:val="31"/>
                <w:rFonts w:hint="eastAsia" w:eastAsia="Times New Roman"/>
                <w:color w:val="1F4E79" w:themeColor="accent1" w:themeShade="80"/>
              </w:rPr>
              <w:t>甘特图分页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2.查看甘特图信息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0" w:author="Younger_Zhou" w:date="2018-12-25T21:10:00Z"/>
        </w:trPr>
        <w:tc>
          <w:tcPr>
            <w:tcW w:w="4263" w:type="dxa"/>
          </w:tcPr>
          <w:p>
            <w:pPr>
              <w:rPr>
                <w:ins w:id="1" w:author="Younger_Zhou" w:date="2018-12-25T21:10:00Z"/>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2-4.0E1 项目没有开始</w:t>
            </w:r>
          </w:p>
          <w:p>
            <w:pPr>
              <w:rPr>
                <w:ins w:id="2" w:author="Younger_Zhou" w:date="2018-12-25T21:10:00Z"/>
                <w:rFonts w:eastAsia="Times New Roman"/>
              </w:rPr>
            </w:pPr>
            <w:r>
              <w:rPr>
                <w:rFonts w:hint="eastAsia"/>
                <w:lang w:val="en-US" w:eastAsia="zh-CN"/>
              </w:rPr>
              <w:t>E</w:t>
            </w:r>
            <w:r>
              <w:rPr>
                <w:rFonts w:hint="eastAsia" w:eastAsia="Times New Roman"/>
              </w:rPr>
              <w:t>1.没有甘特图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3" w:author="Younger_Zhou" w:date="2018-12-25T21:10:00Z"/>
        </w:trPr>
        <w:tc>
          <w:tcPr>
            <w:tcW w:w="4263" w:type="dxa"/>
          </w:tcPr>
          <w:p>
            <w:pPr>
              <w:rPr>
                <w:ins w:id="4" w:author="Younger_Zhou" w:date="2018-12-25T21:10:00Z"/>
                <w:rFonts w:eastAsia="Times New Roman"/>
              </w:rPr>
            </w:pPr>
            <w:r>
              <w:rPr>
                <w:rFonts w:hint="eastAsia" w:eastAsia="Times New Roman"/>
              </w:rPr>
              <w:t>输入</w:t>
            </w:r>
          </w:p>
        </w:tc>
        <w:tc>
          <w:tcPr>
            <w:tcW w:w="4262" w:type="dxa"/>
          </w:tcPr>
          <w:p>
            <w:pPr>
              <w:rPr>
                <w:ins w:id="5" w:author="Younger_Zhou" w:date="2018-12-25T21:10:00Z"/>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2-4.0 项目的</w:t>
            </w:r>
            <w:r>
              <w:rPr>
                <w:color w:val="1F4E79" w:themeColor="accent1" w:themeShade="80"/>
              </w:rPr>
              <w:fldChar w:fldCharType="begin"/>
            </w:r>
            <w:r>
              <w:rPr>
                <w:color w:val="1F4E79" w:themeColor="accent1" w:themeShade="80"/>
              </w:rPr>
              <w:instrText xml:space="preserve"> HYPERLINK \l "T_甘特图分页" </w:instrText>
            </w:r>
            <w:r>
              <w:rPr>
                <w:color w:val="1F4E79" w:themeColor="accent1" w:themeShade="80"/>
              </w:rPr>
              <w:fldChar w:fldCharType="separate"/>
            </w:r>
            <w:r>
              <w:rPr>
                <w:rStyle w:val="31"/>
                <w:rFonts w:hint="eastAsia" w:eastAsia="Times New Roman"/>
                <w:color w:val="1F4E79" w:themeColor="accent1" w:themeShade="80"/>
              </w:rPr>
              <w:t>甘特图分页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BR-T-4 项目已开始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35</w:t>
            </w:r>
          </w:p>
        </w:tc>
      </w:tr>
    </w:tbl>
    <w:p>
      <w:pPr>
        <w:widowControl/>
        <w:jc w:val="left"/>
        <w:rPr>
          <w:rFonts w:ascii="宋体" w:hAnsi="宋体" w:cs="宋体"/>
          <w:kern w:val="0"/>
          <w:sz w:val="24"/>
          <w:lang w:bidi="ar"/>
        </w:rPr>
      </w:pPr>
      <w:bookmarkStart w:id="1304" w:name="_Toc7990"/>
      <w:bookmarkStart w:id="1305" w:name="T_甘特图分页"/>
      <w:r>
        <w:rPr>
          <w:rStyle w:val="37"/>
          <w:rFonts w:hint="eastAsia"/>
          <w:lang w:val="en-US" w:eastAsia="zh-CN"/>
        </w:rPr>
        <w:t>4.4.7.1</w:t>
      </w:r>
      <w:r>
        <w:rPr>
          <w:rStyle w:val="37"/>
          <w:rFonts w:hint="eastAsia"/>
        </w:rPr>
        <w:t>甘特图分页</w:t>
      </w:r>
      <w:bookmarkEnd w:id="1304"/>
      <w:bookmarkEnd w:id="1305"/>
      <w:r>
        <w:rPr>
          <w:rFonts w:hint="eastAsia"/>
          <w:color w:val="FF0000"/>
        </w:rPr>
        <w:t>：</w:t>
      </w:r>
    </w:p>
    <w:p>
      <w:pPr>
        <w:widowControl/>
        <w:jc w:val="left"/>
      </w:pPr>
      <w:r>
        <w:drawing>
          <wp:inline distT="0" distB="0" distL="114300" distR="114300">
            <wp:extent cx="4907280" cy="2179320"/>
            <wp:effectExtent l="0" t="0" r="0" b="0"/>
            <wp:docPr id="32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3"/>
                    <pic:cNvPicPr>
                      <a:picLocks noChangeAspect="1"/>
                    </pic:cNvPicPr>
                  </pic:nvPicPr>
                  <pic:blipFill>
                    <a:blip r:embed="rId461"/>
                    <a:stretch>
                      <a:fillRect/>
                    </a:stretch>
                  </pic:blipFill>
                  <pic:spPr>
                    <a:xfrm>
                      <a:off x="0" y="0"/>
                      <a:ext cx="4907280" cy="217932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06" w:name="_Toc784"/>
      <w:r>
        <w:rPr>
          <w:rStyle w:val="37"/>
          <w:rFonts w:hint="eastAsia"/>
          <w:lang w:val="en-US" w:eastAsia="zh-CN"/>
        </w:rPr>
        <w:t>4.4.7.2</w:t>
      </w:r>
      <w:r>
        <w:rPr>
          <w:rStyle w:val="37"/>
          <w:rFonts w:hint="eastAsia"/>
        </w:rPr>
        <w:t>对话框图</w:t>
      </w:r>
      <w:bookmarkEnd w:id="1306"/>
      <w:r>
        <w:rPr>
          <w:rFonts w:hint="eastAsia"/>
          <w:color w:val="FF0000"/>
        </w:rPr>
        <w:t>：</w:t>
      </w:r>
    </w:p>
    <w:p>
      <w:pPr>
        <w:widowControl/>
        <w:jc w:val="left"/>
      </w:pPr>
      <w:r>
        <w:drawing>
          <wp:inline distT="0" distB="0" distL="114300" distR="114300">
            <wp:extent cx="4657725" cy="3771900"/>
            <wp:effectExtent l="0" t="0" r="5715" b="7620"/>
            <wp:docPr id="2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8"/>
                    <pic:cNvPicPr>
                      <a:picLocks noChangeAspect="1"/>
                    </pic:cNvPicPr>
                  </pic:nvPicPr>
                  <pic:blipFill>
                    <a:blip r:embed="rId462"/>
                    <a:stretch>
                      <a:fillRect/>
                    </a:stretch>
                  </pic:blipFill>
                  <pic:spPr>
                    <a:xfrm>
                      <a:off x="0" y="0"/>
                      <a:ext cx="4657725" cy="3771900"/>
                    </a:xfrm>
                    <a:prstGeom prst="rect">
                      <a:avLst/>
                    </a:prstGeom>
                    <a:noFill/>
                    <a:ln w="9525">
                      <a:noFill/>
                    </a:ln>
                  </pic:spPr>
                </pic:pic>
              </a:graphicData>
            </a:graphic>
          </wp:inline>
        </w:drawing>
      </w:r>
    </w:p>
    <w:p>
      <w:pPr>
        <w:pStyle w:val="4"/>
      </w:pPr>
      <w:bookmarkStart w:id="1307" w:name="_Toc8191"/>
      <w:bookmarkStart w:id="1308" w:name="_Toc20417"/>
      <w:bookmarkStart w:id="1309" w:name="_Toc10515"/>
      <w:bookmarkStart w:id="1310" w:name="_Toc30202"/>
      <w:r>
        <w:rPr>
          <w:rFonts w:hint="eastAsia"/>
        </w:rPr>
        <w:t>4.4.8</w:t>
      </w:r>
      <w:bookmarkEnd w:id="1307"/>
      <w:r>
        <w:rPr>
          <w:rFonts w:hint="eastAsia"/>
        </w:rPr>
        <w:t>教师查看项目文档</w:t>
      </w:r>
      <w:bookmarkEnd w:id="1308"/>
      <w:bookmarkEnd w:id="1309"/>
      <w:bookmarkEnd w:id="1310"/>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T-2-5</w:t>
            </w:r>
            <w:r>
              <w:rPr>
                <w:rFonts w:eastAsia="Times New Roman"/>
              </w:rPr>
              <w:t>,</w:t>
            </w:r>
            <w:r>
              <w:rPr>
                <w:rFonts w:hint="eastAsia" w:eastAsia="Times New Roman"/>
              </w:rPr>
              <w:t>教师查看项目文档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教师查找需要的文档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教师表示需要查看文档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1.教师账户信息记录session</w:t>
            </w:r>
          </w:p>
          <w:p>
            <w:pPr>
              <w:rPr>
                <w:rFonts w:eastAsia="Times New Roman"/>
              </w:rPr>
            </w:pPr>
            <w:r>
              <w:rPr>
                <w:rFonts w:hint="eastAsia" w:eastAsia="Times New Roman"/>
              </w:rPr>
              <w:t>2.教师查看项目文档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2-5.0教师进入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1.教师点击项目文档</w:t>
            </w:r>
          </w:p>
          <w:p>
            <w:pPr>
              <w:rPr>
                <w:rFonts w:eastAsia="Times New Roman"/>
              </w:rPr>
            </w:pPr>
            <w:r>
              <w:rPr>
                <w:rFonts w:hint="eastAsia" w:eastAsia="Times New Roman"/>
              </w:rPr>
              <w:t>2.查看</w:t>
            </w:r>
            <w:r>
              <w:rPr>
                <w:rFonts w:hint="eastAsia" w:eastAsia="Times New Roman"/>
                <w:color w:val="000000" w:themeColor="text1"/>
                <w14:textFill>
                  <w14:solidFill>
                    <w14:schemeClr w14:val="tx1"/>
                  </w14:solidFill>
                </w14:textFill>
              </w:rPr>
              <w:t>项目文档信息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color w:val="FF0000"/>
              </w:rPr>
            </w:pPr>
            <w:r>
              <w:rPr>
                <w:rFonts w:hint="eastAsia" w:eastAsia="Times New Roman"/>
                <w:b/>
                <w:bCs/>
              </w:rPr>
              <w:t>2-5.1 查看</w:t>
            </w:r>
            <w:r>
              <w:rPr>
                <w:b/>
                <w:bCs/>
                <w:color w:val="1F4E79" w:themeColor="accent1" w:themeShade="80"/>
              </w:rPr>
              <w:fldChar w:fldCharType="begin"/>
            </w:r>
            <w:r>
              <w:rPr>
                <w:b/>
                <w:bCs/>
                <w:color w:val="1F4E79" w:themeColor="accent1" w:themeShade="80"/>
              </w:rPr>
              <w:instrText xml:space="preserve"> HYPERLINK \l "T_项目组文档页" </w:instrText>
            </w:r>
            <w:r>
              <w:rPr>
                <w:b/>
                <w:bCs/>
                <w:color w:val="1F4E79" w:themeColor="accent1" w:themeShade="80"/>
              </w:rPr>
              <w:fldChar w:fldCharType="separate"/>
            </w:r>
            <w:r>
              <w:rPr>
                <w:rStyle w:val="31"/>
                <w:rFonts w:hint="eastAsia" w:eastAsia="Times New Roman"/>
                <w:b/>
                <w:bCs/>
                <w:color w:val="1F4E79" w:themeColor="accent1" w:themeShade="80"/>
              </w:rPr>
              <w:t>项目组文档页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 查看</w:t>
            </w:r>
            <w:r>
              <w:rPr>
                <w:color w:val="1F4E79" w:themeColor="accent1" w:themeShade="80"/>
              </w:rPr>
              <w:fldChar w:fldCharType="begin"/>
            </w:r>
            <w:r>
              <w:rPr>
                <w:color w:val="1F4E79" w:themeColor="accent1" w:themeShade="80"/>
              </w:rPr>
              <w:instrText xml:space="preserve"> HYPERLINK \l "T_标准文档页" </w:instrText>
            </w:r>
            <w:r>
              <w:rPr>
                <w:color w:val="1F4E79" w:themeColor="accent1" w:themeShade="80"/>
              </w:rPr>
              <w:fldChar w:fldCharType="separate"/>
            </w:r>
            <w:r>
              <w:rPr>
                <w:rStyle w:val="30"/>
                <w:rFonts w:hint="eastAsia" w:eastAsia="Times New Roman"/>
                <w:color w:val="1F4E79" w:themeColor="accent1" w:themeShade="80"/>
              </w:rPr>
              <w:t>标准文档页</w:t>
            </w:r>
            <w:r>
              <w:rPr>
                <w:rStyle w:val="31"/>
                <w:rFonts w:hint="eastAsia" w:eastAsia="Times New Roman"/>
                <w:color w:val="1F4E79" w:themeColor="accent1" w:themeShade="80"/>
              </w:rPr>
              <w:fldChar w:fldCharType="end"/>
            </w:r>
            <w:r>
              <w:rPr>
                <w:rFonts w:hint="eastAsia" w:eastAsia="Times New Roman"/>
              </w:rPr>
              <w:t>（教师在项目开始即可看到所有标准文档）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2-5.0 项目组文档页</w:t>
            </w:r>
          </w:p>
          <w:p>
            <w:pPr>
              <w:rPr>
                <w:rFonts w:eastAsia="Times New Roman"/>
                <w:color w:val="FF0000"/>
              </w:rPr>
            </w:pPr>
            <w:r>
              <w:rPr>
                <w:rFonts w:hint="eastAsia" w:eastAsia="Times New Roman"/>
                <w:color w:val="000000" w:themeColor="text1"/>
                <w14:textFill>
                  <w14:solidFill>
                    <w14:schemeClr w14:val="tx1"/>
                  </w14:solidFill>
                </w14:textFill>
              </w:rPr>
              <w:t>1.标准文档页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78</w:t>
            </w:r>
          </w:p>
        </w:tc>
      </w:tr>
    </w:tbl>
    <w:p>
      <w:pPr>
        <w:widowControl/>
        <w:jc w:val="left"/>
        <w:rPr>
          <w:color w:val="FF0000"/>
        </w:rPr>
      </w:pPr>
    </w:p>
    <w:p>
      <w:pPr>
        <w:widowControl/>
        <w:jc w:val="left"/>
      </w:pPr>
    </w:p>
    <w:p>
      <w:pPr>
        <w:widowControl/>
        <w:jc w:val="left"/>
        <w:rPr>
          <w:color w:val="FF0000"/>
        </w:rPr>
      </w:pPr>
      <w:bookmarkStart w:id="1311" w:name="T_项目组文档页"/>
      <w:bookmarkStart w:id="1312" w:name="_Toc5960"/>
      <w:r>
        <w:rPr>
          <w:rStyle w:val="37"/>
          <w:rFonts w:hint="eastAsia"/>
          <w:lang w:val="en-US" w:eastAsia="zh-CN"/>
        </w:rPr>
        <w:t>4.4.8.1</w:t>
      </w:r>
      <w:r>
        <w:rPr>
          <w:rStyle w:val="37"/>
          <w:rFonts w:hint="eastAsia"/>
        </w:rPr>
        <w:t>项目组文档页</w:t>
      </w:r>
      <w:bookmarkEnd w:id="1311"/>
      <w:bookmarkEnd w:id="1312"/>
      <w:r>
        <w:rPr>
          <w:rFonts w:hint="eastAsia"/>
          <w:color w:val="FF0000"/>
        </w:rPr>
        <w:t>：</w:t>
      </w:r>
    </w:p>
    <w:p>
      <w:pPr>
        <w:widowControl/>
        <w:jc w:val="left"/>
      </w:pPr>
      <w:r>
        <w:drawing>
          <wp:inline distT="0" distB="0" distL="114300" distR="114300">
            <wp:extent cx="5271135" cy="4855210"/>
            <wp:effectExtent l="0" t="0" r="1905" b="6350"/>
            <wp:docPr id="2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0"/>
                    <pic:cNvPicPr>
                      <a:picLocks noChangeAspect="1"/>
                    </pic:cNvPicPr>
                  </pic:nvPicPr>
                  <pic:blipFill>
                    <a:blip r:embed="rId463"/>
                    <a:stretch>
                      <a:fillRect/>
                    </a:stretch>
                  </pic:blipFill>
                  <pic:spPr>
                    <a:xfrm>
                      <a:off x="0" y="0"/>
                      <a:ext cx="5271135" cy="4855210"/>
                    </a:xfrm>
                    <a:prstGeom prst="rect">
                      <a:avLst/>
                    </a:prstGeom>
                    <a:noFill/>
                    <a:ln w="9525">
                      <a:noFill/>
                    </a:ln>
                  </pic:spPr>
                </pic:pic>
              </a:graphicData>
            </a:graphic>
          </wp:inline>
        </w:drawing>
      </w:r>
    </w:p>
    <w:p>
      <w:pPr>
        <w:widowControl/>
        <w:jc w:val="left"/>
        <w:rPr>
          <w:color w:val="FF0000"/>
        </w:rPr>
      </w:pPr>
      <w:bookmarkStart w:id="1313" w:name="T_标准文档页"/>
      <w:bookmarkStart w:id="1314" w:name="_Toc27932"/>
      <w:r>
        <w:rPr>
          <w:rStyle w:val="37"/>
          <w:rFonts w:hint="eastAsia"/>
          <w:lang w:val="en-US" w:eastAsia="zh-CN"/>
        </w:rPr>
        <w:t>4.4.8.2</w:t>
      </w:r>
      <w:r>
        <w:rPr>
          <w:rStyle w:val="37"/>
          <w:rFonts w:hint="eastAsia"/>
        </w:rPr>
        <w:t>标准文档页</w:t>
      </w:r>
      <w:bookmarkEnd w:id="1313"/>
      <w:bookmarkEnd w:id="1314"/>
      <w:r>
        <w:rPr>
          <w:rFonts w:hint="eastAsia"/>
          <w:color w:val="FF0000"/>
        </w:rPr>
        <w:t>：</w:t>
      </w:r>
    </w:p>
    <w:p>
      <w:pPr>
        <w:widowControl/>
        <w:jc w:val="left"/>
      </w:pPr>
      <w:r>
        <w:drawing>
          <wp:inline distT="0" distB="0" distL="114300" distR="114300">
            <wp:extent cx="5269865" cy="4834890"/>
            <wp:effectExtent l="0" t="0" r="3175" b="11430"/>
            <wp:docPr id="2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1"/>
                    <pic:cNvPicPr>
                      <a:picLocks noChangeAspect="1"/>
                    </pic:cNvPicPr>
                  </pic:nvPicPr>
                  <pic:blipFill>
                    <a:blip r:embed="rId464"/>
                    <a:stretch>
                      <a:fillRect/>
                    </a:stretch>
                  </pic:blipFill>
                  <pic:spPr>
                    <a:xfrm>
                      <a:off x="0" y="0"/>
                      <a:ext cx="5269865" cy="4834890"/>
                    </a:xfrm>
                    <a:prstGeom prst="rect">
                      <a:avLst/>
                    </a:prstGeom>
                    <a:noFill/>
                    <a:ln w="9525">
                      <a:noFill/>
                    </a:ln>
                  </pic:spPr>
                </pic:pic>
              </a:graphicData>
            </a:graphic>
          </wp:inline>
        </w:drawing>
      </w:r>
    </w:p>
    <w:p>
      <w:pPr>
        <w:widowControl/>
        <w:jc w:val="left"/>
        <w:rPr>
          <w:color w:val="FF0000"/>
        </w:rPr>
      </w:pPr>
      <w:bookmarkStart w:id="1315" w:name="_Toc1715"/>
      <w:r>
        <w:rPr>
          <w:rStyle w:val="37"/>
          <w:rFonts w:hint="eastAsia"/>
          <w:lang w:val="en-US" w:eastAsia="zh-CN"/>
        </w:rPr>
        <w:t>4.4.8.3</w:t>
      </w:r>
      <w:r>
        <w:rPr>
          <w:rStyle w:val="37"/>
          <w:rFonts w:hint="eastAsia"/>
        </w:rPr>
        <w:t>对话框图</w:t>
      </w:r>
      <w:bookmarkEnd w:id="1315"/>
      <w:r>
        <w:rPr>
          <w:rFonts w:hint="eastAsia"/>
          <w:color w:val="FF0000"/>
        </w:rPr>
        <w:t>：</w:t>
      </w:r>
    </w:p>
    <w:p>
      <w:pPr>
        <w:widowControl/>
        <w:jc w:val="left"/>
      </w:pPr>
      <w:r>
        <w:drawing>
          <wp:inline distT="0" distB="0" distL="114300" distR="114300">
            <wp:extent cx="4848225" cy="3695700"/>
            <wp:effectExtent l="0" t="0" r="13335" b="7620"/>
            <wp:docPr id="2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9"/>
                    <pic:cNvPicPr>
                      <a:picLocks noChangeAspect="1"/>
                    </pic:cNvPicPr>
                  </pic:nvPicPr>
                  <pic:blipFill>
                    <a:blip r:embed="rId465"/>
                    <a:stretch>
                      <a:fillRect/>
                    </a:stretch>
                  </pic:blipFill>
                  <pic:spPr>
                    <a:xfrm>
                      <a:off x="0" y="0"/>
                      <a:ext cx="4848225" cy="3695700"/>
                    </a:xfrm>
                    <a:prstGeom prst="rect">
                      <a:avLst/>
                    </a:prstGeom>
                    <a:noFill/>
                    <a:ln w="9525">
                      <a:noFill/>
                    </a:ln>
                  </pic:spPr>
                </pic:pic>
              </a:graphicData>
            </a:graphic>
          </wp:inline>
        </w:drawing>
      </w:r>
    </w:p>
    <w:p>
      <w:pPr>
        <w:pStyle w:val="4"/>
      </w:pPr>
      <w:bookmarkStart w:id="1316" w:name="_Toc4806"/>
      <w:bookmarkStart w:id="1317" w:name="_Toc13157"/>
      <w:bookmarkStart w:id="1318" w:name="_Toc8577"/>
      <w:bookmarkStart w:id="1319" w:name="_Toc26680"/>
      <w:r>
        <w:rPr>
          <w:rFonts w:hint="eastAsia"/>
        </w:rPr>
        <w:t>4.4.9</w:t>
      </w:r>
      <w:bookmarkEnd w:id="1316"/>
      <w:r>
        <w:rPr>
          <w:rFonts w:hint="eastAsia"/>
        </w:rPr>
        <w:t>教师下载项目文档</w:t>
      </w:r>
      <w:bookmarkEnd w:id="1317"/>
      <w:bookmarkEnd w:id="1318"/>
      <w:bookmarkEnd w:id="1319"/>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imes New Roman"/>
              </w:rPr>
            </w:pPr>
            <w:r>
              <w:rPr>
                <w:rFonts w:hint="eastAsia" w:eastAsia="Times New Roman"/>
              </w:rPr>
              <w:t>T-2-6</w:t>
            </w:r>
            <w:r>
              <w:rPr>
                <w:rFonts w:eastAsia="Times New Roman"/>
              </w:rPr>
              <w:t>,</w:t>
            </w:r>
            <w:r>
              <w:rPr>
                <w:rFonts w:hint="eastAsia" w:eastAsia="Times New Roman"/>
              </w:rPr>
              <w:t>教师下载项目文档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教师查找需要的文档并下载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教师表示需要下载文档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1.教师账户信息记录session</w:t>
            </w:r>
          </w:p>
          <w:p>
            <w:pPr>
              <w:rPr>
                <w:rFonts w:eastAsia="Times New Roman"/>
              </w:rPr>
            </w:pPr>
            <w:r>
              <w:rPr>
                <w:rFonts w:hint="eastAsia" w:eastAsia="Times New Roman"/>
              </w:rPr>
              <w:t>2.教师查看项目文档</w:t>
            </w:r>
          </w:p>
          <w:p>
            <w:pPr>
              <w:rPr>
                <w:rFonts w:eastAsia="Times New Roman"/>
              </w:rPr>
            </w:pPr>
            <w:r>
              <w:rPr>
                <w:rFonts w:hint="eastAsia" w:eastAsia="Times New Roman"/>
              </w:rPr>
              <w:t>3.教师在本地取得下载的文档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val="0"/>
                <w:bCs w:val="0"/>
              </w:rPr>
            </w:pPr>
            <w:r>
              <w:rPr>
                <w:rFonts w:hint="eastAsia" w:eastAsia="Times New Roman"/>
                <w:b/>
                <w:bCs/>
              </w:rPr>
              <w:t>2-6.0 教师进入</w:t>
            </w:r>
            <w:r>
              <w:rPr>
                <w:b w:val="0"/>
                <w:bCs w:val="0"/>
                <w:color w:val="1F4E79" w:themeColor="accent1" w:themeShade="80"/>
              </w:rPr>
              <w:fldChar w:fldCharType="begin"/>
            </w:r>
            <w:r>
              <w:rPr>
                <w:b w:val="0"/>
                <w:bCs w:val="0"/>
                <w:color w:val="1F4E79" w:themeColor="accent1" w:themeShade="80"/>
              </w:rPr>
              <w:instrText xml:space="preserve"> HYPERLINK \l "T_项目的主页面" </w:instrText>
            </w:r>
            <w:r>
              <w:rPr>
                <w:b w:val="0"/>
                <w:bCs w:val="0"/>
                <w:color w:val="1F4E79" w:themeColor="accent1" w:themeShade="80"/>
              </w:rPr>
              <w:fldChar w:fldCharType="separate"/>
            </w:r>
            <w:r>
              <w:rPr>
                <w:rStyle w:val="30"/>
                <w:rFonts w:hint="eastAsia" w:eastAsia="Times New Roman"/>
                <w:b w:val="0"/>
                <w:bCs w:val="0"/>
                <w:color w:val="1F4E79" w:themeColor="accent1" w:themeShade="80"/>
              </w:rPr>
              <w:t>项目主界面</w:t>
            </w:r>
            <w:r>
              <w:rPr>
                <w:rStyle w:val="31"/>
                <w:rFonts w:hint="eastAsia" w:eastAsia="Times New Roman"/>
                <w:b w:val="0"/>
                <w:bCs w:val="0"/>
                <w:color w:val="1F4E79" w:themeColor="accent1" w:themeShade="80"/>
              </w:rPr>
              <w:fldChar w:fldCharType="end"/>
            </w:r>
          </w:p>
          <w:p>
            <w:pPr>
              <w:rPr>
                <w:rFonts w:eastAsia="Times New Roman"/>
              </w:rPr>
            </w:pPr>
            <w:r>
              <w:rPr>
                <w:rFonts w:hint="eastAsia" w:eastAsia="Times New Roman"/>
              </w:rPr>
              <w:t>1.点击项目文档门进入</w:t>
            </w:r>
            <w:r>
              <w:rPr>
                <w:color w:val="1F4E79" w:themeColor="accent1" w:themeShade="80"/>
              </w:rPr>
              <w:fldChar w:fldCharType="begin"/>
            </w:r>
            <w:r>
              <w:rPr>
                <w:color w:val="1F4E79" w:themeColor="accent1" w:themeShade="80"/>
              </w:rPr>
              <w:instrText xml:space="preserve"> HYPERLINK \l "T_标准文档页1" </w:instrText>
            </w:r>
            <w:r>
              <w:rPr>
                <w:color w:val="1F4E79" w:themeColor="accent1" w:themeShade="80"/>
              </w:rPr>
              <w:fldChar w:fldCharType="separate"/>
            </w:r>
            <w:r>
              <w:rPr>
                <w:rStyle w:val="31"/>
                <w:rFonts w:hint="eastAsia" w:eastAsia="Times New Roman"/>
                <w:color w:val="1F4E79" w:themeColor="accent1" w:themeShade="80"/>
              </w:rPr>
              <w:t>项目文档页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2.教师选择需要下载的文档</w:t>
            </w:r>
          </w:p>
          <w:p>
            <w:pPr>
              <w:rPr>
                <w:rFonts w:eastAsia="Times New Roman"/>
              </w:rPr>
            </w:pPr>
            <w:r>
              <w:rPr>
                <w:rFonts w:hint="eastAsia" w:eastAsia="Times New Roman"/>
              </w:rPr>
              <w:t>3.点击下载</w:t>
            </w:r>
          </w:p>
          <w:p>
            <w:pPr>
              <w:rPr>
                <w:rFonts w:eastAsia="Times New Roman"/>
              </w:rPr>
            </w:pPr>
            <w:r>
              <w:rPr>
                <w:rFonts w:hint="eastAsia" w:eastAsia="Times New Roman"/>
              </w:rPr>
              <w:t>4.本地获取文档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2-6.1 下载</w:t>
            </w:r>
            <w:r>
              <w:rPr>
                <w:b/>
                <w:bCs/>
              </w:rPr>
              <w:fldChar w:fldCharType="begin"/>
            </w:r>
            <w:r>
              <w:rPr>
                <w:b/>
                <w:bCs/>
              </w:rPr>
              <w:instrText xml:space="preserve"> HYPERLINK \l "T_标准文档页1" </w:instrText>
            </w:r>
            <w:r>
              <w:rPr>
                <w:b/>
                <w:bCs/>
              </w:rPr>
              <w:fldChar w:fldCharType="separate"/>
            </w:r>
            <w:r>
              <w:rPr>
                <w:rStyle w:val="31"/>
                <w:rFonts w:hint="eastAsia" w:eastAsia="Times New Roman"/>
                <w:b/>
                <w:bCs/>
              </w:rPr>
              <w:t>项目组文档</w:t>
            </w:r>
            <w:r>
              <w:rPr>
                <w:rStyle w:val="31"/>
                <w:rFonts w:hint="eastAsia" w:eastAsia="Times New Roman"/>
                <w:b/>
                <w:bCs/>
              </w:rPr>
              <w:fldChar w:fldCharType="end"/>
            </w:r>
          </w:p>
          <w:p>
            <w:pPr>
              <w:rPr>
                <w:rFonts w:eastAsia="Times New Roman"/>
              </w:rPr>
            </w:pPr>
            <w:r>
              <w:rPr>
                <w:rFonts w:hint="eastAsia" w:eastAsia="Times New Roman"/>
              </w:rPr>
              <w:t>1. 下载标准文档（教师在项目开始即可看到所有标准文档）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2-6.0 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74</w:t>
            </w:r>
          </w:p>
        </w:tc>
      </w:tr>
    </w:tbl>
    <w:p>
      <w:pPr>
        <w:widowControl/>
        <w:jc w:val="left"/>
        <w:rPr>
          <w:rFonts w:ascii="宋体" w:hAnsi="宋体" w:cs="宋体"/>
          <w:kern w:val="0"/>
          <w:sz w:val="24"/>
          <w:lang w:bidi="ar"/>
        </w:rPr>
      </w:pPr>
    </w:p>
    <w:p>
      <w:pPr>
        <w:widowControl/>
        <w:jc w:val="left"/>
        <w:rPr>
          <w:color w:val="FF0000"/>
        </w:rPr>
      </w:pPr>
      <w:bookmarkStart w:id="1320" w:name="_Toc8410"/>
      <w:bookmarkStart w:id="1321" w:name="T_项目组文档页1"/>
      <w:r>
        <w:rPr>
          <w:rStyle w:val="37"/>
          <w:rFonts w:hint="eastAsia"/>
          <w:lang w:val="en-US" w:eastAsia="zh-CN"/>
        </w:rPr>
        <w:t>4.4.9.1</w:t>
      </w:r>
      <w:r>
        <w:rPr>
          <w:rStyle w:val="37"/>
          <w:rFonts w:hint="eastAsia"/>
        </w:rPr>
        <w:t>项目组文档页</w:t>
      </w:r>
      <w:bookmarkEnd w:id="1320"/>
      <w:bookmarkEnd w:id="1321"/>
      <w:r>
        <w:rPr>
          <w:rFonts w:hint="eastAsia"/>
          <w:color w:val="FF0000"/>
        </w:rPr>
        <w:t>：</w:t>
      </w:r>
    </w:p>
    <w:p>
      <w:pPr>
        <w:widowControl/>
        <w:jc w:val="left"/>
      </w:pPr>
      <w:r>
        <w:drawing>
          <wp:inline distT="0" distB="0" distL="114300" distR="114300">
            <wp:extent cx="5271135" cy="4855210"/>
            <wp:effectExtent l="0" t="0" r="1905" b="6350"/>
            <wp:docPr id="2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0"/>
                    <pic:cNvPicPr>
                      <a:picLocks noChangeAspect="1"/>
                    </pic:cNvPicPr>
                  </pic:nvPicPr>
                  <pic:blipFill>
                    <a:blip r:embed="rId463"/>
                    <a:stretch>
                      <a:fillRect/>
                    </a:stretch>
                  </pic:blipFill>
                  <pic:spPr>
                    <a:xfrm>
                      <a:off x="0" y="0"/>
                      <a:ext cx="5271135" cy="4855210"/>
                    </a:xfrm>
                    <a:prstGeom prst="rect">
                      <a:avLst/>
                    </a:prstGeom>
                    <a:noFill/>
                    <a:ln w="9525">
                      <a:noFill/>
                    </a:ln>
                  </pic:spPr>
                </pic:pic>
              </a:graphicData>
            </a:graphic>
          </wp:inline>
        </w:drawing>
      </w:r>
    </w:p>
    <w:p>
      <w:pPr>
        <w:widowControl/>
        <w:jc w:val="left"/>
        <w:rPr>
          <w:color w:val="FF0000"/>
        </w:rPr>
      </w:pPr>
      <w:bookmarkStart w:id="1322" w:name="_Toc7693"/>
      <w:bookmarkStart w:id="1323" w:name="T_标准文档页1"/>
      <w:r>
        <w:rPr>
          <w:rStyle w:val="37"/>
          <w:rFonts w:hint="eastAsia"/>
          <w:lang w:val="en-US" w:eastAsia="zh-CN"/>
        </w:rPr>
        <w:t>4.4.9.2</w:t>
      </w:r>
      <w:r>
        <w:rPr>
          <w:rStyle w:val="37"/>
          <w:rFonts w:hint="eastAsia"/>
        </w:rPr>
        <w:t>标准文档页</w:t>
      </w:r>
      <w:bookmarkEnd w:id="1322"/>
      <w:bookmarkEnd w:id="1323"/>
      <w:r>
        <w:rPr>
          <w:rFonts w:hint="eastAsia"/>
          <w:color w:val="FF0000"/>
        </w:rPr>
        <w:t>：</w:t>
      </w:r>
    </w:p>
    <w:p>
      <w:pPr>
        <w:widowControl/>
        <w:jc w:val="left"/>
      </w:pPr>
      <w:r>
        <w:drawing>
          <wp:inline distT="0" distB="0" distL="114300" distR="114300">
            <wp:extent cx="5269865" cy="4834890"/>
            <wp:effectExtent l="0" t="0" r="3175" b="11430"/>
            <wp:docPr id="2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1"/>
                    <pic:cNvPicPr>
                      <a:picLocks noChangeAspect="1"/>
                    </pic:cNvPicPr>
                  </pic:nvPicPr>
                  <pic:blipFill>
                    <a:blip r:embed="rId464"/>
                    <a:stretch>
                      <a:fillRect/>
                    </a:stretch>
                  </pic:blipFill>
                  <pic:spPr>
                    <a:xfrm>
                      <a:off x="0" y="0"/>
                      <a:ext cx="5269865" cy="483489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24" w:name="_Toc13616"/>
      <w:r>
        <w:rPr>
          <w:rStyle w:val="37"/>
          <w:rFonts w:hint="eastAsia"/>
          <w:lang w:val="en-US" w:eastAsia="zh-CN"/>
        </w:rPr>
        <w:t>4.4.9.3</w:t>
      </w:r>
      <w:r>
        <w:rPr>
          <w:rStyle w:val="37"/>
          <w:rFonts w:hint="eastAsia"/>
        </w:rPr>
        <w:t>对话框图</w:t>
      </w:r>
      <w:bookmarkEnd w:id="1324"/>
      <w:r>
        <w:rPr>
          <w:rFonts w:hint="eastAsia"/>
          <w:color w:val="FF0000"/>
        </w:rPr>
        <w:t>：</w:t>
      </w:r>
    </w:p>
    <w:p>
      <w:r>
        <w:drawing>
          <wp:inline distT="0" distB="0" distL="114300" distR="114300">
            <wp:extent cx="5269865" cy="3072130"/>
            <wp:effectExtent l="0" t="0" r="3175" b="635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466"/>
                    <a:stretch>
                      <a:fillRect/>
                    </a:stretch>
                  </pic:blipFill>
                  <pic:spPr>
                    <a:xfrm>
                      <a:off x="0" y="0"/>
                      <a:ext cx="5269865" cy="3072130"/>
                    </a:xfrm>
                    <a:prstGeom prst="rect">
                      <a:avLst/>
                    </a:prstGeom>
                    <a:noFill/>
                    <a:ln w="9525">
                      <a:noFill/>
                    </a:ln>
                  </pic:spPr>
                </pic:pic>
              </a:graphicData>
            </a:graphic>
          </wp:inline>
        </w:drawing>
      </w:r>
    </w:p>
    <w:p>
      <w:pPr>
        <w:pStyle w:val="4"/>
      </w:pPr>
      <w:bookmarkStart w:id="1325" w:name="_Toc27726"/>
      <w:bookmarkStart w:id="1326" w:name="_Toc11434"/>
      <w:bookmarkStart w:id="1327" w:name="_Toc25922"/>
      <w:bookmarkStart w:id="1328" w:name="_Toc21481"/>
      <w:r>
        <w:rPr>
          <w:rFonts w:hint="eastAsia"/>
        </w:rPr>
        <w:t>4.4.10教师</w:t>
      </w:r>
      <w:bookmarkEnd w:id="1325"/>
      <w:r>
        <w:rPr>
          <w:rFonts w:hint="eastAsia"/>
          <w:color w:val="000000" w:themeColor="text1"/>
          <w14:textFill>
            <w14:solidFill>
              <w14:schemeClr w14:val="tx1"/>
            </w14:solidFill>
          </w14:textFill>
        </w:rPr>
        <w:t>查看项目资料</w:t>
      </w:r>
      <w:bookmarkEnd w:id="1326"/>
      <w:bookmarkEnd w:id="1327"/>
      <w:bookmarkEnd w:id="1328"/>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ID和名称</w:t>
            </w:r>
          </w:p>
        </w:tc>
        <w:tc>
          <w:tcPr>
            <w:tcW w:w="4262"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T-2-7</w:t>
            </w:r>
            <w:r>
              <w:rPr>
                <w:rFonts w:eastAsia="Times New Roman"/>
                <w:color w:val="000000" w:themeColor="text1"/>
                <w14:textFill>
                  <w14:solidFill>
                    <w14:schemeClr w14:val="tx1"/>
                  </w14:solidFill>
                </w14:textFill>
              </w:rPr>
              <w:t xml:space="preserve"> ,</w:t>
            </w:r>
            <w:r>
              <w:rPr>
                <w:rFonts w:hint="eastAsia" w:eastAsia="Times New Roman"/>
                <w:color w:val="000000" w:themeColor="text1"/>
                <w14:textFill>
                  <w14:solidFill>
                    <w14:schemeClr w14:val="tx1"/>
                  </w14:solidFill>
                </w14:textFill>
              </w:rPr>
              <w:t>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教师查看该项目的资料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heme="minorEastAsia"/>
              </w:rPr>
            </w:pPr>
            <w:r>
              <w:rPr>
                <w:rFonts w:hint="eastAsia" w:eastAsia="Times New Roma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color w:val="FF0000"/>
              </w:rPr>
            </w:pPr>
            <w:r>
              <w:rPr>
                <w:rFonts w:hint="eastAsia" w:eastAsia="Times New Roman"/>
              </w:rPr>
              <w:t>1.教师查看到该项目的资料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1F4E79" w:themeColor="accent1" w:themeShade="80"/>
              </w:rPr>
            </w:pPr>
            <w:r>
              <w:rPr>
                <w:rFonts w:hint="eastAsia" w:eastAsia="Times New Roman"/>
                <w:b/>
                <w:bCs/>
              </w:rPr>
              <w:t>2-7.0.教师进入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0"/>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1.点击项目资料，进入</w:t>
            </w:r>
            <w:r>
              <w:rPr>
                <w:color w:val="1F4E79" w:themeColor="accent1" w:themeShade="80"/>
              </w:rPr>
              <w:fldChar w:fldCharType="begin"/>
            </w:r>
            <w:r>
              <w:rPr>
                <w:color w:val="1F4E79" w:themeColor="accent1" w:themeShade="80"/>
              </w:rPr>
              <w:instrText xml:space="preserve"> HYPERLINK \l "T_项目资料页" </w:instrText>
            </w:r>
            <w:r>
              <w:rPr>
                <w:color w:val="1F4E79" w:themeColor="accent1" w:themeShade="80"/>
              </w:rPr>
              <w:fldChar w:fldCharType="separate"/>
            </w:r>
            <w:r>
              <w:rPr>
                <w:rStyle w:val="30"/>
                <w:rFonts w:hint="eastAsia" w:eastAsia="Times New Roman"/>
                <w:color w:val="1F4E79" w:themeColor="accent1" w:themeShade="80"/>
              </w:rPr>
              <w:t>项目资料页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2-7.1</w:t>
            </w:r>
            <w:r>
              <w:rPr>
                <w:rFonts w:hint="eastAsia" w:eastAsia="Times New Roman"/>
                <w:color w:val="000000" w:themeColor="text1"/>
                <w14:textFill>
                  <w14:solidFill>
                    <w14:schemeClr w14:val="tx1"/>
                  </w14:solidFill>
                </w14:textFill>
              </w:rPr>
              <w:t>项目资料页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w:t>
            </w:r>
            <w:r>
              <w:rPr>
                <w:rFonts w:hint="eastAsia"/>
                <w:lang w:val="en-US" w:eastAsia="zh-CN"/>
              </w:rPr>
              <w:t>8</w:t>
            </w:r>
            <w:r>
              <w:rPr>
                <w:rFonts w:hint="eastAsia" w:eastAsia="Times New Roman"/>
              </w:rPr>
              <w:t>8</w:t>
            </w:r>
          </w:p>
        </w:tc>
      </w:tr>
    </w:tbl>
    <w:p>
      <w:pPr>
        <w:widowControl/>
        <w:jc w:val="left"/>
        <w:rPr>
          <w:rFonts w:ascii="宋体" w:hAnsi="宋体" w:cs="宋体"/>
          <w:kern w:val="0"/>
          <w:sz w:val="24"/>
          <w:lang w:bidi="ar"/>
        </w:rPr>
      </w:pPr>
    </w:p>
    <w:p>
      <w:pPr>
        <w:widowControl/>
        <w:jc w:val="left"/>
      </w:pPr>
    </w:p>
    <w:p>
      <w:pPr>
        <w:widowControl/>
        <w:jc w:val="left"/>
        <w:rPr>
          <w:rFonts w:eastAsiaTheme="minorEastAsia"/>
        </w:rPr>
      </w:pPr>
      <w:bookmarkStart w:id="1329" w:name="T_项目资料页"/>
      <w:bookmarkStart w:id="1330" w:name="_Toc20366"/>
      <w:r>
        <w:rPr>
          <w:rStyle w:val="37"/>
          <w:rFonts w:hint="eastAsia"/>
          <w:lang w:val="en-US" w:eastAsia="zh-CN"/>
        </w:rPr>
        <w:t>4.4.10.1</w:t>
      </w:r>
      <w:r>
        <w:rPr>
          <w:rStyle w:val="37"/>
          <w:rFonts w:hint="eastAsia"/>
        </w:rPr>
        <w:t>项目资料页</w:t>
      </w:r>
      <w:bookmarkEnd w:id="1329"/>
      <w:bookmarkEnd w:id="1330"/>
      <w:r>
        <w:rPr>
          <w:rFonts w:hint="eastAsia"/>
          <w:color w:val="FF0000"/>
        </w:rPr>
        <w:t>：</w:t>
      </w:r>
      <w:r>
        <w:drawing>
          <wp:inline distT="0" distB="0" distL="114300" distR="114300">
            <wp:extent cx="5272405" cy="4517390"/>
            <wp:effectExtent l="0" t="0" r="635" b="8890"/>
            <wp:docPr id="3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3"/>
                    <pic:cNvPicPr>
                      <a:picLocks noChangeAspect="1"/>
                    </pic:cNvPicPr>
                  </pic:nvPicPr>
                  <pic:blipFill>
                    <a:blip r:embed="rId467"/>
                    <a:stretch>
                      <a:fillRect/>
                    </a:stretch>
                  </pic:blipFill>
                  <pic:spPr>
                    <a:xfrm>
                      <a:off x="0" y="0"/>
                      <a:ext cx="5272405" cy="451739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31" w:name="_Toc20562"/>
      <w:r>
        <w:rPr>
          <w:rStyle w:val="37"/>
          <w:rFonts w:hint="eastAsia"/>
          <w:lang w:val="en-US" w:eastAsia="zh-CN"/>
        </w:rPr>
        <w:t>4.4.10.2</w:t>
      </w:r>
      <w:r>
        <w:rPr>
          <w:rStyle w:val="37"/>
          <w:rFonts w:hint="eastAsia"/>
        </w:rPr>
        <w:t>对话框图</w:t>
      </w:r>
      <w:bookmarkEnd w:id="1331"/>
      <w:r>
        <w:rPr>
          <w:rFonts w:hint="eastAsia"/>
          <w:color w:val="FF0000"/>
        </w:rPr>
        <w:t>：</w:t>
      </w:r>
    </w:p>
    <w:p>
      <w:r>
        <w:drawing>
          <wp:inline distT="0" distB="0" distL="114300" distR="114300">
            <wp:extent cx="4410075" cy="3638550"/>
            <wp:effectExtent l="0" t="0" r="9525" b="381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4"/>
                    <pic:cNvPicPr>
                      <a:picLocks noChangeAspect="1"/>
                    </pic:cNvPicPr>
                  </pic:nvPicPr>
                  <pic:blipFill>
                    <a:blip r:embed="rId468"/>
                    <a:stretch>
                      <a:fillRect/>
                    </a:stretch>
                  </pic:blipFill>
                  <pic:spPr>
                    <a:xfrm>
                      <a:off x="0" y="0"/>
                      <a:ext cx="4410075" cy="3638550"/>
                    </a:xfrm>
                    <a:prstGeom prst="rect">
                      <a:avLst/>
                    </a:prstGeom>
                    <a:noFill/>
                    <a:ln w="9525">
                      <a:noFill/>
                    </a:ln>
                  </pic:spPr>
                </pic:pic>
              </a:graphicData>
            </a:graphic>
          </wp:inline>
        </w:drawing>
      </w:r>
    </w:p>
    <w:p>
      <w:pPr>
        <w:pStyle w:val="4"/>
      </w:pPr>
      <w:bookmarkStart w:id="1332" w:name="_Toc15568"/>
      <w:bookmarkStart w:id="1333" w:name="_Toc16762"/>
      <w:bookmarkStart w:id="1334" w:name="_Toc16682"/>
      <w:bookmarkStart w:id="1335" w:name="_Toc25855"/>
      <w:r>
        <w:rPr>
          <w:rFonts w:hint="eastAsia"/>
        </w:rPr>
        <w:t>4.4.11教师</w:t>
      </w:r>
      <w:bookmarkEnd w:id="1332"/>
      <w:r>
        <w:rPr>
          <w:rFonts w:hint="eastAsia"/>
        </w:rPr>
        <w:t>下载项目资料</w:t>
      </w:r>
      <w:bookmarkEnd w:id="1333"/>
      <w:bookmarkEnd w:id="1334"/>
      <w:bookmarkEnd w:id="1335"/>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T-2-8</w:t>
            </w:r>
            <w:r>
              <w:rPr>
                <w:rFonts w:eastAsia="Times New Roman"/>
              </w:rPr>
              <w:t xml:space="preserve"> ,</w:t>
            </w:r>
            <w:r>
              <w:rPr>
                <w:rFonts w:hint="eastAsia" w:eastAsia="Times New Roman"/>
              </w:rPr>
              <w:t>下载项目资料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教师下载相关资料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3.资料已经上传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1.教师得到相关资料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1F4E79" w:themeColor="accent1" w:themeShade="80"/>
              </w:rPr>
            </w:pPr>
            <w:r>
              <w:rPr>
                <w:rFonts w:hint="eastAsia" w:eastAsia="Times New Roman"/>
                <w:b/>
                <w:bCs/>
              </w:rPr>
              <w:t>2-8.0.教师进入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1.点击项目资料，进入</w:t>
            </w:r>
            <w:r>
              <w:rPr>
                <w:color w:val="1F4E79" w:themeColor="accent1" w:themeShade="80"/>
              </w:rPr>
              <w:fldChar w:fldCharType="begin"/>
            </w:r>
            <w:r>
              <w:rPr>
                <w:color w:val="1F4E79" w:themeColor="accent1" w:themeShade="80"/>
              </w:rPr>
              <w:instrText xml:space="preserve"> HYPERLINK \l "T_项目资料页1" </w:instrText>
            </w:r>
            <w:r>
              <w:rPr>
                <w:color w:val="1F4E79" w:themeColor="accent1" w:themeShade="80"/>
              </w:rPr>
              <w:fldChar w:fldCharType="separate"/>
            </w:r>
            <w:r>
              <w:rPr>
                <w:rStyle w:val="31"/>
                <w:rFonts w:hint="eastAsia" w:eastAsia="Times New Roman"/>
                <w:color w:val="1F4E79" w:themeColor="accent1" w:themeShade="80"/>
              </w:rPr>
              <w:t>项目资料页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2.查看项目资料信息</w:t>
            </w:r>
          </w:p>
          <w:p>
            <w:pPr>
              <w:rPr>
                <w:rFonts w:eastAsia="Times New Roman"/>
              </w:rPr>
            </w:pPr>
            <w:r>
              <w:rPr>
                <w:rFonts w:hint="eastAsia" w:eastAsia="Times New Roman"/>
              </w:rPr>
              <w:t>3.选择需要下载的文件</w:t>
            </w:r>
          </w:p>
          <w:p>
            <w:pPr>
              <w:rPr>
                <w:rFonts w:eastAsia="Times New Roman"/>
              </w:rPr>
            </w:pPr>
            <w:r>
              <w:rPr>
                <w:rFonts w:hint="eastAsia" w:eastAsia="Times New Roman"/>
              </w:rPr>
              <w:t>4.点击下载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2-8.0 下载的文件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70</w:t>
            </w:r>
          </w:p>
        </w:tc>
      </w:tr>
    </w:tbl>
    <w:p>
      <w:pPr>
        <w:widowControl/>
        <w:jc w:val="left"/>
        <w:rPr>
          <w:color w:val="FF0000"/>
        </w:rPr>
      </w:pPr>
      <w:bookmarkStart w:id="1336" w:name="_Toc9886"/>
      <w:bookmarkStart w:id="1337" w:name="T_项目资料页1"/>
      <w:r>
        <w:rPr>
          <w:rStyle w:val="37"/>
          <w:rFonts w:hint="eastAsia"/>
          <w:lang w:val="en-US" w:eastAsia="zh-CN"/>
        </w:rPr>
        <w:t>4.4.11.1</w:t>
      </w:r>
      <w:r>
        <w:rPr>
          <w:rStyle w:val="37"/>
          <w:rFonts w:hint="eastAsia"/>
        </w:rPr>
        <w:t>项目资料页</w:t>
      </w:r>
      <w:bookmarkEnd w:id="1336"/>
      <w:bookmarkEnd w:id="1337"/>
      <w:r>
        <w:rPr>
          <w:rFonts w:hint="eastAsia"/>
          <w:color w:val="FF0000"/>
        </w:rPr>
        <w:t>：</w:t>
      </w:r>
      <w:r>
        <w:drawing>
          <wp:inline distT="0" distB="0" distL="114300" distR="114300">
            <wp:extent cx="5272405" cy="4413250"/>
            <wp:effectExtent l="0" t="0" r="635" b="6350"/>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467"/>
                    <a:stretch>
                      <a:fillRect/>
                    </a:stretch>
                  </pic:blipFill>
                  <pic:spPr>
                    <a:xfrm>
                      <a:off x="0" y="0"/>
                      <a:ext cx="5272405" cy="441325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38" w:name="_Toc17957"/>
      <w:r>
        <w:rPr>
          <w:rStyle w:val="37"/>
          <w:rFonts w:hint="eastAsia"/>
          <w:lang w:val="en-US" w:eastAsia="zh-CN"/>
        </w:rPr>
        <w:t>4.4.11.2</w:t>
      </w:r>
      <w:r>
        <w:rPr>
          <w:rStyle w:val="37"/>
          <w:rFonts w:hint="eastAsia"/>
        </w:rPr>
        <w:t>对话框图</w:t>
      </w:r>
      <w:bookmarkEnd w:id="1338"/>
      <w:r>
        <w:rPr>
          <w:rFonts w:hint="eastAsia"/>
          <w:color w:val="FF0000"/>
        </w:rPr>
        <w:t>：</w:t>
      </w:r>
    </w:p>
    <w:p>
      <w:pPr>
        <w:widowControl/>
        <w:jc w:val="left"/>
      </w:pPr>
    </w:p>
    <w:p>
      <w:pPr>
        <w:widowControl/>
        <w:jc w:val="left"/>
      </w:pPr>
      <w:r>
        <w:drawing>
          <wp:inline distT="0" distB="0" distL="114300" distR="114300">
            <wp:extent cx="4962525" cy="3629025"/>
            <wp:effectExtent l="0" t="0" r="5715" b="13335"/>
            <wp:docPr id="3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
                    <pic:cNvPicPr>
                      <a:picLocks noChangeAspect="1"/>
                    </pic:cNvPicPr>
                  </pic:nvPicPr>
                  <pic:blipFill>
                    <a:blip r:embed="rId469"/>
                    <a:stretch>
                      <a:fillRect/>
                    </a:stretch>
                  </pic:blipFill>
                  <pic:spPr>
                    <a:xfrm>
                      <a:off x="0" y="0"/>
                      <a:ext cx="4962525" cy="3629025"/>
                    </a:xfrm>
                    <a:prstGeom prst="rect">
                      <a:avLst/>
                    </a:prstGeom>
                    <a:noFill/>
                    <a:ln w="9525">
                      <a:noFill/>
                    </a:ln>
                  </pic:spPr>
                </pic:pic>
              </a:graphicData>
            </a:graphic>
          </wp:inline>
        </w:drawing>
      </w:r>
    </w:p>
    <w:p>
      <w:pPr>
        <w:pStyle w:val="4"/>
      </w:pPr>
      <w:bookmarkStart w:id="1339" w:name="_Toc7149"/>
      <w:bookmarkStart w:id="1340" w:name="_Toc3206"/>
      <w:bookmarkStart w:id="1341" w:name="_Toc25965"/>
      <w:bookmarkStart w:id="1342" w:name="_Toc14767"/>
      <w:r>
        <w:rPr>
          <w:rFonts w:hint="eastAsia"/>
        </w:rPr>
        <w:t>4.4.12教师</w:t>
      </w:r>
      <w:bookmarkEnd w:id="1339"/>
      <w:r>
        <w:rPr>
          <w:rFonts w:hint="eastAsia"/>
        </w:rPr>
        <w:t>上传项目资料</w:t>
      </w:r>
      <w:bookmarkEnd w:id="1340"/>
      <w:bookmarkEnd w:id="1341"/>
      <w:bookmarkEnd w:id="1342"/>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T-2-9</w:t>
            </w:r>
            <w:r>
              <w:rPr>
                <w:rFonts w:eastAsia="Times New Roman"/>
              </w:rPr>
              <w:t xml:space="preserve"> ,</w:t>
            </w:r>
            <w:r>
              <w:rPr>
                <w:rFonts w:hint="eastAsia" w:eastAsia="Times New Roman"/>
              </w:rPr>
              <w:t>上传项目资料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教师上传相关资料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1.资料已上传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1F4E79" w:themeColor="accent1" w:themeShade="80"/>
              </w:rPr>
            </w:pPr>
            <w:r>
              <w:rPr>
                <w:rFonts w:hint="eastAsia" w:eastAsia="Times New Roman"/>
                <w:b/>
                <w:bCs/>
              </w:rPr>
              <w:t>2-9.0.教师进入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1.点击项目资料，进入</w:t>
            </w:r>
            <w:r>
              <w:rPr>
                <w:color w:val="1F4E79" w:themeColor="accent1" w:themeShade="80"/>
              </w:rPr>
              <w:fldChar w:fldCharType="begin"/>
            </w:r>
            <w:r>
              <w:rPr>
                <w:color w:val="1F4E79" w:themeColor="accent1" w:themeShade="80"/>
              </w:rPr>
              <w:instrText xml:space="preserve"> HYPERLINK \l "T_项目资料页1" </w:instrText>
            </w:r>
            <w:r>
              <w:rPr>
                <w:color w:val="1F4E79" w:themeColor="accent1" w:themeShade="80"/>
              </w:rPr>
              <w:fldChar w:fldCharType="separate"/>
            </w:r>
            <w:r>
              <w:rPr>
                <w:rStyle w:val="31"/>
                <w:rFonts w:hint="eastAsia" w:eastAsia="Times New Roman"/>
                <w:color w:val="1F4E79" w:themeColor="accent1" w:themeShade="80"/>
              </w:rPr>
              <w:t>项目资料页</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rPr>
              <w:t>2.点击资料上传，进入</w:t>
            </w:r>
            <w:r>
              <w:rPr>
                <w:color w:val="1F4E79" w:themeColor="accent1" w:themeShade="80"/>
              </w:rPr>
              <w:fldChar w:fldCharType="begin"/>
            </w:r>
            <w:r>
              <w:rPr>
                <w:color w:val="1F4E79" w:themeColor="accent1" w:themeShade="80"/>
              </w:rPr>
              <w:instrText xml:space="preserve"> HYPERLINK \l "T_资料上传页" </w:instrText>
            </w:r>
            <w:r>
              <w:rPr>
                <w:color w:val="1F4E79" w:themeColor="accent1" w:themeShade="80"/>
              </w:rPr>
              <w:fldChar w:fldCharType="separate"/>
            </w:r>
            <w:r>
              <w:rPr>
                <w:rStyle w:val="31"/>
                <w:rFonts w:hint="eastAsia" w:eastAsia="Times New Roman"/>
                <w:color w:val="1F4E79" w:themeColor="accent1" w:themeShade="80"/>
              </w:rPr>
              <w:t>资料上传页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3.输入文件的名称，描述，并选择文件</w:t>
            </w:r>
          </w:p>
          <w:p>
            <w:pPr>
              <w:rPr>
                <w:rFonts w:eastAsia="Times New Roman"/>
              </w:rPr>
            </w:pPr>
            <w:r>
              <w:rPr>
                <w:rFonts w:hint="eastAsia" w:eastAsia="Times New Roman"/>
              </w:rPr>
              <w:t>4.点击上传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2-9.0E1 上传文件过大</w:t>
            </w:r>
          </w:p>
          <w:p>
            <w:pPr>
              <w:rPr>
                <w:rFonts w:eastAsia="Times New Roman"/>
              </w:rPr>
            </w:pPr>
            <w:r>
              <w:rPr>
                <w:rFonts w:hint="eastAsia"/>
                <w:lang w:val="en-US" w:eastAsia="zh-CN"/>
              </w:rPr>
              <w:t>E</w:t>
            </w:r>
            <w:r>
              <w:rPr>
                <w:rFonts w:hint="eastAsia" w:eastAsia="Times New Roman"/>
              </w:rPr>
              <w:t>1.</w:t>
            </w:r>
            <w:r>
              <w:fldChar w:fldCharType="begin"/>
            </w:r>
            <w:r>
              <w:instrText xml:space="preserve"> HYPERLINK \l "T_系统提示信息" </w:instrText>
            </w:r>
            <w:r>
              <w:fldChar w:fldCharType="separate"/>
            </w:r>
            <w:r>
              <w:rPr>
                <w:rStyle w:val="31"/>
                <w:rFonts w:hint="eastAsia" w:eastAsia="Times New Roman"/>
              </w:rPr>
              <w:t>系统提示信息：上传文件大于300M</w:t>
            </w:r>
            <w:r>
              <w:rPr>
                <w:rStyle w:val="31"/>
                <w:rFonts w:hint="eastAsia" w:eastAsia="Times New Roman"/>
              </w:rPr>
              <w:fldChar w:fldCharType="end"/>
            </w:r>
          </w:p>
          <w:p>
            <w:pPr>
              <w:rPr>
                <w:rFonts w:eastAsia="Times New Roman"/>
                <w:b/>
                <w:bCs/>
              </w:rPr>
            </w:pPr>
            <w:r>
              <w:rPr>
                <w:rFonts w:hint="eastAsia" w:eastAsia="Times New Roman"/>
                <w:b/>
                <w:bCs/>
              </w:rPr>
              <w:t>2-9.0E2项目描述过少</w:t>
            </w:r>
          </w:p>
          <w:p>
            <w:pPr>
              <w:rPr>
                <w:rFonts w:eastAsia="Times New Roman"/>
              </w:rPr>
            </w:pPr>
            <w:r>
              <w:rPr>
                <w:rFonts w:hint="eastAsia"/>
                <w:lang w:val="en-US" w:eastAsia="zh-CN"/>
              </w:rPr>
              <w:t>E2</w:t>
            </w:r>
            <w:r>
              <w:rPr>
                <w:rFonts w:hint="eastAsia" w:eastAsia="Times New Roman"/>
              </w:rPr>
              <w:t>.</w:t>
            </w:r>
            <w:r>
              <w:fldChar w:fldCharType="begin"/>
            </w:r>
            <w:r>
              <w:instrText xml:space="preserve"> HYPERLINK \l "T_系统提示信息1" </w:instrText>
            </w:r>
            <w:r>
              <w:fldChar w:fldCharType="separate"/>
            </w:r>
            <w:r>
              <w:rPr>
                <w:rStyle w:val="31"/>
                <w:rFonts w:hint="eastAsia" w:eastAsia="Times New Roman"/>
              </w:rPr>
              <w:t>系统提示信息：上传小于等于10个字符</w:t>
            </w:r>
            <w:r>
              <w:rPr>
                <w:rStyle w:val="31"/>
                <w:rFonts w:hint="eastAsia" w:eastAsia="Times New Roman"/>
              </w:rPr>
              <w:fldChar w:fldCharType="end"/>
            </w:r>
          </w:p>
          <w:p>
            <w:pPr>
              <w:rPr>
                <w:rFonts w:eastAsia="Times New Roman"/>
                <w:b/>
                <w:bCs/>
              </w:rPr>
            </w:pPr>
            <w:r>
              <w:rPr>
                <w:rFonts w:hint="eastAsia" w:eastAsia="Times New Roman"/>
                <w:b/>
                <w:bCs/>
              </w:rPr>
              <w:t>2-9.0E3上传文件为空</w:t>
            </w:r>
          </w:p>
          <w:p>
            <w:pPr>
              <w:rPr>
                <w:rFonts w:eastAsia="Times New Roman"/>
              </w:rPr>
            </w:pPr>
            <w:r>
              <w:rPr>
                <w:rFonts w:hint="eastAsia"/>
                <w:lang w:val="en-US" w:eastAsia="zh-CN"/>
              </w:rPr>
              <w:t>E3</w:t>
            </w:r>
            <w:r>
              <w:rPr>
                <w:rFonts w:hint="eastAsia" w:eastAsia="Times New Roman"/>
              </w:rPr>
              <w:t>.</w:t>
            </w:r>
            <w:r>
              <w:fldChar w:fldCharType="begin"/>
            </w:r>
            <w:r>
              <w:instrText xml:space="preserve"> HYPERLINK \l "T_系统提示信息2" </w:instrText>
            </w:r>
            <w:r>
              <w:fldChar w:fldCharType="separate"/>
            </w:r>
            <w:r>
              <w:rPr>
                <w:rStyle w:val="31"/>
                <w:rFonts w:hint="eastAsia" w:eastAsia="Times New Roman"/>
              </w:rPr>
              <w:t>系统提示信息：1.系统提示信息：文件过空或过小</w:t>
            </w:r>
            <w:r>
              <w:rPr>
                <w:rStyle w:val="31"/>
                <w:rFonts w:hint="eastAsia" w:eastAsia="Times New Roman"/>
              </w:rPr>
              <w:fldChar w:fldCharType="end"/>
            </w:r>
          </w:p>
          <w:p>
            <w:pPr>
              <w:rPr>
                <w:rFonts w:eastAsia="Times New Roman"/>
                <w:b/>
                <w:bCs/>
              </w:rPr>
            </w:pPr>
            <w:r>
              <w:rPr>
                <w:rFonts w:hint="eastAsia" w:eastAsia="Times New Roman"/>
                <w:b/>
                <w:bCs/>
              </w:rPr>
              <w:t>2-9.0E4上传文件名称已存在</w:t>
            </w:r>
          </w:p>
          <w:p>
            <w:pPr>
              <w:rPr>
                <w:rFonts w:eastAsia="Times New Roman"/>
              </w:rPr>
            </w:pPr>
            <w:r>
              <w:rPr>
                <w:rFonts w:hint="eastAsia"/>
                <w:lang w:val="en-US" w:eastAsia="zh-CN"/>
              </w:rPr>
              <w:t>E4</w:t>
            </w:r>
            <w:r>
              <w:rPr>
                <w:rFonts w:hint="eastAsia" w:eastAsia="Times New Roman"/>
              </w:rPr>
              <w:t>.系统提示信息：上传文件名称已存在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2-9.0 文件的名称，描述和文件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2-9.0 </w:t>
            </w:r>
            <w:r>
              <w:rPr>
                <w:rFonts w:hint="eastAsia"/>
                <w:lang w:val="en-US" w:eastAsia="zh-CN"/>
              </w:rPr>
              <w:t>E1,E2,E3,E4,</w:t>
            </w:r>
            <w:r>
              <w:rPr>
                <w:rFonts w:hint="eastAsia" w:eastAsia="Times New Roman"/>
                <w:color w:val="000000" w:themeColor="text1"/>
                <w14:textFill>
                  <w14:solidFill>
                    <w14:schemeClr w14:val="tx1"/>
                  </w14:solidFill>
                </w14:textFill>
              </w:rPr>
              <w:t>上传成功页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BR-T-5 文件大小符号要求且不为空，项目描述信息大于10个字符。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64</w:t>
            </w:r>
          </w:p>
        </w:tc>
      </w:tr>
    </w:tbl>
    <w:p>
      <w:pPr>
        <w:widowControl/>
        <w:jc w:val="left"/>
      </w:pPr>
    </w:p>
    <w:p>
      <w:pPr>
        <w:widowControl/>
        <w:jc w:val="left"/>
        <w:rPr>
          <w:rFonts w:eastAsiaTheme="minorEastAsia"/>
        </w:rPr>
      </w:pPr>
      <w:bookmarkStart w:id="1343" w:name="_Toc32728"/>
      <w:bookmarkStart w:id="1344" w:name="T_资料上传页"/>
      <w:r>
        <w:rPr>
          <w:rStyle w:val="37"/>
          <w:rFonts w:hint="eastAsia"/>
          <w:lang w:val="en-US" w:eastAsia="zh-CN"/>
        </w:rPr>
        <w:t>4.4.12.1</w:t>
      </w:r>
      <w:r>
        <w:rPr>
          <w:rStyle w:val="37"/>
          <w:rFonts w:hint="eastAsia"/>
        </w:rPr>
        <w:t>资料上传页</w:t>
      </w:r>
      <w:bookmarkEnd w:id="1343"/>
      <w:bookmarkEnd w:id="1344"/>
      <w:r>
        <w:rPr>
          <w:rFonts w:hint="eastAsia"/>
          <w:color w:val="FF0000"/>
        </w:rPr>
        <w:t>：</w:t>
      </w:r>
    </w:p>
    <w:p>
      <w:pPr>
        <w:widowControl/>
        <w:jc w:val="left"/>
      </w:pPr>
      <w:r>
        <w:drawing>
          <wp:inline distT="0" distB="0" distL="114300" distR="114300">
            <wp:extent cx="5269865" cy="3128645"/>
            <wp:effectExtent l="0" t="0" r="3175" b="10795"/>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470"/>
                    <a:stretch>
                      <a:fillRect/>
                    </a:stretch>
                  </pic:blipFill>
                  <pic:spPr>
                    <a:xfrm>
                      <a:off x="0" y="0"/>
                      <a:ext cx="5269865" cy="3128645"/>
                    </a:xfrm>
                    <a:prstGeom prst="rect">
                      <a:avLst/>
                    </a:prstGeom>
                    <a:noFill/>
                    <a:ln w="9525">
                      <a:noFill/>
                    </a:ln>
                  </pic:spPr>
                </pic:pic>
              </a:graphicData>
            </a:graphic>
          </wp:inline>
        </w:drawing>
      </w:r>
    </w:p>
    <w:p>
      <w:pPr>
        <w:rPr>
          <w:color w:val="FF0000"/>
        </w:rPr>
      </w:pPr>
      <w:bookmarkStart w:id="1345" w:name="_Toc12209"/>
      <w:r>
        <w:rPr>
          <w:rStyle w:val="37"/>
          <w:rFonts w:hint="eastAsia"/>
          <w:lang w:val="en-US" w:eastAsia="zh-CN"/>
        </w:rPr>
        <w:t>4.4.12.2</w:t>
      </w:r>
      <w:r>
        <w:rPr>
          <w:rStyle w:val="37"/>
          <w:rFonts w:hint="eastAsia"/>
        </w:rPr>
        <w:t>.</w:t>
      </w:r>
      <w:bookmarkStart w:id="1346" w:name="T_系统提示信息"/>
      <w:r>
        <w:rPr>
          <w:rStyle w:val="37"/>
          <w:rFonts w:hint="eastAsia"/>
        </w:rPr>
        <w:t>系统提示信息</w:t>
      </w:r>
      <w:bookmarkEnd w:id="1345"/>
      <w:bookmarkEnd w:id="1346"/>
      <w:r>
        <w:rPr>
          <w:rFonts w:hint="eastAsia"/>
          <w:color w:val="FF0000"/>
        </w:rPr>
        <w:t>：上传文件名称已存在</w:t>
      </w:r>
    </w:p>
    <w:p>
      <w:pPr>
        <w:widowControl/>
        <w:jc w:val="left"/>
      </w:pPr>
      <w:r>
        <w:drawing>
          <wp:inline distT="0" distB="0" distL="114300" distR="114300">
            <wp:extent cx="2867025" cy="1628775"/>
            <wp:effectExtent l="0" t="0" r="13335" b="190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471"/>
                    <a:stretch>
                      <a:fillRect/>
                    </a:stretch>
                  </pic:blipFill>
                  <pic:spPr>
                    <a:xfrm>
                      <a:off x="0" y="0"/>
                      <a:ext cx="2867025" cy="1628775"/>
                    </a:xfrm>
                    <a:prstGeom prst="rect">
                      <a:avLst/>
                    </a:prstGeom>
                    <a:noFill/>
                    <a:ln w="9525">
                      <a:noFill/>
                    </a:ln>
                  </pic:spPr>
                </pic:pic>
              </a:graphicData>
            </a:graphic>
          </wp:inline>
        </w:drawing>
      </w:r>
    </w:p>
    <w:p>
      <w:pPr>
        <w:rPr>
          <w:color w:val="FF0000"/>
        </w:rPr>
      </w:pPr>
      <w:bookmarkStart w:id="1347" w:name="_Toc11048"/>
      <w:r>
        <w:rPr>
          <w:rStyle w:val="37"/>
          <w:rFonts w:hint="eastAsia"/>
          <w:lang w:val="en-US" w:eastAsia="zh-CN"/>
        </w:rPr>
        <w:t>4.4.12.3</w:t>
      </w:r>
      <w:r>
        <w:rPr>
          <w:rStyle w:val="37"/>
          <w:rFonts w:hint="eastAsia"/>
        </w:rPr>
        <w:t>.</w:t>
      </w:r>
      <w:bookmarkStart w:id="1348" w:name="T_系统提示信息1"/>
      <w:r>
        <w:rPr>
          <w:rStyle w:val="37"/>
          <w:rFonts w:hint="eastAsia"/>
        </w:rPr>
        <w:t>系统提示信息</w:t>
      </w:r>
      <w:bookmarkEnd w:id="1347"/>
      <w:bookmarkEnd w:id="1348"/>
      <w:r>
        <w:rPr>
          <w:rFonts w:hint="eastAsia"/>
          <w:color w:val="FF0000"/>
        </w:rPr>
        <w:t>：上传文件大于300M</w:t>
      </w:r>
    </w:p>
    <w:p>
      <w:pPr>
        <w:widowControl/>
        <w:jc w:val="left"/>
      </w:pPr>
      <w:r>
        <w:drawing>
          <wp:inline distT="0" distB="0" distL="114300" distR="114300">
            <wp:extent cx="2867025" cy="1609725"/>
            <wp:effectExtent l="0" t="0" r="13335" b="5715"/>
            <wp:docPr id="3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
                    <pic:cNvPicPr>
                      <a:picLocks noChangeAspect="1"/>
                    </pic:cNvPicPr>
                  </pic:nvPicPr>
                  <pic:blipFill>
                    <a:blip r:embed="rId472"/>
                    <a:stretch>
                      <a:fillRect/>
                    </a:stretch>
                  </pic:blipFill>
                  <pic:spPr>
                    <a:xfrm>
                      <a:off x="0" y="0"/>
                      <a:ext cx="2867025" cy="1609725"/>
                    </a:xfrm>
                    <a:prstGeom prst="rect">
                      <a:avLst/>
                    </a:prstGeom>
                    <a:noFill/>
                    <a:ln w="9525">
                      <a:noFill/>
                    </a:ln>
                  </pic:spPr>
                </pic:pic>
              </a:graphicData>
            </a:graphic>
          </wp:inline>
        </w:drawing>
      </w:r>
    </w:p>
    <w:p>
      <w:pPr>
        <w:rPr>
          <w:color w:val="FF0000"/>
        </w:rPr>
      </w:pPr>
      <w:bookmarkStart w:id="1349" w:name="_Toc24174"/>
      <w:r>
        <w:rPr>
          <w:rStyle w:val="37"/>
          <w:rFonts w:hint="eastAsia"/>
          <w:lang w:val="en-US" w:eastAsia="zh-CN"/>
        </w:rPr>
        <w:t>4.4.12.4</w:t>
      </w:r>
      <w:bookmarkStart w:id="1350" w:name="T_系统提示信息2"/>
      <w:r>
        <w:rPr>
          <w:rStyle w:val="37"/>
          <w:rFonts w:hint="eastAsia"/>
          <w:lang w:val="en-US" w:eastAsia="zh-CN"/>
        </w:rPr>
        <w:t>.</w:t>
      </w:r>
      <w:r>
        <w:rPr>
          <w:rStyle w:val="37"/>
          <w:rFonts w:hint="eastAsia"/>
        </w:rPr>
        <w:t>系统提示信息</w:t>
      </w:r>
      <w:bookmarkEnd w:id="1349"/>
      <w:bookmarkEnd w:id="1350"/>
      <w:r>
        <w:rPr>
          <w:rFonts w:hint="eastAsia"/>
          <w:color w:val="FF0000"/>
        </w:rPr>
        <w:t>：文件过空或过小</w:t>
      </w:r>
    </w:p>
    <w:p>
      <w:pPr>
        <w:widowControl/>
        <w:jc w:val="left"/>
      </w:pPr>
    </w:p>
    <w:p>
      <w:pPr>
        <w:widowControl/>
        <w:jc w:val="left"/>
      </w:pPr>
      <w:r>
        <w:drawing>
          <wp:inline distT="0" distB="0" distL="114300" distR="114300">
            <wp:extent cx="2857500" cy="1647825"/>
            <wp:effectExtent l="0" t="0" r="7620" b="13335"/>
            <wp:docPr id="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
                    <pic:cNvPicPr>
                      <a:picLocks noChangeAspect="1"/>
                    </pic:cNvPicPr>
                  </pic:nvPicPr>
                  <pic:blipFill>
                    <a:blip r:embed="rId473"/>
                    <a:stretch>
                      <a:fillRect/>
                    </a:stretch>
                  </pic:blipFill>
                  <pic:spPr>
                    <a:xfrm>
                      <a:off x="0" y="0"/>
                      <a:ext cx="2857500" cy="164782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51" w:name="_Toc16268"/>
      <w:r>
        <w:rPr>
          <w:rStyle w:val="37"/>
          <w:rFonts w:hint="eastAsia"/>
          <w:lang w:val="en-US" w:eastAsia="zh-CN"/>
        </w:rPr>
        <w:t>4.4.12.5</w:t>
      </w:r>
      <w:r>
        <w:rPr>
          <w:rStyle w:val="37"/>
          <w:rFonts w:hint="eastAsia"/>
        </w:rPr>
        <w:t>对话框图</w:t>
      </w:r>
      <w:bookmarkEnd w:id="1351"/>
      <w:r>
        <w:rPr>
          <w:rFonts w:hint="eastAsia"/>
          <w:color w:val="FF0000"/>
        </w:rPr>
        <w:t>：</w:t>
      </w:r>
    </w:p>
    <w:p>
      <w:pPr>
        <w:widowControl/>
        <w:jc w:val="left"/>
      </w:pPr>
      <w:r>
        <w:drawing>
          <wp:inline distT="0" distB="0" distL="114300" distR="114300">
            <wp:extent cx="5269865" cy="3472815"/>
            <wp:effectExtent l="0" t="0" r="3175" b="1905"/>
            <wp:docPr id="3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6"/>
                    <pic:cNvPicPr>
                      <a:picLocks noChangeAspect="1"/>
                    </pic:cNvPicPr>
                  </pic:nvPicPr>
                  <pic:blipFill>
                    <a:blip r:embed="rId474"/>
                    <a:stretch>
                      <a:fillRect/>
                    </a:stretch>
                  </pic:blipFill>
                  <pic:spPr>
                    <a:xfrm>
                      <a:off x="0" y="0"/>
                      <a:ext cx="5269865" cy="3472815"/>
                    </a:xfrm>
                    <a:prstGeom prst="rect">
                      <a:avLst/>
                    </a:prstGeom>
                    <a:noFill/>
                    <a:ln w="9525">
                      <a:noFill/>
                    </a:ln>
                  </pic:spPr>
                </pic:pic>
              </a:graphicData>
            </a:graphic>
          </wp:inline>
        </w:drawing>
      </w:r>
    </w:p>
    <w:p>
      <w:pPr>
        <w:pStyle w:val="4"/>
      </w:pPr>
      <w:bookmarkStart w:id="1352" w:name="_Toc5337"/>
      <w:bookmarkStart w:id="1353" w:name="_Toc10127"/>
      <w:bookmarkStart w:id="1354" w:name="_Toc30861"/>
      <w:bookmarkStart w:id="1355" w:name="_Toc26164"/>
      <w:r>
        <w:rPr>
          <w:rFonts w:hint="eastAsia"/>
        </w:rPr>
        <w:t>4.4.13</w:t>
      </w:r>
      <w:bookmarkEnd w:id="1352"/>
      <w:r>
        <w:rPr>
          <w:rFonts w:hint="eastAsia"/>
        </w:rPr>
        <w:t>教师对小组评价</w:t>
      </w:r>
      <w:bookmarkEnd w:id="1353"/>
      <w:bookmarkEnd w:id="1354"/>
      <w:bookmarkEnd w:id="1355"/>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T-2-10</w:t>
            </w:r>
            <w:r>
              <w:rPr>
                <w:rFonts w:eastAsia="Times New Roman"/>
              </w:rPr>
              <w:t>,</w:t>
            </w:r>
            <w:r>
              <w:rPr>
                <w:rFonts w:hint="eastAsia" w:eastAsia="Times New Roman"/>
              </w:rPr>
              <w:t>教师对小组评价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教师对已完成任务进行评价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3.项目已经完成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1.教师完成评价后，自动计算得分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2-10.0.教师进入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1.点击项目评价，进入项目评价首页</w:t>
            </w:r>
          </w:p>
          <w:p>
            <w:pPr>
              <w:rPr>
                <w:rFonts w:eastAsia="Times New Roman"/>
                <w:color w:val="1F4E79" w:themeColor="accent1" w:themeShade="80"/>
              </w:rPr>
            </w:pPr>
            <w:r>
              <w:rPr>
                <w:rFonts w:hint="eastAsia" w:eastAsia="Times New Roman"/>
              </w:rPr>
              <w:t>2.点击项目评价分页，选择对小组的评价，进入</w:t>
            </w:r>
            <w:r>
              <w:rPr>
                <w:color w:val="1F4E79" w:themeColor="accent1" w:themeShade="80"/>
              </w:rPr>
              <w:fldChar w:fldCharType="begin"/>
            </w:r>
            <w:r>
              <w:rPr>
                <w:color w:val="1F4E79" w:themeColor="accent1" w:themeShade="80"/>
              </w:rPr>
              <w:instrText xml:space="preserve"> HYPERLINK \l "T_小组评价页" </w:instrText>
            </w:r>
            <w:r>
              <w:rPr>
                <w:color w:val="1F4E79" w:themeColor="accent1" w:themeShade="80"/>
              </w:rPr>
              <w:fldChar w:fldCharType="separate"/>
            </w:r>
            <w:r>
              <w:rPr>
                <w:rStyle w:val="31"/>
                <w:rFonts w:hint="eastAsia" w:eastAsia="Times New Roman"/>
                <w:color w:val="1F4E79" w:themeColor="accent1" w:themeShade="80"/>
              </w:rPr>
              <w:t>小组评价页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3.完成打分后，点击提交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2-10.0E1项目未完成，无法对小组进行评分</w:t>
            </w:r>
          </w:p>
          <w:p>
            <w:pPr>
              <w:rPr>
                <w:rFonts w:eastAsia="Times New Roman"/>
              </w:rPr>
            </w:pPr>
            <w:r>
              <w:rPr>
                <w:rFonts w:hint="eastAsia"/>
                <w:lang w:val="en-US" w:eastAsia="zh-CN"/>
              </w:rPr>
              <w:t>E</w:t>
            </w:r>
            <w:r>
              <w:rPr>
                <w:rFonts w:hint="eastAsia" w:eastAsia="Times New Roman"/>
              </w:rPr>
              <w:t>1.系统提示信息：该项目未完成，无法评价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2-10.0 教师对小组的打分表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2-10.0 教师对小组的打分信息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55</w:t>
            </w:r>
          </w:p>
        </w:tc>
      </w:tr>
    </w:tbl>
    <w:p>
      <w:pPr>
        <w:widowControl/>
        <w:jc w:val="left"/>
      </w:pPr>
    </w:p>
    <w:p>
      <w:pPr>
        <w:rPr>
          <w:rFonts w:eastAsiaTheme="minorEastAsia"/>
        </w:rPr>
      </w:pPr>
      <w:bookmarkStart w:id="1356" w:name="T_小组评价页"/>
      <w:bookmarkStart w:id="1357" w:name="_Toc6369"/>
      <w:r>
        <w:rPr>
          <w:rStyle w:val="37"/>
          <w:rFonts w:hint="eastAsia"/>
          <w:lang w:val="en-US" w:eastAsia="zh-CN"/>
        </w:rPr>
        <w:t>4.4.13.1</w:t>
      </w:r>
      <w:r>
        <w:rPr>
          <w:rStyle w:val="37"/>
          <w:rFonts w:hint="eastAsia"/>
        </w:rPr>
        <w:t>小组评价页</w:t>
      </w:r>
      <w:bookmarkEnd w:id="1356"/>
      <w:bookmarkEnd w:id="1357"/>
      <w:r>
        <w:rPr>
          <w:rFonts w:hint="eastAsia"/>
          <w:color w:val="FF0000"/>
        </w:rPr>
        <w:t>：</w:t>
      </w:r>
    </w:p>
    <w:p>
      <w:pPr>
        <w:widowControl/>
        <w:jc w:val="left"/>
      </w:pPr>
      <w:r>
        <w:drawing>
          <wp:inline distT="0" distB="0" distL="114300" distR="114300">
            <wp:extent cx="5273040" cy="3828415"/>
            <wp:effectExtent l="0" t="0" r="0" b="12065"/>
            <wp:docPr id="3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
                    <pic:cNvPicPr>
                      <a:picLocks noChangeAspect="1"/>
                    </pic:cNvPicPr>
                  </pic:nvPicPr>
                  <pic:blipFill>
                    <a:blip r:embed="rId475"/>
                    <a:stretch>
                      <a:fillRect/>
                    </a:stretch>
                  </pic:blipFill>
                  <pic:spPr>
                    <a:xfrm>
                      <a:off x="0" y="0"/>
                      <a:ext cx="5273040" cy="382841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58" w:name="_Toc9865"/>
      <w:r>
        <w:rPr>
          <w:rStyle w:val="37"/>
          <w:rFonts w:hint="eastAsia"/>
          <w:lang w:val="en-US" w:eastAsia="zh-CN"/>
        </w:rPr>
        <w:t>4.4.13.2</w:t>
      </w:r>
      <w:r>
        <w:rPr>
          <w:rStyle w:val="37"/>
          <w:rFonts w:hint="eastAsia"/>
        </w:rPr>
        <w:t>对话框图</w:t>
      </w:r>
      <w:bookmarkEnd w:id="1358"/>
      <w:r>
        <w:rPr>
          <w:rFonts w:hint="eastAsia"/>
          <w:color w:val="FF0000"/>
        </w:rPr>
        <w:t>：</w:t>
      </w:r>
    </w:p>
    <w:p>
      <w:pPr>
        <w:widowControl/>
        <w:jc w:val="left"/>
      </w:pPr>
      <w:r>
        <w:drawing>
          <wp:inline distT="0" distB="0" distL="114300" distR="114300">
            <wp:extent cx="5269865" cy="3606800"/>
            <wp:effectExtent l="0" t="0" r="3175" b="5080"/>
            <wp:docPr id="3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7"/>
                    <pic:cNvPicPr>
                      <a:picLocks noChangeAspect="1"/>
                    </pic:cNvPicPr>
                  </pic:nvPicPr>
                  <pic:blipFill>
                    <a:blip r:embed="rId476"/>
                    <a:stretch>
                      <a:fillRect/>
                    </a:stretch>
                  </pic:blipFill>
                  <pic:spPr>
                    <a:xfrm>
                      <a:off x="0" y="0"/>
                      <a:ext cx="5269865" cy="3606800"/>
                    </a:xfrm>
                    <a:prstGeom prst="rect">
                      <a:avLst/>
                    </a:prstGeom>
                    <a:noFill/>
                    <a:ln w="9525">
                      <a:noFill/>
                    </a:ln>
                  </pic:spPr>
                </pic:pic>
              </a:graphicData>
            </a:graphic>
          </wp:inline>
        </w:drawing>
      </w:r>
    </w:p>
    <w:p>
      <w:pPr>
        <w:pStyle w:val="4"/>
      </w:pPr>
      <w:bookmarkStart w:id="1359" w:name="_Toc3772"/>
      <w:bookmarkStart w:id="1360" w:name="_Toc32680"/>
      <w:bookmarkStart w:id="1361" w:name="_Toc22935"/>
      <w:bookmarkStart w:id="1362" w:name="_Toc4061"/>
      <w:r>
        <w:rPr>
          <w:rFonts w:hint="eastAsia"/>
        </w:rPr>
        <w:t>4.4.14</w:t>
      </w:r>
      <w:bookmarkEnd w:id="1359"/>
      <w:r>
        <w:rPr>
          <w:rFonts w:hint="eastAsia"/>
        </w:rPr>
        <w:t>教师对小组成员评价</w:t>
      </w:r>
      <w:bookmarkEnd w:id="1360"/>
      <w:bookmarkEnd w:id="1361"/>
      <w:bookmarkEnd w:id="1362"/>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T-2-11</w:t>
            </w:r>
            <w:r>
              <w:rPr>
                <w:rFonts w:eastAsia="Times New Roman"/>
              </w:rPr>
              <w:t>,</w:t>
            </w:r>
            <w:r>
              <w:rPr>
                <w:rFonts w:hint="eastAsia" w:eastAsia="Times New Roman"/>
              </w:rPr>
              <w:t>教师对小组成员评价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教师对已完成任务进行评价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3.任务已完成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1.教师完成评价后，自动计算得分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31" w:hRule="atLeast"/>
        </w:trPr>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2-11.0.教师进入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项目主页面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1.点击项目评价，进入项目评价首页</w:t>
            </w:r>
          </w:p>
          <w:p>
            <w:pPr>
              <w:rPr>
                <w:rFonts w:eastAsia="Times New Roman"/>
              </w:rPr>
            </w:pPr>
            <w:r>
              <w:rPr>
                <w:rFonts w:hint="eastAsia" w:eastAsia="Times New Roman"/>
              </w:rPr>
              <w:t>2.点击项目评价分页，选择对任务（小组成员）的评价，进入</w:t>
            </w:r>
            <w:r>
              <w:rPr>
                <w:color w:val="1F4E79" w:themeColor="accent1" w:themeShade="80"/>
              </w:rPr>
              <w:fldChar w:fldCharType="begin"/>
            </w:r>
            <w:r>
              <w:rPr>
                <w:color w:val="1F4E79" w:themeColor="accent1" w:themeShade="80"/>
              </w:rPr>
              <w:instrText xml:space="preserve"> HYPERLINK \l "T_任务评价页1" </w:instrText>
            </w:r>
            <w:r>
              <w:rPr>
                <w:color w:val="1F4E79" w:themeColor="accent1" w:themeShade="80"/>
              </w:rPr>
              <w:fldChar w:fldCharType="separate"/>
            </w:r>
            <w:r>
              <w:rPr>
                <w:rStyle w:val="31"/>
                <w:rFonts w:hint="eastAsia" w:eastAsia="Times New Roman"/>
                <w:color w:val="1F4E79" w:themeColor="accent1" w:themeShade="80"/>
              </w:rPr>
              <w:t>任务评价页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3.完成打分后，点击提交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2-10.0E1该任务未完成，项目无法评价</w:t>
            </w:r>
          </w:p>
          <w:p>
            <w:pPr>
              <w:rPr>
                <w:rFonts w:eastAsia="Times New Roman"/>
              </w:rPr>
            </w:pPr>
            <w:r>
              <w:rPr>
                <w:rFonts w:hint="eastAsia"/>
                <w:lang w:val="en-US" w:eastAsia="zh-CN"/>
              </w:rPr>
              <w:t>E</w:t>
            </w:r>
            <w:r>
              <w:rPr>
                <w:rFonts w:hint="eastAsia" w:eastAsia="Times New Roman"/>
              </w:rPr>
              <w:t>1.系统提示信息：该阶段任务未完成，无法评价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2-10.0 教师对任务的评价打分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2-10.0 教师对任务的评价信息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0.67</w:t>
            </w:r>
          </w:p>
        </w:tc>
      </w:tr>
    </w:tbl>
    <w:p>
      <w:pPr>
        <w:widowControl/>
        <w:jc w:val="left"/>
        <w:rPr>
          <w:color w:val="FF0000"/>
        </w:rPr>
      </w:pPr>
    </w:p>
    <w:p>
      <w:pPr>
        <w:widowControl/>
        <w:jc w:val="left"/>
      </w:pPr>
    </w:p>
    <w:p>
      <w:pPr>
        <w:widowControl/>
        <w:jc w:val="left"/>
        <w:rPr>
          <w:rFonts w:eastAsiaTheme="minorEastAsia"/>
        </w:rPr>
      </w:pPr>
      <w:bookmarkStart w:id="1363" w:name="_Toc14641"/>
      <w:bookmarkStart w:id="1364" w:name="T_任务评价页1"/>
      <w:bookmarkStart w:id="1365" w:name="T_任务评价页"/>
      <w:r>
        <w:rPr>
          <w:rStyle w:val="37"/>
          <w:rFonts w:hint="eastAsia"/>
          <w:lang w:val="en-US" w:eastAsia="zh-CN"/>
        </w:rPr>
        <w:t>4.4.14.1</w:t>
      </w:r>
      <w:r>
        <w:rPr>
          <w:rStyle w:val="37"/>
          <w:rFonts w:hint="eastAsia"/>
        </w:rPr>
        <w:t>任务评价页</w:t>
      </w:r>
      <w:bookmarkEnd w:id="1363"/>
      <w:bookmarkEnd w:id="1364"/>
      <w:bookmarkEnd w:id="1365"/>
      <w:r>
        <w:rPr>
          <w:rFonts w:hint="eastAsia"/>
          <w:color w:val="FF0000"/>
        </w:rPr>
        <w:t>：</w:t>
      </w:r>
    </w:p>
    <w:p>
      <w:pPr>
        <w:widowControl/>
        <w:jc w:val="left"/>
      </w:pPr>
      <w:r>
        <w:drawing>
          <wp:inline distT="0" distB="0" distL="114300" distR="114300">
            <wp:extent cx="4785360" cy="4663440"/>
            <wp:effectExtent l="0" t="0" r="0" b="0"/>
            <wp:docPr id="32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0"/>
                    <pic:cNvPicPr>
                      <a:picLocks noChangeAspect="1"/>
                    </pic:cNvPicPr>
                  </pic:nvPicPr>
                  <pic:blipFill>
                    <a:blip r:embed="rId477"/>
                    <a:stretch>
                      <a:fillRect/>
                    </a:stretch>
                  </pic:blipFill>
                  <pic:spPr>
                    <a:xfrm>
                      <a:off x="0" y="0"/>
                      <a:ext cx="4785360" cy="4663440"/>
                    </a:xfrm>
                    <a:prstGeom prst="rect">
                      <a:avLst/>
                    </a:prstGeom>
                    <a:noFill/>
                    <a:ln w="9525">
                      <a:noFill/>
                    </a:ln>
                  </pic:spPr>
                </pic:pic>
              </a:graphicData>
            </a:graphic>
          </wp:inline>
        </w:drawing>
      </w:r>
    </w:p>
    <w:p>
      <w:pPr>
        <w:widowControl/>
        <w:jc w:val="left"/>
      </w:pPr>
    </w:p>
    <w:p>
      <w:pPr>
        <w:widowControl/>
        <w:jc w:val="left"/>
      </w:pPr>
      <w:bookmarkStart w:id="1366" w:name="_Toc7257"/>
      <w:r>
        <w:rPr>
          <w:rStyle w:val="37"/>
          <w:rFonts w:hint="eastAsia"/>
          <w:lang w:val="en-US" w:eastAsia="zh-CN"/>
        </w:rPr>
        <w:t>4.4.14.2</w:t>
      </w:r>
      <w:r>
        <w:rPr>
          <w:rStyle w:val="37"/>
          <w:rFonts w:hint="eastAsia"/>
        </w:rPr>
        <w:t>对话框图</w:t>
      </w:r>
      <w:bookmarkEnd w:id="1366"/>
      <w:r>
        <w:rPr>
          <w:rFonts w:hint="eastAsia"/>
          <w:color w:val="FF0000"/>
        </w:rPr>
        <w:t>：</w:t>
      </w:r>
    </w:p>
    <w:p>
      <w:pPr>
        <w:widowControl/>
        <w:jc w:val="left"/>
      </w:pPr>
      <w:r>
        <w:drawing>
          <wp:inline distT="0" distB="0" distL="114300" distR="114300">
            <wp:extent cx="4114800" cy="3771900"/>
            <wp:effectExtent l="0" t="0" r="0" b="7620"/>
            <wp:docPr id="3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8"/>
                    <pic:cNvPicPr>
                      <a:picLocks noChangeAspect="1"/>
                    </pic:cNvPicPr>
                  </pic:nvPicPr>
                  <pic:blipFill>
                    <a:blip r:embed="rId478"/>
                    <a:stretch>
                      <a:fillRect/>
                    </a:stretch>
                  </pic:blipFill>
                  <pic:spPr>
                    <a:xfrm>
                      <a:off x="0" y="0"/>
                      <a:ext cx="4114800" cy="3771900"/>
                    </a:xfrm>
                    <a:prstGeom prst="rect">
                      <a:avLst/>
                    </a:prstGeom>
                    <a:noFill/>
                    <a:ln w="9525">
                      <a:noFill/>
                    </a:ln>
                  </pic:spPr>
                </pic:pic>
              </a:graphicData>
            </a:graphic>
          </wp:inline>
        </w:drawing>
      </w:r>
    </w:p>
    <w:p>
      <w:pPr>
        <w:pStyle w:val="4"/>
      </w:pPr>
      <w:bookmarkStart w:id="1367" w:name="_Toc15566"/>
      <w:bookmarkStart w:id="1368" w:name="_Toc8970"/>
      <w:bookmarkStart w:id="1369" w:name="_Toc28174"/>
      <w:bookmarkStart w:id="1370" w:name="_Toc26699"/>
      <w:r>
        <w:rPr>
          <w:rFonts w:hint="eastAsia"/>
        </w:rPr>
        <w:t>4.4.15教</w:t>
      </w:r>
      <w:bookmarkEnd w:id="1367"/>
      <w:r>
        <w:rPr>
          <w:rFonts w:hint="eastAsia"/>
        </w:rPr>
        <w:t>师查看评价信息</w:t>
      </w:r>
      <w:bookmarkEnd w:id="1368"/>
      <w:bookmarkEnd w:id="1369"/>
      <w:bookmarkEnd w:id="1370"/>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T-2-12</w:t>
            </w:r>
            <w:r>
              <w:rPr>
                <w:rFonts w:eastAsia="Times New Roman"/>
              </w:rPr>
              <w:t>,</w:t>
            </w:r>
            <w:r>
              <w:rPr>
                <w:rFonts w:hint="eastAsia" w:eastAsia="Times New Roman"/>
              </w:rPr>
              <w:t>教师查看评价信息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教师查看评价信息总览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教师进入评价首页|查看评价情况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1.教师获取该项目评分情况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2-12.0.教师进入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1.点击项目评价，进入</w:t>
            </w:r>
            <w:r>
              <w:rPr>
                <w:color w:val="1F4E79" w:themeColor="accent1" w:themeShade="80"/>
              </w:rPr>
              <w:fldChar w:fldCharType="begin"/>
            </w:r>
            <w:r>
              <w:rPr>
                <w:color w:val="1F4E79" w:themeColor="accent1" w:themeShade="80"/>
              </w:rPr>
              <w:instrText xml:space="preserve"> HYPERLINK \l "T_评价首页" </w:instrText>
            </w:r>
            <w:r>
              <w:rPr>
                <w:color w:val="1F4E79" w:themeColor="accent1" w:themeShade="80"/>
              </w:rPr>
              <w:fldChar w:fldCharType="separate"/>
            </w:r>
            <w:r>
              <w:rPr>
                <w:rStyle w:val="31"/>
                <w:rFonts w:hint="eastAsia" w:eastAsia="Times New Roman"/>
                <w:color w:val="1F4E79" w:themeColor="accent1" w:themeShade="80"/>
              </w:rPr>
              <w:t>评价首页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2.查看项目各个维度的评分记录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b/>
                <w:bCs/>
              </w:rPr>
            </w:pPr>
            <w:r>
              <w:rPr>
                <w:rFonts w:hint="eastAsia" w:eastAsia="Times New Roman"/>
                <w:b/>
                <w:bCs/>
              </w:rPr>
              <w:t>2-12.1点击评价首页，进入</w:t>
            </w:r>
            <w:r>
              <w:rPr>
                <w:rFonts w:hint="eastAsia" w:eastAsia="Times New Roman"/>
                <w:b/>
                <w:bCs/>
                <w:color w:val="000000" w:themeColor="text1"/>
                <w14:textFill>
                  <w14:solidFill>
                    <w14:schemeClr w14:val="tx1"/>
                  </w14:solidFill>
                </w14:textFill>
              </w:rPr>
              <w:t>评价首页</w:t>
            </w:r>
          </w:p>
          <w:p>
            <w:pPr>
              <w:rPr>
                <w:rFonts w:eastAsia="Times New Roman"/>
              </w:rPr>
            </w:pPr>
            <w:r>
              <w:rPr>
                <w:rFonts w:hint="eastAsia" w:eastAsia="Times New Roman"/>
              </w:rPr>
              <w:t>1.查看评价首页（折线图，表格）</w:t>
            </w:r>
          </w:p>
          <w:p>
            <w:pPr>
              <w:rPr>
                <w:rFonts w:eastAsia="Times New Roman"/>
                <w:b/>
                <w:bCs/>
                <w:color w:val="FF0000"/>
              </w:rPr>
            </w:pPr>
            <w:r>
              <w:rPr>
                <w:rFonts w:hint="eastAsia" w:eastAsia="Times New Roman"/>
                <w:b/>
                <w:bCs/>
              </w:rPr>
              <w:t>2-12.2点击项目评价，进入</w:t>
            </w:r>
            <w:r>
              <w:rPr>
                <w:b/>
                <w:bCs/>
                <w:color w:val="1F4E79" w:themeColor="accent1" w:themeShade="80"/>
              </w:rPr>
              <w:fldChar w:fldCharType="begin"/>
            </w:r>
            <w:r>
              <w:rPr>
                <w:b/>
                <w:bCs/>
                <w:color w:val="1F4E79" w:themeColor="accent1" w:themeShade="80"/>
              </w:rPr>
              <w:instrText xml:space="preserve"> HYPERLINK \l "T_项目评价页" </w:instrText>
            </w:r>
            <w:r>
              <w:rPr>
                <w:b/>
                <w:bCs/>
                <w:color w:val="1F4E79" w:themeColor="accent1" w:themeShade="80"/>
              </w:rPr>
              <w:fldChar w:fldCharType="separate"/>
            </w:r>
            <w:r>
              <w:rPr>
                <w:rStyle w:val="31"/>
                <w:rFonts w:hint="eastAsia" w:eastAsia="Times New Roman"/>
                <w:b/>
                <w:bCs/>
                <w:color w:val="1F4E79" w:themeColor="accent1" w:themeShade="80"/>
              </w:rPr>
              <w:t>项目评价页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1.查看评价情况（雷达图，柱状图）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2-12.0 小组评价信息，小组成员评价信息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0.7</w:t>
            </w:r>
            <w:r>
              <w:rPr>
                <w:rFonts w:hint="eastAsia"/>
                <w:lang w:val="en-US" w:eastAsia="zh-CN"/>
              </w:rPr>
              <w:t>8</w:t>
            </w:r>
          </w:p>
        </w:tc>
      </w:tr>
    </w:tbl>
    <w:p>
      <w:pPr>
        <w:widowControl/>
        <w:jc w:val="left"/>
      </w:pPr>
    </w:p>
    <w:p>
      <w:pPr>
        <w:widowControl/>
        <w:jc w:val="left"/>
      </w:pPr>
      <w:bookmarkStart w:id="1371" w:name="_Toc30242"/>
      <w:r>
        <w:rPr>
          <w:rStyle w:val="37"/>
          <w:rFonts w:hint="eastAsia"/>
          <w:lang w:val="en-US" w:eastAsia="zh-CN"/>
        </w:rPr>
        <w:t>4.4.15.1</w:t>
      </w:r>
      <w:r>
        <w:rPr>
          <w:rStyle w:val="37"/>
          <w:rFonts w:hint="eastAsia"/>
        </w:rPr>
        <w:t>评价首页</w:t>
      </w:r>
      <w:bookmarkEnd w:id="1371"/>
      <w:r>
        <w:rPr>
          <w:rFonts w:hint="eastAsia"/>
          <w:color w:val="FF0000"/>
        </w:rPr>
        <w:t>：</w:t>
      </w:r>
    </w:p>
    <w:p>
      <w:pPr>
        <w:widowControl/>
        <w:jc w:val="left"/>
      </w:pPr>
      <w:r>
        <w:drawing>
          <wp:inline distT="0" distB="0" distL="114300" distR="114300">
            <wp:extent cx="5269230" cy="5146675"/>
            <wp:effectExtent l="0" t="0" r="3810" b="4445"/>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479"/>
                    <a:stretch>
                      <a:fillRect/>
                    </a:stretch>
                  </pic:blipFill>
                  <pic:spPr>
                    <a:xfrm>
                      <a:off x="0" y="0"/>
                      <a:ext cx="5269230" cy="5146675"/>
                    </a:xfrm>
                    <a:prstGeom prst="rect">
                      <a:avLst/>
                    </a:prstGeom>
                    <a:noFill/>
                    <a:ln w="9525">
                      <a:noFill/>
                    </a:ln>
                  </pic:spPr>
                </pic:pic>
              </a:graphicData>
            </a:graphic>
          </wp:inline>
        </w:drawing>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bookmarkStart w:id="1372" w:name="_Toc16840"/>
      <w:bookmarkStart w:id="1373" w:name="T_项目评价页"/>
      <w:r>
        <w:rPr>
          <w:rStyle w:val="37"/>
          <w:rFonts w:hint="eastAsia"/>
          <w:lang w:val="en-US" w:eastAsia="zh-CN"/>
        </w:rPr>
        <w:t>4.4.15.2</w:t>
      </w:r>
      <w:r>
        <w:rPr>
          <w:rStyle w:val="37"/>
          <w:rFonts w:hint="eastAsia"/>
        </w:rPr>
        <w:t>项目评价页</w:t>
      </w:r>
      <w:bookmarkEnd w:id="1372"/>
      <w:bookmarkEnd w:id="1373"/>
      <w:r>
        <w:rPr>
          <w:rFonts w:hint="eastAsia"/>
          <w:color w:val="FF0000"/>
        </w:rPr>
        <w:t>：</w:t>
      </w:r>
    </w:p>
    <w:p>
      <w:pPr>
        <w:widowControl/>
        <w:jc w:val="left"/>
      </w:pPr>
      <w:r>
        <w:drawing>
          <wp:inline distT="0" distB="0" distL="114300" distR="114300">
            <wp:extent cx="5269230" cy="4966335"/>
            <wp:effectExtent l="0" t="0" r="3810" b="1905"/>
            <wp:docPr id="3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0"/>
                    <pic:cNvPicPr>
                      <a:picLocks noChangeAspect="1"/>
                    </pic:cNvPicPr>
                  </pic:nvPicPr>
                  <pic:blipFill>
                    <a:blip r:embed="rId480"/>
                    <a:stretch>
                      <a:fillRect/>
                    </a:stretch>
                  </pic:blipFill>
                  <pic:spPr>
                    <a:xfrm>
                      <a:off x="0" y="0"/>
                      <a:ext cx="5269230" cy="496633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74" w:name="_Toc24778"/>
      <w:r>
        <w:rPr>
          <w:rStyle w:val="37"/>
          <w:rFonts w:hint="eastAsia"/>
          <w:lang w:val="en-US" w:eastAsia="zh-CN"/>
        </w:rPr>
        <w:t>4.4.15.3</w:t>
      </w:r>
      <w:r>
        <w:rPr>
          <w:rStyle w:val="37"/>
          <w:rFonts w:hint="eastAsia"/>
        </w:rPr>
        <w:t>对话框图</w:t>
      </w:r>
      <w:bookmarkEnd w:id="1374"/>
      <w:r>
        <w:rPr>
          <w:rFonts w:hint="eastAsia"/>
          <w:color w:val="FF0000"/>
        </w:rPr>
        <w:t>：</w:t>
      </w:r>
    </w:p>
    <w:p>
      <w:pPr>
        <w:widowControl/>
        <w:jc w:val="left"/>
      </w:pPr>
      <w:r>
        <w:drawing>
          <wp:inline distT="0" distB="0" distL="114300" distR="114300">
            <wp:extent cx="5273675" cy="3599180"/>
            <wp:effectExtent l="0" t="0" r="14605" b="12700"/>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pic:cNvPicPr>
                  </pic:nvPicPr>
                  <pic:blipFill>
                    <a:blip r:embed="rId481"/>
                    <a:stretch>
                      <a:fillRect/>
                    </a:stretch>
                  </pic:blipFill>
                  <pic:spPr>
                    <a:xfrm>
                      <a:off x="0" y="0"/>
                      <a:ext cx="5273675" cy="3599180"/>
                    </a:xfrm>
                    <a:prstGeom prst="rect">
                      <a:avLst/>
                    </a:prstGeom>
                    <a:noFill/>
                    <a:ln w="9525">
                      <a:noFill/>
                    </a:ln>
                  </pic:spPr>
                </pic:pic>
              </a:graphicData>
            </a:graphic>
          </wp:inline>
        </w:drawing>
      </w:r>
    </w:p>
    <w:p>
      <w:pPr>
        <w:widowControl/>
        <w:jc w:val="left"/>
      </w:pPr>
    </w:p>
    <w:p>
      <w:pPr>
        <w:pStyle w:val="4"/>
      </w:pPr>
      <w:bookmarkStart w:id="1375" w:name="_Toc16981"/>
      <w:bookmarkStart w:id="1376" w:name="_Toc25738"/>
      <w:bookmarkStart w:id="1377" w:name="_Toc6806"/>
      <w:bookmarkStart w:id="1378" w:name="_Toc28810"/>
      <w:r>
        <w:rPr>
          <w:rFonts w:hint="eastAsia"/>
        </w:rPr>
        <w:t>4.4.16教师</w:t>
      </w:r>
      <w:bookmarkEnd w:id="1375"/>
      <w:r>
        <w:rPr>
          <w:rFonts w:hint="eastAsia"/>
        </w:rPr>
        <w:t>查看评价标准</w:t>
      </w:r>
      <w:bookmarkEnd w:id="1376"/>
      <w:bookmarkEnd w:id="1377"/>
      <w:bookmarkEnd w:id="1378"/>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T-2-13</w:t>
            </w:r>
            <w:r>
              <w:rPr>
                <w:rFonts w:eastAsia="Times New Roman"/>
              </w:rPr>
              <w:t>,</w:t>
            </w:r>
            <w:r>
              <w:rPr>
                <w:rFonts w:hint="eastAsia" w:eastAsia="Times New Roman"/>
              </w:rPr>
              <w:t>教师查看评价标准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教师进入评价首页，查看评价要点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1.教师获取该项目评分标准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2-13.0.教师进入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color w:val="FF0000"/>
              </w:rPr>
            </w:pPr>
            <w:r>
              <w:rPr>
                <w:rFonts w:hint="eastAsia" w:eastAsia="Times New Roman"/>
              </w:rPr>
              <w:t>1.点击项目评价，进入</w:t>
            </w:r>
            <w:r>
              <w:rPr>
                <w:color w:val="1F4E79" w:themeColor="accent1" w:themeShade="80"/>
              </w:rPr>
              <w:fldChar w:fldCharType="begin"/>
            </w:r>
            <w:r>
              <w:rPr>
                <w:color w:val="1F4E79" w:themeColor="accent1" w:themeShade="80"/>
              </w:rPr>
              <w:instrText xml:space="preserve"> HYPERLINK \l "T_评价首页" </w:instrText>
            </w:r>
            <w:r>
              <w:rPr>
                <w:color w:val="1F4E79" w:themeColor="accent1" w:themeShade="80"/>
              </w:rPr>
              <w:fldChar w:fldCharType="separate"/>
            </w:r>
            <w:r>
              <w:rPr>
                <w:rStyle w:val="31"/>
                <w:rFonts w:hint="eastAsia" w:eastAsia="Times New Roman"/>
                <w:color w:val="1F4E79" w:themeColor="accent1" w:themeShade="80"/>
              </w:rPr>
              <w:t>评价首页</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rPr>
              <w:t>2.点击评价标准，进入</w:t>
            </w:r>
            <w:r>
              <w:rPr>
                <w:color w:val="1F4E79" w:themeColor="accent1" w:themeShade="80"/>
              </w:rPr>
              <w:fldChar w:fldCharType="begin"/>
            </w:r>
            <w:r>
              <w:rPr>
                <w:color w:val="1F4E79" w:themeColor="accent1" w:themeShade="80"/>
              </w:rPr>
              <w:instrText xml:space="preserve"> HYPERLINK \l "T_评价标准页" </w:instrText>
            </w:r>
            <w:r>
              <w:rPr>
                <w:color w:val="1F4E79" w:themeColor="accent1" w:themeShade="80"/>
              </w:rPr>
              <w:fldChar w:fldCharType="separate"/>
            </w:r>
            <w:r>
              <w:rPr>
                <w:rStyle w:val="31"/>
                <w:rFonts w:hint="eastAsia" w:eastAsia="Times New Roman"/>
                <w:color w:val="1F4E79" w:themeColor="accent1" w:themeShade="80"/>
              </w:rPr>
              <w:t>评价标准页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2-13.0 各项评分标准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78</w:t>
            </w:r>
          </w:p>
        </w:tc>
      </w:tr>
    </w:tbl>
    <w:p>
      <w:pPr>
        <w:rPr>
          <w:color w:val="FF0000"/>
        </w:rPr>
      </w:pPr>
      <w:bookmarkStart w:id="1379" w:name="_Toc3723"/>
      <w:r>
        <w:rPr>
          <w:rStyle w:val="37"/>
          <w:rFonts w:hint="eastAsia"/>
          <w:lang w:val="en-US" w:eastAsia="zh-CN"/>
        </w:rPr>
        <w:t>4.4.16.1</w:t>
      </w:r>
      <w:r>
        <w:rPr>
          <w:rStyle w:val="37"/>
          <w:rFonts w:hint="eastAsia"/>
        </w:rPr>
        <w:t>评价首页</w:t>
      </w:r>
      <w:bookmarkEnd w:id="1379"/>
      <w:r>
        <w:rPr>
          <w:rFonts w:hint="eastAsia"/>
          <w:color w:val="FF0000"/>
        </w:rPr>
        <w:t>：</w:t>
      </w:r>
    </w:p>
    <w:p>
      <w:pPr>
        <w:widowControl/>
        <w:jc w:val="left"/>
      </w:pPr>
    </w:p>
    <w:p>
      <w:pPr>
        <w:widowControl/>
        <w:jc w:val="left"/>
      </w:pPr>
      <w:r>
        <w:drawing>
          <wp:inline distT="0" distB="0" distL="114300" distR="114300">
            <wp:extent cx="4894580" cy="3674110"/>
            <wp:effectExtent l="0" t="0" r="12700" b="13970"/>
            <wp:docPr id="3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
                    <pic:cNvPicPr>
                      <a:picLocks noChangeAspect="1"/>
                    </pic:cNvPicPr>
                  </pic:nvPicPr>
                  <pic:blipFill>
                    <a:blip r:embed="rId482"/>
                    <a:stretch>
                      <a:fillRect/>
                    </a:stretch>
                  </pic:blipFill>
                  <pic:spPr>
                    <a:xfrm>
                      <a:off x="0" y="0"/>
                      <a:ext cx="4894580" cy="3674110"/>
                    </a:xfrm>
                    <a:prstGeom prst="rect">
                      <a:avLst/>
                    </a:prstGeom>
                    <a:noFill/>
                    <a:ln w="9525">
                      <a:noFill/>
                    </a:ln>
                  </pic:spPr>
                </pic:pic>
              </a:graphicData>
            </a:graphic>
          </wp:inline>
        </w:drawing>
      </w:r>
    </w:p>
    <w:p>
      <w:pPr>
        <w:widowControl/>
        <w:jc w:val="left"/>
      </w:pPr>
      <w:bookmarkStart w:id="1380" w:name="T_评价标准页"/>
      <w:bookmarkStart w:id="1381" w:name="_Toc8798"/>
      <w:r>
        <w:rPr>
          <w:rStyle w:val="37"/>
          <w:rFonts w:hint="eastAsia"/>
          <w:lang w:val="en-US" w:eastAsia="zh-CN"/>
        </w:rPr>
        <w:t>4.4.16.2</w:t>
      </w:r>
      <w:r>
        <w:rPr>
          <w:rStyle w:val="37"/>
          <w:rFonts w:hint="eastAsia"/>
        </w:rPr>
        <w:t>评价标准页</w:t>
      </w:r>
      <w:bookmarkEnd w:id="1380"/>
      <w:bookmarkEnd w:id="1381"/>
      <w:r>
        <w:rPr>
          <w:rFonts w:hint="eastAsia"/>
          <w:color w:val="FF0000"/>
        </w:rPr>
        <w:t>：</w:t>
      </w:r>
    </w:p>
    <w:p>
      <w:pPr>
        <w:widowControl/>
        <w:jc w:val="left"/>
      </w:pPr>
      <w:r>
        <w:drawing>
          <wp:inline distT="0" distB="0" distL="114300" distR="114300">
            <wp:extent cx="5139055" cy="4097020"/>
            <wp:effectExtent l="0" t="0" r="12065" b="2540"/>
            <wp:docPr id="3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
                    <pic:cNvPicPr>
                      <a:picLocks noChangeAspect="1"/>
                    </pic:cNvPicPr>
                  </pic:nvPicPr>
                  <pic:blipFill>
                    <a:blip r:embed="rId483"/>
                    <a:stretch>
                      <a:fillRect/>
                    </a:stretch>
                  </pic:blipFill>
                  <pic:spPr>
                    <a:xfrm>
                      <a:off x="0" y="0"/>
                      <a:ext cx="5139055" cy="4097020"/>
                    </a:xfrm>
                    <a:prstGeom prst="rect">
                      <a:avLst/>
                    </a:prstGeom>
                    <a:noFill/>
                    <a:ln w="9525">
                      <a:noFill/>
                    </a:ln>
                  </pic:spPr>
                </pic:pic>
              </a:graphicData>
            </a:graphic>
          </wp:inline>
        </w:drawing>
      </w:r>
    </w:p>
    <w:p>
      <w:pPr>
        <w:widowControl/>
        <w:jc w:val="left"/>
        <w:rPr>
          <w:color w:val="FF0000"/>
        </w:rPr>
      </w:pPr>
    </w:p>
    <w:p>
      <w:pPr>
        <w:widowControl/>
        <w:jc w:val="left"/>
        <w:rPr>
          <w:rFonts w:ascii="宋体" w:hAnsi="宋体" w:cs="宋体"/>
          <w:kern w:val="0"/>
          <w:sz w:val="24"/>
          <w:lang w:bidi="ar"/>
        </w:rPr>
      </w:pPr>
      <w:bookmarkStart w:id="1382" w:name="_Toc23169"/>
      <w:r>
        <w:rPr>
          <w:rStyle w:val="37"/>
          <w:rFonts w:hint="eastAsia"/>
          <w:lang w:val="en-US" w:eastAsia="zh-CN"/>
        </w:rPr>
        <w:t>4.4.16.3</w:t>
      </w:r>
      <w:r>
        <w:rPr>
          <w:rStyle w:val="37"/>
          <w:rFonts w:hint="eastAsia"/>
        </w:rPr>
        <w:t>对话框图</w:t>
      </w:r>
      <w:bookmarkEnd w:id="1382"/>
      <w:r>
        <w:rPr>
          <w:rFonts w:hint="eastAsia"/>
          <w:color w:val="FF0000"/>
        </w:rPr>
        <w:t>：</w:t>
      </w:r>
    </w:p>
    <w:p>
      <w:pPr>
        <w:widowControl/>
        <w:jc w:val="left"/>
      </w:pPr>
    </w:p>
    <w:p>
      <w:pPr>
        <w:widowControl/>
        <w:jc w:val="left"/>
        <w:rPr>
          <w:rFonts w:ascii="宋体" w:hAnsi="宋体" w:cs="宋体"/>
          <w:kern w:val="0"/>
          <w:sz w:val="24"/>
          <w:lang w:bidi="ar"/>
        </w:rPr>
      </w:pPr>
      <w:r>
        <w:drawing>
          <wp:inline distT="0" distB="0" distL="114300" distR="114300">
            <wp:extent cx="4305300" cy="3790950"/>
            <wp:effectExtent l="0" t="0" r="7620" b="3810"/>
            <wp:docPr id="3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
                    <pic:cNvPicPr>
                      <a:picLocks noChangeAspect="1"/>
                    </pic:cNvPicPr>
                  </pic:nvPicPr>
                  <pic:blipFill>
                    <a:blip r:embed="rId484"/>
                    <a:stretch>
                      <a:fillRect/>
                    </a:stretch>
                  </pic:blipFill>
                  <pic:spPr>
                    <a:xfrm>
                      <a:off x="0" y="0"/>
                      <a:ext cx="4305300" cy="3790950"/>
                    </a:xfrm>
                    <a:prstGeom prst="rect">
                      <a:avLst/>
                    </a:prstGeom>
                    <a:noFill/>
                    <a:ln w="9525">
                      <a:noFill/>
                    </a:ln>
                  </pic:spPr>
                </pic:pic>
              </a:graphicData>
            </a:graphic>
          </wp:inline>
        </w:drawing>
      </w:r>
    </w:p>
    <w:p>
      <w:pPr>
        <w:pStyle w:val="4"/>
      </w:pPr>
      <w:bookmarkStart w:id="1383" w:name="_Toc6588"/>
      <w:bookmarkStart w:id="1384" w:name="_Toc20273"/>
      <w:bookmarkStart w:id="1385" w:name="_Toc3188"/>
      <w:bookmarkStart w:id="1386" w:name="_Toc5531"/>
      <w:r>
        <w:rPr>
          <w:rFonts w:hint="eastAsia"/>
        </w:rPr>
        <w:t>4.4.17</w:t>
      </w:r>
      <w:bookmarkEnd w:id="1383"/>
      <w:r>
        <w:rPr>
          <w:rFonts w:hint="eastAsia"/>
        </w:rPr>
        <w:t>教师下载评价标准</w:t>
      </w:r>
      <w:bookmarkEnd w:id="1384"/>
      <w:bookmarkEnd w:id="1385"/>
      <w:bookmarkEnd w:id="1386"/>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 w:hRule="atLeast"/>
        </w:trPr>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T-2-14</w:t>
            </w:r>
            <w:r>
              <w:rPr>
                <w:rFonts w:eastAsia="Times New Roman"/>
              </w:rPr>
              <w:t>,</w:t>
            </w:r>
            <w:r>
              <w:rPr>
                <w:rFonts w:hint="eastAsia" w:eastAsia="Times New Roman"/>
              </w:rPr>
              <w:t>教师下载评价标准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教师下载评价标准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教师进入评价首页，下载评价要点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3.教师进入某项目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heme="minorEastAsia"/>
              </w:rPr>
            </w:pPr>
            <w:r>
              <w:rPr>
                <w:rFonts w:hint="eastAsia" w:eastAsia="Times New Roman"/>
              </w:rPr>
              <w:t>1.教师在本地得到该项目评分标准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2-14.0.教师进入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1.点击项目评价，进入</w:t>
            </w:r>
            <w:r>
              <w:rPr>
                <w:color w:val="1F4E79" w:themeColor="accent1" w:themeShade="80"/>
              </w:rPr>
              <w:fldChar w:fldCharType="begin"/>
            </w:r>
            <w:r>
              <w:rPr>
                <w:color w:val="1F4E79" w:themeColor="accent1" w:themeShade="80"/>
              </w:rPr>
              <w:instrText xml:space="preserve"> HYPERLINK \l "T_评价首页" </w:instrText>
            </w:r>
            <w:r>
              <w:rPr>
                <w:color w:val="1F4E79" w:themeColor="accent1" w:themeShade="80"/>
              </w:rPr>
              <w:fldChar w:fldCharType="separate"/>
            </w:r>
            <w:r>
              <w:rPr>
                <w:rStyle w:val="31"/>
                <w:rFonts w:hint="eastAsia" w:eastAsia="Times New Roman"/>
                <w:color w:val="1F4E79" w:themeColor="accent1" w:themeShade="80"/>
              </w:rPr>
              <w:t>评价首页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2.点击下载</w:t>
            </w:r>
          </w:p>
          <w:p>
            <w:pPr>
              <w:rPr>
                <w:rFonts w:eastAsia="Times New Roman"/>
              </w:rPr>
            </w:pPr>
            <w:r>
              <w:rPr>
                <w:rFonts w:hint="eastAsia" w:eastAsia="Times New Roman"/>
              </w:rPr>
              <w:t>2.在本地得到该项目评分标准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2-14.0 项目评分标准文件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74</w:t>
            </w:r>
          </w:p>
        </w:tc>
      </w:tr>
    </w:tbl>
    <w:p>
      <w:pPr>
        <w:widowControl/>
        <w:jc w:val="left"/>
        <w:rPr>
          <w:rFonts w:ascii="宋体" w:hAnsi="宋体" w:cs="宋体"/>
          <w:kern w:val="0"/>
          <w:sz w:val="24"/>
          <w:lang w:bidi="ar"/>
        </w:rPr>
      </w:pPr>
    </w:p>
    <w:p>
      <w:bookmarkStart w:id="1387" w:name="T_评价首页"/>
      <w:bookmarkStart w:id="1388" w:name="_Toc29193"/>
      <w:r>
        <w:rPr>
          <w:rStyle w:val="37"/>
          <w:rFonts w:hint="eastAsia"/>
          <w:lang w:val="en-US" w:eastAsia="zh-CN"/>
        </w:rPr>
        <w:t>4.4.17.1</w:t>
      </w:r>
      <w:r>
        <w:rPr>
          <w:rStyle w:val="37"/>
          <w:rFonts w:hint="eastAsia"/>
        </w:rPr>
        <w:t>评价首页</w:t>
      </w:r>
      <w:bookmarkEnd w:id="1387"/>
      <w:bookmarkEnd w:id="1388"/>
      <w:r>
        <w:rPr>
          <w:rFonts w:hint="eastAsia"/>
          <w:color w:val="FF0000"/>
        </w:rPr>
        <w:t>：</w:t>
      </w:r>
    </w:p>
    <w:p>
      <w:r>
        <w:drawing>
          <wp:inline distT="0" distB="0" distL="114300" distR="114300">
            <wp:extent cx="5269865" cy="1577340"/>
            <wp:effectExtent l="0" t="0" r="3175" b="7620"/>
            <wp:docPr id="3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6"/>
                    <pic:cNvPicPr>
                      <a:picLocks noChangeAspect="1"/>
                    </pic:cNvPicPr>
                  </pic:nvPicPr>
                  <pic:blipFill>
                    <a:blip r:embed="rId485"/>
                    <a:stretch>
                      <a:fillRect/>
                    </a:stretch>
                  </pic:blipFill>
                  <pic:spPr>
                    <a:xfrm>
                      <a:off x="0" y="0"/>
                      <a:ext cx="5269865" cy="157734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389" w:name="_Toc15930"/>
      <w:r>
        <w:rPr>
          <w:rStyle w:val="37"/>
          <w:rFonts w:hint="eastAsia"/>
          <w:lang w:val="en-US" w:eastAsia="zh-CN"/>
        </w:rPr>
        <w:t>4.4.17.2</w:t>
      </w:r>
      <w:r>
        <w:rPr>
          <w:rStyle w:val="37"/>
          <w:rFonts w:hint="eastAsia"/>
        </w:rPr>
        <w:t>对话框图</w:t>
      </w:r>
      <w:bookmarkEnd w:id="1389"/>
      <w:r>
        <w:rPr>
          <w:rFonts w:hint="eastAsia"/>
          <w:color w:val="FF0000"/>
        </w:rPr>
        <w:t>：</w:t>
      </w:r>
    </w:p>
    <w:p>
      <w:pPr>
        <w:widowControl/>
        <w:jc w:val="left"/>
        <w:rPr>
          <w:rFonts w:ascii="宋体" w:hAnsi="宋体" w:cs="宋体"/>
          <w:kern w:val="0"/>
          <w:sz w:val="24"/>
          <w:lang w:bidi="ar"/>
        </w:rPr>
      </w:pPr>
    </w:p>
    <w:p>
      <w:r>
        <w:drawing>
          <wp:inline distT="0" distB="0" distL="114300" distR="114300">
            <wp:extent cx="3705225" cy="3686175"/>
            <wp:effectExtent l="0" t="0" r="13335" b="1905"/>
            <wp:docPr id="3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4"/>
                    <pic:cNvPicPr>
                      <a:picLocks noChangeAspect="1"/>
                    </pic:cNvPicPr>
                  </pic:nvPicPr>
                  <pic:blipFill>
                    <a:blip r:embed="rId486"/>
                    <a:stretch>
                      <a:fillRect/>
                    </a:stretch>
                  </pic:blipFill>
                  <pic:spPr>
                    <a:xfrm>
                      <a:off x="0" y="0"/>
                      <a:ext cx="3705225" cy="3686175"/>
                    </a:xfrm>
                    <a:prstGeom prst="rect">
                      <a:avLst/>
                    </a:prstGeom>
                    <a:noFill/>
                    <a:ln w="9525">
                      <a:noFill/>
                    </a:ln>
                  </pic:spPr>
                </pic:pic>
              </a:graphicData>
            </a:graphic>
          </wp:inline>
        </w:drawing>
      </w:r>
    </w:p>
    <w:p>
      <w:pPr>
        <w:widowControl/>
        <w:jc w:val="left"/>
      </w:pPr>
    </w:p>
    <w:p>
      <w:pPr>
        <w:pStyle w:val="4"/>
      </w:pPr>
      <w:bookmarkStart w:id="1390" w:name="_Toc22018"/>
      <w:bookmarkStart w:id="1391" w:name="_Toc11719"/>
      <w:bookmarkStart w:id="1392" w:name="_Toc21800"/>
      <w:bookmarkStart w:id="1393" w:name="_Toc26027"/>
      <w:r>
        <w:rPr>
          <w:rFonts w:hint="eastAsia"/>
        </w:rPr>
        <w:t>4.4.18教师</w:t>
      </w:r>
      <w:bookmarkEnd w:id="1390"/>
      <w:r>
        <w:rPr>
          <w:rFonts w:hint="eastAsia"/>
        </w:rPr>
        <w:t>项目管理</w:t>
      </w:r>
      <w:bookmarkEnd w:id="1391"/>
      <w:bookmarkEnd w:id="1392"/>
      <w:bookmarkEnd w:id="1393"/>
    </w:p>
    <w:p>
      <w:pPr>
        <w:widowControl/>
        <w:jc w:val="left"/>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T-2-15</w:t>
            </w:r>
            <w:r>
              <w:rPr>
                <w:rFonts w:eastAsia="Times New Roman"/>
              </w:rPr>
              <w:t xml:space="preserve"> ,</w:t>
            </w:r>
            <w:r>
              <w:rPr>
                <w:rFonts w:hint="eastAsia" w:eastAsia="Times New Roman"/>
              </w:rPr>
              <w:t>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教师表示需要管理项目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3.教师选择项目</w:t>
            </w:r>
          </w:p>
          <w:p>
            <w:pPr>
              <w:rPr>
                <w:rFonts w:eastAsia="Times New Roman"/>
              </w:rPr>
            </w:pPr>
            <w:r>
              <w:rPr>
                <w:rFonts w:hint="eastAsia" w:eastAsia="Times New Roman"/>
              </w:rPr>
              <w:t>4.教师在项目中担任指导者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1.项目开始/结束/暂停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2-15.0.教师进入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0"/>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1.点击项目管理，进入</w:t>
            </w:r>
            <w:r>
              <w:rPr>
                <w:color w:val="1F4E79" w:themeColor="accent1" w:themeShade="80"/>
              </w:rPr>
              <w:fldChar w:fldCharType="begin"/>
            </w:r>
            <w:r>
              <w:rPr>
                <w:color w:val="1F4E79" w:themeColor="accent1" w:themeShade="80"/>
              </w:rPr>
              <w:instrText xml:space="preserve"> HYPERLINK \l "T_项目管理主界面_项目未开始" </w:instrText>
            </w:r>
            <w:r>
              <w:rPr>
                <w:color w:val="1F4E79" w:themeColor="accent1" w:themeShade="80"/>
              </w:rPr>
              <w:fldChar w:fldCharType="separate"/>
            </w:r>
            <w:r>
              <w:rPr>
                <w:rStyle w:val="31"/>
                <w:rFonts w:hint="eastAsia" w:eastAsia="Times New Roman"/>
                <w:color w:val="1F4E79" w:themeColor="accent1" w:themeShade="80"/>
              </w:rPr>
              <w:t>项目管理主界面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2.在项目情况处选择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b/>
                <w:bCs/>
                <w:lang w:val="en-US" w:eastAsia="zh-CN"/>
              </w:rPr>
              <w:t>2-15.</w:t>
            </w:r>
            <w:r>
              <w:rPr>
                <w:rFonts w:hint="eastAsia" w:eastAsia="Times New Roman"/>
                <w:b/>
                <w:bCs/>
              </w:rPr>
              <w:t>1.</w:t>
            </w:r>
            <w:r>
              <w:rPr>
                <w:b/>
                <w:bCs/>
                <w:color w:val="1F4E79" w:themeColor="accent1" w:themeShade="80"/>
              </w:rPr>
              <w:fldChar w:fldCharType="begin"/>
            </w:r>
            <w:r>
              <w:rPr>
                <w:b/>
                <w:bCs/>
                <w:color w:val="1F4E79" w:themeColor="accent1" w:themeShade="80"/>
              </w:rPr>
              <w:instrText xml:space="preserve"> HYPERLINK \l "T_项目管理主界面_项目未开始" </w:instrText>
            </w:r>
            <w:r>
              <w:rPr>
                <w:b/>
                <w:bCs/>
                <w:color w:val="1F4E79" w:themeColor="accent1" w:themeShade="80"/>
              </w:rPr>
              <w:fldChar w:fldCharType="separate"/>
            </w:r>
            <w:r>
              <w:rPr>
                <w:rStyle w:val="30"/>
                <w:rFonts w:hint="eastAsia" w:eastAsia="Times New Roman"/>
                <w:b/>
                <w:bCs/>
                <w:color w:val="1F4E79" w:themeColor="accent1" w:themeShade="80"/>
              </w:rPr>
              <w:t>开始项目</w:t>
            </w:r>
            <w:r>
              <w:rPr>
                <w:rStyle w:val="31"/>
                <w:rFonts w:hint="eastAsia" w:eastAsia="Times New Roman"/>
                <w:b/>
                <w:bCs/>
                <w:color w:val="1F4E79" w:themeColor="accent1" w:themeShade="80"/>
              </w:rPr>
              <w:fldChar w:fldCharType="end"/>
            </w:r>
          </w:p>
          <w:p>
            <w:pPr>
              <w:rPr>
                <w:rFonts w:eastAsia="Times New Roman"/>
                <w:b/>
                <w:bCs/>
              </w:rPr>
            </w:pPr>
            <w:r>
              <w:rPr>
                <w:rFonts w:hint="eastAsia"/>
                <w:b/>
                <w:bCs/>
                <w:lang w:val="en-US" w:eastAsia="zh-CN"/>
              </w:rPr>
              <w:t>2-15.</w:t>
            </w:r>
            <w:r>
              <w:rPr>
                <w:rFonts w:hint="eastAsia" w:eastAsia="Times New Roman"/>
                <w:b/>
                <w:bCs/>
              </w:rPr>
              <w:t>2.</w:t>
            </w:r>
            <w:r>
              <w:rPr>
                <w:b/>
                <w:bCs/>
                <w:color w:val="1F4E79" w:themeColor="accent1" w:themeShade="80"/>
              </w:rPr>
              <w:fldChar w:fldCharType="begin"/>
            </w:r>
            <w:r>
              <w:rPr>
                <w:b/>
                <w:bCs/>
                <w:color w:val="1F4E79" w:themeColor="accent1" w:themeShade="80"/>
              </w:rPr>
              <w:instrText xml:space="preserve"> HYPERLINK \l "T项目管理主界面_项目开始_" </w:instrText>
            </w:r>
            <w:r>
              <w:rPr>
                <w:b/>
                <w:bCs/>
                <w:color w:val="1F4E79" w:themeColor="accent1" w:themeShade="80"/>
              </w:rPr>
              <w:fldChar w:fldCharType="separate"/>
            </w:r>
            <w:r>
              <w:rPr>
                <w:rStyle w:val="30"/>
                <w:rFonts w:hint="eastAsia" w:eastAsia="Times New Roman"/>
                <w:b/>
                <w:bCs/>
                <w:color w:val="1F4E79" w:themeColor="accent1" w:themeShade="80"/>
              </w:rPr>
              <w:t>结束项目</w:t>
            </w:r>
            <w:r>
              <w:rPr>
                <w:rStyle w:val="31"/>
                <w:rFonts w:hint="eastAsia" w:eastAsia="Times New Roman"/>
                <w:b/>
                <w:bCs/>
                <w:color w:val="1F4E79" w:themeColor="accent1" w:themeShade="80"/>
              </w:rPr>
              <w:fldChar w:fldCharType="end"/>
            </w:r>
          </w:p>
          <w:p>
            <w:pPr>
              <w:rPr>
                <w:rFonts w:eastAsia="Times New Roman"/>
              </w:rPr>
            </w:pPr>
            <w:r>
              <w:rPr>
                <w:rFonts w:hint="eastAsia"/>
                <w:b/>
                <w:bCs/>
                <w:lang w:val="en-US" w:eastAsia="zh-CN"/>
              </w:rPr>
              <w:t>2-15.</w:t>
            </w:r>
            <w:r>
              <w:rPr>
                <w:rFonts w:hint="eastAsia" w:eastAsia="Times New Roman"/>
                <w:b/>
                <w:bCs/>
              </w:rPr>
              <w:t>3.</w:t>
            </w:r>
            <w:r>
              <w:rPr>
                <w:b/>
                <w:bCs/>
                <w:color w:val="1F4E79" w:themeColor="accent1" w:themeShade="80"/>
              </w:rPr>
              <w:fldChar w:fldCharType="begin"/>
            </w:r>
            <w:r>
              <w:rPr>
                <w:b/>
                <w:bCs/>
                <w:color w:val="1F4E79" w:themeColor="accent1" w:themeShade="80"/>
              </w:rPr>
              <w:instrText xml:space="preserve"> HYPERLINK \l "T项目管理主界面_项目暂停" </w:instrText>
            </w:r>
            <w:r>
              <w:rPr>
                <w:b/>
                <w:bCs/>
                <w:color w:val="1F4E79" w:themeColor="accent1" w:themeShade="80"/>
              </w:rPr>
              <w:fldChar w:fldCharType="separate"/>
            </w:r>
            <w:r>
              <w:rPr>
                <w:rStyle w:val="31"/>
                <w:rFonts w:hint="eastAsia" w:eastAsia="Times New Roman"/>
                <w:b/>
                <w:bCs/>
                <w:color w:val="1F4E79" w:themeColor="accent1" w:themeShade="80"/>
              </w:rPr>
              <w:t>暂停项目</w:t>
            </w:r>
            <w:r>
              <w:rPr>
                <w:rStyle w:val="31"/>
                <w:rFonts w:hint="eastAsia" w:eastAsia="Times New Roman"/>
                <w:b/>
                <w:bCs/>
                <w:color w:val="1F4E79" w:themeColor="accent1" w:themeShade="80"/>
              </w:rPr>
              <w:fldChar w:fldCharType="end"/>
            </w:r>
            <w:r>
              <w:rPr>
                <w:rFonts w:hint="eastAsia" w:eastAsia="Times New Roman"/>
                <w:b/>
                <w:bCs/>
              </w:rPr>
              <w:t>（指导者特有）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hint="eastAsia" w:eastAsiaTheme="minorEastAsia"/>
                <w:lang w:val="en-US" w:eastAsia="zh-CN"/>
              </w:rPr>
            </w:pPr>
            <w:r>
              <w:rPr>
                <w:rFonts w:hint="eastAsia" w:eastAsia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2-15.0 项目开始/结束/暂停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48</w:t>
            </w:r>
          </w:p>
        </w:tc>
      </w:tr>
    </w:tbl>
    <w:p/>
    <w:p>
      <w:pPr>
        <w:rPr>
          <w:color w:val="FF0000"/>
        </w:rPr>
      </w:pPr>
      <w:bookmarkStart w:id="1394" w:name="T_项目管理主界面_项目未开始"/>
      <w:bookmarkStart w:id="1395" w:name="_Toc4301"/>
      <w:r>
        <w:rPr>
          <w:rStyle w:val="37"/>
          <w:rFonts w:hint="eastAsia"/>
          <w:lang w:val="en-US" w:eastAsia="zh-CN"/>
        </w:rPr>
        <w:t>4.4.18.1</w:t>
      </w:r>
      <w:r>
        <w:rPr>
          <w:rStyle w:val="37"/>
          <w:rFonts w:hint="eastAsia"/>
        </w:rPr>
        <w:t>项目管理主界面（项目未开始）</w:t>
      </w:r>
      <w:bookmarkEnd w:id="1394"/>
      <w:bookmarkEnd w:id="1395"/>
      <w:r>
        <w:rPr>
          <w:rFonts w:hint="eastAsia"/>
          <w:color w:val="FF0000"/>
        </w:rPr>
        <w:t>：</w:t>
      </w:r>
    </w:p>
    <w:p>
      <w:r>
        <w:drawing>
          <wp:inline distT="0" distB="0" distL="114300" distR="114300">
            <wp:extent cx="5272405" cy="3797300"/>
            <wp:effectExtent l="0" t="0" r="635" b="12700"/>
            <wp:docPr id="3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8"/>
                    <pic:cNvPicPr>
                      <a:picLocks noChangeAspect="1"/>
                    </pic:cNvPicPr>
                  </pic:nvPicPr>
                  <pic:blipFill>
                    <a:blip r:embed="rId487"/>
                    <a:stretch>
                      <a:fillRect/>
                    </a:stretch>
                  </pic:blipFill>
                  <pic:spPr>
                    <a:xfrm>
                      <a:off x="0" y="0"/>
                      <a:ext cx="5272405" cy="3797300"/>
                    </a:xfrm>
                    <a:prstGeom prst="rect">
                      <a:avLst/>
                    </a:prstGeom>
                    <a:noFill/>
                    <a:ln w="9525">
                      <a:noFill/>
                    </a:ln>
                  </pic:spPr>
                </pic:pic>
              </a:graphicData>
            </a:graphic>
          </wp:inline>
        </w:drawing>
      </w:r>
    </w:p>
    <w:p/>
    <w:p/>
    <w:p/>
    <w:p/>
    <w:p/>
    <w:p/>
    <w:p/>
    <w:p/>
    <w:p/>
    <w:p/>
    <w:p/>
    <w:p>
      <w:pPr>
        <w:rPr>
          <w:color w:val="FF0000"/>
        </w:rPr>
      </w:pPr>
      <w:bookmarkStart w:id="1396" w:name="T项目管理主界面_项目开始_"/>
      <w:bookmarkStart w:id="1397" w:name="_Toc17342"/>
      <w:r>
        <w:rPr>
          <w:rStyle w:val="37"/>
          <w:rFonts w:hint="eastAsia"/>
          <w:lang w:val="en-US" w:eastAsia="zh-CN"/>
        </w:rPr>
        <w:t>4.4.18.2</w:t>
      </w:r>
      <w:r>
        <w:rPr>
          <w:rStyle w:val="37"/>
          <w:rFonts w:hint="eastAsia"/>
        </w:rPr>
        <w:t>项目管理主界面（项目开始）</w:t>
      </w:r>
      <w:bookmarkEnd w:id="1396"/>
      <w:bookmarkEnd w:id="1397"/>
      <w:r>
        <w:rPr>
          <w:rFonts w:hint="eastAsia"/>
          <w:color w:val="FF0000"/>
        </w:rPr>
        <w:t>：</w:t>
      </w:r>
    </w:p>
    <w:p/>
    <w:p>
      <w:r>
        <w:drawing>
          <wp:inline distT="0" distB="0" distL="114300" distR="114300">
            <wp:extent cx="5273040" cy="3830955"/>
            <wp:effectExtent l="0" t="0" r="0" b="9525"/>
            <wp:docPr id="3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9"/>
                    <pic:cNvPicPr>
                      <a:picLocks noChangeAspect="1"/>
                    </pic:cNvPicPr>
                  </pic:nvPicPr>
                  <pic:blipFill>
                    <a:blip r:embed="rId488"/>
                    <a:stretch>
                      <a:fillRect/>
                    </a:stretch>
                  </pic:blipFill>
                  <pic:spPr>
                    <a:xfrm>
                      <a:off x="0" y="0"/>
                      <a:ext cx="5273040" cy="3830955"/>
                    </a:xfrm>
                    <a:prstGeom prst="rect">
                      <a:avLst/>
                    </a:prstGeom>
                    <a:noFill/>
                    <a:ln w="9525">
                      <a:noFill/>
                    </a:ln>
                  </pic:spPr>
                </pic:pic>
              </a:graphicData>
            </a:graphic>
          </wp:inline>
        </w:drawing>
      </w:r>
    </w:p>
    <w:p>
      <w:pPr>
        <w:rPr>
          <w:color w:val="FF0000"/>
        </w:rPr>
      </w:pPr>
      <w:bookmarkStart w:id="1398" w:name="_Toc955"/>
      <w:bookmarkStart w:id="1399" w:name="T项目管理主界面_项目暂停"/>
      <w:r>
        <w:rPr>
          <w:rStyle w:val="37"/>
          <w:rFonts w:hint="eastAsia"/>
          <w:lang w:val="en-US" w:eastAsia="zh-CN"/>
        </w:rPr>
        <w:t>4.4.18.3</w:t>
      </w:r>
      <w:r>
        <w:rPr>
          <w:rStyle w:val="37"/>
          <w:rFonts w:hint="eastAsia"/>
        </w:rPr>
        <w:t>项目管理主界面（项目暂停）</w:t>
      </w:r>
      <w:bookmarkEnd w:id="1398"/>
      <w:bookmarkEnd w:id="1399"/>
      <w:r>
        <w:rPr>
          <w:rFonts w:hint="eastAsia"/>
          <w:color w:val="FF0000"/>
        </w:rPr>
        <w:t>：</w:t>
      </w:r>
    </w:p>
    <w:p>
      <w:pPr>
        <w:rPr>
          <w:color w:val="FF0000"/>
        </w:rPr>
      </w:pPr>
      <w:r>
        <w:drawing>
          <wp:inline distT="0" distB="0" distL="114300" distR="114300">
            <wp:extent cx="5269865" cy="3851910"/>
            <wp:effectExtent l="0" t="0" r="3175" b="3810"/>
            <wp:docPr id="3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1"/>
                    <pic:cNvPicPr>
                      <a:picLocks noChangeAspect="1"/>
                    </pic:cNvPicPr>
                  </pic:nvPicPr>
                  <pic:blipFill>
                    <a:blip r:embed="rId489"/>
                    <a:stretch>
                      <a:fillRect/>
                    </a:stretch>
                  </pic:blipFill>
                  <pic:spPr>
                    <a:xfrm>
                      <a:off x="0" y="0"/>
                      <a:ext cx="5269865" cy="3851910"/>
                    </a:xfrm>
                    <a:prstGeom prst="rect">
                      <a:avLst/>
                    </a:prstGeom>
                    <a:noFill/>
                    <a:ln w="9525">
                      <a:noFill/>
                    </a:ln>
                  </pic:spPr>
                </pic:pic>
              </a:graphicData>
            </a:graphic>
          </wp:inline>
        </w:drawing>
      </w:r>
    </w:p>
    <w:p>
      <w:pPr>
        <w:rPr>
          <w:color w:val="FF0000"/>
        </w:rPr>
      </w:pPr>
      <w:bookmarkStart w:id="1400" w:name="_Toc23044"/>
      <w:r>
        <w:rPr>
          <w:rStyle w:val="37"/>
          <w:rFonts w:hint="eastAsia"/>
          <w:lang w:val="en-US" w:eastAsia="zh-CN"/>
        </w:rPr>
        <w:t>4.4.18.4</w:t>
      </w:r>
      <w:r>
        <w:rPr>
          <w:rStyle w:val="37"/>
          <w:rFonts w:hint="eastAsia"/>
        </w:rPr>
        <w:t>对话框图</w:t>
      </w:r>
      <w:bookmarkEnd w:id="1400"/>
      <w:r>
        <w:rPr>
          <w:rFonts w:hint="eastAsia"/>
          <w:color w:val="FF0000"/>
        </w:rPr>
        <w:t>：</w:t>
      </w:r>
    </w:p>
    <w:p>
      <w:r>
        <w:drawing>
          <wp:inline distT="0" distB="0" distL="114300" distR="114300">
            <wp:extent cx="4010025" cy="4439285"/>
            <wp:effectExtent l="0" t="0" r="13335" b="10795"/>
            <wp:docPr id="3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0"/>
                    <pic:cNvPicPr>
                      <a:picLocks noChangeAspect="1"/>
                    </pic:cNvPicPr>
                  </pic:nvPicPr>
                  <pic:blipFill>
                    <a:blip r:embed="rId490"/>
                    <a:stretch>
                      <a:fillRect/>
                    </a:stretch>
                  </pic:blipFill>
                  <pic:spPr>
                    <a:xfrm>
                      <a:off x="0" y="0"/>
                      <a:ext cx="4010025" cy="4439285"/>
                    </a:xfrm>
                    <a:prstGeom prst="rect">
                      <a:avLst/>
                    </a:prstGeom>
                    <a:noFill/>
                    <a:ln w="9525">
                      <a:noFill/>
                    </a:ln>
                  </pic:spPr>
                </pic:pic>
              </a:graphicData>
            </a:graphic>
          </wp:inline>
        </w:drawing>
      </w:r>
    </w:p>
    <w:p>
      <w:pPr>
        <w:widowControl/>
        <w:jc w:val="left"/>
      </w:pPr>
    </w:p>
    <w:p>
      <w:pPr>
        <w:pStyle w:val="4"/>
      </w:pPr>
      <w:bookmarkStart w:id="1401" w:name="_Toc10861"/>
      <w:bookmarkStart w:id="1402" w:name="_Toc25749"/>
      <w:bookmarkStart w:id="1403" w:name="_Toc29277"/>
      <w:bookmarkStart w:id="1404" w:name="_Toc26710"/>
      <w:r>
        <w:rPr>
          <w:rFonts w:hint="eastAsia"/>
        </w:rPr>
        <w:t>4.4.19</w:t>
      </w:r>
      <w:bookmarkEnd w:id="1401"/>
      <w:r>
        <w:rPr>
          <w:rFonts w:hint="eastAsia"/>
        </w:rPr>
        <w:t>教师进行小组成员管理</w:t>
      </w:r>
      <w:bookmarkEnd w:id="1402"/>
      <w:bookmarkEnd w:id="1403"/>
      <w:bookmarkEnd w:id="1404"/>
    </w:p>
    <w:p>
      <w:pPr>
        <w:widowControl/>
        <w:jc w:val="left"/>
        <w:rPr>
          <w:rFonts w:ascii="宋体" w:hAnsi="宋体" w:cs="宋体"/>
          <w:kern w:val="0"/>
          <w:sz w:val="24"/>
          <w:lang w:bidi="ar"/>
        </w:rPr>
      </w:pPr>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T-2-16</w:t>
            </w:r>
            <w:r>
              <w:rPr>
                <w:rFonts w:eastAsia="Times New Roman"/>
              </w:rPr>
              <w:t xml:space="preserve"> ,</w:t>
            </w:r>
            <w:r>
              <w:rPr>
                <w:rFonts w:hint="eastAsia" w:eastAsia="Times New Roman"/>
              </w:rPr>
              <w:t>小组成员管理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教师对小组成员进行管理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imes New Roman"/>
              </w:rPr>
            </w:pPr>
            <w:r>
              <w:rPr>
                <w:rFonts w:hint="eastAsia" w:eastAsia="Times New Roman"/>
              </w:rPr>
              <w:t>教师进入项目管理，对小组成员改动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3.教师为项目创建者或PM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1.教师更改小组成员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2-16.0.教师进入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1.点击项目管理，进入</w:t>
            </w:r>
            <w:r>
              <w:rPr>
                <w:color w:val="1F4E79" w:themeColor="accent1" w:themeShade="80"/>
              </w:rPr>
              <w:fldChar w:fldCharType="begin"/>
            </w:r>
            <w:r>
              <w:rPr>
                <w:color w:val="1F4E79" w:themeColor="accent1" w:themeShade="80"/>
              </w:rPr>
              <w:instrText xml:space="preserve"> HYPERLINK \l "T_项目管理主界面（项目未开始）" </w:instrText>
            </w:r>
            <w:r>
              <w:rPr>
                <w:color w:val="1F4E79" w:themeColor="accent1" w:themeShade="80"/>
              </w:rPr>
              <w:fldChar w:fldCharType="separate"/>
            </w:r>
            <w:r>
              <w:rPr>
                <w:rStyle w:val="31"/>
                <w:rFonts w:hint="eastAsia" w:eastAsia="Times New Roman"/>
                <w:color w:val="1F4E79" w:themeColor="accent1" w:themeShade="80"/>
              </w:rPr>
              <w:t>项目管理主界面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2.在申请列表下选择成员</w:t>
            </w:r>
          </w:p>
          <w:p>
            <w:pPr>
              <w:rPr>
                <w:rFonts w:eastAsia="Times New Roman"/>
              </w:rPr>
            </w:pPr>
            <w:r>
              <w:rPr>
                <w:rFonts w:hint="eastAsia" w:eastAsia="Times New Roman"/>
              </w:rPr>
              <w:t>3.点击同意</w:t>
            </w:r>
          </w:p>
          <w:p>
            <w:pPr>
              <w:rPr>
                <w:rFonts w:eastAsia="Times New Roman"/>
              </w:rPr>
            </w:pPr>
            <w:r>
              <w:rPr>
                <w:rFonts w:hint="eastAsia" w:eastAsia="Times New Roman"/>
              </w:rPr>
              <w:t>4.该成员成为该项目的成员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2-16.1 教师也可以申请职位</w:t>
            </w:r>
          </w:p>
          <w:p>
            <w:pPr>
              <w:rPr>
                <w:rFonts w:eastAsia="Times New Roman"/>
              </w:rPr>
            </w:pPr>
            <w:r>
              <w:rPr>
                <w:rFonts w:hint="eastAsia" w:eastAsia="Times New Roman"/>
              </w:rPr>
              <w:t>1.点击申请按钮</w:t>
            </w:r>
          </w:p>
          <w:p>
            <w:pPr>
              <w:rPr>
                <w:rFonts w:eastAsia="Times New Roman"/>
                <w:color w:val="FF0000"/>
              </w:rPr>
            </w:pPr>
            <w:r>
              <w:rPr>
                <w:rFonts w:hint="eastAsia" w:eastAsia="Times New Roman"/>
              </w:rPr>
              <w:t>2.成为特定角色，进入</w:t>
            </w:r>
            <w:r>
              <w:rPr>
                <w:color w:val="1F4E79" w:themeColor="accent1" w:themeShade="80"/>
              </w:rPr>
              <w:fldChar w:fldCharType="begin"/>
            </w:r>
            <w:r>
              <w:rPr>
                <w:color w:val="1F4E79" w:themeColor="accent1" w:themeShade="80"/>
              </w:rPr>
              <w:instrText xml:space="preserve"> HYPERLINK \l "T_操作提示页" </w:instrText>
            </w:r>
            <w:r>
              <w:rPr>
                <w:color w:val="1F4E79" w:themeColor="accent1" w:themeShade="80"/>
              </w:rPr>
              <w:fldChar w:fldCharType="separate"/>
            </w:r>
            <w:r>
              <w:rPr>
                <w:rStyle w:val="31"/>
                <w:rFonts w:hint="eastAsia" w:eastAsia="Times New Roman"/>
                <w:color w:val="1F4E79" w:themeColor="accent1" w:themeShade="80"/>
              </w:rPr>
              <w:t>操作提示页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3.拒绝某人申请，进入</w:t>
            </w:r>
            <w:r>
              <w:rPr>
                <w:color w:val="1F4E79" w:themeColor="accent1" w:themeShade="80"/>
              </w:rPr>
              <w:fldChar w:fldCharType="begin"/>
            </w:r>
            <w:r>
              <w:rPr>
                <w:color w:val="1F4E79" w:themeColor="accent1" w:themeShade="80"/>
              </w:rPr>
              <w:instrText xml:space="preserve"> HYPERLINK \l "T_拒绝提示页" </w:instrText>
            </w:r>
            <w:r>
              <w:rPr>
                <w:color w:val="1F4E79" w:themeColor="accent1" w:themeShade="80"/>
              </w:rPr>
              <w:fldChar w:fldCharType="separate"/>
            </w:r>
            <w:r>
              <w:rPr>
                <w:rStyle w:val="31"/>
                <w:rFonts w:hint="eastAsia" w:eastAsia="Times New Roman"/>
                <w:color w:val="1F4E79" w:themeColor="accent1" w:themeShade="80"/>
              </w:rPr>
              <w:t>拒绝提示页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heme="minorEastAsia"/>
              </w:rPr>
            </w:pPr>
            <w:r>
              <w:rPr>
                <w:rFonts w:hint="eastAsia" w:eastAsia="Times New Roman"/>
              </w:rPr>
              <w:t>2-16.0 成员角色变更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61</w:t>
            </w:r>
          </w:p>
        </w:tc>
      </w:tr>
    </w:tbl>
    <w:p>
      <w:pPr>
        <w:rPr>
          <w:color w:val="FF0000"/>
        </w:rPr>
      </w:pPr>
    </w:p>
    <w:p>
      <w:pPr>
        <w:rPr>
          <w:color w:val="FF0000"/>
        </w:rPr>
      </w:pPr>
      <w:bookmarkStart w:id="1405" w:name="_Toc32229"/>
      <w:bookmarkStart w:id="1406" w:name="T_项目管理主界面（项目未开始）"/>
      <w:r>
        <w:rPr>
          <w:rStyle w:val="37"/>
          <w:rFonts w:hint="eastAsia"/>
          <w:lang w:val="en-US" w:eastAsia="zh-CN"/>
        </w:rPr>
        <w:t>4.4.19.1</w:t>
      </w:r>
      <w:r>
        <w:rPr>
          <w:rStyle w:val="37"/>
          <w:rFonts w:hint="eastAsia"/>
        </w:rPr>
        <w:t>项目管理主界面（项目未开始）</w:t>
      </w:r>
      <w:bookmarkEnd w:id="1405"/>
      <w:bookmarkEnd w:id="1406"/>
      <w:r>
        <w:rPr>
          <w:rFonts w:hint="eastAsia"/>
          <w:color w:val="FF0000"/>
        </w:rPr>
        <w:t>：</w:t>
      </w:r>
    </w:p>
    <w:p>
      <w:r>
        <w:drawing>
          <wp:inline distT="0" distB="0" distL="114300" distR="114300">
            <wp:extent cx="5272405" cy="3797300"/>
            <wp:effectExtent l="0" t="0" r="635" b="12700"/>
            <wp:docPr id="3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8"/>
                    <pic:cNvPicPr>
                      <a:picLocks noChangeAspect="1"/>
                    </pic:cNvPicPr>
                  </pic:nvPicPr>
                  <pic:blipFill>
                    <a:blip r:embed="rId487"/>
                    <a:stretch>
                      <a:fillRect/>
                    </a:stretch>
                  </pic:blipFill>
                  <pic:spPr>
                    <a:xfrm>
                      <a:off x="0" y="0"/>
                      <a:ext cx="5272405" cy="3797300"/>
                    </a:xfrm>
                    <a:prstGeom prst="rect">
                      <a:avLst/>
                    </a:prstGeom>
                    <a:noFill/>
                    <a:ln w="9525">
                      <a:noFill/>
                    </a:ln>
                  </pic:spPr>
                </pic:pic>
              </a:graphicData>
            </a:graphic>
          </wp:inline>
        </w:drawing>
      </w:r>
    </w:p>
    <w:p>
      <w:bookmarkStart w:id="1407" w:name="_Toc11007"/>
      <w:bookmarkStart w:id="1408" w:name="T_操作提示页"/>
      <w:r>
        <w:rPr>
          <w:rStyle w:val="37"/>
          <w:rFonts w:hint="eastAsia"/>
          <w:lang w:val="en-US" w:eastAsia="zh-CN"/>
        </w:rPr>
        <w:t>4.4.19.2</w:t>
      </w:r>
      <w:r>
        <w:rPr>
          <w:rStyle w:val="37"/>
          <w:rFonts w:hint="eastAsia"/>
        </w:rPr>
        <w:t>操作提示页</w:t>
      </w:r>
      <w:bookmarkEnd w:id="1407"/>
      <w:bookmarkEnd w:id="1408"/>
      <w:r>
        <w:rPr>
          <w:rFonts w:hint="eastAsia"/>
          <w:color w:val="FF0000"/>
        </w:rPr>
        <w:t>：</w:t>
      </w:r>
    </w:p>
    <w:p>
      <w:r>
        <w:drawing>
          <wp:inline distT="0" distB="0" distL="114300" distR="114300">
            <wp:extent cx="2895600" cy="1276350"/>
            <wp:effectExtent l="0" t="0" r="0" b="3810"/>
            <wp:docPr id="3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
                    <pic:cNvPicPr>
                      <a:picLocks noChangeAspect="1"/>
                    </pic:cNvPicPr>
                  </pic:nvPicPr>
                  <pic:blipFill>
                    <a:blip r:embed="rId491"/>
                    <a:stretch>
                      <a:fillRect/>
                    </a:stretch>
                  </pic:blipFill>
                  <pic:spPr>
                    <a:xfrm>
                      <a:off x="0" y="0"/>
                      <a:ext cx="2895600" cy="1276350"/>
                    </a:xfrm>
                    <a:prstGeom prst="rect">
                      <a:avLst/>
                    </a:prstGeom>
                    <a:noFill/>
                    <a:ln w="9525">
                      <a:noFill/>
                    </a:ln>
                  </pic:spPr>
                </pic:pic>
              </a:graphicData>
            </a:graphic>
          </wp:inline>
        </w:drawing>
      </w:r>
    </w:p>
    <w:p>
      <w:bookmarkStart w:id="1409" w:name="_Toc3147"/>
      <w:bookmarkStart w:id="1410" w:name="T_拒绝提示页"/>
      <w:r>
        <w:rPr>
          <w:rStyle w:val="37"/>
          <w:rFonts w:hint="eastAsia"/>
          <w:lang w:val="en-US" w:eastAsia="zh-CN"/>
        </w:rPr>
        <w:t>4.4.19.3</w:t>
      </w:r>
      <w:r>
        <w:rPr>
          <w:rStyle w:val="37"/>
          <w:rFonts w:hint="eastAsia"/>
        </w:rPr>
        <w:t>拒绝提示页</w:t>
      </w:r>
      <w:bookmarkEnd w:id="1409"/>
      <w:bookmarkEnd w:id="1410"/>
      <w:r>
        <w:rPr>
          <w:rFonts w:hint="eastAsia"/>
          <w:color w:val="FF0000"/>
        </w:rPr>
        <w:t>：</w:t>
      </w:r>
    </w:p>
    <w:p>
      <w:r>
        <w:drawing>
          <wp:inline distT="0" distB="0" distL="114300" distR="114300">
            <wp:extent cx="2895600" cy="1666875"/>
            <wp:effectExtent l="0" t="0" r="0" b="9525"/>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492"/>
                    <a:stretch>
                      <a:fillRect/>
                    </a:stretch>
                  </pic:blipFill>
                  <pic:spPr>
                    <a:xfrm>
                      <a:off x="0" y="0"/>
                      <a:ext cx="2895600" cy="1666875"/>
                    </a:xfrm>
                    <a:prstGeom prst="rect">
                      <a:avLst/>
                    </a:prstGeom>
                    <a:noFill/>
                    <a:ln w="9525">
                      <a:noFill/>
                    </a:ln>
                  </pic:spPr>
                </pic:pic>
              </a:graphicData>
            </a:graphic>
          </wp:inline>
        </w:drawing>
      </w:r>
    </w:p>
    <w:p>
      <w:pPr>
        <w:widowControl/>
        <w:jc w:val="left"/>
        <w:rPr>
          <w:rFonts w:ascii="宋体" w:hAnsi="宋体" w:cs="宋体"/>
          <w:color w:val="FF0000"/>
          <w:kern w:val="0"/>
          <w:sz w:val="24"/>
          <w:lang w:bidi="ar"/>
        </w:rPr>
      </w:pPr>
      <w:bookmarkStart w:id="1411" w:name="_Toc26508"/>
      <w:r>
        <w:rPr>
          <w:rStyle w:val="37"/>
          <w:rFonts w:hint="eastAsia"/>
          <w:lang w:val="en-US" w:eastAsia="zh-CN"/>
        </w:rPr>
        <w:t>4.4.19.4</w:t>
      </w:r>
      <w:r>
        <w:rPr>
          <w:rStyle w:val="37"/>
          <w:rFonts w:hint="eastAsia"/>
        </w:rPr>
        <w:t>对话框图</w:t>
      </w:r>
      <w:bookmarkEnd w:id="1411"/>
      <w:r>
        <w:rPr>
          <w:rFonts w:hint="eastAsia" w:ascii="宋体" w:hAnsi="宋体" w:cs="宋体"/>
          <w:color w:val="FF0000"/>
          <w:kern w:val="0"/>
          <w:sz w:val="24"/>
          <w:lang w:bidi="ar"/>
        </w:rPr>
        <w:t>：</w:t>
      </w:r>
    </w:p>
    <w:p>
      <w:pPr>
        <w:widowControl/>
        <w:jc w:val="left"/>
      </w:pPr>
      <w:r>
        <w:drawing>
          <wp:inline distT="0" distB="0" distL="114300" distR="114300">
            <wp:extent cx="5271770" cy="3538220"/>
            <wp:effectExtent l="0" t="0" r="1270" b="1270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493"/>
                    <a:stretch>
                      <a:fillRect/>
                    </a:stretch>
                  </pic:blipFill>
                  <pic:spPr>
                    <a:xfrm>
                      <a:off x="0" y="0"/>
                      <a:ext cx="5271770" cy="3538220"/>
                    </a:xfrm>
                    <a:prstGeom prst="rect">
                      <a:avLst/>
                    </a:prstGeom>
                    <a:noFill/>
                    <a:ln w="9525">
                      <a:noFill/>
                    </a:ln>
                  </pic:spPr>
                </pic:pic>
              </a:graphicData>
            </a:graphic>
          </wp:inline>
        </w:drawing>
      </w:r>
    </w:p>
    <w:p>
      <w:pPr>
        <w:widowControl/>
        <w:jc w:val="left"/>
      </w:pPr>
    </w:p>
    <w:p/>
    <w:p>
      <w:pPr>
        <w:pStyle w:val="4"/>
      </w:pPr>
      <w:bookmarkStart w:id="1412" w:name="_Toc24427"/>
      <w:bookmarkStart w:id="1413" w:name="_Toc21466"/>
      <w:bookmarkStart w:id="1414" w:name="_Toc24549"/>
      <w:bookmarkStart w:id="1415" w:name="_Toc28046"/>
      <w:r>
        <w:rPr>
          <w:rFonts w:hint="eastAsia"/>
        </w:rPr>
        <w:t>4.4.20教师</w:t>
      </w:r>
      <w:bookmarkEnd w:id="1412"/>
      <w:r>
        <w:rPr>
          <w:rFonts w:hint="eastAsia"/>
        </w:rPr>
        <w:t>即时通讯</w:t>
      </w:r>
      <w:bookmarkEnd w:id="1413"/>
      <w:bookmarkEnd w:id="1414"/>
      <w:bookmarkEnd w:id="1415"/>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T-2-17</w:t>
            </w:r>
            <w:r>
              <w:rPr>
                <w:rFonts w:eastAsia="Times New Roman"/>
              </w:rPr>
              <w:t xml:space="preserve"> ,</w:t>
            </w:r>
            <w:r>
              <w:rPr>
                <w:rFonts w:hint="eastAsia" w:eastAsia="Times New Roman"/>
              </w:rPr>
              <w:t>即时通讯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教师即时和项目执行者联系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教师表示需要和项目执行者沟通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3.教师选择指定项目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1.教师与项目执行者沟通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2-17.0.教师进入</w:t>
            </w:r>
            <w:r>
              <w:rPr>
                <w:b/>
                <w:bCs/>
                <w:color w:val="1F4E79" w:themeColor="accent1" w:themeShade="80"/>
              </w:rPr>
              <w:fldChar w:fldCharType="begin"/>
            </w:r>
            <w:r>
              <w:rPr>
                <w:b/>
                <w:bCs/>
                <w:color w:val="1F4E79" w:themeColor="accent1" w:themeShade="80"/>
              </w:rPr>
              <w:instrText xml:space="preserve"> HYPERLINK \l "T_项目的主页面" </w:instrText>
            </w:r>
            <w:r>
              <w:rPr>
                <w:b/>
                <w:bCs/>
                <w:color w:val="1F4E79" w:themeColor="accent1" w:themeShade="80"/>
              </w:rPr>
              <w:fldChar w:fldCharType="separate"/>
            </w:r>
            <w:r>
              <w:rPr>
                <w:rStyle w:val="31"/>
                <w:rFonts w:hint="eastAsia" w:eastAsia="Times New Roman"/>
                <w:b/>
                <w:bCs/>
                <w:color w:val="1F4E79" w:themeColor="accent1" w:themeShade="80"/>
              </w:rPr>
              <w:t>项目主界面</w:t>
            </w:r>
            <w:r>
              <w:rPr>
                <w:rStyle w:val="31"/>
                <w:rFonts w:hint="eastAsia" w:eastAsia="Times New Roman"/>
                <w:b/>
                <w:bCs/>
                <w:color w:val="1F4E79" w:themeColor="accent1" w:themeShade="80"/>
              </w:rPr>
              <w:fldChar w:fldCharType="end"/>
            </w:r>
          </w:p>
          <w:p>
            <w:pPr>
              <w:rPr>
                <w:rFonts w:eastAsiaTheme="minorEastAsia"/>
                <w:color w:val="1F4E79" w:themeColor="accent1" w:themeShade="80"/>
              </w:rPr>
            </w:pPr>
            <w:r>
              <w:rPr>
                <w:rFonts w:hint="eastAsia" w:eastAsia="Times New Roman"/>
              </w:rPr>
              <w:t>1.点击左侧聊天，进入</w:t>
            </w:r>
            <w:r>
              <w:rPr>
                <w:color w:val="1F4E79" w:themeColor="accent1" w:themeShade="80"/>
              </w:rPr>
              <w:fldChar w:fldCharType="begin"/>
            </w:r>
            <w:r>
              <w:rPr>
                <w:color w:val="1F4E79" w:themeColor="accent1" w:themeShade="80"/>
              </w:rPr>
              <w:instrText xml:space="preserve"> HYPERLINK \l "T_即时通讯界面" </w:instrText>
            </w:r>
            <w:r>
              <w:rPr>
                <w:color w:val="1F4E79" w:themeColor="accent1" w:themeShade="80"/>
              </w:rPr>
              <w:fldChar w:fldCharType="separate"/>
            </w:r>
            <w:r>
              <w:rPr>
                <w:rStyle w:val="31"/>
                <w:rFonts w:hint="eastAsia" w:eastAsia="Times New Roman"/>
                <w:color w:val="1F4E79" w:themeColor="accent1" w:themeShade="80"/>
              </w:rPr>
              <w:t>即时通讯界面</w:t>
            </w:r>
            <w:r>
              <w:rPr>
                <w:rStyle w:val="31"/>
                <w:rFonts w:hint="eastAsia" w:eastAsia="Times New Roman"/>
                <w:color w:val="1F4E79" w:themeColor="accent1" w:themeShade="80"/>
              </w:rPr>
              <w:fldChar w:fldCharType="end"/>
            </w:r>
          </w:p>
          <w:p>
            <w:pPr>
              <w:rPr>
                <w:rFonts w:eastAsiaTheme="minorEastAsia"/>
              </w:rPr>
            </w:pPr>
            <w:r>
              <w:rPr>
                <w:rFonts w:hint="eastAsia" w:eastAsia="Times New Roman"/>
              </w:rPr>
              <w:t>2.输入文字，点击发送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2-17.1 取消</w:t>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1.点击右上角×，返回项目主界面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2-17.0 文字，图片信息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2-17.0 即时通讯界面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0.6</w:t>
            </w:r>
            <w:r>
              <w:rPr>
                <w:rFonts w:hint="eastAsia"/>
                <w:lang w:val="en-US" w:eastAsia="zh-CN"/>
              </w:rPr>
              <w:t>1</w:t>
            </w:r>
          </w:p>
        </w:tc>
      </w:tr>
    </w:tbl>
    <w:p>
      <w:pPr>
        <w:widowControl/>
        <w:jc w:val="left"/>
        <w:rPr>
          <w:rFonts w:ascii="宋体" w:hAnsi="宋体" w:cs="宋体"/>
          <w:kern w:val="0"/>
          <w:sz w:val="24"/>
          <w:lang w:bidi="ar"/>
        </w:rPr>
      </w:pPr>
    </w:p>
    <w:p>
      <w:pPr>
        <w:widowControl/>
        <w:jc w:val="left"/>
        <w:rPr>
          <w:rFonts w:ascii="宋体" w:hAnsi="宋体" w:cs="宋体"/>
          <w:kern w:val="0"/>
          <w:sz w:val="24"/>
          <w:lang w:bidi="ar"/>
        </w:rPr>
      </w:pPr>
    </w:p>
    <w:p>
      <w:pPr>
        <w:widowControl/>
        <w:jc w:val="left"/>
        <w:rPr>
          <w:rFonts w:ascii="宋体" w:hAnsi="宋体" w:cs="宋体"/>
          <w:kern w:val="0"/>
          <w:sz w:val="24"/>
          <w:lang w:bidi="ar"/>
        </w:rPr>
      </w:pPr>
    </w:p>
    <w:p>
      <w:pPr>
        <w:widowControl/>
        <w:jc w:val="left"/>
        <w:rPr>
          <w:rFonts w:ascii="宋体" w:hAnsi="宋体" w:cs="宋体"/>
          <w:kern w:val="0"/>
          <w:sz w:val="24"/>
          <w:lang w:bidi="ar"/>
        </w:rPr>
      </w:pPr>
      <w:bookmarkStart w:id="1416" w:name="T_即时通讯界面"/>
      <w:bookmarkStart w:id="1417" w:name="_Toc5288"/>
      <w:r>
        <w:rPr>
          <w:rStyle w:val="37"/>
          <w:rFonts w:hint="eastAsia"/>
          <w:lang w:val="en-US" w:eastAsia="zh-CN"/>
        </w:rPr>
        <w:t>4.4.20.1</w:t>
      </w:r>
      <w:r>
        <w:rPr>
          <w:rStyle w:val="37"/>
          <w:rFonts w:hint="eastAsia"/>
        </w:rPr>
        <w:t>即时通讯界面</w:t>
      </w:r>
      <w:bookmarkEnd w:id="1416"/>
      <w:bookmarkEnd w:id="1417"/>
      <w:r>
        <w:rPr>
          <w:rFonts w:hint="eastAsia"/>
          <w:color w:val="FF0000"/>
        </w:rPr>
        <w:t>：</w:t>
      </w:r>
    </w:p>
    <w:p>
      <w:pPr>
        <w:widowControl/>
        <w:jc w:val="left"/>
        <w:rPr>
          <w:rFonts w:ascii="宋体" w:hAnsi="宋体" w:cs="宋体"/>
          <w:kern w:val="0"/>
          <w:sz w:val="24"/>
          <w:lang w:bidi="ar"/>
        </w:rPr>
      </w:pPr>
      <w:r>
        <w:drawing>
          <wp:inline distT="0" distB="0" distL="114300" distR="114300">
            <wp:extent cx="2613660" cy="2247900"/>
            <wp:effectExtent l="0" t="0" r="7620" b="7620"/>
            <wp:docPr id="3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5"/>
                    <pic:cNvPicPr>
                      <a:picLocks noChangeAspect="1"/>
                    </pic:cNvPicPr>
                  </pic:nvPicPr>
                  <pic:blipFill>
                    <a:blip r:embed="rId494"/>
                    <a:stretch>
                      <a:fillRect/>
                    </a:stretch>
                  </pic:blipFill>
                  <pic:spPr>
                    <a:xfrm>
                      <a:off x="0" y="0"/>
                      <a:ext cx="2613660" cy="2247900"/>
                    </a:xfrm>
                    <a:prstGeom prst="rect">
                      <a:avLst/>
                    </a:prstGeom>
                    <a:noFill/>
                    <a:ln w="9525">
                      <a:noFill/>
                    </a:ln>
                  </pic:spPr>
                </pic:pic>
              </a:graphicData>
            </a:graphic>
          </wp:inline>
        </w:drawing>
      </w:r>
    </w:p>
    <w:p>
      <w:pPr>
        <w:widowControl/>
        <w:jc w:val="left"/>
        <w:rPr>
          <w:rFonts w:ascii="宋体" w:hAnsi="宋体" w:cs="宋体"/>
          <w:color w:val="FF0000"/>
          <w:kern w:val="0"/>
          <w:sz w:val="24"/>
          <w:lang w:bidi="ar"/>
        </w:rPr>
      </w:pPr>
      <w:bookmarkStart w:id="1418" w:name="_Toc12971"/>
      <w:r>
        <w:rPr>
          <w:rStyle w:val="37"/>
          <w:rFonts w:hint="eastAsia"/>
          <w:lang w:val="en-US" w:eastAsia="zh-CN"/>
        </w:rPr>
        <w:t>4.4.20.2</w:t>
      </w:r>
      <w:r>
        <w:rPr>
          <w:rStyle w:val="37"/>
          <w:rFonts w:hint="eastAsia"/>
        </w:rPr>
        <w:t>对话框图</w:t>
      </w:r>
      <w:bookmarkEnd w:id="1418"/>
      <w:r>
        <w:rPr>
          <w:rFonts w:hint="eastAsia" w:ascii="宋体" w:hAnsi="宋体" w:cs="宋体"/>
          <w:color w:val="FF0000"/>
          <w:kern w:val="0"/>
          <w:sz w:val="24"/>
          <w:lang w:bidi="ar"/>
        </w:rPr>
        <w:t>：</w:t>
      </w:r>
    </w:p>
    <w:p>
      <w:r>
        <w:drawing>
          <wp:inline distT="0" distB="0" distL="114300" distR="114300">
            <wp:extent cx="4781550" cy="3686175"/>
            <wp:effectExtent l="0" t="0" r="3810" b="1905"/>
            <wp:docPr id="3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2"/>
                    <pic:cNvPicPr>
                      <a:picLocks noChangeAspect="1"/>
                    </pic:cNvPicPr>
                  </pic:nvPicPr>
                  <pic:blipFill>
                    <a:blip r:embed="rId495"/>
                    <a:stretch>
                      <a:fillRect/>
                    </a:stretch>
                  </pic:blipFill>
                  <pic:spPr>
                    <a:xfrm>
                      <a:off x="0" y="0"/>
                      <a:ext cx="4781550" cy="3686175"/>
                    </a:xfrm>
                    <a:prstGeom prst="rect">
                      <a:avLst/>
                    </a:prstGeom>
                    <a:noFill/>
                    <a:ln w="9525">
                      <a:noFill/>
                    </a:ln>
                  </pic:spPr>
                </pic:pic>
              </a:graphicData>
            </a:graphic>
          </wp:inline>
        </w:drawing>
      </w:r>
    </w:p>
    <w:p/>
    <w:p>
      <w:pPr>
        <w:pStyle w:val="4"/>
        <w:rPr>
          <w:rFonts w:hint="eastAsia" w:eastAsiaTheme="minorEastAsia"/>
          <w:lang w:val="en-US" w:eastAsia="zh-CN"/>
        </w:rPr>
      </w:pPr>
      <w:bookmarkStart w:id="1419" w:name="_Toc32736"/>
      <w:bookmarkStart w:id="1420" w:name="_Toc24307"/>
      <w:bookmarkStart w:id="1421" w:name="_Toc8865"/>
      <w:bookmarkStart w:id="1422" w:name="_Toc12852"/>
      <w:r>
        <w:rPr>
          <w:rFonts w:hint="eastAsia"/>
        </w:rPr>
        <w:t>4.4.21教师</w:t>
      </w:r>
      <w:bookmarkEnd w:id="1419"/>
      <w:r>
        <w:rPr>
          <w:rFonts w:hint="eastAsia"/>
        </w:rPr>
        <w:t>创建新</w:t>
      </w:r>
      <w:bookmarkEnd w:id="1420"/>
      <w:r>
        <w:rPr>
          <w:rFonts w:hint="eastAsia"/>
          <w:lang w:val="en-US" w:eastAsia="zh-CN"/>
        </w:rPr>
        <w:t>项目</w:t>
      </w:r>
      <w:bookmarkEnd w:id="1421"/>
      <w:bookmarkEnd w:id="1422"/>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hint="eastAsia" w:eastAsia="宋体"/>
                <w:lang w:val="en-US" w:eastAsia="zh-CN"/>
              </w:rPr>
            </w:pPr>
            <w:r>
              <w:rPr>
                <w:rFonts w:hint="eastAsia" w:eastAsia="Times New Roman"/>
              </w:rPr>
              <w:t>T-2-18</w:t>
            </w:r>
            <w:r>
              <w:rPr>
                <w:rFonts w:eastAsia="Times New Roman"/>
              </w:rPr>
              <w:t xml:space="preserve"> ,</w:t>
            </w:r>
            <w:r>
              <w:rPr>
                <w:rFonts w:hint="eastAsia" w:eastAsia="Times New Roman"/>
              </w:rPr>
              <w:t>创建新</w:t>
            </w:r>
            <w:r>
              <w:rPr>
                <w:rFonts w:hint="eastAsia"/>
                <w:lang w:val="en-US" w:eastAsia="zh-CN"/>
              </w:rPr>
              <w:t>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教师用户可以根据自己意愿选择是否添加此项目作为新实例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教师用户表示很想实践此项目作为其的新的实例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教师用户的身份得到认证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pStyle w:val="44"/>
              <w:ind w:firstLine="0" w:firstLineChars="0"/>
              <w:rPr>
                <w:rFonts w:eastAsia="Times New Roman"/>
              </w:rPr>
            </w:pPr>
            <w:r>
              <w:rPr>
                <w:rFonts w:hint="eastAsia" w:eastAsia="Times New Roman"/>
              </w:rPr>
              <w:t>1.取实例名</w:t>
            </w:r>
          </w:p>
          <w:p>
            <w:pPr>
              <w:pStyle w:val="44"/>
              <w:ind w:firstLine="0" w:firstLineChars="0"/>
              <w:rPr>
                <w:rFonts w:eastAsia="Times New Roman"/>
              </w:rPr>
            </w:pPr>
            <w:r>
              <w:rPr>
                <w:rFonts w:hint="eastAsia" w:eastAsia="Times New Roman"/>
              </w:rPr>
              <w:t>2.显示创建成功的记录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hint="eastAsia" w:eastAsia="宋体"/>
                <w:b/>
                <w:bCs/>
                <w:lang w:val="en-US" w:eastAsia="zh-CN"/>
              </w:rPr>
            </w:pPr>
            <w:r>
              <w:rPr>
                <w:rFonts w:eastAsia="Times New Roman"/>
                <w:b/>
                <w:bCs/>
              </w:rPr>
              <w:t>2-</w:t>
            </w:r>
            <w:r>
              <w:rPr>
                <w:rFonts w:hint="eastAsia" w:eastAsia="Times New Roman"/>
                <w:b/>
                <w:bCs/>
              </w:rPr>
              <w:t>18</w:t>
            </w:r>
            <w:r>
              <w:rPr>
                <w:rFonts w:eastAsia="Times New Roman"/>
                <w:b/>
                <w:bCs/>
              </w:rPr>
              <w:t>.0</w:t>
            </w:r>
            <w:r>
              <w:rPr>
                <w:rFonts w:hint="eastAsia" w:eastAsia="Times New Roman"/>
                <w:b/>
                <w:bCs/>
              </w:rPr>
              <w:t>创建新</w:t>
            </w:r>
            <w:r>
              <w:rPr>
                <w:rFonts w:hint="eastAsia"/>
                <w:b/>
                <w:bCs/>
                <w:lang w:val="en-US" w:eastAsia="zh-CN"/>
              </w:rPr>
              <w:t>项目</w:t>
            </w:r>
          </w:p>
          <w:p>
            <w:pPr>
              <w:pStyle w:val="44"/>
              <w:ind w:firstLine="0" w:firstLineChars="0"/>
              <w:rPr>
                <w:rFonts w:eastAsia="Times New Roman"/>
                <w:color w:val="1F4E79" w:themeColor="accent1" w:themeShade="80"/>
              </w:rPr>
            </w:pPr>
            <w:r>
              <w:rPr>
                <w:rFonts w:hint="eastAsia" w:eastAsia="Times New Roman"/>
              </w:rPr>
              <w:t>1.教师点击案例库，进入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案例库主界面</w:t>
            </w:r>
            <w:r>
              <w:rPr>
                <w:rStyle w:val="31"/>
                <w:rFonts w:hint="eastAsia" w:eastAsia="Times New Roman"/>
                <w:color w:val="1F4E79" w:themeColor="accent1" w:themeShade="80"/>
              </w:rPr>
              <w:fldChar w:fldCharType="end"/>
            </w:r>
          </w:p>
          <w:p>
            <w:pPr>
              <w:pStyle w:val="44"/>
              <w:ind w:firstLine="0" w:firstLineChars="0"/>
              <w:rPr>
                <w:rFonts w:eastAsiaTheme="minorEastAsia"/>
              </w:rPr>
            </w:pPr>
            <w:r>
              <w:rPr>
                <w:rFonts w:hint="eastAsia" w:eastAsia="Times New Roman"/>
              </w:rPr>
              <w:t>2.点击案例，进入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pStyle w:val="44"/>
              <w:ind w:firstLine="0" w:firstLineChars="0"/>
              <w:rPr>
                <w:rFonts w:eastAsia="Times New Roman"/>
              </w:rPr>
            </w:pPr>
            <w:r>
              <w:rPr>
                <w:rFonts w:hint="eastAsia" w:eastAsia="Times New Roman"/>
              </w:rPr>
              <w:t>3.输入项目名称，选择数量，点击创建新项目</w:t>
            </w:r>
          </w:p>
          <w:p>
            <w:pPr>
              <w:pStyle w:val="44"/>
              <w:ind w:firstLine="0" w:firstLineChars="0"/>
              <w:rPr>
                <w:rFonts w:eastAsiaTheme="minorEastAsia"/>
              </w:rPr>
            </w:pPr>
            <w:r>
              <w:rPr>
                <w:rFonts w:hint="eastAsia" w:eastAsia="Times New Roman"/>
              </w:rPr>
              <w:t>4.点击创建项目，跳转至</w:t>
            </w:r>
            <w:r>
              <w:rPr>
                <w:color w:val="1F4E79" w:themeColor="accent1" w:themeShade="80"/>
              </w:rPr>
              <w:fldChar w:fldCharType="begin"/>
            </w:r>
            <w:r>
              <w:rPr>
                <w:color w:val="1F4E79" w:themeColor="accent1" w:themeShade="80"/>
              </w:rPr>
              <w:instrText xml:space="preserve"> HYPERLINK \l "T_项目的主页面" </w:instrText>
            </w:r>
            <w:r>
              <w:rPr>
                <w:color w:val="1F4E79" w:themeColor="accent1" w:themeShade="80"/>
              </w:rPr>
              <w:fldChar w:fldCharType="separate"/>
            </w:r>
            <w:r>
              <w:rPr>
                <w:rStyle w:val="31"/>
                <w:rFonts w:hint="eastAsia" w:eastAsia="Times New Roman"/>
                <w:color w:val="1F4E79" w:themeColor="accent1" w:themeShade="80"/>
              </w:rPr>
              <w:t>项目主界面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heme="minorEastAsia"/>
                <w:b/>
                <w:bCs/>
              </w:rPr>
            </w:pPr>
            <w:r>
              <w:rPr>
                <w:rFonts w:hint="eastAsia" w:eastAsia="Times New Roman"/>
                <w:b/>
                <w:bCs/>
              </w:rPr>
              <w:t>2-18.0E</w:t>
            </w:r>
            <w:r>
              <w:rPr>
                <w:rFonts w:eastAsia="Times New Roman"/>
                <w:b/>
                <w:bCs/>
              </w:rPr>
              <w:t>1</w:t>
            </w:r>
            <w:r>
              <w:rPr>
                <w:rFonts w:hint="eastAsia" w:eastAsia="Times New Roman"/>
                <w:b/>
                <w:bCs/>
              </w:rPr>
              <w:t xml:space="preserve"> </w:t>
            </w:r>
            <w:r>
              <w:rPr>
                <w:rFonts w:hint="eastAsia"/>
                <w:b/>
                <w:bCs/>
                <w:lang w:val="en-US" w:eastAsia="zh-CN"/>
              </w:rPr>
              <w:t>项目</w:t>
            </w:r>
            <w:r>
              <w:rPr>
                <w:rFonts w:hint="eastAsia" w:eastAsia="Times New Roman"/>
                <w:b/>
                <w:bCs/>
              </w:rPr>
              <w:t>名为空</w:t>
            </w:r>
          </w:p>
          <w:p>
            <w:pPr>
              <w:rPr>
                <w:rFonts w:eastAsiaTheme="minorEastAsia"/>
              </w:rPr>
            </w:pPr>
            <w:r>
              <w:rPr>
                <w:rFonts w:hint="eastAsia"/>
                <w:lang w:val="en-US" w:eastAsia="zh-CN"/>
              </w:rPr>
              <w:t>E</w:t>
            </w:r>
            <w:r>
              <w:rPr>
                <w:rFonts w:hint="eastAsia" w:eastAsia="Times New Roman"/>
              </w:rPr>
              <w:t>1.显示实例名不能为空页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2-18.0 项目名称，选择数量，点击创建新项目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color w:val="000000" w:themeColor="text1"/>
                <w14:textFill>
                  <w14:solidFill>
                    <w14:schemeClr w14:val="tx1"/>
                  </w14:solidFill>
                </w14:textFill>
              </w:rPr>
            </w:pPr>
            <w:r>
              <w:rPr>
                <w:rFonts w:hint="eastAsia" w:eastAsia="Times New Roman"/>
              </w:rPr>
              <w:t>2-18.0 1.</w:t>
            </w:r>
            <w:r>
              <w:rPr>
                <w:rFonts w:hint="eastAsia" w:eastAsia="Times New Roman"/>
                <w:color w:val="000000" w:themeColor="text1"/>
                <w14:textFill>
                  <w14:solidFill>
                    <w14:schemeClr w14:val="tx1"/>
                  </w14:solidFill>
                </w14:textFill>
              </w:rPr>
              <w:t>项目主界面</w:t>
            </w:r>
          </w:p>
          <w:p>
            <w:pPr>
              <w:rPr>
                <w:rFonts w:hint="eastAsia" w:eastAsia="宋体"/>
                <w:color w:val="FF0000"/>
                <w:lang w:val="en-US" w:eastAsia="zh-CN"/>
              </w:rPr>
            </w:pPr>
            <w:r>
              <w:rPr>
                <w:rFonts w:hint="eastAsia" w:eastAsia="Times New Roman"/>
                <w:color w:val="000000" w:themeColor="text1"/>
                <w14:textFill>
                  <w14:solidFill>
                    <w14:schemeClr w14:val="tx1"/>
                  </w14:solidFill>
                </w14:textFill>
              </w:rPr>
              <w:t>2.错误信息页</w:t>
            </w:r>
            <w:r>
              <w:rPr>
                <w:rFonts w:hint="eastAsia"/>
                <w:color w:val="000000" w:themeColor="text1"/>
                <w:lang w:val="en-US" w:eastAsia="zh-CN"/>
                <w14:textFill>
                  <w14:solidFill>
                    <w14:schemeClr w14:val="tx1"/>
                  </w14:solidFill>
                </w14:textFill>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BR-T-6 实例名不能为空页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96</w:t>
            </w:r>
          </w:p>
        </w:tc>
      </w:tr>
    </w:tbl>
    <w:p>
      <w:pPr>
        <w:widowControl/>
        <w:jc w:val="left"/>
      </w:pPr>
    </w:p>
    <w:p>
      <w:pPr>
        <w:widowControl/>
        <w:jc w:val="left"/>
      </w:pPr>
      <w:bookmarkStart w:id="1423" w:name="_Toc10480"/>
      <w:bookmarkStart w:id="1424" w:name="T_案例库主界面"/>
      <w:r>
        <w:rPr>
          <w:rStyle w:val="37"/>
          <w:rFonts w:hint="eastAsia"/>
          <w:lang w:val="en-US" w:eastAsia="zh-CN"/>
        </w:rPr>
        <w:t>4.4.21.1</w:t>
      </w:r>
      <w:r>
        <w:rPr>
          <w:rStyle w:val="37"/>
          <w:rFonts w:hint="eastAsia"/>
        </w:rPr>
        <w:t>案例库主界面</w:t>
      </w:r>
      <w:bookmarkEnd w:id="1423"/>
      <w:bookmarkEnd w:id="1424"/>
      <w:r>
        <w:rPr>
          <w:rFonts w:hint="eastAsia"/>
          <w:color w:val="FF0000"/>
        </w:rPr>
        <w:t>：</w:t>
      </w:r>
    </w:p>
    <w:p>
      <w:pPr>
        <w:widowControl/>
        <w:jc w:val="left"/>
      </w:pPr>
      <w:r>
        <w:drawing>
          <wp:inline distT="0" distB="0" distL="114300" distR="114300">
            <wp:extent cx="5268595" cy="3326765"/>
            <wp:effectExtent l="0" t="0" r="4445" b="10795"/>
            <wp:docPr id="3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4"/>
                    <pic:cNvPicPr>
                      <a:picLocks noChangeAspect="1"/>
                    </pic:cNvPicPr>
                  </pic:nvPicPr>
                  <pic:blipFill>
                    <a:blip r:embed="rId496"/>
                    <a:stretch>
                      <a:fillRect/>
                    </a:stretch>
                  </pic:blipFill>
                  <pic:spPr>
                    <a:xfrm>
                      <a:off x="0" y="0"/>
                      <a:ext cx="5268595" cy="3326765"/>
                    </a:xfrm>
                    <a:prstGeom prst="rect">
                      <a:avLst/>
                    </a:prstGeom>
                    <a:noFill/>
                    <a:ln w="9525">
                      <a:noFill/>
                    </a:ln>
                  </pic:spPr>
                </pic:pic>
              </a:graphicData>
            </a:graphic>
          </wp:inline>
        </w:drawing>
      </w:r>
    </w:p>
    <w:p>
      <w:pPr>
        <w:widowControl/>
        <w:jc w:val="left"/>
        <w:rPr>
          <w:color w:val="FF0000"/>
        </w:rPr>
      </w:pPr>
      <w:bookmarkStart w:id="1425" w:name="_Toc14044"/>
      <w:r>
        <w:rPr>
          <w:rStyle w:val="37"/>
          <w:rFonts w:hint="eastAsia"/>
          <w:lang w:val="en-US" w:eastAsia="zh-CN"/>
        </w:rPr>
        <w:t>4.4.21.2</w:t>
      </w:r>
      <w:r>
        <w:rPr>
          <w:rStyle w:val="37"/>
          <w:rFonts w:hint="eastAsia"/>
        </w:rPr>
        <w:t>案例信息界面</w:t>
      </w:r>
      <w:bookmarkEnd w:id="1425"/>
      <w:r>
        <w:rPr>
          <w:rFonts w:hint="eastAsia"/>
          <w:color w:val="FF0000"/>
        </w:rPr>
        <w:t>：</w:t>
      </w:r>
    </w:p>
    <w:p>
      <w:pPr>
        <w:widowControl/>
        <w:jc w:val="left"/>
      </w:pPr>
      <w:r>
        <w:drawing>
          <wp:inline distT="0" distB="0" distL="114300" distR="114300">
            <wp:extent cx="5268595" cy="3249295"/>
            <wp:effectExtent l="0" t="0" r="4445" b="12065"/>
            <wp:docPr id="3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5"/>
                    <pic:cNvPicPr>
                      <a:picLocks noChangeAspect="1"/>
                    </pic:cNvPicPr>
                  </pic:nvPicPr>
                  <pic:blipFill>
                    <a:blip r:embed="rId497"/>
                    <a:stretch>
                      <a:fillRect/>
                    </a:stretch>
                  </pic:blipFill>
                  <pic:spPr>
                    <a:xfrm>
                      <a:off x="0" y="0"/>
                      <a:ext cx="5268595" cy="3249295"/>
                    </a:xfrm>
                    <a:prstGeom prst="rect">
                      <a:avLst/>
                    </a:prstGeom>
                    <a:noFill/>
                    <a:ln w="9525">
                      <a:noFill/>
                    </a:ln>
                  </pic:spPr>
                </pic:pic>
              </a:graphicData>
            </a:graphic>
          </wp:inline>
        </w:drawing>
      </w:r>
    </w:p>
    <w:p>
      <w:pPr>
        <w:widowControl/>
        <w:jc w:val="left"/>
        <w:rPr>
          <w:rFonts w:eastAsiaTheme="minorEastAsia"/>
          <w:color w:val="FF0000"/>
        </w:rPr>
      </w:pPr>
      <w:bookmarkStart w:id="1426" w:name="_Toc59"/>
      <w:r>
        <w:rPr>
          <w:rStyle w:val="37"/>
          <w:rFonts w:hint="eastAsia"/>
          <w:lang w:val="en-US" w:eastAsia="zh-CN"/>
        </w:rPr>
        <w:t>4.4.21.3</w:t>
      </w:r>
      <w:r>
        <w:rPr>
          <w:rStyle w:val="37"/>
          <w:rFonts w:hint="eastAsia"/>
        </w:rPr>
        <w:t>对话框图</w:t>
      </w:r>
      <w:bookmarkEnd w:id="1426"/>
      <w:r>
        <w:rPr>
          <w:rFonts w:hint="eastAsia"/>
          <w:color w:val="FF0000"/>
        </w:rPr>
        <w:t>：</w:t>
      </w:r>
    </w:p>
    <w:p>
      <w:r>
        <w:drawing>
          <wp:inline distT="0" distB="0" distL="114300" distR="114300">
            <wp:extent cx="5268595" cy="3735705"/>
            <wp:effectExtent l="0" t="0" r="4445" b="13335"/>
            <wp:docPr id="5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38"/>
                    <pic:cNvPicPr>
                      <a:picLocks noChangeAspect="1"/>
                    </pic:cNvPicPr>
                  </pic:nvPicPr>
                  <pic:blipFill>
                    <a:blip r:embed="rId498"/>
                    <a:stretch>
                      <a:fillRect/>
                    </a:stretch>
                  </pic:blipFill>
                  <pic:spPr>
                    <a:xfrm>
                      <a:off x="0" y="0"/>
                      <a:ext cx="5268595" cy="3735705"/>
                    </a:xfrm>
                    <a:prstGeom prst="rect">
                      <a:avLst/>
                    </a:prstGeom>
                    <a:noFill/>
                    <a:ln w="9525">
                      <a:noFill/>
                    </a:ln>
                  </pic:spPr>
                </pic:pic>
              </a:graphicData>
            </a:graphic>
          </wp:inline>
        </w:drawing>
      </w:r>
    </w:p>
    <w:p>
      <w:pPr>
        <w:pStyle w:val="4"/>
      </w:pPr>
      <w:bookmarkStart w:id="1427" w:name="_Toc7584"/>
      <w:bookmarkStart w:id="1428" w:name="_Toc17475"/>
      <w:bookmarkStart w:id="1429" w:name="_Toc7198"/>
      <w:bookmarkStart w:id="1430" w:name="_Toc2470"/>
      <w:r>
        <w:rPr>
          <w:rFonts w:hint="eastAsia"/>
        </w:rPr>
        <w:t>4.4.22教师</w:t>
      </w:r>
      <w:bookmarkEnd w:id="1427"/>
      <w:r>
        <w:rPr>
          <w:rFonts w:hint="eastAsia"/>
        </w:rPr>
        <w:t>浏览个人主要信息</w:t>
      </w:r>
      <w:bookmarkEnd w:id="1428"/>
      <w:bookmarkEnd w:id="1429"/>
      <w:bookmarkEnd w:id="1430"/>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T-3-1</w:t>
            </w:r>
            <w:r>
              <w:rPr>
                <w:rFonts w:eastAsia="Times New Roman"/>
              </w:rPr>
              <w:t xml:space="preserve"> ,</w:t>
            </w:r>
            <w:r>
              <w:rPr>
                <w:rFonts w:hint="eastAsia" w:eastAsia="Times New Roman"/>
              </w:rPr>
              <w:t>浏览个人主要信息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教师表示需要查看自己的信息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3-1.0教师得到个人主要信息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3-1.0 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1.性别，注册时间，登录次数等信息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3-1.0 </w:t>
            </w:r>
            <w:r>
              <w:rPr>
                <w:rFonts w:hint="eastAsia" w:eastAsia="Times New Roman"/>
                <w:color w:val="000000" w:themeColor="text1"/>
                <w14:textFill>
                  <w14:solidFill>
                    <w14:schemeClr w14:val="tx1"/>
                  </w14:solidFill>
                </w14:textFill>
              </w:rPr>
              <w:t>个人中心页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w:t>
            </w:r>
            <w:r>
              <w:rPr>
                <w:rFonts w:hint="eastAsia"/>
                <w:lang w:val="en-US" w:eastAsia="zh-CN"/>
              </w:rPr>
              <w:t>93</w:t>
            </w:r>
          </w:p>
        </w:tc>
      </w:tr>
    </w:tbl>
    <w:p>
      <w:pPr>
        <w:widowControl/>
        <w:jc w:val="left"/>
      </w:pPr>
    </w:p>
    <w:p>
      <w:pPr>
        <w:widowControl/>
        <w:jc w:val="left"/>
      </w:pPr>
      <w:bookmarkStart w:id="1431" w:name="_Toc16384"/>
      <w:bookmarkStart w:id="1432" w:name="T_个人中心页"/>
      <w:r>
        <w:rPr>
          <w:rStyle w:val="37"/>
          <w:rFonts w:hint="eastAsia"/>
          <w:lang w:val="en-US" w:eastAsia="zh-CN"/>
        </w:rPr>
        <w:t>4.4.22.1</w:t>
      </w:r>
      <w:r>
        <w:rPr>
          <w:rStyle w:val="37"/>
          <w:rFonts w:hint="eastAsia"/>
        </w:rPr>
        <w:t>个人中心页</w:t>
      </w:r>
      <w:bookmarkEnd w:id="1431"/>
      <w:bookmarkEnd w:id="1432"/>
      <w:r>
        <w:rPr>
          <w:rFonts w:hint="eastAsia"/>
          <w:color w:val="FF0000"/>
        </w:rPr>
        <w:t>：</w:t>
      </w:r>
    </w:p>
    <w:p>
      <w:pPr>
        <w:widowControl/>
        <w:jc w:val="left"/>
      </w:pPr>
      <w:r>
        <w:drawing>
          <wp:inline distT="0" distB="0" distL="114300" distR="114300">
            <wp:extent cx="5261610" cy="3263265"/>
            <wp:effectExtent l="0" t="0" r="11430" b="13335"/>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
                    <pic:cNvPicPr>
                      <a:picLocks noChangeAspect="1"/>
                    </pic:cNvPicPr>
                  </pic:nvPicPr>
                  <pic:blipFill>
                    <a:blip r:embed="rId499"/>
                    <a:stretch>
                      <a:fillRect/>
                    </a:stretch>
                  </pic:blipFill>
                  <pic:spPr>
                    <a:xfrm>
                      <a:off x="0" y="0"/>
                      <a:ext cx="5261610" cy="3263265"/>
                    </a:xfrm>
                    <a:prstGeom prst="rect">
                      <a:avLst/>
                    </a:prstGeom>
                    <a:noFill/>
                    <a:ln w="9525">
                      <a:noFill/>
                    </a:ln>
                  </pic:spPr>
                </pic:pic>
              </a:graphicData>
            </a:graphic>
          </wp:inline>
        </w:drawing>
      </w:r>
    </w:p>
    <w:p>
      <w:pPr>
        <w:widowControl/>
        <w:jc w:val="left"/>
        <w:rPr>
          <w:rFonts w:eastAsiaTheme="minorEastAsia"/>
          <w:color w:val="FF0000"/>
        </w:rPr>
      </w:pPr>
      <w:bookmarkStart w:id="1433" w:name="_Toc23440"/>
      <w:r>
        <w:rPr>
          <w:rStyle w:val="37"/>
          <w:rFonts w:hint="eastAsia"/>
          <w:lang w:val="en-US" w:eastAsia="zh-CN"/>
        </w:rPr>
        <w:t>4.4.22.2</w:t>
      </w:r>
      <w:r>
        <w:rPr>
          <w:rStyle w:val="37"/>
          <w:rFonts w:hint="eastAsia"/>
        </w:rPr>
        <w:t>对话框图</w:t>
      </w:r>
      <w:bookmarkEnd w:id="1433"/>
      <w:r>
        <w:rPr>
          <w:rFonts w:hint="eastAsia"/>
          <w:color w:val="FF0000"/>
        </w:rPr>
        <w:t>：</w:t>
      </w:r>
    </w:p>
    <w:p>
      <w:pPr>
        <w:widowControl/>
        <w:jc w:val="left"/>
      </w:pPr>
      <w:r>
        <w:drawing>
          <wp:inline distT="0" distB="0" distL="114300" distR="114300">
            <wp:extent cx="5067300" cy="3771900"/>
            <wp:effectExtent l="0" t="0" r="7620" b="7620"/>
            <wp:docPr id="3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7"/>
                    <pic:cNvPicPr>
                      <a:picLocks noChangeAspect="1"/>
                    </pic:cNvPicPr>
                  </pic:nvPicPr>
                  <pic:blipFill>
                    <a:blip r:embed="rId500"/>
                    <a:stretch>
                      <a:fillRect/>
                    </a:stretch>
                  </pic:blipFill>
                  <pic:spPr>
                    <a:xfrm>
                      <a:off x="0" y="0"/>
                      <a:ext cx="5067300" cy="3771900"/>
                    </a:xfrm>
                    <a:prstGeom prst="rect">
                      <a:avLst/>
                    </a:prstGeom>
                    <a:noFill/>
                    <a:ln w="9525">
                      <a:noFill/>
                    </a:ln>
                  </pic:spPr>
                </pic:pic>
              </a:graphicData>
            </a:graphic>
          </wp:inline>
        </w:drawing>
      </w:r>
    </w:p>
    <w:p>
      <w:pPr>
        <w:widowControl/>
        <w:jc w:val="left"/>
        <w:rPr>
          <w:rFonts w:ascii="宋体" w:hAnsi="宋体" w:cs="宋体"/>
          <w:kern w:val="0"/>
          <w:sz w:val="24"/>
          <w:lang w:bidi="ar"/>
        </w:rPr>
      </w:pPr>
    </w:p>
    <w:p/>
    <w:p>
      <w:pPr>
        <w:pStyle w:val="4"/>
      </w:pPr>
      <w:bookmarkStart w:id="1434" w:name="_Toc20151"/>
      <w:bookmarkStart w:id="1435" w:name="_Toc5971"/>
      <w:bookmarkStart w:id="1436" w:name="_Toc27058"/>
      <w:bookmarkStart w:id="1437" w:name="_Toc19881"/>
      <w:r>
        <w:rPr>
          <w:rFonts w:hint="eastAsia"/>
        </w:rPr>
        <w:t>4.4.23教师</w:t>
      </w:r>
      <w:bookmarkEnd w:id="1434"/>
      <w:r>
        <w:rPr>
          <w:rFonts w:hint="eastAsia"/>
        </w:rPr>
        <w:t>修改联系方式</w:t>
      </w:r>
      <w:bookmarkEnd w:id="1435"/>
      <w:bookmarkEnd w:id="1436"/>
      <w:bookmarkEnd w:id="1437"/>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T-3-2</w:t>
            </w:r>
            <w:r>
              <w:rPr>
                <w:rFonts w:eastAsia="Times New Roman"/>
              </w:rPr>
              <w:t xml:space="preserve"> ,</w:t>
            </w:r>
            <w:r>
              <w:rPr>
                <w:rFonts w:hint="eastAsia" w:eastAsia="Times New Roman"/>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教师表示需要修改自己的联系方式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1.教师获取自己的主要信息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3-2.0教师点击头像，进入</w:t>
            </w:r>
            <w:r>
              <w:rPr>
                <w:b/>
                <w:bCs/>
                <w:color w:val="1F4E79" w:themeColor="accent1" w:themeShade="80"/>
              </w:rPr>
              <w:fldChar w:fldCharType="begin"/>
            </w:r>
            <w:r>
              <w:rPr>
                <w:b/>
                <w:bCs/>
                <w:color w:val="1F4E79" w:themeColor="accent1" w:themeShade="80"/>
              </w:rPr>
              <w:instrText xml:space="preserve"> HYPERLINK \l "T_个人中心页1"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1.输入qq | WeChat | E-mail 信息</w:t>
            </w:r>
          </w:p>
          <w:p>
            <w:pPr>
              <w:rPr>
                <w:rFonts w:eastAsiaTheme="minorEastAsia"/>
              </w:rPr>
            </w:pPr>
            <w:r>
              <w:rPr>
                <w:rFonts w:hint="eastAsia" w:eastAsia="Times New Roman"/>
              </w:rPr>
              <w:t>2.点击修改，修改联系方式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3-2.1 修改qq</w:t>
            </w:r>
          </w:p>
          <w:p>
            <w:pPr>
              <w:rPr>
                <w:rFonts w:eastAsia="Times New Roman"/>
              </w:rPr>
            </w:pPr>
            <w:r>
              <w:rPr>
                <w:rFonts w:hint="eastAsia" w:eastAsia="Times New Roman"/>
              </w:rPr>
              <w:t>2.修改WeChat</w:t>
            </w:r>
          </w:p>
          <w:p>
            <w:pPr>
              <w:rPr>
                <w:rFonts w:eastAsia="Times New Roman"/>
              </w:rPr>
            </w:pPr>
            <w:r>
              <w:rPr>
                <w:rFonts w:hint="eastAsia" w:eastAsia="Times New Roman"/>
              </w:rPr>
              <w:t>3.修改e-mail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3.2.0E1邮箱不正确</w:t>
            </w:r>
          </w:p>
          <w:p>
            <w:pPr>
              <w:rPr>
                <w:rFonts w:eastAsiaTheme="minorEastAsia"/>
              </w:rPr>
            </w:pPr>
            <w:r>
              <w:fldChar w:fldCharType="begin"/>
            </w:r>
            <w:r>
              <w:instrText xml:space="preserve"> HYPERLINK \l "T_系统提示信息3" </w:instrText>
            </w:r>
            <w:r>
              <w:fldChar w:fldCharType="separate"/>
            </w:r>
            <w:r>
              <w:rPr>
                <w:rFonts w:hint="eastAsia"/>
                <w:lang w:val="en-US" w:eastAsia="zh-CN"/>
              </w:rPr>
              <w:t>E1</w:t>
            </w:r>
            <w:r>
              <w:rPr>
                <w:rStyle w:val="31"/>
                <w:rFonts w:hint="eastAsia" w:eastAsia="Times New Roman"/>
              </w:rPr>
              <w:t>.系统提示信息：邮箱格式不匹配</w:t>
            </w:r>
            <w:r>
              <w:rPr>
                <w:rStyle w:val="31"/>
                <w:rFonts w:hint="eastAsia" w:eastAsia="Times New Roman"/>
              </w:rPr>
              <w:fldChar w:fldCharType="end"/>
            </w:r>
          </w:p>
          <w:p>
            <w:pPr>
              <w:rPr>
                <w:rFonts w:eastAsia="Times New Roman"/>
                <w:b/>
                <w:bCs/>
              </w:rPr>
            </w:pPr>
            <w:r>
              <w:rPr>
                <w:rFonts w:hint="eastAsia" w:eastAsia="Times New Roman"/>
                <w:b/>
                <w:bCs/>
              </w:rPr>
              <w:t>3.2.0E2邮箱验证码不正确</w:t>
            </w:r>
          </w:p>
          <w:p>
            <w:pPr>
              <w:rPr>
                <w:rFonts w:eastAsia="Times New Roman"/>
              </w:rPr>
            </w:pPr>
            <w:r>
              <w:fldChar w:fldCharType="begin"/>
            </w:r>
            <w:r>
              <w:instrText xml:space="preserve"> HYPERLINK \l "T_系统提示信息4" </w:instrText>
            </w:r>
            <w:r>
              <w:fldChar w:fldCharType="separate"/>
            </w:r>
            <w:r>
              <w:rPr>
                <w:rFonts w:hint="eastAsia"/>
                <w:lang w:val="en-US" w:eastAsia="zh-CN"/>
              </w:rPr>
              <w:t>E2</w:t>
            </w:r>
            <w:r>
              <w:rPr>
                <w:rStyle w:val="31"/>
                <w:rFonts w:hint="eastAsia" w:eastAsia="Times New Roman"/>
              </w:rPr>
              <w:t>.系统提示信息：邮箱验证码不正确</w:t>
            </w:r>
            <w:r>
              <w:rPr>
                <w:rStyle w:val="31"/>
                <w:rFonts w:hint="eastAsia" w:eastAsia="Times New Roman"/>
              </w:rPr>
              <w:fldChar w:fldCharType="end"/>
            </w:r>
          </w:p>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 xml:space="preserve">3-2.0 </w:t>
            </w:r>
            <w:r>
              <w:rPr>
                <w:rFonts w:hint="eastAsia" w:eastAsia="Times New Roman"/>
                <w:color w:val="000000" w:themeColor="text1"/>
                <w14:textFill>
                  <w14:solidFill>
                    <w14:schemeClr w14:val="tx1"/>
                  </w14:solidFill>
                </w14:textFill>
              </w:rPr>
              <w:t>输入qq | WeChat | E-mail 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 xml:space="preserve">3-2.0 </w:t>
            </w:r>
            <w:r>
              <w:rPr>
                <w:rFonts w:hint="eastAsia" w:eastAsia="Times New Roman"/>
                <w:color w:val="000000" w:themeColor="text1"/>
                <w14:textFill>
                  <w14:solidFill>
                    <w14:schemeClr w14:val="tx1"/>
                  </w14:solidFill>
                </w14:textFill>
              </w:rPr>
              <w:t>qq | WeChat | E-mail 修改后信息</w:t>
            </w:r>
            <w:r>
              <w:rPr>
                <w:rFonts w:hint="eastAsia"/>
                <w:color w:val="000000" w:themeColor="text1"/>
                <w:lang w:val="en-US" w:eastAsia="zh-CN"/>
                <w14:textFill>
                  <w14:solidFill>
                    <w14:schemeClr w14:val="tx1"/>
                  </w14:solidFill>
                </w14:textFill>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1.01</w:t>
            </w:r>
          </w:p>
        </w:tc>
      </w:tr>
    </w:tbl>
    <w:p>
      <w:pPr>
        <w:widowControl/>
        <w:jc w:val="left"/>
      </w:pPr>
      <w:bookmarkStart w:id="1438" w:name="T_个人中心页1"/>
      <w:bookmarkStart w:id="1439" w:name="_Toc23363"/>
      <w:r>
        <w:rPr>
          <w:rStyle w:val="37"/>
          <w:rFonts w:hint="eastAsia"/>
          <w:lang w:val="en-US" w:eastAsia="zh-CN"/>
        </w:rPr>
        <w:t>4.4.23.1</w:t>
      </w:r>
      <w:r>
        <w:rPr>
          <w:rStyle w:val="37"/>
          <w:rFonts w:hint="eastAsia"/>
        </w:rPr>
        <w:t>个人中心页</w:t>
      </w:r>
      <w:bookmarkEnd w:id="1438"/>
      <w:bookmarkEnd w:id="1439"/>
      <w:r>
        <w:rPr>
          <w:rFonts w:hint="eastAsia"/>
          <w:color w:val="FF0000"/>
        </w:rPr>
        <w:t>：</w:t>
      </w:r>
    </w:p>
    <w:p>
      <w:pPr>
        <w:widowControl/>
        <w:jc w:val="left"/>
      </w:pPr>
      <w:r>
        <w:drawing>
          <wp:inline distT="0" distB="0" distL="114300" distR="114300">
            <wp:extent cx="5261610" cy="3263265"/>
            <wp:effectExtent l="0" t="0" r="11430" b="13335"/>
            <wp:docPr id="3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9"/>
                    <pic:cNvPicPr>
                      <a:picLocks noChangeAspect="1"/>
                    </pic:cNvPicPr>
                  </pic:nvPicPr>
                  <pic:blipFill>
                    <a:blip r:embed="rId499"/>
                    <a:stretch>
                      <a:fillRect/>
                    </a:stretch>
                  </pic:blipFill>
                  <pic:spPr>
                    <a:xfrm>
                      <a:off x="0" y="0"/>
                      <a:ext cx="5261610" cy="3263265"/>
                    </a:xfrm>
                    <a:prstGeom prst="rect">
                      <a:avLst/>
                    </a:prstGeom>
                    <a:noFill/>
                    <a:ln w="9525">
                      <a:noFill/>
                    </a:ln>
                  </pic:spPr>
                </pic:pic>
              </a:graphicData>
            </a:graphic>
          </wp:inline>
        </w:drawing>
      </w:r>
    </w:p>
    <w:p>
      <w:pPr>
        <w:numPr>
          <w:ilvl w:val="0"/>
          <w:numId w:val="0"/>
        </w:numPr>
        <w:rPr>
          <w:color w:val="FF0000"/>
        </w:rPr>
      </w:pPr>
      <w:bookmarkStart w:id="1440" w:name="_Toc5127"/>
      <w:bookmarkStart w:id="1441" w:name="T_系统提示信息3"/>
      <w:r>
        <w:rPr>
          <w:rStyle w:val="37"/>
          <w:rFonts w:hint="eastAsia"/>
          <w:lang w:val="en-US" w:eastAsia="zh-CN"/>
        </w:rPr>
        <w:t>4.4.23.2</w:t>
      </w:r>
      <w:r>
        <w:rPr>
          <w:rStyle w:val="37"/>
          <w:rFonts w:hint="eastAsia"/>
        </w:rPr>
        <w:t>系统提示信息</w:t>
      </w:r>
      <w:bookmarkEnd w:id="1440"/>
      <w:bookmarkEnd w:id="1441"/>
      <w:r>
        <w:rPr>
          <w:rFonts w:hint="eastAsia"/>
          <w:color w:val="FF0000"/>
        </w:rPr>
        <w:t>：邮箱格式不匹配</w:t>
      </w:r>
    </w:p>
    <w:p>
      <w:pPr>
        <w:rPr>
          <w:color w:val="FF0000"/>
        </w:rPr>
      </w:pPr>
      <w:r>
        <w:drawing>
          <wp:inline distT="0" distB="0" distL="114300" distR="114300">
            <wp:extent cx="2895600" cy="1695450"/>
            <wp:effectExtent l="0" t="0" r="0" b="11430"/>
            <wp:docPr id="3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0"/>
                    <pic:cNvPicPr>
                      <a:picLocks noChangeAspect="1"/>
                    </pic:cNvPicPr>
                  </pic:nvPicPr>
                  <pic:blipFill>
                    <a:blip r:embed="rId501"/>
                    <a:stretch>
                      <a:fillRect/>
                    </a:stretch>
                  </pic:blipFill>
                  <pic:spPr>
                    <a:xfrm>
                      <a:off x="0" y="0"/>
                      <a:ext cx="2895600" cy="1695450"/>
                    </a:xfrm>
                    <a:prstGeom prst="rect">
                      <a:avLst/>
                    </a:prstGeom>
                    <a:noFill/>
                    <a:ln w="9525">
                      <a:noFill/>
                    </a:ln>
                  </pic:spPr>
                </pic:pic>
              </a:graphicData>
            </a:graphic>
          </wp:inline>
        </w:drawing>
      </w:r>
    </w:p>
    <w:p>
      <w:pPr>
        <w:rPr>
          <w:color w:val="FF0000"/>
        </w:rPr>
      </w:pPr>
      <w:bookmarkStart w:id="1442" w:name="_Toc23255"/>
      <w:bookmarkStart w:id="1443" w:name="T_系统提示信息4"/>
      <w:r>
        <w:rPr>
          <w:rStyle w:val="37"/>
          <w:rFonts w:hint="eastAsia"/>
          <w:lang w:val="en-US" w:eastAsia="zh-CN"/>
        </w:rPr>
        <w:t>4.4.23.3</w:t>
      </w:r>
      <w:r>
        <w:rPr>
          <w:rStyle w:val="37"/>
          <w:rFonts w:hint="eastAsia"/>
        </w:rPr>
        <w:t>系统提示信息</w:t>
      </w:r>
      <w:bookmarkEnd w:id="1442"/>
      <w:bookmarkEnd w:id="1443"/>
      <w:r>
        <w:rPr>
          <w:rFonts w:hint="eastAsia"/>
          <w:color w:val="FF0000"/>
        </w:rPr>
        <w:t>：邮箱验证码不正确</w:t>
      </w:r>
    </w:p>
    <w:p>
      <w:pPr>
        <w:widowControl/>
        <w:jc w:val="left"/>
      </w:pPr>
      <w:r>
        <w:drawing>
          <wp:inline distT="0" distB="0" distL="114300" distR="114300">
            <wp:extent cx="2867025" cy="1695450"/>
            <wp:effectExtent l="0" t="0" r="13335" b="11430"/>
            <wp:docPr id="3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1"/>
                    <pic:cNvPicPr>
                      <a:picLocks noChangeAspect="1"/>
                    </pic:cNvPicPr>
                  </pic:nvPicPr>
                  <pic:blipFill>
                    <a:blip r:embed="rId502"/>
                    <a:stretch>
                      <a:fillRect/>
                    </a:stretch>
                  </pic:blipFill>
                  <pic:spPr>
                    <a:xfrm>
                      <a:off x="0" y="0"/>
                      <a:ext cx="2867025" cy="1695450"/>
                    </a:xfrm>
                    <a:prstGeom prst="rect">
                      <a:avLst/>
                    </a:prstGeom>
                    <a:noFill/>
                    <a:ln w="9525">
                      <a:noFill/>
                    </a:ln>
                  </pic:spPr>
                </pic:pic>
              </a:graphicData>
            </a:graphic>
          </wp:inline>
        </w:drawing>
      </w:r>
    </w:p>
    <w:p>
      <w:pPr>
        <w:widowControl/>
        <w:jc w:val="left"/>
      </w:pPr>
      <w:bookmarkStart w:id="1444" w:name="_Toc14338"/>
      <w:r>
        <w:rPr>
          <w:rStyle w:val="37"/>
          <w:rFonts w:hint="eastAsia"/>
          <w:lang w:val="en-US" w:eastAsia="zh-CN"/>
        </w:rPr>
        <w:t>4.4.23.4</w:t>
      </w:r>
      <w:r>
        <w:rPr>
          <w:rStyle w:val="37"/>
          <w:rFonts w:hint="eastAsia"/>
        </w:rPr>
        <w:t>对话框图</w:t>
      </w:r>
      <w:bookmarkEnd w:id="1444"/>
      <w:r>
        <w:rPr>
          <w:rFonts w:hint="eastAsia"/>
          <w:color w:val="FF0000"/>
        </w:rPr>
        <w:t>：</w:t>
      </w:r>
    </w:p>
    <w:p>
      <w:r>
        <w:drawing>
          <wp:inline distT="0" distB="0" distL="114300" distR="114300">
            <wp:extent cx="5271135" cy="3514090"/>
            <wp:effectExtent l="0" t="0" r="1905" b="6350"/>
            <wp:docPr id="3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9"/>
                    <pic:cNvPicPr>
                      <a:picLocks noChangeAspect="1"/>
                    </pic:cNvPicPr>
                  </pic:nvPicPr>
                  <pic:blipFill>
                    <a:blip r:embed="rId503"/>
                    <a:stretch>
                      <a:fillRect/>
                    </a:stretch>
                  </pic:blipFill>
                  <pic:spPr>
                    <a:xfrm>
                      <a:off x="0" y="0"/>
                      <a:ext cx="5271135" cy="3514090"/>
                    </a:xfrm>
                    <a:prstGeom prst="rect">
                      <a:avLst/>
                    </a:prstGeom>
                    <a:noFill/>
                    <a:ln w="9525">
                      <a:noFill/>
                    </a:ln>
                  </pic:spPr>
                </pic:pic>
              </a:graphicData>
            </a:graphic>
          </wp:inline>
        </w:drawing>
      </w:r>
    </w:p>
    <w:p>
      <w:pPr>
        <w:pStyle w:val="4"/>
      </w:pPr>
      <w:bookmarkStart w:id="1445" w:name="_Toc17760"/>
      <w:bookmarkStart w:id="1446" w:name="_Toc12432"/>
      <w:bookmarkStart w:id="1447" w:name="_Toc21979"/>
      <w:bookmarkStart w:id="1448" w:name="_Toc15584"/>
      <w:r>
        <w:rPr>
          <w:rFonts w:hint="eastAsia"/>
        </w:rPr>
        <w:t>4.4.24教师</w:t>
      </w:r>
      <w:bookmarkEnd w:id="1445"/>
      <w:r>
        <w:rPr>
          <w:rFonts w:hint="eastAsia"/>
        </w:rPr>
        <w:t>查看我的项目</w:t>
      </w:r>
      <w:bookmarkEnd w:id="1446"/>
      <w:bookmarkEnd w:id="1447"/>
      <w:bookmarkEnd w:id="1448"/>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T-3-3</w:t>
            </w:r>
            <w:r>
              <w:rPr>
                <w:rFonts w:eastAsia="Times New Roman"/>
              </w:rPr>
              <w:t xml:space="preserve"> ,</w:t>
            </w:r>
            <w:r>
              <w:rPr>
                <w:rFonts w:hint="eastAsia" w:eastAsia="Times New Roman"/>
              </w:rPr>
              <w:t>查看我的项目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教师查看自己参与的项目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教师表示需要查看自己参与的项目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p>
            <w:pPr>
              <w:rPr>
                <w:rFonts w:eastAsia="Times New Roman"/>
              </w:rPr>
            </w:pPr>
            <w:r>
              <w:rPr>
                <w:rFonts w:hint="eastAsia" w:eastAsia="Times New Roman"/>
              </w:rPr>
              <w:t>3.教师参与该项目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1.教师获取自己参与项目的主要信息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3-3.0教师点击头像，进入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FF0000"/>
              </w:rPr>
            </w:pPr>
            <w:r>
              <w:rPr>
                <w:rFonts w:hint="eastAsia" w:eastAsia="Times New Roman"/>
              </w:rPr>
              <w:t>1.点击我的项目，进入</w:t>
            </w:r>
            <w:r>
              <w:rPr>
                <w:color w:val="1F4E79" w:themeColor="accent1" w:themeShade="80"/>
              </w:rPr>
              <w:fldChar w:fldCharType="begin"/>
            </w:r>
            <w:r>
              <w:rPr>
                <w:color w:val="1F4E79" w:themeColor="accent1" w:themeShade="80"/>
              </w:rPr>
              <w:instrText xml:space="preserve"> HYPERLINK \l "T我的项目页" </w:instrText>
            </w:r>
            <w:r>
              <w:rPr>
                <w:color w:val="1F4E79" w:themeColor="accent1" w:themeShade="80"/>
              </w:rPr>
              <w:fldChar w:fldCharType="separate"/>
            </w:r>
            <w:r>
              <w:rPr>
                <w:rStyle w:val="31"/>
                <w:rFonts w:hint="eastAsia" w:eastAsia="Times New Roman"/>
                <w:color w:val="1F4E79" w:themeColor="accent1" w:themeShade="80"/>
              </w:rPr>
              <w:t>我的项目页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2.点击项目，进入</w:t>
            </w:r>
            <w:r>
              <w:rPr>
                <w:color w:val="1F4E79" w:themeColor="accent1" w:themeShade="80"/>
              </w:rPr>
              <w:fldChar w:fldCharType="begin"/>
            </w:r>
            <w:r>
              <w:rPr>
                <w:color w:val="1F4E79" w:themeColor="accent1" w:themeShade="80"/>
              </w:rPr>
              <w:instrText xml:space="preserve"> HYPERLINK \l "T_项目主页" </w:instrText>
            </w:r>
            <w:r>
              <w:rPr>
                <w:color w:val="1F4E79" w:themeColor="accent1" w:themeShade="80"/>
              </w:rPr>
              <w:fldChar w:fldCharType="separate"/>
            </w:r>
            <w:r>
              <w:rPr>
                <w:rStyle w:val="31"/>
                <w:rFonts w:hint="eastAsia" w:eastAsia="Times New Roman"/>
                <w:color w:val="1F4E79" w:themeColor="accent1" w:themeShade="80"/>
              </w:rPr>
              <w:t>项目主页</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3.3.0E1邮箱不正确</w:t>
            </w:r>
          </w:p>
          <w:p>
            <w:pPr>
              <w:rPr>
                <w:rFonts w:eastAsiaTheme="minorEastAsia"/>
              </w:rPr>
            </w:pPr>
            <w:r>
              <w:rPr>
                <w:rFonts w:hint="eastAsia"/>
                <w:lang w:val="en-US" w:eastAsia="zh-CN"/>
              </w:rPr>
              <w:t>E</w:t>
            </w:r>
            <w:r>
              <w:rPr>
                <w:rFonts w:hint="eastAsia" w:eastAsia="Times New Roman"/>
              </w:rPr>
              <w:t>1.系统提示信息：邮箱格式不匹配</w:t>
            </w:r>
          </w:p>
          <w:p>
            <w:pPr>
              <w:rPr>
                <w:rFonts w:eastAsia="Times New Roman"/>
                <w:b/>
                <w:bCs/>
              </w:rPr>
            </w:pPr>
            <w:r>
              <w:rPr>
                <w:rFonts w:hint="eastAsia" w:eastAsia="Times New Roman"/>
                <w:b/>
                <w:bCs/>
              </w:rPr>
              <w:t>3.3.0E2邮箱验证码不正确</w:t>
            </w:r>
          </w:p>
          <w:p>
            <w:pPr>
              <w:rPr>
                <w:rFonts w:eastAsia="Times New Roman"/>
              </w:rPr>
            </w:pPr>
            <w:r>
              <w:rPr>
                <w:rFonts w:hint="eastAsia"/>
                <w:lang w:val="en-US" w:eastAsia="zh-CN"/>
              </w:rPr>
              <w:t>E2</w:t>
            </w:r>
            <w:r>
              <w:rPr>
                <w:rFonts w:hint="eastAsia" w:eastAsia="Times New Roman"/>
              </w:rPr>
              <w:t>.系统提示信息：邮箱验证码不正确</w:t>
            </w:r>
          </w:p>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 xml:space="preserve">3-3.0 </w:t>
            </w:r>
            <w:r>
              <w:rPr>
                <w:rFonts w:hint="eastAsia" w:eastAsia="Times New Roman"/>
                <w:color w:val="000000" w:themeColor="text1"/>
                <w14:textFill>
                  <w14:solidFill>
                    <w14:schemeClr w14:val="tx1"/>
                  </w14:solidFill>
                </w14:textFill>
              </w:rPr>
              <w:t>我的项目页</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E1，E2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1.11</w:t>
            </w:r>
          </w:p>
        </w:tc>
      </w:tr>
    </w:tbl>
    <w:p>
      <w:pPr>
        <w:widowControl/>
        <w:jc w:val="left"/>
        <w:rPr>
          <w:rFonts w:ascii="宋体" w:hAnsi="宋体" w:cs="宋体"/>
          <w:kern w:val="0"/>
          <w:sz w:val="24"/>
          <w:lang w:bidi="ar"/>
        </w:rPr>
      </w:pPr>
    </w:p>
    <w:p>
      <w:pPr>
        <w:widowControl/>
        <w:jc w:val="left"/>
      </w:pPr>
    </w:p>
    <w:p>
      <w:pPr>
        <w:widowControl/>
        <w:jc w:val="left"/>
      </w:pPr>
    </w:p>
    <w:p>
      <w:bookmarkStart w:id="1449" w:name="T我的项目页"/>
      <w:bookmarkStart w:id="1450" w:name="_Toc1429"/>
      <w:r>
        <w:rPr>
          <w:rStyle w:val="37"/>
          <w:rFonts w:hint="eastAsia"/>
          <w:lang w:val="en-US" w:eastAsia="zh-CN"/>
        </w:rPr>
        <w:t>4.4.24.1</w:t>
      </w:r>
      <w:r>
        <w:rPr>
          <w:rStyle w:val="37"/>
          <w:rFonts w:hint="eastAsia"/>
        </w:rPr>
        <w:t>我的项目页</w:t>
      </w:r>
      <w:bookmarkEnd w:id="1449"/>
      <w:bookmarkEnd w:id="1450"/>
      <w:r>
        <w:rPr>
          <w:rFonts w:hint="eastAsia"/>
          <w:color w:val="FF0000"/>
        </w:rPr>
        <w:t>：</w:t>
      </w:r>
    </w:p>
    <w:p>
      <w:pPr>
        <w:widowControl/>
        <w:jc w:val="left"/>
      </w:pPr>
      <w:r>
        <w:drawing>
          <wp:inline distT="0" distB="0" distL="114300" distR="114300">
            <wp:extent cx="5272405" cy="3344545"/>
            <wp:effectExtent l="0" t="0" r="635" b="8255"/>
            <wp:docPr id="34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0"/>
                    <pic:cNvPicPr>
                      <a:picLocks noChangeAspect="1"/>
                    </pic:cNvPicPr>
                  </pic:nvPicPr>
                  <pic:blipFill>
                    <a:blip r:embed="rId504"/>
                    <a:stretch>
                      <a:fillRect/>
                    </a:stretch>
                  </pic:blipFill>
                  <pic:spPr>
                    <a:xfrm>
                      <a:off x="0" y="0"/>
                      <a:ext cx="5272405" cy="3344545"/>
                    </a:xfrm>
                    <a:prstGeom prst="rect">
                      <a:avLst/>
                    </a:prstGeom>
                    <a:noFill/>
                    <a:ln w="9525">
                      <a:noFill/>
                    </a:ln>
                  </pic:spPr>
                </pic:pic>
              </a:graphicData>
            </a:graphic>
          </wp:inline>
        </w:drawing>
      </w:r>
    </w:p>
    <w:p>
      <w:pPr>
        <w:widowControl/>
        <w:jc w:val="left"/>
      </w:pPr>
      <w:bookmarkStart w:id="1451" w:name="_Toc24632"/>
      <w:bookmarkStart w:id="1452" w:name="T_项目主页"/>
      <w:r>
        <w:rPr>
          <w:rStyle w:val="37"/>
          <w:rFonts w:hint="eastAsia"/>
          <w:lang w:val="en-US" w:eastAsia="zh-CN"/>
        </w:rPr>
        <w:t>4.4.24.2</w:t>
      </w:r>
      <w:r>
        <w:rPr>
          <w:rStyle w:val="37"/>
          <w:rFonts w:hint="eastAsia"/>
        </w:rPr>
        <w:t>项目主页</w:t>
      </w:r>
      <w:bookmarkEnd w:id="1451"/>
      <w:bookmarkEnd w:id="1452"/>
      <w:r>
        <w:rPr>
          <w:rFonts w:hint="eastAsia"/>
          <w:color w:val="FF0000"/>
        </w:rPr>
        <w:t>：</w:t>
      </w:r>
    </w:p>
    <w:p>
      <w:pPr>
        <w:widowControl/>
        <w:jc w:val="left"/>
      </w:pPr>
      <w:r>
        <w:drawing>
          <wp:inline distT="0" distB="0" distL="114300" distR="114300">
            <wp:extent cx="5264785" cy="3424555"/>
            <wp:effectExtent l="0" t="0" r="8255" b="4445"/>
            <wp:docPr id="4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3"/>
                    <pic:cNvPicPr>
                      <a:picLocks noChangeAspect="1"/>
                    </pic:cNvPicPr>
                  </pic:nvPicPr>
                  <pic:blipFill>
                    <a:blip r:embed="rId505"/>
                    <a:stretch>
                      <a:fillRect/>
                    </a:stretch>
                  </pic:blipFill>
                  <pic:spPr>
                    <a:xfrm>
                      <a:off x="0" y="0"/>
                      <a:ext cx="5264785" cy="3424555"/>
                    </a:xfrm>
                    <a:prstGeom prst="rect">
                      <a:avLst/>
                    </a:prstGeom>
                    <a:noFill/>
                    <a:ln w="9525">
                      <a:noFill/>
                    </a:ln>
                  </pic:spPr>
                </pic:pic>
              </a:graphicData>
            </a:graphic>
          </wp:inline>
        </w:drawing>
      </w:r>
    </w:p>
    <w:p>
      <w:pPr>
        <w:widowControl/>
        <w:jc w:val="left"/>
      </w:pPr>
      <w:bookmarkStart w:id="1453" w:name="_Toc16886"/>
      <w:r>
        <w:rPr>
          <w:rStyle w:val="37"/>
          <w:rFonts w:hint="eastAsia"/>
          <w:lang w:val="en-US" w:eastAsia="zh-CN"/>
        </w:rPr>
        <w:t>4.4.24.3</w:t>
      </w:r>
      <w:r>
        <w:rPr>
          <w:rStyle w:val="37"/>
          <w:rFonts w:hint="eastAsia"/>
        </w:rPr>
        <w:t>对话框图</w:t>
      </w:r>
      <w:bookmarkEnd w:id="1453"/>
      <w:r>
        <w:rPr>
          <w:rFonts w:hint="eastAsia"/>
          <w:color w:val="FF0000"/>
        </w:rPr>
        <w:t>：</w:t>
      </w:r>
    </w:p>
    <w:p>
      <w:pPr>
        <w:widowControl/>
        <w:jc w:val="left"/>
      </w:pPr>
      <w:r>
        <w:drawing>
          <wp:inline distT="0" distB="0" distL="114300" distR="114300">
            <wp:extent cx="5000625" cy="3714750"/>
            <wp:effectExtent l="0" t="0" r="13335" b="3810"/>
            <wp:docPr id="4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2"/>
                    <pic:cNvPicPr>
                      <a:picLocks noChangeAspect="1"/>
                    </pic:cNvPicPr>
                  </pic:nvPicPr>
                  <pic:blipFill>
                    <a:blip r:embed="rId506"/>
                    <a:stretch>
                      <a:fillRect/>
                    </a:stretch>
                  </pic:blipFill>
                  <pic:spPr>
                    <a:xfrm>
                      <a:off x="0" y="0"/>
                      <a:ext cx="5000625" cy="3714750"/>
                    </a:xfrm>
                    <a:prstGeom prst="rect">
                      <a:avLst/>
                    </a:prstGeom>
                    <a:noFill/>
                    <a:ln w="9525">
                      <a:noFill/>
                    </a:ln>
                  </pic:spPr>
                </pic:pic>
              </a:graphicData>
            </a:graphic>
          </wp:inline>
        </w:drawing>
      </w:r>
    </w:p>
    <w:p/>
    <w:p>
      <w:pPr>
        <w:pStyle w:val="4"/>
      </w:pPr>
      <w:bookmarkStart w:id="1454" w:name="_Toc2248"/>
      <w:bookmarkStart w:id="1455" w:name="_Toc18736"/>
      <w:bookmarkStart w:id="1456" w:name="_Toc22521"/>
      <w:bookmarkStart w:id="1457" w:name="_Toc14546"/>
      <w:r>
        <w:rPr>
          <w:rFonts w:hint="eastAsia"/>
        </w:rPr>
        <w:t>4.4.25教师</w:t>
      </w:r>
      <w:bookmarkEnd w:id="1454"/>
      <w:r>
        <w:rPr>
          <w:rFonts w:hint="eastAsia"/>
        </w:rPr>
        <w:t>修改密码</w:t>
      </w:r>
      <w:bookmarkEnd w:id="1455"/>
      <w:bookmarkEnd w:id="1456"/>
      <w:bookmarkEnd w:id="1457"/>
    </w:p>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T-3-4</w:t>
            </w:r>
            <w:r>
              <w:rPr>
                <w:rFonts w:eastAsia="Times New Roman"/>
              </w:rPr>
              <w:t xml:space="preserve"> ,</w:t>
            </w:r>
            <w:r>
              <w:rPr>
                <w:rFonts w:hint="eastAsia" w:eastAsia="Times New Roman"/>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教师更换自己的密码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教师表示需要更换密码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1.教师得到个人主要信息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color w:val="FF0000"/>
              </w:rPr>
            </w:pPr>
            <w:r>
              <w:rPr>
                <w:rFonts w:hint="eastAsia" w:eastAsia="Times New Roman"/>
                <w:b/>
                <w:bCs/>
              </w:rPr>
              <w:t>3-4.0教师点击头像，进入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1.点击修改密码，进入</w:t>
            </w:r>
            <w:r>
              <w:rPr>
                <w:color w:val="1F4E79" w:themeColor="accent1" w:themeShade="80"/>
              </w:rPr>
              <w:fldChar w:fldCharType="begin"/>
            </w:r>
            <w:r>
              <w:rPr>
                <w:color w:val="1F4E79" w:themeColor="accent1" w:themeShade="80"/>
              </w:rPr>
              <w:instrText xml:space="preserve"> HYPERLINK \l "T_修改密码页" </w:instrText>
            </w:r>
            <w:r>
              <w:rPr>
                <w:color w:val="1F4E79" w:themeColor="accent1" w:themeShade="80"/>
              </w:rPr>
              <w:fldChar w:fldCharType="separate"/>
            </w:r>
            <w:r>
              <w:rPr>
                <w:rStyle w:val="31"/>
                <w:rFonts w:hint="eastAsia" w:eastAsia="Times New Roman"/>
                <w:color w:val="1F4E79" w:themeColor="accent1" w:themeShade="80"/>
              </w:rPr>
              <w:t>修改密码页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2.写入旧密码和新密码</w:t>
            </w:r>
          </w:p>
          <w:p>
            <w:pPr>
              <w:rPr>
                <w:rFonts w:eastAsia="Times New Roman"/>
              </w:rPr>
            </w:pPr>
            <w:r>
              <w:rPr>
                <w:rFonts w:hint="eastAsia" w:eastAsia="Times New Roman"/>
              </w:rPr>
              <w:t>3.确认新密码</w:t>
            </w:r>
          </w:p>
          <w:p>
            <w:pPr>
              <w:rPr>
                <w:rFonts w:eastAsia="Times New Roman"/>
              </w:rPr>
            </w:pPr>
            <w:r>
              <w:rPr>
                <w:rFonts w:hint="eastAsia" w:eastAsia="Times New Roman"/>
              </w:rPr>
              <w:t>4.点击提交，完成修改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3-4.0E1旧密码不一致</w:t>
            </w:r>
          </w:p>
          <w:p>
            <w:pPr>
              <w:rPr>
                <w:rFonts w:eastAsia="Times New Roman"/>
              </w:rPr>
            </w:pPr>
            <w:r>
              <w:rPr>
                <w:rFonts w:hint="eastAsia"/>
                <w:lang w:val="en-US" w:eastAsia="zh-CN"/>
              </w:rPr>
              <w:t>E</w:t>
            </w:r>
            <w:r>
              <w:rPr>
                <w:rFonts w:hint="eastAsia" w:eastAsia="Times New Roman"/>
              </w:rPr>
              <w:t>1.系统提示信息：旧密码错误</w:t>
            </w:r>
          </w:p>
          <w:p>
            <w:pPr>
              <w:rPr>
                <w:rFonts w:eastAsia="Times New Roman"/>
                <w:b/>
                <w:bCs/>
              </w:rPr>
            </w:pPr>
            <w:r>
              <w:rPr>
                <w:rFonts w:hint="eastAsia" w:eastAsia="Times New Roman"/>
                <w:b/>
                <w:bCs/>
              </w:rPr>
              <w:t>3-4.0E2两次新密码不一致</w:t>
            </w:r>
          </w:p>
          <w:p>
            <w:pPr>
              <w:numPr>
                <w:ilvl w:val="0"/>
                <w:numId w:val="0"/>
              </w:numPr>
              <w:rPr>
                <w:rFonts w:eastAsia="Times New Roman"/>
              </w:rPr>
            </w:pPr>
            <w:r>
              <w:rPr>
                <w:rFonts w:hint="eastAsia"/>
                <w:lang w:val="en-US" w:eastAsia="zh-CN"/>
              </w:rPr>
              <w:t>E2.</w:t>
            </w:r>
            <w:r>
              <w:rPr>
                <w:rFonts w:hint="eastAsia" w:eastAsia="Times New Roman"/>
              </w:rPr>
              <w:t>系统提示信息：两次新密码不一致</w:t>
            </w:r>
          </w:p>
          <w:p>
            <w:pPr>
              <w:rPr>
                <w:rFonts w:eastAsiaTheme="minorEastAsia"/>
                <w:b/>
                <w:bCs/>
              </w:rPr>
            </w:pPr>
            <w:r>
              <w:rPr>
                <w:rFonts w:hint="eastAsia" w:eastAsia="Times New Roman"/>
                <w:b/>
                <w:bCs/>
              </w:rPr>
              <w:t>3-4.0E3密码长度小于6位或密码长度大于20位</w:t>
            </w:r>
          </w:p>
          <w:p>
            <w:pPr>
              <w:rPr>
                <w:rFonts w:eastAsia="Times New Roman"/>
              </w:rPr>
            </w:pPr>
            <w:r>
              <w:rPr>
                <w:rFonts w:hint="eastAsia"/>
                <w:lang w:val="en-US" w:eastAsia="zh-CN"/>
              </w:rPr>
              <w:t>E3.</w:t>
            </w:r>
            <w:r>
              <w:rPr>
                <w:rFonts w:hint="eastAsia" w:eastAsia="Times New Roman"/>
              </w:rPr>
              <w:t>系统提示信息：密码长度小于6位或密码长度大于20位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3-4.0 旧密码，新密码和确认新密码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hint="eastAsia" w:eastAsia="宋体"/>
                <w:lang w:val="en-US" w:eastAsia="zh-CN"/>
              </w:rPr>
            </w:pPr>
            <w:r>
              <w:rPr>
                <w:rFonts w:hint="eastAsia" w:eastAsia="Times New Roman"/>
              </w:rPr>
              <w:t xml:space="preserve">3-4.0 </w:t>
            </w:r>
            <w:r>
              <w:rPr>
                <w:rFonts w:hint="eastAsia"/>
                <w:color w:val="000000" w:themeColor="text1"/>
                <w:lang w:val="en-US" w:eastAsia="zh-CN"/>
                <w14:textFill>
                  <w14:solidFill>
                    <w14:schemeClr w14:val="tx1"/>
                  </w14:solidFill>
                </w14:textFill>
              </w:rPr>
              <w:t>E1,E2,E3,</w:t>
            </w:r>
            <w:r>
              <w:rPr>
                <w:rFonts w:hint="eastAsia" w:eastAsia="Times New Roman"/>
                <w:color w:val="000000" w:themeColor="text1"/>
                <w14:textFill>
                  <w14:solidFill>
                    <w14:schemeClr w14:val="tx1"/>
                  </w14:solidFill>
                </w14:textFill>
              </w:rPr>
              <w:t>修改成功信息页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1.06</w:t>
            </w:r>
          </w:p>
        </w:tc>
      </w:tr>
    </w:tbl>
    <w:p>
      <w:pPr>
        <w:widowControl/>
        <w:jc w:val="left"/>
        <w:rPr>
          <w:rFonts w:ascii="宋体" w:hAnsi="宋体" w:cs="宋体"/>
          <w:kern w:val="0"/>
          <w:sz w:val="24"/>
          <w:lang w:bidi="ar"/>
        </w:rPr>
      </w:pPr>
    </w:p>
    <w:p>
      <w:pPr>
        <w:widowControl/>
        <w:jc w:val="left"/>
        <w:rPr>
          <w:rFonts w:ascii="宋体" w:hAnsi="宋体" w:cs="宋体"/>
          <w:kern w:val="0"/>
          <w:sz w:val="24"/>
          <w:lang w:bidi="ar"/>
        </w:rPr>
      </w:pPr>
      <w:bookmarkStart w:id="1458" w:name="T_修改密码页"/>
      <w:bookmarkStart w:id="1459" w:name="_Toc29609"/>
      <w:r>
        <w:rPr>
          <w:rStyle w:val="37"/>
          <w:rFonts w:hint="eastAsia"/>
          <w:lang w:val="en-US" w:eastAsia="zh-CN"/>
        </w:rPr>
        <w:t>4.4.25.1</w:t>
      </w:r>
      <w:r>
        <w:rPr>
          <w:rStyle w:val="37"/>
          <w:rFonts w:hint="eastAsia"/>
        </w:rPr>
        <w:t>修改密码页</w:t>
      </w:r>
      <w:bookmarkEnd w:id="1458"/>
      <w:bookmarkEnd w:id="1459"/>
      <w:r>
        <w:rPr>
          <w:rFonts w:hint="eastAsia"/>
          <w:color w:val="FF0000"/>
        </w:rPr>
        <w:t>：</w:t>
      </w:r>
    </w:p>
    <w:p>
      <w:pPr>
        <w:widowControl/>
        <w:jc w:val="left"/>
      </w:pPr>
      <w:r>
        <w:drawing>
          <wp:inline distT="0" distB="0" distL="114300" distR="114300">
            <wp:extent cx="5006975" cy="3006725"/>
            <wp:effectExtent l="0" t="0" r="6985" b="10795"/>
            <wp:docPr id="4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4"/>
                    <pic:cNvPicPr>
                      <a:picLocks noChangeAspect="1"/>
                    </pic:cNvPicPr>
                  </pic:nvPicPr>
                  <pic:blipFill>
                    <a:blip r:embed="rId507"/>
                    <a:stretch>
                      <a:fillRect/>
                    </a:stretch>
                  </pic:blipFill>
                  <pic:spPr>
                    <a:xfrm>
                      <a:off x="0" y="0"/>
                      <a:ext cx="5006975" cy="3006725"/>
                    </a:xfrm>
                    <a:prstGeom prst="rect">
                      <a:avLst/>
                    </a:prstGeom>
                    <a:noFill/>
                    <a:ln w="9525">
                      <a:noFill/>
                    </a:ln>
                  </pic:spPr>
                </pic:pic>
              </a:graphicData>
            </a:graphic>
          </wp:inline>
        </w:drawing>
      </w:r>
    </w:p>
    <w:p>
      <w:bookmarkStart w:id="1460" w:name="_Toc6431"/>
      <w:bookmarkStart w:id="1461" w:name="T_系统提示信息5"/>
      <w:r>
        <w:rPr>
          <w:rStyle w:val="37"/>
          <w:rFonts w:hint="eastAsia"/>
          <w:lang w:val="en-US" w:eastAsia="zh-CN"/>
        </w:rPr>
        <w:t>4.4.25.2</w:t>
      </w:r>
      <w:r>
        <w:rPr>
          <w:rStyle w:val="37"/>
          <w:rFonts w:hint="eastAsia"/>
        </w:rPr>
        <w:t>系统提示信息</w:t>
      </w:r>
      <w:bookmarkEnd w:id="1460"/>
      <w:bookmarkEnd w:id="1461"/>
      <w:r>
        <w:rPr>
          <w:rFonts w:hint="eastAsia"/>
          <w:color w:val="FF0000"/>
        </w:rPr>
        <w:t>：旧密码错误</w:t>
      </w:r>
    </w:p>
    <w:p>
      <w:pPr>
        <w:widowControl/>
        <w:jc w:val="left"/>
      </w:pPr>
      <w:r>
        <w:drawing>
          <wp:inline distT="0" distB="0" distL="114300" distR="114300">
            <wp:extent cx="2895600" cy="1638300"/>
            <wp:effectExtent l="0" t="0" r="0" b="7620"/>
            <wp:docPr id="4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2"/>
                    <pic:cNvPicPr>
                      <a:picLocks noChangeAspect="1"/>
                    </pic:cNvPicPr>
                  </pic:nvPicPr>
                  <pic:blipFill>
                    <a:blip r:embed="rId508"/>
                    <a:stretch>
                      <a:fillRect/>
                    </a:stretch>
                  </pic:blipFill>
                  <pic:spPr>
                    <a:xfrm>
                      <a:off x="0" y="0"/>
                      <a:ext cx="2895600" cy="1638300"/>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462" w:name="_Toc18972"/>
      <w:r>
        <w:rPr>
          <w:rStyle w:val="37"/>
          <w:rFonts w:hint="eastAsia"/>
          <w:lang w:val="en-US" w:eastAsia="zh-CN"/>
        </w:rPr>
        <w:t>4.4.25.3</w:t>
      </w:r>
      <w:r>
        <w:rPr>
          <w:rStyle w:val="37"/>
          <w:rFonts w:hint="eastAsia"/>
        </w:rPr>
        <w:t>对话框图</w:t>
      </w:r>
      <w:bookmarkEnd w:id="1462"/>
      <w:r>
        <w:rPr>
          <w:rFonts w:hint="eastAsia"/>
          <w:color w:val="FF0000"/>
        </w:rPr>
        <w:t>：</w:t>
      </w:r>
    </w:p>
    <w:p>
      <w:r>
        <w:drawing>
          <wp:inline distT="0" distB="0" distL="114300" distR="114300">
            <wp:extent cx="5270500" cy="3637280"/>
            <wp:effectExtent l="0" t="0" r="2540" b="5080"/>
            <wp:docPr id="4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6"/>
                    <pic:cNvPicPr>
                      <a:picLocks noChangeAspect="1"/>
                    </pic:cNvPicPr>
                  </pic:nvPicPr>
                  <pic:blipFill>
                    <a:blip r:embed="rId509"/>
                    <a:stretch>
                      <a:fillRect/>
                    </a:stretch>
                  </pic:blipFill>
                  <pic:spPr>
                    <a:xfrm>
                      <a:off x="0" y="0"/>
                      <a:ext cx="5270500" cy="3637280"/>
                    </a:xfrm>
                    <a:prstGeom prst="rect">
                      <a:avLst/>
                    </a:prstGeom>
                    <a:noFill/>
                    <a:ln w="9525">
                      <a:noFill/>
                    </a:ln>
                  </pic:spPr>
                </pic:pic>
              </a:graphicData>
            </a:graphic>
          </wp:inline>
        </w:drawing>
      </w:r>
    </w:p>
    <w:p/>
    <w:p>
      <w:pPr>
        <w:pStyle w:val="4"/>
      </w:pPr>
      <w:bookmarkStart w:id="1463" w:name="_Toc29243"/>
      <w:bookmarkStart w:id="1464" w:name="_Toc9008"/>
      <w:bookmarkStart w:id="1465" w:name="_Toc900"/>
      <w:r>
        <w:rPr>
          <w:rFonts w:hint="eastAsia"/>
        </w:rPr>
        <w:t>4.4.26教师更换头像</w:t>
      </w:r>
      <w:bookmarkEnd w:id="1463"/>
      <w:bookmarkEnd w:id="1464"/>
      <w:bookmarkEnd w:id="1465"/>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T-3-5</w:t>
            </w:r>
            <w:r>
              <w:rPr>
                <w:rFonts w:eastAsia="Times New Roman"/>
              </w:rPr>
              <w:t xml:space="preserve"> ,</w:t>
            </w:r>
            <w:r>
              <w:rPr>
                <w:rFonts w:hint="eastAsia" w:eastAsia="Times New Roman"/>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教师更换自己的头像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1.教师头像更新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3-5.0.教师点击头像，进入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color w:val="1F4E79" w:themeColor="accent1" w:themeShade="80"/>
              </w:rPr>
            </w:pPr>
            <w:r>
              <w:rPr>
                <w:rFonts w:hint="eastAsia" w:eastAsia="Times New Roman"/>
              </w:rPr>
              <w:t>1.点击更换头像，进入</w:t>
            </w:r>
            <w:r>
              <w:rPr>
                <w:color w:val="1F4E79" w:themeColor="accent1" w:themeShade="80"/>
              </w:rPr>
              <w:fldChar w:fldCharType="begin"/>
            </w:r>
            <w:r>
              <w:rPr>
                <w:color w:val="1F4E79" w:themeColor="accent1" w:themeShade="80"/>
              </w:rPr>
              <w:instrText xml:space="preserve"> HYPERLINK \l "T_更换头像页" </w:instrText>
            </w:r>
            <w:r>
              <w:rPr>
                <w:color w:val="1F4E79" w:themeColor="accent1" w:themeShade="80"/>
              </w:rPr>
              <w:fldChar w:fldCharType="separate"/>
            </w:r>
            <w:r>
              <w:rPr>
                <w:rStyle w:val="31"/>
                <w:rFonts w:hint="eastAsia" w:eastAsia="Times New Roman"/>
                <w:color w:val="1F4E79" w:themeColor="accent1" w:themeShade="80"/>
              </w:rPr>
              <w:t>更换头像页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2.本地选择头像上传</w:t>
            </w:r>
          </w:p>
          <w:p>
            <w:pPr>
              <w:rPr>
                <w:rFonts w:eastAsia="Times New Roman"/>
              </w:rPr>
            </w:pPr>
            <w:r>
              <w:rPr>
                <w:rFonts w:hint="eastAsia" w:eastAsia="Times New Roman"/>
              </w:rPr>
              <w:t>3.点击提交，上传头像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3-5.</w:t>
            </w:r>
            <w:r>
              <w:rPr>
                <w:rFonts w:hint="eastAsia"/>
                <w:b/>
                <w:bCs/>
                <w:lang w:val="en-US" w:eastAsia="zh-CN"/>
              </w:rPr>
              <w:t>1</w:t>
            </w:r>
            <w:r>
              <w:rPr>
                <w:rFonts w:hint="eastAsia" w:eastAsia="Times New Roman"/>
                <w:b/>
                <w:bCs/>
              </w:rPr>
              <w:t>E1上传的文件格式不是gif或者jpg</w:t>
            </w:r>
          </w:p>
          <w:p>
            <w:pPr>
              <w:rPr>
                <w:rFonts w:eastAsia="Times New Roman"/>
              </w:rPr>
            </w:pPr>
            <w:r>
              <w:rPr>
                <w:rFonts w:hint="eastAsia"/>
                <w:lang w:val="en-US" w:eastAsia="zh-CN"/>
              </w:rPr>
              <w:t>E</w:t>
            </w:r>
            <w:r>
              <w:rPr>
                <w:rFonts w:hint="eastAsia" w:eastAsia="Times New Roman"/>
              </w:rPr>
              <w:t>1.系统提示信息：上传失败，上传的文件格式必须为gif或jpg</w:t>
            </w:r>
          </w:p>
          <w:p>
            <w:pPr>
              <w:rPr>
                <w:rFonts w:eastAsia="Times New Roman"/>
                <w:b/>
                <w:bCs/>
              </w:rPr>
            </w:pPr>
            <w:r>
              <w:rPr>
                <w:rFonts w:hint="eastAsia" w:eastAsia="Times New Roman"/>
                <w:b/>
                <w:bCs/>
              </w:rPr>
              <w:t>3-5.</w:t>
            </w:r>
            <w:r>
              <w:rPr>
                <w:rFonts w:hint="eastAsia"/>
                <w:b/>
                <w:bCs/>
                <w:lang w:val="en-US" w:eastAsia="zh-CN"/>
              </w:rPr>
              <w:t>2</w:t>
            </w:r>
            <w:r>
              <w:rPr>
                <w:rFonts w:hint="eastAsia" w:eastAsia="Times New Roman"/>
                <w:b/>
                <w:bCs/>
              </w:rPr>
              <w:t>E2图片大小大于10M</w:t>
            </w:r>
          </w:p>
          <w:p>
            <w:pPr>
              <w:rPr>
                <w:rFonts w:eastAsia="Times New Roman"/>
              </w:rPr>
            </w:pPr>
            <w:r>
              <w:rPr>
                <w:rFonts w:hint="eastAsia"/>
                <w:lang w:val="en-US" w:eastAsia="zh-CN"/>
              </w:rPr>
              <w:t>E2</w:t>
            </w:r>
            <w:r>
              <w:rPr>
                <w:rFonts w:hint="eastAsia" w:eastAsia="Times New Roman"/>
              </w:rPr>
              <w:t>.系统提示信息：上传失败，图片大小需小于350kb</w:t>
            </w:r>
          </w:p>
          <w:p>
            <w:pPr>
              <w:rPr>
                <w:rFonts w:eastAsia="Times New Roman"/>
                <w:b/>
                <w:bCs/>
              </w:rPr>
            </w:pPr>
            <w:r>
              <w:rPr>
                <w:rFonts w:hint="eastAsia" w:eastAsia="Times New Roman"/>
                <w:b/>
                <w:bCs/>
              </w:rPr>
              <w:t>3-5.0E3上传头像为空</w:t>
            </w:r>
          </w:p>
          <w:p>
            <w:pPr>
              <w:rPr>
                <w:rFonts w:eastAsia="Times New Roman"/>
              </w:rPr>
            </w:pPr>
            <w:r>
              <w:rPr>
                <w:rFonts w:hint="eastAsia"/>
                <w:lang w:val="en-US" w:eastAsia="zh-CN"/>
              </w:rPr>
              <w:t>E3</w:t>
            </w:r>
            <w:r>
              <w:rPr>
                <w:rFonts w:hint="eastAsia" w:eastAsia="Times New Roman"/>
              </w:rPr>
              <w:t>.系统提示信息：上传头像不能为空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3-5.0 本地头像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3-5.0 头像的更换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BR-T-10 上传的文件格式必须为gif或jpg</w:t>
            </w:r>
          </w:p>
          <w:p>
            <w:pPr>
              <w:rPr>
                <w:rFonts w:eastAsia="Times New Roman"/>
              </w:rPr>
            </w:pPr>
            <w:r>
              <w:rPr>
                <w:rFonts w:hint="eastAsia" w:eastAsia="Times New Roman"/>
              </w:rPr>
              <w:t>，图片大小需小于350kb，上传头像不能为空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lang w:val="en-US" w:eastAsia="zh-CN"/>
              </w:rPr>
              <w:t>1.02</w:t>
            </w:r>
          </w:p>
        </w:tc>
      </w:tr>
    </w:tbl>
    <w:p>
      <w:pPr>
        <w:widowControl/>
        <w:jc w:val="left"/>
        <w:rPr>
          <w:color w:val="FF0000"/>
        </w:rPr>
      </w:pPr>
    </w:p>
    <w:p>
      <w:pPr>
        <w:widowControl/>
        <w:jc w:val="left"/>
      </w:pPr>
    </w:p>
    <w:p>
      <w:pPr>
        <w:widowControl/>
        <w:jc w:val="left"/>
      </w:pPr>
      <w:bookmarkStart w:id="1466" w:name="_Toc11019"/>
      <w:bookmarkStart w:id="1467" w:name="T_更换头像页"/>
      <w:r>
        <w:rPr>
          <w:rStyle w:val="37"/>
          <w:rFonts w:hint="eastAsia"/>
          <w:lang w:val="en-US" w:eastAsia="zh-CN"/>
        </w:rPr>
        <w:t>4.4.26.1</w:t>
      </w:r>
      <w:r>
        <w:rPr>
          <w:rStyle w:val="37"/>
          <w:rFonts w:hint="eastAsia"/>
        </w:rPr>
        <w:t>更换头像页</w:t>
      </w:r>
      <w:bookmarkEnd w:id="1466"/>
      <w:bookmarkEnd w:id="1467"/>
      <w:r>
        <w:rPr>
          <w:rFonts w:hint="eastAsia"/>
          <w:color w:val="FF0000"/>
        </w:rPr>
        <w:t>：</w:t>
      </w:r>
    </w:p>
    <w:p>
      <w:pPr>
        <w:widowControl/>
        <w:jc w:val="left"/>
      </w:pPr>
      <w:r>
        <w:drawing>
          <wp:inline distT="0" distB="0" distL="114300" distR="114300">
            <wp:extent cx="5261610" cy="3422015"/>
            <wp:effectExtent l="0" t="0" r="11430" b="6985"/>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510"/>
                    <a:stretch>
                      <a:fillRect/>
                    </a:stretch>
                  </pic:blipFill>
                  <pic:spPr>
                    <a:xfrm>
                      <a:off x="0" y="0"/>
                      <a:ext cx="5261610" cy="3422015"/>
                    </a:xfrm>
                    <a:prstGeom prst="rect">
                      <a:avLst/>
                    </a:prstGeom>
                    <a:noFill/>
                    <a:ln w="9525">
                      <a:noFill/>
                    </a:ln>
                  </pic:spPr>
                </pic:pic>
              </a:graphicData>
            </a:graphic>
          </wp:inline>
        </w:drawing>
      </w:r>
    </w:p>
    <w:p>
      <w:pPr>
        <w:widowControl/>
        <w:jc w:val="left"/>
        <w:rPr>
          <w:rFonts w:ascii="宋体" w:hAnsi="宋体" w:cs="宋体"/>
          <w:kern w:val="0"/>
          <w:sz w:val="24"/>
          <w:lang w:bidi="ar"/>
        </w:rPr>
      </w:pPr>
      <w:bookmarkStart w:id="1468" w:name="_Toc1474"/>
      <w:r>
        <w:rPr>
          <w:rStyle w:val="37"/>
          <w:rFonts w:hint="eastAsia"/>
          <w:lang w:val="en-US" w:eastAsia="zh-CN"/>
        </w:rPr>
        <w:t>4.4.26.2</w:t>
      </w:r>
      <w:r>
        <w:rPr>
          <w:rStyle w:val="37"/>
          <w:rFonts w:hint="eastAsia"/>
        </w:rPr>
        <w:t>对话框图</w:t>
      </w:r>
      <w:bookmarkEnd w:id="1468"/>
      <w:r>
        <w:rPr>
          <w:rFonts w:hint="eastAsia"/>
          <w:color w:val="FF0000"/>
        </w:rPr>
        <w:t>：</w:t>
      </w:r>
    </w:p>
    <w:p>
      <w:r>
        <w:drawing>
          <wp:inline distT="0" distB="0" distL="114300" distR="114300">
            <wp:extent cx="4991100" cy="3733800"/>
            <wp:effectExtent l="0" t="0" r="7620" b="0"/>
            <wp:docPr id="4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8"/>
                    <pic:cNvPicPr>
                      <a:picLocks noChangeAspect="1"/>
                    </pic:cNvPicPr>
                  </pic:nvPicPr>
                  <pic:blipFill>
                    <a:blip r:embed="rId511"/>
                    <a:stretch>
                      <a:fillRect/>
                    </a:stretch>
                  </pic:blipFill>
                  <pic:spPr>
                    <a:xfrm>
                      <a:off x="0" y="0"/>
                      <a:ext cx="4991100" cy="3733800"/>
                    </a:xfrm>
                    <a:prstGeom prst="rect">
                      <a:avLst/>
                    </a:prstGeom>
                    <a:noFill/>
                    <a:ln w="9525">
                      <a:noFill/>
                    </a:ln>
                  </pic:spPr>
                </pic:pic>
              </a:graphicData>
            </a:graphic>
          </wp:inline>
        </w:drawing>
      </w:r>
    </w:p>
    <w:p>
      <w:pPr>
        <w:pStyle w:val="4"/>
      </w:pPr>
      <w:bookmarkStart w:id="1469" w:name="_Toc23582"/>
      <w:bookmarkStart w:id="1470" w:name="_Toc12128"/>
      <w:bookmarkStart w:id="1471" w:name="_Toc7548"/>
      <w:r>
        <w:rPr>
          <w:rFonts w:hint="eastAsia"/>
        </w:rPr>
        <w:t>4.4.27教师收发邮件</w:t>
      </w:r>
      <w:bookmarkEnd w:id="1469"/>
      <w:bookmarkEnd w:id="1470"/>
      <w:bookmarkEnd w:id="1471"/>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T-3-6</w:t>
            </w:r>
            <w:r>
              <w:rPr>
                <w:rFonts w:eastAsia="Times New Roman"/>
              </w:rPr>
              <w:t xml:space="preserve"> ,</w:t>
            </w:r>
            <w:r>
              <w:rPr>
                <w:rFonts w:hint="eastAsia" w:eastAsia="Times New Roman"/>
              </w:rPr>
              <w:t>收发邮件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教师进行邮件相关操作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1.教师查看或者发送邮件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3-6.0.教师点击头像，进入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1.点击我的信箱，进入</w:t>
            </w:r>
            <w:r>
              <w:rPr>
                <w:color w:val="1F4E79" w:themeColor="accent1" w:themeShade="80"/>
              </w:rPr>
              <w:fldChar w:fldCharType="begin"/>
            </w:r>
            <w:r>
              <w:rPr>
                <w:color w:val="1F4E79" w:themeColor="accent1" w:themeShade="80"/>
              </w:rPr>
              <w:instrText xml:space="preserve"> HYPERLINK \l "T_我的信箱页" </w:instrText>
            </w:r>
            <w:r>
              <w:rPr>
                <w:color w:val="1F4E79" w:themeColor="accent1" w:themeShade="80"/>
              </w:rPr>
              <w:fldChar w:fldCharType="separate"/>
            </w:r>
            <w:r>
              <w:rPr>
                <w:rStyle w:val="31"/>
                <w:rFonts w:hint="eastAsia" w:eastAsia="Times New Roman"/>
                <w:color w:val="1F4E79" w:themeColor="accent1" w:themeShade="80"/>
              </w:rPr>
              <w:t>我的信箱页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2.点击写邮件，进入</w:t>
            </w:r>
            <w:r>
              <w:rPr>
                <w:color w:val="1F4E79" w:themeColor="accent1" w:themeShade="80"/>
              </w:rPr>
              <w:fldChar w:fldCharType="begin"/>
            </w:r>
            <w:r>
              <w:rPr>
                <w:color w:val="1F4E79" w:themeColor="accent1" w:themeShade="80"/>
              </w:rPr>
              <w:instrText xml:space="preserve"> HYPERLINK \l "T_写邮件界面" </w:instrText>
            </w:r>
            <w:r>
              <w:rPr>
                <w:color w:val="1F4E79" w:themeColor="accent1" w:themeShade="80"/>
              </w:rPr>
              <w:fldChar w:fldCharType="separate"/>
            </w:r>
            <w:r>
              <w:rPr>
                <w:rStyle w:val="31"/>
                <w:rFonts w:hint="eastAsia" w:eastAsia="Times New Roman"/>
                <w:color w:val="1F4E79" w:themeColor="accent1" w:themeShade="80"/>
              </w:rPr>
              <w:t>写邮件界面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3.</w:t>
            </w:r>
            <w:r>
              <w:rPr>
                <w:color w:val="1F4E79" w:themeColor="accent1" w:themeShade="80"/>
              </w:rPr>
              <w:fldChar w:fldCharType="begin"/>
            </w:r>
            <w:r>
              <w:rPr>
                <w:color w:val="1F4E79" w:themeColor="accent1" w:themeShade="80"/>
              </w:rPr>
              <w:instrText xml:space="preserve"> HYPERLINK \l "T_发信箱页" </w:instrText>
            </w:r>
            <w:r>
              <w:rPr>
                <w:color w:val="1F4E79" w:themeColor="accent1" w:themeShade="80"/>
              </w:rPr>
              <w:fldChar w:fldCharType="separate"/>
            </w:r>
            <w:r>
              <w:rPr>
                <w:rStyle w:val="30"/>
                <w:rFonts w:hint="eastAsia" w:eastAsia="Times New Roman"/>
                <w:color w:val="1F4E79" w:themeColor="accent1" w:themeShade="80"/>
              </w:rPr>
              <w:t>发信箱页</w:t>
            </w:r>
            <w:r>
              <w:rPr>
                <w:rStyle w:val="31"/>
                <w:rFonts w:hint="eastAsia" w:eastAsia="Times New Roman"/>
                <w:color w:val="1F4E79" w:themeColor="accent1" w:themeShade="80"/>
              </w:rPr>
              <w:fldChar w:fldCharType="end"/>
            </w:r>
            <w:r>
              <w:rPr>
                <w:rFonts w:hint="eastAsia" w:eastAsia="Times New Roman"/>
                <w:color w:val="000000" w:themeColor="text1"/>
                <w14:textFill>
                  <w14:solidFill>
                    <w14:schemeClr w14:val="tx1"/>
                  </w14:solidFill>
                </w14:textFill>
              </w:rPr>
              <w:t>,</w:t>
            </w:r>
            <w:r>
              <w:rPr>
                <w:rFonts w:hint="eastAsia" w:eastAsia="Times New Roman"/>
              </w:rPr>
              <w:t>输入收件人，标题和正文内容发送邮件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b/>
                <w:bCs/>
              </w:rPr>
            </w:pPr>
            <w:r>
              <w:rPr>
                <w:rFonts w:hint="eastAsia" w:eastAsia="Times New Roman"/>
                <w:b/>
                <w:bCs/>
              </w:rPr>
              <w:t>3-6.1.收件箱查看邮件</w:t>
            </w:r>
          </w:p>
          <w:p>
            <w:pPr>
              <w:rPr>
                <w:rFonts w:eastAsia="Times New Roman"/>
              </w:rPr>
            </w:pPr>
            <w:r>
              <w:rPr>
                <w:rFonts w:hint="eastAsia" w:eastAsia="Times New Roman"/>
              </w:rPr>
              <w:t>1.发件箱查看已经发送邮件</w:t>
            </w:r>
          </w:p>
          <w:p>
            <w:pPr>
              <w:rPr>
                <w:rFonts w:eastAsia="Times New Roman"/>
              </w:rPr>
            </w:pPr>
            <w:r>
              <w:rPr>
                <w:rFonts w:hint="eastAsia" w:eastAsia="Times New Roman"/>
              </w:rPr>
              <w:t>2.写邮件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b/>
                <w:bCs/>
              </w:rPr>
            </w:pPr>
            <w:r>
              <w:rPr>
                <w:rFonts w:hint="eastAsia" w:eastAsia="Times New Roman"/>
                <w:b/>
                <w:bCs/>
              </w:rPr>
              <w:t>3-6.0E1发送的用户不正确</w:t>
            </w:r>
          </w:p>
          <w:p>
            <w:pPr>
              <w:rPr>
                <w:rFonts w:eastAsia="Times New Roman"/>
              </w:rPr>
            </w:pPr>
            <w:r>
              <w:rPr>
                <w:rFonts w:hint="eastAsia"/>
                <w:lang w:val="en-US" w:eastAsia="zh-CN"/>
              </w:rPr>
              <w:t>E1.</w:t>
            </w:r>
            <w:r>
              <w:rPr>
                <w:rFonts w:hint="eastAsia" w:eastAsia="Times New Roman"/>
              </w:rPr>
              <w:t>系统提示信息：用户名为空或找不到用户</w:t>
            </w:r>
          </w:p>
          <w:p>
            <w:pPr>
              <w:rPr>
                <w:rFonts w:eastAsia="Times New Roman"/>
                <w:b/>
                <w:bCs/>
              </w:rPr>
            </w:pPr>
            <w:r>
              <w:rPr>
                <w:rFonts w:hint="eastAsia" w:eastAsia="Times New Roman"/>
                <w:b/>
                <w:bCs/>
              </w:rPr>
              <w:t>3-6.0E2发送的内容为空</w:t>
            </w:r>
          </w:p>
          <w:p>
            <w:pPr>
              <w:rPr>
                <w:rFonts w:eastAsia="Times New Roman"/>
              </w:rPr>
            </w:pPr>
            <w:r>
              <w:rPr>
                <w:rFonts w:hint="eastAsia"/>
                <w:lang w:val="en-US" w:eastAsia="zh-CN"/>
              </w:rPr>
              <w:t>E2</w:t>
            </w:r>
            <w:r>
              <w:rPr>
                <w:rFonts w:hint="eastAsia" w:eastAsia="Times New Roman"/>
              </w:rPr>
              <w:t>.系统提示信息：发送的内容为空</w:t>
            </w:r>
          </w:p>
          <w:p>
            <w:pPr>
              <w:rPr>
                <w:rFonts w:eastAsia="Times New Roman"/>
                <w:b/>
                <w:bCs/>
              </w:rPr>
            </w:pPr>
            <w:r>
              <w:rPr>
                <w:rFonts w:hint="eastAsia" w:eastAsia="Times New Roman"/>
                <w:b/>
                <w:bCs/>
              </w:rPr>
              <w:t>3-6.0E3发送的标题为空</w:t>
            </w:r>
          </w:p>
          <w:p>
            <w:pPr>
              <w:rPr>
                <w:rFonts w:eastAsia="Times New Roman"/>
              </w:rPr>
            </w:pPr>
            <w:r>
              <w:rPr>
                <w:rFonts w:hint="eastAsia"/>
                <w:lang w:val="en-US" w:eastAsia="zh-CN"/>
              </w:rPr>
              <w:t>E3</w:t>
            </w:r>
            <w:r>
              <w:rPr>
                <w:rFonts w:hint="eastAsia" w:eastAsia="Times New Roman"/>
              </w:rPr>
              <w:t>.系统提示信息：发送的标题为空</w:t>
            </w:r>
          </w:p>
          <w:p>
            <w:pPr>
              <w:rPr>
                <w:rFonts w:eastAsia="Times New Roman"/>
                <w:b/>
                <w:bCs/>
              </w:rPr>
            </w:pPr>
            <w:r>
              <w:rPr>
                <w:rFonts w:hint="eastAsia" w:eastAsia="Times New Roman"/>
                <w:b/>
                <w:bCs/>
              </w:rPr>
              <w:t>3-6.0E4收件人为空</w:t>
            </w:r>
          </w:p>
          <w:p>
            <w:pPr>
              <w:rPr>
                <w:rFonts w:eastAsia="Times New Roman"/>
              </w:rPr>
            </w:pPr>
            <w:r>
              <w:rPr>
                <w:rFonts w:hint="eastAsia"/>
                <w:lang w:val="en-US" w:eastAsia="zh-CN"/>
              </w:rPr>
              <w:t>E4</w:t>
            </w:r>
            <w:r>
              <w:rPr>
                <w:rFonts w:hint="eastAsia" w:eastAsia="Times New Roman"/>
              </w:rPr>
              <w:t>.系统提示信息：收件人为空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3-6.0 收件人，邮件标题，内容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rPr>
              <w:t xml:space="preserve">3-6.0 </w:t>
            </w:r>
            <w:r>
              <w:rPr>
                <w:rFonts w:hint="eastAsia"/>
                <w:lang w:val="en-US" w:eastAsia="zh-CN"/>
              </w:rPr>
              <w:t>E1,E2,E3,E4,</w:t>
            </w:r>
            <w:r>
              <w:rPr>
                <w:rFonts w:hint="eastAsia" w:eastAsia="Times New Roman"/>
                <w:color w:val="000000" w:themeColor="text1"/>
                <w14:textFill>
                  <w14:solidFill>
                    <w14:schemeClr w14:val="tx1"/>
                  </w14:solidFill>
                </w14:textFill>
              </w:rPr>
              <w:t>我的信箱页，写邮件界面，发信箱页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BR-T-7 用户名匹配，标题和内容不为空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hint="eastAsia" w:eastAsia="宋体"/>
                <w:lang w:val="en-US" w:eastAsia="zh-CN"/>
              </w:rPr>
            </w:pPr>
            <w:r>
              <w:rPr>
                <w:rFonts w:hint="eastAsia" w:eastAsia="Times New Roman"/>
              </w:rPr>
              <w:t>0.4</w:t>
            </w:r>
            <w:r>
              <w:rPr>
                <w:rFonts w:hint="eastAsia"/>
                <w:lang w:val="en-US" w:eastAsia="zh-CN"/>
              </w:rPr>
              <w:t>2</w:t>
            </w:r>
          </w:p>
        </w:tc>
      </w:tr>
    </w:tbl>
    <w:p>
      <w:pPr>
        <w:widowControl/>
        <w:jc w:val="left"/>
        <w:rPr>
          <w:rFonts w:ascii="宋体" w:hAnsi="宋体" w:cs="宋体"/>
          <w:kern w:val="0"/>
          <w:sz w:val="24"/>
          <w:lang w:bidi="ar"/>
        </w:rPr>
      </w:pPr>
    </w:p>
    <w:p>
      <w:pPr>
        <w:widowControl/>
        <w:jc w:val="left"/>
      </w:pPr>
    </w:p>
    <w:p>
      <w:pPr>
        <w:widowControl/>
        <w:jc w:val="left"/>
      </w:pPr>
      <w:bookmarkStart w:id="1472" w:name="_Toc948"/>
      <w:bookmarkStart w:id="1473" w:name="T_我的信箱页"/>
      <w:r>
        <w:rPr>
          <w:rStyle w:val="37"/>
          <w:rFonts w:hint="eastAsia"/>
          <w:lang w:val="en-US" w:eastAsia="zh-CN"/>
        </w:rPr>
        <w:t>4.4.27.1</w:t>
      </w:r>
      <w:r>
        <w:rPr>
          <w:rStyle w:val="37"/>
          <w:rFonts w:hint="eastAsia"/>
        </w:rPr>
        <w:t>我的信箱页</w:t>
      </w:r>
      <w:bookmarkEnd w:id="1472"/>
      <w:bookmarkEnd w:id="1473"/>
      <w:r>
        <w:rPr>
          <w:rFonts w:hint="eastAsia"/>
          <w:color w:val="FF0000"/>
        </w:rPr>
        <w:t>：</w:t>
      </w:r>
    </w:p>
    <w:p>
      <w:pPr>
        <w:widowControl/>
        <w:jc w:val="left"/>
      </w:pPr>
      <w:r>
        <w:drawing>
          <wp:inline distT="0" distB="0" distL="114300" distR="114300">
            <wp:extent cx="5268595" cy="3422015"/>
            <wp:effectExtent l="0" t="0" r="4445" b="6985"/>
            <wp:docPr id="43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0"/>
                    <pic:cNvPicPr>
                      <a:picLocks noChangeAspect="1"/>
                    </pic:cNvPicPr>
                  </pic:nvPicPr>
                  <pic:blipFill>
                    <a:blip r:embed="rId512"/>
                    <a:stretch>
                      <a:fillRect/>
                    </a:stretch>
                  </pic:blipFill>
                  <pic:spPr>
                    <a:xfrm>
                      <a:off x="0" y="0"/>
                      <a:ext cx="5268595" cy="3422015"/>
                    </a:xfrm>
                    <a:prstGeom prst="rect">
                      <a:avLst/>
                    </a:prstGeom>
                    <a:noFill/>
                    <a:ln w="9525">
                      <a:noFill/>
                    </a:ln>
                  </pic:spPr>
                </pic:pic>
              </a:graphicData>
            </a:graphic>
          </wp:inline>
        </w:drawing>
      </w:r>
    </w:p>
    <w:p>
      <w:pPr>
        <w:widowControl/>
        <w:jc w:val="left"/>
        <w:rPr>
          <w:color w:val="FF0000"/>
        </w:rPr>
      </w:pPr>
      <w:bookmarkStart w:id="1474" w:name="_Toc12897"/>
      <w:bookmarkStart w:id="1475" w:name="T_写邮件界面"/>
      <w:r>
        <w:rPr>
          <w:rStyle w:val="37"/>
          <w:rFonts w:hint="eastAsia"/>
          <w:lang w:val="en-US" w:eastAsia="zh-CN"/>
        </w:rPr>
        <w:t>4.4.27.2</w:t>
      </w:r>
      <w:r>
        <w:rPr>
          <w:rStyle w:val="37"/>
          <w:rFonts w:hint="eastAsia"/>
        </w:rPr>
        <w:t>写邮件界面</w:t>
      </w:r>
      <w:bookmarkEnd w:id="1474"/>
      <w:bookmarkEnd w:id="1475"/>
      <w:r>
        <w:rPr>
          <w:rFonts w:hint="eastAsia"/>
          <w:color w:val="FF0000"/>
        </w:rPr>
        <w:t>：</w:t>
      </w:r>
    </w:p>
    <w:p>
      <w:pPr>
        <w:widowControl/>
        <w:jc w:val="left"/>
        <w:rPr>
          <w:color w:val="FF0000"/>
        </w:rPr>
      </w:pPr>
      <w:r>
        <w:drawing>
          <wp:inline distT="0" distB="0" distL="114300" distR="114300">
            <wp:extent cx="5272405" cy="3166745"/>
            <wp:effectExtent l="0" t="0" r="635" b="3175"/>
            <wp:docPr id="4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61"/>
                    <pic:cNvPicPr>
                      <a:picLocks noChangeAspect="1"/>
                    </pic:cNvPicPr>
                  </pic:nvPicPr>
                  <pic:blipFill>
                    <a:blip r:embed="rId513"/>
                    <a:stretch>
                      <a:fillRect/>
                    </a:stretch>
                  </pic:blipFill>
                  <pic:spPr>
                    <a:xfrm>
                      <a:off x="0" y="0"/>
                      <a:ext cx="5272405" cy="3166745"/>
                    </a:xfrm>
                    <a:prstGeom prst="rect">
                      <a:avLst/>
                    </a:prstGeom>
                    <a:noFill/>
                    <a:ln w="9525">
                      <a:noFill/>
                    </a:ln>
                  </pic:spPr>
                </pic:pic>
              </a:graphicData>
            </a:graphic>
          </wp:inline>
        </w:drawing>
      </w:r>
    </w:p>
    <w:p>
      <w:pPr>
        <w:widowControl/>
        <w:jc w:val="left"/>
        <w:rPr>
          <w:color w:val="FF0000"/>
        </w:rPr>
      </w:pPr>
      <w:bookmarkStart w:id="1476" w:name="_Toc1466"/>
      <w:bookmarkStart w:id="1477" w:name="T_发信箱页"/>
      <w:r>
        <w:rPr>
          <w:rStyle w:val="37"/>
          <w:rFonts w:hint="eastAsia"/>
          <w:lang w:val="en-US" w:eastAsia="zh-CN"/>
        </w:rPr>
        <w:t>4.4.27.3</w:t>
      </w:r>
      <w:r>
        <w:rPr>
          <w:rStyle w:val="37"/>
          <w:rFonts w:hint="eastAsia"/>
        </w:rPr>
        <w:t>发信箱页</w:t>
      </w:r>
      <w:bookmarkEnd w:id="1476"/>
      <w:bookmarkEnd w:id="1477"/>
      <w:r>
        <w:rPr>
          <w:rFonts w:hint="eastAsia"/>
          <w:color w:val="FF0000"/>
        </w:rPr>
        <w:t>：</w:t>
      </w:r>
    </w:p>
    <w:p>
      <w:pPr>
        <w:widowControl/>
        <w:jc w:val="left"/>
      </w:pPr>
      <w:r>
        <w:drawing>
          <wp:inline distT="0" distB="0" distL="114300" distR="114300">
            <wp:extent cx="5261610" cy="3230245"/>
            <wp:effectExtent l="0" t="0" r="11430" b="635"/>
            <wp:docPr id="43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2"/>
                    <pic:cNvPicPr>
                      <a:picLocks noChangeAspect="1"/>
                    </pic:cNvPicPr>
                  </pic:nvPicPr>
                  <pic:blipFill>
                    <a:blip r:embed="rId514"/>
                    <a:stretch>
                      <a:fillRect/>
                    </a:stretch>
                  </pic:blipFill>
                  <pic:spPr>
                    <a:xfrm>
                      <a:off x="0" y="0"/>
                      <a:ext cx="5261610" cy="3230245"/>
                    </a:xfrm>
                    <a:prstGeom prst="rect">
                      <a:avLst/>
                    </a:prstGeom>
                    <a:noFill/>
                    <a:ln w="9525">
                      <a:noFill/>
                    </a:ln>
                  </pic:spPr>
                </pic:pic>
              </a:graphicData>
            </a:graphic>
          </wp:inline>
        </w:drawing>
      </w:r>
    </w:p>
    <w:p>
      <w:pPr>
        <w:widowControl/>
        <w:jc w:val="left"/>
        <w:rPr>
          <w:rFonts w:eastAsiaTheme="minorEastAsia"/>
          <w:color w:val="FF0000"/>
        </w:rPr>
      </w:pPr>
      <w:bookmarkStart w:id="1478" w:name="_Toc16002"/>
      <w:r>
        <w:rPr>
          <w:rStyle w:val="37"/>
          <w:rFonts w:hint="eastAsia"/>
          <w:lang w:val="en-US" w:eastAsia="zh-CN"/>
        </w:rPr>
        <w:t>4.4.27.4</w:t>
      </w:r>
      <w:r>
        <w:rPr>
          <w:rStyle w:val="37"/>
          <w:rFonts w:hint="eastAsia"/>
        </w:rPr>
        <w:t>对话框图</w:t>
      </w:r>
      <w:bookmarkEnd w:id="1478"/>
      <w:r>
        <w:rPr>
          <w:rFonts w:hint="eastAsia"/>
          <w:color w:val="FF0000"/>
        </w:rPr>
        <w:t>：</w:t>
      </w:r>
    </w:p>
    <w:p>
      <w:r>
        <w:drawing>
          <wp:inline distT="0" distB="0" distL="114300" distR="114300">
            <wp:extent cx="5272405" cy="3526790"/>
            <wp:effectExtent l="0" t="0" r="635" b="8890"/>
            <wp:docPr id="4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59"/>
                    <pic:cNvPicPr>
                      <a:picLocks noChangeAspect="1"/>
                    </pic:cNvPicPr>
                  </pic:nvPicPr>
                  <pic:blipFill>
                    <a:blip r:embed="rId515"/>
                    <a:stretch>
                      <a:fillRect/>
                    </a:stretch>
                  </pic:blipFill>
                  <pic:spPr>
                    <a:xfrm>
                      <a:off x="0" y="0"/>
                      <a:ext cx="5272405" cy="3526790"/>
                    </a:xfrm>
                    <a:prstGeom prst="rect">
                      <a:avLst/>
                    </a:prstGeom>
                    <a:noFill/>
                    <a:ln w="9525">
                      <a:noFill/>
                    </a:ln>
                  </pic:spPr>
                </pic:pic>
              </a:graphicData>
            </a:graphic>
          </wp:inline>
        </w:drawing>
      </w:r>
    </w:p>
    <w:p>
      <w:pPr>
        <w:pStyle w:val="4"/>
      </w:pPr>
      <w:bookmarkStart w:id="1479" w:name="_Toc9464"/>
      <w:bookmarkStart w:id="1480" w:name="_Toc26834"/>
      <w:bookmarkStart w:id="1481" w:name="_Toc18661"/>
      <w:r>
        <w:rPr>
          <w:rFonts w:hint="eastAsia"/>
        </w:rPr>
        <w:t>4.4.28教师查看我的历史评价</w:t>
      </w:r>
      <w:bookmarkEnd w:id="1479"/>
      <w:bookmarkEnd w:id="1480"/>
      <w:bookmarkEnd w:id="1481"/>
    </w:p>
    <w:tbl>
      <w:tblPr>
        <w:tblStyle w:val="33"/>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3"/>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ID和名称</w:t>
            </w:r>
          </w:p>
        </w:tc>
        <w:tc>
          <w:tcPr>
            <w:tcW w:w="4262" w:type="dxa"/>
          </w:tcPr>
          <w:p>
            <w:pPr>
              <w:rPr>
                <w:rFonts w:eastAsiaTheme="minorEastAsia"/>
              </w:rPr>
            </w:pPr>
            <w:r>
              <w:rPr>
                <w:rFonts w:hint="eastAsia" w:eastAsia="Times New Roman"/>
              </w:rPr>
              <w:t>T-3-7</w:t>
            </w:r>
            <w:r>
              <w:rPr>
                <w:rFonts w:eastAsia="Times New Roman"/>
              </w:rPr>
              <w:t xml:space="preserve"> ,</w:t>
            </w:r>
            <w:r>
              <w:rPr>
                <w:rFonts w:hint="eastAsia" w:eastAsia="Times New Roman"/>
              </w:rPr>
              <w:t>查看我的历史评价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创建人</w:t>
            </w:r>
          </w:p>
        </w:tc>
        <w:tc>
          <w:tcPr>
            <w:tcW w:w="4262"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创建时间</w:t>
            </w:r>
          </w:p>
        </w:tc>
        <w:tc>
          <w:tcPr>
            <w:tcW w:w="4262"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操作者</w:t>
            </w:r>
          </w:p>
        </w:tc>
        <w:tc>
          <w:tcPr>
            <w:tcW w:w="4262"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描述</w:t>
            </w:r>
          </w:p>
        </w:tc>
        <w:tc>
          <w:tcPr>
            <w:tcW w:w="4262" w:type="dxa"/>
          </w:tcPr>
          <w:p>
            <w:pPr>
              <w:rPr>
                <w:rFonts w:eastAsia="Times New Roman"/>
              </w:rPr>
            </w:pPr>
            <w:r>
              <w:rPr>
                <w:rFonts w:hint="eastAsia" w:eastAsia="Times New Roman"/>
              </w:rPr>
              <w:t>教师查看历史的评价内容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触发条件</w:t>
            </w:r>
          </w:p>
        </w:tc>
        <w:tc>
          <w:tcPr>
            <w:tcW w:w="4262" w:type="dxa"/>
          </w:tcPr>
          <w:p>
            <w:pPr>
              <w:rPr>
                <w:rFonts w:eastAsiaTheme="minorEastAsia"/>
              </w:rPr>
            </w:pPr>
            <w:r>
              <w:rPr>
                <w:rFonts w:hint="eastAsia" w:eastAsia="Times New Roman"/>
              </w:rPr>
              <w:t>教师表示需要查看评价内容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前置条件</w:t>
            </w:r>
          </w:p>
        </w:tc>
        <w:tc>
          <w:tcPr>
            <w:tcW w:w="4262"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后置条件</w:t>
            </w:r>
          </w:p>
        </w:tc>
        <w:tc>
          <w:tcPr>
            <w:tcW w:w="4262" w:type="dxa"/>
          </w:tcPr>
          <w:p>
            <w:pPr>
              <w:rPr>
                <w:rFonts w:eastAsia="Times New Roman"/>
              </w:rPr>
            </w:pPr>
            <w:r>
              <w:rPr>
                <w:rFonts w:hint="eastAsia" w:eastAsia="Times New Roman"/>
              </w:rPr>
              <w:t>1.教师查看评价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heme="minorEastAsia"/>
              </w:rPr>
            </w:pPr>
            <w:r>
              <w:rPr>
                <w:rFonts w:hint="eastAsia" w:eastAsia="Times New Roman"/>
              </w:rPr>
              <w:t>正常流程</w:t>
            </w:r>
          </w:p>
        </w:tc>
        <w:tc>
          <w:tcPr>
            <w:tcW w:w="4262" w:type="dxa"/>
          </w:tcPr>
          <w:p>
            <w:pPr>
              <w:rPr>
                <w:rFonts w:eastAsia="Times New Roman"/>
                <w:b/>
                <w:bCs/>
              </w:rPr>
            </w:pPr>
            <w:r>
              <w:rPr>
                <w:rFonts w:hint="eastAsia" w:eastAsia="Times New Roman"/>
                <w:b/>
                <w:bCs/>
              </w:rPr>
              <w:t>3-7.0教师点击头像，进入</w:t>
            </w:r>
            <w:r>
              <w:rPr>
                <w:b/>
                <w:bCs/>
                <w:color w:val="1F4E79" w:themeColor="accent1" w:themeShade="80"/>
              </w:rPr>
              <w:fldChar w:fldCharType="begin"/>
            </w:r>
            <w:r>
              <w:rPr>
                <w:b/>
                <w:bCs/>
                <w:color w:val="1F4E79" w:themeColor="accent1" w:themeShade="80"/>
              </w:rPr>
              <w:instrText xml:space="preserve"> HYPERLINK \l "T_个人中心页" </w:instrText>
            </w:r>
            <w:r>
              <w:rPr>
                <w:b/>
                <w:bCs/>
                <w:color w:val="1F4E79" w:themeColor="accent1" w:themeShade="80"/>
              </w:rPr>
              <w:fldChar w:fldCharType="separate"/>
            </w:r>
            <w:r>
              <w:rPr>
                <w:rStyle w:val="31"/>
                <w:rFonts w:hint="eastAsia" w:eastAsia="Times New Roman"/>
                <w:b/>
                <w:bCs/>
                <w:color w:val="1F4E79" w:themeColor="accent1" w:themeShade="80"/>
              </w:rPr>
              <w:t>个人中心页</w:t>
            </w:r>
            <w:r>
              <w:rPr>
                <w:rStyle w:val="31"/>
                <w:rFonts w:hint="eastAsia" w:eastAsia="Times New Roman"/>
                <w:b/>
                <w:bCs/>
                <w:color w:val="1F4E79" w:themeColor="accent1" w:themeShade="80"/>
              </w:rPr>
              <w:fldChar w:fldCharType="end"/>
            </w:r>
          </w:p>
          <w:p>
            <w:pPr>
              <w:rPr>
                <w:rFonts w:eastAsia="Times New Roman"/>
              </w:rPr>
            </w:pPr>
            <w:r>
              <w:rPr>
                <w:rFonts w:hint="eastAsia" w:eastAsia="Times New Roman"/>
              </w:rPr>
              <w:t>1.点击历史评价，进入</w:t>
            </w:r>
            <w:r>
              <w:rPr>
                <w:color w:val="1F4E79" w:themeColor="accent1" w:themeShade="80"/>
              </w:rPr>
              <w:fldChar w:fldCharType="begin"/>
            </w:r>
            <w:r>
              <w:rPr>
                <w:color w:val="1F4E79" w:themeColor="accent1" w:themeShade="80"/>
              </w:rPr>
              <w:instrText xml:space="preserve"> HYPERLINK \l "T_历史评价页" </w:instrText>
            </w:r>
            <w:r>
              <w:rPr>
                <w:color w:val="1F4E79" w:themeColor="accent1" w:themeShade="80"/>
              </w:rPr>
              <w:fldChar w:fldCharType="separate"/>
            </w:r>
            <w:r>
              <w:rPr>
                <w:rStyle w:val="31"/>
                <w:rFonts w:hint="eastAsia" w:eastAsia="Times New Roman"/>
                <w:color w:val="1F4E79" w:themeColor="accent1" w:themeShade="80"/>
              </w:rPr>
              <w:t>历史评价页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2.查看评价信息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可选流程</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异常</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输入</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输出</w:t>
            </w:r>
          </w:p>
        </w:tc>
        <w:tc>
          <w:tcPr>
            <w:tcW w:w="4262" w:type="dxa"/>
          </w:tcPr>
          <w:p>
            <w:pPr>
              <w:rPr>
                <w:rFonts w:eastAsia="Times New Roman"/>
              </w:rPr>
            </w:pPr>
            <w:r>
              <w:rPr>
                <w:rFonts w:hint="eastAsia" w:eastAsia="Times New Roman"/>
                <w:color w:val="000000" w:themeColor="text1"/>
                <w14:textFill>
                  <w14:solidFill>
                    <w14:schemeClr w14:val="tx1"/>
                  </w14:solidFill>
                </w14:textFill>
              </w:rPr>
              <w:t>3-7.0 历史评价页信息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业务规则</w:t>
            </w:r>
          </w:p>
        </w:tc>
        <w:tc>
          <w:tcPr>
            <w:tcW w:w="4262"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3" w:type="dxa"/>
          </w:tcPr>
          <w:p>
            <w:pPr>
              <w:rPr>
                <w:rFonts w:eastAsia="Times New Roman"/>
              </w:rPr>
            </w:pPr>
            <w:r>
              <w:rPr>
                <w:rFonts w:hint="eastAsia" w:eastAsia="Times New Roman"/>
              </w:rPr>
              <w:t>优先级</w:t>
            </w:r>
          </w:p>
        </w:tc>
        <w:tc>
          <w:tcPr>
            <w:tcW w:w="4262" w:type="dxa"/>
          </w:tcPr>
          <w:p>
            <w:pPr>
              <w:rPr>
                <w:rFonts w:eastAsia="Times New Roman"/>
              </w:rPr>
            </w:pPr>
            <w:r>
              <w:rPr>
                <w:rFonts w:hint="eastAsia" w:eastAsia="Times New Roman"/>
              </w:rPr>
              <w:t>0.45</w:t>
            </w:r>
          </w:p>
        </w:tc>
      </w:tr>
    </w:tbl>
    <w:p/>
    <w:p/>
    <w:p/>
    <w:p>
      <w:bookmarkStart w:id="1482" w:name="T_历史评价页"/>
      <w:bookmarkStart w:id="1483" w:name="_Toc25592"/>
      <w:r>
        <w:rPr>
          <w:rStyle w:val="37"/>
          <w:rFonts w:hint="eastAsia"/>
          <w:lang w:val="en-US" w:eastAsia="zh-CN"/>
        </w:rPr>
        <w:t>4.4.28.1</w:t>
      </w:r>
      <w:r>
        <w:rPr>
          <w:rStyle w:val="37"/>
          <w:rFonts w:hint="eastAsia"/>
        </w:rPr>
        <w:t>历史评价页</w:t>
      </w:r>
      <w:bookmarkEnd w:id="1482"/>
      <w:bookmarkEnd w:id="1483"/>
      <w:r>
        <w:rPr>
          <w:rFonts w:hint="eastAsia"/>
          <w:color w:val="FF0000"/>
        </w:rPr>
        <w:t>：</w:t>
      </w:r>
    </w:p>
    <w:p>
      <w:r>
        <w:drawing>
          <wp:inline distT="0" distB="0" distL="114300" distR="114300">
            <wp:extent cx="5268595" cy="3429000"/>
            <wp:effectExtent l="0" t="0" r="4445" b="0"/>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516"/>
                    <a:stretch>
                      <a:fillRect/>
                    </a:stretch>
                  </pic:blipFill>
                  <pic:spPr>
                    <a:xfrm>
                      <a:off x="0" y="0"/>
                      <a:ext cx="5268595" cy="3429000"/>
                    </a:xfrm>
                    <a:prstGeom prst="rect">
                      <a:avLst/>
                    </a:prstGeom>
                    <a:noFill/>
                    <a:ln w="9525">
                      <a:noFill/>
                    </a:ln>
                  </pic:spPr>
                </pic:pic>
              </a:graphicData>
            </a:graphic>
          </wp:inline>
        </w:drawing>
      </w:r>
    </w:p>
    <w:p>
      <w:pPr>
        <w:rPr>
          <w:rFonts w:eastAsiaTheme="minorEastAsia"/>
          <w:color w:val="FF0000"/>
        </w:rPr>
      </w:pPr>
      <w:bookmarkStart w:id="1484" w:name="_Toc6838"/>
      <w:r>
        <w:rPr>
          <w:rStyle w:val="37"/>
          <w:rFonts w:hint="eastAsia"/>
          <w:lang w:val="en-US" w:eastAsia="zh-CN"/>
        </w:rPr>
        <w:t>4.4.28.2</w:t>
      </w:r>
      <w:r>
        <w:rPr>
          <w:rStyle w:val="37"/>
          <w:rFonts w:hint="eastAsia"/>
        </w:rPr>
        <w:t>对话框图</w:t>
      </w:r>
      <w:bookmarkEnd w:id="1484"/>
      <w:r>
        <w:rPr>
          <w:rFonts w:hint="eastAsia"/>
          <w:color w:val="FF0000"/>
        </w:rPr>
        <w:t>：</w:t>
      </w:r>
    </w:p>
    <w:p>
      <w:r>
        <w:drawing>
          <wp:inline distT="0" distB="0" distL="114300" distR="114300">
            <wp:extent cx="5269230" cy="3486785"/>
            <wp:effectExtent l="0" t="0" r="3810" b="3175"/>
            <wp:docPr id="4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4"/>
                    <pic:cNvPicPr>
                      <a:picLocks noChangeAspect="1"/>
                    </pic:cNvPicPr>
                  </pic:nvPicPr>
                  <pic:blipFill>
                    <a:blip r:embed="rId517"/>
                    <a:stretch>
                      <a:fillRect/>
                    </a:stretch>
                  </pic:blipFill>
                  <pic:spPr>
                    <a:xfrm>
                      <a:off x="0" y="0"/>
                      <a:ext cx="5269230" cy="3486785"/>
                    </a:xfrm>
                    <a:prstGeom prst="rect">
                      <a:avLst/>
                    </a:prstGeom>
                    <a:noFill/>
                    <a:ln w="9525">
                      <a:noFill/>
                    </a:ln>
                  </pic:spPr>
                </pic:pic>
              </a:graphicData>
            </a:graphic>
          </wp:inline>
        </w:drawing>
      </w:r>
    </w:p>
    <w:p>
      <w:pPr>
        <w:pStyle w:val="4"/>
      </w:pPr>
      <w:bookmarkStart w:id="1485" w:name="_Toc31644"/>
      <w:bookmarkStart w:id="1486" w:name="_Toc31369"/>
      <w:bookmarkStart w:id="1487" w:name="_Toc25807"/>
      <w:r>
        <w:rPr>
          <w:rFonts w:hint="eastAsia"/>
        </w:rPr>
        <w:t>4.4.29教师浏览案例</w:t>
      </w:r>
      <w:bookmarkEnd w:id="1485"/>
      <w:bookmarkEnd w:id="1486"/>
      <w:bookmarkEnd w:id="148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-4-1 ,</w:t>
            </w:r>
            <w:r>
              <w:rPr>
                <w:rFonts w:hint="eastAsia" w:eastAsia="Times New Roman"/>
              </w:rPr>
              <w:t>浏览案例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教师点击可查看浏览案例内容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教师表示想要查看一些案例的内容，并对其想要有一定的了解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1.系统显示所有存在的案例内容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4-1.0浏览案例</w:t>
            </w:r>
          </w:p>
          <w:p>
            <w:pPr>
              <w:rPr>
                <w:rFonts w:eastAsiaTheme="minorEastAsia"/>
                <w:color w:val="FF000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heme="minorEastAsia"/>
              </w:rPr>
            </w:pPr>
            <w:r>
              <w:rPr>
                <w:rFonts w:hint="eastAsia" w:eastAsia="Times New Roman"/>
              </w:rPr>
              <w:t>2.选择案例进行查看，进入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b/>
                <w:bCs/>
              </w:rPr>
            </w:pPr>
            <w:r>
              <w:rPr>
                <w:rFonts w:hint="eastAsia" w:eastAsia="Times New Roman"/>
                <w:b/>
                <w:bCs/>
              </w:rPr>
              <w:t>4-1.1 查看案例详情</w:t>
            </w:r>
          </w:p>
          <w:p>
            <w:pPr>
              <w:rPr>
                <w:rFonts w:eastAsia="Times New Roman"/>
                <w:color w:val="FF0000"/>
              </w:rPr>
            </w:pPr>
            <w:r>
              <w:rPr>
                <w:rFonts w:hint="eastAsia" w:eastAsia="Times New Roman"/>
              </w:rPr>
              <w:t>1.点击案例详情，进入</w:t>
            </w:r>
            <w:r>
              <w:rPr>
                <w:color w:val="1F4E79" w:themeColor="accent1" w:themeShade="80"/>
              </w:rPr>
              <w:fldChar w:fldCharType="begin"/>
            </w:r>
            <w:r>
              <w:rPr>
                <w:color w:val="1F4E79" w:themeColor="accent1" w:themeShade="80"/>
              </w:rPr>
              <w:instrText xml:space="preserve"> HYPERLINK \l "T_案例基本信息页" </w:instrText>
            </w:r>
            <w:r>
              <w:rPr>
                <w:color w:val="1F4E79" w:themeColor="accent1" w:themeShade="80"/>
              </w:rPr>
              <w:fldChar w:fldCharType="separate"/>
            </w:r>
            <w:r>
              <w:rPr>
                <w:rStyle w:val="31"/>
                <w:rFonts w:hint="eastAsia" w:eastAsia="Times New Roman"/>
                <w:color w:val="1F4E79" w:themeColor="accent1" w:themeShade="80"/>
              </w:rPr>
              <w:t>案例基本信息页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2.点击逻辑角色，进入</w:t>
            </w:r>
            <w:r>
              <w:rPr>
                <w:color w:val="1F4E79" w:themeColor="accent1" w:themeShade="80"/>
              </w:rPr>
              <w:fldChar w:fldCharType="begin"/>
            </w:r>
            <w:r>
              <w:rPr>
                <w:color w:val="1F4E79" w:themeColor="accent1" w:themeShade="80"/>
              </w:rPr>
              <w:instrText xml:space="preserve"> HYPERLINK \l "T_逻辑角色页" </w:instrText>
            </w:r>
            <w:r>
              <w:rPr>
                <w:color w:val="1F4E79" w:themeColor="accent1" w:themeShade="80"/>
              </w:rPr>
              <w:fldChar w:fldCharType="separate"/>
            </w:r>
            <w:r>
              <w:rPr>
                <w:rStyle w:val="31"/>
                <w:rFonts w:hint="eastAsia" w:eastAsia="Times New Roman"/>
                <w:color w:val="1F4E79" w:themeColor="accent1" w:themeShade="80"/>
              </w:rPr>
              <w:t>逻辑角色页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3.点击任务工作表，进入</w:t>
            </w:r>
            <w:r>
              <w:rPr>
                <w:color w:val="1F4E79" w:themeColor="accent1" w:themeShade="80"/>
              </w:rPr>
              <w:fldChar w:fldCharType="begin"/>
            </w:r>
            <w:r>
              <w:rPr>
                <w:color w:val="1F4E79" w:themeColor="accent1" w:themeShade="80"/>
              </w:rPr>
              <w:instrText xml:space="preserve"> HYPERLINK \l "T_任务工作表页" </w:instrText>
            </w:r>
            <w:r>
              <w:rPr>
                <w:color w:val="1F4E79" w:themeColor="accent1" w:themeShade="80"/>
              </w:rPr>
              <w:fldChar w:fldCharType="separate"/>
            </w:r>
            <w:r>
              <w:rPr>
                <w:rStyle w:val="31"/>
                <w:rFonts w:hint="eastAsia" w:eastAsia="Times New Roman"/>
                <w:color w:val="1F4E79" w:themeColor="accent1" w:themeShade="80"/>
              </w:rPr>
              <w:t>任务工作表页</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rPr>
              <w:t>4.点击甘特图，进入</w:t>
            </w:r>
            <w:r>
              <w:rPr>
                <w:color w:val="1F4E79" w:themeColor="accent1" w:themeShade="80"/>
              </w:rPr>
              <w:fldChar w:fldCharType="begin"/>
            </w:r>
            <w:r>
              <w:rPr>
                <w:color w:val="1F4E79" w:themeColor="accent1" w:themeShade="80"/>
              </w:rPr>
              <w:instrText xml:space="preserve"> HYPERLINK \l "T_甘特图页" </w:instrText>
            </w:r>
            <w:r>
              <w:rPr>
                <w:color w:val="1F4E79" w:themeColor="accent1" w:themeShade="80"/>
              </w:rPr>
              <w:fldChar w:fldCharType="separate"/>
            </w:r>
            <w:r>
              <w:rPr>
                <w:rStyle w:val="31"/>
                <w:rFonts w:hint="eastAsia" w:eastAsia="Times New Roman"/>
                <w:color w:val="1F4E79" w:themeColor="accent1" w:themeShade="80"/>
              </w:rPr>
              <w:t>甘特图页</w:t>
            </w:r>
            <w:r>
              <w:rPr>
                <w:rStyle w:val="31"/>
                <w:rFonts w:hint="eastAsia" w:eastAsia="Times New Roman"/>
                <w:color w:val="1F4E79" w:themeColor="accent1" w:themeShade="80"/>
              </w:rPr>
              <w:fldChar w:fldCharType="end"/>
            </w:r>
          </w:p>
          <w:p>
            <w:pPr>
              <w:rPr>
                <w:rFonts w:eastAsia="Times New Roman"/>
              </w:rPr>
            </w:pPr>
            <w:r>
              <w:rPr>
                <w:rFonts w:hint="eastAsia" w:eastAsia="Times New Roman"/>
              </w:rPr>
              <w:t>5.点击标准文档，进入</w:t>
            </w:r>
            <w:r>
              <w:rPr>
                <w:color w:val="1F4E79" w:themeColor="accent1" w:themeShade="80"/>
              </w:rPr>
              <w:fldChar w:fldCharType="begin"/>
            </w:r>
            <w:r>
              <w:rPr>
                <w:color w:val="1F4E79" w:themeColor="accent1" w:themeShade="80"/>
              </w:rPr>
              <w:instrText xml:space="preserve"> HYPERLINK \l "T_标准文档页2" </w:instrText>
            </w:r>
            <w:r>
              <w:rPr>
                <w:color w:val="1F4E79" w:themeColor="accent1" w:themeShade="80"/>
              </w:rPr>
              <w:fldChar w:fldCharType="separate"/>
            </w:r>
            <w:r>
              <w:rPr>
                <w:rStyle w:val="31"/>
                <w:rFonts w:hint="eastAsia" w:eastAsia="Times New Roman"/>
                <w:color w:val="1F4E79" w:themeColor="accent1" w:themeShade="80"/>
              </w:rPr>
              <w:t>标准文档页（可下载）</w:t>
            </w:r>
            <w:r>
              <w:rPr>
                <w:rStyle w:val="31"/>
                <w:rFonts w:hint="eastAsia" w:eastAsia="Times New Roman"/>
                <w:color w:val="1F4E79" w:themeColor="accent1" w:themeShade="8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4-1.0</w:t>
            </w:r>
            <w:r>
              <w:rPr>
                <w:rFonts w:hint="eastAsia" w:eastAsia="Times New Roman"/>
                <w:color w:val="000000" w:themeColor="text1"/>
                <w14:textFill>
                  <w14:solidFill>
                    <w14:schemeClr w14:val="tx1"/>
                  </w14:solidFill>
                </w14:textFill>
              </w:rPr>
              <w:t>案例基本信息页,逻辑角色页,任务工作表页,甘特图页,标准文档页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lang w:val="en-US" w:eastAsia="zh-CN"/>
              </w:rPr>
              <w:t>1.17</w:t>
            </w:r>
          </w:p>
        </w:tc>
      </w:tr>
    </w:tbl>
    <w:p/>
    <w:p/>
    <w:p/>
    <w:p>
      <w:bookmarkStart w:id="1488" w:name="_Toc15129"/>
      <w:bookmarkStart w:id="1489" w:name="T_案例信息界面"/>
      <w:r>
        <w:rPr>
          <w:rStyle w:val="37"/>
          <w:rFonts w:hint="eastAsia"/>
          <w:lang w:val="en-US" w:eastAsia="zh-CN"/>
        </w:rPr>
        <w:t>4.4.29.1</w:t>
      </w:r>
      <w:r>
        <w:rPr>
          <w:rStyle w:val="37"/>
          <w:rFonts w:hint="eastAsia"/>
        </w:rPr>
        <w:t>案例信息界面</w:t>
      </w:r>
      <w:bookmarkEnd w:id="1488"/>
      <w:bookmarkEnd w:id="1489"/>
      <w:r>
        <w:rPr>
          <w:rFonts w:hint="eastAsia"/>
          <w:color w:val="FF0000"/>
        </w:rPr>
        <w:t>：</w:t>
      </w:r>
    </w:p>
    <w:p/>
    <w:p>
      <w:r>
        <w:drawing>
          <wp:inline distT="0" distB="0" distL="114300" distR="114300">
            <wp:extent cx="5268595" cy="3399790"/>
            <wp:effectExtent l="0" t="0" r="4445" b="13970"/>
            <wp:docPr id="45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0"/>
                    <pic:cNvPicPr>
                      <a:picLocks noChangeAspect="1"/>
                    </pic:cNvPicPr>
                  </pic:nvPicPr>
                  <pic:blipFill>
                    <a:blip r:embed="rId518"/>
                    <a:stretch>
                      <a:fillRect/>
                    </a:stretch>
                  </pic:blipFill>
                  <pic:spPr>
                    <a:xfrm>
                      <a:off x="0" y="0"/>
                      <a:ext cx="5268595" cy="3399790"/>
                    </a:xfrm>
                    <a:prstGeom prst="rect">
                      <a:avLst/>
                    </a:prstGeom>
                    <a:noFill/>
                    <a:ln w="9525">
                      <a:noFill/>
                    </a:ln>
                  </pic:spPr>
                </pic:pic>
              </a:graphicData>
            </a:graphic>
          </wp:inline>
        </w:drawing>
      </w:r>
    </w:p>
    <w:p/>
    <w:p>
      <w:pPr>
        <w:rPr>
          <w:color w:val="FF0000"/>
        </w:rPr>
      </w:pPr>
      <w:bookmarkStart w:id="1490" w:name="_Toc21697"/>
      <w:bookmarkStart w:id="1491" w:name="T_案例基本信息页"/>
      <w:r>
        <w:rPr>
          <w:rStyle w:val="37"/>
          <w:rFonts w:hint="eastAsia"/>
          <w:lang w:val="en-US" w:eastAsia="zh-CN"/>
        </w:rPr>
        <w:t>4.4.29.2</w:t>
      </w:r>
      <w:r>
        <w:rPr>
          <w:rStyle w:val="37"/>
          <w:rFonts w:hint="eastAsia"/>
        </w:rPr>
        <w:t>案例基本信息页</w:t>
      </w:r>
      <w:bookmarkEnd w:id="1490"/>
      <w:bookmarkEnd w:id="1491"/>
      <w:r>
        <w:rPr>
          <w:rFonts w:hint="eastAsia"/>
          <w:color w:val="FF0000"/>
        </w:rPr>
        <w:t>：</w:t>
      </w:r>
    </w:p>
    <w:p>
      <w:r>
        <w:drawing>
          <wp:inline distT="0" distB="0" distL="114300" distR="114300">
            <wp:extent cx="5260975" cy="3625215"/>
            <wp:effectExtent l="0" t="0" r="12065" b="1905"/>
            <wp:docPr id="46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5"/>
                    <pic:cNvPicPr>
                      <a:picLocks noChangeAspect="1"/>
                    </pic:cNvPicPr>
                  </pic:nvPicPr>
                  <pic:blipFill>
                    <a:blip r:embed="rId519"/>
                    <a:stretch>
                      <a:fillRect/>
                    </a:stretch>
                  </pic:blipFill>
                  <pic:spPr>
                    <a:xfrm>
                      <a:off x="0" y="0"/>
                      <a:ext cx="5260975" cy="3625215"/>
                    </a:xfrm>
                    <a:prstGeom prst="rect">
                      <a:avLst/>
                    </a:prstGeom>
                    <a:noFill/>
                    <a:ln w="9525">
                      <a:noFill/>
                    </a:ln>
                  </pic:spPr>
                </pic:pic>
              </a:graphicData>
            </a:graphic>
          </wp:inline>
        </w:drawing>
      </w:r>
    </w:p>
    <w:p>
      <w:pPr>
        <w:rPr>
          <w:color w:val="FF0000"/>
        </w:rPr>
      </w:pPr>
      <w:bookmarkStart w:id="1492" w:name="_Toc17265"/>
      <w:bookmarkStart w:id="1493" w:name="T_逻辑角色页"/>
      <w:r>
        <w:rPr>
          <w:rStyle w:val="37"/>
          <w:rFonts w:hint="eastAsia"/>
          <w:lang w:val="en-US" w:eastAsia="zh-CN"/>
        </w:rPr>
        <w:t>4.4.29.3</w:t>
      </w:r>
      <w:r>
        <w:rPr>
          <w:rStyle w:val="37"/>
          <w:rFonts w:hint="eastAsia"/>
        </w:rPr>
        <w:t>逻辑角色页</w:t>
      </w:r>
      <w:bookmarkEnd w:id="1492"/>
      <w:bookmarkEnd w:id="1493"/>
      <w:r>
        <w:rPr>
          <w:rFonts w:hint="eastAsia"/>
          <w:color w:val="FF0000"/>
        </w:rPr>
        <w:t>：</w:t>
      </w:r>
    </w:p>
    <w:p>
      <w:pPr>
        <w:rPr>
          <w:color w:val="FF0000"/>
        </w:rPr>
      </w:pPr>
      <w:r>
        <w:drawing>
          <wp:inline distT="0" distB="0" distL="114300" distR="114300">
            <wp:extent cx="5264785" cy="3448050"/>
            <wp:effectExtent l="0" t="0" r="8255" b="11430"/>
            <wp:docPr id="4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6"/>
                    <pic:cNvPicPr>
                      <a:picLocks noChangeAspect="1"/>
                    </pic:cNvPicPr>
                  </pic:nvPicPr>
                  <pic:blipFill>
                    <a:blip r:embed="rId520"/>
                    <a:stretch>
                      <a:fillRect/>
                    </a:stretch>
                  </pic:blipFill>
                  <pic:spPr>
                    <a:xfrm>
                      <a:off x="0" y="0"/>
                      <a:ext cx="5264785" cy="3448050"/>
                    </a:xfrm>
                    <a:prstGeom prst="rect">
                      <a:avLst/>
                    </a:prstGeom>
                    <a:noFill/>
                    <a:ln w="9525">
                      <a:noFill/>
                    </a:ln>
                  </pic:spPr>
                </pic:pic>
              </a:graphicData>
            </a:graphic>
          </wp:inline>
        </w:drawing>
      </w:r>
    </w:p>
    <w:p>
      <w:pPr>
        <w:rPr>
          <w:color w:val="FF0000"/>
        </w:rPr>
      </w:pPr>
      <w:bookmarkStart w:id="1494" w:name="T_任务工作表页"/>
      <w:bookmarkStart w:id="1495" w:name="_Toc6999"/>
      <w:r>
        <w:rPr>
          <w:rStyle w:val="37"/>
          <w:rFonts w:hint="eastAsia"/>
          <w:lang w:val="en-US" w:eastAsia="zh-CN"/>
        </w:rPr>
        <w:t>4.4.29.4</w:t>
      </w:r>
      <w:r>
        <w:rPr>
          <w:rStyle w:val="37"/>
          <w:rFonts w:hint="eastAsia"/>
        </w:rPr>
        <w:t>任务工作表页</w:t>
      </w:r>
      <w:bookmarkEnd w:id="1494"/>
      <w:bookmarkEnd w:id="1495"/>
      <w:r>
        <w:rPr>
          <w:rFonts w:hint="eastAsia"/>
          <w:color w:val="FF0000"/>
        </w:rPr>
        <w:t>：</w:t>
      </w:r>
    </w:p>
    <w:p>
      <w:pPr>
        <w:rPr>
          <w:color w:val="FF0000"/>
        </w:rPr>
      </w:pPr>
      <w:r>
        <w:drawing>
          <wp:inline distT="0" distB="0" distL="114300" distR="114300">
            <wp:extent cx="5261610" cy="3385820"/>
            <wp:effectExtent l="0" t="0" r="11430" b="12700"/>
            <wp:docPr id="4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7"/>
                    <pic:cNvPicPr>
                      <a:picLocks noChangeAspect="1"/>
                    </pic:cNvPicPr>
                  </pic:nvPicPr>
                  <pic:blipFill>
                    <a:blip r:embed="rId521"/>
                    <a:stretch>
                      <a:fillRect/>
                    </a:stretch>
                  </pic:blipFill>
                  <pic:spPr>
                    <a:xfrm>
                      <a:off x="0" y="0"/>
                      <a:ext cx="5261610" cy="3385820"/>
                    </a:xfrm>
                    <a:prstGeom prst="rect">
                      <a:avLst/>
                    </a:prstGeom>
                    <a:noFill/>
                    <a:ln w="9525">
                      <a:noFill/>
                    </a:ln>
                  </pic:spPr>
                </pic:pic>
              </a:graphicData>
            </a:graphic>
          </wp:inline>
        </w:drawing>
      </w:r>
    </w:p>
    <w:p>
      <w:pPr>
        <w:rPr>
          <w:color w:val="FF0000"/>
        </w:rPr>
      </w:pPr>
      <w:bookmarkStart w:id="1496" w:name="T_甘特图页"/>
      <w:bookmarkStart w:id="1497" w:name="_Toc25333"/>
      <w:r>
        <w:rPr>
          <w:rStyle w:val="37"/>
          <w:rFonts w:hint="eastAsia"/>
          <w:lang w:val="en-US" w:eastAsia="zh-CN"/>
        </w:rPr>
        <w:t>4.4.29.5</w:t>
      </w:r>
      <w:r>
        <w:rPr>
          <w:rStyle w:val="37"/>
          <w:rFonts w:hint="eastAsia"/>
        </w:rPr>
        <w:t>甘特图页</w:t>
      </w:r>
      <w:bookmarkEnd w:id="1496"/>
      <w:bookmarkEnd w:id="1497"/>
      <w:r>
        <w:rPr>
          <w:rFonts w:hint="eastAsia"/>
          <w:color w:val="FF0000"/>
        </w:rPr>
        <w:t>：</w:t>
      </w:r>
    </w:p>
    <w:p>
      <w:pPr>
        <w:rPr>
          <w:color w:val="FF0000"/>
        </w:rPr>
      </w:pPr>
      <w:r>
        <w:drawing>
          <wp:inline distT="0" distB="0" distL="114300" distR="114300">
            <wp:extent cx="5268595" cy="3405505"/>
            <wp:effectExtent l="0" t="0" r="4445" b="8255"/>
            <wp:docPr id="4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8"/>
                    <pic:cNvPicPr>
                      <a:picLocks noChangeAspect="1"/>
                    </pic:cNvPicPr>
                  </pic:nvPicPr>
                  <pic:blipFill>
                    <a:blip r:embed="rId522"/>
                    <a:stretch>
                      <a:fillRect/>
                    </a:stretch>
                  </pic:blipFill>
                  <pic:spPr>
                    <a:xfrm>
                      <a:off x="0" y="0"/>
                      <a:ext cx="5268595" cy="3405505"/>
                    </a:xfrm>
                    <a:prstGeom prst="rect">
                      <a:avLst/>
                    </a:prstGeom>
                    <a:noFill/>
                    <a:ln w="9525">
                      <a:noFill/>
                    </a:ln>
                  </pic:spPr>
                </pic:pic>
              </a:graphicData>
            </a:graphic>
          </wp:inline>
        </w:drawing>
      </w:r>
    </w:p>
    <w:p>
      <w:pPr>
        <w:rPr>
          <w:color w:val="FF0000"/>
        </w:rPr>
      </w:pPr>
      <w:bookmarkStart w:id="1498" w:name="T_标准文档页2"/>
      <w:bookmarkStart w:id="1499" w:name="_Toc11418"/>
      <w:r>
        <w:rPr>
          <w:rStyle w:val="37"/>
          <w:rFonts w:hint="eastAsia"/>
          <w:lang w:val="en-US" w:eastAsia="zh-CN"/>
        </w:rPr>
        <w:t>4.4.29.6</w:t>
      </w:r>
      <w:r>
        <w:rPr>
          <w:rStyle w:val="37"/>
          <w:rFonts w:hint="eastAsia"/>
        </w:rPr>
        <w:t>标准文档页</w:t>
      </w:r>
      <w:bookmarkEnd w:id="1498"/>
      <w:bookmarkEnd w:id="1499"/>
      <w:r>
        <w:rPr>
          <w:rFonts w:hint="eastAsia"/>
          <w:color w:val="FF0000"/>
        </w:rPr>
        <w:t>：</w:t>
      </w:r>
    </w:p>
    <w:p>
      <w:pPr>
        <w:rPr>
          <w:color w:val="FF0000"/>
        </w:rPr>
      </w:pPr>
      <w:r>
        <w:drawing>
          <wp:inline distT="0" distB="0" distL="114300" distR="114300">
            <wp:extent cx="5272405" cy="3441065"/>
            <wp:effectExtent l="0" t="0" r="635" b="3175"/>
            <wp:docPr id="4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9"/>
                    <pic:cNvPicPr>
                      <a:picLocks noChangeAspect="1"/>
                    </pic:cNvPicPr>
                  </pic:nvPicPr>
                  <pic:blipFill>
                    <a:blip r:embed="rId523"/>
                    <a:stretch>
                      <a:fillRect/>
                    </a:stretch>
                  </pic:blipFill>
                  <pic:spPr>
                    <a:xfrm>
                      <a:off x="0" y="0"/>
                      <a:ext cx="5272405" cy="3441065"/>
                    </a:xfrm>
                    <a:prstGeom prst="rect">
                      <a:avLst/>
                    </a:prstGeom>
                    <a:noFill/>
                    <a:ln w="9525">
                      <a:noFill/>
                    </a:ln>
                  </pic:spPr>
                </pic:pic>
              </a:graphicData>
            </a:graphic>
          </wp:inline>
        </w:drawing>
      </w:r>
    </w:p>
    <w:p>
      <w:pPr>
        <w:rPr>
          <w:color w:val="FF0000"/>
        </w:rPr>
      </w:pPr>
      <w:bookmarkStart w:id="1500" w:name="_Toc737"/>
      <w:r>
        <w:rPr>
          <w:rStyle w:val="37"/>
          <w:rFonts w:hint="eastAsia"/>
          <w:lang w:val="en-US" w:eastAsia="zh-CN"/>
        </w:rPr>
        <w:t>4.4.29.7</w:t>
      </w:r>
      <w:r>
        <w:rPr>
          <w:rStyle w:val="37"/>
          <w:rFonts w:hint="eastAsia"/>
        </w:rPr>
        <w:t>对话框图</w:t>
      </w:r>
      <w:bookmarkEnd w:id="1500"/>
      <w:r>
        <w:rPr>
          <w:rFonts w:hint="eastAsia"/>
          <w:color w:val="FF0000"/>
        </w:rPr>
        <w:t>：</w:t>
      </w:r>
    </w:p>
    <w:p>
      <w:r>
        <w:drawing>
          <wp:inline distT="0" distB="0" distL="114300" distR="114300">
            <wp:extent cx="5269865" cy="3472815"/>
            <wp:effectExtent l="0" t="0" r="3175" b="1905"/>
            <wp:docPr id="48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1"/>
                    <pic:cNvPicPr>
                      <a:picLocks noChangeAspect="1"/>
                    </pic:cNvPicPr>
                  </pic:nvPicPr>
                  <pic:blipFill>
                    <a:blip r:embed="rId524"/>
                    <a:stretch>
                      <a:fillRect/>
                    </a:stretch>
                  </pic:blipFill>
                  <pic:spPr>
                    <a:xfrm>
                      <a:off x="0" y="0"/>
                      <a:ext cx="5269865" cy="3472815"/>
                    </a:xfrm>
                    <a:prstGeom prst="rect">
                      <a:avLst/>
                    </a:prstGeom>
                    <a:noFill/>
                    <a:ln w="9525">
                      <a:noFill/>
                    </a:ln>
                  </pic:spPr>
                </pic:pic>
              </a:graphicData>
            </a:graphic>
          </wp:inline>
        </w:drawing>
      </w:r>
    </w:p>
    <w:p>
      <w:pPr>
        <w:pStyle w:val="4"/>
      </w:pPr>
      <w:bookmarkStart w:id="1501" w:name="_Toc26709"/>
      <w:bookmarkStart w:id="1502" w:name="_Toc10395"/>
      <w:bookmarkStart w:id="1503" w:name="_Toc28878"/>
      <w:r>
        <w:rPr>
          <w:rFonts w:hint="eastAsia"/>
        </w:rPr>
        <w:t>4.4.30教师</w:t>
      </w:r>
      <w:r>
        <w:rPr>
          <w:rFonts w:hint="eastAsia"/>
          <w:color w:val="000000" w:themeColor="text1"/>
          <w14:textFill>
            <w14:solidFill>
              <w14:schemeClr w14:val="tx1"/>
            </w14:solidFill>
          </w14:textFill>
        </w:rPr>
        <w:t>b</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s发帖</w:t>
      </w:r>
      <w:bookmarkEnd w:id="1501"/>
      <w:bookmarkEnd w:id="1502"/>
      <w:bookmarkEnd w:id="150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ID和名称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T</w:t>
            </w:r>
            <w:r>
              <w:rPr>
                <w:rFonts w:eastAsia="Times New Roman"/>
                <w:color w:val="000000" w:themeColor="text1"/>
                <w14:textFill>
                  <w14:solidFill>
                    <w14:schemeClr w14:val="tx1"/>
                  </w14:solidFill>
                </w14:textFill>
              </w:rPr>
              <w:t>-4-</w:t>
            </w:r>
            <w:r>
              <w:rPr>
                <w:rFonts w:hint="eastAsia" w:eastAsia="Times New Roman"/>
                <w:color w:val="000000" w:themeColor="text1"/>
                <w14:textFill>
                  <w14:solidFill>
                    <w14:schemeClr w14:val="tx1"/>
                  </w14:solidFill>
                </w14:textFill>
              </w:rPr>
              <w:t>2</w:t>
            </w:r>
            <w:r>
              <w:rPr>
                <w:rFonts w:eastAsia="Times New Roman"/>
                <w:color w:val="000000" w:themeColor="text1"/>
                <w14:textFill>
                  <w14:solidFill>
                    <w14:schemeClr w14:val="tx1"/>
                  </w14:solidFill>
                </w14:textFill>
              </w:rPr>
              <w:t xml:space="preserve"> </w:t>
            </w:r>
            <w:r>
              <w:rPr>
                <w:rFonts w:eastAsia="Times New Roman"/>
              </w:rPr>
              <w:t>,</w:t>
            </w:r>
            <w:r>
              <w:rPr>
                <w:rFonts w:hint="eastAsia" w:eastAsia="Times New Roman"/>
                <w:color w:val="000000" w:themeColor="text1"/>
                <w14:textFill>
                  <w14:solidFill>
                    <w14:schemeClr w14:val="tx1"/>
                  </w14:solidFill>
                </w14:textFill>
              </w:rPr>
              <w:t>b</w:t>
            </w:r>
            <w:r>
              <w:rPr>
                <w:rFonts w:eastAsia="Times New Roman"/>
                <w:color w:val="000000" w:themeColor="text1"/>
                <w14:textFill>
                  <w14:solidFill>
                    <w14:schemeClr w14:val="tx1"/>
                  </w14:solidFill>
                </w14:textFill>
              </w:rPr>
              <w:t>b</w:t>
            </w:r>
            <w:r>
              <w:rPr>
                <w:rFonts w:hint="eastAsia" w:eastAsia="Times New Roman"/>
                <w:color w:val="000000" w:themeColor="text1"/>
                <w14:textFill>
                  <w14:solidFill>
                    <w14:schemeClr w14:val="tx1"/>
                  </w14:solidFill>
                </w14:textFill>
              </w:rPr>
              <w:t>s发帖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创建人</w:t>
            </w:r>
          </w:p>
        </w:tc>
        <w:tc>
          <w:tcPr>
            <w:tcW w:w="4148" w:type="dxa"/>
          </w:tcPr>
          <w:p>
            <w:pPr>
              <w:rPr>
                <w:rFonts w:eastAsia="Times New Roman"/>
                <w:color w:val="000000" w:themeColor="text1"/>
                <w14:textFill>
                  <w14:solidFill>
                    <w14:schemeClr w14:val="tx1"/>
                  </w14:solidFill>
                </w14:textFill>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创建时间</w:t>
            </w:r>
          </w:p>
        </w:tc>
        <w:tc>
          <w:tcPr>
            <w:tcW w:w="4148" w:type="dxa"/>
          </w:tcPr>
          <w:p>
            <w:pPr>
              <w:rPr>
                <w:rFonts w:eastAsia="Times New Roman"/>
                <w:color w:val="000000" w:themeColor="text1"/>
                <w14:textFill>
                  <w14:solidFill>
                    <w14:schemeClr w14:val="tx1"/>
                  </w14:solidFill>
                </w14:textFill>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操作者</w:t>
            </w:r>
          </w:p>
        </w:tc>
        <w:tc>
          <w:tcPr>
            <w:tcW w:w="4148" w:type="dxa"/>
          </w:tcPr>
          <w:p>
            <w:pPr>
              <w:rPr>
                <w:rFonts w:eastAsia="Times New Roman"/>
                <w:color w:val="000000" w:themeColor="text1"/>
                <w14:textFill>
                  <w14:solidFill>
                    <w14:schemeClr w14:val="tx1"/>
                  </w14:solidFill>
                </w14:textFill>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描述</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教师发布bbs帖子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触发条件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教师表示想要发表言论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前置条件</w:t>
            </w:r>
          </w:p>
        </w:tc>
        <w:tc>
          <w:tcPr>
            <w:tcW w:w="4148" w:type="dxa"/>
          </w:tcPr>
          <w:p>
            <w:pPr>
              <w:rPr>
                <w:rFonts w:eastAsia="Times New Roman"/>
              </w:rPr>
            </w:pPr>
            <w:r>
              <w:rPr>
                <w:rFonts w:hint="eastAsia" w:eastAsia="Times New Roman"/>
              </w:rPr>
              <w:t>1.教师已注册</w:t>
            </w:r>
          </w:p>
          <w:p>
            <w:pPr>
              <w:rPr>
                <w:rFonts w:eastAsia="Times New Roman"/>
                <w:color w:val="000000" w:themeColor="text1"/>
                <w14:textFill>
                  <w14:solidFill>
                    <w14:schemeClr w14:val="tx1"/>
                  </w14:solidFill>
                </w14:textFill>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后置条件</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发布bbs内容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正常流程</w:t>
            </w:r>
          </w:p>
        </w:tc>
        <w:tc>
          <w:tcPr>
            <w:tcW w:w="4148"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4-2.0 bbs发布帖子</w:t>
            </w:r>
          </w:p>
          <w:p>
            <w:pPr>
              <w:rPr>
                <w:rFonts w:eastAsiaTheme="minorEastAsia"/>
                <w:color w:val="000000" w:themeColor="text1"/>
                <w14:textFill>
                  <w14:solidFill>
                    <w14:schemeClr w14:val="tx1"/>
                  </w14:solidFill>
                </w14:textFill>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heme="minorEastAsia"/>
                <w:color w:val="1F4E79" w:themeColor="accent1" w:themeShade="80"/>
              </w:rPr>
            </w:pPr>
            <w:r>
              <w:rPr>
                <w:rFonts w:hint="eastAsia" w:eastAsia="Times New Roman"/>
                <w:color w:val="000000" w:themeColor="text1"/>
                <w14:textFill>
                  <w14:solidFill>
                    <w14:schemeClr w14:val="tx1"/>
                  </w14:solidFill>
                </w14:textFill>
              </w:rPr>
              <w:t>2.点击案例讨论区，进入</w:t>
            </w:r>
            <w:r>
              <w:rPr>
                <w:color w:val="1F4E79" w:themeColor="accent1" w:themeShade="80"/>
              </w:rPr>
              <w:fldChar w:fldCharType="begin"/>
            </w:r>
            <w:r>
              <w:rPr>
                <w:color w:val="1F4E79" w:themeColor="accent1" w:themeShade="80"/>
              </w:rPr>
              <w:instrText xml:space="preserve"> HYPERLINK \l "T_案例讨论区界面"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3.输入标题和内容，点击发表按钮，发起新话题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可选流程</w:t>
            </w:r>
          </w:p>
        </w:tc>
        <w:tc>
          <w:tcPr>
            <w:tcW w:w="4148" w:type="dxa"/>
          </w:tcPr>
          <w:p>
            <w:pPr>
              <w:rPr>
                <w:rFonts w:eastAsia="Times New Roman"/>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异常</w:t>
            </w:r>
          </w:p>
        </w:tc>
        <w:tc>
          <w:tcPr>
            <w:tcW w:w="4148"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4-2.0E1标题为空</w:t>
            </w:r>
          </w:p>
          <w:p>
            <w:pPr>
              <w:rPr>
                <w:rFonts w:eastAsia="Times New Roman"/>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E</w:t>
            </w:r>
            <w:r>
              <w:rPr>
                <w:rFonts w:hint="eastAsia" w:eastAsia="Times New Roman"/>
                <w:color w:val="000000" w:themeColor="text1"/>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eastAsia" w:eastAsia="Times New Roman"/>
                <w:color w:val="000000" w:themeColor="text1"/>
                <w:u w:val="none"/>
                <w14:textFill>
                  <w14:solidFill>
                    <w14:schemeClr w14:val="tx1"/>
                  </w14:solidFill>
                </w14:textFill>
              </w:rPr>
              <w:t>帖子标题为空，系统提示：</w:t>
            </w:r>
            <w:r>
              <w:rPr>
                <w:rFonts w:hint="eastAsia" w:eastAsia="Times New Roman"/>
                <w:color w:val="000000" w:themeColor="text1"/>
                <w:u w:val="none"/>
                <w14:textFill>
                  <w14:solidFill>
                    <w14:schemeClr w14:val="tx1"/>
                  </w14:solidFill>
                </w14:textFill>
              </w:rPr>
              <w:fldChar w:fldCharType="begin"/>
            </w:r>
            <w:r>
              <w:rPr>
                <w:rFonts w:hint="eastAsia" w:eastAsia="Times New Roman"/>
                <w:color w:val="000000" w:themeColor="text1"/>
                <w:u w:val="none"/>
                <w14:textFill>
                  <w14:solidFill>
                    <w14:schemeClr w14:val="tx1"/>
                  </w14:solidFill>
                </w14:textFill>
              </w:rPr>
              <w:instrText xml:space="preserve"> HYPERLINK \l "T_帖子回复内容为空系统提示" </w:instrText>
            </w:r>
            <w:r>
              <w:rPr>
                <w:rFonts w:hint="eastAsia" w:eastAsia="Times New Roman"/>
                <w:color w:val="000000" w:themeColor="text1"/>
                <w:u w:val="none"/>
                <w14:textFill>
                  <w14:solidFill>
                    <w14:schemeClr w14:val="tx1"/>
                  </w14:solidFill>
                </w14:textFill>
              </w:rPr>
              <w:fldChar w:fldCharType="separate"/>
            </w:r>
            <w:r>
              <w:rPr>
                <w:rStyle w:val="31"/>
                <w:rFonts w:hint="eastAsia" w:eastAsia="Times New Roman"/>
                <w:color w:val="000000" w:themeColor="text1"/>
                <w14:textFill>
                  <w14:solidFill>
                    <w14:schemeClr w14:val="tx1"/>
                  </w14:solidFill>
                </w14:textFill>
              </w:rPr>
              <w:t>标题不能为空</w:t>
            </w:r>
            <w:r>
              <w:rPr>
                <w:rFonts w:hint="eastAsia" w:eastAsia="Times New Roman"/>
                <w:color w:val="000000" w:themeColor="text1"/>
                <w:u w:val="none"/>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输入</w:t>
            </w:r>
          </w:p>
        </w:tc>
        <w:tc>
          <w:tcPr>
            <w:tcW w:w="4148"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4-2.0 bbs话题标题和内容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输出</w:t>
            </w:r>
          </w:p>
        </w:tc>
        <w:tc>
          <w:tcPr>
            <w:tcW w:w="4148"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 xml:space="preserve">4-2.0 </w:t>
            </w:r>
            <w:r>
              <w:rPr>
                <w:rFonts w:hint="eastAsia"/>
                <w:color w:val="000000" w:themeColor="text1"/>
                <w:lang w:val="en-US" w:eastAsia="zh-CN"/>
                <w14:textFill>
                  <w14:solidFill>
                    <w14:schemeClr w14:val="tx1"/>
                  </w14:solidFill>
                </w14:textFill>
              </w:rPr>
              <w:t>E1,</w:t>
            </w:r>
            <w:r>
              <w:rPr>
                <w:rFonts w:hint="eastAsia" w:eastAsia="Times New Roman"/>
                <w:color w:val="000000" w:themeColor="text1"/>
                <w14:textFill>
                  <w14:solidFill>
                    <w14:schemeClr w14:val="tx1"/>
                  </w14:solidFill>
                </w14:textFill>
              </w:rPr>
              <w:t>bbs新话题发布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color w:val="000000" w:themeColor="text1"/>
                <w14:textFill>
                  <w14:solidFill>
                    <w14:schemeClr w14:val="tx1"/>
                  </w14:solidFill>
                </w14:textFill>
              </w:rPr>
            </w:pPr>
            <w:r>
              <w:rPr>
                <w:rFonts w:hint="eastAsia" w:eastAsia="Times New Roman"/>
              </w:rPr>
              <w:t>业务规则</w:t>
            </w:r>
          </w:p>
        </w:tc>
        <w:tc>
          <w:tcPr>
            <w:tcW w:w="4148" w:type="dxa"/>
          </w:tcPr>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BR-T-8 bbs帖子标题不能为空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8" w:type="dxa"/>
          </w:tcPr>
          <w:p>
            <w:pPr>
              <w:rPr>
                <w:rFonts w:eastAsia="Times New Roman"/>
                <w:color w:val="000000" w:themeColor="text1"/>
                <w14:textFill>
                  <w14:solidFill>
                    <w14:schemeClr w14:val="tx1"/>
                  </w14:solidFill>
                </w14:textFill>
              </w:rPr>
            </w:pPr>
            <w:r>
              <w:rPr>
                <w:rFonts w:hint="eastAsia" w:eastAsia="Times New Roman"/>
              </w:rPr>
              <w:t>优先级</w:t>
            </w:r>
          </w:p>
        </w:tc>
        <w:tc>
          <w:tcPr>
            <w:tcW w:w="4148" w:type="dxa"/>
          </w:tcPr>
          <w:p>
            <w:pPr>
              <w:rPr>
                <w:rFonts w:hint="eastAsia" w:eastAsia="宋体"/>
                <w:color w:val="000000" w:themeColor="text1"/>
                <w:lang w:val="en-US" w:eastAsia="zh-CN"/>
                <w14:textFill>
                  <w14:solidFill>
                    <w14:schemeClr w14:val="tx1"/>
                  </w14:solidFill>
                </w14:textFill>
              </w:rPr>
            </w:pPr>
            <w:r>
              <w:rPr>
                <w:rFonts w:hint="eastAsia" w:eastAsia="Times New Roman"/>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74</w:t>
            </w:r>
          </w:p>
        </w:tc>
      </w:tr>
    </w:tbl>
    <w:p/>
    <w:p>
      <w:bookmarkStart w:id="1504" w:name="_Toc14671"/>
      <w:r>
        <w:rPr>
          <w:rStyle w:val="37"/>
          <w:rFonts w:hint="eastAsia"/>
          <w:lang w:val="en-US" w:eastAsia="zh-CN"/>
        </w:rPr>
        <w:t>4.4.30.1</w:t>
      </w:r>
      <w:r>
        <w:rPr>
          <w:rStyle w:val="37"/>
          <w:rFonts w:hint="eastAsia"/>
        </w:rPr>
        <w:t>案例讨论区界面</w:t>
      </w:r>
      <w:bookmarkEnd w:id="1504"/>
      <w:r>
        <w:rPr>
          <w:rFonts w:hint="eastAsia"/>
          <w:color w:val="FF0000"/>
        </w:rPr>
        <w:t>：</w:t>
      </w:r>
    </w:p>
    <w:p>
      <w:r>
        <w:drawing>
          <wp:inline distT="0" distB="0" distL="114300" distR="114300">
            <wp:extent cx="5264785" cy="3382645"/>
            <wp:effectExtent l="0" t="0" r="8255" b="635"/>
            <wp:docPr id="48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05" w:name="_Toc21455"/>
      <w:r>
        <w:rPr>
          <w:rStyle w:val="37"/>
          <w:rFonts w:hint="eastAsia"/>
          <w:lang w:val="en-US" w:eastAsia="zh-CN"/>
        </w:rPr>
        <w:t>4.4.30.2</w:t>
      </w:r>
      <w:r>
        <w:rPr>
          <w:rStyle w:val="37"/>
          <w:rFonts w:hint="eastAsia"/>
        </w:rPr>
        <w:t>帖子标题为空</w:t>
      </w:r>
      <w:bookmarkStart w:id="1506" w:name="T_系统提示"/>
      <w:r>
        <w:rPr>
          <w:rStyle w:val="37"/>
          <w:rFonts w:hint="eastAsia"/>
        </w:rPr>
        <w:t>系统提示</w:t>
      </w:r>
      <w:bookmarkEnd w:id="1505"/>
      <w:bookmarkEnd w:id="1506"/>
      <w:r>
        <w:rPr>
          <w:rFonts w:hint="eastAsia"/>
          <w:color w:val="FF0000"/>
        </w:rPr>
        <w:t>：标题不能为空</w:t>
      </w:r>
    </w:p>
    <w:p>
      <w:r>
        <w:drawing>
          <wp:inline distT="0" distB="0" distL="114300" distR="114300">
            <wp:extent cx="2895600" cy="1666875"/>
            <wp:effectExtent l="0" t="0" r="0" b="9525"/>
            <wp:docPr id="4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73"/>
                    <pic:cNvPicPr>
                      <a:picLocks noChangeAspect="1"/>
                    </pic:cNvPicPr>
                  </pic:nvPicPr>
                  <pic:blipFill>
                    <a:blip r:embed="rId526"/>
                    <a:stretch>
                      <a:fillRect/>
                    </a:stretch>
                  </pic:blipFill>
                  <pic:spPr>
                    <a:xfrm>
                      <a:off x="0" y="0"/>
                      <a:ext cx="2895600" cy="1666875"/>
                    </a:xfrm>
                    <a:prstGeom prst="rect">
                      <a:avLst/>
                    </a:prstGeom>
                    <a:noFill/>
                    <a:ln w="9525">
                      <a:noFill/>
                    </a:ln>
                  </pic:spPr>
                </pic:pic>
              </a:graphicData>
            </a:graphic>
          </wp:inline>
        </w:drawing>
      </w:r>
    </w:p>
    <w:p>
      <w:pPr>
        <w:rPr>
          <w:rFonts w:eastAsiaTheme="minorEastAsia"/>
          <w:color w:val="FF0000"/>
        </w:rPr>
      </w:pPr>
      <w:bookmarkStart w:id="1507" w:name="_Toc26546"/>
      <w:r>
        <w:rPr>
          <w:rStyle w:val="37"/>
          <w:rFonts w:hint="eastAsia"/>
          <w:lang w:val="en-US" w:eastAsia="zh-CN"/>
        </w:rPr>
        <w:t>4.4.30.3</w:t>
      </w:r>
      <w:r>
        <w:rPr>
          <w:rStyle w:val="37"/>
          <w:rFonts w:hint="eastAsia"/>
        </w:rPr>
        <w:t>对话框图</w:t>
      </w:r>
      <w:bookmarkEnd w:id="1507"/>
      <w:r>
        <w:rPr>
          <w:rFonts w:hint="eastAsia"/>
          <w:color w:val="FF0000"/>
        </w:rPr>
        <w:t>：</w:t>
      </w:r>
    </w:p>
    <w:p>
      <w:r>
        <w:drawing>
          <wp:inline distT="0" distB="0" distL="114300" distR="114300">
            <wp:extent cx="5200650" cy="3495675"/>
            <wp:effectExtent l="0" t="0" r="11430" b="9525"/>
            <wp:docPr id="48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4"/>
                    <pic:cNvPicPr>
                      <a:picLocks noChangeAspect="1"/>
                    </pic:cNvPicPr>
                  </pic:nvPicPr>
                  <pic:blipFill>
                    <a:blip r:embed="rId527"/>
                    <a:stretch>
                      <a:fillRect/>
                    </a:stretch>
                  </pic:blipFill>
                  <pic:spPr>
                    <a:xfrm>
                      <a:off x="0" y="0"/>
                      <a:ext cx="5200650" cy="3495675"/>
                    </a:xfrm>
                    <a:prstGeom prst="rect">
                      <a:avLst/>
                    </a:prstGeom>
                    <a:noFill/>
                    <a:ln w="9525">
                      <a:noFill/>
                    </a:ln>
                  </pic:spPr>
                </pic:pic>
              </a:graphicData>
            </a:graphic>
          </wp:inline>
        </w:drawing>
      </w:r>
    </w:p>
    <w:p>
      <w:pPr>
        <w:rPr>
          <w:rFonts w:hint="eastAsia"/>
          <w:lang w:val="en-US" w:eastAsia="zh-CN"/>
        </w:rPr>
      </w:pPr>
      <w:bookmarkStart w:id="1508" w:name="_Toc7892"/>
      <w:r>
        <w:rPr>
          <w:rStyle w:val="37"/>
          <w:rFonts w:hint="eastAsia"/>
          <w:lang w:val="en-US" w:eastAsia="zh-CN"/>
        </w:rPr>
        <w:t>4.4.30.4时序图</w:t>
      </w:r>
      <w:bookmarkEnd w:id="1508"/>
      <w:r>
        <w:rPr>
          <w:rFonts w:hint="eastAsia"/>
          <w:lang w:val="en-US" w:eastAsia="zh-CN"/>
        </w:rPr>
        <w:t>：</w:t>
      </w:r>
    </w:p>
    <w:p>
      <w:pPr>
        <w:rPr>
          <w:rFonts w:hint="eastAsia"/>
          <w:lang w:val="en-US" w:eastAsia="zh-CN"/>
        </w:rPr>
      </w:pPr>
      <w:r>
        <w:drawing>
          <wp:inline distT="0" distB="0" distL="114300" distR="114300">
            <wp:extent cx="5270500" cy="3303905"/>
            <wp:effectExtent l="0" t="0" r="2540" b="3175"/>
            <wp:docPr id="53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39"/>
                    <pic:cNvPicPr>
                      <a:picLocks noChangeAspect="1"/>
                    </pic:cNvPicPr>
                  </pic:nvPicPr>
                  <pic:blipFill>
                    <a:blip r:embed="rId528"/>
                    <a:stretch>
                      <a:fillRect/>
                    </a:stretch>
                  </pic:blipFill>
                  <pic:spPr>
                    <a:xfrm>
                      <a:off x="0" y="0"/>
                      <a:ext cx="5270500" cy="3303905"/>
                    </a:xfrm>
                    <a:prstGeom prst="rect">
                      <a:avLst/>
                    </a:prstGeom>
                    <a:noFill/>
                    <a:ln w="9525">
                      <a:noFill/>
                    </a:ln>
                  </pic:spPr>
                </pic:pic>
              </a:graphicData>
            </a:graphic>
          </wp:inline>
        </w:drawing>
      </w:r>
    </w:p>
    <w:p/>
    <w:p>
      <w:pPr>
        <w:pStyle w:val="4"/>
      </w:pPr>
      <w:bookmarkStart w:id="1509" w:name="_Toc2628"/>
      <w:bookmarkStart w:id="1510" w:name="_Toc16155"/>
      <w:bookmarkStart w:id="1511" w:name="_Toc18762"/>
      <w:r>
        <w:rPr>
          <w:rFonts w:hint="eastAsia"/>
        </w:rPr>
        <w:t>4.4.31教师b</w:t>
      </w:r>
      <w:r>
        <w:t>bs</w:t>
      </w:r>
      <w:r>
        <w:rPr>
          <w:rFonts w:hint="eastAsia"/>
        </w:rPr>
        <w:t>回复</w:t>
      </w:r>
      <w:bookmarkEnd w:id="1509"/>
      <w:bookmarkEnd w:id="1510"/>
      <w:bookmarkEnd w:id="1511"/>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3</w:t>
            </w:r>
            <w:r>
              <w:rPr>
                <w:rFonts w:eastAsia="Times New Roman"/>
              </w:rPr>
              <w:t>,</w:t>
            </w:r>
            <w:r>
              <w:rPr>
                <w:rFonts w:hint="eastAsia" w:eastAsia="Times New Roman"/>
              </w:rPr>
              <w:t>b</w:t>
            </w:r>
            <w:r>
              <w:rPr>
                <w:rFonts w:eastAsia="Times New Roman"/>
              </w:rPr>
              <w:t>bs</w:t>
            </w:r>
            <w:r>
              <w:rPr>
                <w:rFonts w:hint="eastAsia" w:eastAsia="Times New Roma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教师表示想要回复bbs内容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显示回复内容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heme="minorEastAsia"/>
                <w:b/>
                <w:bCs/>
                <w:color w:val="1F4E79" w:themeColor="accent1" w:themeShade="80"/>
              </w:rPr>
            </w:pPr>
            <w:r>
              <w:rPr>
                <w:rFonts w:hint="eastAsia" w:eastAsia="Times New Roman"/>
                <w:b/>
                <w:bCs/>
              </w:rPr>
              <w:t>4-3.0 点击案例库，进入</w:t>
            </w:r>
            <w:r>
              <w:rPr>
                <w:b/>
                <w:bCs/>
                <w:color w:val="1F4E79" w:themeColor="accent1" w:themeShade="80"/>
              </w:rPr>
              <w:fldChar w:fldCharType="begin"/>
            </w:r>
            <w:r>
              <w:rPr>
                <w:b/>
                <w:bCs/>
                <w:color w:val="1F4E79" w:themeColor="accent1" w:themeShade="80"/>
              </w:rPr>
              <w:instrText xml:space="preserve"> HYPERLINK \l "T_案例库主界面" </w:instrText>
            </w:r>
            <w:r>
              <w:rPr>
                <w:b/>
                <w:bCs/>
                <w:color w:val="1F4E79" w:themeColor="accent1" w:themeShade="80"/>
              </w:rPr>
              <w:fldChar w:fldCharType="separate"/>
            </w:r>
            <w:r>
              <w:rPr>
                <w:rStyle w:val="31"/>
                <w:rFonts w:hint="eastAsia" w:eastAsia="Times New Roman"/>
                <w:b/>
                <w:bCs/>
                <w:color w:val="1F4E79" w:themeColor="accent1" w:themeShade="80"/>
              </w:rPr>
              <w:t>案例库界面</w:t>
            </w:r>
            <w:r>
              <w:rPr>
                <w:rStyle w:val="31"/>
                <w:rFonts w:hint="eastAsia" w:eastAsia="Times New Roman"/>
                <w:b/>
                <w:bCs/>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1.点击案例讨论区，进入</w:t>
            </w:r>
            <w:r>
              <w:rPr>
                <w:color w:val="1F4E79" w:themeColor="accent1" w:themeShade="80"/>
              </w:rPr>
              <w:fldChar w:fldCharType="begin"/>
            </w:r>
            <w:r>
              <w:rPr>
                <w:color w:val="1F4E79" w:themeColor="accent1" w:themeShade="80"/>
              </w:rPr>
              <w:instrText xml:space="preserve"> HYPERLINK \l "T_案例讨论区界面"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color w:val="000000" w:themeColor="text1"/>
                <w14:textFill>
                  <w14:solidFill>
                    <w14:schemeClr w14:val="tx1"/>
                  </w14:solidFill>
                </w14:textFill>
              </w:rPr>
              <w:t>2.点击帖子，进入</w:t>
            </w:r>
            <w:r>
              <w:rPr>
                <w:color w:val="1F4E79" w:themeColor="accent1" w:themeShade="80"/>
              </w:rPr>
              <w:fldChar w:fldCharType="begin"/>
            </w:r>
            <w:r>
              <w:rPr>
                <w:color w:val="1F4E79" w:themeColor="accent1" w:themeShade="80"/>
              </w:rPr>
              <w:instrText xml:space="preserve"> HYPERLINK \l "T_帖子详细信息界面" </w:instrText>
            </w:r>
            <w:r>
              <w:rPr>
                <w:color w:val="1F4E79" w:themeColor="accent1" w:themeShade="80"/>
              </w:rPr>
              <w:fldChar w:fldCharType="separate"/>
            </w:r>
            <w:r>
              <w:rPr>
                <w:rStyle w:val="31"/>
                <w:rFonts w:hint="eastAsia" w:eastAsia="Times New Roman"/>
                <w:color w:val="1F4E79" w:themeColor="accent1" w:themeShade="80"/>
              </w:rPr>
              <w:t>帖子详细信息界面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3.输入内容，点击发表，发表回复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b/>
                <w:bCs/>
                <w:color w:val="000000" w:themeColor="text1"/>
                <w14:textFill>
                  <w14:solidFill>
                    <w14:schemeClr w14:val="tx1"/>
                  </w14:solidFill>
                </w14:textFill>
              </w:rPr>
            </w:pPr>
            <w:r>
              <w:rPr>
                <w:rFonts w:hint="eastAsia" w:eastAsia="Times New Roman"/>
                <w:b/>
                <w:bCs/>
                <w:color w:val="000000" w:themeColor="text1"/>
                <w14:textFill>
                  <w14:solidFill>
                    <w14:schemeClr w14:val="tx1"/>
                  </w14:solidFill>
                </w14:textFill>
              </w:rPr>
              <w:t>4-3.0E1内容为空</w:t>
            </w:r>
          </w:p>
          <w:p>
            <w:pPr>
              <w:rPr>
                <w:rFonts w:eastAsiaTheme="minorEastAsia"/>
              </w:rPr>
            </w:pPr>
            <w:r>
              <w:rPr>
                <w:rFonts w:hint="eastAsia"/>
                <w:color w:val="000000" w:themeColor="text1"/>
                <w:lang w:val="en-US" w:eastAsia="zh-CN"/>
                <w14:textFill>
                  <w14:solidFill>
                    <w14:schemeClr w14:val="tx1"/>
                  </w14:solidFill>
                </w14:textFill>
              </w:rPr>
              <w:t>E</w:t>
            </w:r>
            <w:r>
              <w:rPr>
                <w:rFonts w:hint="eastAsia" w:eastAsia="Times New Roman"/>
                <w:color w:val="000000" w:themeColor="text1"/>
                <w14:textFill>
                  <w14:solidFill>
                    <w14:schemeClr w14:val="tx1"/>
                  </w14:solidFill>
                </w14:textFill>
              </w:rPr>
              <w:t>1</w:t>
            </w:r>
            <w:r>
              <w:rPr>
                <w:rFonts w:hint="eastAsia"/>
                <w:color w:val="000000" w:themeColor="text1"/>
                <w:lang w:val="en-US" w:eastAsia="zh-CN"/>
                <w14:textFill>
                  <w14:solidFill>
                    <w14:schemeClr w14:val="tx1"/>
                  </w14:solidFill>
                </w14:textFill>
              </w:rPr>
              <w:t>.</w:t>
            </w:r>
            <w:r>
              <w:rPr>
                <w:rFonts w:hint="eastAsia" w:eastAsia="Times New Roman"/>
                <w:color w:val="000000" w:themeColor="text1"/>
                <w14:textFill>
                  <w14:solidFill>
                    <w14:schemeClr w14:val="tx1"/>
                  </w14:solidFill>
                </w14:textFill>
              </w:rPr>
              <w:t>帖子回复内容为空，系统提示：</w:t>
            </w:r>
            <w:r>
              <w:rPr>
                <w:rFonts w:hint="eastAsia" w:eastAsia="Times New Roman"/>
                <w:color w:val="000000" w:themeColor="text1"/>
                <w14:textFill>
                  <w14:solidFill>
                    <w14:schemeClr w14:val="tx1"/>
                  </w14:solidFill>
                </w14:textFill>
              </w:rPr>
              <w:fldChar w:fldCharType="begin"/>
            </w:r>
            <w:r>
              <w:rPr>
                <w:rFonts w:hint="eastAsia" w:eastAsia="Times New Roman"/>
                <w:color w:val="000000" w:themeColor="text1"/>
                <w14:textFill>
                  <w14:solidFill>
                    <w14:schemeClr w14:val="tx1"/>
                  </w14:solidFill>
                </w14:textFill>
              </w:rPr>
              <w:instrText xml:space="preserve"> HYPERLINK \l "T_帖子回复内容为空系统提示" </w:instrText>
            </w:r>
            <w:r>
              <w:rPr>
                <w:rFonts w:hint="eastAsia" w:eastAsia="Times New Roman"/>
                <w:color w:val="000000" w:themeColor="text1"/>
                <w14:textFill>
                  <w14:solidFill>
                    <w14:schemeClr w14:val="tx1"/>
                  </w14:solidFill>
                </w14:textFill>
              </w:rPr>
              <w:fldChar w:fldCharType="separate"/>
            </w:r>
            <w:r>
              <w:rPr>
                <w:rStyle w:val="30"/>
                <w:rFonts w:hint="eastAsia" w:eastAsia="Times New Roman"/>
                <w:color w:val="000000" w:themeColor="text1"/>
                <w14:textFill>
                  <w14:solidFill>
                    <w14:schemeClr w14:val="tx1"/>
                  </w14:solidFill>
                </w14:textFill>
              </w:rPr>
              <w:t>内容不能为空</w:t>
            </w:r>
            <w:r>
              <w:rPr>
                <w:rFonts w:hint="eastAsia" w:eastAsia="Times New Roman"/>
                <w:color w:val="000000" w:themeColor="text1"/>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color w:val="000000" w:themeColor="text1"/>
                <w14:textFill>
                  <w14:solidFill>
                    <w14:schemeClr w14:val="tx1"/>
                  </w14:solidFill>
                </w14:textFill>
              </w:rPr>
              <w:t>4-3.0 bbs话题回复内容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hint="eastAsia" w:eastAsia="宋体"/>
                <w:color w:val="000000" w:themeColor="text1"/>
                <w:lang w:val="en-US" w:eastAsia="zh-CN"/>
                <w14:textFill>
                  <w14:solidFill>
                    <w14:schemeClr w14:val="tx1"/>
                  </w14:solidFill>
                </w14:textFill>
              </w:rPr>
            </w:pPr>
            <w:r>
              <w:rPr>
                <w:rFonts w:hint="eastAsia" w:eastAsia="Times New Roman"/>
                <w:color w:val="000000" w:themeColor="text1"/>
                <w14:textFill>
                  <w14:solidFill>
                    <w14:schemeClr w14:val="tx1"/>
                  </w14:solidFill>
                </w14:textFill>
              </w:rPr>
              <w:t xml:space="preserve">4-3.0 </w:t>
            </w:r>
            <w:r>
              <w:rPr>
                <w:rFonts w:hint="eastAsia"/>
                <w:color w:val="000000" w:themeColor="text1"/>
                <w:lang w:val="en-US" w:eastAsia="zh-CN"/>
                <w14:textFill>
                  <w14:solidFill>
                    <w14:schemeClr w14:val="tx1"/>
                  </w14:solidFill>
                </w14:textFill>
              </w:rPr>
              <w:t>E1,</w:t>
            </w:r>
            <w:r>
              <w:rPr>
                <w:rFonts w:hint="eastAsia" w:eastAsia="Times New Roman"/>
                <w:color w:val="000000" w:themeColor="text1"/>
                <w14:textFill>
                  <w14:solidFill>
                    <w14:schemeClr w14:val="tx1"/>
                  </w14:solidFill>
                </w14:textFill>
              </w:rPr>
              <w:t>bbs新话题回复发布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color w:val="000000" w:themeColor="text1"/>
                <w14:textFill>
                  <w14:solidFill>
                    <w14:schemeClr w14:val="tx1"/>
                  </w14:solidFill>
                </w14:textFill>
              </w:rPr>
              <w:t>BR-T-9 bbs帖子回复不能为空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0.6</w:t>
            </w:r>
            <w:r>
              <w:rPr>
                <w:rFonts w:hint="eastAsia"/>
                <w:lang w:val="en-US" w:eastAsia="zh-CN"/>
              </w:rPr>
              <w:t>7</w:t>
            </w:r>
          </w:p>
        </w:tc>
      </w:tr>
    </w:tbl>
    <w:p/>
    <w:p/>
    <w:p/>
    <w:p/>
    <w:p/>
    <w:p>
      <w:pPr>
        <w:rPr>
          <w:rFonts w:eastAsiaTheme="minorEastAsia"/>
        </w:rPr>
      </w:pPr>
      <w:bookmarkStart w:id="1512" w:name="T_帖子详细信息界面"/>
      <w:bookmarkStart w:id="1513" w:name="_Toc6625"/>
      <w:r>
        <w:rPr>
          <w:rStyle w:val="37"/>
          <w:rFonts w:hint="eastAsia"/>
          <w:lang w:val="en-US" w:eastAsia="zh-CN"/>
        </w:rPr>
        <w:t>4.4.31.1</w:t>
      </w:r>
      <w:r>
        <w:rPr>
          <w:rStyle w:val="37"/>
          <w:rFonts w:hint="eastAsia"/>
        </w:rPr>
        <w:t>帖子详细信息界面</w:t>
      </w:r>
      <w:bookmarkEnd w:id="1512"/>
      <w:bookmarkEnd w:id="1513"/>
      <w:r>
        <w:rPr>
          <w:rFonts w:hint="eastAsia"/>
          <w:color w:val="FF0000"/>
        </w:rPr>
        <w:t>：</w:t>
      </w:r>
    </w:p>
    <w:p>
      <w:r>
        <w:drawing>
          <wp:inline distT="0" distB="0" distL="114300" distR="114300">
            <wp:extent cx="5264785" cy="2906395"/>
            <wp:effectExtent l="0" t="0" r="8255" b="4445"/>
            <wp:docPr id="5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76"/>
                    <pic:cNvPicPr>
                      <a:picLocks noChangeAspect="1"/>
                    </pic:cNvPicPr>
                  </pic:nvPicPr>
                  <pic:blipFill>
                    <a:blip r:embed="rId529"/>
                    <a:stretch>
                      <a:fillRect/>
                    </a:stretch>
                  </pic:blipFill>
                  <pic:spPr>
                    <a:xfrm>
                      <a:off x="0" y="0"/>
                      <a:ext cx="5264785" cy="2906395"/>
                    </a:xfrm>
                    <a:prstGeom prst="rect">
                      <a:avLst/>
                    </a:prstGeom>
                    <a:noFill/>
                    <a:ln w="9525">
                      <a:noFill/>
                    </a:ln>
                  </pic:spPr>
                </pic:pic>
              </a:graphicData>
            </a:graphic>
          </wp:inline>
        </w:drawing>
      </w:r>
    </w:p>
    <w:p>
      <w:bookmarkStart w:id="1514" w:name="T_案例讨论区界面"/>
      <w:bookmarkStart w:id="1515" w:name="_Toc10226"/>
      <w:r>
        <w:rPr>
          <w:rStyle w:val="37"/>
          <w:rFonts w:hint="eastAsia"/>
          <w:lang w:val="en-US" w:eastAsia="zh-CN"/>
        </w:rPr>
        <w:t>4.4.31.2</w:t>
      </w:r>
      <w:r>
        <w:rPr>
          <w:rStyle w:val="37"/>
          <w:rFonts w:hint="eastAsia"/>
        </w:rPr>
        <w:t>案例讨论区界面</w:t>
      </w:r>
      <w:bookmarkEnd w:id="1514"/>
      <w:bookmarkEnd w:id="1515"/>
      <w:r>
        <w:rPr>
          <w:rFonts w:hint="eastAsia"/>
          <w:color w:val="FF0000"/>
        </w:rPr>
        <w:t>：</w:t>
      </w:r>
    </w:p>
    <w:p>
      <w:r>
        <w:drawing>
          <wp:inline distT="0" distB="0" distL="114300" distR="114300">
            <wp:extent cx="5264785" cy="3382645"/>
            <wp:effectExtent l="0" t="0" r="8255" b="635"/>
            <wp:docPr id="50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16" w:name="_Toc28403"/>
      <w:r>
        <w:rPr>
          <w:rStyle w:val="37"/>
          <w:rFonts w:hint="eastAsia"/>
          <w:lang w:val="en-US" w:eastAsia="zh-CN"/>
        </w:rPr>
        <w:t>4.4.31.3</w:t>
      </w:r>
      <w:bookmarkStart w:id="1517" w:name="T_帖子回复内容为空系统提示"/>
      <w:r>
        <w:rPr>
          <w:rStyle w:val="37"/>
          <w:rFonts w:hint="eastAsia"/>
        </w:rPr>
        <w:t>帖子回复内容为空</w:t>
      </w:r>
      <w:bookmarkStart w:id="1518" w:name="T_系统提示1"/>
      <w:r>
        <w:rPr>
          <w:rStyle w:val="37"/>
          <w:rFonts w:hint="eastAsia"/>
        </w:rPr>
        <w:t>系统提示</w:t>
      </w:r>
      <w:bookmarkEnd w:id="1516"/>
      <w:bookmarkEnd w:id="1517"/>
      <w:bookmarkEnd w:id="1518"/>
      <w:r>
        <w:rPr>
          <w:rFonts w:hint="eastAsia"/>
          <w:color w:val="FF0000"/>
        </w:rPr>
        <w:t>：内容不能为空</w:t>
      </w:r>
    </w:p>
    <w:p>
      <w:r>
        <w:drawing>
          <wp:inline distT="0" distB="0" distL="114300" distR="114300">
            <wp:extent cx="2895600" cy="1666875"/>
            <wp:effectExtent l="0" t="0" r="0" b="9525"/>
            <wp:docPr id="5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5"/>
                    <pic:cNvPicPr>
                      <a:picLocks noChangeAspect="1"/>
                    </pic:cNvPicPr>
                  </pic:nvPicPr>
                  <pic:blipFill>
                    <a:blip r:embed="rId530"/>
                    <a:stretch>
                      <a:fillRect/>
                    </a:stretch>
                  </pic:blipFill>
                  <pic:spPr>
                    <a:xfrm>
                      <a:off x="0" y="0"/>
                      <a:ext cx="2895600" cy="1666875"/>
                    </a:xfrm>
                    <a:prstGeom prst="rect">
                      <a:avLst/>
                    </a:prstGeom>
                    <a:noFill/>
                    <a:ln w="9525">
                      <a:noFill/>
                    </a:ln>
                  </pic:spPr>
                </pic:pic>
              </a:graphicData>
            </a:graphic>
          </wp:inline>
        </w:drawing>
      </w:r>
    </w:p>
    <w:p>
      <w:pPr>
        <w:rPr>
          <w:rFonts w:eastAsiaTheme="minorEastAsia"/>
          <w:color w:val="FF0000"/>
        </w:rPr>
      </w:pPr>
      <w:bookmarkStart w:id="1519" w:name="_Toc3716"/>
      <w:r>
        <w:rPr>
          <w:rStyle w:val="37"/>
          <w:rFonts w:hint="eastAsia"/>
          <w:lang w:val="en-US" w:eastAsia="zh-CN"/>
        </w:rPr>
        <w:t>4.4.31.4</w:t>
      </w:r>
      <w:r>
        <w:rPr>
          <w:rStyle w:val="37"/>
          <w:rFonts w:hint="eastAsia"/>
        </w:rPr>
        <w:t>对话框图</w:t>
      </w:r>
      <w:bookmarkEnd w:id="1519"/>
      <w:r>
        <w:rPr>
          <w:rFonts w:hint="eastAsia"/>
          <w:color w:val="FF0000"/>
        </w:rPr>
        <w:t>：</w:t>
      </w:r>
    </w:p>
    <w:p>
      <w:r>
        <w:drawing>
          <wp:inline distT="0" distB="0" distL="114300" distR="114300">
            <wp:extent cx="5274310" cy="3463290"/>
            <wp:effectExtent l="0" t="0" r="13970" b="11430"/>
            <wp:docPr id="50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7"/>
                    <pic:cNvPicPr>
                      <a:picLocks noChangeAspect="1"/>
                    </pic:cNvPicPr>
                  </pic:nvPicPr>
                  <pic:blipFill>
                    <a:blip r:embed="rId531"/>
                    <a:stretch>
                      <a:fillRect/>
                    </a:stretch>
                  </pic:blipFill>
                  <pic:spPr>
                    <a:xfrm>
                      <a:off x="0" y="0"/>
                      <a:ext cx="5274310" cy="3463290"/>
                    </a:xfrm>
                    <a:prstGeom prst="rect">
                      <a:avLst/>
                    </a:prstGeom>
                    <a:noFill/>
                    <a:ln w="9525">
                      <a:noFill/>
                    </a:ln>
                  </pic:spPr>
                </pic:pic>
              </a:graphicData>
            </a:graphic>
          </wp:inline>
        </w:drawing>
      </w:r>
    </w:p>
    <w:p/>
    <w:p>
      <w:pPr>
        <w:pStyle w:val="4"/>
      </w:pPr>
      <w:bookmarkStart w:id="1520" w:name="_Toc233"/>
      <w:bookmarkStart w:id="1521" w:name="_Toc26305"/>
      <w:bookmarkStart w:id="1522" w:name="_Toc9486"/>
      <w:r>
        <w:rPr>
          <w:rFonts w:hint="eastAsia"/>
        </w:rPr>
        <w:t>4.4.32教师b</w:t>
      </w:r>
      <w:r>
        <w:t>bs</w:t>
      </w:r>
      <w:r>
        <w:rPr>
          <w:rFonts w:hint="eastAsia"/>
        </w:rPr>
        <w:t>删除</w:t>
      </w:r>
      <w:bookmarkEnd w:id="1520"/>
      <w:bookmarkEnd w:id="1521"/>
      <w:bookmarkEnd w:id="152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4</w:t>
            </w:r>
            <w:r>
              <w:rPr>
                <w:rFonts w:eastAsia="Times New Roman"/>
              </w:rPr>
              <w:t xml:space="preserve"> ,</w:t>
            </w:r>
            <w:r>
              <w:rPr>
                <w:rFonts w:hint="eastAsia" w:eastAsia="Times New Roman"/>
              </w:rPr>
              <w:t>b</w:t>
            </w:r>
            <w:r>
              <w:rPr>
                <w:rFonts w:eastAsia="Times New Roman"/>
              </w:rPr>
              <w:t>bs</w:t>
            </w:r>
            <w:r>
              <w:rPr>
                <w:rFonts w:hint="eastAsia" w:eastAsia="Times New Roman"/>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heme="minorEastAsia"/>
              </w:rPr>
            </w:pPr>
            <w:r>
              <w:rPr>
                <w:rFonts w:hint="eastAsia" w:eastAsia="Times New Roman"/>
              </w:rPr>
              <w:t>教师表示想要删除bbs内容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bbs内容不可见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4-4.0 bbs删除</w:t>
            </w:r>
          </w:p>
          <w:p>
            <w:pPr>
              <w:rPr>
                <w:rFonts w:eastAsia="Times New Roman"/>
                <w:color w:val="1F4E79" w:themeColor="accent1" w:themeShade="8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2.选择案例，进入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2.点击案例讨论区，进入</w:t>
            </w:r>
            <w:r>
              <w:rPr>
                <w:color w:val="1F4E79" w:themeColor="accent1" w:themeShade="80"/>
              </w:rPr>
              <w:fldChar w:fldCharType="begin"/>
            </w:r>
            <w:r>
              <w:rPr>
                <w:color w:val="1F4E79" w:themeColor="accent1" w:themeShade="80"/>
              </w:rPr>
              <w:instrText xml:space="preserve"> HYPERLINK \l "T_案例讨论区界面1"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color w:val="000000" w:themeColor="text1"/>
                <w14:textFill>
                  <w14:solidFill>
                    <w14:schemeClr w14:val="tx1"/>
                  </w14:solidFill>
                </w14:textFill>
              </w:rPr>
              <w:t>3.点击删除，删除帖子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rPr>
              <w:t>4-4.0 删除的帖子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 xml:space="preserve">4-4.0 </w:t>
            </w:r>
            <w:r>
              <w:rPr>
                <w:rFonts w:hint="eastAsia" w:eastAsia="Times New Roman"/>
                <w:color w:val="000000" w:themeColor="text1"/>
                <w14:textFill>
                  <w14:solidFill>
                    <w14:schemeClr w14:val="tx1"/>
                  </w14:solidFill>
                </w14:textFill>
              </w:rPr>
              <w:t>案例讨论区界面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w:t>
            </w:r>
            <w:r>
              <w:rPr>
                <w:rFonts w:hint="eastAsia"/>
                <w:lang w:val="en-US" w:eastAsia="zh-CN"/>
              </w:rPr>
              <w:t>78</w:t>
            </w:r>
          </w:p>
        </w:tc>
      </w:tr>
    </w:tbl>
    <w:p>
      <w:bookmarkStart w:id="1523" w:name="T_案例讨论区界面1"/>
      <w:bookmarkStart w:id="1524" w:name="_Toc16322"/>
      <w:r>
        <w:rPr>
          <w:rStyle w:val="37"/>
          <w:rFonts w:hint="eastAsia"/>
          <w:lang w:val="en-US" w:eastAsia="zh-CN"/>
        </w:rPr>
        <w:t>4.4.32.1</w:t>
      </w:r>
      <w:r>
        <w:rPr>
          <w:rStyle w:val="37"/>
          <w:rFonts w:hint="eastAsia"/>
        </w:rPr>
        <w:t>案例讨论区界面</w:t>
      </w:r>
      <w:bookmarkEnd w:id="1523"/>
      <w:bookmarkEnd w:id="1524"/>
      <w:r>
        <w:rPr>
          <w:rFonts w:hint="eastAsia"/>
          <w:color w:val="FF0000"/>
        </w:rPr>
        <w:t>：</w:t>
      </w:r>
    </w:p>
    <w:p>
      <w:r>
        <w:drawing>
          <wp:inline distT="0" distB="0" distL="114300" distR="114300">
            <wp:extent cx="5264785" cy="3382645"/>
            <wp:effectExtent l="0" t="0" r="8255" b="635"/>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rFonts w:eastAsiaTheme="minorEastAsia"/>
        </w:rPr>
      </w:pPr>
      <w:bookmarkStart w:id="1525" w:name="_Toc12017"/>
      <w:r>
        <w:rPr>
          <w:rStyle w:val="37"/>
          <w:rFonts w:hint="eastAsia"/>
          <w:lang w:val="en-US" w:eastAsia="zh-CN"/>
        </w:rPr>
        <w:t>4.4.32.2</w:t>
      </w:r>
      <w:r>
        <w:rPr>
          <w:rStyle w:val="37"/>
          <w:rFonts w:hint="eastAsia"/>
        </w:rPr>
        <w:t>对话框图</w:t>
      </w:r>
      <w:bookmarkEnd w:id="1525"/>
      <w:r>
        <w:rPr>
          <w:rFonts w:hint="eastAsia"/>
        </w:rPr>
        <w:t>：</w:t>
      </w:r>
    </w:p>
    <w:p>
      <w:r>
        <w:drawing>
          <wp:inline distT="0" distB="0" distL="114300" distR="114300">
            <wp:extent cx="5086350" cy="3695700"/>
            <wp:effectExtent l="0" t="0" r="3810" b="7620"/>
            <wp:docPr id="50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9"/>
                    <pic:cNvPicPr>
                      <a:picLocks noChangeAspect="1"/>
                    </pic:cNvPicPr>
                  </pic:nvPicPr>
                  <pic:blipFill>
                    <a:blip r:embed="rId532"/>
                    <a:stretch>
                      <a:fillRect/>
                    </a:stretch>
                  </pic:blipFill>
                  <pic:spPr>
                    <a:xfrm>
                      <a:off x="0" y="0"/>
                      <a:ext cx="5086350" cy="3695700"/>
                    </a:xfrm>
                    <a:prstGeom prst="rect">
                      <a:avLst/>
                    </a:prstGeom>
                    <a:noFill/>
                    <a:ln w="9525">
                      <a:noFill/>
                    </a:ln>
                  </pic:spPr>
                </pic:pic>
              </a:graphicData>
            </a:graphic>
          </wp:inline>
        </w:drawing>
      </w:r>
    </w:p>
    <w:p>
      <w:pPr>
        <w:pStyle w:val="4"/>
      </w:pPr>
      <w:bookmarkStart w:id="1526" w:name="_Toc15320"/>
      <w:bookmarkStart w:id="1527" w:name="_Toc24048"/>
      <w:bookmarkStart w:id="1528" w:name="_Toc6908"/>
      <w:r>
        <w:rPr>
          <w:rFonts w:hint="eastAsia"/>
        </w:rPr>
        <w:t>4.4.33教师b</w:t>
      </w:r>
      <w:r>
        <w:t>bs</w:t>
      </w:r>
      <w:r>
        <w:rPr>
          <w:rFonts w:hint="eastAsia"/>
        </w:rPr>
        <w:t>点赞</w:t>
      </w:r>
      <w:bookmarkEnd w:id="1526"/>
      <w:bookmarkEnd w:id="1527"/>
      <w:bookmarkEnd w:id="152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5</w:t>
            </w:r>
            <w:r>
              <w:rPr>
                <w:rFonts w:eastAsia="Times New Roman"/>
              </w:rPr>
              <w:t xml:space="preserve"> , </w:t>
            </w:r>
            <w:r>
              <w:rPr>
                <w:rFonts w:hint="eastAsia" w:eastAsia="Times New Roman"/>
              </w:rPr>
              <w:t>b</w:t>
            </w:r>
            <w:r>
              <w:rPr>
                <w:rFonts w:eastAsia="Times New Roman"/>
              </w:rPr>
              <w:t>bs</w:t>
            </w:r>
            <w:r>
              <w:rPr>
                <w:rFonts w:hint="eastAsia" w:eastAsia="Times New Roman"/>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操作者</w:t>
            </w: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教师表示想要点赞bbs内容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1.教师已注册</w:t>
            </w:r>
          </w:p>
          <w:p>
            <w:pPr>
              <w:rPr>
                <w:rFonts w:eastAsia="Times New Roman"/>
              </w:rPr>
            </w:pPr>
            <w:r>
              <w:rPr>
                <w:rFonts w:hint="eastAsia" w:eastAsia="Times New Roman"/>
              </w:rPr>
              <w:t>2.教师已登录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点赞数加一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4-5.0 bbs点赞</w:t>
            </w:r>
          </w:p>
          <w:p>
            <w:pPr>
              <w:rPr>
                <w:rFonts w:eastAsia="Times New Roman"/>
                <w:color w:val="FF000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2.选择案例，进入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3.点击案例讨论区，进入</w:t>
            </w:r>
            <w:r>
              <w:rPr>
                <w:color w:val="1F4E79" w:themeColor="accent1" w:themeShade="80"/>
              </w:rPr>
              <w:fldChar w:fldCharType="begin"/>
            </w:r>
            <w:r>
              <w:rPr>
                <w:color w:val="1F4E79" w:themeColor="accent1" w:themeShade="80"/>
              </w:rPr>
              <w:instrText xml:space="preserve"> HYPERLINK \l "T_案例讨论区界面2"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4..点击帖子，进入</w:t>
            </w:r>
            <w:r>
              <w:rPr>
                <w:color w:val="1F4E79" w:themeColor="accent1" w:themeShade="80"/>
              </w:rPr>
              <w:fldChar w:fldCharType="begin"/>
            </w:r>
            <w:r>
              <w:rPr>
                <w:color w:val="1F4E79" w:themeColor="accent1" w:themeShade="80"/>
              </w:rPr>
              <w:instrText xml:space="preserve"> HYPERLINK \l "T_帖子详细信息界面2" </w:instrText>
            </w:r>
            <w:r>
              <w:rPr>
                <w:color w:val="1F4E79" w:themeColor="accent1" w:themeShade="80"/>
              </w:rPr>
              <w:fldChar w:fldCharType="separate"/>
            </w:r>
            <w:r>
              <w:rPr>
                <w:rStyle w:val="31"/>
                <w:rFonts w:hint="eastAsia" w:eastAsia="Times New Roman"/>
                <w:color w:val="1F4E79" w:themeColor="accent1" w:themeShade="80"/>
              </w:rPr>
              <w:t>帖子详细信息界面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color w:val="000000" w:themeColor="text1"/>
                <w14:textFill>
                  <w14:solidFill>
                    <w14:schemeClr w14:val="tx1"/>
                  </w14:solidFill>
                </w14:textFill>
              </w:rPr>
              <w:t>5.点击点赞按钮，点赞数+1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heme="minorEastAsia"/>
              </w:rPr>
            </w:pPr>
            <w:r>
              <w:rPr>
                <w:rFonts w:hint="eastAsia" w:eastAsia="Times New Roman"/>
              </w:rPr>
              <w:t>4-5.0 对应的帖子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heme="minorEastAsia"/>
              </w:rPr>
            </w:pPr>
            <w:r>
              <w:rPr>
                <w:rFonts w:hint="eastAsia" w:eastAsia="Times New Roman"/>
              </w:rPr>
              <w:t>4-5.0 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4" w:hRule="atLeast"/>
        </w:trPr>
        <w:tc>
          <w:tcPr>
            <w:tcW w:w="4148" w:type="dxa"/>
          </w:tcPr>
          <w:p>
            <w:pPr>
              <w:rPr>
                <w:rFonts w:eastAsia="Times New Roman"/>
              </w:rPr>
            </w:pPr>
            <w:r>
              <w:rPr>
                <w:rFonts w:hint="eastAsia" w:eastAsia="Times New Roman"/>
              </w:rPr>
              <w:t>业务规则</w:t>
            </w:r>
          </w:p>
        </w:tc>
        <w:tc>
          <w:tcPr>
            <w:tcW w:w="4148" w:type="dxa"/>
          </w:tcPr>
          <w:p>
            <w:pPr>
              <w:rPr>
                <w:rFonts w:eastAsiaTheme="minorEastAsia"/>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w:t>
            </w:r>
            <w:r>
              <w:rPr>
                <w:rFonts w:hint="eastAsia"/>
                <w:lang w:val="en-US" w:eastAsia="zh-CN"/>
              </w:rPr>
              <w:t>64</w:t>
            </w:r>
          </w:p>
        </w:tc>
      </w:tr>
    </w:tbl>
    <w:p/>
    <w:p>
      <w:bookmarkStart w:id="1529" w:name="T_案例讨论区界面2"/>
      <w:bookmarkStart w:id="1530" w:name="_Toc27645"/>
      <w:r>
        <w:rPr>
          <w:rStyle w:val="37"/>
          <w:rFonts w:hint="eastAsia"/>
          <w:lang w:val="en-US" w:eastAsia="zh-CN"/>
        </w:rPr>
        <w:t>4.4.33.1</w:t>
      </w:r>
      <w:r>
        <w:rPr>
          <w:rStyle w:val="37"/>
          <w:rFonts w:hint="eastAsia"/>
        </w:rPr>
        <w:t>案例讨论区界面</w:t>
      </w:r>
      <w:bookmarkEnd w:id="1529"/>
      <w:bookmarkEnd w:id="1530"/>
      <w:r>
        <w:rPr>
          <w:rFonts w:hint="eastAsia"/>
          <w:color w:val="FF0000"/>
        </w:rPr>
        <w:t>：</w:t>
      </w:r>
    </w:p>
    <w:p>
      <w:r>
        <w:drawing>
          <wp:inline distT="0" distB="0" distL="114300" distR="114300">
            <wp:extent cx="5264785" cy="3382645"/>
            <wp:effectExtent l="0" t="0" r="8255" b="635"/>
            <wp:docPr id="50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31" w:name="T_帖子详细信息界面2"/>
      <w:bookmarkStart w:id="1532" w:name="_Toc32423"/>
      <w:r>
        <w:rPr>
          <w:rStyle w:val="37"/>
          <w:rFonts w:hint="eastAsia"/>
          <w:lang w:val="en-US" w:eastAsia="zh-CN"/>
        </w:rPr>
        <w:t>4.4.33.2</w:t>
      </w:r>
      <w:r>
        <w:rPr>
          <w:rStyle w:val="37"/>
          <w:rFonts w:hint="eastAsia"/>
        </w:rPr>
        <w:t>帖子详细信息界面</w:t>
      </w:r>
      <w:bookmarkEnd w:id="1531"/>
      <w:bookmarkEnd w:id="1532"/>
      <w:r>
        <w:rPr>
          <w:rFonts w:hint="eastAsia"/>
          <w:color w:val="FF0000"/>
        </w:rPr>
        <w:t>：</w:t>
      </w:r>
    </w:p>
    <w:p>
      <w:r>
        <w:drawing>
          <wp:inline distT="0" distB="0" distL="114300" distR="114300">
            <wp:extent cx="5264785" cy="3347720"/>
            <wp:effectExtent l="0" t="0" r="8255" b="5080"/>
            <wp:docPr id="50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80"/>
                    <pic:cNvPicPr>
                      <a:picLocks noChangeAspect="1"/>
                    </pic:cNvPicPr>
                  </pic:nvPicPr>
                  <pic:blipFill>
                    <a:blip r:embed="rId533"/>
                    <a:stretch>
                      <a:fillRect/>
                    </a:stretch>
                  </pic:blipFill>
                  <pic:spPr>
                    <a:xfrm>
                      <a:off x="0" y="0"/>
                      <a:ext cx="5264785" cy="3347720"/>
                    </a:xfrm>
                    <a:prstGeom prst="rect">
                      <a:avLst/>
                    </a:prstGeom>
                    <a:noFill/>
                    <a:ln w="9525">
                      <a:noFill/>
                    </a:ln>
                  </pic:spPr>
                </pic:pic>
              </a:graphicData>
            </a:graphic>
          </wp:inline>
        </w:drawing>
      </w:r>
    </w:p>
    <w:p>
      <w:pPr>
        <w:rPr>
          <w:rFonts w:eastAsiaTheme="minorEastAsia"/>
          <w:color w:val="FF0000"/>
        </w:rPr>
      </w:pPr>
      <w:bookmarkStart w:id="1533" w:name="_Toc9833"/>
      <w:r>
        <w:rPr>
          <w:rStyle w:val="37"/>
          <w:rFonts w:hint="eastAsia"/>
          <w:lang w:val="en-US" w:eastAsia="zh-CN"/>
        </w:rPr>
        <w:t>4.4.33.3</w:t>
      </w:r>
      <w:r>
        <w:rPr>
          <w:rStyle w:val="37"/>
          <w:rFonts w:hint="eastAsia"/>
        </w:rPr>
        <w:t>对话框图</w:t>
      </w:r>
      <w:bookmarkEnd w:id="1533"/>
      <w:r>
        <w:rPr>
          <w:rFonts w:hint="eastAsia"/>
          <w:color w:val="FF0000"/>
        </w:rPr>
        <w:t>：</w:t>
      </w:r>
    </w:p>
    <w:p>
      <w:r>
        <w:drawing>
          <wp:inline distT="0" distB="0" distL="114300" distR="114300">
            <wp:extent cx="5271770" cy="3493770"/>
            <wp:effectExtent l="0" t="0" r="1270" b="11430"/>
            <wp:docPr id="51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82"/>
                    <pic:cNvPicPr>
                      <a:picLocks noChangeAspect="1"/>
                    </pic:cNvPicPr>
                  </pic:nvPicPr>
                  <pic:blipFill>
                    <a:blip r:embed="rId534"/>
                    <a:stretch>
                      <a:fillRect/>
                    </a:stretch>
                  </pic:blipFill>
                  <pic:spPr>
                    <a:xfrm>
                      <a:off x="0" y="0"/>
                      <a:ext cx="5271770" cy="3493770"/>
                    </a:xfrm>
                    <a:prstGeom prst="rect">
                      <a:avLst/>
                    </a:prstGeom>
                    <a:noFill/>
                    <a:ln w="9525">
                      <a:noFill/>
                    </a:ln>
                  </pic:spPr>
                </pic:pic>
              </a:graphicData>
            </a:graphic>
          </wp:inline>
        </w:drawing>
      </w:r>
    </w:p>
    <w:p>
      <w:pPr>
        <w:pStyle w:val="4"/>
      </w:pPr>
      <w:bookmarkStart w:id="1534" w:name="_Toc8228"/>
      <w:bookmarkStart w:id="1535" w:name="_Toc3410"/>
      <w:bookmarkStart w:id="1536" w:name="_Toc3435"/>
      <w:r>
        <w:rPr>
          <w:rFonts w:hint="eastAsia"/>
        </w:rPr>
        <w:t>4.4.34教师b</w:t>
      </w:r>
      <w:r>
        <w:t>bs</w:t>
      </w:r>
      <w:r>
        <w:rPr>
          <w:rFonts w:hint="eastAsia"/>
        </w:rPr>
        <w:t>踩</w:t>
      </w:r>
      <w:bookmarkEnd w:id="1534"/>
      <w:bookmarkEnd w:id="1535"/>
      <w:bookmarkEnd w:id="153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ID和名称</w:t>
            </w:r>
          </w:p>
        </w:tc>
        <w:tc>
          <w:tcPr>
            <w:tcW w:w="4148" w:type="dxa"/>
          </w:tcPr>
          <w:p>
            <w:pPr>
              <w:rPr>
                <w:rFonts w:eastAsia="Times New Roman"/>
              </w:rPr>
            </w:pPr>
            <w:r>
              <w:rPr>
                <w:rFonts w:hint="eastAsia" w:eastAsia="Times New Roman"/>
              </w:rPr>
              <w:t>T</w:t>
            </w:r>
            <w:r>
              <w:rPr>
                <w:rFonts w:eastAsia="Times New Roman"/>
              </w:rPr>
              <w:t>-4-</w:t>
            </w:r>
            <w:r>
              <w:rPr>
                <w:rFonts w:hint="eastAsia" w:eastAsia="Times New Roman"/>
              </w:rPr>
              <w:t>6</w:t>
            </w:r>
            <w:r>
              <w:rPr>
                <w:rFonts w:eastAsia="Times New Roman"/>
              </w:rPr>
              <w:t xml:space="preserve"> , </w:t>
            </w:r>
            <w:r>
              <w:rPr>
                <w:rFonts w:hint="eastAsia" w:eastAsia="Times New Roman"/>
              </w:rPr>
              <w:t>b</w:t>
            </w:r>
            <w:r>
              <w:rPr>
                <w:rFonts w:eastAsia="Times New Roman"/>
              </w:rPr>
              <w:t>bs</w:t>
            </w:r>
            <w:r>
              <w:rPr>
                <w:rFonts w:hint="eastAsia" w:eastAsia="Times New Roman"/>
              </w:rPr>
              <w:t>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创建人</w:t>
            </w:r>
          </w:p>
        </w:tc>
        <w:tc>
          <w:tcPr>
            <w:tcW w:w="4148" w:type="dxa"/>
          </w:tcPr>
          <w:p>
            <w:pPr>
              <w:rPr>
                <w:rFonts w:eastAsia="Times New Roman"/>
              </w:rPr>
            </w:pPr>
            <w:r>
              <w:rPr>
                <w:rFonts w:hint="eastAsia" w:eastAsia="Times New Roman"/>
              </w:rPr>
              <w:t>周德阳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创建时间</w:t>
            </w:r>
          </w:p>
        </w:tc>
        <w:tc>
          <w:tcPr>
            <w:tcW w:w="4148" w:type="dxa"/>
          </w:tcPr>
          <w:p>
            <w:pPr>
              <w:rPr>
                <w:rFonts w:eastAsia="Times New Roman"/>
              </w:rPr>
            </w:pPr>
            <w:r>
              <w:rPr>
                <w:rFonts w:hint="eastAsia" w:eastAsia="Times New Roman"/>
              </w:rPr>
              <w:t>2018年12月19日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p>
          <w:p>
            <w:pPr>
              <w:rPr>
                <w:rFonts w:eastAsia="Times New Roman"/>
              </w:rPr>
            </w:pPr>
          </w:p>
        </w:tc>
        <w:tc>
          <w:tcPr>
            <w:tcW w:w="4148" w:type="dxa"/>
          </w:tcPr>
          <w:p>
            <w:pPr>
              <w:rPr>
                <w:rFonts w:eastAsia="Times New Roman"/>
              </w:rPr>
            </w:pPr>
            <w:r>
              <w:rPr>
                <w:rFonts w:hint="eastAsia" w:eastAsia="Times New Roman"/>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描述</w:t>
            </w:r>
          </w:p>
        </w:tc>
        <w:tc>
          <w:tcPr>
            <w:tcW w:w="4148" w:type="dxa"/>
          </w:tcPr>
          <w:p>
            <w:pPr>
              <w:rPr>
                <w:rFonts w:eastAsia="Times New Roman"/>
              </w:rPr>
            </w:pPr>
            <w:r>
              <w:rPr>
                <w:rFonts w:hint="eastAsia" w:eastAsia="Times New Roman"/>
              </w:rPr>
              <w:t>教师踩bbs内容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触发条件</w:t>
            </w:r>
          </w:p>
        </w:tc>
        <w:tc>
          <w:tcPr>
            <w:tcW w:w="4148" w:type="dxa"/>
          </w:tcPr>
          <w:p>
            <w:pPr>
              <w:rPr>
                <w:rFonts w:eastAsia="Times New Roman"/>
              </w:rPr>
            </w:pPr>
            <w:r>
              <w:rPr>
                <w:rFonts w:hint="eastAsia" w:eastAsia="Times New Roman"/>
              </w:rPr>
              <w:t>教师表示想要踩bbs内容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前置条件</w:t>
            </w:r>
          </w:p>
        </w:tc>
        <w:tc>
          <w:tcPr>
            <w:tcW w:w="4148" w:type="dxa"/>
          </w:tcPr>
          <w:p>
            <w:pPr>
              <w:rPr>
                <w:rFonts w:eastAsia="Times New Roman"/>
              </w:rPr>
            </w:pPr>
            <w:r>
              <w:rPr>
                <w:rFonts w:hint="eastAsia" w:eastAsia="Times New Roman"/>
              </w:rPr>
              <w:t>该案例存在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后置条件</w:t>
            </w:r>
          </w:p>
        </w:tc>
        <w:tc>
          <w:tcPr>
            <w:tcW w:w="4148" w:type="dxa"/>
          </w:tcPr>
          <w:p>
            <w:pPr>
              <w:rPr>
                <w:rFonts w:eastAsia="Times New Roman"/>
              </w:rPr>
            </w:pPr>
            <w:r>
              <w:rPr>
                <w:rFonts w:hint="eastAsia" w:eastAsia="Times New Roman"/>
              </w:rPr>
              <w:t>踩数加一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正常流程</w:t>
            </w:r>
          </w:p>
        </w:tc>
        <w:tc>
          <w:tcPr>
            <w:tcW w:w="4148" w:type="dxa"/>
          </w:tcPr>
          <w:p>
            <w:pPr>
              <w:rPr>
                <w:rFonts w:eastAsia="Times New Roman"/>
                <w:b/>
                <w:bCs/>
              </w:rPr>
            </w:pPr>
            <w:r>
              <w:rPr>
                <w:rFonts w:hint="eastAsia" w:eastAsia="Times New Roman"/>
                <w:b/>
                <w:bCs/>
              </w:rPr>
              <w:t>4-6.0bbs踩</w:t>
            </w:r>
          </w:p>
          <w:p>
            <w:pPr>
              <w:rPr>
                <w:rFonts w:eastAsia="Times New Roman"/>
                <w:color w:val="FF0000"/>
              </w:rPr>
            </w:pPr>
            <w:r>
              <w:rPr>
                <w:rFonts w:hint="eastAsia" w:eastAsia="Times New Roman"/>
              </w:rPr>
              <w:t>1.点击案例库，进入</w:t>
            </w:r>
            <w:r>
              <w:rPr>
                <w:color w:val="1F4E79" w:themeColor="accent1" w:themeShade="80"/>
              </w:rPr>
              <w:fldChar w:fldCharType="begin"/>
            </w:r>
            <w:r>
              <w:rPr>
                <w:color w:val="1F4E79" w:themeColor="accent1" w:themeShade="80"/>
              </w:rPr>
              <w:instrText xml:space="preserve"> HYPERLINK \l "T_案例库主界面" </w:instrText>
            </w:r>
            <w:r>
              <w:rPr>
                <w:color w:val="1F4E79" w:themeColor="accent1" w:themeShade="80"/>
              </w:rPr>
              <w:fldChar w:fldCharType="separate"/>
            </w:r>
            <w:r>
              <w:rPr>
                <w:rStyle w:val="31"/>
                <w:rFonts w:hint="eastAsia" w:eastAsia="Times New Roman"/>
                <w:color w:val="1F4E79" w:themeColor="accent1" w:themeShade="80"/>
              </w:rPr>
              <w:t>案例库界面</w:t>
            </w:r>
            <w:r>
              <w:rPr>
                <w:rStyle w:val="31"/>
                <w:rFonts w:hint="eastAsia" w:eastAsia="Times New Roman"/>
                <w:color w:val="1F4E79" w:themeColor="accent1" w:themeShade="80"/>
              </w:rPr>
              <w:fldChar w:fldCharType="end"/>
            </w:r>
          </w:p>
          <w:p>
            <w:pPr>
              <w:rPr>
                <w:rFonts w:eastAsia="Times New Roman"/>
                <w:color w:val="FF0000"/>
              </w:rPr>
            </w:pPr>
            <w:r>
              <w:rPr>
                <w:rFonts w:hint="eastAsia" w:eastAsia="Times New Roman"/>
                <w:color w:val="000000" w:themeColor="text1"/>
                <w14:textFill>
                  <w14:solidFill>
                    <w14:schemeClr w14:val="tx1"/>
                  </w14:solidFill>
                </w14:textFill>
              </w:rPr>
              <w:t>2.选择案例，进入</w:t>
            </w:r>
            <w:r>
              <w:rPr>
                <w:color w:val="1F4E79" w:themeColor="accent1" w:themeShade="80"/>
              </w:rPr>
              <w:fldChar w:fldCharType="begin"/>
            </w:r>
            <w:r>
              <w:rPr>
                <w:color w:val="1F4E79" w:themeColor="accent1" w:themeShade="80"/>
              </w:rPr>
              <w:instrText xml:space="preserve"> HYPERLINK \l "T_案例信息界面" </w:instrText>
            </w:r>
            <w:r>
              <w:rPr>
                <w:color w:val="1F4E79" w:themeColor="accent1" w:themeShade="80"/>
              </w:rPr>
              <w:fldChar w:fldCharType="separate"/>
            </w:r>
            <w:r>
              <w:rPr>
                <w:rStyle w:val="31"/>
                <w:rFonts w:hint="eastAsia" w:eastAsia="Times New Roman"/>
                <w:color w:val="1F4E79" w:themeColor="accent1" w:themeShade="80"/>
              </w:rPr>
              <w:t>案例信息界面</w:t>
            </w:r>
            <w:r>
              <w:rPr>
                <w:rStyle w:val="31"/>
                <w:rFonts w:hint="eastAsia" w:eastAsia="Times New Roman"/>
                <w:color w:val="1F4E79" w:themeColor="accent1" w:themeShade="80"/>
              </w:rPr>
              <w:fldChar w:fldCharType="end"/>
            </w:r>
          </w:p>
          <w:p>
            <w:pPr>
              <w:rPr>
                <w:rFonts w:eastAsiaTheme="minorEastAsia"/>
                <w:color w:val="000000" w:themeColor="text1"/>
                <w14:textFill>
                  <w14:solidFill>
                    <w14:schemeClr w14:val="tx1"/>
                  </w14:solidFill>
                </w14:textFill>
              </w:rPr>
            </w:pPr>
            <w:r>
              <w:rPr>
                <w:rFonts w:hint="eastAsia" w:eastAsia="Times New Roman"/>
                <w:color w:val="000000" w:themeColor="text1"/>
                <w14:textFill>
                  <w14:solidFill>
                    <w14:schemeClr w14:val="tx1"/>
                  </w14:solidFill>
                </w14:textFill>
              </w:rPr>
              <w:t>3.点击案例讨论区，进入</w:t>
            </w:r>
            <w:r>
              <w:rPr>
                <w:color w:val="1F4E79" w:themeColor="accent1" w:themeShade="80"/>
              </w:rPr>
              <w:fldChar w:fldCharType="begin"/>
            </w:r>
            <w:r>
              <w:rPr>
                <w:color w:val="1F4E79" w:themeColor="accent1" w:themeShade="80"/>
              </w:rPr>
              <w:instrText xml:space="preserve"> HYPERLINK \l "T_案例讨论区界面3" </w:instrText>
            </w:r>
            <w:r>
              <w:rPr>
                <w:color w:val="1F4E79" w:themeColor="accent1" w:themeShade="80"/>
              </w:rPr>
              <w:fldChar w:fldCharType="separate"/>
            </w:r>
            <w:r>
              <w:rPr>
                <w:rStyle w:val="31"/>
                <w:rFonts w:hint="eastAsia" w:eastAsia="Times New Roman"/>
                <w:color w:val="1F4E79" w:themeColor="accent1" w:themeShade="80"/>
              </w:rPr>
              <w:t>案例讨论区界面</w:t>
            </w:r>
            <w:r>
              <w:rPr>
                <w:rStyle w:val="31"/>
                <w:rFonts w:hint="eastAsia" w:eastAsia="Times New Roman"/>
                <w:color w:val="1F4E79" w:themeColor="accent1" w:themeShade="80"/>
              </w:rPr>
              <w:fldChar w:fldCharType="end"/>
            </w:r>
          </w:p>
          <w:p>
            <w:pPr>
              <w:rPr>
                <w:rFonts w:eastAsia="Times New Roman"/>
                <w:color w:val="1F4E79" w:themeColor="accent1" w:themeShade="80"/>
              </w:rPr>
            </w:pPr>
            <w:r>
              <w:rPr>
                <w:rFonts w:hint="eastAsia" w:eastAsia="Times New Roman"/>
                <w:color w:val="000000" w:themeColor="text1"/>
                <w14:textFill>
                  <w14:solidFill>
                    <w14:schemeClr w14:val="tx1"/>
                  </w14:solidFill>
                </w14:textFill>
              </w:rPr>
              <w:t>4..点击帖子，进入</w:t>
            </w:r>
            <w:r>
              <w:rPr>
                <w:color w:val="1F4E79" w:themeColor="accent1" w:themeShade="80"/>
              </w:rPr>
              <w:fldChar w:fldCharType="begin"/>
            </w:r>
            <w:r>
              <w:rPr>
                <w:color w:val="1F4E79" w:themeColor="accent1" w:themeShade="80"/>
              </w:rPr>
              <w:instrText xml:space="preserve"> HYPERLINK \l "T_帖子详细信息界面3" </w:instrText>
            </w:r>
            <w:r>
              <w:rPr>
                <w:color w:val="1F4E79" w:themeColor="accent1" w:themeShade="80"/>
              </w:rPr>
              <w:fldChar w:fldCharType="separate"/>
            </w:r>
            <w:r>
              <w:rPr>
                <w:rStyle w:val="31"/>
                <w:rFonts w:hint="eastAsia" w:eastAsia="Times New Roman"/>
                <w:color w:val="1F4E79" w:themeColor="accent1" w:themeShade="80"/>
              </w:rPr>
              <w:t>帖子详细信息界面</w:t>
            </w:r>
            <w:r>
              <w:rPr>
                <w:rStyle w:val="31"/>
                <w:rFonts w:hint="eastAsia" w:eastAsia="Times New Roman"/>
                <w:color w:val="1F4E79" w:themeColor="accent1" w:themeShade="80"/>
              </w:rPr>
              <w:fldChar w:fldCharType="end"/>
            </w:r>
          </w:p>
          <w:p>
            <w:pPr>
              <w:rPr>
                <w:rFonts w:eastAsia="Times New Roman"/>
              </w:rPr>
            </w:pPr>
            <w:r>
              <w:rPr>
                <w:rFonts w:hint="eastAsia" w:eastAsia="Times New Roman"/>
                <w:color w:val="000000" w:themeColor="text1"/>
                <w14:textFill>
                  <w14:solidFill>
                    <w14:schemeClr w14:val="tx1"/>
                  </w14:solidFill>
                </w14:textFill>
              </w:rPr>
              <w:t>5.点击点赞按钮，踩数+1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可选流程</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异常</w:t>
            </w:r>
          </w:p>
        </w:tc>
        <w:tc>
          <w:tcPr>
            <w:tcW w:w="4148" w:type="dxa"/>
          </w:tcPr>
          <w:p>
            <w:pPr>
              <w:rPr>
                <w:rFonts w:eastAsia="Times New Roman"/>
              </w:rPr>
            </w:pPr>
            <w:r>
              <w:rPr>
                <w:rFonts w:hint="eastAsia" w:eastAsia="Times New Roman"/>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输入</w:t>
            </w:r>
          </w:p>
        </w:tc>
        <w:tc>
          <w:tcPr>
            <w:tcW w:w="4148" w:type="dxa"/>
          </w:tcPr>
          <w:p>
            <w:pPr>
              <w:rPr>
                <w:rFonts w:eastAsia="Times New Roman"/>
              </w:rPr>
            </w:pPr>
            <w:r>
              <w:rPr>
                <w:rFonts w:hint="eastAsia" w:eastAsia="Times New Roman"/>
              </w:rPr>
              <w:t>4-6.0 对应的帖子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输出</w:t>
            </w:r>
          </w:p>
        </w:tc>
        <w:tc>
          <w:tcPr>
            <w:tcW w:w="4148" w:type="dxa"/>
          </w:tcPr>
          <w:p>
            <w:pPr>
              <w:rPr>
                <w:rFonts w:eastAsia="Times New Roman"/>
              </w:rPr>
            </w:pPr>
            <w:r>
              <w:rPr>
                <w:rFonts w:hint="eastAsia" w:eastAsia="Times New Roman"/>
              </w:rPr>
              <w:t>4-6.0 踩数+1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业务规则</w:t>
            </w:r>
          </w:p>
        </w:tc>
        <w:tc>
          <w:tcPr>
            <w:tcW w:w="4148" w:type="dxa"/>
          </w:tcPr>
          <w:p>
            <w:pPr>
              <w:rPr>
                <w:rFonts w:eastAsia="Times New Roman"/>
              </w:rPr>
            </w:pPr>
            <w:r>
              <w:rPr>
                <w:rFonts w:hint="eastAsia" w:eastAsia="Times New Roma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rFonts w:eastAsia="Times New Roman"/>
              </w:rPr>
            </w:pPr>
            <w:r>
              <w:rPr>
                <w:rFonts w:hint="eastAsia" w:eastAsia="Times New Roman"/>
              </w:rPr>
              <w:t>优先级</w:t>
            </w:r>
          </w:p>
        </w:tc>
        <w:tc>
          <w:tcPr>
            <w:tcW w:w="4148" w:type="dxa"/>
          </w:tcPr>
          <w:p>
            <w:pPr>
              <w:rPr>
                <w:rFonts w:hint="eastAsia" w:eastAsia="宋体"/>
                <w:lang w:val="en-US" w:eastAsia="zh-CN"/>
              </w:rPr>
            </w:pPr>
            <w:r>
              <w:rPr>
                <w:rFonts w:hint="eastAsia" w:eastAsia="Times New Roman"/>
              </w:rPr>
              <w:t>0.</w:t>
            </w:r>
            <w:r>
              <w:rPr>
                <w:rFonts w:hint="eastAsia"/>
                <w:lang w:val="en-US" w:eastAsia="zh-CN"/>
              </w:rPr>
              <w:t>64</w:t>
            </w:r>
          </w:p>
        </w:tc>
      </w:tr>
    </w:tbl>
    <w:p/>
    <w:p/>
    <w:p/>
    <w:p/>
    <w:p>
      <w:bookmarkStart w:id="1537" w:name="T_案例讨论区界面3"/>
      <w:bookmarkStart w:id="1538" w:name="_Toc1467"/>
      <w:r>
        <w:rPr>
          <w:rStyle w:val="37"/>
          <w:rFonts w:hint="eastAsia"/>
          <w:lang w:val="en-US" w:eastAsia="zh-CN"/>
        </w:rPr>
        <w:t>4.4.34.1</w:t>
      </w:r>
      <w:r>
        <w:rPr>
          <w:rStyle w:val="37"/>
          <w:rFonts w:hint="eastAsia"/>
        </w:rPr>
        <w:t>案例讨论区界面</w:t>
      </w:r>
      <w:bookmarkEnd w:id="1537"/>
      <w:bookmarkEnd w:id="1538"/>
      <w:r>
        <w:rPr>
          <w:rFonts w:hint="eastAsia"/>
          <w:color w:val="FF0000"/>
        </w:rPr>
        <w:t>：</w:t>
      </w:r>
    </w:p>
    <w:p>
      <w:r>
        <w:drawing>
          <wp:inline distT="0" distB="0" distL="114300" distR="114300">
            <wp:extent cx="5264785" cy="3382645"/>
            <wp:effectExtent l="0" t="0" r="8255" b="635"/>
            <wp:docPr id="5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72"/>
                    <pic:cNvPicPr>
                      <a:picLocks noChangeAspect="1"/>
                    </pic:cNvPicPr>
                  </pic:nvPicPr>
                  <pic:blipFill>
                    <a:blip r:embed="rId525"/>
                    <a:stretch>
                      <a:fillRect/>
                    </a:stretch>
                  </pic:blipFill>
                  <pic:spPr>
                    <a:xfrm>
                      <a:off x="0" y="0"/>
                      <a:ext cx="5264785" cy="3382645"/>
                    </a:xfrm>
                    <a:prstGeom prst="rect">
                      <a:avLst/>
                    </a:prstGeom>
                    <a:noFill/>
                    <a:ln w="9525">
                      <a:noFill/>
                    </a:ln>
                  </pic:spPr>
                </pic:pic>
              </a:graphicData>
            </a:graphic>
          </wp:inline>
        </w:drawing>
      </w:r>
    </w:p>
    <w:p>
      <w:pPr>
        <w:rPr>
          <w:color w:val="FF0000"/>
        </w:rPr>
      </w:pPr>
      <w:bookmarkStart w:id="1539" w:name="_Toc32257"/>
      <w:bookmarkStart w:id="1540" w:name="T_帖子详细信息界面3"/>
      <w:r>
        <w:rPr>
          <w:rStyle w:val="37"/>
          <w:rFonts w:hint="eastAsia"/>
          <w:lang w:val="en-US" w:eastAsia="zh-CN"/>
        </w:rPr>
        <w:t>4.4.34.2</w:t>
      </w:r>
      <w:r>
        <w:rPr>
          <w:rStyle w:val="37"/>
          <w:rFonts w:hint="eastAsia"/>
        </w:rPr>
        <w:t>帖子详细信息界面</w:t>
      </w:r>
      <w:bookmarkEnd w:id="1539"/>
      <w:bookmarkEnd w:id="1540"/>
      <w:r>
        <w:rPr>
          <w:rFonts w:hint="eastAsia"/>
          <w:color w:val="FF0000"/>
        </w:rPr>
        <w:t>：</w:t>
      </w:r>
    </w:p>
    <w:p>
      <w:r>
        <w:drawing>
          <wp:inline distT="0" distB="0" distL="114300" distR="114300">
            <wp:extent cx="5264785" cy="3347720"/>
            <wp:effectExtent l="0" t="0" r="8255" b="5080"/>
            <wp:docPr id="5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80"/>
                    <pic:cNvPicPr>
                      <a:picLocks noChangeAspect="1"/>
                    </pic:cNvPicPr>
                  </pic:nvPicPr>
                  <pic:blipFill>
                    <a:blip r:embed="rId533"/>
                    <a:stretch>
                      <a:fillRect/>
                    </a:stretch>
                  </pic:blipFill>
                  <pic:spPr>
                    <a:xfrm>
                      <a:off x="0" y="0"/>
                      <a:ext cx="5264785" cy="3347720"/>
                    </a:xfrm>
                    <a:prstGeom prst="rect">
                      <a:avLst/>
                    </a:prstGeom>
                    <a:noFill/>
                    <a:ln w="9525">
                      <a:noFill/>
                    </a:ln>
                  </pic:spPr>
                </pic:pic>
              </a:graphicData>
            </a:graphic>
          </wp:inline>
        </w:drawing>
      </w:r>
    </w:p>
    <w:p>
      <w:pPr>
        <w:rPr>
          <w:rFonts w:eastAsiaTheme="minorEastAsia"/>
          <w:color w:val="FF0000"/>
        </w:rPr>
      </w:pPr>
      <w:bookmarkStart w:id="1541" w:name="_Toc30175"/>
      <w:r>
        <w:rPr>
          <w:rStyle w:val="37"/>
          <w:rFonts w:hint="eastAsia"/>
          <w:lang w:val="en-US" w:eastAsia="zh-CN"/>
        </w:rPr>
        <w:t>4.4.34.3</w:t>
      </w:r>
      <w:r>
        <w:rPr>
          <w:rStyle w:val="37"/>
          <w:rFonts w:hint="eastAsia"/>
        </w:rPr>
        <w:t>对话框图</w:t>
      </w:r>
      <w:bookmarkEnd w:id="1541"/>
      <w:r>
        <w:rPr>
          <w:rFonts w:hint="eastAsia"/>
          <w:color w:val="FF0000"/>
        </w:rPr>
        <w:t>：</w:t>
      </w:r>
    </w:p>
    <w:p>
      <w:r>
        <w:drawing>
          <wp:inline distT="0" distB="0" distL="114300" distR="114300">
            <wp:extent cx="5269230" cy="3512820"/>
            <wp:effectExtent l="0" t="0" r="3810" b="7620"/>
            <wp:docPr id="51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83"/>
                    <pic:cNvPicPr>
                      <a:picLocks noChangeAspect="1"/>
                    </pic:cNvPicPr>
                  </pic:nvPicPr>
                  <pic:blipFill>
                    <a:blip r:embed="rId535"/>
                    <a:stretch>
                      <a:fillRect/>
                    </a:stretch>
                  </pic:blipFill>
                  <pic:spPr>
                    <a:xfrm>
                      <a:off x="0" y="0"/>
                      <a:ext cx="5269230" cy="3512820"/>
                    </a:xfrm>
                    <a:prstGeom prst="rect">
                      <a:avLst/>
                    </a:prstGeom>
                    <a:noFill/>
                    <a:ln w="9525">
                      <a:noFill/>
                    </a:ln>
                  </pic:spPr>
                </pic:pic>
              </a:graphicData>
            </a:graphic>
          </wp:inline>
        </w:drawing>
      </w:r>
    </w:p>
    <w:p/>
    <w:p/>
    <w:p>
      <w:pPr>
        <w:pStyle w:val="2"/>
        <w:numPr>
          <w:ilvl w:val="0"/>
          <w:numId w:val="0"/>
        </w:numPr>
        <w:ind w:leftChars="0"/>
      </w:pPr>
      <w:bookmarkStart w:id="1542" w:name="_Toc18269"/>
      <w:bookmarkStart w:id="1543" w:name="_Toc7329"/>
      <w:r>
        <w:rPr>
          <w:rFonts w:hint="eastAsia"/>
          <w:lang w:val="en-US" w:eastAsia="zh-CN"/>
        </w:rPr>
        <w:t>5</w:t>
      </w:r>
      <w:r>
        <w:rPr>
          <w:rFonts w:hint="eastAsia"/>
        </w:rPr>
        <w:t>外部接口需求</w:t>
      </w:r>
      <w:bookmarkEnd w:id="1542"/>
      <w:bookmarkEnd w:id="1543"/>
    </w:p>
    <w:p/>
    <w:p>
      <w:pPr>
        <w:pStyle w:val="3"/>
        <w:numPr>
          <w:ilvl w:val="0"/>
          <w:numId w:val="0"/>
        </w:numPr>
        <w:ind w:leftChars="0"/>
      </w:pPr>
      <w:bookmarkStart w:id="1544" w:name="_Toc11257"/>
      <w:r>
        <w:rPr>
          <w:rFonts w:hint="eastAsia"/>
          <w:lang w:val="en-US" w:eastAsia="zh-CN"/>
        </w:rPr>
        <w:t>5.1</w:t>
      </w:r>
      <w:r>
        <w:rPr>
          <w:rFonts w:hint="eastAsia"/>
        </w:rPr>
        <w:t xml:space="preserve"> </w:t>
      </w:r>
      <w:bookmarkStart w:id="1545" w:name="_Toc27124"/>
      <w:r>
        <w:t>硬件接口</w:t>
      </w:r>
      <w:bookmarkEnd w:id="1544"/>
      <w:bookmarkEnd w:id="1545"/>
    </w:p>
    <w:p/>
    <w:p>
      <w:pPr>
        <w:pStyle w:val="4"/>
      </w:pPr>
      <w:bookmarkStart w:id="1546" w:name="_Toc9996"/>
      <w:bookmarkStart w:id="1547" w:name="_Toc2632"/>
      <w:r>
        <w:rPr>
          <w:rFonts w:hint="eastAsia"/>
          <w:lang w:val="en-US" w:eastAsia="zh-CN"/>
        </w:rPr>
        <w:t>5</w:t>
      </w:r>
      <w:r>
        <w:rPr>
          <w:rFonts w:hint="eastAsia"/>
        </w:rPr>
        <w:t>.1.1硬件接口</w:t>
      </w:r>
      <w:bookmarkEnd w:id="1546"/>
      <w:bookmarkEnd w:id="1547"/>
      <w:bookmarkStart w:id="1548" w:name="_Toc32526"/>
      <w:r>
        <w:rPr>
          <w:rFonts w:hint="eastAsia"/>
        </w:rPr>
        <w:t xml:space="preserve"> </w:t>
      </w:r>
      <w:bookmarkEnd w:id="1548"/>
    </w:p>
    <w:p>
      <w:r>
        <w:rPr>
          <w:rFonts w:hint="eastAsia"/>
        </w:rPr>
        <w:t>服务器：</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pPr>
              <w:rPr>
                <w:lang w:val="en-US"/>
              </w:rPr>
            </w:pPr>
            <w:r>
              <w:rPr>
                <w:rFonts w:hint="eastAsia" w:ascii="宋体" w:hAnsi="宋体" w:cs="宋体"/>
                <w:lang w:val="en-US" w:eastAsia="zh-CN"/>
              </w:rPr>
              <w:t>四核 Intel Xeon(Skylake) Platinum 8163 i7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rPr>
                <w:rFonts w:hint="eastAsia"/>
                <w:lang w:val="en-US" w:eastAsia="zh-CN"/>
              </w:rPr>
              <w:t>2.5</w:t>
            </w:r>
            <w:r>
              <w:t>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pPr>
              <w:rPr>
                <w:rFonts w:hint="eastAsia" w:eastAsia="宋体"/>
                <w:lang w:val="en-US" w:eastAsia="zh-CN"/>
              </w:rPr>
            </w:pPr>
            <w:r>
              <w:rPr>
                <w:rFonts w:hint="eastAsia"/>
                <w:lang w:val="en-US" w:eastAsia="zh-CN"/>
              </w:rPr>
              <w:t>32</w:t>
            </w:r>
            <w:r>
              <w:t>G</w:t>
            </w:r>
            <w:r>
              <w:rPr>
                <w:rFonts w:hint="eastAsia"/>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pPr>
              <w:rPr>
                <w:rFonts w:hint="eastAsia" w:eastAsia="宋体"/>
                <w:lang w:val="en-US" w:eastAsia="zh-CN"/>
              </w:rPr>
            </w:pPr>
            <w:r>
              <w:rPr>
                <w:rFonts w:hint="eastAsia"/>
                <w:lang w:val="en-US" w:eastAsia="zh-CN"/>
              </w:rPr>
              <w:t>0.5PB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rPr>
                <w:rFonts w:hint="eastAsia" w:eastAsia="宋体"/>
                <w:lang w:val="en-US" w:eastAsia="zh-CN"/>
              </w:rPr>
            </w:pPr>
            <w:r>
              <w:rPr>
                <w:rFonts w:hint="eastAsia"/>
                <w:lang w:val="en-US" w:eastAsia="zh-CN"/>
              </w:rPr>
              <w:t>带宽</w:t>
            </w:r>
          </w:p>
        </w:tc>
        <w:tc>
          <w:tcPr>
            <w:tcW w:w="4151" w:type="dxa"/>
          </w:tcPr>
          <w:p>
            <w:pPr>
              <w:rPr>
                <w:rFonts w:hint="eastAsia" w:ascii="宋体" w:hAnsi="宋体" w:eastAsia="宋体" w:cs="宋体"/>
                <w:lang w:val="en-US" w:eastAsia="zh-CN"/>
              </w:rPr>
            </w:pPr>
            <w:r>
              <w:rPr>
                <w:rFonts w:hint="eastAsia" w:ascii="宋体" w:hAnsi="宋体" w:cs="宋体"/>
                <w:lang w:val="en-US" w:eastAsia="zh-CN"/>
              </w:rPr>
              <w:t>5Gbps</w:t>
            </w:r>
          </w:p>
        </w:tc>
      </w:tr>
    </w:tbl>
    <w:p/>
    <w:p>
      <w:r>
        <w:rPr>
          <w:rFonts w:hint="eastAsia"/>
        </w:rPr>
        <w:t>客户端：</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asciiTheme="minorEastAsia" w:hAnsiTheme="minorEastAsia" w:eastAsiaTheme="minorEastAsia"/>
              </w:rPr>
              <w:t>2G独显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ascii="宋体" w:hAnsi="宋体" w:cs="宋体"/>
              </w:rPr>
              <w:t>推荐分辨率</w:t>
            </w:r>
          </w:p>
        </w:tc>
        <w:tc>
          <w:tcPr>
            <w:tcW w:w="4148" w:type="dxa"/>
          </w:tcPr>
          <w:p>
            <w:r>
              <w:rPr>
                <w:rFonts w:hint="eastAsia" w:asciiTheme="minorEastAsia" w:hAnsiTheme="minorEastAsia" w:eastAsiaTheme="minorEastAsia"/>
              </w:rPr>
              <w:t>1920*1080</w:t>
            </w:r>
          </w:p>
        </w:tc>
      </w:tr>
    </w:tbl>
    <w:p/>
    <w:p>
      <w:pPr>
        <w:pStyle w:val="4"/>
      </w:pPr>
      <w:bookmarkStart w:id="1549" w:name="_Toc24241"/>
      <w:bookmarkStart w:id="1550" w:name="_Toc17478"/>
      <w:r>
        <w:rPr>
          <w:rFonts w:hint="eastAsia"/>
          <w:lang w:val="en-US" w:eastAsia="zh-CN"/>
        </w:rPr>
        <w:t>5</w:t>
      </w:r>
      <w:r>
        <w:rPr>
          <w:rFonts w:hint="eastAsia"/>
        </w:rPr>
        <w:t>.1.2软件接口</w:t>
      </w:r>
      <w:bookmarkEnd w:id="1549"/>
      <w:bookmarkEnd w:id="1550"/>
    </w:p>
    <w:p>
      <w:r>
        <w:rPr>
          <w:rFonts w:hint="eastAsia"/>
        </w:rPr>
        <w:t>服务器：</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ascii="Arial" w:hAnsi="Arial" w:cs="Arial"/>
                <w:color w:val="000000"/>
                <w:szCs w:val="21"/>
              </w:rPr>
              <w:t>Red Hat Enterprise Linux</w:t>
            </w:r>
            <w:r>
              <w:rPr>
                <w:rFonts w:cs="Arial" w:asciiTheme="minorEastAsia" w:hAnsiTheme="minorEastAsia" w:eastAsiaTheme="minorEastAsia"/>
                <w:color w:val="000000"/>
                <w:szCs w:val="21"/>
              </w:rPr>
              <w:t>7.</w:t>
            </w:r>
            <w:r>
              <w:rPr>
                <w:rFonts w:hint="eastAsia" w:cs="Arial" w:asciiTheme="minorEastAsia" w:hAnsiTheme="minorEastAsia" w:eastAsiaTheme="minorEastAsia"/>
                <w:color w:val="000000"/>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MySql5.6</w:t>
            </w:r>
          </w:p>
        </w:tc>
      </w:tr>
    </w:tbl>
    <w:p/>
    <w:p>
      <w:r>
        <w:rPr>
          <w:rFonts w:hint="eastAsia"/>
        </w:rPr>
        <w:t>客户端：</w:t>
      </w:r>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rPr>
              <w:t>Linux、</w:t>
            </w:r>
            <w:r>
              <w:rPr>
                <w:rFonts w:asciiTheme="minorEastAsia" w:hAnsiTheme="minorEastAsia" w:eastAsiaTheme="minorEastAsia"/>
              </w:rPr>
              <w:t>W</w:t>
            </w:r>
            <w:r>
              <w:rPr>
                <w:rFonts w:hint="eastAsia" w:asciiTheme="minorEastAsia" w:hAnsiTheme="minorEastAsia" w:eastAsiaTheme="minorEastAsia"/>
              </w:rPr>
              <w:t>indows、Mac</w:t>
            </w:r>
            <w:r>
              <w:rPr>
                <w:rFonts w:asciiTheme="minorEastAsia" w:hAnsiTheme="minorEastAsia" w:eastAsiaTheme="minorEastAsia"/>
              </w:rPr>
              <w:t xml:space="preserve"> </w:t>
            </w:r>
            <w:r>
              <w:rPr>
                <w:rFonts w:hint="eastAsia" w:asciiTheme="minorEastAsia" w:hAnsiTheme="minorEastAsia" w:eastAsiaTheme="minorEastAsia"/>
              </w:rPr>
              <w: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Fire</w:t>
            </w:r>
            <w:r>
              <w:t>fox</w:t>
            </w:r>
            <w:r>
              <w:rPr>
                <w:rFonts w:hint="eastAsia"/>
              </w:rPr>
              <w:t>、Chrome</w:t>
            </w:r>
          </w:p>
        </w:tc>
      </w:tr>
    </w:tbl>
    <w:p/>
    <w:p>
      <w:pPr>
        <w:pStyle w:val="3"/>
      </w:pPr>
      <w:bookmarkStart w:id="1551" w:name="_Toc506972960"/>
      <w:bookmarkStart w:id="1552" w:name="_Toc4248"/>
      <w:bookmarkStart w:id="1553" w:name="_Toc17661"/>
      <w:r>
        <w:rPr>
          <w:rFonts w:hint="eastAsia"/>
          <w:lang w:val="en-US" w:eastAsia="zh-CN"/>
        </w:rPr>
        <w:t>5</w:t>
      </w:r>
      <w:r>
        <w:rPr>
          <w:rFonts w:hint="eastAsia"/>
        </w:rPr>
        <w:t>.2内部接口</w:t>
      </w:r>
      <w:bookmarkEnd w:id="1551"/>
      <w:bookmarkEnd w:id="1552"/>
      <w:bookmarkEnd w:id="1553"/>
    </w:p>
    <w:p>
      <w:pPr>
        <w:rPr>
          <w:rFonts w:ascii="Calibri" w:hAnsi="Calibri"/>
          <w:szCs w:val="22"/>
        </w:rPr>
      </w:pPr>
      <w:r>
        <w:rPr>
          <w:rFonts w:ascii="Calibri" w:hAnsi="Calibri"/>
          <w:szCs w:val="22"/>
        </w:rPr>
        <w:t>J</w:t>
      </w:r>
      <w:r>
        <w:rPr>
          <w:rFonts w:hint="eastAsia" w:ascii="Calibri" w:hAnsi="Calibri"/>
          <w:szCs w:val="22"/>
        </w:rPr>
        <w:t>s和php连接接口，php和MySQL数据库连接接口</w:t>
      </w:r>
    </w:p>
    <w:p>
      <w:pPr>
        <w:pStyle w:val="3"/>
      </w:pPr>
      <w:bookmarkStart w:id="1554" w:name="_Toc12402"/>
      <w:bookmarkStart w:id="1555" w:name="_Toc13843"/>
      <w:r>
        <w:rPr>
          <w:rFonts w:hint="eastAsia"/>
          <w:lang w:val="en-US" w:eastAsia="zh-CN"/>
        </w:rPr>
        <w:t>5</w:t>
      </w:r>
      <w:r>
        <w:rPr>
          <w:rFonts w:hint="eastAsia"/>
        </w:rPr>
        <w:t>.3用户接口</w:t>
      </w:r>
      <w:bookmarkEnd w:id="1554"/>
      <w:bookmarkEnd w:id="1555"/>
    </w:p>
    <w:p>
      <w:pPr>
        <w:rPr>
          <w:rFonts w:ascii="Calibri" w:hAnsi="Calibri"/>
          <w:szCs w:val="22"/>
        </w:rPr>
      </w:pPr>
      <w:r>
        <w:rPr>
          <w:rFonts w:hint="eastAsia" w:ascii="Calibri" w:hAnsi="Calibri"/>
          <w:szCs w:val="22"/>
        </w:rPr>
        <w:t>用户通过web网站访问本系统</w:t>
      </w:r>
    </w:p>
    <w:p>
      <w:pPr>
        <w:pStyle w:val="2"/>
        <w:numPr>
          <w:ilvl w:val="0"/>
          <w:numId w:val="0"/>
        </w:numPr>
        <w:ind w:leftChars="0"/>
      </w:pPr>
      <w:bookmarkStart w:id="1556" w:name="_Toc773"/>
      <w:r>
        <w:rPr>
          <w:rFonts w:hint="eastAsia"/>
          <w:lang w:val="en-US" w:eastAsia="zh-CN"/>
        </w:rPr>
        <w:t>6</w:t>
      </w:r>
      <w:r>
        <w:rPr>
          <w:rFonts w:hint="eastAsia"/>
        </w:rPr>
        <w:t xml:space="preserve"> </w:t>
      </w:r>
      <w:bookmarkStart w:id="1557" w:name="_Toc26518"/>
      <w:r>
        <w:rPr>
          <w:rFonts w:hint="eastAsia"/>
        </w:rPr>
        <w:t>其他非功能性需求</w:t>
      </w:r>
      <w:bookmarkEnd w:id="1556"/>
      <w:bookmarkEnd w:id="1557"/>
    </w:p>
    <w:p>
      <w:pPr>
        <w:pStyle w:val="3"/>
      </w:pPr>
      <w:bookmarkStart w:id="1558" w:name="_Toc22325"/>
      <w:bookmarkStart w:id="1559" w:name="_Toc2342"/>
      <w:r>
        <w:rPr>
          <w:rFonts w:hint="eastAsia"/>
        </w:rPr>
        <w:t>6.1性能需求</w:t>
      </w:r>
      <w:bookmarkEnd w:id="1558"/>
      <w:bookmarkEnd w:id="1559"/>
    </w:p>
    <w:p>
      <w:pPr>
        <w:numPr>
          <w:ilvl w:val="0"/>
          <w:numId w:val="13"/>
        </w:numPr>
      </w:pPr>
      <w:r>
        <w:rPr>
          <w:rFonts w:hint="eastAsia"/>
        </w:rPr>
        <w:t>时间性能：时间上达到五秒内响应用户的操作，尽量缩短响应时间</w:t>
      </w:r>
    </w:p>
    <w:p>
      <w:pPr>
        <w:numPr>
          <w:ilvl w:val="0"/>
          <w:numId w:val="13"/>
        </w:numPr>
      </w:pPr>
      <w:r>
        <w:rPr>
          <w:rFonts w:hint="eastAsia"/>
        </w:rPr>
        <w:t>空间性能：系统最低配置和推荐配置越小，则软件运行时消耗的系统资源越小，尽可能达到优良的空间性能</w:t>
      </w:r>
    </w:p>
    <w:p/>
    <w:p/>
    <w:p>
      <w:pPr>
        <w:pStyle w:val="3"/>
      </w:pPr>
      <w:bookmarkStart w:id="1560" w:name="_Toc4094"/>
      <w:bookmarkStart w:id="1561" w:name="_Toc15423"/>
      <w:r>
        <w:rPr>
          <w:rFonts w:hint="eastAsia"/>
        </w:rPr>
        <w:t>6.2安全性需求</w:t>
      </w:r>
      <w:bookmarkEnd w:id="1560"/>
      <w:bookmarkEnd w:id="1561"/>
    </w:p>
    <w:p>
      <w:pPr>
        <w:numPr>
          <w:ilvl w:val="0"/>
          <w:numId w:val="14"/>
        </w:numPr>
      </w:pPr>
      <w:r>
        <w:rPr>
          <w:rFonts w:hint="eastAsia"/>
        </w:rPr>
        <w:t>系统能检测到无效参数并予以合适的处理</w:t>
      </w:r>
    </w:p>
    <w:p>
      <w:pPr>
        <w:numPr>
          <w:ilvl w:val="0"/>
          <w:numId w:val="14"/>
        </w:numPr>
      </w:pPr>
      <w:r>
        <w:rPr>
          <w:rFonts w:hint="eastAsia"/>
        </w:rPr>
        <w:t>系统能检测到无效指令并进行适当的处理</w:t>
      </w:r>
    </w:p>
    <w:p>
      <w:pPr>
        <w:numPr>
          <w:ilvl w:val="0"/>
          <w:numId w:val="14"/>
        </w:numPr>
      </w:pPr>
      <w:r>
        <w:rPr>
          <w:rFonts w:hint="eastAsia"/>
        </w:rPr>
        <w:t>系统能正确保存系统配置数据，系统发生故障时能恢复。</w:t>
      </w:r>
    </w:p>
    <w:p>
      <w:pPr>
        <w:numPr>
          <w:ilvl w:val="0"/>
          <w:numId w:val="14"/>
        </w:numPr>
      </w:pPr>
      <w:r>
        <w:rPr>
          <w:rFonts w:hint="eastAsia"/>
        </w:rPr>
        <w:t>系统能将配置数据导出，并在其他机器上进行备份</w:t>
      </w:r>
    </w:p>
    <w:p>
      <w:pPr>
        <w:numPr>
          <w:ilvl w:val="0"/>
          <w:numId w:val="14"/>
        </w:numPr>
      </w:pPr>
      <w:r>
        <w:rPr>
          <w:rFonts w:hint="eastAsia"/>
        </w:rPr>
        <w:t>系统能导入配置数据，并正常使用导入的数据</w:t>
      </w:r>
    </w:p>
    <w:p>
      <w:pPr>
        <w:numPr>
          <w:ilvl w:val="0"/>
          <w:numId w:val="14"/>
        </w:numPr>
      </w:pPr>
      <w:r>
        <w:rPr>
          <w:rFonts w:hint="eastAsia"/>
        </w:rPr>
        <w:t>不能不输入密码就登入系统</w:t>
      </w:r>
    </w:p>
    <w:p>
      <w:pPr>
        <w:numPr>
          <w:ilvl w:val="0"/>
          <w:numId w:val="14"/>
        </w:numPr>
      </w:pPr>
      <w:r>
        <w:rPr>
          <w:rFonts w:hint="eastAsia"/>
        </w:rPr>
        <w:t>系统对多次无效密码的输入能否进行适当的处理</w:t>
      </w:r>
    </w:p>
    <w:p>
      <w:pPr>
        <w:numPr>
          <w:ilvl w:val="0"/>
          <w:numId w:val="14"/>
        </w:numPr>
      </w:pPr>
      <w:r>
        <w:rPr>
          <w:rFonts w:hint="eastAsia"/>
        </w:rPr>
        <w:t>执行严格的安全性功能比系统其他部分具有更高的有效性</w:t>
      </w:r>
    </w:p>
    <w:p>
      <w:pPr>
        <w:numPr>
          <w:ilvl w:val="0"/>
          <w:numId w:val="14"/>
        </w:numPr>
      </w:pPr>
      <w:r>
        <w:rPr>
          <w:rFonts w:hint="eastAsia"/>
        </w:rPr>
        <w:t>系统具有防止主要错误或自然意外方面的能力</w:t>
      </w:r>
    </w:p>
    <w:p>
      <w:pPr>
        <w:numPr>
          <w:ilvl w:val="0"/>
          <w:numId w:val="14"/>
        </w:numPr>
      </w:pPr>
      <w:r>
        <w:rPr>
          <w:rFonts w:hint="eastAsia"/>
        </w:rPr>
        <w:t>系统具有较高的安全性控制精度，包括错误的数量、频率和严重性</w:t>
      </w:r>
    </w:p>
    <w:p>
      <w:pPr>
        <w:numPr>
          <w:ilvl w:val="0"/>
          <w:numId w:val="14"/>
        </w:numPr>
      </w:pPr>
      <w:r>
        <w:rPr>
          <w:rFonts w:hint="eastAsia"/>
        </w:rPr>
        <w:t>系统对各种指令或操作的反应时间短</w:t>
      </w:r>
    </w:p>
    <w:p>
      <w:pPr>
        <w:numPr>
          <w:ilvl w:val="0"/>
          <w:numId w:val="14"/>
        </w:numPr>
      </w:pPr>
      <w:r>
        <w:rPr>
          <w:rFonts w:hint="eastAsia"/>
        </w:rPr>
        <w:t>系统具有较高的吞吐量。</w:t>
      </w:r>
    </w:p>
    <w:p>
      <w:pPr>
        <w:pStyle w:val="3"/>
      </w:pPr>
      <w:bookmarkStart w:id="1562" w:name="_Toc21058"/>
      <w:bookmarkStart w:id="1563" w:name="_Toc25671"/>
      <w:r>
        <w:rPr>
          <w:rFonts w:hint="eastAsia"/>
        </w:rPr>
        <w:t>6.3软件质量属性</w:t>
      </w:r>
      <w:bookmarkEnd w:id="1562"/>
      <w:bookmarkEnd w:id="1563"/>
    </w:p>
    <w:p/>
    <w:p>
      <w:pPr>
        <w:pStyle w:val="4"/>
      </w:pPr>
      <w:bookmarkStart w:id="1564" w:name="_Toc24462"/>
      <w:bookmarkStart w:id="1565" w:name="_Toc20013"/>
      <w:r>
        <w:rPr>
          <w:rFonts w:hint="eastAsia"/>
        </w:rPr>
        <w:t>6.3.1</w:t>
      </w:r>
      <w:r>
        <w:t>正确性</w:t>
      </w:r>
      <w:bookmarkEnd w:id="1564"/>
      <w:bookmarkEnd w:id="1565"/>
    </w:p>
    <w:p>
      <w:r>
        <w:rPr>
          <w:rFonts w:hint="eastAsia"/>
        </w:rPr>
        <w:t>本系统在需求开发与设计阶段设计了详细的测试用例，用以测试并保证网站系统的正确性。</w:t>
      </w:r>
    </w:p>
    <w:p>
      <w:pPr>
        <w:tabs>
          <w:tab w:val="left" w:pos="1665"/>
        </w:tabs>
      </w:pPr>
      <w:r>
        <w:tab/>
      </w:r>
    </w:p>
    <w:p/>
    <w:p>
      <w:pPr>
        <w:pStyle w:val="4"/>
      </w:pPr>
      <w:bookmarkStart w:id="1566" w:name="_Toc14513"/>
      <w:bookmarkStart w:id="1567" w:name="_Toc11669"/>
      <w:r>
        <w:rPr>
          <w:rFonts w:hint="eastAsia"/>
        </w:rPr>
        <w:t>6.3.2可靠性</w:t>
      </w:r>
      <w:bookmarkEnd w:id="1566"/>
      <w:bookmarkEnd w:id="1567"/>
    </w:p>
    <w:p>
      <w:r>
        <w:rPr>
          <w:rFonts w:hint="eastAsia"/>
        </w:rPr>
        <w:t>本系统</w:t>
      </w:r>
      <w:r>
        <w:t>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pPr>
        <w:pStyle w:val="44"/>
        <w:ind w:left="425" w:firstLine="0" w:firstLineChars="0"/>
      </w:pPr>
    </w:p>
    <w:p/>
    <w:p>
      <w:pPr>
        <w:pStyle w:val="4"/>
      </w:pPr>
      <w:bookmarkStart w:id="1568" w:name="_Toc22000"/>
      <w:bookmarkStart w:id="1569" w:name="_Toc19243"/>
      <w:r>
        <w:rPr>
          <w:rFonts w:hint="eastAsia"/>
        </w:rPr>
        <w:t>6.3.3易用性</w:t>
      </w:r>
      <w:bookmarkEnd w:id="1568"/>
      <w:bookmarkEnd w:id="1569"/>
    </w:p>
    <w:p>
      <w:pPr>
        <w:pStyle w:val="44"/>
        <w:ind w:left="425" w:firstLine="0" w:firstLineChars="0"/>
      </w:pPr>
      <w:r>
        <w:t>本系统在需求开发阶段与各用户代表进行了多次详细深入的访谈</w:t>
      </w:r>
      <w:r>
        <w:rPr>
          <w:rFonts w:hint="eastAsia"/>
        </w:rPr>
        <w:t>，</w:t>
      </w:r>
      <w:r>
        <w:t>并且在界面的设计上基本保持各类用户一致的体验</w:t>
      </w:r>
      <w:r>
        <w:rPr>
          <w:rFonts w:hint="eastAsia"/>
        </w:rPr>
        <w:t>。且网站有帮助功能附有用户手册。</w:t>
      </w:r>
    </w:p>
    <w:p/>
    <w:p/>
    <w:p>
      <w:pPr>
        <w:pStyle w:val="2"/>
        <w:numPr>
          <w:ilvl w:val="0"/>
          <w:numId w:val="0"/>
        </w:numPr>
        <w:ind w:leftChars="0"/>
      </w:pPr>
      <w:bookmarkStart w:id="1570" w:name="_Toc10112"/>
      <w:bookmarkStart w:id="1571" w:name="_Toc24339"/>
      <w:r>
        <w:rPr>
          <w:rFonts w:hint="eastAsia"/>
          <w:lang w:val="en-US" w:eastAsia="zh-CN"/>
        </w:rPr>
        <w:t>7</w:t>
      </w:r>
      <w:r>
        <w:rPr>
          <w:rFonts w:hint="eastAsia"/>
        </w:rPr>
        <w:t>分析模型</w:t>
      </w:r>
      <w:bookmarkEnd w:id="1570"/>
      <w:bookmarkEnd w:id="1571"/>
    </w:p>
    <w:p/>
    <w:p>
      <w:pPr>
        <w:pStyle w:val="3"/>
        <w:numPr>
          <w:ilvl w:val="0"/>
          <w:numId w:val="0"/>
        </w:numPr>
        <w:ind w:leftChars="0"/>
        <w:rPr>
          <w:rFonts w:eastAsia="宋体"/>
        </w:rPr>
      </w:pPr>
      <w:bookmarkStart w:id="1572" w:name="_Toc440055907"/>
      <w:bookmarkStart w:id="1573" w:name="_Toc14301"/>
      <w:bookmarkStart w:id="1574" w:name="_Toc4691"/>
      <w:bookmarkStart w:id="1575" w:name="_Toc437461533"/>
      <w:r>
        <w:rPr>
          <w:rFonts w:hint="eastAsia"/>
          <w:lang w:val="en-US" w:eastAsia="zh-CN"/>
        </w:rPr>
        <w:t>7.1</w:t>
      </w:r>
      <w:r>
        <w:t>数据字典</w:t>
      </w:r>
      <w:bookmarkEnd w:id="1572"/>
      <w:bookmarkEnd w:id="1573"/>
      <w:bookmarkEnd w:id="1574"/>
      <w:bookmarkEnd w:id="1575"/>
    </w:p>
    <w:p>
      <w:pPr>
        <w:pStyle w:val="4"/>
      </w:pPr>
      <w:bookmarkStart w:id="1576" w:name="_Toc19678"/>
      <w:bookmarkStart w:id="1577" w:name="_Toc13515"/>
      <w:r>
        <w:rPr>
          <w:rFonts w:hint="eastAsia"/>
        </w:rPr>
        <w:t>7.1.1业务级数据字典</w:t>
      </w:r>
      <w:bookmarkEnd w:id="1576"/>
      <w:bookmarkEnd w:id="157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数据元素</w:t>
            </w:r>
          </w:p>
        </w:tc>
        <w:tc>
          <w:tcPr>
            <w:tcW w:w="1659" w:type="dxa"/>
          </w:tcPr>
          <w:p>
            <w:pPr>
              <w:rPr>
                <w:rFonts w:eastAsia="Times New Roman"/>
              </w:rPr>
            </w:pPr>
            <w:r>
              <w:rPr>
                <w:rFonts w:hint="eastAsia" w:eastAsia="Times New Roman"/>
              </w:rPr>
              <w:t>描述</w:t>
            </w:r>
          </w:p>
        </w:tc>
        <w:tc>
          <w:tcPr>
            <w:tcW w:w="1659" w:type="dxa"/>
          </w:tcPr>
          <w:p>
            <w:pPr>
              <w:rPr>
                <w:rFonts w:eastAsia="Times New Roman"/>
              </w:rPr>
            </w:pPr>
            <w:r>
              <w:rPr>
                <w:rFonts w:hint="eastAsia" w:eastAsia="Times New Roman"/>
              </w:rPr>
              <w:t>数据构成或者数据类型</w:t>
            </w:r>
          </w:p>
        </w:tc>
        <w:tc>
          <w:tcPr>
            <w:tcW w:w="1659" w:type="dxa"/>
          </w:tcPr>
          <w:p>
            <w:pPr>
              <w:rPr>
                <w:rFonts w:eastAsia="Times New Roman"/>
              </w:rPr>
            </w:pPr>
            <w:r>
              <w:rPr>
                <w:rFonts w:hint="eastAsia" w:eastAsia="Times New Roman"/>
              </w:rPr>
              <w:t>数据长度</w:t>
            </w:r>
          </w:p>
        </w:tc>
        <w:tc>
          <w:tcPr>
            <w:tcW w:w="1660" w:type="dxa"/>
          </w:tcPr>
          <w:p>
            <w:pPr>
              <w:rPr>
                <w:rFonts w:eastAsia="Times New Roman"/>
              </w:rPr>
            </w:pPr>
            <w:r>
              <w:rPr>
                <w:rFonts w:hint="eastAsia" w:eastAsia="Times New Roma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系统登入申请</w:t>
            </w:r>
          </w:p>
        </w:tc>
        <w:tc>
          <w:tcPr>
            <w:tcW w:w="1659" w:type="dxa"/>
          </w:tcPr>
          <w:p>
            <w:pPr>
              <w:rPr>
                <w:rFonts w:eastAsia="Times New Roman"/>
              </w:rPr>
            </w:pPr>
            <w:r>
              <w:rPr>
                <w:rFonts w:hint="eastAsia" w:eastAsia="Times New Roman"/>
              </w:rPr>
              <w:t>系统登入申请</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用户ID</w:t>
            </w:r>
          </w:p>
        </w:tc>
        <w:tc>
          <w:tcPr>
            <w:tcW w:w="1659" w:type="dxa"/>
          </w:tcPr>
          <w:p>
            <w:pPr>
              <w:rPr>
                <w:rFonts w:eastAsia="Times New Roman"/>
              </w:rPr>
            </w:pPr>
            <w:r>
              <w:rPr>
                <w:rFonts w:hint="eastAsia" w:eastAsia="Times New Roman"/>
              </w:rPr>
              <w:t>唯一地标识用户的关键域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用户名称</w:t>
            </w:r>
          </w:p>
        </w:tc>
        <w:tc>
          <w:tcPr>
            <w:tcW w:w="1659" w:type="dxa"/>
          </w:tcPr>
          <w:p>
            <w:pPr>
              <w:rPr>
                <w:rFonts w:eastAsia="Times New Roman"/>
              </w:rPr>
            </w:pPr>
            <w:r>
              <w:rPr>
                <w:rFonts w:hint="eastAsia" w:eastAsia="Times New Roman"/>
              </w:rPr>
              <w:t>用户的名字或昵称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用户密码</w:t>
            </w:r>
          </w:p>
        </w:tc>
        <w:tc>
          <w:tcPr>
            <w:tcW w:w="1659" w:type="dxa"/>
          </w:tcPr>
          <w:p>
            <w:pPr>
              <w:rPr>
                <w:rFonts w:eastAsia="Times New Roman"/>
              </w:rPr>
            </w:pPr>
            <w:r>
              <w:rPr>
                <w:rFonts w:hint="eastAsia" w:eastAsia="Times New Roman"/>
              </w:rPr>
              <w:t>用户自定义的密码信息</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忘记密码申请</w:t>
            </w:r>
          </w:p>
        </w:tc>
        <w:tc>
          <w:tcPr>
            <w:tcW w:w="1659" w:type="dxa"/>
          </w:tcPr>
          <w:p>
            <w:pPr>
              <w:rPr>
                <w:rFonts w:eastAsia="Times New Roman"/>
              </w:rPr>
            </w:pPr>
            <w:r>
              <w:rPr>
                <w:rFonts w:hint="eastAsia" w:eastAsia="Times New Roman"/>
              </w:rPr>
              <w:t>忘记密码，进行新密码设置</w:t>
            </w:r>
          </w:p>
        </w:tc>
        <w:tc>
          <w:tcPr>
            <w:tcW w:w="1659" w:type="dxa"/>
          </w:tcPr>
          <w:p>
            <w:pPr>
              <w:rPr>
                <w:rFonts w:eastAsia="Times New Roman"/>
              </w:rPr>
            </w:pPr>
            <w:r>
              <w:rPr>
                <w:rFonts w:hint="eastAsia" w:eastAsia="Times New Roman"/>
              </w:rPr>
              <w:t>申请ID</w:t>
            </w:r>
          </w:p>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p>
            <w:pPr>
              <w:rPr>
                <w:rFonts w:eastAsia="Times New Roman"/>
              </w:rPr>
            </w:pPr>
            <w:r>
              <w:rPr>
                <w:rFonts w:hint="eastAsia" w:eastAsia="Times New Roman"/>
              </w:rPr>
              <w:t>+确认密码</w:t>
            </w:r>
          </w:p>
          <w:p>
            <w:pPr>
              <w:rPr>
                <w:rFonts w:eastAsia="Times New Roman"/>
              </w:rPr>
            </w:pPr>
            <w:r>
              <w:rPr>
                <w:rFonts w:hint="eastAsia" w:eastAsia="Times New Roman"/>
              </w:rPr>
              <w:t>+真实姓名</w:t>
            </w:r>
          </w:p>
          <w:p>
            <w:pPr>
              <w:rPr>
                <w:rFonts w:eastAsia="Times New Roman"/>
              </w:rPr>
            </w:pPr>
            <w:r>
              <w:rPr>
                <w:rFonts w:hint="eastAsia" w:eastAsia="Times New Roman"/>
              </w:rPr>
              <w:t>+身份证</w:t>
            </w:r>
          </w:p>
          <w:p>
            <w:pPr>
              <w:rPr>
                <w:rFonts w:eastAsia="Times New Roman"/>
              </w:rPr>
            </w:pPr>
            <w:r>
              <w:rPr>
                <w:rFonts w:hint="eastAsia" w:eastAsia="Times New Roman"/>
              </w:rPr>
              <w:t>+邮箱</w:t>
            </w:r>
          </w:p>
          <w:p>
            <w:pPr>
              <w:rPr>
                <w:rFonts w:eastAsia="Times New Roman"/>
              </w:rPr>
            </w:pPr>
            <w:r>
              <w:rPr>
                <w:rFonts w:hint="eastAsia" w:eastAsia="Times New Roman"/>
              </w:rPr>
              <w:t>+验证码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确认密码</w:t>
            </w:r>
          </w:p>
        </w:tc>
        <w:tc>
          <w:tcPr>
            <w:tcW w:w="1659" w:type="dxa"/>
          </w:tcPr>
          <w:p>
            <w:pPr>
              <w:rPr>
                <w:rFonts w:eastAsia="Times New Roman"/>
              </w:rPr>
            </w:pPr>
            <w:r>
              <w:rPr>
                <w:rFonts w:hint="eastAsia" w:eastAsia="Times New Roman"/>
              </w:rPr>
              <w:t>用户在进行新密码设置时再次输入密码进行确认</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真实姓名</w:t>
            </w:r>
          </w:p>
        </w:tc>
        <w:tc>
          <w:tcPr>
            <w:tcW w:w="1659" w:type="dxa"/>
          </w:tcPr>
          <w:p>
            <w:pPr>
              <w:rPr>
                <w:rFonts w:eastAsia="Times New Roman"/>
              </w:rPr>
            </w:pPr>
            <w:r>
              <w:rPr>
                <w:rFonts w:hint="eastAsia" w:eastAsia="Times New Roman"/>
              </w:rPr>
              <w:t>用户的真实姓名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身份证</w:t>
            </w:r>
          </w:p>
        </w:tc>
        <w:tc>
          <w:tcPr>
            <w:tcW w:w="1659" w:type="dxa"/>
          </w:tcPr>
          <w:p>
            <w:pPr>
              <w:rPr>
                <w:rFonts w:eastAsia="Times New Roman"/>
              </w:rPr>
            </w:pPr>
            <w:r>
              <w:rPr>
                <w:rFonts w:hint="eastAsia" w:eastAsia="Times New Roman"/>
              </w:rPr>
              <w:t>一组合法的18位的用户身份证号</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邮箱</w:t>
            </w:r>
          </w:p>
        </w:tc>
        <w:tc>
          <w:tcPr>
            <w:tcW w:w="1659" w:type="dxa"/>
          </w:tcPr>
          <w:p>
            <w:pPr>
              <w:rPr>
                <w:rFonts w:eastAsia="Times New Roman"/>
              </w:rPr>
            </w:pPr>
            <w:r>
              <w:rPr>
                <w:rFonts w:hint="eastAsia" w:eastAsia="Times New Roman"/>
              </w:rPr>
              <w:t>一组合法邮箱格式的用户邮箱</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验证码</w:t>
            </w:r>
          </w:p>
        </w:tc>
        <w:tc>
          <w:tcPr>
            <w:tcW w:w="1659" w:type="dxa"/>
          </w:tcPr>
          <w:p>
            <w:pPr>
              <w:rPr>
                <w:rFonts w:eastAsia="Times New Roman"/>
              </w:rPr>
            </w:pPr>
            <w:r>
              <w:rPr>
                <w:rFonts w:hint="eastAsia" w:eastAsia="Times New Roman"/>
              </w:rPr>
              <w:t>更改密码时进行邮箱确认的验证码</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6</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注册申请</w:t>
            </w:r>
          </w:p>
        </w:tc>
        <w:tc>
          <w:tcPr>
            <w:tcW w:w="1659" w:type="dxa"/>
          </w:tcPr>
          <w:p>
            <w:pPr>
              <w:rPr>
                <w:rFonts w:eastAsia="Times New Roman"/>
              </w:rPr>
            </w:pPr>
            <w:r>
              <w:rPr>
                <w:rFonts w:hint="eastAsia" w:eastAsia="Times New Roman"/>
              </w:rPr>
              <w:t>进行注册</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p>
            <w:pPr>
              <w:rPr>
                <w:rFonts w:eastAsia="Times New Roman"/>
              </w:rPr>
            </w:pPr>
            <w:r>
              <w:rPr>
                <w:rFonts w:hint="eastAsia" w:eastAsia="Times New Roman"/>
              </w:rPr>
              <w:t>+确认密码</w:t>
            </w:r>
          </w:p>
          <w:p>
            <w:pPr>
              <w:rPr>
                <w:rFonts w:eastAsia="Times New Roman"/>
              </w:rPr>
            </w:pPr>
            <w:r>
              <w:rPr>
                <w:rFonts w:hint="eastAsia" w:eastAsia="Times New Roman"/>
              </w:rPr>
              <w:t>+真实姓名</w:t>
            </w:r>
          </w:p>
          <w:p>
            <w:pPr>
              <w:rPr>
                <w:rFonts w:eastAsia="Times New Roman"/>
              </w:rPr>
            </w:pPr>
            <w:r>
              <w:rPr>
                <w:rFonts w:hint="eastAsia" w:eastAsia="Times New Roman"/>
              </w:rPr>
              <w:t>+身份证</w:t>
            </w:r>
          </w:p>
          <w:p>
            <w:pPr>
              <w:rPr>
                <w:rFonts w:eastAsia="Times New Roman"/>
              </w:rPr>
            </w:pPr>
            <w:r>
              <w:rPr>
                <w:rFonts w:hint="eastAsia" w:eastAsia="Times New Roman"/>
              </w:rPr>
              <w:t>+邮箱</w:t>
            </w:r>
          </w:p>
          <w:p>
            <w:pPr>
              <w:rPr>
                <w:rFonts w:eastAsia="Times New Roman"/>
              </w:rPr>
            </w:pPr>
            <w:r>
              <w:rPr>
                <w:rFonts w:hint="eastAsia" w:eastAsia="Times New Roman"/>
              </w:rPr>
              <w:t>+验证码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正在进行的项目</w:t>
            </w:r>
          </w:p>
        </w:tc>
        <w:tc>
          <w:tcPr>
            <w:tcW w:w="1659" w:type="dxa"/>
          </w:tcPr>
          <w:p>
            <w:pPr>
              <w:rPr>
                <w:rFonts w:eastAsia="Times New Roman"/>
              </w:rPr>
            </w:pPr>
            <w:r>
              <w:rPr>
                <w:rFonts w:hint="eastAsia" w:eastAsia="Times New Roman"/>
              </w:rPr>
              <w:t>学生界面正在进行的项目粗览</w:t>
            </w:r>
          </w:p>
        </w:tc>
        <w:tc>
          <w:tcPr>
            <w:tcW w:w="1659" w:type="dxa"/>
          </w:tcPr>
          <w:p>
            <w:pPr>
              <w:rPr>
                <w:rFonts w:eastAsia="Times New Roman"/>
              </w:rPr>
            </w:pPr>
            <w:r>
              <w:rPr>
                <w:rFonts w:hint="eastAsia" w:eastAsia="Times New Roman"/>
              </w:rPr>
              <w:t>项目ID</w:t>
            </w:r>
          </w:p>
          <w:p>
            <w:pPr>
              <w:rPr>
                <w:rFonts w:eastAsia="Times New Roman"/>
              </w:rPr>
            </w:pPr>
            <w:r>
              <w:rPr>
                <w:rFonts w:hint="eastAsia" w:eastAsia="Times New Roman"/>
              </w:rPr>
              <w:t>+用户ID</w:t>
            </w:r>
          </w:p>
          <w:p>
            <w:pPr>
              <w:rPr>
                <w:rFonts w:eastAsia="Times New Roman"/>
              </w:rPr>
            </w:pPr>
            <w:r>
              <w:rPr>
                <w:rFonts w:hint="eastAsia" w:eastAsia="Times New Roman"/>
              </w:rPr>
              <w:t>+项目名称</w:t>
            </w:r>
          </w:p>
          <w:p>
            <w:pPr>
              <w:rPr>
                <w:rFonts w:eastAsia="Times New Roman"/>
              </w:rPr>
            </w:pPr>
            <w:r>
              <w:rPr>
                <w:rFonts w:hint="eastAsia" w:eastAsia="Times New Roman"/>
              </w:rPr>
              <w:t>+案例名称</w:t>
            </w:r>
          </w:p>
          <w:p>
            <w:pPr>
              <w:rPr>
                <w:rFonts w:eastAsia="Times New Roman"/>
              </w:rPr>
            </w:pPr>
            <w:r>
              <w:rPr>
                <w:rFonts w:hint="eastAsia" w:eastAsia="Times New Roman"/>
              </w:rPr>
              <w:t>+角色</w:t>
            </w:r>
          </w:p>
          <w:p>
            <w:pPr>
              <w:rPr>
                <w:rFonts w:eastAsia="Times New Roman"/>
              </w:rPr>
            </w:pPr>
            <w:r>
              <w:rPr>
                <w:rFonts w:hint="eastAsia" w:eastAsia="Times New Roman"/>
              </w:rPr>
              <w:t>+创建者名称（用户名称）</w:t>
            </w:r>
          </w:p>
          <w:p>
            <w:pPr>
              <w:rPr>
                <w:rFonts w:eastAsia="Times New Roman"/>
              </w:rPr>
            </w:pPr>
            <w:r>
              <w:rPr>
                <w:rFonts w:hint="eastAsia" w:eastAsia="Times New Roman"/>
              </w:rPr>
              <w:t>+项目创建时间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项目ID</w:t>
            </w:r>
          </w:p>
        </w:tc>
        <w:tc>
          <w:tcPr>
            <w:tcW w:w="1659" w:type="dxa"/>
          </w:tcPr>
          <w:p>
            <w:pPr>
              <w:rPr>
                <w:rFonts w:eastAsia="Times New Roman"/>
              </w:rPr>
            </w:pPr>
            <w:r>
              <w:rPr>
                <w:rFonts w:hint="eastAsia" w:eastAsia="Times New Roman"/>
              </w:rPr>
              <w:t>项目的唯一id标识</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项目名称</w:t>
            </w:r>
          </w:p>
        </w:tc>
        <w:tc>
          <w:tcPr>
            <w:tcW w:w="1659" w:type="dxa"/>
          </w:tcPr>
          <w:p>
            <w:pPr>
              <w:rPr>
                <w:rFonts w:eastAsia="Times New Roman"/>
              </w:rPr>
            </w:pPr>
            <w:r>
              <w:rPr>
                <w:rFonts w:hint="eastAsia" w:eastAsia="Times New Roman"/>
              </w:rPr>
              <w:t>项目的名称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案例名称</w:t>
            </w:r>
          </w:p>
        </w:tc>
        <w:tc>
          <w:tcPr>
            <w:tcW w:w="1659" w:type="dxa"/>
          </w:tcPr>
          <w:p>
            <w:pPr>
              <w:rPr>
                <w:rFonts w:eastAsia="Times New Roman"/>
              </w:rPr>
            </w:pPr>
            <w:r>
              <w:rPr>
                <w:rFonts w:hint="eastAsia" w:eastAsia="Times New Roman"/>
              </w:rPr>
              <w:t>案例的名称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角色名</w:t>
            </w:r>
          </w:p>
        </w:tc>
        <w:tc>
          <w:tcPr>
            <w:tcW w:w="1659" w:type="dxa"/>
          </w:tcPr>
          <w:p>
            <w:pPr>
              <w:rPr>
                <w:rFonts w:eastAsia="Times New Roman"/>
              </w:rPr>
            </w:pPr>
            <w:r>
              <w:rPr>
                <w:rFonts w:hint="eastAsia" w:eastAsia="Times New Roman"/>
              </w:rPr>
              <w:t>该学生在项目中扮演的角色名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项目创建时间</w:t>
            </w:r>
          </w:p>
        </w:tc>
        <w:tc>
          <w:tcPr>
            <w:tcW w:w="1659" w:type="dxa"/>
          </w:tcPr>
          <w:p>
            <w:pPr>
              <w:rPr>
                <w:rFonts w:eastAsia="Times New Roman"/>
              </w:rPr>
            </w:pPr>
            <w:r>
              <w:rPr>
                <w:rFonts w:hint="eastAsia" w:eastAsia="Times New Roman"/>
              </w:rPr>
              <w:t>创建项目的时间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项目最新消息</w:t>
            </w:r>
          </w:p>
        </w:tc>
        <w:tc>
          <w:tcPr>
            <w:tcW w:w="1659" w:type="dxa"/>
          </w:tcPr>
          <w:p>
            <w:pPr>
              <w:rPr>
                <w:rFonts w:eastAsia="Times New Roman"/>
              </w:rPr>
            </w:pPr>
            <w:r>
              <w:rPr>
                <w:rFonts w:hint="eastAsia" w:eastAsia="Times New Roman"/>
              </w:rPr>
              <w:t>学生正在进行项目中的消息</w:t>
            </w:r>
          </w:p>
        </w:tc>
        <w:tc>
          <w:tcPr>
            <w:tcW w:w="1659" w:type="dxa"/>
          </w:tcPr>
          <w:p>
            <w:pPr>
              <w:rPr>
                <w:rFonts w:eastAsia="Times New Roman"/>
              </w:rPr>
            </w:pPr>
            <w:r>
              <w:rPr>
                <w:rFonts w:hint="eastAsia" w:eastAsia="Times New Roman"/>
              </w:rPr>
              <w:t>消息ID</w:t>
            </w:r>
          </w:p>
          <w:p>
            <w:pPr>
              <w:rPr>
                <w:rFonts w:eastAsia="Times New Roman"/>
              </w:rPr>
            </w:pPr>
            <w:r>
              <w:rPr>
                <w:rFonts w:hint="eastAsia" w:eastAsia="Times New Roman"/>
              </w:rPr>
              <w:t>+消息类型</w:t>
            </w:r>
          </w:p>
          <w:p>
            <w:pPr>
              <w:rPr>
                <w:rFonts w:eastAsia="Times New Roman"/>
              </w:rPr>
            </w:pPr>
            <w:r>
              <w:rPr>
                <w:rFonts w:hint="eastAsia" w:eastAsia="Times New Roman"/>
              </w:rPr>
              <w:t>+消息内容</w:t>
            </w:r>
          </w:p>
          <w:p>
            <w:pPr>
              <w:rPr>
                <w:rFonts w:eastAsia="Times New Roman"/>
              </w:rPr>
            </w:pPr>
            <w:r>
              <w:rPr>
                <w:rFonts w:hint="eastAsia" w:eastAsia="Times New Roman"/>
              </w:rPr>
              <w:t>+发送时间</w:t>
            </w:r>
          </w:p>
          <w:p>
            <w:pPr>
              <w:rPr>
                <w:rFonts w:eastAsia="Times New Roman"/>
              </w:rPr>
            </w:pPr>
            <w:r>
              <w:rPr>
                <w:rFonts w:hint="eastAsia" w:eastAsia="Times New Roman"/>
              </w:rPr>
              <w:t>+发送人（用户名称）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消息ID</w:t>
            </w:r>
          </w:p>
        </w:tc>
        <w:tc>
          <w:tcPr>
            <w:tcW w:w="1659" w:type="dxa"/>
          </w:tcPr>
          <w:p>
            <w:pPr>
              <w:rPr>
                <w:rFonts w:eastAsia="Times New Roman"/>
              </w:rPr>
            </w:pPr>
            <w:r>
              <w:rPr>
                <w:rFonts w:hint="eastAsia" w:eastAsia="Times New Roman"/>
              </w:rPr>
              <w:t>消息的唯一id标识</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消息类型</w:t>
            </w:r>
          </w:p>
        </w:tc>
        <w:tc>
          <w:tcPr>
            <w:tcW w:w="1659" w:type="dxa"/>
          </w:tcPr>
          <w:p>
            <w:pPr>
              <w:rPr>
                <w:rFonts w:eastAsia="Times New Roman"/>
              </w:rPr>
            </w:pPr>
            <w:r>
              <w:rPr>
                <w:rFonts w:hint="eastAsia" w:eastAsia="Times New Roman"/>
              </w:rPr>
              <w:t>选择该消息是针对哪个任务的消息</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消息内容</w:t>
            </w:r>
          </w:p>
        </w:tc>
        <w:tc>
          <w:tcPr>
            <w:tcW w:w="1659" w:type="dxa"/>
          </w:tcPr>
          <w:p>
            <w:pPr>
              <w:rPr>
                <w:rFonts w:eastAsia="Times New Roman"/>
              </w:rPr>
            </w:pPr>
            <w:r>
              <w:rPr>
                <w:rFonts w:hint="eastAsia" w:eastAsia="Times New Roman"/>
              </w:rPr>
              <w:t>消息内容</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发送时间</w:t>
            </w:r>
          </w:p>
        </w:tc>
        <w:tc>
          <w:tcPr>
            <w:tcW w:w="1659" w:type="dxa"/>
          </w:tcPr>
          <w:p>
            <w:pPr>
              <w:rPr>
                <w:rFonts w:eastAsia="Times New Roman"/>
              </w:rPr>
            </w:pPr>
            <w:r>
              <w:rPr>
                <w:rFonts w:hint="eastAsia" w:eastAsia="Times New Roman"/>
              </w:rPr>
              <w:t>消息的发送时间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队员信息</w:t>
            </w:r>
          </w:p>
        </w:tc>
        <w:tc>
          <w:tcPr>
            <w:tcW w:w="1659" w:type="dxa"/>
          </w:tcPr>
          <w:p>
            <w:pPr>
              <w:rPr>
                <w:rFonts w:eastAsia="Times New Roman"/>
              </w:rPr>
            </w:pPr>
            <w:r>
              <w:rPr>
                <w:rFonts w:hint="eastAsia" w:eastAsia="Times New Roman"/>
              </w:rPr>
              <w:t>在同一个项目的队员信息</w:t>
            </w:r>
          </w:p>
        </w:tc>
        <w:tc>
          <w:tcPr>
            <w:tcW w:w="1659" w:type="dxa"/>
          </w:tcPr>
          <w:p>
            <w:pPr>
              <w:rPr>
                <w:rFonts w:eastAsia="Times New Roman"/>
              </w:rPr>
            </w:pPr>
            <w:r>
              <w:rPr>
                <w:rFonts w:hint="eastAsia" w:eastAsia="Times New Roman"/>
              </w:rPr>
              <w:t>角色名</w:t>
            </w:r>
          </w:p>
          <w:p>
            <w:pPr>
              <w:rPr>
                <w:rFonts w:eastAsia="Times New Roman"/>
              </w:rPr>
            </w:pPr>
            <w:r>
              <w:rPr>
                <w:rFonts w:hint="eastAsia" w:eastAsia="Times New Roman"/>
              </w:rPr>
              <w:t>+用户名</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及时通讯</w:t>
            </w:r>
          </w:p>
        </w:tc>
        <w:tc>
          <w:tcPr>
            <w:tcW w:w="1659" w:type="dxa"/>
          </w:tcPr>
          <w:p>
            <w:pPr>
              <w:rPr>
                <w:rFonts w:eastAsia="Times New Roman"/>
              </w:rPr>
            </w:pPr>
            <w:r>
              <w:rPr>
                <w:rFonts w:hint="eastAsia" w:eastAsia="Times New Roman"/>
              </w:rPr>
              <w:t>同一项目内的队员相互通信</w:t>
            </w:r>
          </w:p>
        </w:tc>
        <w:tc>
          <w:tcPr>
            <w:tcW w:w="1659" w:type="dxa"/>
          </w:tcPr>
          <w:p>
            <w:pPr>
              <w:rPr>
                <w:rFonts w:eastAsia="Times New Roman"/>
              </w:rPr>
            </w:pPr>
            <w:r>
              <w:rPr>
                <w:rFonts w:hint="eastAsia" w:eastAsia="Times New Roman"/>
              </w:rPr>
              <w:t>用户名</w:t>
            </w:r>
          </w:p>
          <w:p>
            <w:pPr>
              <w:rPr>
                <w:rFonts w:eastAsia="Times New Roman"/>
              </w:rPr>
            </w:pPr>
            <w:r>
              <w:rPr>
                <w:rFonts w:hint="eastAsia" w:eastAsia="Times New Roman"/>
              </w:rPr>
              <w:t>+消息内容</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w:t>
            </w:r>
          </w:p>
        </w:tc>
        <w:tc>
          <w:tcPr>
            <w:tcW w:w="1659" w:type="dxa"/>
          </w:tcPr>
          <w:p>
            <w:pPr>
              <w:rPr>
                <w:rFonts w:eastAsia="Times New Roman"/>
              </w:rPr>
            </w:pPr>
            <w:r>
              <w:rPr>
                <w:rFonts w:hint="eastAsia" w:eastAsia="Times New Roman"/>
              </w:rPr>
              <w:t>项目的任务</w:t>
            </w:r>
          </w:p>
        </w:tc>
        <w:tc>
          <w:tcPr>
            <w:tcW w:w="1659" w:type="dxa"/>
          </w:tcPr>
          <w:p>
            <w:pPr>
              <w:rPr>
                <w:rFonts w:eastAsia="Times New Roman"/>
              </w:rPr>
            </w:pPr>
            <w:r>
              <w:rPr>
                <w:rFonts w:hint="eastAsia" w:eastAsia="Times New Roman"/>
              </w:rPr>
              <w:t>任务编号</w:t>
            </w:r>
          </w:p>
          <w:p>
            <w:pPr>
              <w:rPr>
                <w:rFonts w:eastAsia="Times New Roman"/>
              </w:rPr>
            </w:pPr>
            <w:r>
              <w:rPr>
                <w:rFonts w:hint="eastAsia" w:eastAsia="Times New Roman"/>
              </w:rPr>
              <w:t>案例编号</w:t>
            </w:r>
          </w:p>
          <w:p>
            <w:pPr>
              <w:rPr>
                <w:rFonts w:eastAsia="Times New Roman"/>
              </w:rPr>
            </w:pPr>
            <w:r>
              <w:rPr>
                <w:rFonts w:hint="eastAsia" w:eastAsia="Times New Roman"/>
              </w:rPr>
              <w:t>用户编号</w:t>
            </w:r>
          </w:p>
          <w:p>
            <w:pPr>
              <w:rPr>
                <w:rFonts w:eastAsia="Times New Roman"/>
              </w:rPr>
            </w:pPr>
            <w:r>
              <w:rPr>
                <w:rFonts w:hint="eastAsia" w:eastAsia="Times New Roman"/>
              </w:rPr>
              <w:t>+任务名称</w:t>
            </w:r>
          </w:p>
          <w:p>
            <w:pPr>
              <w:rPr>
                <w:rFonts w:eastAsia="Times New Roman"/>
              </w:rPr>
            </w:pPr>
            <w:r>
              <w:rPr>
                <w:rFonts w:hint="eastAsia" w:eastAsia="Times New Roman"/>
              </w:rPr>
              <w:t>+开始时间</w:t>
            </w:r>
          </w:p>
          <w:p>
            <w:pPr>
              <w:rPr>
                <w:rFonts w:eastAsia="Times New Roman"/>
              </w:rPr>
            </w:pPr>
            <w:r>
              <w:rPr>
                <w:rFonts w:hint="eastAsia" w:eastAsia="Times New Roman"/>
              </w:rPr>
              <w:t>+预计所需时间</w:t>
            </w:r>
          </w:p>
          <w:p>
            <w:pPr>
              <w:rPr>
                <w:rFonts w:eastAsia="Times New Roman"/>
              </w:rPr>
            </w:pPr>
            <w:r>
              <w:rPr>
                <w:rFonts w:hint="eastAsia" w:eastAsia="Times New Roman"/>
              </w:rPr>
              <w:t>+完成时间</w:t>
            </w:r>
          </w:p>
          <w:p>
            <w:pPr>
              <w:rPr>
                <w:rFonts w:eastAsia="Times New Roman"/>
              </w:rPr>
            </w:pPr>
            <w:r>
              <w:rPr>
                <w:rFonts w:hint="eastAsia" w:eastAsia="Times New Roman"/>
              </w:rPr>
              <w:t>+前置任务</w:t>
            </w:r>
          </w:p>
          <w:p>
            <w:pPr>
              <w:rPr>
                <w:rFonts w:eastAsia="Times New Roman"/>
              </w:rPr>
            </w:pPr>
            <w:r>
              <w:rPr>
                <w:rFonts w:hint="eastAsia" w:eastAsia="Times New Roman"/>
              </w:rPr>
              <w:t>+状态</w:t>
            </w:r>
          </w:p>
          <w:p>
            <w:pPr>
              <w:rPr>
                <w:rFonts w:eastAsia="Times New Roman"/>
              </w:rPr>
            </w:pPr>
            <w:r>
              <w:rPr>
                <w:rFonts w:hint="eastAsia" w:eastAsia="Times New Roman"/>
              </w:rPr>
              <w:t>+里程碑</w:t>
            </w:r>
          </w:p>
          <w:p>
            <w:pPr>
              <w:rPr>
                <w:rFonts w:eastAsia="Times New Roman"/>
              </w:rPr>
            </w:pPr>
            <w:r>
              <w:rPr>
                <w:rFonts w:hint="eastAsia" w:eastAsia="Times New Roman"/>
              </w:rPr>
              <w:t>+负责人（用户名称）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任务ID</w:t>
            </w:r>
          </w:p>
        </w:tc>
        <w:tc>
          <w:tcPr>
            <w:tcW w:w="1659" w:type="dxa"/>
          </w:tcPr>
          <w:p>
            <w:pPr>
              <w:rPr>
                <w:rFonts w:eastAsia="Times New Roman"/>
              </w:rPr>
            </w:pPr>
            <w:r>
              <w:rPr>
                <w:rFonts w:hint="eastAsia" w:eastAsia="Times New Roman"/>
              </w:rPr>
              <w:t>唯一地标识任务的关键域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开始时间</w:t>
            </w:r>
          </w:p>
        </w:tc>
        <w:tc>
          <w:tcPr>
            <w:tcW w:w="1659" w:type="dxa"/>
          </w:tcPr>
          <w:p>
            <w:pPr>
              <w:rPr>
                <w:rFonts w:eastAsia="Times New Roman"/>
              </w:rPr>
            </w:pPr>
            <w:r>
              <w:rPr>
                <w:rFonts w:hint="eastAsia" w:eastAsia="Times New Roman"/>
              </w:rPr>
              <w:t>任务开始时间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预计所需时间</w:t>
            </w:r>
          </w:p>
        </w:tc>
        <w:tc>
          <w:tcPr>
            <w:tcW w:w="1659" w:type="dxa"/>
          </w:tcPr>
          <w:p>
            <w:pPr>
              <w:rPr>
                <w:rFonts w:eastAsia="Times New Roman"/>
              </w:rPr>
            </w:pPr>
            <w:r>
              <w:rPr>
                <w:rFonts w:hint="eastAsia" w:eastAsia="Times New Roman"/>
              </w:rPr>
              <w:t>任务需要花费的时间</w:t>
            </w:r>
          </w:p>
        </w:tc>
        <w:tc>
          <w:tcPr>
            <w:tcW w:w="1659" w:type="dxa"/>
          </w:tcPr>
          <w:p>
            <w:pPr>
              <w:rPr>
                <w:rFonts w:eastAsia="Times New Roman"/>
              </w:rPr>
            </w:pPr>
            <w:r>
              <w:rPr>
                <w:rFonts w:hint="eastAsia" w:eastAsia="Times New Roman"/>
              </w:rPr>
              <w:t>Int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完成时间</w:t>
            </w:r>
          </w:p>
        </w:tc>
        <w:tc>
          <w:tcPr>
            <w:tcW w:w="1659" w:type="dxa"/>
          </w:tcPr>
          <w:p>
            <w:pPr>
              <w:rPr>
                <w:rFonts w:eastAsia="Times New Roman"/>
              </w:rPr>
            </w:pPr>
            <w:r>
              <w:rPr>
                <w:rFonts w:hint="eastAsia" w:eastAsia="Times New Roman"/>
              </w:rPr>
              <w:t>任务完成时间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前置任务</w:t>
            </w:r>
          </w:p>
        </w:tc>
        <w:tc>
          <w:tcPr>
            <w:tcW w:w="1659" w:type="dxa"/>
          </w:tcPr>
          <w:p>
            <w:pPr>
              <w:rPr>
                <w:rFonts w:eastAsia="Times New Roman"/>
              </w:rPr>
            </w:pPr>
            <w:r>
              <w:rPr>
                <w:rFonts w:hint="eastAsia" w:eastAsia="Times New Roman"/>
              </w:rPr>
              <w:t>开始该任务的前置任务</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系统内现存的任务名称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状态</w:t>
            </w:r>
          </w:p>
        </w:tc>
        <w:tc>
          <w:tcPr>
            <w:tcW w:w="1659" w:type="dxa"/>
          </w:tcPr>
          <w:p>
            <w:pPr>
              <w:rPr>
                <w:rFonts w:eastAsia="Times New Roman"/>
              </w:rPr>
            </w:pPr>
            <w:r>
              <w:rPr>
                <w:rFonts w:hint="eastAsia" w:eastAsia="Times New Roman"/>
              </w:rPr>
              <w:t>任务状态</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未就绪</w:t>
            </w:r>
          </w:p>
          <w:p>
            <w:pPr>
              <w:rPr>
                <w:rFonts w:eastAsia="Times New Roman"/>
              </w:rPr>
            </w:pPr>
            <w:r>
              <w:rPr>
                <w:rFonts w:hint="eastAsia" w:eastAsia="Times New Roman"/>
              </w:rPr>
              <w:t>准备就绪</w:t>
            </w:r>
          </w:p>
          <w:p>
            <w:pPr>
              <w:rPr>
                <w:rFonts w:eastAsia="Times New Roman"/>
              </w:rPr>
            </w:pPr>
            <w:r>
              <w:rPr>
                <w:rFonts w:hint="eastAsia" w:eastAsia="Times New Roman"/>
              </w:rPr>
              <w:t>进行中</w:t>
            </w:r>
          </w:p>
          <w:p>
            <w:pPr>
              <w:rPr>
                <w:rFonts w:eastAsia="Times New Roman"/>
              </w:rPr>
            </w:pPr>
            <w:r>
              <w:rPr>
                <w:rFonts w:hint="eastAsia" w:eastAsia="Times New Roma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里程碑</w:t>
            </w:r>
          </w:p>
        </w:tc>
        <w:tc>
          <w:tcPr>
            <w:tcW w:w="1659" w:type="dxa"/>
          </w:tcPr>
          <w:p>
            <w:pPr>
              <w:rPr>
                <w:rFonts w:eastAsia="Times New Roman"/>
              </w:rPr>
            </w:pPr>
            <w:r>
              <w:rPr>
                <w:rFonts w:hint="eastAsia" w:eastAsia="Times New Roman"/>
              </w:rPr>
              <w:t>该任务是否为里程碑</w:t>
            </w:r>
          </w:p>
        </w:tc>
        <w:tc>
          <w:tcPr>
            <w:tcW w:w="1659" w:type="dxa"/>
          </w:tcPr>
          <w:p>
            <w:pPr>
              <w:rPr>
                <w:rFonts w:eastAsia="Times New Roman"/>
              </w:rPr>
            </w:pPr>
            <w:r>
              <w:rPr>
                <w:rFonts w:hint="eastAsia" w:eastAsia="Times New Roman"/>
              </w:rPr>
              <w:t>tinyint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查看甘特图</w:t>
            </w:r>
          </w:p>
        </w:tc>
        <w:tc>
          <w:tcPr>
            <w:tcW w:w="1659" w:type="dxa"/>
          </w:tcPr>
          <w:p>
            <w:pPr>
              <w:rPr>
                <w:rFonts w:eastAsia="Times New Roman"/>
              </w:rPr>
            </w:pPr>
            <w:r>
              <w:rPr>
                <w:rFonts w:hint="eastAsia" w:eastAsia="Times New Roman"/>
              </w:rPr>
              <w:t>项目进行程度的甘特图描绘</w:t>
            </w:r>
          </w:p>
        </w:tc>
        <w:tc>
          <w:tcPr>
            <w:tcW w:w="1659" w:type="dxa"/>
          </w:tcPr>
          <w:p>
            <w:pPr>
              <w:rPr>
                <w:rFonts w:eastAsia="Times New Roman"/>
              </w:rPr>
            </w:pPr>
            <w:r>
              <w:rPr>
                <w:rFonts w:hint="eastAsia" w:eastAsia="Times New Roman"/>
              </w:rPr>
              <w:t>项目ID</w:t>
            </w:r>
          </w:p>
          <w:p>
            <w:pPr>
              <w:rPr>
                <w:rFonts w:eastAsia="Times New Roman"/>
              </w:rPr>
            </w:pPr>
            <w:r>
              <w:rPr>
                <w:rFonts w:hint="eastAsia" w:eastAsia="Times New Roman"/>
              </w:rPr>
              <w:t>+甘特图</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甘特图</w:t>
            </w:r>
          </w:p>
        </w:tc>
        <w:tc>
          <w:tcPr>
            <w:tcW w:w="1659" w:type="dxa"/>
          </w:tcPr>
          <w:p>
            <w:pPr>
              <w:rPr>
                <w:rFonts w:eastAsia="Times New Roman"/>
              </w:rPr>
            </w:pPr>
            <w:r>
              <w:rPr>
                <w:rFonts w:hint="eastAsia" w:eastAsia="Times New Roman"/>
              </w:rPr>
              <w:t>项目进行程度的甘特图图片路径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w:t>
            </w:r>
          </w:p>
        </w:tc>
        <w:tc>
          <w:tcPr>
            <w:tcW w:w="1659" w:type="dxa"/>
          </w:tcPr>
          <w:p>
            <w:pPr>
              <w:rPr>
                <w:rFonts w:eastAsia="Times New Roman"/>
              </w:rPr>
            </w:pPr>
            <w:r>
              <w:rPr>
                <w:rFonts w:hint="eastAsia" w:eastAsia="Times New Roman"/>
              </w:rPr>
              <w:t>组内所提交的文档</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任务ID</w:t>
            </w:r>
          </w:p>
          <w:p>
            <w:pPr>
              <w:rPr>
                <w:rFonts w:eastAsia="Times New Roman"/>
              </w:rPr>
            </w:pPr>
            <w:r>
              <w:rPr>
                <w:rFonts w:hint="eastAsia" w:eastAsia="Times New Roman"/>
              </w:rPr>
              <w:t>+文档名</w:t>
            </w:r>
          </w:p>
          <w:p>
            <w:pPr>
              <w:rPr>
                <w:rFonts w:eastAsia="Times New Roman"/>
              </w:rPr>
            </w:pPr>
            <w:r>
              <w:rPr>
                <w:rFonts w:hint="eastAsia" w:eastAsia="Times New Roman"/>
              </w:rPr>
              <w:t>+任务名称</w:t>
            </w:r>
          </w:p>
          <w:p>
            <w:pPr>
              <w:rPr>
                <w:rFonts w:eastAsia="Times New Roman"/>
              </w:rPr>
            </w:pPr>
            <w:r>
              <w:rPr>
                <w:rFonts w:hint="eastAsia" w:eastAsia="Times New Roman"/>
              </w:rPr>
              <w:t>+上传时间</w:t>
            </w:r>
          </w:p>
          <w:p>
            <w:pPr>
              <w:rPr>
                <w:rFonts w:eastAsia="Times New Roman"/>
              </w:rPr>
            </w:pPr>
            <w:r>
              <w:rPr>
                <w:rFonts w:hint="eastAsia" w:eastAsia="Times New Roman"/>
              </w:rPr>
              <w:t>+状态</w:t>
            </w:r>
          </w:p>
          <w:p>
            <w:pPr>
              <w:rPr>
                <w:rFonts w:eastAsia="Times New Roman"/>
              </w:rPr>
            </w:pPr>
            <w:r>
              <w:rPr>
                <w:rFonts w:hint="eastAsia" w:eastAsia="Times New Roman"/>
              </w:rPr>
              <w:t>+上传者（用户名称）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文档ID</w:t>
            </w:r>
          </w:p>
        </w:tc>
        <w:tc>
          <w:tcPr>
            <w:tcW w:w="1659" w:type="dxa"/>
          </w:tcPr>
          <w:p>
            <w:pPr>
              <w:rPr>
                <w:rFonts w:eastAsia="Times New Roman"/>
              </w:rPr>
            </w:pPr>
            <w:r>
              <w:rPr>
                <w:rFonts w:hint="eastAsia" w:eastAsia="Times New Roman"/>
              </w:rPr>
              <w:t>唯一地标识文档的关键域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文档名</w:t>
            </w:r>
          </w:p>
        </w:tc>
        <w:tc>
          <w:tcPr>
            <w:tcW w:w="1659" w:type="dxa"/>
          </w:tcPr>
          <w:p>
            <w:pPr>
              <w:rPr>
                <w:rFonts w:eastAsia="Times New Roman"/>
              </w:rPr>
            </w:pPr>
            <w:r>
              <w:rPr>
                <w:rFonts w:hint="eastAsia" w:eastAsia="Times New Roman"/>
              </w:rPr>
              <w:t>文档名称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上传时间</w:t>
            </w:r>
          </w:p>
        </w:tc>
        <w:tc>
          <w:tcPr>
            <w:tcW w:w="1659" w:type="dxa"/>
          </w:tcPr>
          <w:p>
            <w:pPr>
              <w:rPr>
                <w:rFonts w:eastAsia="Times New Roman"/>
              </w:rPr>
            </w:pPr>
            <w:r>
              <w:rPr>
                <w:rFonts w:hint="eastAsia" w:eastAsia="Times New Roman"/>
              </w:rPr>
              <w:t>文档的上传时间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状态</w:t>
            </w:r>
          </w:p>
        </w:tc>
        <w:tc>
          <w:tcPr>
            <w:tcW w:w="1659" w:type="dxa"/>
          </w:tcPr>
          <w:p>
            <w:pPr>
              <w:rPr>
                <w:rFonts w:eastAsia="Times New Roman"/>
              </w:rPr>
            </w:pPr>
            <w:r>
              <w:rPr>
                <w:rFonts w:hint="eastAsia" w:eastAsia="Times New Roman"/>
              </w:rPr>
              <w:t>文档状态</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标准文档</w:t>
            </w:r>
          </w:p>
        </w:tc>
        <w:tc>
          <w:tcPr>
            <w:tcW w:w="1659" w:type="dxa"/>
          </w:tcPr>
          <w:p>
            <w:pPr>
              <w:rPr>
                <w:rFonts w:eastAsia="Times New Roman"/>
              </w:rPr>
            </w:pPr>
            <w:r>
              <w:rPr>
                <w:rFonts w:hint="eastAsia" w:eastAsia="Times New Roman"/>
              </w:rPr>
              <w:t>该项目的标准文档</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任务ID</w:t>
            </w:r>
          </w:p>
          <w:p>
            <w:pPr>
              <w:rPr>
                <w:rFonts w:eastAsia="Times New Roman"/>
              </w:rPr>
            </w:pPr>
            <w:r>
              <w:rPr>
                <w:rFonts w:hint="eastAsia" w:eastAsia="Times New Roman"/>
              </w:rPr>
              <w:t>+文档名</w:t>
            </w:r>
          </w:p>
          <w:p>
            <w:pPr>
              <w:rPr>
                <w:rFonts w:eastAsia="Times New Roman"/>
              </w:rPr>
            </w:pPr>
            <w:r>
              <w:rPr>
                <w:rFonts w:hint="eastAsia" w:eastAsia="Times New Roman"/>
              </w:rPr>
              <w:t>+任务名称</w:t>
            </w:r>
          </w:p>
          <w:p>
            <w:pPr>
              <w:rPr>
                <w:rFonts w:eastAsia="Times New Roman"/>
              </w:rPr>
            </w:pPr>
            <w:r>
              <w:rPr>
                <w:rFonts w:hint="eastAsia" w:eastAsia="Times New Roman"/>
              </w:rPr>
              <w:t>+上传时间</w:t>
            </w:r>
          </w:p>
          <w:p>
            <w:pPr>
              <w:rPr>
                <w:rFonts w:eastAsia="Times New Roman"/>
              </w:rPr>
            </w:pPr>
            <w:r>
              <w:rPr>
                <w:rFonts w:hint="eastAsia" w:eastAsia="Times New Roman"/>
              </w:rPr>
              <w:t>+状态</w:t>
            </w:r>
          </w:p>
          <w:p>
            <w:pPr>
              <w:rPr>
                <w:rFonts w:eastAsia="Times New Roman"/>
              </w:rPr>
            </w:pPr>
            <w:r>
              <w:rPr>
                <w:rFonts w:hint="eastAsia" w:eastAsia="Times New Roman"/>
              </w:rPr>
              <w:t>+上传者（用户名称）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已有资料列表</w:t>
            </w:r>
          </w:p>
        </w:tc>
        <w:tc>
          <w:tcPr>
            <w:tcW w:w="1659" w:type="dxa"/>
          </w:tcPr>
          <w:p>
            <w:pPr>
              <w:rPr>
                <w:rFonts w:eastAsia="Times New Roman"/>
              </w:rPr>
            </w:pPr>
            <w:r>
              <w:rPr>
                <w:rFonts w:hint="eastAsia" w:eastAsia="Times New Roman"/>
              </w:rPr>
              <w:t>项目成员查看下载参考</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+文档名</w:t>
            </w:r>
          </w:p>
          <w:p>
            <w:pPr>
              <w:rPr>
                <w:rFonts w:eastAsia="Times New Roman"/>
              </w:rPr>
            </w:pPr>
            <w:r>
              <w:rPr>
                <w:rFonts w:hint="eastAsia" w:eastAsia="Times New Roman"/>
              </w:rPr>
              <w:t>+上传者（用户名称）</w:t>
            </w:r>
          </w:p>
          <w:p>
            <w:pPr>
              <w:rPr>
                <w:rFonts w:eastAsia="Times New Roman"/>
              </w:rPr>
            </w:pPr>
            <w:r>
              <w:rPr>
                <w:rFonts w:hint="eastAsia" w:eastAsia="Times New Roman"/>
              </w:rPr>
              <w:t>+上传时间</w:t>
            </w:r>
          </w:p>
          <w:p>
            <w:pPr>
              <w:rPr>
                <w:rFonts w:eastAsia="Times New Roman"/>
              </w:rPr>
            </w:pPr>
            <w:r>
              <w:rPr>
                <w:rFonts w:hint="eastAsia" w:eastAsia="Times New Roman"/>
              </w:rPr>
              <w:t>+下载次数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下载次数</w:t>
            </w:r>
          </w:p>
        </w:tc>
        <w:tc>
          <w:tcPr>
            <w:tcW w:w="1659" w:type="dxa"/>
          </w:tcPr>
          <w:p>
            <w:pPr>
              <w:rPr>
                <w:rFonts w:eastAsia="Times New Roman"/>
              </w:rPr>
            </w:pPr>
            <w:r>
              <w:rPr>
                <w:rFonts w:hint="eastAsia" w:eastAsia="Times New Roman"/>
              </w:rPr>
              <w:t>文档被项目成员下载次数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上传文档申请</w:t>
            </w:r>
          </w:p>
        </w:tc>
        <w:tc>
          <w:tcPr>
            <w:tcW w:w="1659" w:type="dxa"/>
          </w:tcPr>
          <w:p>
            <w:pPr>
              <w:rPr>
                <w:rFonts w:eastAsia="Times New Roman"/>
              </w:rPr>
            </w:pPr>
            <w:r>
              <w:rPr>
                <w:rFonts w:hint="eastAsia" w:eastAsia="Times New Roman"/>
              </w:rPr>
              <w:t>项目成员上传文档</w:t>
            </w:r>
          </w:p>
        </w:tc>
        <w:tc>
          <w:tcPr>
            <w:tcW w:w="1659" w:type="dxa"/>
          </w:tcPr>
          <w:p>
            <w:pPr>
              <w:rPr>
                <w:rFonts w:eastAsia="Times New Roman"/>
              </w:rPr>
            </w:pPr>
            <w:r>
              <w:rPr>
                <w:rFonts w:hint="eastAsia" w:eastAsia="Times New Roman"/>
              </w:rPr>
              <w:t>文档ID</w:t>
            </w:r>
          </w:p>
          <w:p>
            <w:pPr>
              <w:rPr>
                <w:rFonts w:eastAsia="Times New Roman"/>
              </w:rPr>
            </w:pPr>
            <w:r>
              <w:rPr>
                <w:rFonts w:hint="eastAsia" w:eastAsia="Times New Roman"/>
              </w:rPr>
              <w:t>+文档名称</w:t>
            </w:r>
          </w:p>
          <w:p>
            <w:pPr>
              <w:rPr>
                <w:rFonts w:eastAsia="Times New Roman"/>
              </w:rPr>
            </w:pPr>
            <w:r>
              <w:rPr>
                <w:rFonts w:hint="eastAsia" w:eastAsia="Times New Roman"/>
              </w:rPr>
              <w:t>+（文档描述）</w:t>
            </w:r>
          </w:p>
          <w:p>
            <w:pPr>
              <w:rPr>
                <w:rFonts w:eastAsia="Times New Roman"/>
              </w:rPr>
            </w:pPr>
            <w:r>
              <w:rPr>
                <w:rFonts w:hint="eastAsia" w:eastAsia="Times New Roman"/>
              </w:rPr>
              <w:t>+上传文档附件</w:t>
            </w:r>
          </w:p>
        </w:tc>
        <w:tc>
          <w:tcPr>
            <w:tcW w:w="1659" w:type="dxa"/>
          </w:tcPr>
          <w:p>
            <w:pPr>
              <w:rPr>
                <w:rFonts w:eastAsia="Times New Roman"/>
              </w:rPr>
            </w:pPr>
          </w:p>
        </w:tc>
        <w:tc>
          <w:tcPr>
            <w:tcW w:w="1660" w:type="dxa"/>
          </w:tcPr>
          <w:p>
            <w:pPr>
              <w:rPr>
                <w:rFonts w:eastAsia="Times New Roman"/>
              </w:rPr>
            </w:pPr>
            <w:r>
              <w:rPr>
                <w:rFonts w:hint="eastAsia" w:eastAsia="Times New Roman"/>
              </w:rPr>
              <w:t>文档大小小于300</w:t>
            </w:r>
            <w:r>
              <w:rPr>
                <w:rFonts w:eastAsia="Times New Roman"/>
              </w:rPr>
              <w:t>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文档描述</w:t>
            </w:r>
          </w:p>
        </w:tc>
        <w:tc>
          <w:tcPr>
            <w:tcW w:w="1659" w:type="dxa"/>
          </w:tcPr>
          <w:p>
            <w:pPr>
              <w:rPr>
                <w:rFonts w:eastAsia="Times New Roman"/>
              </w:rPr>
            </w:pPr>
            <w:r>
              <w:rPr>
                <w:rFonts w:hint="eastAsia" w:eastAsia="Times New Roman"/>
              </w:rPr>
              <w:t>项目成员上传文档时对文档的描述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文档附件</w:t>
            </w:r>
          </w:p>
        </w:tc>
        <w:tc>
          <w:tcPr>
            <w:tcW w:w="1659" w:type="dxa"/>
          </w:tcPr>
          <w:p>
            <w:pPr>
              <w:rPr>
                <w:rFonts w:eastAsia="Times New Roman"/>
              </w:rPr>
            </w:pPr>
            <w:r>
              <w:rPr>
                <w:rFonts w:hint="eastAsia" w:eastAsia="Times New Roman"/>
              </w:rPr>
              <w:t>项目成员上传的文档路径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评价标准</w:t>
            </w:r>
          </w:p>
        </w:tc>
        <w:tc>
          <w:tcPr>
            <w:tcW w:w="1659" w:type="dxa"/>
          </w:tcPr>
          <w:p>
            <w:pPr>
              <w:rPr>
                <w:rFonts w:eastAsia="Times New Roman"/>
              </w:rPr>
            </w:pPr>
            <w:r>
              <w:rPr>
                <w:rFonts w:hint="eastAsia" w:eastAsia="Times New Roman"/>
              </w:rPr>
              <w:t>该项目中用于评价项目成员的标准文件下载路径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我参与的评价</w:t>
            </w:r>
          </w:p>
        </w:tc>
        <w:tc>
          <w:tcPr>
            <w:tcW w:w="1659" w:type="dxa"/>
          </w:tcPr>
          <w:p>
            <w:pPr>
              <w:rPr>
                <w:rFonts w:eastAsia="Times New Roman"/>
              </w:rPr>
            </w:pPr>
            <w:r>
              <w:rPr>
                <w:rFonts w:hint="eastAsia" w:eastAsia="Times New Roman"/>
              </w:rPr>
              <w:t>该项目中对某一成员进行评价</w:t>
            </w:r>
          </w:p>
        </w:tc>
        <w:tc>
          <w:tcPr>
            <w:tcW w:w="1659" w:type="dxa"/>
          </w:tcPr>
          <w:p>
            <w:pPr>
              <w:rPr>
                <w:rFonts w:eastAsia="Times New Roman"/>
              </w:rPr>
            </w:pPr>
            <w:r>
              <w:rPr>
                <w:rFonts w:hint="eastAsia" w:eastAsia="Times New Roman"/>
              </w:rPr>
              <w:t>任务ID</w:t>
            </w:r>
          </w:p>
          <w:p>
            <w:pPr>
              <w:rPr>
                <w:rFonts w:eastAsia="Times New Roman"/>
              </w:rPr>
            </w:pPr>
            <w:r>
              <w:rPr>
                <w:rFonts w:hint="eastAsia" w:eastAsia="Times New Roman"/>
              </w:rPr>
              <w:t>个人评价ID</w:t>
            </w:r>
          </w:p>
          <w:p>
            <w:pPr>
              <w:rPr>
                <w:rFonts w:eastAsia="Times New Roman"/>
              </w:rPr>
            </w:pPr>
            <w:r>
              <w:rPr>
                <w:rFonts w:hint="eastAsia" w:eastAsia="Times New Roman"/>
              </w:rPr>
              <w:t>+任务名称</w:t>
            </w:r>
          </w:p>
          <w:p>
            <w:pPr>
              <w:rPr>
                <w:rFonts w:eastAsia="Times New Roman"/>
              </w:rPr>
            </w:pPr>
            <w:r>
              <w:rPr>
                <w:rFonts w:hint="eastAsia" w:eastAsia="Times New Roman"/>
              </w:rPr>
              <w:t>+要求时间</w:t>
            </w:r>
          </w:p>
          <w:p>
            <w:pPr>
              <w:rPr>
                <w:rFonts w:eastAsia="Times New Roman"/>
              </w:rPr>
            </w:pPr>
            <w:r>
              <w:rPr>
                <w:rFonts w:hint="eastAsia" w:eastAsia="Times New Roman"/>
              </w:rPr>
              <w:t>+任务负责人（用户名称）</w:t>
            </w:r>
          </w:p>
          <w:p>
            <w:pPr>
              <w:rPr>
                <w:rFonts w:eastAsia="Times New Roman"/>
              </w:rPr>
            </w:pPr>
            <w:r>
              <w:rPr>
                <w:rFonts w:hint="eastAsia" w:eastAsia="Times New Roman"/>
              </w:rPr>
              <w:t>+任务实际完成时间</w:t>
            </w:r>
          </w:p>
          <w:p>
            <w:pPr>
              <w:rPr>
                <w:rFonts w:eastAsia="Times New Roman"/>
              </w:rPr>
            </w:pPr>
            <w:r>
              <w:rPr>
                <w:rFonts w:hint="eastAsia" w:eastAsia="Times New Roman"/>
              </w:rPr>
              <w:t>+文档通过情况</w:t>
            </w:r>
          </w:p>
          <w:p>
            <w:pPr>
              <w:rPr>
                <w:rFonts w:eastAsia="Times New Roman"/>
              </w:rPr>
            </w:pPr>
            <w:r>
              <w:rPr>
                <w:rFonts w:hint="eastAsia" w:eastAsia="Times New Roman"/>
              </w:rPr>
              <w:t>+评价内容</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个人评价ID</w:t>
            </w:r>
          </w:p>
        </w:tc>
        <w:tc>
          <w:tcPr>
            <w:tcW w:w="1659" w:type="dxa"/>
          </w:tcPr>
          <w:p>
            <w:pPr>
              <w:rPr>
                <w:rFonts w:eastAsia="Times New Roman"/>
              </w:rPr>
            </w:pPr>
            <w:r>
              <w:rPr>
                <w:rFonts w:hint="eastAsia" w:eastAsia="Times New Roman"/>
              </w:rPr>
              <w:t>表示个人评价信息的关键域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任务实际完成时间</w:t>
            </w:r>
          </w:p>
        </w:tc>
        <w:tc>
          <w:tcPr>
            <w:tcW w:w="1659" w:type="dxa"/>
          </w:tcPr>
          <w:p>
            <w:pPr>
              <w:rPr>
                <w:rFonts w:eastAsia="Times New Roman"/>
              </w:rPr>
            </w:pPr>
            <w:r>
              <w:rPr>
                <w:rFonts w:hint="eastAsia" w:eastAsia="Times New Roman"/>
              </w:rPr>
              <w:t>负责人完成任务的是实际时间</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文档通过情况</w:t>
            </w:r>
          </w:p>
        </w:tc>
        <w:tc>
          <w:tcPr>
            <w:tcW w:w="1659" w:type="dxa"/>
          </w:tcPr>
          <w:p>
            <w:pPr>
              <w:rPr>
                <w:rFonts w:eastAsia="Times New Roman"/>
              </w:rPr>
            </w:pPr>
            <w:r>
              <w:rPr>
                <w:rFonts w:hint="eastAsia" w:eastAsia="Times New Roman"/>
              </w:rPr>
              <w:t>文档审核的次数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评价内容</w:t>
            </w:r>
          </w:p>
        </w:tc>
        <w:tc>
          <w:tcPr>
            <w:tcW w:w="1659" w:type="dxa"/>
          </w:tcPr>
          <w:p>
            <w:pPr>
              <w:rPr>
                <w:rFonts w:eastAsia="Times New Roman"/>
              </w:rPr>
            </w:pPr>
            <w:r>
              <w:rPr>
                <w:rFonts w:hint="eastAsia" w:eastAsia="Times New Roman"/>
              </w:rPr>
              <w:t>评价内容</w:t>
            </w:r>
          </w:p>
        </w:tc>
        <w:tc>
          <w:tcPr>
            <w:tcW w:w="1659" w:type="dxa"/>
          </w:tcPr>
          <w:p>
            <w:pPr>
              <w:rPr>
                <w:rFonts w:eastAsia="Times New Roman"/>
              </w:rPr>
            </w:pPr>
            <w:r>
              <w:rPr>
                <w:rFonts w:hint="eastAsia" w:eastAsia="Times New Roman"/>
              </w:rPr>
              <w:t>+权重</w:t>
            </w:r>
          </w:p>
          <w:p>
            <w:pPr>
              <w:rPr>
                <w:rFonts w:eastAsia="Times New Roman"/>
              </w:rPr>
            </w:pPr>
            <w:r>
              <w:rPr>
                <w:rFonts w:hint="eastAsia" w:eastAsia="Times New Roman"/>
              </w:rPr>
              <w:t>+等级</w:t>
            </w:r>
          </w:p>
          <w:p>
            <w:pPr>
              <w:rPr>
                <w:rFonts w:eastAsia="Times New Roman"/>
              </w:rPr>
            </w:pPr>
            <w:r>
              <w:rPr>
                <w:rFonts w:hint="eastAsia" w:eastAsia="Times New Roman"/>
              </w:rPr>
              <w:t>+学习态度</w:t>
            </w:r>
          </w:p>
          <w:p>
            <w:pPr>
              <w:rPr>
                <w:rFonts w:eastAsia="Times New Roman"/>
              </w:rPr>
            </w:pPr>
            <w:r>
              <w:rPr>
                <w:rFonts w:hint="eastAsia" w:eastAsia="Times New Roman"/>
              </w:rPr>
              <w:t>+专业能力</w:t>
            </w:r>
          </w:p>
          <w:p>
            <w:pPr>
              <w:rPr>
                <w:rFonts w:eastAsia="Times New Roman"/>
              </w:rPr>
            </w:pPr>
            <w:r>
              <w:rPr>
                <w:rFonts w:hint="eastAsia" w:eastAsia="Times New Roman"/>
              </w:rPr>
              <w:t>+沟通能力</w:t>
            </w:r>
          </w:p>
          <w:p>
            <w:pPr>
              <w:rPr>
                <w:rFonts w:eastAsia="Times New Roman"/>
              </w:rPr>
            </w:pPr>
            <w:r>
              <w:rPr>
                <w:rFonts w:hint="eastAsia" w:eastAsia="Times New Roman"/>
              </w:rPr>
              <w:t>+协作能力</w:t>
            </w:r>
          </w:p>
          <w:p>
            <w:pPr>
              <w:rPr>
                <w:rFonts w:eastAsia="Times New Roman"/>
              </w:rPr>
            </w:pPr>
            <w:r>
              <w:rPr>
                <w:rFonts w:hint="eastAsia" w:eastAsia="Times New Roman"/>
              </w:rPr>
              <w:t>+文档通过情况</w:t>
            </w:r>
          </w:p>
          <w:p>
            <w:pPr>
              <w:rPr>
                <w:rFonts w:eastAsia="Times New Roman"/>
              </w:rPr>
            </w:pPr>
            <w:r>
              <w:rPr>
                <w:rFonts w:hint="eastAsia" w:eastAsia="Times New Roman"/>
              </w:rPr>
              <w:t>+文档完成时间</w:t>
            </w:r>
          </w:p>
          <w:p>
            <w:pPr>
              <w:rPr>
                <w:rFonts w:eastAsia="Times New Roman"/>
              </w:rPr>
            </w:pPr>
            <w:r>
              <w:rPr>
                <w:rFonts w:hint="eastAsia" w:eastAsia="Times New Roman"/>
              </w:rPr>
              <w:t>+文档风格</w:t>
            </w:r>
          </w:p>
          <w:p>
            <w:pPr>
              <w:rPr>
                <w:rFonts w:eastAsia="Times New Roman"/>
              </w:rPr>
            </w:pPr>
            <w:r>
              <w:rPr>
                <w:rFonts w:hint="eastAsia" w:eastAsia="Times New Roman"/>
              </w:rPr>
              <w:t>+文档创新情况+文档正确情况</w:t>
            </w:r>
          </w:p>
          <w:p>
            <w:pPr>
              <w:rPr>
                <w:rFonts w:eastAsia="Times New Roman"/>
              </w:rPr>
            </w:pPr>
            <w:r>
              <w:rPr>
                <w:rFonts w:hint="eastAsia" w:eastAsia="Times New Roman"/>
              </w:rPr>
              <w:t>+综合评价</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权重</w:t>
            </w:r>
          </w:p>
        </w:tc>
        <w:tc>
          <w:tcPr>
            <w:tcW w:w="1659" w:type="dxa"/>
          </w:tcPr>
          <w:p>
            <w:pPr>
              <w:rPr>
                <w:rFonts w:eastAsia="Times New Roman"/>
              </w:rPr>
            </w:pPr>
            <w:r>
              <w:rPr>
                <w:rFonts w:hint="eastAsia" w:eastAsia="Times New Roman"/>
              </w:rPr>
              <w:t>评分内容的权重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等级</w:t>
            </w:r>
          </w:p>
        </w:tc>
        <w:tc>
          <w:tcPr>
            <w:tcW w:w="1659" w:type="dxa"/>
          </w:tcPr>
          <w:p>
            <w:pPr>
              <w:rPr>
                <w:rFonts w:eastAsia="Times New Roman"/>
              </w:rPr>
            </w:pPr>
            <w:r>
              <w:rPr>
                <w:rFonts w:hint="eastAsia" w:eastAsia="Times New Roman"/>
              </w:rPr>
              <w:t>评分内容的权重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A</w:t>
            </w:r>
          </w:p>
          <w:p>
            <w:pPr>
              <w:rPr>
                <w:rFonts w:eastAsia="Times New Roman"/>
              </w:rPr>
            </w:pPr>
            <w:r>
              <w:rPr>
                <w:rFonts w:hint="eastAsia" w:eastAsia="Times New Roman"/>
              </w:rPr>
              <w:t>B</w:t>
            </w:r>
          </w:p>
          <w:p>
            <w:pPr>
              <w:rPr>
                <w:rFonts w:eastAsia="Times New Roman"/>
              </w:rPr>
            </w:pPr>
            <w:r>
              <w:rPr>
                <w:rFonts w:hint="eastAsia" w:eastAsia="Times New Roman"/>
              </w:rPr>
              <w:t>C</w:t>
            </w:r>
          </w:p>
          <w:p>
            <w:pPr>
              <w:rPr>
                <w:rFonts w:eastAsia="Times New Roman"/>
              </w:rPr>
            </w:pPr>
            <w:r>
              <w:rPr>
                <w:rFonts w:hint="eastAsia" w:eastAsia="Times New Roma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学习态度</w:t>
            </w:r>
          </w:p>
        </w:tc>
        <w:tc>
          <w:tcPr>
            <w:tcW w:w="1659" w:type="dxa"/>
          </w:tcPr>
          <w:p>
            <w:pPr>
              <w:rPr>
                <w:rFonts w:eastAsia="Times New Roman"/>
              </w:rPr>
            </w:pPr>
            <w:r>
              <w:rPr>
                <w:rFonts w:hint="eastAsia" w:eastAsia="Times New Roman"/>
              </w:rPr>
              <w:t>学习态度</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专业能力</w:t>
            </w:r>
          </w:p>
        </w:tc>
        <w:tc>
          <w:tcPr>
            <w:tcW w:w="1659" w:type="dxa"/>
          </w:tcPr>
          <w:p>
            <w:pPr>
              <w:rPr>
                <w:rFonts w:eastAsia="Times New Roman"/>
              </w:rPr>
            </w:pPr>
            <w:r>
              <w:rPr>
                <w:rFonts w:hint="eastAsia" w:eastAsia="Times New Roman"/>
              </w:rPr>
              <w:t>专业能力</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沟通能力</w:t>
            </w:r>
          </w:p>
        </w:tc>
        <w:tc>
          <w:tcPr>
            <w:tcW w:w="1659" w:type="dxa"/>
          </w:tcPr>
          <w:p>
            <w:pPr>
              <w:rPr>
                <w:rFonts w:eastAsia="Times New Roman"/>
              </w:rPr>
            </w:pPr>
            <w:r>
              <w:rPr>
                <w:rFonts w:hint="eastAsia" w:eastAsia="Times New Roman"/>
              </w:rPr>
              <w:t>沟通能力</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协作能力</w:t>
            </w:r>
          </w:p>
        </w:tc>
        <w:tc>
          <w:tcPr>
            <w:tcW w:w="1659" w:type="dxa"/>
          </w:tcPr>
          <w:p>
            <w:pPr>
              <w:rPr>
                <w:rFonts w:eastAsia="Times New Roman"/>
              </w:rPr>
            </w:pPr>
            <w:r>
              <w:rPr>
                <w:rFonts w:hint="eastAsia" w:eastAsia="Times New Roman"/>
              </w:rPr>
              <w:t>协作能力</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文档通过情况</w:t>
            </w:r>
          </w:p>
        </w:tc>
        <w:tc>
          <w:tcPr>
            <w:tcW w:w="1659" w:type="dxa"/>
          </w:tcPr>
          <w:p>
            <w:pPr>
              <w:rPr>
                <w:rFonts w:eastAsia="Times New Roman"/>
              </w:rPr>
            </w:pPr>
            <w:r>
              <w:rPr>
                <w:rFonts w:hint="eastAsia" w:eastAsia="Times New Roman"/>
              </w:rPr>
              <w:t>文档通过情况</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文档完成时间</w:t>
            </w:r>
          </w:p>
        </w:tc>
        <w:tc>
          <w:tcPr>
            <w:tcW w:w="1659" w:type="dxa"/>
          </w:tcPr>
          <w:p>
            <w:pPr>
              <w:rPr>
                <w:rFonts w:eastAsia="Times New Roman"/>
              </w:rPr>
            </w:pPr>
            <w:r>
              <w:rPr>
                <w:rFonts w:hint="eastAsia" w:eastAsia="Times New Roman"/>
              </w:rPr>
              <w:t>文档完成时间</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59" w:type="dxa"/>
          </w:tcPr>
          <w:p>
            <w:pPr>
              <w:rPr>
                <w:rFonts w:eastAsia="Times New Roman"/>
              </w:rPr>
            </w:pPr>
            <w:r>
              <w:rPr>
                <w:rFonts w:hint="eastAsia" w:eastAsia="Times New Roman"/>
              </w:rPr>
              <w:t>文档风格</w:t>
            </w:r>
          </w:p>
        </w:tc>
        <w:tc>
          <w:tcPr>
            <w:tcW w:w="1659" w:type="dxa"/>
          </w:tcPr>
          <w:p>
            <w:pPr>
              <w:rPr>
                <w:rFonts w:eastAsia="Times New Roman"/>
              </w:rPr>
            </w:pPr>
            <w:r>
              <w:rPr>
                <w:rFonts w:hint="eastAsia" w:eastAsia="Times New Roman"/>
              </w:rPr>
              <w:t>文档风格</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文档创新情况</w:t>
            </w:r>
          </w:p>
        </w:tc>
        <w:tc>
          <w:tcPr>
            <w:tcW w:w="1659" w:type="dxa"/>
          </w:tcPr>
          <w:p>
            <w:pPr>
              <w:rPr>
                <w:rFonts w:eastAsia="Times New Roman"/>
              </w:rPr>
            </w:pPr>
            <w:r>
              <w:rPr>
                <w:rFonts w:hint="eastAsia" w:eastAsia="Times New Roman"/>
              </w:rPr>
              <w:t>文档创新情况</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文档正确情况</w:t>
            </w:r>
          </w:p>
        </w:tc>
        <w:tc>
          <w:tcPr>
            <w:tcW w:w="1659" w:type="dxa"/>
          </w:tcPr>
          <w:p>
            <w:pPr>
              <w:rPr>
                <w:rFonts w:eastAsia="Times New Roman"/>
              </w:rPr>
            </w:pPr>
            <w:r>
              <w:rPr>
                <w:rFonts w:hint="eastAsia" w:eastAsia="Times New Roman"/>
              </w:rPr>
              <w:t>文档正确情况</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综合评价</w:t>
            </w:r>
          </w:p>
        </w:tc>
        <w:tc>
          <w:tcPr>
            <w:tcW w:w="1659" w:type="dxa"/>
          </w:tcPr>
          <w:p>
            <w:pPr>
              <w:rPr>
                <w:rFonts w:eastAsia="Times New Roman"/>
              </w:rPr>
            </w:pPr>
            <w:r>
              <w:rPr>
                <w:rFonts w:hint="eastAsia" w:eastAsia="Times New Roman"/>
              </w:rPr>
              <w:t>综合评价</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指导老师对小组的评价</w:t>
            </w:r>
          </w:p>
        </w:tc>
        <w:tc>
          <w:tcPr>
            <w:tcW w:w="1659" w:type="dxa"/>
          </w:tcPr>
          <w:p>
            <w:pPr>
              <w:rPr>
                <w:rFonts w:eastAsia="Times New Roman"/>
              </w:rPr>
            </w:pPr>
            <w:r>
              <w:rPr>
                <w:rFonts w:hint="eastAsia" w:eastAsia="Times New Roman"/>
              </w:rPr>
              <w:t>该项目中指导老师对小组的评价</w:t>
            </w:r>
          </w:p>
        </w:tc>
        <w:tc>
          <w:tcPr>
            <w:tcW w:w="1659" w:type="dxa"/>
          </w:tcPr>
          <w:p>
            <w:pPr>
              <w:rPr>
                <w:rFonts w:eastAsia="Times New Roman"/>
              </w:rPr>
            </w:pPr>
            <w:r>
              <w:rPr>
                <w:rFonts w:hint="eastAsia" w:eastAsia="Times New Roman"/>
              </w:rPr>
              <w:t>评价名称</w:t>
            </w:r>
          </w:p>
          <w:p>
            <w:pPr>
              <w:rPr>
                <w:rFonts w:eastAsia="Times New Roman"/>
              </w:rPr>
            </w:pPr>
            <w:r>
              <w:rPr>
                <w:rFonts w:hint="eastAsia" w:eastAsia="Times New Roman"/>
              </w:rPr>
              <w:t>+评价内容</w:t>
            </w:r>
            <w:r>
              <w:rPr>
                <w:rFonts w:eastAsia="Times New Roman"/>
              </w:rPr>
              <w:t xml:space="preserve"> </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其他组员对我的评价</w:t>
            </w:r>
          </w:p>
        </w:tc>
        <w:tc>
          <w:tcPr>
            <w:tcW w:w="1659" w:type="dxa"/>
          </w:tcPr>
          <w:p>
            <w:pPr>
              <w:rPr>
                <w:rFonts w:eastAsia="Times New Roman"/>
              </w:rPr>
            </w:pPr>
            <w:r>
              <w:rPr>
                <w:rFonts w:hint="eastAsia" w:eastAsia="Times New Roman"/>
              </w:rPr>
              <w:t>该项目中其他组员对我的评价</w:t>
            </w:r>
          </w:p>
        </w:tc>
        <w:tc>
          <w:tcPr>
            <w:tcW w:w="1659" w:type="dxa"/>
          </w:tcPr>
          <w:p>
            <w:pPr>
              <w:rPr>
                <w:rFonts w:eastAsia="Times New Roman"/>
              </w:rPr>
            </w:pPr>
            <w:r>
              <w:rPr>
                <w:rFonts w:hint="eastAsia" w:eastAsia="Times New Roman"/>
              </w:rPr>
              <w:t>评价名称（用户名称）</w:t>
            </w:r>
          </w:p>
          <w:p>
            <w:pPr>
              <w:rPr>
                <w:rFonts w:eastAsia="Times New Roman"/>
              </w:rPr>
            </w:pPr>
            <w:r>
              <w:rPr>
                <w:rFonts w:hint="eastAsia" w:eastAsia="Times New Roman"/>
              </w:rPr>
              <w:t>+评价内容</w:t>
            </w:r>
            <w:r>
              <w:rPr>
                <w:rFonts w:eastAsia="Times New Roman"/>
              </w:rPr>
              <w:t xml:space="preserve"> </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评价情况统计</w:t>
            </w:r>
          </w:p>
        </w:tc>
        <w:tc>
          <w:tcPr>
            <w:tcW w:w="1659" w:type="dxa"/>
          </w:tcPr>
          <w:p>
            <w:pPr>
              <w:rPr>
                <w:rFonts w:eastAsia="Times New Roman"/>
              </w:rPr>
            </w:pPr>
            <w:r>
              <w:rPr>
                <w:rFonts w:hint="eastAsia" w:eastAsia="Times New Roman"/>
              </w:rPr>
              <w:t>该项目中的评价情况统计</w:t>
            </w:r>
          </w:p>
        </w:tc>
        <w:tc>
          <w:tcPr>
            <w:tcW w:w="1659" w:type="dxa"/>
          </w:tcPr>
          <w:p>
            <w:pPr>
              <w:rPr>
                <w:rFonts w:eastAsia="Times New Roman"/>
              </w:rPr>
            </w:pPr>
            <w:r>
              <w:rPr>
                <w:rFonts w:hint="eastAsia" w:eastAsia="Times New Roman"/>
              </w:rPr>
              <w:t>学习情况统计图</w:t>
            </w:r>
          </w:p>
          <w:p>
            <w:pPr>
              <w:rPr>
                <w:rFonts w:eastAsia="Times New Roman"/>
              </w:rPr>
            </w:pPr>
            <w:r>
              <w:rPr>
                <w:rFonts w:hint="eastAsia" w:eastAsia="Times New Roman"/>
              </w:rPr>
              <w:t>+任务名称</w:t>
            </w:r>
          </w:p>
          <w:p>
            <w:pPr>
              <w:rPr>
                <w:rFonts w:eastAsia="Times New Roman"/>
              </w:rPr>
            </w:pPr>
            <w:r>
              <w:rPr>
                <w:rFonts w:hint="eastAsia" w:eastAsia="Times New Roman"/>
              </w:rPr>
              <w:t>+任务得分</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学习情况统计图</w:t>
            </w:r>
          </w:p>
        </w:tc>
        <w:tc>
          <w:tcPr>
            <w:tcW w:w="1659" w:type="dxa"/>
          </w:tcPr>
          <w:p>
            <w:pPr>
              <w:rPr>
                <w:rFonts w:eastAsia="Times New Roman"/>
              </w:rPr>
            </w:pPr>
            <w:r>
              <w:rPr>
                <w:rFonts w:hint="eastAsia" w:eastAsia="Times New Roman"/>
              </w:rPr>
              <w:t>学习情况统计图路径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任务得分</w:t>
            </w:r>
          </w:p>
        </w:tc>
        <w:tc>
          <w:tcPr>
            <w:tcW w:w="1659" w:type="dxa"/>
          </w:tcPr>
          <w:p>
            <w:pPr>
              <w:rPr>
                <w:rFonts w:eastAsia="Times New Roman"/>
              </w:rPr>
            </w:pPr>
            <w:r>
              <w:rPr>
                <w:rFonts w:hint="eastAsia" w:eastAsia="Times New Roman"/>
              </w:rPr>
              <w:t>该任务得到的分值</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小组成员列表</w:t>
            </w:r>
          </w:p>
        </w:tc>
        <w:tc>
          <w:tcPr>
            <w:tcW w:w="1659" w:type="dxa"/>
          </w:tcPr>
          <w:p>
            <w:pPr>
              <w:rPr>
                <w:rFonts w:eastAsia="Times New Roman"/>
              </w:rPr>
            </w:pPr>
            <w:r>
              <w:rPr>
                <w:rFonts w:hint="eastAsia" w:eastAsia="Times New Roman"/>
              </w:rPr>
              <w:t>该项目中小组成员列表</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+角色名称</w:t>
            </w:r>
          </w:p>
          <w:p>
            <w:pPr>
              <w:rPr>
                <w:rFonts w:eastAsia="Times New Roman"/>
              </w:rPr>
            </w:pPr>
            <w:r>
              <w:rPr>
                <w:rFonts w:hint="eastAsia" w:eastAsia="Times New Roman"/>
              </w:rPr>
              <w:t>+角色职责</w:t>
            </w:r>
          </w:p>
          <w:p>
            <w:pPr>
              <w:rPr>
                <w:rFonts w:eastAsia="Times New Roman"/>
              </w:rPr>
            </w:pPr>
            <w:r>
              <w:rPr>
                <w:rFonts w:hint="eastAsia" w:eastAsia="Times New Roman"/>
              </w:rPr>
              <w:t>+角色描述</w:t>
            </w:r>
          </w:p>
          <w:p>
            <w:pPr>
              <w:rPr>
                <w:rFonts w:eastAsia="Times New Roman"/>
              </w:rPr>
            </w:pPr>
            <w:r>
              <w:rPr>
                <w:rFonts w:hint="eastAsia" w:eastAsia="Times New Roman"/>
              </w:rPr>
              <w:t>+角色扮演者(用户名称)</w:t>
            </w:r>
          </w:p>
          <w:p>
            <w:pPr>
              <w:rPr>
                <w:rFonts w:eastAsia="Times New Roman"/>
              </w:rPr>
            </w:pPr>
            <w:r>
              <w:rPr>
                <w:rFonts w:hint="eastAsia" w:eastAsia="Times New Roman"/>
              </w:rPr>
              <w:t>+申请者列表(用户名称)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角色描述</w:t>
            </w:r>
          </w:p>
        </w:tc>
        <w:tc>
          <w:tcPr>
            <w:tcW w:w="1659" w:type="dxa"/>
          </w:tcPr>
          <w:p>
            <w:pPr>
              <w:rPr>
                <w:rFonts w:eastAsia="Times New Roman"/>
              </w:rPr>
            </w:pPr>
            <w:r>
              <w:rPr>
                <w:rFonts w:hint="eastAsia" w:eastAsia="Times New Roman"/>
              </w:rPr>
              <w:t>角色描述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人员变动</w:t>
            </w:r>
          </w:p>
        </w:tc>
        <w:tc>
          <w:tcPr>
            <w:tcW w:w="1659" w:type="dxa"/>
          </w:tcPr>
          <w:p>
            <w:pPr>
              <w:rPr>
                <w:rFonts w:eastAsia="Times New Roman"/>
              </w:rPr>
            </w:pPr>
            <w:r>
              <w:rPr>
                <w:rFonts w:hint="eastAsia" w:eastAsia="Times New Roman"/>
              </w:rPr>
              <w:t>该项目中人员变动</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+当前角色名</w:t>
            </w:r>
          </w:p>
          <w:p>
            <w:pPr>
              <w:rPr>
                <w:rFonts w:eastAsia="Times New Roman"/>
              </w:rPr>
            </w:pPr>
            <w:r>
              <w:rPr>
                <w:rFonts w:hint="eastAsia" w:eastAsia="Times New Roman"/>
              </w:rPr>
              <w:t>+目标角色名</w:t>
            </w:r>
          </w:p>
          <w:p>
            <w:pPr>
              <w:rPr>
                <w:rFonts w:eastAsia="Times New Roman"/>
              </w:rPr>
            </w:pPr>
            <w:r>
              <w:rPr>
                <w:rFonts w:hint="eastAsia" w:eastAsia="Times New Roman"/>
              </w:rPr>
              <w:t>+目标用户名</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+案例ID</w:t>
            </w:r>
          </w:p>
          <w:p>
            <w:pPr>
              <w:rPr>
                <w:rFonts w:eastAsia="Times New Roman"/>
              </w:rPr>
            </w:pPr>
            <w:r>
              <w:rPr>
                <w:rFonts w:hint="eastAsia" w:eastAsia="Times New Roman"/>
              </w:rPr>
              <w:t>+案例名称</w:t>
            </w:r>
          </w:p>
          <w:p>
            <w:pPr>
              <w:rPr>
                <w:rFonts w:eastAsia="Times New Roman"/>
              </w:rPr>
            </w:pPr>
            <w:r>
              <w:rPr>
                <w:rFonts w:hint="eastAsia" w:eastAsia="Times New Roman"/>
              </w:rPr>
              <w:t>+用户头像</w:t>
            </w:r>
          </w:p>
          <w:p>
            <w:pPr>
              <w:rPr>
                <w:rFonts w:eastAsia="Times New Roman"/>
              </w:rPr>
            </w:pPr>
            <w:r>
              <w:rPr>
                <w:rFonts w:hint="eastAsia" w:eastAsia="Times New Roman"/>
              </w:rPr>
              <w:t>+用户名称</w:t>
            </w:r>
          </w:p>
          <w:p>
            <w:pPr>
              <w:rPr>
                <w:rFonts w:eastAsia="Times New Roman"/>
              </w:rPr>
            </w:pPr>
            <w:r>
              <w:rPr>
                <w:rFonts w:hint="eastAsia" w:eastAsia="Times New Roman"/>
              </w:rPr>
              <w:t>+子项目数</w:t>
            </w:r>
          </w:p>
          <w:p>
            <w:pPr>
              <w:rPr>
                <w:rFonts w:eastAsia="Times New Roman"/>
              </w:rPr>
            </w:pPr>
            <w:r>
              <w:rPr>
                <w:rFonts w:hint="eastAsia" w:eastAsia="Times New Roman"/>
              </w:rPr>
              <w:t>+帖子数</w:t>
            </w:r>
          </w:p>
          <w:p>
            <w:pPr>
              <w:rPr>
                <w:rFonts w:eastAsia="Times New Roman"/>
              </w:rPr>
            </w:pPr>
            <w:r>
              <w:rPr>
                <w:rFonts w:hint="eastAsia" w:eastAsia="Times New Roman"/>
              </w:rPr>
              <w:t>+浏览数</w:t>
            </w:r>
          </w:p>
          <w:p>
            <w:pPr>
              <w:rPr>
                <w:rFonts w:eastAsia="Times New Roman"/>
              </w:rPr>
            </w:pPr>
            <w:r>
              <w:rPr>
                <w:rFonts w:hint="eastAsia" w:eastAsia="Times New Roman"/>
              </w:rPr>
              <w:t>+上传时间</w:t>
            </w:r>
          </w:p>
          <w:p>
            <w:pPr>
              <w:rPr>
                <w:rFonts w:eastAsia="Times New Roman"/>
              </w:rPr>
            </w:pPr>
            <w:r>
              <w:rPr>
                <w:rFonts w:hint="eastAsia" w:eastAsia="Times New Roman"/>
              </w:rPr>
              <w:t>+案例类型</w:t>
            </w:r>
          </w:p>
          <w:p>
            <w:pPr>
              <w:rPr>
                <w:rFonts w:eastAsia="Times New Roman"/>
              </w:rPr>
            </w:pPr>
            <w:r>
              <w:rPr>
                <w:rFonts w:hint="eastAsia" w:eastAsia="Times New Roman"/>
              </w:rPr>
              <w:t>+案例描述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案例ID</w:t>
            </w:r>
          </w:p>
        </w:tc>
        <w:tc>
          <w:tcPr>
            <w:tcW w:w="1659" w:type="dxa"/>
          </w:tcPr>
          <w:p>
            <w:pPr>
              <w:rPr>
                <w:rFonts w:eastAsia="Times New Roman"/>
              </w:rPr>
            </w:pPr>
            <w:r>
              <w:rPr>
                <w:rFonts w:hint="eastAsia" w:eastAsia="Times New Roman"/>
              </w:rPr>
              <w:t>唯一标识案例对象的关键域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案例名称</w:t>
            </w:r>
          </w:p>
        </w:tc>
        <w:tc>
          <w:tcPr>
            <w:tcW w:w="1659" w:type="dxa"/>
          </w:tcPr>
          <w:p>
            <w:pPr>
              <w:rPr>
                <w:rFonts w:eastAsia="Times New Roman"/>
              </w:rPr>
            </w:pPr>
            <w:r>
              <w:rPr>
                <w:rFonts w:hint="eastAsia" w:eastAsia="Times New Roman"/>
              </w:rPr>
              <w:t>案例的名称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案例描述</w:t>
            </w:r>
          </w:p>
        </w:tc>
        <w:tc>
          <w:tcPr>
            <w:tcW w:w="1659" w:type="dxa"/>
          </w:tcPr>
          <w:p>
            <w:pPr>
              <w:rPr>
                <w:rFonts w:eastAsia="Times New Roman"/>
              </w:rPr>
            </w:pPr>
            <w:r>
              <w:rPr>
                <w:rFonts w:hint="eastAsia" w:eastAsia="Times New Roman"/>
              </w:rPr>
              <w:t>案例的描述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用户头像</w:t>
            </w:r>
          </w:p>
        </w:tc>
        <w:tc>
          <w:tcPr>
            <w:tcW w:w="1659" w:type="dxa"/>
          </w:tcPr>
          <w:p>
            <w:pPr>
              <w:rPr>
                <w:rFonts w:eastAsia="Times New Roman"/>
              </w:rPr>
            </w:pPr>
            <w:r>
              <w:rPr>
                <w:rFonts w:hint="eastAsia" w:eastAsia="Times New Roman"/>
              </w:rPr>
              <w:t>存放用户头像文件路径</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子项目数</w:t>
            </w:r>
          </w:p>
        </w:tc>
        <w:tc>
          <w:tcPr>
            <w:tcW w:w="1659" w:type="dxa"/>
          </w:tcPr>
          <w:p>
            <w:pPr>
              <w:rPr>
                <w:rFonts w:eastAsia="Times New Roman"/>
              </w:rPr>
            </w:pPr>
            <w:r>
              <w:rPr>
                <w:rFonts w:hint="eastAsia" w:eastAsia="Times New Roman"/>
              </w:rPr>
              <w:t>该案例开始的子项目</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帖子数</w:t>
            </w:r>
          </w:p>
        </w:tc>
        <w:tc>
          <w:tcPr>
            <w:tcW w:w="1659" w:type="dxa"/>
          </w:tcPr>
          <w:p>
            <w:pPr>
              <w:rPr>
                <w:rFonts w:eastAsia="Times New Roman"/>
              </w:rPr>
            </w:pPr>
            <w:r>
              <w:rPr>
                <w:rFonts w:hint="eastAsia" w:eastAsia="Times New Roman"/>
              </w:rPr>
              <w:t>与该案例有关的帖子数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浏览数</w:t>
            </w:r>
          </w:p>
        </w:tc>
        <w:tc>
          <w:tcPr>
            <w:tcW w:w="1659" w:type="dxa"/>
          </w:tcPr>
          <w:p>
            <w:pPr>
              <w:rPr>
                <w:rFonts w:eastAsia="Times New Roman"/>
              </w:rPr>
            </w:pPr>
            <w:r>
              <w:rPr>
                <w:rFonts w:hint="eastAsia" w:eastAsia="Times New Roman"/>
              </w:rPr>
              <w:t>该案例的浏览苏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上传时间</w:t>
            </w:r>
          </w:p>
        </w:tc>
        <w:tc>
          <w:tcPr>
            <w:tcW w:w="1659" w:type="dxa"/>
          </w:tcPr>
          <w:p>
            <w:pPr>
              <w:rPr>
                <w:rFonts w:eastAsia="Times New Roman"/>
              </w:rPr>
            </w:pPr>
            <w:r>
              <w:rPr>
                <w:rFonts w:hint="eastAsia" w:eastAsia="Times New Roman"/>
              </w:rPr>
              <w:t>该案例的上传时间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案例详情-s</w:t>
            </w:r>
          </w:p>
        </w:tc>
        <w:tc>
          <w:tcPr>
            <w:tcW w:w="1659" w:type="dxa"/>
          </w:tcPr>
          <w:p>
            <w:pPr>
              <w:rPr>
                <w:rFonts w:eastAsia="Times New Roman"/>
              </w:rPr>
            </w:pPr>
            <w:r>
              <w:rPr>
                <w:rFonts w:hint="eastAsia" w:eastAsia="Times New Roman"/>
              </w:rPr>
              <w:t>案例详情-</w:t>
            </w:r>
            <w:r>
              <w:rPr>
                <w:rFonts w:eastAsia="Times New Roman"/>
              </w:rPr>
              <w:t>s</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+用户名称</w:t>
            </w:r>
          </w:p>
          <w:p>
            <w:pPr>
              <w:rPr>
                <w:rFonts w:eastAsia="Times New Roman"/>
              </w:rPr>
            </w:pPr>
            <w:r>
              <w:rPr>
                <w:rFonts w:hint="eastAsia" w:eastAsia="Times New Roman"/>
              </w:rPr>
              <w:t>+上传时间</w:t>
            </w:r>
          </w:p>
          <w:p>
            <w:pPr>
              <w:rPr>
                <w:rFonts w:eastAsia="Times New Roman"/>
              </w:rPr>
            </w:pPr>
            <w:r>
              <w:rPr>
                <w:rFonts w:hint="eastAsia" w:eastAsia="Times New Roman"/>
              </w:rPr>
              <w:t>+创建时间</w:t>
            </w:r>
          </w:p>
          <w:p>
            <w:pPr>
              <w:rPr>
                <w:rFonts w:eastAsia="Times New Roman"/>
              </w:rPr>
            </w:pPr>
            <w:r>
              <w:rPr>
                <w:rFonts w:hint="eastAsia" w:eastAsia="Times New Roman"/>
              </w:rPr>
              <w:t>+最佳参与数</w:t>
            </w:r>
          </w:p>
          <w:p>
            <w:pPr>
              <w:rPr>
                <w:rFonts w:eastAsia="Times New Roman"/>
              </w:rPr>
            </w:pPr>
            <w:r>
              <w:rPr>
                <w:rFonts w:hint="eastAsia" w:eastAsia="Times New Roman"/>
              </w:rPr>
              <w:t>+版本号</w:t>
            </w:r>
          </w:p>
          <w:p>
            <w:pPr>
              <w:rPr>
                <w:rFonts w:eastAsia="Times New Roman"/>
              </w:rPr>
            </w:pPr>
            <w:r>
              <w:rPr>
                <w:rFonts w:hint="eastAsia" w:eastAsia="Times New Roman"/>
              </w:rPr>
              <w:t>+案例描述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最佳参与数</w:t>
            </w:r>
          </w:p>
        </w:tc>
        <w:tc>
          <w:tcPr>
            <w:tcW w:w="1659" w:type="dxa"/>
          </w:tcPr>
          <w:p>
            <w:pPr>
              <w:rPr>
                <w:rFonts w:eastAsia="Times New Roman"/>
              </w:rPr>
            </w:pPr>
            <w:r>
              <w:rPr>
                <w:rFonts w:hint="eastAsia" w:eastAsia="Times New Roman"/>
              </w:rPr>
              <w:t>适合该案例开展的最佳案例数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版本号</w:t>
            </w:r>
          </w:p>
        </w:tc>
        <w:tc>
          <w:tcPr>
            <w:tcW w:w="1659" w:type="dxa"/>
          </w:tcPr>
          <w:p>
            <w:pPr>
              <w:rPr>
                <w:rFonts w:eastAsia="Times New Roman"/>
              </w:rPr>
            </w:pPr>
            <w:r>
              <w:rPr>
                <w:rFonts w:hint="eastAsia" w:eastAsia="Times New Roman"/>
              </w:rPr>
              <w:t>该案例的版本号</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帖子概览</w:t>
            </w:r>
          </w:p>
        </w:tc>
        <w:tc>
          <w:tcPr>
            <w:tcW w:w="1659" w:type="dxa"/>
          </w:tcPr>
          <w:p>
            <w:pPr>
              <w:rPr>
                <w:rFonts w:eastAsia="Times New Roman"/>
              </w:rPr>
            </w:pPr>
            <w:r>
              <w:rPr>
                <w:rFonts w:hint="eastAsia" w:eastAsia="Times New Roman"/>
              </w:rPr>
              <w:t>用于讨论案例的帖子概览</w:t>
            </w:r>
          </w:p>
        </w:tc>
        <w:tc>
          <w:tcPr>
            <w:tcW w:w="1659" w:type="dxa"/>
          </w:tcPr>
          <w:p>
            <w:pPr>
              <w:rPr>
                <w:rFonts w:eastAsia="Times New Roman"/>
              </w:rPr>
            </w:pPr>
            <w:r>
              <w:rPr>
                <w:rFonts w:hint="eastAsia" w:eastAsia="Times New Roman"/>
              </w:rPr>
              <w:t>主题</w:t>
            </w:r>
          </w:p>
          <w:p>
            <w:pPr>
              <w:rPr>
                <w:rFonts w:eastAsia="Times New Roman"/>
              </w:rPr>
            </w:pPr>
            <w:r>
              <w:rPr>
                <w:rFonts w:hint="eastAsia" w:eastAsia="Times New Roman"/>
              </w:rPr>
              <w:t>+创建者</w:t>
            </w:r>
          </w:p>
          <w:p>
            <w:pPr>
              <w:rPr>
                <w:rFonts w:eastAsia="Times New Roman"/>
              </w:rPr>
            </w:pPr>
            <w:r>
              <w:rPr>
                <w:rFonts w:hint="eastAsia" w:eastAsia="Times New Roman"/>
              </w:rPr>
              <w:t>+发起时间</w:t>
            </w:r>
          </w:p>
          <w:p>
            <w:pPr>
              <w:rPr>
                <w:rFonts w:eastAsia="Times New Roman"/>
              </w:rPr>
            </w:pPr>
            <w:r>
              <w:rPr>
                <w:rFonts w:hint="eastAsia" w:eastAsia="Times New Roman"/>
              </w:rPr>
              <w:t>+点赞数</w:t>
            </w:r>
          </w:p>
          <w:p>
            <w:pPr>
              <w:rPr>
                <w:rFonts w:eastAsia="Times New Roman"/>
              </w:rPr>
            </w:pPr>
            <w:r>
              <w:rPr>
                <w:rFonts w:hint="eastAsia" w:eastAsia="Times New Roman"/>
              </w:rPr>
              <w:t>+踩数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发起时间</w:t>
            </w:r>
          </w:p>
        </w:tc>
        <w:tc>
          <w:tcPr>
            <w:tcW w:w="1659" w:type="dxa"/>
          </w:tcPr>
          <w:p>
            <w:pPr>
              <w:rPr>
                <w:rFonts w:eastAsia="Times New Roman"/>
              </w:rPr>
            </w:pPr>
            <w:r>
              <w:rPr>
                <w:rFonts w:hint="eastAsia" w:eastAsia="Times New Roman"/>
              </w:rPr>
              <w:t>基于案例的帖子发起时间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点赞数</w:t>
            </w:r>
          </w:p>
        </w:tc>
        <w:tc>
          <w:tcPr>
            <w:tcW w:w="1659" w:type="dxa"/>
          </w:tcPr>
          <w:p>
            <w:pPr>
              <w:rPr>
                <w:rFonts w:eastAsia="Times New Roman"/>
              </w:rPr>
            </w:pPr>
            <w:r>
              <w:rPr>
                <w:rFonts w:hint="eastAsia" w:eastAsia="Times New Roman"/>
              </w:rPr>
              <w:t>基于案例的点赞数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踩数</w:t>
            </w:r>
          </w:p>
        </w:tc>
        <w:tc>
          <w:tcPr>
            <w:tcW w:w="1659" w:type="dxa"/>
          </w:tcPr>
          <w:p>
            <w:pPr>
              <w:rPr>
                <w:rFonts w:eastAsia="Times New Roman"/>
              </w:rPr>
            </w:pPr>
            <w:r>
              <w:rPr>
                <w:rFonts w:hint="eastAsia" w:eastAsia="Times New Roman"/>
              </w:rPr>
              <w:t>基于案例的踩数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帖子详情</w:t>
            </w:r>
          </w:p>
        </w:tc>
        <w:tc>
          <w:tcPr>
            <w:tcW w:w="1659" w:type="dxa"/>
          </w:tcPr>
          <w:p>
            <w:pPr>
              <w:rPr>
                <w:rFonts w:eastAsia="Times New Roman"/>
              </w:rPr>
            </w:pPr>
            <w:r>
              <w:rPr>
                <w:rFonts w:hint="eastAsia" w:eastAsia="Times New Roman"/>
              </w:rPr>
              <w:t>帖子详情</w:t>
            </w:r>
          </w:p>
        </w:tc>
        <w:tc>
          <w:tcPr>
            <w:tcW w:w="1659" w:type="dxa"/>
          </w:tcPr>
          <w:p>
            <w:pPr>
              <w:rPr>
                <w:rFonts w:eastAsia="Times New Roman"/>
              </w:rPr>
            </w:pPr>
            <w:r>
              <w:rPr>
                <w:rFonts w:hint="eastAsia" w:eastAsia="Times New Roman"/>
              </w:rPr>
              <w:t>用户头像</w:t>
            </w:r>
          </w:p>
          <w:p>
            <w:pPr>
              <w:rPr>
                <w:rFonts w:eastAsia="Times New Roman"/>
              </w:rPr>
            </w:pPr>
            <w:r>
              <w:rPr>
                <w:rFonts w:hint="eastAsia" w:eastAsia="Times New Roman"/>
              </w:rPr>
              <w:t>+用户名称</w:t>
            </w:r>
          </w:p>
          <w:p>
            <w:pPr>
              <w:rPr>
                <w:rFonts w:eastAsia="Times New Roman"/>
              </w:rPr>
            </w:pPr>
            <w:r>
              <w:rPr>
                <w:rFonts w:hint="eastAsia" w:eastAsia="Times New Roman"/>
              </w:rPr>
              <w:t>+帖子时间</w:t>
            </w:r>
          </w:p>
          <w:p>
            <w:pPr>
              <w:rPr>
                <w:rFonts w:eastAsia="Times New Roman"/>
              </w:rPr>
            </w:pPr>
            <w:r>
              <w:rPr>
                <w:rFonts w:hint="eastAsia" w:eastAsia="Times New Roman"/>
              </w:rPr>
              <w:t>+帖子描述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帖子描述</w:t>
            </w:r>
          </w:p>
        </w:tc>
        <w:tc>
          <w:tcPr>
            <w:tcW w:w="1659" w:type="dxa"/>
          </w:tcPr>
          <w:p>
            <w:pPr>
              <w:rPr>
                <w:rFonts w:eastAsia="Times New Roman"/>
              </w:rPr>
            </w:pPr>
            <w:r>
              <w:rPr>
                <w:rFonts w:hint="eastAsia" w:eastAsia="Times New Roman"/>
              </w:rPr>
              <w:t>回复用的帖子内容</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发起帖子申请</w:t>
            </w:r>
          </w:p>
        </w:tc>
        <w:tc>
          <w:tcPr>
            <w:tcW w:w="1659" w:type="dxa"/>
          </w:tcPr>
          <w:p>
            <w:pPr>
              <w:rPr>
                <w:rFonts w:eastAsia="Times New Roman"/>
              </w:rPr>
            </w:pPr>
            <w:r>
              <w:rPr>
                <w:rFonts w:hint="eastAsia" w:eastAsia="Times New Roman"/>
              </w:rPr>
              <w:t>用于讨论案例的帖子申请</w:t>
            </w:r>
          </w:p>
        </w:tc>
        <w:tc>
          <w:tcPr>
            <w:tcW w:w="1659" w:type="dxa"/>
          </w:tcPr>
          <w:p>
            <w:pPr>
              <w:rPr>
                <w:rFonts w:eastAsia="Times New Roman"/>
              </w:rPr>
            </w:pPr>
            <w:r>
              <w:rPr>
                <w:rFonts w:hint="eastAsia" w:eastAsia="Times New Roman"/>
              </w:rPr>
              <w:t>主题</w:t>
            </w:r>
          </w:p>
          <w:p>
            <w:pPr>
              <w:rPr>
                <w:rFonts w:eastAsia="Times New Roman"/>
              </w:rPr>
            </w:pPr>
            <w:r>
              <w:rPr>
                <w:rFonts w:hint="eastAsia" w:eastAsia="Times New Roman"/>
              </w:rPr>
              <w:t>+帖子描述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帖子主题</w:t>
            </w:r>
          </w:p>
        </w:tc>
        <w:tc>
          <w:tcPr>
            <w:tcW w:w="1659" w:type="dxa"/>
          </w:tcPr>
          <w:p>
            <w:pPr>
              <w:rPr>
                <w:rFonts w:eastAsia="Times New Roman"/>
              </w:rPr>
            </w:pPr>
            <w:r>
              <w:rPr>
                <w:rFonts w:hint="eastAsia" w:eastAsia="Times New Roman"/>
              </w:rPr>
              <w:t>用于讨论案例的帖子主题</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现有项目概览</w:t>
            </w:r>
          </w:p>
        </w:tc>
        <w:tc>
          <w:tcPr>
            <w:tcW w:w="1659" w:type="dxa"/>
          </w:tcPr>
          <w:p>
            <w:pPr>
              <w:rPr>
                <w:rFonts w:eastAsia="Times New Roman"/>
              </w:rPr>
            </w:pPr>
            <w:r>
              <w:rPr>
                <w:rFonts w:hint="eastAsia" w:eastAsia="Times New Roman"/>
              </w:rPr>
              <w:t>现有项目概览</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+项目状态</w:t>
            </w:r>
          </w:p>
          <w:p>
            <w:pPr>
              <w:rPr>
                <w:rFonts w:eastAsia="Times New Roman"/>
              </w:rPr>
            </w:pPr>
            <w:r>
              <w:rPr>
                <w:rFonts w:hint="eastAsia" w:eastAsia="Times New Roman"/>
              </w:rPr>
              <w:t>+用户名称</w:t>
            </w:r>
          </w:p>
          <w:p>
            <w:pPr>
              <w:rPr>
                <w:rFonts w:eastAsia="Times New Roman"/>
              </w:rPr>
            </w:pPr>
            <w:r>
              <w:rPr>
                <w:rFonts w:hint="eastAsia" w:eastAsia="Times New Roman"/>
              </w:rPr>
              <w:t>+创建时间</w:t>
            </w:r>
          </w:p>
          <w:p>
            <w:pPr>
              <w:rPr>
                <w:rFonts w:eastAsia="Times New Roman"/>
              </w:rPr>
            </w:pPr>
            <w:r>
              <w:rPr>
                <w:rFonts w:hint="eastAsia" w:eastAsia="Times New Roman"/>
              </w:rPr>
              <w:t>+项目进度</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个人信息</w:t>
            </w:r>
          </w:p>
        </w:tc>
        <w:tc>
          <w:tcPr>
            <w:tcW w:w="1659" w:type="dxa"/>
          </w:tcPr>
          <w:p>
            <w:pPr>
              <w:rPr>
                <w:rFonts w:eastAsia="Times New Roman"/>
              </w:rPr>
            </w:pPr>
            <w:r>
              <w:rPr>
                <w:rFonts w:hint="eastAsia" w:eastAsia="Times New Roman"/>
              </w:rPr>
              <w:t>该用户的个人信息</w:t>
            </w:r>
          </w:p>
        </w:tc>
        <w:tc>
          <w:tcPr>
            <w:tcW w:w="1659" w:type="dxa"/>
          </w:tcPr>
          <w:p>
            <w:pPr>
              <w:rPr>
                <w:rFonts w:eastAsia="Times New Roman"/>
              </w:rPr>
            </w:pPr>
            <w:r>
              <w:rPr>
                <w:rFonts w:hint="eastAsia" w:eastAsia="Times New Roman"/>
              </w:rPr>
              <w:t>性别</w:t>
            </w:r>
          </w:p>
          <w:p>
            <w:pPr>
              <w:rPr>
                <w:rFonts w:eastAsia="Times New Roman"/>
              </w:rPr>
            </w:pPr>
            <w:r>
              <w:rPr>
                <w:rFonts w:hint="eastAsia" w:eastAsia="Times New Roman"/>
              </w:rPr>
              <w:t>+注册时间</w:t>
            </w:r>
          </w:p>
          <w:p>
            <w:pPr>
              <w:rPr>
                <w:rFonts w:eastAsia="Times New Roman"/>
              </w:rPr>
            </w:pPr>
            <w:r>
              <w:rPr>
                <w:rFonts w:hint="eastAsia" w:eastAsia="Times New Roman"/>
              </w:rPr>
              <w:t>+</w:t>
            </w:r>
            <w:r>
              <w:rPr>
                <w:rFonts w:hint="eastAsia"/>
                <w:lang w:eastAsia="zh-CN"/>
              </w:rPr>
              <w:t>登录</w:t>
            </w:r>
            <w:r>
              <w:rPr>
                <w:rFonts w:hint="eastAsia" w:eastAsia="Times New Roman"/>
              </w:rPr>
              <w:t>次数</w:t>
            </w:r>
          </w:p>
          <w:p>
            <w:pPr>
              <w:rPr>
                <w:rFonts w:eastAsia="Times New Roman"/>
              </w:rPr>
            </w:pPr>
            <w:r>
              <w:rPr>
                <w:rFonts w:hint="eastAsia" w:eastAsia="Times New Roman"/>
              </w:rPr>
              <w:t>+兴趣爱好</w:t>
            </w:r>
          </w:p>
          <w:p>
            <w:pPr>
              <w:rPr>
                <w:rFonts w:eastAsia="Times New Roman"/>
              </w:rPr>
            </w:pPr>
            <w:r>
              <w:rPr>
                <w:rFonts w:hint="eastAsia" w:eastAsia="Times New Roman"/>
              </w:rPr>
              <w:t>+个人签名</w:t>
            </w:r>
          </w:p>
          <w:p>
            <w:pPr>
              <w:rPr>
                <w:rFonts w:eastAsia="Times New Roman"/>
              </w:rPr>
            </w:pPr>
            <w:r>
              <w:rPr>
                <w:rFonts w:hint="eastAsia" w:eastAsia="Times New Roman"/>
              </w:rPr>
              <w:t>+联系方式</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注册时间</w:t>
            </w:r>
          </w:p>
        </w:tc>
        <w:tc>
          <w:tcPr>
            <w:tcW w:w="1659" w:type="dxa"/>
          </w:tcPr>
          <w:p>
            <w:pPr>
              <w:rPr>
                <w:rFonts w:eastAsia="Times New Roman"/>
              </w:rPr>
            </w:pPr>
            <w:r>
              <w:rPr>
                <w:rFonts w:hint="eastAsia" w:eastAsia="Times New Roman"/>
              </w:rPr>
              <w:t>该用户的注册时间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lang w:eastAsia="zh-CN"/>
              </w:rPr>
              <w:t>登录</w:t>
            </w:r>
            <w:r>
              <w:rPr>
                <w:rFonts w:hint="eastAsia" w:eastAsia="Times New Roman"/>
              </w:rPr>
              <w:t>次数</w:t>
            </w:r>
          </w:p>
        </w:tc>
        <w:tc>
          <w:tcPr>
            <w:tcW w:w="1659" w:type="dxa"/>
          </w:tcPr>
          <w:p>
            <w:pPr>
              <w:rPr>
                <w:rFonts w:eastAsia="Times New Roman"/>
              </w:rPr>
            </w:pPr>
            <w:r>
              <w:rPr>
                <w:rFonts w:hint="eastAsia" w:eastAsia="Times New Roman"/>
              </w:rPr>
              <w:t>该用户的</w:t>
            </w:r>
            <w:r>
              <w:rPr>
                <w:rFonts w:hint="eastAsia"/>
                <w:lang w:eastAsia="zh-CN"/>
              </w:rPr>
              <w:t>登录</w:t>
            </w:r>
            <w:r>
              <w:rPr>
                <w:rFonts w:hint="eastAsia" w:eastAsia="Times New Roman"/>
              </w:rPr>
              <w:t>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兴趣爱好</w:t>
            </w:r>
          </w:p>
        </w:tc>
        <w:tc>
          <w:tcPr>
            <w:tcW w:w="1659" w:type="dxa"/>
          </w:tcPr>
          <w:p>
            <w:pPr>
              <w:rPr>
                <w:rFonts w:eastAsia="Times New Roman"/>
              </w:rPr>
            </w:pPr>
            <w:r>
              <w:rPr>
                <w:rFonts w:hint="eastAsia" w:eastAsia="Times New Roman"/>
              </w:rPr>
              <w:t>该用户的兴趣爱好</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个人签名</w:t>
            </w:r>
          </w:p>
        </w:tc>
        <w:tc>
          <w:tcPr>
            <w:tcW w:w="1659" w:type="dxa"/>
          </w:tcPr>
          <w:p>
            <w:pPr>
              <w:rPr>
                <w:rFonts w:eastAsia="Times New Roman"/>
              </w:rPr>
            </w:pPr>
            <w:r>
              <w:rPr>
                <w:rFonts w:hint="eastAsia" w:eastAsia="Times New Roman"/>
              </w:rPr>
              <w:t>该用户的个人签名</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联系方式</w:t>
            </w:r>
          </w:p>
        </w:tc>
        <w:tc>
          <w:tcPr>
            <w:tcW w:w="1659" w:type="dxa"/>
          </w:tcPr>
          <w:p>
            <w:pPr>
              <w:rPr>
                <w:rFonts w:eastAsia="Times New Roman"/>
              </w:rPr>
            </w:pPr>
            <w:r>
              <w:rPr>
                <w:rFonts w:hint="eastAsia" w:eastAsia="Times New Roman"/>
              </w:rPr>
              <w:t>用户的联系方式</w:t>
            </w:r>
          </w:p>
        </w:tc>
        <w:tc>
          <w:tcPr>
            <w:tcW w:w="1659" w:type="dxa"/>
          </w:tcPr>
          <w:p>
            <w:pPr>
              <w:rPr>
                <w:rFonts w:eastAsia="Times New Roman"/>
              </w:rPr>
            </w:pPr>
            <w:r>
              <w:rPr>
                <w:rFonts w:eastAsia="Times New Roman"/>
              </w:rPr>
              <w:t>QQ</w:t>
            </w:r>
          </w:p>
          <w:p>
            <w:pPr>
              <w:rPr>
                <w:rFonts w:eastAsia="Times New Roman"/>
              </w:rPr>
            </w:pPr>
            <w:r>
              <w:rPr>
                <w:rFonts w:hint="eastAsia" w:eastAsia="Times New Roman"/>
              </w:rPr>
              <w:t>+</w:t>
            </w:r>
            <w:r>
              <w:rPr>
                <w:rFonts w:eastAsia="Times New Roman"/>
              </w:rPr>
              <w:t>MSN</w:t>
            </w:r>
          </w:p>
          <w:p>
            <w:pPr>
              <w:rPr>
                <w:rFonts w:eastAsia="Times New Roman"/>
              </w:rPr>
            </w:pPr>
            <w:r>
              <w:rPr>
                <w:rFonts w:hint="eastAsia" w:eastAsia="Times New Roman"/>
              </w:rPr>
              <w:t>E</w:t>
            </w:r>
            <w:r>
              <w:rPr>
                <w:rFonts w:eastAsia="Times New Roman"/>
              </w:rPr>
              <w:t>-mail</w:t>
            </w:r>
          </w:p>
          <w:p>
            <w:pPr>
              <w:rPr>
                <w:rFonts w:eastAsia="Times New Roman"/>
              </w:rPr>
            </w:pP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QQ</w:t>
            </w:r>
          </w:p>
        </w:tc>
        <w:tc>
          <w:tcPr>
            <w:tcW w:w="1659" w:type="dxa"/>
          </w:tcPr>
          <w:p>
            <w:pPr>
              <w:rPr>
                <w:rFonts w:eastAsia="Times New Roman"/>
              </w:rPr>
            </w:pPr>
            <w:r>
              <w:rPr>
                <w:rFonts w:hint="eastAsia" w:eastAsia="Times New Roman"/>
              </w:rPr>
              <w:t>用户的QQ号</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MSN</w:t>
            </w:r>
          </w:p>
        </w:tc>
        <w:tc>
          <w:tcPr>
            <w:tcW w:w="1659" w:type="dxa"/>
          </w:tcPr>
          <w:p>
            <w:pPr>
              <w:rPr>
                <w:rFonts w:eastAsia="Times New Roman"/>
              </w:rPr>
            </w:pPr>
            <w:r>
              <w:rPr>
                <w:rFonts w:hint="eastAsia" w:eastAsia="Times New Roman"/>
              </w:rPr>
              <w:t>用户的MSN</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E-mail</w:t>
            </w:r>
          </w:p>
        </w:tc>
        <w:tc>
          <w:tcPr>
            <w:tcW w:w="1659" w:type="dxa"/>
          </w:tcPr>
          <w:p>
            <w:pPr>
              <w:rPr>
                <w:rFonts w:eastAsia="Times New Roman"/>
              </w:rPr>
            </w:pPr>
            <w:r>
              <w:rPr>
                <w:rFonts w:hint="eastAsia" w:eastAsia="Times New Roman"/>
              </w:rPr>
              <w:t>用户的E-mail</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我的项目</w:t>
            </w:r>
          </w:p>
        </w:tc>
        <w:tc>
          <w:tcPr>
            <w:tcW w:w="1659" w:type="dxa"/>
          </w:tcPr>
          <w:p>
            <w:pPr>
              <w:rPr>
                <w:rFonts w:eastAsia="Times New Roman"/>
              </w:rPr>
            </w:pPr>
            <w:r>
              <w:rPr>
                <w:rFonts w:hint="eastAsia" w:eastAsia="Times New Roman"/>
              </w:rPr>
              <w:t>该用户正在进行的项目概览</w:t>
            </w:r>
          </w:p>
        </w:tc>
        <w:tc>
          <w:tcPr>
            <w:tcW w:w="1659" w:type="dxa"/>
          </w:tcPr>
          <w:p>
            <w:pPr>
              <w:rPr>
                <w:rFonts w:eastAsia="Times New Roman"/>
              </w:rPr>
            </w:pPr>
            <w:r>
              <w:rPr>
                <w:rFonts w:hint="eastAsia" w:eastAsia="Times New Roman"/>
              </w:rPr>
              <w:t>案例ID</w:t>
            </w:r>
          </w:p>
          <w:p>
            <w:pPr>
              <w:rPr>
                <w:rFonts w:eastAsia="Times New Roman"/>
              </w:rPr>
            </w:pPr>
            <w:r>
              <w:rPr>
                <w:rFonts w:hint="eastAsia" w:eastAsia="Times New Roman"/>
              </w:rPr>
              <w:t>项目ID</w:t>
            </w:r>
          </w:p>
          <w:p>
            <w:pPr>
              <w:rPr>
                <w:rFonts w:eastAsia="Times New Roman"/>
              </w:rPr>
            </w:pPr>
            <w:r>
              <w:rPr>
                <w:rFonts w:hint="eastAsia" w:eastAsia="Times New Roman"/>
              </w:rPr>
              <w:t>用户ID</w:t>
            </w:r>
          </w:p>
          <w:p>
            <w:pPr>
              <w:rPr>
                <w:rFonts w:eastAsia="Times New Roman"/>
              </w:rPr>
            </w:pPr>
            <w:r>
              <w:rPr>
                <w:rFonts w:hint="eastAsia" w:eastAsia="Times New Roman"/>
              </w:rPr>
              <w:t>+项目名称</w:t>
            </w:r>
          </w:p>
          <w:p>
            <w:pPr>
              <w:rPr>
                <w:rFonts w:eastAsia="Times New Roman"/>
              </w:rPr>
            </w:pPr>
            <w:r>
              <w:rPr>
                <w:rFonts w:hint="eastAsia" w:eastAsia="Times New Roman"/>
              </w:rPr>
              <w:t>+父案例名称</w:t>
            </w:r>
          </w:p>
          <w:p>
            <w:pPr>
              <w:rPr>
                <w:rFonts w:eastAsia="Times New Roman"/>
              </w:rPr>
            </w:pPr>
            <w:r>
              <w:rPr>
                <w:rFonts w:hint="eastAsia" w:eastAsia="Times New Roman"/>
              </w:rPr>
              <w:t>+项目状态</w:t>
            </w:r>
          </w:p>
          <w:p>
            <w:pPr>
              <w:rPr>
                <w:rFonts w:eastAsia="Times New Roman"/>
              </w:rPr>
            </w:pPr>
            <w:r>
              <w:rPr>
                <w:rFonts w:hint="eastAsia" w:eastAsia="Times New Roman"/>
              </w:rPr>
              <w:t>+正在申请人数</w:t>
            </w:r>
          </w:p>
          <w:p>
            <w:pPr>
              <w:rPr>
                <w:rFonts w:eastAsia="Times New Roman"/>
              </w:rPr>
            </w:pPr>
            <w:r>
              <w:rPr>
                <w:rFonts w:hint="eastAsia" w:eastAsia="Times New Roman"/>
              </w:rPr>
              <w:t>+现有玩家（用户名称）</w:t>
            </w:r>
          </w:p>
          <w:p>
            <w:pPr>
              <w:rPr>
                <w:rFonts w:eastAsia="Times New Roman"/>
              </w:rPr>
            </w:pPr>
            <w:r>
              <w:rPr>
                <w:rFonts w:hint="eastAsia" w:eastAsia="Times New Roman"/>
              </w:rPr>
              <w:t>+项目进度</w:t>
            </w:r>
          </w:p>
          <w:p>
            <w:pPr>
              <w:rPr>
                <w:rFonts w:eastAsia="Times New Roman"/>
              </w:rPr>
            </w:pPr>
            <w:r>
              <w:rPr>
                <w:rFonts w:hint="eastAsia" w:eastAsia="Times New Roman"/>
              </w:rPr>
              <w:t>+角色名称</w:t>
            </w:r>
          </w:p>
          <w:p>
            <w:pPr>
              <w:rPr>
                <w:rFonts w:eastAsia="Times New Roman"/>
              </w:rPr>
            </w:pPr>
            <w:r>
              <w:rPr>
                <w:rFonts w:hint="eastAsia" w:eastAsia="Times New Roman"/>
              </w:rPr>
              <w:t>+项目创建者（用户名称）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正在申请人数</w:t>
            </w:r>
          </w:p>
        </w:tc>
        <w:tc>
          <w:tcPr>
            <w:tcW w:w="1659" w:type="dxa"/>
          </w:tcPr>
          <w:p>
            <w:pPr>
              <w:rPr>
                <w:rFonts w:eastAsia="Times New Roman"/>
              </w:rPr>
            </w:pPr>
            <w:r>
              <w:rPr>
                <w:rFonts w:hint="eastAsia" w:eastAsia="Times New Roman"/>
              </w:rPr>
              <w:t>申请该项目的人数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项目进度</w:t>
            </w:r>
          </w:p>
        </w:tc>
        <w:tc>
          <w:tcPr>
            <w:tcW w:w="1659" w:type="dxa"/>
          </w:tcPr>
          <w:p>
            <w:pPr>
              <w:rPr>
                <w:rFonts w:eastAsia="Times New Roman"/>
              </w:rPr>
            </w:pPr>
            <w:r>
              <w:rPr>
                <w:rFonts w:hint="eastAsia" w:eastAsia="Times New Roman"/>
              </w:rPr>
              <w:t>该项目的项目进度</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修改密码申请</w:t>
            </w:r>
          </w:p>
        </w:tc>
        <w:tc>
          <w:tcPr>
            <w:tcW w:w="1659" w:type="dxa"/>
          </w:tcPr>
          <w:p>
            <w:pPr>
              <w:rPr>
                <w:rFonts w:eastAsia="Times New Roman"/>
              </w:rPr>
            </w:pPr>
            <w:r>
              <w:rPr>
                <w:rFonts w:hint="eastAsia" w:eastAsia="Times New Roman"/>
              </w:rPr>
              <w:t>用户申请修改密码</w:t>
            </w:r>
          </w:p>
        </w:tc>
        <w:tc>
          <w:tcPr>
            <w:tcW w:w="1659" w:type="dxa"/>
          </w:tcPr>
          <w:p>
            <w:pPr>
              <w:rPr>
                <w:rFonts w:eastAsia="Times New Roman"/>
              </w:rPr>
            </w:pPr>
            <w:r>
              <w:rPr>
                <w:rFonts w:hint="eastAsia" w:eastAsia="Times New Roman"/>
              </w:rPr>
              <w:t>账号名称</w:t>
            </w:r>
          </w:p>
          <w:p>
            <w:pPr>
              <w:rPr>
                <w:rFonts w:eastAsia="Times New Roman"/>
              </w:rPr>
            </w:pPr>
            <w:r>
              <w:rPr>
                <w:rFonts w:hint="eastAsia" w:eastAsia="Times New Roman"/>
              </w:rPr>
              <w:t>+旧密码</w:t>
            </w:r>
          </w:p>
          <w:p>
            <w:pPr>
              <w:rPr>
                <w:rFonts w:eastAsia="Times New Roman"/>
              </w:rPr>
            </w:pPr>
            <w:r>
              <w:rPr>
                <w:rFonts w:hint="eastAsia" w:eastAsia="Times New Roman"/>
              </w:rPr>
              <w:t>+新密码</w:t>
            </w:r>
          </w:p>
          <w:p>
            <w:pPr>
              <w:rPr>
                <w:rFonts w:eastAsia="Times New Roman"/>
              </w:rPr>
            </w:pPr>
            <w:r>
              <w:rPr>
                <w:rFonts w:hint="eastAsia" w:eastAsia="Times New Roman"/>
              </w:rPr>
              <w:t>+确认新密码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收信概览</w:t>
            </w:r>
          </w:p>
        </w:tc>
        <w:tc>
          <w:tcPr>
            <w:tcW w:w="1659" w:type="dxa"/>
          </w:tcPr>
          <w:p>
            <w:pPr>
              <w:rPr>
                <w:rFonts w:eastAsia="Times New Roman"/>
              </w:rPr>
            </w:pPr>
            <w:r>
              <w:rPr>
                <w:rFonts w:hint="eastAsia" w:eastAsia="Times New Roman"/>
              </w:rPr>
              <w:t>用户用于接受的邮件</w:t>
            </w:r>
          </w:p>
        </w:tc>
        <w:tc>
          <w:tcPr>
            <w:tcW w:w="1659" w:type="dxa"/>
          </w:tcPr>
          <w:p>
            <w:pPr>
              <w:rPr>
                <w:rFonts w:eastAsia="Times New Roman"/>
              </w:rPr>
            </w:pPr>
            <w:r>
              <w:rPr>
                <w:rFonts w:hint="eastAsia" w:eastAsia="Times New Roman"/>
              </w:rPr>
              <w:t>邮件ID</w:t>
            </w:r>
          </w:p>
          <w:p>
            <w:pPr>
              <w:rPr>
                <w:rFonts w:eastAsia="Times New Roman"/>
              </w:rPr>
            </w:pPr>
            <w:r>
              <w:rPr>
                <w:rFonts w:hint="eastAsia" w:eastAsia="Times New Roman"/>
              </w:rPr>
              <w:t>+类型</w:t>
            </w:r>
          </w:p>
          <w:p>
            <w:pPr>
              <w:rPr>
                <w:rFonts w:eastAsia="Times New Roman"/>
              </w:rPr>
            </w:pPr>
            <w:r>
              <w:rPr>
                <w:rFonts w:hint="eastAsia" w:eastAsia="Times New Roman"/>
              </w:rPr>
              <w:t>+标题</w:t>
            </w:r>
          </w:p>
          <w:p>
            <w:pPr>
              <w:rPr>
                <w:rFonts w:eastAsia="Times New Roman"/>
              </w:rPr>
            </w:pPr>
            <w:r>
              <w:rPr>
                <w:rFonts w:hint="eastAsia" w:eastAsia="Times New Roman"/>
              </w:rPr>
              <w:t>+发件人</w:t>
            </w:r>
          </w:p>
          <w:p>
            <w:pPr>
              <w:rPr>
                <w:rFonts w:eastAsia="Times New Roman"/>
              </w:rPr>
            </w:pPr>
            <w:r>
              <w:rPr>
                <w:rFonts w:hint="eastAsia" w:eastAsia="Times New Roman"/>
              </w:rPr>
              <w:t>+发送时间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邮件ID</w:t>
            </w:r>
          </w:p>
        </w:tc>
        <w:tc>
          <w:tcPr>
            <w:tcW w:w="1659" w:type="dxa"/>
          </w:tcPr>
          <w:p>
            <w:pPr>
              <w:rPr>
                <w:rFonts w:eastAsia="Times New Roman"/>
              </w:rPr>
            </w:pPr>
            <w:r>
              <w:rPr>
                <w:rFonts w:hint="eastAsia" w:eastAsia="Times New Roman"/>
              </w:rPr>
              <w:t>唯一地标识邮件的关键域</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r>
              <w:rPr>
                <w:rFonts w:hint="eastAsia" w:eastAsia="Times New Roman"/>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状态类型</w:t>
            </w:r>
          </w:p>
        </w:tc>
        <w:tc>
          <w:tcPr>
            <w:tcW w:w="1659" w:type="dxa"/>
          </w:tcPr>
          <w:p>
            <w:pPr>
              <w:rPr>
                <w:rFonts w:eastAsia="Times New Roman"/>
              </w:rPr>
            </w:pPr>
            <w:r>
              <w:rPr>
                <w:rFonts w:hint="eastAsia" w:eastAsia="Times New Roman"/>
              </w:rPr>
              <w:t>邮件状态</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已读</w:t>
            </w:r>
          </w:p>
          <w:p>
            <w:pPr>
              <w:rPr>
                <w:rFonts w:eastAsia="Times New Roman"/>
              </w:rPr>
            </w:pPr>
            <w:r>
              <w:rPr>
                <w:rFonts w:hint="eastAsia" w:eastAsia="Times New Roman"/>
              </w:rPr>
              <w:t>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邮件标题</w:t>
            </w:r>
          </w:p>
        </w:tc>
        <w:tc>
          <w:tcPr>
            <w:tcW w:w="1659" w:type="dxa"/>
          </w:tcPr>
          <w:p>
            <w:pPr>
              <w:rPr>
                <w:rFonts w:eastAsia="Times New Roman"/>
              </w:rPr>
            </w:pPr>
            <w:r>
              <w:rPr>
                <w:rFonts w:hint="eastAsia" w:eastAsia="Times New Roman"/>
              </w:rPr>
              <w:t>邮件标题</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发送时间</w:t>
            </w:r>
          </w:p>
        </w:tc>
        <w:tc>
          <w:tcPr>
            <w:tcW w:w="1659" w:type="dxa"/>
          </w:tcPr>
          <w:p>
            <w:pPr>
              <w:rPr>
                <w:rFonts w:eastAsia="Times New Roman"/>
              </w:rPr>
            </w:pPr>
            <w:r>
              <w:rPr>
                <w:rFonts w:hint="eastAsia" w:eastAsia="Times New Roman"/>
              </w:rPr>
              <w:t>发送时间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发信概览</w:t>
            </w:r>
          </w:p>
        </w:tc>
        <w:tc>
          <w:tcPr>
            <w:tcW w:w="1659" w:type="dxa"/>
          </w:tcPr>
          <w:p>
            <w:pPr>
              <w:rPr>
                <w:rFonts w:eastAsia="Times New Roman"/>
              </w:rPr>
            </w:pPr>
            <w:r>
              <w:rPr>
                <w:rFonts w:hint="eastAsia" w:eastAsia="Times New Roman"/>
              </w:rPr>
              <w:t>用户用于发送的邮件</w:t>
            </w:r>
          </w:p>
        </w:tc>
        <w:tc>
          <w:tcPr>
            <w:tcW w:w="1659" w:type="dxa"/>
          </w:tcPr>
          <w:p>
            <w:pPr>
              <w:rPr>
                <w:rFonts w:eastAsia="Times New Roman"/>
              </w:rPr>
            </w:pPr>
            <w:r>
              <w:rPr>
                <w:rFonts w:hint="eastAsia" w:eastAsia="Times New Roman"/>
              </w:rPr>
              <w:t>类型</w:t>
            </w:r>
          </w:p>
          <w:p>
            <w:pPr>
              <w:rPr>
                <w:rFonts w:eastAsia="Times New Roman"/>
              </w:rPr>
            </w:pPr>
            <w:r>
              <w:rPr>
                <w:rFonts w:hint="eastAsia" w:eastAsia="Times New Roman"/>
              </w:rPr>
              <w:t>+标题</w:t>
            </w:r>
          </w:p>
          <w:p>
            <w:pPr>
              <w:rPr>
                <w:rFonts w:eastAsia="Times New Roman"/>
              </w:rPr>
            </w:pPr>
            <w:r>
              <w:rPr>
                <w:rFonts w:hint="eastAsia" w:eastAsia="Times New Roman"/>
              </w:rPr>
              <w:t>+收件人</w:t>
            </w:r>
          </w:p>
          <w:p>
            <w:pPr>
              <w:rPr>
                <w:rFonts w:eastAsia="Times New Roman"/>
              </w:rPr>
            </w:pPr>
            <w:r>
              <w:rPr>
                <w:rFonts w:hint="eastAsia" w:eastAsia="Times New Roman"/>
              </w:rPr>
              <w:t>+发送时间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w:t>
            </w:r>
          </w:p>
        </w:tc>
        <w:tc>
          <w:tcPr>
            <w:tcW w:w="1659" w:type="dxa"/>
          </w:tcPr>
          <w:p>
            <w:pPr>
              <w:rPr>
                <w:rFonts w:eastAsia="Times New Roman"/>
              </w:rPr>
            </w:pPr>
            <w:r>
              <w:rPr>
                <w:rFonts w:hint="eastAsia" w:eastAsia="Times New Roman"/>
              </w:rPr>
              <w:t>用户用于发送的邮件申请</w:t>
            </w:r>
          </w:p>
        </w:tc>
        <w:tc>
          <w:tcPr>
            <w:tcW w:w="1659" w:type="dxa"/>
          </w:tcPr>
          <w:p>
            <w:pPr>
              <w:rPr>
                <w:rFonts w:eastAsia="Times New Roman"/>
              </w:rPr>
            </w:pPr>
            <w:r>
              <w:rPr>
                <w:rFonts w:hint="eastAsia" w:eastAsia="Times New Roman"/>
              </w:rPr>
              <w:t>收件人</w:t>
            </w:r>
          </w:p>
          <w:p>
            <w:pPr>
              <w:rPr>
                <w:rFonts w:eastAsia="Times New Roman"/>
              </w:rPr>
            </w:pPr>
            <w:r>
              <w:rPr>
                <w:rFonts w:hint="eastAsia" w:eastAsia="Times New Roman"/>
              </w:rPr>
              <w:t>+标题</w:t>
            </w:r>
          </w:p>
          <w:p>
            <w:pPr>
              <w:rPr>
                <w:rFonts w:eastAsia="Times New Roman"/>
              </w:rPr>
            </w:pPr>
            <w:r>
              <w:rPr>
                <w:rFonts w:hint="eastAsia" w:eastAsia="Times New Roman"/>
              </w:rPr>
              <w:t>+内容</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邮件内容</w:t>
            </w:r>
          </w:p>
        </w:tc>
        <w:tc>
          <w:tcPr>
            <w:tcW w:w="1659" w:type="dxa"/>
          </w:tcPr>
          <w:p>
            <w:pPr>
              <w:rPr>
                <w:rFonts w:eastAsia="Times New Roman"/>
              </w:rPr>
            </w:pPr>
            <w:r>
              <w:rPr>
                <w:rFonts w:hint="eastAsia" w:eastAsia="Times New Roman"/>
              </w:rPr>
              <w:t>邮件内容</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历史评价</w:t>
            </w:r>
          </w:p>
        </w:tc>
        <w:tc>
          <w:tcPr>
            <w:tcW w:w="1659" w:type="dxa"/>
          </w:tcPr>
          <w:p>
            <w:pPr>
              <w:rPr>
                <w:rFonts w:eastAsia="Times New Roman"/>
              </w:rPr>
            </w:pPr>
            <w:r>
              <w:rPr>
                <w:rFonts w:hint="eastAsia" w:eastAsia="Times New Roman"/>
              </w:rPr>
              <w:t>该用户的历史评价</w:t>
            </w:r>
          </w:p>
        </w:tc>
        <w:tc>
          <w:tcPr>
            <w:tcW w:w="1659" w:type="dxa"/>
          </w:tcPr>
          <w:p>
            <w:pPr>
              <w:rPr>
                <w:rFonts w:eastAsia="Times New Roman"/>
              </w:rPr>
            </w:pPr>
            <w:r>
              <w:rPr>
                <w:rFonts w:hint="eastAsia" w:eastAsia="Times New Roman"/>
              </w:rPr>
              <w:t>参与案例统计图</w:t>
            </w:r>
          </w:p>
          <w:p>
            <w:pPr>
              <w:rPr>
                <w:rFonts w:eastAsia="Times New Roman"/>
              </w:rPr>
            </w:pPr>
            <w:r>
              <w:rPr>
                <w:rFonts w:hint="eastAsia" w:eastAsia="Times New Roman"/>
              </w:rPr>
              <w:t>+项目编号</w:t>
            </w:r>
          </w:p>
          <w:p>
            <w:pPr>
              <w:rPr>
                <w:rFonts w:eastAsia="Times New Roman"/>
              </w:rPr>
            </w:pPr>
            <w:r>
              <w:rPr>
                <w:rFonts w:hint="eastAsia" w:eastAsia="Times New Roman"/>
              </w:rPr>
              <w:t>+项目名称</w:t>
            </w:r>
          </w:p>
          <w:p>
            <w:pPr>
              <w:rPr>
                <w:rFonts w:eastAsia="Times New Roman"/>
              </w:rPr>
            </w:pPr>
            <w:r>
              <w:rPr>
                <w:rFonts w:hint="eastAsia" w:eastAsia="Times New Roman"/>
              </w:rPr>
              <w:t>+项目得分</w:t>
            </w:r>
          </w:p>
          <w:p>
            <w:pPr>
              <w:rPr>
                <w:rFonts w:eastAsia="Times New Roman"/>
              </w:rPr>
            </w:pPr>
            <w:r>
              <w:rPr>
                <w:rFonts w:hint="eastAsia" w:eastAsia="Times New Roman"/>
              </w:rPr>
              <w:t>+评价详情</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评价详情</w:t>
            </w:r>
          </w:p>
        </w:tc>
        <w:tc>
          <w:tcPr>
            <w:tcW w:w="1659" w:type="dxa"/>
          </w:tcPr>
          <w:p>
            <w:pPr>
              <w:rPr>
                <w:rFonts w:eastAsia="Times New Roman"/>
              </w:rPr>
            </w:pPr>
            <w:r>
              <w:rPr>
                <w:rFonts w:hint="eastAsia" w:eastAsia="Times New Roman"/>
              </w:rPr>
              <w:t>该用户的评价详情</w:t>
            </w:r>
          </w:p>
        </w:tc>
        <w:tc>
          <w:tcPr>
            <w:tcW w:w="1659" w:type="dxa"/>
          </w:tcPr>
          <w:p>
            <w:pPr>
              <w:rPr>
                <w:rFonts w:eastAsia="Times New Roman"/>
              </w:rPr>
            </w:pPr>
            <w:r>
              <w:rPr>
                <w:rFonts w:hint="eastAsia" w:eastAsia="Times New Roman"/>
              </w:rPr>
              <w:t>学习情况统计图</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论坛及项目管理</w:t>
            </w:r>
          </w:p>
        </w:tc>
        <w:tc>
          <w:tcPr>
            <w:tcW w:w="1659" w:type="dxa"/>
          </w:tcPr>
          <w:p>
            <w:pPr>
              <w:rPr>
                <w:rFonts w:eastAsia="Times New Roman"/>
              </w:rPr>
            </w:pPr>
            <w:r>
              <w:rPr>
                <w:rFonts w:hint="eastAsia" w:eastAsia="Times New Roman"/>
              </w:rPr>
              <w:t>该用户的论坛及项目管理</w:t>
            </w:r>
          </w:p>
        </w:tc>
        <w:tc>
          <w:tcPr>
            <w:tcW w:w="1659" w:type="dxa"/>
          </w:tcPr>
          <w:p>
            <w:pPr>
              <w:rPr>
                <w:rFonts w:eastAsia="Times New Roman"/>
              </w:rPr>
            </w:pPr>
            <w:r>
              <w:rPr>
                <w:rFonts w:hint="eastAsia" w:eastAsia="Times New Roman"/>
              </w:rPr>
              <w:t>用户ID</w:t>
            </w:r>
          </w:p>
          <w:p>
            <w:pPr>
              <w:rPr>
                <w:rFonts w:eastAsia="Times New Roman"/>
              </w:rPr>
            </w:pPr>
            <w:r>
              <w:rPr>
                <w:rFonts w:hint="eastAsia" w:eastAsia="Times New Roman"/>
              </w:rPr>
              <w:t>+用户名称</w:t>
            </w:r>
          </w:p>
          <w:p>
            <w:pPr>
              <w:rPr>
                <w:rFonts w:eastAsia="Times New Roman"/>
              </w:rPr>
            </w:pPr>
            <w:r>
              <w:rPr>
                <w:rFonts w:hint="eastAsia" w:eastAsia="Times New Roman"/>
              </w:rPr>
              <w:t>+用户标签</w:t>
            </w:r>
          </w:p>
          <w:p>
            <w:pPr>
              <w:rPr>
                <w:rFonts w:eastAsia="Times New Roman"/>
              </w:rPr>
            </w:pPr>
            <w:r>
              <w:rPr>
                <w:rFonts w:hint="eastAsia" w:eastAsia="Times New Roman"/>
              </w:rPr>
              <w:t>+在线时长</w:t>
            </w:r>
          </w:p>
          <w:p>
            <w:pPr>
              <w:rPr>
                <w:rFonts w:eastAsia="Times New Roman"/>
              </w:rPr>
            </w:pPr>
            <w:r>
              <w:rPr>
                <w:rFonts w:hint="eastAsia" w:eastAsia="Times New Roman"/>
              </w:rPr>
              <w:t>+积分</w:t>
            </w:r>
          </w:p>
          <w:p>
            <w:pPr>
              <w:rPr>
                <w:rFonts w:eastAsia="Times New Roman"/>
              </w:rPr>
            </w:pPr>
            <w:r>
              <w:rPr>
                <w:rFonts w:hint="eastAsia" w:eastAsia="Times New Roman"/>
              </w:rPr>
              <w:t>+等级</w:t>
            </w:r>
          </w:p>
          <w:p>
            <w:pPr>
              <w:rPr>
                <w:rFonts w:eastAsia="Times New Roman"/>
              </w:rPr>
            </w:pPr>
            <w:r>
              <w:rPr>
                <w:rFonts w:hint="eastAsia" w:eastAsia="Times New Roman"/>
              </w:rPr>
              <w:t>+发帖数</w:t>
            </w:r>
          </w:p>
          <w:p>
            <w:pPr>
              <w:rPr>
                <w:rFonts w:eastAsia="Times New Roman"/>
              </w:rPr>
            </w:pPr>
            <w:r>
              <w:rPr>
                <w:rFonts w:hint="eastAsia" w:eastAsia="Times New Roman"/>
              </w:rPr>
              <w:t>+回帖数</w:t>
            </w:r>
          </w:p>
          <w:p>
            <w:pPr>
              <w:rPr>
                <w:rFonts w:eastAsia="Times New Roman"/>
              </w:rPr>
            </w:pPr>
            <w:r>
              <w:rPr>
                <w:rFonts w:hint="eastAsia" w:eastAsia="Times New Roman"/>
              </w:rPr>
              <w:t>+帖子名</w:t>
            </w:r>
          </w:p>
          <w:p>
            <w:pPr>
              <w:rPr>
                <w:rFonts w:eastAsia="Times New Roman"/>
              </w:rPr>
            </w:pPr>
            <w:r>
              <w:rPr>
                <w:rFonts w:hint="eastAsia" w:eastAsia="Times New Roman"/>
              </w:rPr>
              <w:t>+回复数</w:t>
            </w:r>
          </w:p>
          <w:p>
            <w:pPr>
              <w:rPr>
                <w:rFonts w:eastAsia="Times New Roman"/>
              </w:rPr>
            </w:pPr>
            <w:r>
              <w:rPr>
                <w:rFonts w:hint="eastAsia" w:eastAsia="Times New Roman"/>
              </w:rPr>
              <w:t>+回复时间</w:t>
            </w:r>
          </w:p>
          <w:p>
            <w:pPr>
              <w:rPr>
                <w:rFonts w:eastAsia="Times New Roman"/>
              </w:rPr>
            </w:pPr>
            <w:r>
              <w:rPr>
                <w:rFonts w:hint="eastAsia" w:eastAsia="Times New Roman"/>
              </w:rPr>
              <w:t>+发表时间</w:t>
            </w:r>
          </w:p>
          <w:p>
            <w:pPr>
              <w:rPr>
                <w:rFonts w:eastAsia="Times New Roman"/>
              </w:rPr>
            </w:pPr>
            <w:r>
              <w:rPr>
                <w:rFonts w:hint="eastAsia" w:eastAsia="Times New Roman"/>
              </w:rPr>
              <w:t>+奖牌</w:t>
            </w:r>
          </w:p>
          <w:p>
            <w:pPr>
              <w:rPr>
                <w:rFonts w:eastAsia="Times New Roman"/>
              </w:rPr>
            </w:pPr>
            <w:r>
              <w:rPr>
                <w:rFonts w:hint="eastAsia" w:eastAsia="Times New Roman"/>
              </w:rPr>
              <w:t>+项目名称</w:t>
            </w:r>
          </w:p>
          <w:p>
            <w:pPr>
              <w:rPr>
                <w:rFonts w:eastAsia="Times New Roman"/>
              </w:rPr>
            </w:pPr>
            <w:r>
              <w:rPr>
                <w:rFonts w:hint="eastAsia" w:eastAsia="Times New Roman"/>
              </w:rPr>
              <w:t>+所使用案例</w:t>
            </w:r>
          </w:p>
          <w:p>
            <w:pPr>
              <w:rPr>
                <w:rFonts w:eastAsia="Times New Roman"/>
              </w:rPr>
            </w:pPr>
            <w:r>
              <w:rPr>
                <w:rFonts w:hint="eastAsia" w:eastAsia="Times New Roman"/>
              </w:rPr>
              <w:t>+扮演角色</w:t>
            </w:r>
          </w:p>
          <w:p>
            <w:pPr>
              <w:rPr>
                <w:rFonts w:eastAsia="Times New Roman"/>
              </w:rPr>
            </w:pPr>
            <w:r>
              <w:rPr>
                <w:rFonts w:hint="eastAsia" w:eastAsia="Times New Roman"/>
              </w:rPr>
              <w:t>+创建者</w:t>
            </w:r>
          </w:p>
          <w:p>
            <w:pPr>
              <w:rPr>
                <w:rFonts w:eastAsia="Times New Roman"/>
              </w:rPr>
            </w:pPr>
            <w:r>
              <w:rPr>
                <w:rFonts w:hint="eastAsia" w:eastAsia="Times New Roman"/>
              </w:rPr>
              <w:t>+项目创建时间</w:t>
            </w:r>
          </w:p>
          <w:p>
            <w:pPr>
              <w:rPr>
                <w:rFonts w:eastAsia="Times New Roman"/>
              </w:rPr>
            </w:pPr>
            <w:r>
              <w:rPr>
                <w:rFonts w:hint="eastAsia" w:eastAsia="Times New Roman"/>
              </w:rPr>
              <w:t>+项目进度</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用户标签</w:t>
            </w:r>
          </w:p>
        </w:tc>
        <w:tc>
          <w:tcPr>
            <w:tcW w:w="1659" w:type="dxa"/>
          </w:tcPr>
          <w:p>
            <w:pPr>
              <w:rPr>
                <w:rFonts w:eastAsia="Times New Roman"/>
              </w:rPr>
            </w:pPr>
            <w:r>
              <w:rPr>
                <w:rFonts w:hint="eastAsia" w:eastAsia="Times New Roman"/>
              </w:rPr>
              <w:t>用户标签</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在线时长</w:t>
            </w:r>
          </w:p>
        </w:tc>
        <w:tc>
          <w:tcPr>
            <w:tcW w:w="1659" w:type="dxa"/>
          </w:tcPr>
          <w:p>
            <w:pPr>
              <w:rPr>
                <w:rFonts w:eastAsia="Times New Roman"/>
              </w:rPr>
            </w:pPr>
            <w:r>
              <w:rPr>
                <w:rFonts w:hint="eastAsia" w:eastAsia="Times New Roman"/>
              </w:rPr>
              <w:t>用户的在线时长</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积分</w:t>
            </w:r>
          </w:p>
        </w:tc>
        <w:tc>
          <w:tcPr>
            <w:tcW w:w="1659" w:type="dxa"/>
          </w:tcPr>
          <w:p>
            <w:pPr>
              <w:rPr>
                <w:rFonts w:eastAsia="Times New Roman"/>
              </w:rPr>
            </w:pPr>
            <w:r>
              <w:rPr>
                <w:rFonts w:hint="eastAsia" w:eastAsia="Times New Roman"/>
              </w:rPr>
              <w:t>用户积分</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等级</w:t>
            </w:r>
          </w:p>
        </w:tc>
        <w:tc>
          <w:tcPr>
            <w:tcW w:w="1659" w:type="dxa"/>
          </w:tcPr>
          <w:p>
            <w:pPr>
              <w:rPr>
                <w:rFonts w:eastAsia="Times New Roman"/>
              </w:rPr>
            </w:pPr>
            <w:r>
              <w:rPr>
                <w:rFonts w:hint="eastAsia" w:eastAsia="Times New Roman"/>
              </w:rPr>
              <w:t>用户等级</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奖牌</w:t>
            </w:r>
          </w:p>
        </w:tc>
        <w:tc>
          <w:tcPr>
            <w:tcW w:w="1659" w:type="dxa"/>
          </w:tcPr>
          <w:p>
            <w:pPr>
              <w:rPr>
                <w:rFonts w:eastAsia="Times New Roman"/>
              </w:rPr>
            </w:pPr>
            <w:r>
              <w:rPr>
                <w:rFonts w:hint="eastAsia" w:eastAsia="Times New Roman"/>
              </w:rPr>
              <w:t>用户奖牌</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bl>
    <w:p/>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数据元素</w:t>
            </w:r>
          </w:p>
        </w:tc>
        <w:tc>
          <w:tcPr>
            <w:tcW w:w="1659" w:type="dxa"/>
          </w:tcPr>
          <w:p>
            <w:pPr>
              <w:rPr>
                <w:rFonts w:eastAsia="Times New Roman"/>
              </w:rPr>
            </w:pPr>
            <w:r>
              <w:rPr>
                <w:rFonts w:hint="eastAsia" w:eastAsia="Times New Roman"/>
              </w:rPr>
              <w:t>描述</w:t>
            </w:r>
          </w:p>
        </w:tc>
        <w:tc>
          <w:tcPr>
            <w:tcW w:w="1659" w:type="dxa"/>
          </w:tcPr>
          <w:p>
            <w:pPr>
              <w:rPr>
                <w:rFonts w:eastAsia="Times New Roman"/>
              </w:rPr>
            </w:pPr>
            <w:r>
              <w:rPr>
                <w:rFonts w:hint="eastAsia" w:eastAsia="Times New Roman"/>
              </w:rPr>
              <w:t>数据构成或者数据类型</w:t>
            </w:r>
          </w:p>
        </w:tc>
        <w:tc>
          <w:tcPr>
            <w:tcW w:w="1659" w:type="dxa"/>
          </w:tcPr>
          <w:p>
            <w:pPr>
              <w:rPr>
                <w:rFonts w:eastAsia="Times New Roman"/>
              </w:rPr>
            </w:pPr>
            <w:r>
              <w:rPr>
                <w:rFonts w:hint="eastAsia" w:eastAsia="Times New Roman"/>
              </w:rPr>
              <w:t>数据长度</w:t>
            </w:r>
          </w:p>
        </w:tc>
        <w:tc>
          <w:tcPr>
            <w:tcW w:w="1660" w:type="dxa"/>
          </w:tcPr>
          <w:p>
            <w:pPr>
              <w:rPr>
                <w:rFonts w:eastAsia="Times New Roman"/>
              </w:rPr>
            </w:pPr>
            <w:r>
              <w:rPr>
                <w:rFonts w:hint="eastAsia" w:eastAsia="Times New Roma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现拥有的案例的概览</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+已有项目数</w:t>
            </w:r>
          </w:p>
          <w:p>
            <w:pPr>
              <w:rPr>
                <w:rFonts w:eastAsia="Times New Roman"/>
              </w:rPr>
            </w:pPr>
            <w:r>
              <w:rPr>
                <w:rFonts w:hint="eastAsia" w:eastAsia="Times New Roman"/>
              </w:rPr>
              <w:t>+发布状态</w:t>
            </w:r>
          </w:p>
          <w:p>
            <w:pPr>
              <w:rPr>
                <w:rFonts w:eastAsia="Times New Roman"/>
              </w:rPr>
            </w:pPr>
            <w:r>
              <w:rPr>
                <w:rFonts w:hint="eastAsia" w:eastAsia="Times New Roman"/>
              </w:rPr>
              <w:t>+开始项目数</w:t>
            </w:r>
          </w:p>
          <w:p>
            <w:pPr>
              <w:rPr>
                <w:rFonts w:eastAsia="Times New Roman"/>
              </w:rPr>
            </w:pPr>
            <w:r>
              <w:rPr>
                <w:rFonts w:hint="eastAsia" w:eastAsia="Times New Roman"/>
              </w:rPr>
              <w:t>+玩家数</w:t>
            </w:r>
          </w:p>
          <w:p>
            <w:pPr>
              <w:rPr>
                <w:rFonts w:eastAsia="Times New Roman"/>
              </w:rPr>
            </w:pPr>
            <w:r>
              <w:rPr>
                <w:rFonts w:hint="eastAsia" w:eastAsia="Times New Roman"/>
              </w:rPr>
              <w:t>+完成项目数</w:t>
            </w:r>
          </w:p>
          <w:p>
            <w:pPr>
              <w:rPr>
                <w:rFonts w:eastAsia="Times New Roman"/>
              </w:rPr>
            </w:pPr>
            <w:r>
              <w:rPr>
                <w:rFonts w:hint="eastAsia" w:eastAsia="Times New Roman"/>
              </w:rPr>
              <w:t>+任务数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已有项目数</w:t>
            </w:r>
          </w:p>
        </w:tc>
        <w:tc>
          <w:tcPr>
            <w:tcW w:w="1659" w:type="dxa"/>
          </w:tcPr>
          <w:p>
            <w:pPr>
              <w:rPr>
                <w:rFonts w:eastAsia="Times New Roman"/>
              </w:rPr>
            </w:pPr>
            <w:r>
              <w:rPr>
                <w:rFonts w:hint="eastAsia" w:eastAsia="Times New Roman"/>
              </w:rPr>
              <w:t>基于案例的项目数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开始项目数</w:t>
            </w:r>
          </w:p>
        </w:tc>
        <w:tc>
          <w:tcPr>
            <w:tcW w:w="1659" w:type="dxa"/>
          </w:tcPr>
          <w:p>
            <w:pPr>
              <w:rPr>
                <w:rFonts w:eastAsia="Times New Roman"/>
              </w:rPr>
            </w:pPr>
            <w:r>
              <w:rPr>
                <w:rFonts w:hint="eastAsia" w:eastAsia="Times New Roman"/>
              </w:rPr>
              <w:t>基于案例的已开始的项目数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玩家数</w:t>
            </w:r>
          </w:p>
        </w:tc>
        <w:tc>
          <w:tcPr>
            <w:tcW w:w="1659" w:type="dxa"/>
          </w:tcPr>
          <w:p>
            <w:pPr>
              <w:rPr>
                <w:rFonts w:eastAsia="Times New Roman"/>
              </w:rPr>
            </w:pPr>
            <w:r>
              <w:rPr>
                <w:rFonts w:hint="eastAsia" w:eastAsia="Times New Roman"/>
              </w:rPr>
              <w:t>基于案例的项目的玩家数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完成项目数</w:t>
            </w:r>
          </w:p>
        </w:tc>
        <w:tc>
          <w:tcPr>
            <w:tcW w:w="1659" w:type="dxa"/>
          </w:tcPr>
          <w:p>
            <w:pPr>
              <w:rPr>
                <w:rFonts w:eastAsia="Times New Roman"/>
              </w:rPr>
            </w:pPr>
            <w:r>
              <w:rPr>
                <w:rFonts w:hint="eastAsia" w:eastAsia="Times New Roman"/>
              </w:rPr>
              <w:t>基于案例的已完成的项目数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任务数</w:t>
            </w:r>
          </w:p>
        </w:tc>
        <w:tc>
          <w:tcPr>
            <w:tcW w:w="1659" w:type="dxa"/>
          </w:tcPr>
          <w:p>
            <w:pPr>
              <w:rPr>
                <w:rFonts w:eastAsia="Times New Roman"/>
              </w:rPr>
            </w:pPr>
            <w:r>
              <w:rPr>
                <w:rFonts w:hint="eastAsia" w:eastAsia="Times New Roman"/>
              </w:rPr>
              <w:t>基于案例的项目的任务数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案例信息</w:t>
            </w:r>
          </w:p>
        </w:tc>
        <w:tc>
          <w:tcPr>
            <w:tcW w:w="1659" w:type="dxa"/>
          </w:tcPr>
          <w:p>
            <w:pPr>
              <w:rPr>
                <w:rFonts w:eastAsia="Times New Roman"/>
              </w:rPr>
            </w:pPr>
            <w:r>
              <w:rPr>
                <w:rFonts w:hint="eastAsia" w:eastAsia="Times New Roman"/>
              </w:rPr>
              <w:t>案例信息</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+案例描述</w:t>
            </w:r>
          </w:p>
          <w:p>
            <w:pPr>
              <w:rPr>
                <w:rFonts w:eastAsia="Times New Roman"/>
              </w:rPr>
            </w:pPr>
            <w:r>
              <w:rPr>
                <w:rFonts w:hint="eastAsia" w:eastAsia="Times New Roman"/>
              </w:rPr>
              <w:t>+案例类型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案例角色</w:t>
            </w:r>
          </w:p>
        </w:tc>
        <w:tc>
          <w:tcPr>
            <w:tcW w:w="1659" w:type="dxa"/>
          </w:tcPr>
          <w:p>
            <w:pPr>
              <w:rPr>
                <w:rFonts w:eastAsia="Times New Roman"/>
              </w:rPr>
            </w:pPr>
            <w:r>
              <w:rPr>
                <w:rFonts w:hint="eastAsia" w:eastAsia="Times New Roman"/>
              </w:rPr>
              <w:t>案例角色</w:t>
            </w:r>
          </w:p>
        </w:tc>
        <w:tc>
          <w:tcPr>
            <w:tcW w:w="1659" w:type="dxa"/>
          </w:tcPr>
          <w:p>
            <w:pPr>
              <w:rPr>
                <w:rFonts w:eastAsia="Times New Roman"/>
              </w:rPr>
            </w:pPr>
            <w:r>
              <w:rPr>
                <w:rFonts w:hint="eastAsia" w:eastAsia="Times New Roman"/>
              </w:rPr>
              <w:t>角色名</w:t>
            </w:r>
          </w:p>
          <w:p>
            <w:pPr>
              <w:rPr>
                <w:rFonts w:eastAsia="Times New Roman"/>
              </w:rPr>
            </w:pPr>
            <w:r>
              <w:rPr>
                <w:rFonts w:hint="eastAsia" w:eastAsia="Times New Roman"/>
              </w:rPr>
              <w:t>+角色类型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任务名</w:t>
            </w:r>
          </w:p>
          <w:p>
            <w:pPr>
              <w:rPr>
                <w:rFonts w:eastAsia="Times New Roman"/>
              </w:rPr>
            </w:pPr>
            <w:r>
              <w:rPr>
                <w:rFonts w:hint="eastAsia" w:eastAsia="Times New Roman"/>
              </w:rPr>
              <w:t>+任务描述</w:t>
            </w:r>
          </w:p>
          <w:p>
            <w:pPr>
              <w:rPr>
                <w:rFonts w:eastAsia="Times New Roman"/>
              </w:rPr>
            </w:pPr>
            <w:r>
              <w:rPr>
                <w:rFonts w:hint="eastAsia" w:eastAsia="Times New Roman"/>
              </w:rPr>
              <w:t>+里程碑</w:t>
            </w:r>
          </w:p>
          <w:p>
            <w:pPr>
              <w:rPr>
                <w:rFonts w:eastAsia="Times New Roman"/>
              </w:rPr>
            </w:pPr>
            <w:r>
              <w:rPr>
                <w:rFonts w:hint="eastAsia" w:eastAsia="Times New Roman"/>
              </w:rPr>
              <w:t>+预期工期</w:t>
            </w:r>
          </w:p>
          <w:p>
            <w:pPr>
              <w:rPr>
                <w:rFonts w:eastAsia="Times New Roman"/>
              </w:rPr>
            </w:pPr>
            <w:r>
              <w:rPr>
                <w:rFonts w:hint="eastAsia" w:eastAsia="Times New Roman"/>
              </w:rPr>
              <w:t>+前置任务</w:t>
            </w:r>
          </w:p>
          <w:p>
            <w:pPr>
              <w:rPr>
                <w:rFonts w:eastAsia="Times New Roman"/>
              </w:rPr>
            </w:pPr>
            <w:r>
              <w:rPr>
                <w:rFonts w:hint="eastAsia" w:eastAsia="Times New Roman"/>
              </w:rPr>
              <w:t>+</w:t>
            </w:r>
            <w:r>
              <w:rPr>
                <w:rFonts w:eastAsia="Times New Roman"/>
              </w:rPr>
              <w:t>WBS</w:t>
            </w:r>
          </w:p>
          <w:p>
            <w:pPr>
              <w:rPr>
                <w:rFonts w:eastAsia="Times New Roman"/>
              </w:rPr>
            </w:pPr>
            <w:r>
              <w:rPr>
                <w:rFonts w:hint="eastAsia" w:eastAsia="Times New Roman"/>
              </w:rPr>
              <w:t>+负责人</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案例模拟</w:t>
            </w:r>
          </w:p>
        </w:tc>
        <w:tc>
          <w:tcPr>
            <w:tcW w:w="1659" w:type="dxa"/>
          </w:tcPr>
          <w:p>
            <w:pPr>
              <w:rPr>
                <w:rFonts w:eastAsia="Times New Roman"/>
              </w:rPr>
            </w:pPr>
            <w:r>
              <w:rPr>
                <w:rFonts w:hint="eastAsia" w:eastAsia="Times New Roman"/>
              </w:rPr>
              <w:t>案例模拟</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+项目状态</w:t>
            </w:r>
          </w:p>
          <w:p>
            <w:pPr>
              <w:rPr>
                <w:rFonts w:eastAsia="Times New Roman"/>
              </w:rPr>
            </w:pPr>
            <w:r>
              <w:rPr>
                <w:rFonts w:hint="eastAsia" w:eastAsia="Times New Roman"/>
              </w:rPr>
              <w:t>+创建时间</w:t>
            </w:r>
          </w:p>
          <w:p>
            <w:pPr>
              <w:rPr>
                <w:rFonts w:eastAsia="Times New Roman"/>
              </w:rPr>
            </w:pPr>
            <w:r>
              <w:rPr>
                <w:rFonts w:hint="eastAsia" w:eastAsia="Times New Roman"/>
              </w:rPr>
              <w:t>+项目进度</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案例版本</w:t>
            </w:r>
          </w:p>
        </w:tc>
        <w:tc>
          <w:tcPr>
            <w:tcW w:w="1659" w:type="dxa"/>
          </w:tcPr>
          <w:p>
            <w:pPr>
              <w:rPr>
                <w:rFonts w:eastAsia="Times New Roman"/>
              </w:rPr>
            </w:pPr>
            <w:r>
              <w:rPr>
                <w:rFonts w:hint="eastAsia" w:eastAsia="Times New Roman"/>
              </w:rPr>
              <w:t>案例版本</w:t>
            </w:r>
          </w:p>
        </w:tc>
        <w:tc>
          <w:tcPr>
            <w:tcW w:w="1659" w:type="dxa"/>
          </w:tcPr>
          <w:p>
            <w:pPr>
              <w:rPr>
                <w:rFonts w:eastAsia="Times New Roman"/>
              </w:rPr>
            </w:pPr>
            <w:r>
              <w:rPr>
                <w:rFonts w:hint="eastAsia" w:eastAsia="Times New Roman"/>
              </w:rPr>
              <w:t>版本号</w:t>
            </w:r>
          </w:p>
          <w:p>
            <w:pPr>
              <w:rPr>
                <w:rFonts w:eastAsia="Times New Roman"/>
              </w:rPr>
            </w:pPr>
            <w:r>
              <w:rPr>
                <w:rFonts w:hint="eastAsia" w:eastAsia="Times New Roman"/>
              </w:rPr>
              <w:t>+版本状态</w:t>
            </w:r>
          </w:p>
          <w:p>
            <w:pPr>
              <w:rPr>
                <w:rFonts w:eastAsia="Times New Roman"/>
              </w:rPr>
            </w:pPr>
            <w:r>
              <w:rPr>
                <w:rFonts w:hint="eastAsia" w:eastAsia="Times New Roman"/>
              </w:rPr>
              <w:t>+发布时间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案例新建申请</w:t>
            </w:r>
          </w:p>
        </w:tc>
        <w:tc>
          <w:tcPr>
            <w:tcW w:w="1659" w:type="dxa"/>
          </w:tcPr>
          <w:p>
            <w:pPr>
              <w:rPr>
                <w:rFonts w:eastAsia="Times New Roman"/>
              </w:rPr>
            </w:pPr>
            <w:r>
              <w:rPr>
                <w:rFonts w:hint="eastAsia" w:eastAsia="Times New Roman"/>
              </w:rPr>
              <w:t>案例新建申请</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+案例描述</w:t>
            </w:r>
          </w:p>
          <w:p>
            <w:pPr>
              <w:rPr>
                <w:rFonts w:eastAsia="Times New Roman"/>
              </w:rPr>
            </w:pPr>
            <w:r>
              <w:rPr>
                <w:rFonts w:hint="eastAsia" w:eastAsia="Times New Roman"/>
              </w:rPr>
              <w:t>+案例类型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实例概览</w:t>
            </w:r>
          </w:p>
        </w:tc>
        <w:tc>
          <w:tcPr>
            <w:tcW w:w="1659" w:type="dxa"/>
          </w:tcPr>
          <w:p>
            <w:pPr>
              <w:rPr>
                <w:rFonts w:eastAsia="Times New Roman"/>
              </w:rPr>
            </w:pPr>
            <w:r>
              <w:rPr>
                <w:rFonts w:hint="eastAsia" w:eastAsia="Times New Roman"/>
              </w:rPr>
              <w:t>实例概览</w:t>
            </w:r>
          </w:p>
        </w:tc>
        <w:tc>
          <w:tcPr>
            <w:tcW w:w="1659" w:type="dxa"/>
          </w:tcPr>
          <w:p>
            <w:pPr>
              <w:rPr>
                <w:rFonts w:eastAsia="Times New Roman"/>
              </w:rPr>
            </w:pPr>
            <w:r>
              <w:rPr>
                <w:rFonts w:hint="eastAsia" w:eastAsia="Times New Roman"/>
              </w:rPr>
              <w:t>父案例名</w:t>
            </w:r>
          </w:p>
          <w:p>
            <w:pPr>
              <w:rPr>
                <w:rFonts w:eastAsia="Times New Roman"/>
              </w:rPr>
            </w:pPr>
            <w:r>
              <w:rPr>
                <w:rFonts w:hint="eastAsia" w:eastAsia="Times New Roman"/>
              </w:rPr>
              <w:t>+项目名称</w:t>
            </w:r>
          </w:p>
          <w:p>
            <w:pPr>
              <w:rPr>
                <w:rFonts w:eastAsia="Times New Roman"/>
              </w:rPr>
            </w:pPr>
            <w:r>
              <w:rPr>
                <w:rFonts w:hint="eastAsia" w:eastAsia="Times New Roman"/>
              </w:rPr>
              <w:t>+创建时间</w:t>
            </w:r>
          </w:p>
          <w:p>
            <w:pPr>
              <w:rPr>
                <w:rFonts w:eastAsia="Times New Roman"/>
              </w:rPr>
            </w:pPr>
            <w:r>
              <w:rPr>
                <w:rFonts w:hint="eastAsia" w:eastAsia="Times New Roman"/>
              </w:rPr>
              <w:t>+项目进度</w:t>
            </w:r>
          </w:p>
          <w:p>
            <w:pPr>
              <w:rPr>
                <w:rFonts w:eastAsia="Times New Roman"/>
              </w:rPr>
            </w:pPr>
            <w:r>
              <w:rPr>
                <w:rFonts w:hint="eastAsia" w:eastAsia="Times New Roman"/>
              </w:rPr>
              <w:t>+项目状态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案例申请概览</w:t>
            </w:r>
          </w:p>
        </w:tc>
        <w:tc>
          <w:tcPr>
            <w:tcW w:w="1659" w:type="dxa"/>
          </w:tcPr>
          <w:p>
            <w:pPr>
              <w:rPr>
                <w:rFonts w:eastAsia="Times New Roman"/>
              </w:rPr>
            </w:pPr>
            <w:r>
              <w:rPr>
                <w:rFonts w:hint="eastAsia" w:eastAsia="Times New Roman"/>
              </w:rPr>
              <w:t>案例申请概览</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+版本号</w:t>
            </w:r>
          </w:p>
          <w:p>
            <w:pPr>
              <w:rPr>
                <w:rFonts w:eastAsia="Times New Roman"/>
              </w:rPr>
            </w:pPr>
            <w:r>
              <w:rPr>
                <w:rFonts w:hint="eastAsia" w:eastAsia="Times New Roman"/>
              </w:rPr>
              <w:t>+状态</w:t>
            </w:r>
          </w:p>
          <w:p>
            <w:pPr>
              <w:rPr>
                <w:rFonts w:eastAsia="Times New Roman"/>
              </w:rPr>
            </w:pPr>
            <w:r>
              <w:rPr>
                <w:rFonts w:hint="eastAsia" w:eastAsia="Times New Roman"/>
              </w:rPr>
              <w:t>+申请时间</w:t>
            </w:r>
          </w:p>
        </w:tc>
        <w:tc>
          <w:tcPr>
            <w:tcW w:w="1659" w:type="dxa"/>
          </w:tcPr>
          <w:p>
            <w:pPr>
              <w:rPr>
                <w:rFonts w:eastAsia="Times New Roman"/>
              </w:rPr>
            </w:pPr>
          </w:p>
        </w:tc>
        <w:tc>
          <w:tcPr>
            <w:tcW w:w="1660" w:type="dxa"/>
          </w:tcPr>
          <w:p>
            <w:pPr>
              <w:rPr>
                <w:rFonts w:eastAsia="Times New Roman"/>
              </w:rPr>
            </w:pPr>
          </w:p>
        </w:tc>
      </w:tr>
    </w:tbl>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数据元素</w:t>
            </w:r>
          </w:p>
        </w:tc>
        <w:tc>
          <w:tcPr>
            <w:tcW w:w="1659" w:type="dxa"/>
          </w:tcPr>
          <w:p>
            <w:pPr>
              <w:rPr>
                <w:rFonts w:eastAsia="Times New Roman"/>
              </w:rPr>
            </w:pPr>
            <w:r>
              <w:rPr>
                <w:rFonts w:hint="eastAsia" w:eastAsia="Times New Roman"/>
              </w:rPr>
              <w:t>描述</w:t>
            </w:r>
          </w:p>
        </w:tc>
        <w:tc>
          <w:tcPr>
            <w:tcW w:w="1659" w:type="dxa"/>
          </w:tcPr>
          <w:p>
            <w:pPr>
              <w:rPr>
                <w:rFonts w:eastAsia="Times New Roman"/>
              </w:rPr>
            </w:pPr>
            <w:r>
              <w:rPr>
                <w:rFonts w:hint="eastAsia" w:eastAsia="Times New Roman"/>
              </w:rPr>
              <w:t>数据构成或者数据类型</w:t>
            </w:r>
          </w:p>
        </w:tc>
        <w:tc>
          <w:tcPr>
            <w:tcW w:w="1659" w:type="dxa"/>
          </w:tcPr>
          <w:p>
            <w:pPr>
              <w:rPr>
                <w:rFonts w:eastAsia="Times New Roman"/>
              </w:rPr>
            </w:pPr>
            <w:r>
              <w:rPr>
                <w:rFonts w:hint="eastAsia" w:eastAsia="Times New Roman"/>
              </w:rPr>
              <w:t>数据长度</w:t>
            </w:r>
          </w:p>
        </w:tc>
        <w:tc>
          <w:tcPr>
            <w:tcW w:w="1660" w:type="dxa"/>
          </w:tcPr>
          <w:p>
            <w:pPr>
              <w:rPr>
                <w:rFonts w:eastAsia="Times New Roman"/>
              </w:rPr>
            </w:pPr>
            <w:r>
              <w:rPr>
                <w:rFonts w:hint="eastAsia" w:eastAsia="Times New Roman"/>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用户概览</w:t>
            </w:r>
          </w:p>
        </w:tc>
        <w:tc>
          <w:tcPr>
            <w:tcW w:w="1659" w:type="dxa"/>
          </w:tcPr>
          <w:p>
            <w:pPr>
              <w:rPr>
                <w:rFonts w:eastAsia="Times New Roman"/>
              </w:rPr>
            </w:pPr>
            <w:r>
              <w:rPr>
                <w:rFonts w:hint="eastAsia" w:eastAsia="Times New Roman"/>
              </w:rPr>
              <w:t>用户概览</w:t>
            </w:r>
          </w:p>
        </w:tc>
        <w:tc>
          <w:tcPr>
            <w:tcW w:w="1659" w:type="dxa"/>
          </w:tcPr>
          <w:p>
            <w:pPr>
              <w:rPr>
                <w:rFonts w:eastAsia="Times New Roman"/>
              </w:rPr>
            </w:pPr>
            <w:r>
              <w:rPr>
                <w:rFonts w:hint="eastAsia" w:eastAsia="Times New Roman"/>
              </w:rPr>
              <w:t>用户数量</w:t>
            </w:r>
          </w:p>
          <w:p>
            <w:pPr>
              <w:rPr>
                <w:rFonts w:eastAsia="Times New Roman"/>
              </w:rPr>
            </w:pPr>
            <w:r>
              <w:rPr>
                <w:rFonts w:hint="eastAsia" w:eastAsia="Times New Roman"/>
              </w:rPr>
              <w:t>+冻结用户数</w:t>
            </w:r>
          </w:p>
          <w:p>
            <w:pPr>
              <w:rPr>
                <w:rFonts w:eastAsia="Times New Roman"/>
              </w:rPr>
            </w:pPr>
            <w:r>
              <w:rPr>
                <w:rFonts w:hint="eastAsia" w:eastAsia="Times New Roman"/>
              </w:rPr>
              <w:t>+活跃用户数</w:t>
            </w:r>
          </w:p>
          <w:p>
            <w:pPr>
              <w:rPr>
                <w:rFonts w:eastAsia="Times New Roman"/>
              </w:rPr>
            </w:pPr>
            <w:r>
              <w:rPr>
                <w:rFonts w:hint="eastAsia" w:eastAsia="Times New Roman"/>
              </w:rPr>
              <w:t>+最近15天注册用户数</w:t>
            </w:r>
          </w:p>
          <w:p>
            <w:pPr>
              <w:rPr>
                <w:rFonts w:eastAsia="Times New Roman"/>
              </w:rPr>
            </w:pPr>
            <w:r>
              <w:rPr>
                <w:rFonts w:hint="eastAsia" w:eastAsia="Times New Roman"/>
              </w:rPr>
              <w:t>+指导者数量</w:t>
            </w:r>
          </w:p>
          <w:p>
            <w:pPr>
              <w:rPr>
                <w:rFonts w:eastAsia="Times New Roman"/>
              </w:rPr>
            </w:pPr>
            <w:r>
              <w:rPr>
                <w:rFonts w:hint="eastAsia" w:eastAsia="Times New Roman"/>
              </w:rPr>
              <w:t>+用例拥有者数量</w:t>
            </w:r>
          </w:p>
          <w:p>
            <w:pPr>
              <w:rPr>
                <w:rFonts w:eastAsia="Times New Roman"/>
              </w:rPr>
            </w:pPr>
            <w:r>
              <w:rPr>
                <w:rFonts w:hint="eastAsia" w:eastAsia="Times New Roman"/>
              </w:rPr>
              <w:t>+学生数量</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冻结用户数</w:t>
            </w:r>
          </w:p>
        </w:tc>
        <w:tc>
          <w:tcPr>
            <w:tcW w:w="1659" w:type="dxa"/>
          </w:tcPr>
          <w:p>
            <w:pPr>
              <w:rPr>
                <w:rFonts w:eastAsia="Times New Roman"/>
              </w:rPr>
            </w:pPr>
            <w:r>
              <w:rPr>
                <w:rFonts w:hint="eastAsia" w:eastAsia="Times New Roman"/>
              </w:rPr>
              <w:t>冻结用户数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活跃用户数</w:t>
            </w:r>
          </w:p>
        </w:tc>
        <w:tc>
          <w:tcPr>
            <w:tcW w:w="1659" w:type="dxa"/>
          </w:tcPr>
          <w:p>
            <w:pPr>
              <w:rPr>
                <w:rFonts w:eastAsia="Times New Roman"/>
              </w:rPr>
            </w:pPr>
            <w:r>
              <w:rPr>
                <w:rFonts w:hint="eastAsia" w:eastAsia="Times New Roman"/>
              </w:rPr>
              <w:t>活跃用户数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最近15天注册用户数</w:t>
            </w:r>
          </w:p>
        </w:tc>
        <w:tc>
          <w:tcPr>
            <w:tcW w:w="1659" w:type="dxa"/>
          </w:tcPr>
          <w:p>
            <w:pPr>
              <w:rPr>
                <w:rFonts w:eastAsia="Times New Roman"/>
              </w:rPr>
            </w:pPr>
            <w:r>
              <w:rPr>
                <w:rFonts w:hint="eastAsia" w:eastAsia="Times New Roman"/>
              </w:rPr>
              <w:t>最近15天注册用户数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指导者数量</w:t>
            </w:r>
          </w:p>
        </w:tc>
        <w:tc>
          <w:tcPr>
            <w:tcW w:w="1659" w:type="dxa"/>
          </w:tcPr>
          <w:p>
            <w:pPr>
              <w:rPr>
                <w:rFonts w:eastAsia="Times New Roman"/>
              </w:rPr>
            </w:pPr>
            <w:r>
              <w:rPr>
                <w:rFonts w:hint="eastAsia" w:eastAsia="Times New Roman"/>
              </w:rPr>
              <w:t>指导者数量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用例拥有者数量</w:t>
            </w:r>
          </w:p>
        </w:tc>
        <w:tc>
          <w:tcPr>
            <w:tcW w:w="1659" w:type="dxa"/>
          </w:tcPr>
          <w:p>
            <w:pPr>
              <w:rPr>
                <w:rFonts w:eastAsia="Times New Roman"/>
              </w:rPr>
            </w:pPr>
            <w:r>
              <w:rPr>
                <w:rFonts w:hint="eastAsia" w:eastAsia="Times New Roman"/>
              </w:rPr>
              <w:t>用例拥有者数量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学生数量</w:t>
            </w:r>
          </w:p>
        </w:tc>
        <w:tc>
          <w:tcPr>
            <w:tcW w:w="1659" w:type="dxa"/>
          </w:tcPr>
          <w:p>
            <w:pPr>
              <w:rPr>
                <w:rFonts w:eastAsia="Times New Roman"/>
              </w:rPr>
            </w:pPr>
            <w:r>
              <w:rPr>
                <w:rFonts w:hint="eastAsia" w:eastAsia="Times New Roman"/>
              </w:rPr>
              <w:t>学生数量</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案例概览</w:t>
            </w:r>
          </w:p>
        </w:tc>
        <w:tc>
          <w:tcPr>
            <w:tcW w:w="1659" w:type="dxa"/>
          </w:tcPr>
          <w:p>
            <w:pPr>
              <w:rPr>
                <w:rFonts w:eastAsia="Times New Roman"/>
              </w:rPr>
            </w:pPr>
            <w:r>
              <w:rPr>
                <w:rFonts w:hint="eastAsia" w:eastAsia="Times New Roman"/>
              </w:rPr>
              <w:t>案例数量</w:t>
            </w:r>
          </w:p>
          <w:p>
            <w:pPr>
              <w:rPr>
                <w:rFonts w:eastAsia="Times New Roman"/>
              </w:rPr>
            </w:pPr>
            <w:r>
              <w:rPr>
                <w:rFonts w:hint="eastAsia" w:eastAsia="Times New Roman"/>
              </w:rPr>
              <w:t>+启用案例数</w:t>
            </w:r>
          </w:p>
          <w:p>
            <w:pPr>
              <w:rPr>
                <w:rFonts w:eastAsia="Times New Roman"/>
              </w:rPr>
            </w:pPr>
            <w:r>
              <w:rPr>
                <w:rFonts w:hint="eastAsia" w:eastAsia="Times New Roman"/>
              </w:rPr>
              <w:t>+案例申请数</w:t>
            </w:r>
          </w:p>
          <w:p>
            <w:pPr>
              <w:rPr>
                <w:rFonts w:eastAsia="Times New Roman"/>
              </w:rPr>
            </w:pPr>
            <w:r>
              <w:rPr>
                <w:rFonts w:hint="eastAsia" w:eastAsia="Times New Roman"/>
              </w:rPr>
              <w:t>+本月新增案例</w:t>
            </w:r>
          </w:p>
          <w:p>
            <w:pPr>
              <w:rPr>
                <w:rFonts w:eastAsia="Times New Roman"/>
              </w:rPr>
            </w:pPr>
            <w:r>
              <w:rPr>
                <w:rFonts w:hint="eastAsia" w:eastAsia="Times New Roman"/>
              </w:rPr>
              <w:t>+不同类别案例数目</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启用案例数</w:t>
            </w:r>
          </w:p>
        </w:tc>
        <w:tc>
          <w:tcPr>
            <w:tcW w:w="1659" w:type="dxa"/>
          </w:tcPr>
          <w:p>
            <w:pPr>
              <w:rPr>
                <w:rFonts w:eastAsia="Times New Roman"/>
              </w:rPr>
            </w:pPr>
            <w:r>
              <w:rPr>
                <w:rFonts w:hint="eastAsia" w:eastAsia="Times New Roman"/>
              </w:rPr>
              <w:t>启用案例数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案例申请数</w:t>
            </w:r>
          </w:p>
        </w:tc>
        <w:tc>
          <w:tcPr>
            <w:tcW w:w="1659" w:type="dxa"/>
          </w:tcPr>
          <w:p>
            <w:pPr>
              <w:rPr>
                <w:rFonts w:eastAsia="Times New Roman"/>
              </w:rPr>
            </w:pPr>
            <w:r>
              <w:rPr>
                <w:rFonts w:hint="eastAsia" w:eastAsia="Times New Roman"/>
              </w:rPr>
              <w:t>案例申请数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本月新增案例</w:t>
            </w:r>
          </w:p>
        </w:tc>
        <w:tc>
          <w:tcPr>
            <w:tcW w:w="1659" w:type="dxa"/>
          </w:tcPr>
          <w:p>
            <w:pPr>
              <w:rPr>
                <w:rFonts w:eastAsia="Times New Roman"/>
              </w:rPr>
            </w:pPr>
            <w:r>
              <w:rPr>
                <w:rFonts w:hint="eastAsia" w:eastAsia="Times New Roman"/>
              </w:rPr>
              <w:t>本月新增案例</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不同类别案例数目</w:t>
            </w:r>
          </w:p>
        </w:tc>
        <w:tc>
          <w:tcPr>
            <w:tcW w:w="1659" w:type="dxa"/>
          </w:tcPr>
          <w:p>
            <w:pPr>
              <w:rPr>
                <w:rFonts w:eastAsia="Times New Roman"/>
              </w:rPr>
            </w:pPr>
            <w:r>
              <w:rPr>
                <w:rFonts w:hint="eastAsia" w:eastAsia="Times New Roman"/>
              </w:rPr>
              <w:t>不同类别案例数目</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项目概览</w:t>
            </w:r>
          </w:p>
        </w:tc>
        <w:tc>
          <w:tcPr>
            <w:tcW w:w="1659" w:type="dxa"/>
          </w:tcPr>
          <w:p>
            <w:pPr>
              <w:rPr>
                <w:rFonts w:eastAsia="Times New Roman"/>
              </w:rPr>
            </w:pPr>
            <w:r>
              <w:rPr>
                <w:rFonts w:hint="eastAsia" w:eastAsia="Times New Roman"/>
              </w:rPr>
              <w:t>项目概览</w:t>
            </w:r>
          </w:p>
        </w:tc>
        <w:tc>
          <w:tcPr>
            <w:tcW w:w="1659" w:type="dxa"/>
          </w:tcPr>
          <w:p>
            <w:pPr>
              <w:rPr>
                <w:rFonts w:eastAsia="Times New Roman"/>
              </w:rPr>
            </w:pPr>
            <w:r>
              <w:rPr>
                <w:rFonts w:hint="eastAsia" w:eastAsia="Times New Roman"/>
              </w:rPr>
              <w:t>项目数量</w:t>
            </w:r>
          </w:p>
          <w:p>
            <w:pPr>
              <w:rPr>
                <w:rFonts w:eastAsia="Times New Roman"/>
              </w:rPr>
            </w:pPr>
            <w:r>
              <w:rPr>
                <w:rFonts w:hint="eastAsia" w:eastAsia="Times New Roman"/>
              </w:rPr>
              <w:t>+尚未开始的项目数</w:t>
            </w:r>
          </w:p>
          <w:p>
            <w:pPr>
              <w:rPr>
                <w:rFonts w:eastAsia="Times New Roman"/>
              </w:rPr>
            </w:pPr>
            <w:r>
              <w:rPr>
                <w:rFonts w:hint="eastAsia" w:eastAsia="Times New Roman"/>
              </w:rPr>
              <w:t>+最新创建的项目</w:t>
            </w:r>
          </w:p>
          <w:p>
            <w:pPr>
              <w:rPr>
                <w:rFonts w:eastAsia="Times New Roman"/>
              </w:rPr>
            </w:pPr>
            <w:r>
              <w:rPr>
                <w:rFonts w:hint="eastAsia" w:eastAsia="Times New Roman"/>
              </w:rPr>
              <w:t>+正在进行的项目数</w:t>
            </w:r>
          </w:p>
          <w:p>
            <w:pPr>
              <w:rPr>
                <w:rFonts w:eastAsia="Times New Roman"/>
              </w:rPr>
            </w:pPr>
            <w:r>
              <w:rPr>
                <w:rFonts w:hint="eastAsia" w:eastAsia="Times New Roman"/>
              </w:rPr>
              <w:t>+已完成的项目数</w:t>
            </w:r>
          </w:p>
          <w:p>
            <w:pPr>
              <w:rPr>
                <w:rFonts w:eastAsia="Times New Roman"/>
              </w:rPr>
            </w:pPr>
            <w:r>
              <w:rPr>
                <w:rFonts w:hint="eastAsia" w:eastAsia="Times New Roman"/>
              </w:rPr>
              <w:t>+已终止的项目数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尚未开始的项目数</w:t>
            </w:r>
          </w:p>
        </w:tc>
        <w:tc>
          <w:tcPr>
            <w:tcW w:w="1659" w:type="dxa"/>
          </w:tcPr>
          <w:p>
            <w:pPr>
              <w:rPr>
                <w:rFonts w:eastAsia="Times New Roman"/>
              </w:rPr>
            </w:pPr>
            <w:r>
              <w:rPr>
                <w:rFonts w:hint="eastAsia" w:eastAsia="Times New Roman"/>
              </w:rPr>
              <w:t>尚未开始的项目数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最新创建的项目</w:t>
            </w:r>
          </w:p>
          <w:p>
            <w:pPr>
              <w:rPr>
                <w:rFonts w:eastAsia="Times New Roman"/>
              </w:rPr>
            </w:pPr>
          </w:p>
        </w:tc>
        <w:tc>
          <w:tcPr>
            <w:tcW w:w="1659" w:type="dxa"/>
          </w:tcPr>
          <w:p>
            <w:pPr>
              <w:rPr>
                <w:rFonts w:eastAsia="Times New Roman"/>
              </w:rPr>
            </w:pPr>
            <w:r>
              <w:rPr>
                <w:rFonts w:hint="eastAsia" w:eastAsia="Times New Roman"/>
              </w:rPr>
              <w:t>最新创建的项目</w:t>
            </w:r>
          </w:p>
          <w:p>
            <w:pPr>
              <w:rPr>
                <w:rFonts w:eastAsia="Times New Roman"/>
              </w:rPr>
            </w:pP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正在进行的项目数</w:t>
            </w:r>
          </w:p>
        </w:tc>
        <w:tc>
          <w:tcPr>
            <w:tcW w:w="1659" w:type="dxa"/>
          </w:tcPr>
          <w:p>
            <w:pPr>
              <w:rPr>
                <w:rFonts w:eastAsia="Times New Roman"/>
              </w:rPr>
            </w:pPr>
            <w:r>
              <w:rPr>
                <w:rFonts w:hint="eastAsia" w:eastAsia="Times New Roman"/>
              </w:rPr>
              <w:t>正在进行的项目数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已完成的项目数</w:t>
            </w:r>
          </w:p>
        </w:tc>
        <w:tc>
          <w:tcPr>
            <w:tcW w:w="1659" w:type="dxa"/>
          </w:tcPr>
          <w:p>
            <w:pPr>
              <w:rPr>
                <w:rFonts w:eastAsia="Times New Roman"/>
              </w:rPr>
            </w:pPr>
            <w:r>
              <w:rPr>
                <w:rFonts w:hint="eastAsia" w:eastAsia="Times New Roman"/>
              </w:rPr>
              <w:t>已完成的项目数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已终止的项目数</w:t>
            </w:r>
          </w:p>
        </w:tc>
        <w:tc>
          <w:tcPr>
            <w:tcW w:w="1659" w:type="dxa"/>
          </w:tcPr>
          <w:p>
            <w:pPr>
              <w:rPr>
                <w:rFonts w:eastAsia="Times New Roman"/>
              </w:rPr>
            </w:pPr>
            <w:r>
              <w:rPr>
                <w:rFonts w:hint="eastAsia" w:eastAsia="Times New Roman"/>
              </w:rPr>
              <w:t>已终止的项目数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用户总数</w:t>
            </w:r>
          </w:p>
        </w:tc>
        <w:tc>
          <w:tcPr>
            <w:tcW w:w="1659" w:type="dxa"/>
          </w:tcPr>
          <w:p>
            <w:pPr>
              <w:rPr>
                <w:rFonts w:eastAsia="Times New Roman"/>
              </w:rPr>
            </w:pPr>
            <w:r>
              <w:rPr>
                <w:rFonts w:hint="eastAsia" w:eastAsia="Times New Roman"/>
              </w:rPr>
              <w:t>用户总数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案例总数</w:t>
            </w:r>
          </w:p>
        </w:tc>
        <w:tc>
          <w:tcPr>
            <w:tcW w:w="1659" w:type="dxa"/>
          </w:tcPr>
          <w:p>
            <w:pPr>
              <w:rPr>
                <w:rFonts w:eastAsia="Times New Roman"/>
              </w:rPr>
            </w:pPr>
            <w:r>
              <w:rPr>
                <w:rFonts w:hint="eastAsia" w:eastAsia="Times New Roman"/>
              </w:rPr>
              <w:t>案例总数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项目总数</w:t>
            </w:r>
          </w:p>
        </w:tc>
        <w:tc>
          <w:tcPr>
            <w:tcW w:w="1659" w:type="dxa"/>
          </w:tcPr>
          <w:p>
            <w:pPr>
              <w:rPr>
                <w:rFonts w:eastAsia="Times New Roman"/>
              </w:rPr>
            </w:pPr>
            <w:r>
              <w:rPr>
                <w:rFonts w:hint="eastAsia" w:eastAsia="Times New Roman"/>
              </w:rPr>
              <w:t>项目总数</w:t>
            </w:r>
          </w:p>
        </w:tc>
        <w:tc>
          <w:tcPr>
            <w:tcW w:w="1659" w:type="dxa"/>
          </w:tcPr>
          <w:p>
            <w:pPr>
              <w:rPr>
                <w:rFonts w:eastAsia="Times New Roman"/>
              </w:rPr>
            </w:pPr>
            <w:r>
              <w:rPr>
                <w:rFonts w:hint="eastAsia" w:eastAsia="Times New Roman"/>
              </w:rPr>
              <w:t>int</w:t>
            </w:r>
          </w:p>
        </w:tc>
        <w:tc>
          <w:tcPr>
            <w:tcW w:w="1659" w:type="dxa"/>
          </w:tcPr>
          <w:p>
            <w:pPr>
              <w:rPr>
                <w:rFonts w:eastAsia="Times New Roman"/>
              </w:rPr>
            </w:pPr>
            <w:r>
              <w:rPr>
                <w:rFonts w:hint="eastAsia" w:eastAsia="Times New Roman"/>
              </w:rPr>
              <w:t>8</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查询申请</w:t>
            </w:r>
          </w:p>
        </w:tc>
        <w:tc>
          <w:tcPr>
            <w:tcW w:w="1659" w:type="dxa"/>
          </w:tcPr>
          <w:p>
            <w:pPr>
              <w:rPr>
                <w:rFonts w:eastAsia="Times New Roman"/>
              </w:rPr>
            </w:pPr>
            <w:r>
              <w:rPr>
                <w:rFonts w:hint="eastAsia" w:eastAsia="Times New Roman"/>
              </w:rPr>
              <w:t>案例查询申请</w:t>
            </w:r>
          </w:p>
        </w:tc>
        <w:tc>
          <w:tcPr>
            <w:tcW w:w="1659" w:type="dxa"/>
          </w:tcPr>
          <w:p>
            <w:pPr>
              <w:rPr>
                <w:rFonts w:eastAsia="Times New Roman"/>
              </w:rPr>
            </w:pPr>
            <w:r>
              <w:rPr>
                <w:rFonts w:hint="eastAsia" w:eastAsia="Times New Roman"/>
              </w:rPr>
              <w:t>案例类型</w:t>
            </w:r>
          </w:p>
          <w:p>
            <w:pPr>
              <w:rPr>
                <w:rFonts w:eastAsia="Times New Roman"/>
              </w:rPr>
            </w:pPr>
            <w:r>
              <w:rPr>
                <w:rFonts w:hint="eastAsia" w:eastAsia="Times New Roman"/>
              </w:rPr>
              <w:t>+状态</w:t>
            </w:r>
          </w:p>
          <w:p>
            <w:pPr>
              <w:rPr>
                <w:rFonts w:eastAsia="Times New Roman"/>
              </w:rPr>
            </w:pPr>
            <w:r>
              <w:rPr>
                <w:rFonts w:hint="eastAsia" w:eastAsia="Times New Roman"/>
              </w:rPr>
              <w:t>+上传开始日期</w:t>
            </w:r>
          </w:p>
          <w:p>
            <w:pPr>
              <w:rPr>
                <w:rFonts w:eastAsia="Times New Roman"/>
              </w:rPr>
            </w:pPr>
            <w:r>
              <w:rPr>
                <w:rFonts w:hint="eastAsia" w:eastAsia="Times New Roman"/>
              </w:rPr>
              <w:t>+上传截止日期</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w:t>
            </w:r>
          </w:p>
        </w:tc>
        <w:tc>
          <w:tcPr>
            <w:tcW w:w="1659" w:type="dxa"/>
          </w:tcPr>
          <w:p>
            <w:pPr>
              <w:rPr>
                <w:rFonts w:eastAsia="Times New Roman"/>
              </w:rPr>
            </w:pPr>
            <w:r>
              <w:rPr>
                <w:rFonts w:hint="eastAsia" w:eastAsia="Times New Roman"/>
              </w:rPr>
              <w:t>案例</w:t>
            </w:r>
          </w:p>
        </w:tc>
        <w:tc>
          <w:tcPr>
            <w:tcW w:w="1659" w:type="dxa"/>
          </w:tcPr>
          <w:p>
            <w:pPr>
              <w:rPr>
                <w:rFonts w:eastAsia="Times New Roman"/>
              </w:rPr>
            </w:pPr>
            <w:r>
              <w:rPr>
                <w:rFonts w:hint="eastAsia" w:eastAsia="Times New Roman"/>
              </w:rPr>
              <w:t>案例名称</w:t>
            </w:r>
          </w:p>
          <w:p>
            <w:pPr>
              <w:rPr>
                <w:rFonts w:eastAsia="Times New Roman"/>
              </w:rPr>
            </w:pPr>
            <w:r>
              <w:rPr>
                <w:rFonts w:hint="eastAsia" w:eastAsia="Times New Roman"/>
              </w:rPr>
              <w:t>+用户名称</w:t>
            </w:r>
          </w:p>
          <w:p>
            <w:pPr>
              <w:rPr>
                <w:rFonts w:eastAsia="Times New Roman"/>
              </w:rPr>
            </w:pPr>
            <w:r>
              <w:rPr>
                <w:rFonts w:hint="eastAsia" w:eastAsia="Times New Roman"/>
              </w:rPr>
              <w:t>+状态</w:t>
            </w:r>
          </w:p>
          <w:p>
            <w:pPr>
              <w:rPr>
                <w:rFonts w:eastAsia="Times New Roman"/>
              </w:rPr>
            </w:pPr>
            <w:r>
              <w:rPr>
                <w:rFonts w:hint="eastAsia" w:eastAsia="Times New Roman"/>
              </w:rPr>
              <w:t>+案例类型</w:t>
            </w:r>
          </w:p>
          <w:p>
            <w:pPr>
              <w:rPr>
                <w:rFonts w:eastAsia="Times New Roman"/>
              </w:rPr>
            </w:pPr>
            <w:r>
              <w:rPr>
                <w:rFonts w:hint="eastAsia" w:eastAsia="Times New Roman"/>
              </w:rPr>
              <w:t>+上传时间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w:t>
            </w:r>
          </w:p>
        </w:tc>
        <w:tc>
          <w:tcPr>
            <w:tcW w:w="1659" w:type="dxa"/>
          </w:tcPr>
          <w:p>
            <w:pPr>
              <w:rPr>
                <w:rFonts w:eastAsia="Times New Roman"/>
              </w:rPr>
            </w:pPr>
            <w:r>
              <w:rPr>
                <w:rFonts w:hint="eastAsia" w:eastAsia="Times New Roman"/>
              </w:rPr>
              <w:t>项目</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+用户名称</w:t>
            </w:r>
          </w:p>
          <w:p>
            <w:pPr>
              <w:rPr>
                <w:rFonts w:eastAsia="Times New Roman"/>
              </w:rPr>
            </w:pPr>
            <w:r>
              <w:rPr>
                <w:rFonts w:hint="eastAsia" w:eastAsia="Times New Roman"/>
              </w:rPr>
              <w:t>+状态</w:t>
            </w:r>
          </w:p>
          <w:p>
            <w:pPr>
              <w:rPr>
                <w:rFonts w:eastAsia="Times New Roman"/>
              </w:rPr>
            </w:pPr>
            <w:r>
              <w:rPr>
                <w:rFonts w:hint="eastAsia" w:eastAsia="Times New Roman"/>
              </w:rPr>
              <w:t>+案例名称</w:t>
            </w:r>
          </w:p>
          <w:p>
            <w:pPr>
              <w:rPr>
                <w:rFonts w:eastAsia="Times New Roman"/>
              </w:rPr>
            </w:pPr>
            <w:r>
              <w:rPr>
                <w:rFonts w:hint="eastAsia" w:eastAsia="Times New Roman"/>
              </w:rPr>
              <w:t>+创建时间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帖子</w:t>
            </w:r>
          </w:p>
        </w:tc>
        <w:tc>
          <w:tcPr>
            <w:tcW w:w="1659" w:type="dxa"/>
          </w:tcPr>
          <w:p>
            <w:pPr>
              <w:rPr>
                <w:rFonts w:eastAsia="Times New Roman"/>
              </w:rPr>
            </w:pPr>
            <w:r>
              <w:rPr>
                <w:rFonts w:hint="eastAsia" w:eastAsia="Times New Roman"/>
              </w:rPr>
              <w:t>帖子</w:t>
            </w:r>
          </w:p>
        </w:tc>
        <w:tc>
          <w:tcPr>
            <w:tcW w:w="1659" w:type="dxa"/>
          </w:tcPr>
          <w:p>
            <w:pPr>
              <w:rPr>
                <w:rFonts w:eastAsia="Times New Roman"/>
              </w:rPr>
            </w:pPr>
            <w:r>
              <w:rPr>
                <w:rFonts w:hint="eastAsia" w:eastAsia="Times New Roman"/>
              </w:rPr>
              <w:t>标题</w:t>
            </w:r>
          </w:p>
          <w:p>
            <w:pPr>
              <w:rPr>
                <w:rFonts w:eastAsia="Times New Roman"/>
              </w:rPr>
            </w:pPr>
            <w:r>
              <w:rPr>
                <w:rFonts w:hint="eastAsia" w:eastAsia="Times New Roman"/>
              </w:rPr>
              <w:t>+发件人</w:t>
            </w:r>
          </w:p>
          <w:p>
            <w:pPr>
              <w:rPr>
                <w:rFonts w:eastAsia="Times New Roman"/>
              </w:rPr>
            </w:pPr>
            <w:r>
              <w:rPr>
                <w:rFonts w:hint="eastAsia" w:eastAsia="Times New Roman"/>
              </w:rPr>
              <w:t>+收件人</w:t>
            </w:r>
          </w:p>
          <w:p>
            <w:pPr>
              <w:rPr>
                <w:rFonts w:eastAsia="Times New Roman"/>
              </w:rPr>
            </w:pPr>
            <w:r>
              <w:rPr>
                <w:rFonts w:hint="eastAsia" w:eastAsia="Times New Roman"/>
              </w:rPr>
              <w:t>+发信时间</w:t>
            </w:r>
          </w:p>
          <w:p>
            <w:pPr>
              <w:rPr>
                <w:rFonts w:eastAsia="Times New Roman"/>
              </w:rPr>
            </w:pPr>
            <w:r>
              <w:rPr>
                <w:rFonts w:hint="eastAsia" w:eastAsia="Times New Roman"/>
              </w:rPr>
              <w:t>+上传时间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逻辑角色</w:t>
            </w:r>
          </w:p>
        </w:tc>
        <w:tc>
          <w:tcPr>
            <w:tcW w:w="1659" w:type="dxa"/>
          </w:tcPr>
          <w:p>
            <w:pPr>
              <w:rPr>
                <w:rFonts w:eastAsia="Times New Roman"/>
              </w:rPr>
            </w:pPr>
            <w:r>
              <w:rPr>
                <w:rFonts w:hint="eastAsia" w:eastAsia="Times New Roman"/>
              </w:rPr>
              <w:t>逻辑角色</w:t>
            </w:r>
          </w:p>
        </w:tc>
        <w:tc>
          <w:tcPr>
            <w:tcW w:w="1659" w:type="dxa"/>
          </w:tcPr>
          <w:p>
            <w:pPr>
              <w:rPr>
                <w:rFonts w:eastAsia="Times New Roman"/>
              </w:rPr>
            </w:pPr>
            <w:r>
              <w:rPr>
                <w:rFonts w:hint="eastAsia" w:eastAsia="Times New Roman"/>
              </w:rPr>
              <w:t>案例角色</w:t>
            </w:r>
          </w:p>
          <w:p>
            <w:pPr>
              <w:rPr>
                <w:rFonts w:eastAsia="Times New Roman"/>
              </w:rPr>
            </w:pPr>
            <w:r>
              <w:rPr>
                <w:rFonts w:hint="eastAsia" w:eastAsia="Times New Roman"/>
              </w:rPr>
              <w:t>+任务数</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案例任务</w:t>
            </w:r>
          </w:p>
        </w:tc>
        <w:tc>
          <w:tcPr>
            <w:tcW w:w="1659" w:type="dxa"/>
          </w:tcPr>
          <w:p>
            <w:pPr>
              <w:rPr>
                <w:rFonts w:eastAsia="Times New Roman"/>
              </w:rPr>
            </w:pPr>
            <w:r>
              <w:rPr>
                <w:rFonts w:hint="eastAsia" w:eastAsia="Times New Roman"/>
              </w:rPr>
              <w:t>任务编号</w:t>
            </w:r>
          </w:p>
          <w:p>
            <w:pPr>
              <w:rPr>
                <w:rFonts w:eastAsia="Times New Roman"/>
              </w:rPr>
            </w:pPr>
            <w:r>
              <w:rPr>
                <w:rFonts w:hint="eastAsia" w:eastAsia="Times New Roman"/>
              </w:rPr>
              <w:t>+任务名称</w:t>
            </w:r>
          </w:p>
          <w:p>
            <w:pPr>
              <w:rPr>
                <w:rFonts w:eastAsia="Times New Roman"/>
              </w:rPr>
            </w:pPr>
            <w:r>
              <w:rPr>
                <w:rFonts w:hint="eastAsia" w:eastAsia="Times New Roman"/>
              </w:rPr>
              <w:t>+开始时间</w:t>
            </w:r>
          </w:p>
          <w:p>
            <w:pPr>
              <w:rPr>
                <w:rFonts w:eastAsia="Times New Roman"/>
              </w:rPr>
            </w:pPr>
            <w:r>
              <w:rPr>
                <w:rFonts w:hint="eastAsia" w:eastAsia="Times New Roman"/>
              </w:rPr>
              <w:t>+结束时间</w:t>
            </w:r>
          </w:p>
          <w:p>
            <w:pPr>
              <w:rPr>
                <w:rFonts w:eastAsia="Times New Roman"/>
              </w:rPr>
            </w:pPr>
            <w:r>
              <w:rPr>
                <w:rFonts w:hint="eastAsia" w:eastAsia="Times New Roman"/>
              </w:rPr>
              <w:t>+预计时间</w:t>
            </w:r>
          </w:p>
          <w:p>
            <w:pPr>
              <w:rPr>
                <w:rFonts w:eastAsia="Times New Roman"/>
              </w:rPr>
            </w:pPr>
            <w:r>
              <w:rPr>
                <w:rFonts w:hint="eastAsia" w:eastAsia="Times New Roman"/>
              </w:rPr>
              <w:t>+前置任务</w:t>
            </w:r>
          </w:p>
          <w:p>
            <w:pPr>
              <w:rPr>
                <w:rFonts w:eastAsia="Times New Roman"/>
              </w:rPr>
            </w:pPr>
            <w:r>
              <w:rPr>
                <w:rFonts w:hint="eastAsia" w:eastAsia="Times New Roman"/>
              </w:rPr>
              <w:t>+案例角色</w:t>
            </w:r>
          </w:p>
          <w:p>
            <w:pPr>
              <w:rPr>
                <w:rFonts w:eastAsia="Times New Roman"/>
              </w:rPr>
            </w:pPr>
            <w:r>
              <w:rPr>
                <w:rFonts w:hint="eastAsia" w:eastAsia="Times New Roman"/>
              </w:rPr>
              <w:t>+里程碑</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项目基本信息</w:t>
            </w:r>
          </w:p>
        </w:tc>
        <w:tc>
          <w:tcPr>
            <w:tcW w:w="1659" w:type="dxa"/>
          </w:tcPr>
          <w:p>
            <w:pPr>
              <w:rPr>
                <w:rFonts w:eastAsia="Times New Roman"/>
              </w:rPr>
            </w:pPr>
            <w:r>
              <w:rPr>
                <w:rFonts w:hint="eastAsia" w:eastAsia="Times New Roman"/>
              </w:rPr>
              <w:t>项目基本信息</w:t>
            </w:r>
          </w:p>
        </w:tc>
        <w:tc>
          <w:tcPr>
            <w:tcW w:w="1659" w:type="dxa"/>
          </w:tcPr>
          <w:p>
            <w:pPr>
              <w:rPr>
                <w:rFonts w:eastAsia="Times New Roman"/>
              </w:rPr>
            </w:pPr>
            <w:r>
              <w:rPr>
                <w:rFonts w:hint="eastAsia" w:eastAsia="Times New Roman"/>
              </w:rPr>
              <w:t>项目名称</w:t>
            </w:r>
          </w:p>
          <w:p>
            <w:pPr>
              <w:rPr>
                <w:rFonts w:eastAsia="Times New Roman"/>
              </w:rPr>
            </w:pPr>
            <w:r>
              <w:rPr>
                <w:rFonts w:hint="eastAsia" w:eastAsia="Times New Roman"/>
              </w:rPr>
              <w:t>+创建时间</w:t>
            </w:r>
          </w:p>
          <w:p>
            <w:pPr>
              <w:rPr>
                <w:rFonts w:eastAsia="Times New Roman"/>
              </w:rPr>
            </w:pPr>
            <w:r>
              <w:rPr>
                <w:rFonts w:hint="eastAsia" w:eastAsia="Times New Roman"/>
              </w:rPr>
              <w:t>+用户名称</w:t>
            </w:r>
          </w:p>
          <w:p>
            <w:pPr>
              <w:rPr>
                <w:rFonts w:eastAsia="Times New Roman"/>
              </w:rPr>
            </w:pPr>
            <w:r>
              <w:rPr>
                <w:rFonts w:hint="eastAsia" w:eastAsia="Times New Roman"/>
              </w:rPr>
              <w:t>+文档数</w:t>
            </w:r>
          </w:p>
          <w:p>
            <w:pPr>
              <w:rPr>
                <w:rFonts w:eastAsia="Times New Roman"/>
              </w:rPr>
            </w:pPr>
            <w:r>
              <w:rPr>
                <w:rFonts w:hint="eastAsia" w:eastAsia="Times New Roman"/>
              </w:rPr>
              <w:t>+参与数</w:t>
            </w:r>
          </w:p>
          <w:p>
            <w:pPr>
              <w:rPr>
                <w:rFonts w:eastAsia="Times New Roman"/>
              </w:rPr>
            </w:pPr>
            <w:r>
              <w:rPr>
                <w:rFonts w:hint="eastAsia" w:eastAsia="Times New Roman"/>
              </w:rPr>
              <w:t>+状态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项目消息</w:t>
            </w:r>
          </w:p>
        </w:tc>
        <w:tc>
          <w:tcPr>
            <w:tcW w:w="1659" w:type="dxa"/>
          </w:tcPr>
          <w:p>
            <w:pPr>
              <w:rPr>
                <w:rFonts w:eastAsia="Times New Roman"/>
              </w:rPr>
            </w:pPr>
            <w:r>
              <w:rPr>
                <w:rFonts w:hint="eastAsia" w:eastAsia="Times New Roman"/>
              </w:rPr>
              <w:t>项目消息</w:t>
            </w:r>
          </w:p>
        </w:tc>
        <w:tc>
          <w:tcPr>
            <w:tcW w:w="1659" w:type="dxa"/>
          </w:tcPr>
          <w:p>
            <w:pPr>
              <w:rPr>
                <w:rFonts w:eastAsia="Times New Roman"/>
              </w:rPr>
            </w:pPr>
            <w:r>
              <w:rPr>
                <w:rFonts w:hint="eastAsia" w:eastAsia="Times New Roman"/>
              </w:rPr>
              <w:t>最新消息</w:t>
            </w:r>
          </w:p>
          <w:p>
            <w:pPr>
              <w:rPr>
                <w:rFonts w:eastAsia="Times New Roman"/>
              </w:rPr>
            </w:pPr>
            <w:r>
              <w:rPr>
                <w:rFonts w:hint="eastAsia" w:eastAsia="Times New Roman"/>
              </w:rPr>
              <w:t>+发送时间</w:t>
            </w:r>
          </w:p>
          <w:p>
            <w:pPr>
              <w:rPr>
                <w:rFonts w:eastAsia="Times New Roman"/>
              </w:rPr>
            </w:pPr>
            <w:r>
              <w:rPr>
                <w:rFonts w:hint="eastAsia" w:eastAsia="Times New Roman"/>
              </w:rPr>
              <w:t>+发送人</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组员信息</w:t>
            </w:r>
          </w:p>
        </w:tc>
        <w:tc>
          <w:tcPr>
            <w:tcW w:w="1659" w:type="dxa"/>
          </w:tcPr>
          <w:p>
            <w:pPr>
              <w:rPr>
                <w:rFonts w:eastAsia="Times New Roman"/>
              </w:rPr>
            </w:pPr>
            <w:r>
              <w:rPr>
                <w:rFonts w:hint="eastAsia" w:eastAsia="Times New Roman"/>
              </w:rPr>
              <w:t>组员信息</w:t>
            </w:r>
          </w:p>
        </w:tc>
        <w:tc>
          <w:tcPr>
            <w:tcW w:w="1659" w:type="dxa"/>
          </w:tcPr>
          <w:p>
            <w:pPr>
              <w:rPr>
                <w:rFonts w:eastAsia="Times New Roman"/>
              </w:rPr>
            </w:pPr>
            <w:r>
              <w:rPr>
                <w:rFonts w:hint="eastAsia" w:eastAsia="Times New Roman"/>
              </w:rPr>
              <w:t>队员信息</w:t>
            </w:r>
          </w:p>
          <w:p>
            <w:pPr>
              <w:rPr>
                <w:rFonts w:eastAsia="Times New Roman"/>
              </w:rPr>
            </w:pPr>
            <w:r>
              <w:rPr>
                <w:rFonts w:hint="eastAsia" w:eastAsia="Times New Roman"/>
              </w:rPr>
              <w:t>+职责</w:t>
            </w:r>
          </w:p>
          <w:p>
            <w:pPr>
              <w:rPr>
                <w:rFonts w:eastAsia="Times New Roman"/>
              </w:rPr>
            </w:pPr>
            <w:r>
              <w:rPr>
                <w:rFonts w:hint="eastAsia" w:eastAsia="Times New Roman"/>
              </w:rPr>
              <w:t>+状态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用户信息</w:t>
            </w:r>
          </w:p>
        </w:tc>
        <w:tc>
          <w:tcPr>
            <w:tcW w:w="1659" w:type="dxa"/>
          </w:tcPr>
          <w:p>
            <w:pPr>
              <w:rPr>
                <w:rFonts w:eastAsia="Times New Roman"/>
              </w:rPr>
            </w:pPr>
            <w:r>
              <w:rPr>
                <w:rFonts w:hint="eastAsia" w:eastAsia="Times New Roman"/>
              </w:rPr>
              <w:t>用户信息</w:t>
            </w:r>
          </w:p>
        </w:tc>
        <w:tc>
          <w:tcPr>
            <w:tcW w:w="1659" w:type="dxa"/>
          </w:tcPr>
          <w:p>
            <w:pPr>
              <w:rPr>
                <w:rFonts w:eastAsia="Times New Roman"/>
              </w:rPr>
            </w:pPr>
            <w:r>
              <w:rPr>
                <w:rFonts w:hint="eastAsia" w:eastAsia="Times New Roman"/>
              </w:rPr>
              <w:t>用户编号</w:t>
            </w:r>
          </w:p>
          <w:p>
            <w:pPr>
              <w:rPr>
                <w:rFonts w:eastAsia="Times New Roman"/>
              </w:rPr>
            </w:pPr>
            <w:r>
              <w:rPr>
                <w:rFonts w:hint="eastAsia" w:eastAsia="Times New Roman"/>
              </w:rPr>
              <w:t>+用户名称</w:t>
            </w:r>
          </w:p>
          <w:p>
            <w:pPr>
              <w:rPr>
                <w:rFonts w:eastAsia="Times New Roman"/>
              </w:rPr>
            </w:pPr>
            <w:r>
              <w:rPr>
                <w:rFonts w:hint="eastAsia" w:eastAsia="Times New Roman"/>
              </w:rPr>
              <w:t>+用户邮箱</w:t>
            </w:r>
          </w:p>
          <w:p>
            <w:pPr>
              <w:rPr>
                <w:rFonts w:eastAsia="Times New Roman"/>
              </w:rPr>
            </w:pPr>
            <w:r>
              <w:rPr>
                <w:rFonts w:hint="eastAsia" w:eastAsia="Times New Roman"/>
              </w:rPr>
              <w:t>+注册时间</w:t>
            </w:r>
          </w:p>
          <w:p>
            <w:pPr>
              <w:rPr>
                <w:rFonts w:eastAsia="Times New Roman"/>
              </w:rPr>
            </w:pPr>
            <w:r>
              <w:rPr>
                <w:rFonts w:hint="eastAsia" w:eastAsia="Times New Roman"/>
              </w:rPr>
              <w:t>+用户类型</w:t>
            </w:r>
          </w:p>
          <w:p>
            <w:pPr>
              <w:rPr>
                <w:rFonts w:eastAsia="Times New Roman"/>
              </w:rPr>
            </w:pPr>
            <w:r>
              <w:rPr>
                <w:rFonts w:hint="eastAsia" w:eastAsia="Times New Roman"/>
              </w:rPr>
              <w:t>+用户状态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bookmarkStart w:id="1578" w:name="_Hlk533253192"/>
            <w:r>
              <w:rPr>
                <w:rFonts w:hint="eastAsia" w:eastAsia="Times New Roman"/>
              </w:rPr>
              <w:t>用户查询查询申请</w:t>
            </w:r>
          </w:p>
        </w:tc>
        <w:tc>
          <w:tcPr>
            <w:tcW w:w="1659" w:type="dxa"/>
          </w:tcPr>
          <w:p>
            <w:pPr>
              <w:rPr>
                <w:rFonts w:eastAsia="Times New Roman"/>
              </w:rPr>
            </w:pPr>
            <w:r>
              <w:rPr>
                <w:rFonts w:hint="eastAsia" w:eastAsia="Times New Roman"/>
              </w:rPr>
              <w:t>用户查询申请</w:t>
            </w:r>
          </w:p>
        </w:tc>
        <w:tc>
          <w:tcPr>
            <w:tcW w:w="1659" w:type="dxa"/>
          </w:tcPr>
          <w:p>
            <w:pPr>
              <w:rPr>
                <w:rFonts w:eastAsia="Times New Roman"/>
              </w:rPr>
            </w:pPr>
            <w:r>
              <w:rPr>
                <w:rFonts w:hint="eastAsia" w:eastAsia="Times New Roman"/>
              </w:rPr>
              <w:t>用户类型</w:t>
            </w:r>
          </w:p>
          <w:p>
            <w:pPr>
              <w:rPr>
                <w:rFonts w:eastAsia="Times New Roman"/>
              </w:rPr>
            </w:pPr>
            <w:r>
              <w:rPr>
                <w:rFonts w:hint="eastAsia" w:eastAsia="Times New Roman"/>
              </w:rPr>
              <w:t>+状态</w:t>
            </w:r>
          </w:p>
          <w:p>
            <w:pPr>
              <w:rPr>
                <w:rFonts w:eastAsia="Times New Roman"/>
              </w:rPr>
            </w:pPr>
            <w:r>
              <w:rPr>
                <w:rFonts w:hint="eastAsia" w:eastAsia="Times New Roman"/>
              </w:rPr>
              <w:t>+查询申请</w:t>
            </w:r>
            <w:r>
              <w:rPr>
                <w:rFonts w:eastAsia="Times New Roman"/>
              </w:rPr>
              <w:t xml:space="preserve"> </w:t>
            </w:r>
          </w:p>
          <w:p>
            <w:pPr>
              <w:rPr>
                <w:rFonts w:eastAsia="Times New Roman"/>
              </w:rPr>
            </w:pPr>
          </w:p>
        </w:tc>
        <w:tc>
          <w:tcPr>
            <w:tcW w:w="1659" w:type="dxa"/>
          </w:tcPr>
          <w:p>
            <w:pPr>
              <w:rPr>
                <w:rFonts w:eastAsia="Times New Roman"/>
              </w:rPr>
            </w:pPr>
          </w:p>
        </w:tc>
        <w:tc>
          <w:tcPr>
            <w:tcW w:w="1660" w:type="dxa"/>
          </w:tcPr>
          <w:p>
            <w:pPr>
              <w:rPr>
                <w:rFonts w:eastAsia="Times New Roman"/>
              </w:rPr>
            </w:pPr>
          </w:p>
        </w:tc>
      </w:tr>
      <w:bookmarkEnd w:id="1578"/>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新增用户申请</w:t>
            </w:r>
          </w:p>
        </w:tc>
        <w:tc>
          <w:tcPr>
            <w:tcW w:w="1659" w:type="dxa"/>
          </w:tcPr>
          <w:p>
            <w:pPr>
              <w:rPr>
                <w:rFonts w:eastAsia="Times New Roman"/>
              </w:rPr>
            </w:pPr>
            <w:r>
              <w:rPr>
                <w:rFonts w:hint="eastAsia" w:eastAsia="Times New Roman"/>
              </w:rPr>
              <w:t>新增用户申请</w:t>
            </w:r>
          </w:p>
        </w:tc>
        <w:tc>
          <w:tcPr>
            <w:tcW w:w="1659" w:type="dxa"/>
          </w:tcPr>
          <w:p>
            <w:pPr>
              <w:rPr>
                <w:rFonts w:eastAsia="Times New Roman"/>
              </w:rPr>
            </w:pPr>
            <w:r>
              <w:rPr>
                <w:rFonts w:hint="eastAsia" w:eastAsia="Times New Roman"/>
              </w:rPr>
              <w:t>用户注册</w:t>
            </w:r>
          </w:p>
          <w:p>
            <w:pPr>
              <w:rPr>
                <w:rFonts w:eastAsia="Times New Roman"/>
              </w:rPr>
            </w:pPr>
            <w:r>
              <w:rPr>
                <w:rFonts w:hint="eastAsia" w:eastAsia="Times New Roman"/>
              </w:rPr>
              <w:t>+用户类别</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用户信息修改申请</w:t>
            </w:r>
          </w:p>
        </w:tc>
        <w:tc>
          <w:tcPr>
            <w:tcW w:w="1659" w:type="dxa"/>
          </w:tcPr>
          <w:p>
            <w:pPr>
              <w:rPr>
                <w:rFonts w:eastAsia="Times New Roman"/>
              </w:rPr>
            </w:pPr>
            <w:r>
              <w:rPr>
                <w:rFonts w:hint="eastAsia" w:eastAsia="Times New Roman"/>
              </w:rPr>
              <w:t>用户信息修改申请</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+用户密码</w:t>
            </w:r>
          </w:p>
          <w:p>
            <w:pPr>
              <w:rPr>
                <w:rFonts w:eastAsia="Times New Roman"/>
              </w:rPr>
            </w:pPr>
            <w:r>
              <w:rPr>
                <w:rFonts w:hint="eastAsia" w:eastAsia="Times New Roman"/>
              </w:rPr>
              <w:t>+邮箱</w:t>
            </w:r>
          </w:p>
          <w:p>
            <w:pPr>
              <w:rPr>
                <w:rFonts w:eastAsia="Times New Roman"/>
              </w:rPr>
            </w:pPr>
            <w:r>
              <w:rPr>
                <w:rFonts w:hint="eastAsia" w:eastAsia="Times New Roman"/>
              </w:rPr>
              <w:t>+用户类别</w:t>
            </w:r>
          </w:p>
          <w:p>
            <w:pPr>
              <w:rPr>
                <w:rFonts w:eastAsia="Times New Roman"/>
              </w:rPr>
            </w:pPr>
            <w:r>
              <w:rPr>
                <w:rFonts w:hint="eastAsia" w:eastAsia="Times New Roman"/>
              </w:rPr>
              <w:t>+真实姓名</w:t>
            </w:r>
          </w:p>
          <w:p>
            <w:pPr>
              <w:rPr>
                <w:rFonts w:eastAsia="Times New Roman"/>
              </w:rPr>
            </w:pPr>
            <w:r>
              <w:rPr>
                <w:rFonts w:hint="eastAsia" w:eastAsia="Times New Roman"/>
              </w:rPr>
              <w:t>+身份证</w:t>
            </w:r>
          </w:p>
          <w:p>
            <w:pPr>
              <w:rPr>
                <w:rFonts w:eastAsia="Times New Roman"/>
              </w:rPr>
            </w:pPr>
            <w:r>
              <w:rPr>
                <w:rFonts w:hint="eastAsia" w:eastAsia="Times New Roman"/>
              </w:rPr>
              <w:t>+状态</w:t>
            </w:r>
          </w:p>
          <w:p>
            <w:pPr>
              <w:rPr>
                <w:rFonts w:eastAsia="Times New Roman"/>
              </w:rPr>
            </w:pPr>
            <w:r>
              <w:rPr>
                <w:rFonts w:hint="eastAsia" w:eastAsia="Times New Roman"/>
              </w:rPr>
              <w:t>+冻结时间</w:t>
            </w:r>
          </w:p>
          <w:p>
            <w:pPr>
              <w:rPr>
                <w:rFonts w:eastAsia="Times New Roman"/>
              </w:rPr>
            </w:pPr>
            <w:r>
              <w:rPr>
                <w:rFonts w:hint="eastAsia" w:eastAsia="Times New Roman"/>
              </w:rPr>
              <w:t>+冻结理由</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冻结时间</w:t>
            </w:r>
          </w:p>
        </w:tc>
        <w:tc>
          <w:tcPr>
            <w:tcW w:w="1659" w:type="dxa"/>
          </w:tcPr>
          <w:p>
            <w:pPr>
              <w:rPr>
                <w:rFonts w:eastAsia="Times New Roman"/>
              </w:rPr>
            </w:pPr>
            <w:r>
              <w:rPr>
                <w:rFonts w:hint="eastAsia" w:eastAsia="Times New Roman"/>
              </w:rPr>
              <w:t>冻结用户的时间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冻结理由</w:t>
            </w:r>
          </w:p>
        </w:tc>
        <w:tc>
          <w:tcPr>
            <w:tcW w:w="1659" w:type="dxa"/>
          </w:tcPr>
          <w:p>
            <w:pPr>
              <w:rPr>
                <w:rFonts w:eastAsia="Times New Roman"/>
              </w:rPr>
            </w:pPr>
            <w:r>
              <w:rPr>
                <w:rFonts w:hint="eastAsia" w:eastAsia="Times New Roman"/>
              </w:rPr>
              <w:t>冻结用户的理由</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地址申请</w:t>
            </w:r>
          </w:p>
        </w:tc>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地址申请</w:t>
            </w:r>
          </w:p>
        </w:tc>
        <w:tc>
          <w:tcPr>
            <w:tcW w:w="1659" w:type="dxa"/>
          </w:tcPr>
          <w:p>
            <w:pPr>
              <w:rPr>
                <w:rFonts w:eastAsia="Times New Roman"/>
              </w:rPr>
            </w:pPr>
            <w:r>
              <w:rPr>
                <w:rFonts w:hint="eastAsia" w:eastAsia="Times New Roman"/>
              </w:rPr>
              <w:t>I</w:t>
            </w:r>
            <w:r>
              <w:rPr>
                <w:rFonts w:eastAsia="Times New Roman"/>
              </w:rPr>
              <w:t>P</w:t>
            </w:r>
            <w:r>
              <w:rPr>
                <w:rFonts w:hint="eastAsia" w:eastAsia="Times New Roman"/>
              </w:rPr>
              <w:t>地址</w:t>
            </w:r>
          </w:p>
          <w:p>
            <w:pPr>
              <w:rPr>
                <w:rFonts w:eastAsia="Times New Roman"/>
              </w:rPr>
            </w:pPr>
            <w:r>
              <w:rPr>
                <w:rFonts w:hint="eastAsia" w:eastAsia="Times New Roman"/>
              </w:rPr>
              <w:t>+封禁时间</w:t>
            </w:r>
          </w:p>
          <w:p>
            <w:pPr>
              <w:rPr>
                <w:rFonts w:eastAsia="Times New Roman"/>
              </w:rPr>
            </w:pPr>
            <w:r>
              <w:rPr>
                <w:rFonts w:hint="eastAsia" w:eastAsia="Times New Roman"/>
              </w:rPr>
              <w:t>+封禁理由</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IP地址</w:t>
            </w:r>
          </w:p>
        </w:tc>
        <w:tc>
          <w:tcPr>
            <w:tcW w:w="1659" w:type="dxa"/>
          </w:tcPr>
          <w:p>
            <w:pPr>
              <w:rPr>
                <w:rFonts w:eastAsia="Times New Roman"/>
              </w:rPr>
            </w:pPr>
            <w:r>
              <w:rPr>
                <w:rFonts w:hint="eastAsia" w:eastAsia="Times New Roman"/>
              </w:rPr>
              <w:t>用于封禁的IP地址</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封禁时间</w:t>
            </w:r>
          </w:p>
        </w:tc>
        <w:tc>
          <w:tcPr>
            <w:tcW w:w="1659" w:type="dxa"/>
          </w:tcPr>
          <w:p>
            <w:pPr>
              <w:rPr>
                <w:rFonts w:eastAsia="Times New Roman"/>
              </w:rPr>
            </w:pPr>
            <w:r>
              <w:rPr>
                <w:rFonts w:hint="eastAsia" w:eastAsia="Times New Roman"/>
              </w:rPr>
              <w:t>封禁的时间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封禁理由</w:t>
            </w:r>
          </w:p>
        </w:tc>
        <w:tc>
          <w:tcPr>
            <w:tcW w:w="1659" w:type="dxa"/>
          </w:tcPr>
          <w:p>
            <w:pPr>
              <w:rPr>
                <w:rFonts w:eastAsia="Times New Roman"/>
              </w:rPr>
            </w:pPr>
            <w:r>
              <w:rPr>
                <w:rFonts w:hint="eastAsia" w:eastAsia="Times New Roman"/>
              </w:rPr>
              <w:t>封禁IP的理由</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概览</w:t>
            </w:r>
          </w:p>
        </w:tc>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概览</w:t>
            </w:r>
          </w:p>
        </w:tc>
        <w:tc>
          <w:tcPr>
            <w:tcW w:w="1659" w:type="dxa"/>
          </w:tcPr>
          <w:p>
            <w:pPr>
              <w:rPr>
                <w:rFonts w:eastAsia="Times New Roman"/>
              </w:rPr>
            </w:pPr>
            <w:r>
              <w:rPr>
                <w:rFonts w:hint="eastAsia" w:eastAsia="Times New Roman"/>
              </w:rPr>
              <w:t>封禁I</w:t>
            </w:r>
            <w:r>
              <w:rPr>
                <w:rFonts w:eastAsia="Times New Roman"/>
              </w:rPr>
              <w:t>P</w:t>
            </w:r>
            <w:r>
              <w:rPr>
                <w:rFonts w:hint="eastAsia" w:eastAsia="Times New Roman"/>
              </w:rPr>
              <w:t>地址申请</w:t>
            </w:r>
          </w:p>
          <w:p>
            <w:pPr>
              <w:rPr>
                <w:rFonts w:eastAsia="Times New Roman"/>
              </w:rPr>
            </w:pPr>
            <w:r>
              <w:rPr>
                <w:rFonts w:hint="eastAsia" w:eastAsia="Times New Roman"/>
              </w:rPr>
              <w:t>+解冻时间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解冻时间</w:t>
            </w:r>
          </w:p>
        </w:tc>
        <w:tc>
          <w:tcPr>
            <w:tcW w:w="1659" w:type="dxa"/>
          </w:tcPr>
          <w:p>
            <w:pPr>
              <w:rPr>
                <w:rFonts w:eastAsia="Times New Roman"/>
              </w:rPr>
            </w:pPr>
            <w:r>
              <w:rPr>
                <w:rFonts w:hint="eastAsia" w:eastAsia="Times New Roman"/>
              </w:rPr>
              <w:t>解冻的时间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查询申请</w:t>
            </w:r>
          </w:p>
        </w:tc>
        <w:tc>
          <w:tcPr>
            <w:tcW w:w="1659" w:type="dxa"/>
          </w:tcPr>
          <w:p>
            <w:pPr>
              <w:rPr>
                <w:rFonts w:eastAsia="Times New Roman"/>
              </w:rPr>
            </w:pPr>
            <w:r>
              <w:rPr>
                <w:rFonts w:hint="eastAsia" w:eastAsia="Times New Roman"/>
              </w:rPr>
              <w:t>查询申请</w:t>
            </w:r>
          </w:p>
        </w:tc>
        <w:tc>
          <w:tcPr>
            <w:tcW w:w="1659" w:type="dxa"/>
          </w:tcPr>
          <w:p>
            <w:pPr>
              <w:rPr>
                <w:rFonts w:eastAsia="Times New Roman"/>
              </w:rPr>
            </w:pPr>
            <w:r>
              <w:rPr>
                <w:rFonts w:hint="eastAsia" w:eastAsia="Times New Roman"/>
              </w:rPr>
              <w:t>开始日期</w:t>
            </w:r>
          </w:p>
          <w:p>
            <w:pPr>
              <w:rPr>
                <w:rFonts w:eastAsia="Times New Roman"/>
              </w:rPr>
            </w:pPr>
            <w:r>
              <w:rPr>
                <w:rFonts w:hint="eastAsia" w:eastAsia="Times New Roman"/>
              </w:rPr>
              <w:t>+截止日期</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开始日期</w:t>
            </w:r>
          </w:p>
        </w:tc>
        <w:tc>
          <w:tcPr>
            <w:tcW w:w="1659" w:type="dxa"/>
          </w:tcPr>
          <w:p>
            <w:pPr>
              <w:rPr>
                <w:rFonts w:eastAsia="Times New Roman"/>
              </w:rPr>
            </w:pPr>
            <w:r>
              <w:rPr>
                <w:rFonts w:hint="eastAsia" w:eastAsia="Times New Roman"/>
              </w:rPr>
              <w:t>开始日期</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截止日期</w:t>
            </w:r>
          </w:p>
        </w:tc>
        <w:tc>
          <w:tcPr>
            <w:tcW w:w="1659" w:type="dxa"/>
          </w:tcPr>
          <w:p>
            <w:pPr>
              <w:rPr>
                <w:rFonts w:eastAsia="Times New Roman"/>
              </w:rPr>
            </w:pPr>
            <w:r>
              <w:rPr>
                <w:rFonts w:hint="eastAsia" w:eastAsia="Times New Roman"/>
              </w:rPr>
              <w:t>截止日期</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封禁用户名申请</w:t>
            </w:r>
          </w:p>
        </w:tc>
        <w:tc>
          <w:tcPr>
            <w:tcW w:w="1659" w:type="dxa"/>
          </w:tcPr>
          <w:p>
            <w:pPr>
              <w:rPr>
                <w:rFonts w:eastAsia="Times New Roman"/>
              </w:rPr>
            </w:pPr>
            <w:r>
              <w:rPr>
                <w:rFonts w:hint="eastAsia" w:eastAsia="Times New Roman"/>
              </w:rPr>
              <w:t>封禁用户名申请</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+封禁时间</w:t>
            </w:r>
          </w:p>
          <w:p>
            <w:pPr>
              <w:rPr>
                <w:rFonts w:eastAsia="Times New Roman"/>
              </w:rPr>
            </w:pPr>
            <w:r>
              <w:rPr>
                <w:rFonts w:hint="eastAsia" w:eastAsia="Times New Roman"/>
              </w:rPr>
              <w:t>+封禁理由</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封禁用户名概览</w:t>
            </w:r>
          </w:p>
        </w:tc>
        <w:tc>
          <w:tcPr>
            <w:tcW w:w="1659" w:type="dxa"/>
          </w:tcPr>
          <w:p>
            <w:pPr>
              <w:rPr>
                <w:rFonts w:eastAsia="Times New Roman"/>
              </w:rPr>
            </w:pPr>
            <w:r>
              <w:rPr>
                <w:rFonts w:hint="eastAsia" w:eastAsia="Times New Roman"/>
              </w:rPr>
              <w:t>封禁用户名概览</w:t>
            </w:r>
          </w:p>
        </w:tc>
        <w:tc>
          <w:tcPr>
            <w:tcW w:w="1659" w:type="dxa"/>
          </w:tcPr>
          <w:p>
            <w:pPr>
              <w:rPr>
                <w:rFonts w:eastAsia="Times New Roman"/>
              </w:rPr>
            </w:pPr>
            <w:r>
              <w:rPr>
                <w:rFonts w:hint="eastAsia" w:eastAsia="Times New Roman"/>
              </w:rPr>
              <w:t>封禁用户名申请</w:t>
            </w:r>
          </w:p>
          <w:p>
            <w:pPr>
              <w:rPr>
                <w:rFonts w:eastAsia="Times New Roman"/>
              </w:rPr>
            </w:pPr>
            <w:r>
              <w:rPr>
                <w:rFonts w:hint="eastAsia" w:eastAsia="Times New Roman"/>
              </w:rPr>
              <w:t>+解冻时间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用户日志</w:t>
            </w:r>
          </w:p>
        </w:tc>
        <w:tc>
          <w:tcPr>
            <w:tcW w:w="1659" w:type="dxa"/>
          </w:tcPr>
          <w:p>
            <w:pPr>
              <w:rPr>
                <w:rFonts w:eastAsia="Times New Roman"/>
              </w:rPr>
            </w:pPr>
            <w:r>
              <w:rPr>
                <w:rFonts w:hint="eastAsia" w:eastAsia="Times New Roman"/>
              </w:rPr>
              <w:t>用户日志</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+I</w:t>
            </w:r>
            <w:r>
              <w:rPr>
                <w:rFonts w:eastAsia="Times New Roman"/>
              </w:rPr>
              <w:t>P</w:t>
            </w:r>
            <w:r>
              <w:rPr>
                <w:rFonts w:hint="eastAsia" w:eastAsia="Times New Roman"/>
              </w:rPr>
              <w:t>地址</w:t>
            </w:r>
          </w:p>
          <w:p>
            <w:pPr>
              <w:rPr>
                <w:rFonts w:eastAsia="Times New Roman"/>
              </w:rPr>
            </w:pPr>
            <w:r>
              <w:rPr>
                <w:rFonts w:hint="eastAsia" w:eastAsia="Times New Roman"/>
              </w:rPr>
              <w:t>+操作时间</w:t>
            </w:r>
          </w:p>
          <w:p>
            <w:pPr>
              <w:rPr>
                <w:rFonts w:eastAsia="Times New Roman"/>
              </w:rPr>
            </w:pPr>
            <w:r>
              <w:rPr>
                <w:rFonts w:hint="eastAsia" w:eastAsia="Times New Roman"/>
              </w:rPr>
              <w:t>+操作</w:t>
            </w:r>
          </w:p>
          <w:p>
            <w:pPr>
              <w:rPr>
                <w:rFonts w:eastAsia="Times New Roman"/>
              </w:rPr>
            </w:pPr>
            <w:r>
              <w:rPr>
                <w:rFonts w:hint="eastAsia" w:eastAsia="Times New Roman"/>
              </w:rPr>
              <w:t>+状态</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操作时间</w:t>
            </w:r>
          </w:p>
        </w:tc>
        <w:tc>
          <w:tcPr>
            <w:tcW w:w="1659" w:type="dxa"/>
          </w:tcPr>
          <w:p>
            <w:pPr>
              <w:rPr>
                <w:rFonts w:eastAsia="Times New Roman"/>
              </w:rPr>
            </w:pPr>
            <w:r>
              <w:rPr>
                <w:rFonts w:hint="eastAsia" w:eastAsia="Times New Roman"/>
              </w:rPr>
              <w:t>用户进行某种操作的时间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操作</w:t>
            </w:r>
          </w:p>
        </w:tc>
        <w:tc>
          <w:tcPr>
            <w:tcW w:w="1659" w:type="dxa"/>
          </w:tcPr>
          <w:p>
            <w:pPr>
              <w:rPr>
                <w:rFonts w:eastAsia="Times New Roman"/>
              </w:rPr>
            </w:pPr>
            <w:r>
              <w:rPr>
                <w:rFonts w:hint="eastAsia" w:eastAsia="Times New Roman"/>
              </w:rPr>
              <w:t>用户的操作</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用户日志查询申请</w:t>
            </w:r>
          </w:p>
        </w:tc>
        <w:tc>
          <w:tcPr>
            <w:tcW w:w="1659" w:type="dxa"/>
          </w:tcPr>
          <w:p>
            <w:pPr>
              <w:rPr>
                <w:rFonts w:eastAsia="Times New Roman"/>
              </w:rPr>
            </w:pPr>
            <w:r>
              <w:rPr>
                <w:rFonts w:hint="eastAsia" w:eastAsia="Times New Roman"/>
              </w:rPr>
              <w:t>用户日志查询申请</w:t>
            </w:r>
          </w:p>
        </w:tc>
        <w:tc>
          <w:tcPr>
            <w:tcW w:w="1659" w:type="dxa"/>
          </w:tcPr>
          <w:p>
            <w:pPr>
              <w:rPr>
                <w:rFonts w:eastAsia="Times New Roman"/>
              </w:rPr>
            </w:pPr>
            <w:r>
              <w:rPr>
                <w:rFonts w:hint="eastAsia" w:eastAsia="Times New Roman"/>
              </w:rPr>
              <w:t>状态</w:t>
            </w:r>
          </w:p>
          <w:p>
            <w:pPr>
              <w:rPr>
                <w:rFonts w:eastAsia="Times New Roman"/>
              </w:rPr>
            </w:pPr>
            <w:r>
              <w:rPr>
                <w:rFonts w:hint="eastAsia" w:eastAsia="Times New Roman"/>
              </w:rPr>
              <w:t>+查询申请</w:t>
            </w:r>
            <w:r>
              <w:rPr>
                <w:rFonts w:eastAsia="Times New Roman"/>
              </w:rPr>
              <w:t xml:space="preserve"> </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日志文档</w:t>
            </w:r>
          </w:p>
        </w:tc>
        <w:tc>
          <w:tcPr>
            <w:tcW w:w="1659" w:type="dxa"/>
          </w:tcPr>
          <w:p>
            <w:pPr>
              <w:rPr>
                <w:rFonts w:eastAsia="Times New Roman"/>
              </w:rPr>
            </w:pPr>
            <w:r>
              <w:rPr>
                <w:rFonts w:hint="eastAsia" w:eastAsia="Times New Roman"/>
              </w:rPr>
              <w:t>日志文档</w:t>
            </w:r>
          </w:p>
        </w:tc>
        <w:tc>
          <w:tcPr>
            <w:tcW w:w="1659" w:type="dxa"/>
          </w:tcPr>
          <w:p>
            <w:pPr>
              <w:rPr>
                <w:rFonts w:eastAsia="Times New Roman"/>
              </w:rPr>
            </w:pPr>
            <w:r>
              <w:rPr>
                <w:rFonts w:hint="eastAsia" w:eastAsia="Times New Roman"/>
              </w:rPr>
              <w:t>日志文档名</w:t>
            </w:r>
          </w:p>
          <w:p>
            <w:pPr>
              <w:rPr>
                <w:rFonts w:eastAsia="Times New Roman"/>
              </w:rPr>
            </w:pPr>
            <w:r>
              <w:rPr>
                <w:rFonts w:hint="eastAsia" w:eastAsia="Times New Roman"/>
              </w:rPr>
              <w:t>+文件大小</w:t>
            </w:r>
          </w:p>
          <w:p>
            <w:pPr>
              <w:rPr>
                <w:rFonts w:eastAsia="Times New Roman"/>
              </w:rPr>
            </w:pPr>
            <w:r>
              <w:rPr>
                <w:rFonts w:hint="eastAsia" w:eastAsia="Times New Roman"/>
              </w:rPr>
              <w:t>+生成时间</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文件大小</w:t>
            </w:r>
          </w:p>
        </w:tc>
        <w:tc>
          <w:tcPr>
            <w:tcW w:w="1659" w:type="dxa"/>
          </w:tcPr>
          <w:p>
            <w:pPr>
              <w:rPr>
                <w:rFonts w:eastAsia="Times New Roman"/>
              </w:rPr>
            </w:pPr>
            <w:r>
              <w:rPr>
                <w:rFonts w:hint="eastAsia" w:eastAsia="Times New Roman"/>
              </w:rPr>
              <w:t>文件大小</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生成时间</w:t>
            </w:r>
          </w:p>
        </w:tc>
        <w:tc>
          <w:tcPr>
            <w:tcW w:w="1659" w:type="dxa"/>
          </w:tcPr>
          <w:p>
            <w:pPr>
              <w:rPr>
                <w:rFonts w:eastAsia="Times New Roman"/>
              </w:rPr>
            </w:pPr>
            <w:r>
              <w:rPr>
                <w:rFonts w:hint="eastAsia" w:eastAsia="Times New Roman"/>
              </w:rPr>
              <w:t>文件的生成时间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系统错误日志</w:t>
            </w:r>
          </w:p>
        </w:tc>
        <w:tc>
          <w:tcPr>
            <w:tcW w:w="1659" w:type="dxa"/>
          </w:tcPr>
          <w:p>
            <w:pPr>
              <w:rPr>
                <w:rFonts w:eastAsia="Times New Roman"/>
              </w:rPr>
            </w:pPr>
            <w:r>
              <w:rPr>
                <w:rFonts w:hint="eastAsia" w:eastAsia="Times New Roman"/>
              </w:rPr>
              <w:t>系统错误日志</w:t>
            </w:r>
          </w:p>
        </w:tc>
        <w:tc>
          <w:tcPr>
            <w:tcW w:w="1659" w:type="dxa"/>
          </w:tcPr>
          <w:p>
            <w:pPr>
              <w:rPr>
                <w:rFonts w:eastAsia="Times New Roman"/>
              </w:rPr>
            </w:pPr>
            <w:r>
              <w:rPr>
                <w:rFonts w:hint="eastAsia" w:eastAsia="Times New Roman"/>
              </w:rPr>
              <w:t>用户名称</w:t>
            </w:r>
          </w:p>
          <w:p>
            <w:pPr>
              <w:rPr>
                <w:rFonts w:eastAsia="Times New Roman"/>
              </w:rPr>
            </w:pPr>
            <w:r>
              <w:rPr>
                <w:rFonts w:hint="eastAsia" w:eastAsia="Times New Roman"/>
              </w:rPr>
              <w:t>+</w:t>
            </w:r>
            <w:r>
              <w:rPr>
                <w:rFonts w:eastAsia="Times New Roman"/>
              </w:rPr>
              <w:t>IP</w:t>
            </w:r>
            <w:r>
              <w:rPr>
                <w:rFonts w:hint="eastAsia" w:eastAsia="Times New Roman"/>
              </w:rPr>
              <w:t>地址</w:t>
            </w:r>
          </w:p>
          <w:p>
            <w:pPr>
              <w:rPr>
                <w:rFonts w:eastAsia="Times New Roman"/>
              </w:rPr>
            </w:pPr>
            <w:r>
              <w:rPr>
                <w:rFonts w:hint="eastAsia" w:eastAsia="Times New Roman"/>
              </w:rPr>
              <w:t>+操作时间</w:t>
            </w:r>
          </w:p>
          <w:p>
            <w:pPr>
              <w:rPr>
                <w:rFonts w:eastAsia="Times New Roman"/>
              </w:rPr>
            </w:pPr>
            <w:r>
              <w:rPr>
                <w:rFonts w:hint="eastAsia" w:eastAsia="Times New Roman"/>
              </w:rPr>
              <w:t>+错误原因</w:t>
            </w:r>
          </w:p>
          <w:p>
            <w:pPr>
              <w:rPr>
                <w:rFonts w:eastAsia="Times New Roman"/>
              </w:rPr>
            </w:pPr>
            <w:r>
              <w:rPr>
                <w:rFonts w:hint="eastAsia" w:eastAsia="Times New Roman"/>
              </w:rPr>
              <w:t>+用户类型</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错误原因</w:t>
            </w:r>
          </w:p>
        </w:tc>
        <w:tc>
          <w:tcPr>
            <w:tcW w:w="1659" w:type="dxa"/>
          </w:tcPr>
          <w:p>
            <w:pPr>
              <w:rPr>
                <w:rFonts w:eastAsia="Times New Roman"/>
              </w:rPr>
            </w:pPr>
            <w:r>
              <w:rPr>
                <w:rFonts w:hint="eastAsia" w:eastAsia="Times New Roman"/>
              </w:rPr>
              <w:t>对错误的描述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数据库备份申请</w:t>
            </w:r>
          </w:p>
        </w:tc>
        <w:tc>
          <w:tcPr>
            <w:tcW w:w="1659" w:type="dxa"/>
          </w:tcPr>
          <w:p>
            <w:pPr>
              <w:rPr>
                <w:rFonts w:eastAsia="Times New Roman"/>
              </w:rPr>
            </w:pPr>
            <w:r>
              <w:rPr>
                <w:rFonts w:hint="eastAsia" w:eastAsia="Times New Roman"/>
              </w:rPr>
              <w:t>数据库备份申请</w:t>
            </w:r>
          </w:p>
        </w:tc>
        <w:tc>
          <w:tcPr>
            <w:tcW w:w="1659" w:type="dxa"/>
          </w:tcPr>
          <w:p>
            <w:pPr>
              <w:rPr>
                <w:rFonts w:eastAsia="Times New Roman"/>
              </w:rPr>
            </w:pPr>
            <w:r>
              <w:rPr>
                <w:rFonts w:hint="eastAsia" w:eastAsia="Times New Roman"/>
              </w:rPr>
              <w:t>备份类型</w:t>
            </w:r>
          </w:p>
          <w:p>
            <w:pPr>
              <w:rPr>
                <w:rFonts w:eastAsia="Times New Roman"/>
              </w:rPr>
            </w:pPr>
            <w:r>
              <w:rPr>
                <w:rFonts w:hint="eastAsia" w:eastAsia="Times New Roman"/>
              </w:rPr>
              <w:t>+文件类型</w:t>
            </w:r>
          </w:p>
          <w:p>
            <w:pPr>
              <w:rPr>
                <w:rFonts w:eastAsia="Times New Roman"/>
              </w:rPr>
            </w:pPr>
            <w:r>
              <w:rPr>
                <w:rFonts w:hint="eastAsia" w:eastAsia="Times New Roman"/>
              </w:rPr>
              <w:t>+自动备份时间间隔</w:t>
            </w:r>
          </w:p>
          <w:p>
            <w:pPr>
              <w:rPr>
                <w:rFonts w:eastAsia="Times New Roman"/>
              </w:rPr>
            </w:pPr>
            <w:r>
              <w:rPr>
                <w:rFonts w:hint="eastAsia" w:eastAsia="Times New Roman"/>
              </w:rPr>
              <w:t>+手动备份标题</w:t>
            </w:r>
          </w:p>
          <w:p>
            <w:pPr>
              <w:rPr>
                <w:rFonts w:eastAsia="Times New Roman"/>
              </w:rPr>
            </w:pPr>
            <w:r>
              <w:rPr>
                <w:rFonts w:hint="eastAsia" w:eastAsia="Times New Roman"/>
              </w:rPr>
              <w:t>+备份备注</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备份类型</w:t>
            </w:r>
          </w:p>
        </w:tc>
        <w:tc>
          <w:tcPr>
            <w:tcW w:w="1659" w:type="dxa"/>
          </w:tcPr>
          <w:p>
            <w:pPr>
              <w:rPr>
                <w:rFonts w:eastAsia="Times New Roman"/>
              </w:rPr>
            </w:pPr>
            <w:r>
              <w:rPr>
                <w:rFonts w:hint="eastAsia" w:eastAsia="Times New Roman"/>
              </w:rPr>
              <w:t>备份类型的选择</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完整</w:t>
            </w:r>
          </w:p>
          <w:p>
            <w:pPr>
              <w:rPr>
                <w:rFonts w:eastAsia="Times New Roman"/>
              </w:rPr>
            </w:pPr>
            <w:r>
              <w:rPr>
                <w:rFonts w:hint="eastAsia" w:eastAsia="Times New Roman"/>
              </w:rPr>
              <w:t>仅结构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文件类型</w:t>
            </w:r>
          </w:p>
        </w:tc>
        <w:tc>
          <w:tcPr>
            <w:tcW w:w="1659" w:type="dxa"/>
          </w:tcPr>
          <w:p>
            <w:pPr>
              <w:rPr>
                <w:rFonts w:eastAsia="Times New Roman"/>
              </w:rPr>
            </w:pPr>
            <w:r>
              <w:rPr>
                <w:rFonts w:hint="eastAsia" w:eastAsia="Times New Roman"/>
              </w:rPr>
              <w:t>文件类型选择</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.zip</w:t>
            </w:r>
          </w:p>
          <w:p>
            <w:pPr>
              <w:rPr>
                <w:rFonts w:eastAsia="Times New Roman"/>
              </w:rPr>
            </w:pPr>
            <w:r>
              <w:rPr>
                <w:rFonts w:hint="eastAsia" w:eastAsia="Times New Roman"/>
              </w:rPr>
              <w:t>.gzip</w:t>
            </w:r>
          </w:p>
          <w:p>
            <w:pPr>
              <w:rPr>
                <w:rFonts w:eastAsia="Times New Roman"/>
              </w:rPr>
            </w:pPr>
            <w:r>
              <w:rPr>
                <w:rFonts w:hint="eastAsia" w:eastAsia="Times New Roman"/>
              </w:rPr>
              <w:t>.sql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自动备份时间间隔</w:t>
            </w:r>
          </w:p>
          <w:p>
            <w:pPr>
              <w:rPr>
                <w:rFonts w:eastAsia="Times New Roman"/>
              </w:rPr>
            </w:pPr>
          </w:p>
        </w:tc>
        <w:tc>
          <w:tcPr>
            <w:tcW w:w="1659" w:type="dxa"/>
          </w:tcPr>
          <w:p>
            <w:pPr>
              <w:rPr>
                <w:rFonts w:eastAsia="Times New Roman"/>
              </w:rPr>
            </w:pPr>
            <w:r>
              <w:rPr>
                <w:rFonts w:hint="eastAsia" w:eastAsia="Times New Roman"/>
              </w:rPr>
              <w:t>设定自动备份时间间隔</w:t>
            </w:r>
          </w:p>
          <w:p>
            <w:pPr>
              <w:rPr>
                <w:rFonts w:eastAsia="Times New Roman"/>
              </w:rPr>
            </w:pP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手动备份标题</w:t>
            </w:r>
          </w:p>
        </w:tc>
        <w:tc>
          <w:tcPr>
            <w:tcW w:w="1659" w:type="dxa"/>
          </w:tcPr>
          <w:p>
            <w:pPr>
              <w:rPr>
                <w:rFonts w:eastAsia="Times New Roman"/>
              </w:rPr>
            </w:pPr>
            <w:r>
              <w:rPr>
                <w:rFonts w:hint="eastAsia" w:eastAsia="Times New Roman"/>
              </w:rPr>
              <w:t>手动备份的标题</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备份备注</w:t>
            </w:r>
          </w:p>
        </w:tc>
        <w:tc>
          <w:tcPr>
            <w:tcW w:w="1659" w:type="dxa"/>
          </w:tcPr>
          <w:p>
            <w:pPr>
              <w:rPr>
                <w:rFonts w:eastAsia="Times New Roman"/>
              </w:rPr>
            </w:pPr>
            <w:r>
              <w:rPr>
                <w:rFonts w:hint="eastAsia" w:eastAsia="Times New Roman"/>
              </w:rPr>
              <w:t>备份的备注描述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数据库恢复</w:t>
            </w:r>
          </w:p>
        </w:tc>
        <w:tc>
          <w:tcPr>
            <w:tcW w:w="1659" w:type="dxa"/>
          </w:tcPr>
          <w:p>
            <w:pPr>
              <w:rPr>
                <w:rFonts w:eastAsia="Times New Roman"/>
              </w:rPr>
            </w:pPr>
            <w:r>
              <w:rPr>
                <w:rFonts w:hint="eastAsia" w:eastAsia="Times New Roman"/>
              </w:rPr>
              <w:t>数据库恢复</w:t>
            </w:r>
          </w:p>
        </w:tc>
        <w:tc>
          <w:tcPr>
            <w:tcW w:w="1659" w:type="dxa"/>
          </w:tcPr>
          <w:p>
            <w:pPr>
              <w:rPr>
                <w:rFonts w:eastAsia="Times New Roman"/>
              </w:rPr>
            </w:pPr>
            <w:r>
              <w:rPr>
                <w:rFonts w:hint="eastAsia" w:eastAsia="Times New Roman"/>
              </w:rPr>
              <w:t>备份名</w:t>
            </w:r>
          </w:p>
          <w:p>
            <w:pPr>
              <w:rPr>
                <w:rFonts w:eastAsia="Times New Roman"/>
              </w:rPr>
            </w:pPr>
            <w:r>
              <w:rPr>
                <w:rFonts w:hint="eastAsia" w:eastAsia="Times New Roman"/>
              </w:rPr>
              <w:t>+备份类型</w:t>
            </w:r>
          </w:p>
          <w:p>
            <w:pPr>
              <w:rPr>
                <w:rFonts w:eastAsia="Times New Roman"/>
              </w:rPr>
            </w:pPr>
            <w:r>
              <w:rPr>
                <w:rFonts w:hint="eastAsia" w:eastAsia="Times New Roman"/>
              </w:rPr>
              <w:t>+备份时间</w:t>
            </w:r>
          </w:p>
          <w:p>
            <w:pPr>
              <w:rPr>
                <w:rFonts w:eastAsia="Times New Roman"/>
              </w:rPr>
            </w:pPr>
            <w:r>
              <w:rPr>
                <w:rFonts w:hint="eastAsia" w:eastAsia="Times New Roman"/>
              </w:rPr>
              <w:t>+备份备注</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备份名</w:t>
            </w:r>
          </w:p>
        </w:tc>
        <w:tc>
          <w:tcPr>
            <w:tcW w:w="1659" w:type="dxa"/>
          </w:tcPr>
          <w:p>
            <w:pPr>
              <w:rPr>
                <w:rFonts w:eastAsia="Times New Roman"/>
              </w:rPr>
            </w:pPr>
            <w:r>
              <w:rPr>
                <w:rFonts w:hint="eastAsia" w:eastAsia="Times New Roman"/>
              </w:rPr>
              <w:t>备份的名称</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备份类型</w:t>
            </w:r>
          </w:p>
        </w:tc>
        <w:tc>
          <w:tcPr>
            <w:tcW w:w="1659" w:type="dxa"/>
          </w:tcPr>
          <w:p>
            <w:pPr>
              <w:rPr>
                <w:rFonts w:eastAsia="Times New Roman"/>
              </w:rPr>
            </w:pPr>
            <w:r>
              <w:rPr>
                <w:rFonts w:hint="eastAsia" w:eastAsia="Times New Roman"/>
              </w:rPr>
              <w:t>备份的类型</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r>
              <w:rPr>
                <w:rFonts w:hint="eastAsia" w:eastAsia="Times New Roman"/>
              </w:rPr>
              <w:t>手动备份</w:t>
            </w:r>
          </w:p>
          <w:p>
            <w:pPr>
              <w:rPr>
                <w:rFonts w:eastAsia="Times New Roman"/>
              </w:rPr>
            </w:pPr>
            <w:r>
              <w:rPr>
                <w:rFonts w:hint="eastAsia" w:eastAsia="Times New Roman"/>
              </w:rPr>
              <w:t>自动备份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备份时间</w:t>
            </w:r>
          </w:p>
        </w:tc>
        <w:tc>
          <w:tcPr>
            <w:tcW w:w="1659" w:type="dxa"/>
          </w:tcPr>
          <w:p>
            <w:pPr>
              <w:rPr>
                <w:rFonts w:eastAsia="Times New Roman"/>
              </w:rPr>
            </w:pPr>
            <w:r>
              <w:rPr>
                <w:rFonts w:hint="eastAsia" w:eastAsia="Times New Roman"/>
              </w:rPr>
              <w:t>备份的时间</w:t>
            </w:r>
          </w:p>
        </w:tc>
        <w:tc>
          <w:tcPr>
            <w:tcW w:w="1659" w:type="dxa"/>
          </w:tcPr>
          <w:p>
            <w:pPr>
              <w:rPr>
                <w:rFonts w:eastAsia="Times New Roman"/>
              </w:rPr>
            </w:pPr>
            <w:r>
              <w:rPr>
                <w:rFonts w:hint="eastAsia" w:eastAsia="Times New Roman"/>
              </w:rPr>
              <w:t>datetime</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备份备注</w:t>
            </w:r>
          </w:p>
        </w:tc>
        <w:tc>
          <w:tcPr>
            <w:tcW w:w="1659" w:type="dxa"/>
          </w:tcPr>
          <w:p>
            <w:pPr>
              <w:rPr>
                <w:rFonts w:eastAsia="Times New Roman"/>
              </w:rPr>
            </w:pPr>
            <w:r>
              <w:rPr>
                <w:rFonts w:hint="eastAsia" w:eastAsia="Times New Roman"/>
              </w:rPr>
              <w:t>备份的备注描述</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网站设置</w:t>
            </w:r>
          </w:p>
        </w:tc>
        <w:tc>
          <w:tcPr>
            <w:tcW w:w="1659" w:type="dxa"/>
          </w:tcPr>
          <w:p>
            <w:pPr>
              <w:rPr>
                <w:rFonts w:eastAsia="Times New Roman"/>
              </w:rPr>
            </w:pPr>
            <w:r>
              <w:rPr>
                <w:rFonts w:hint="eastAsia" w:eastAsia="Times New Roman"/>
              </w:rPr>
              <w:t>对网站的底部信息修改</w:t>
            </w:r>
          </w:p>
        </w:tc>
        <w:tc>
          <w:tcPr>
            <w:tcW w:w="1659" w:type="dxa"/>
          </w:tcPr>
          <w:p>
            <w:pPr>
              <w:rPr>
                <w:rFonts w:eastAsia="Times New Roman"/>
              </w:rPr>
            </w:pPr>
            <w:r>
              <w:rPr>
                <w:rFonts w:hint="eastAsia" w:eastAsia="Times New Roman"/>
              </w:rPr>
              <w:t>版本信息</w:t>
            </w:r>
          </w:p>
          <w:p>
            <w:pPr>
              <w:rPr>
                <w:rFonts w:eastAsia="Times New Roman"/>
              </w:rPr>
            </w:pPr>
            <w:r>
              <w:rPr>
                <w:rFonts w:hint="eastAsia" w:eastAsia="Times New Roman"/>
              </w:rPr>
              <w:t>+联系方式</w:t>
            </w:r>
          </w:p>
          <w:p>
            <w:pPr>
              <w:rPr>
                <w:rFonts w:eastAsia="Times New Roman"/>
              </w:rPr>
            </w:pPr>
            <w:r>
              <w:rPr>
                <w:rFonts w:hint="eastAsia" w:eastAsia="Times New Roman"/>
              </w:rPr>
              <w:t>+友情链接</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版本信息</w:t>
            </w:r>
          </w:p>
        </w:tc>
        <w:tc>
          <w:tcPr>
            <w:tcW w:w="1659" w:type="dxa"/>
          </w:tcPr>
          <w:p>
            <w:pPr>
              <w:rPr>
                <w:rFonts w:eastAsia="Times New Roman"/>
              </w:rPr>
            </w:pPr>
            <w:r>
              <w:rPr>
                <w:rFonts w:hint="eastAsia" w:eastAsia="Times New Roman"/>
              </w:rPr>
              <w:t>网站的版本信息</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联系方式</w:t>
            </w:r>
          </w:p>
        </w:tc>
        <w:tc>
          <w:tcPr>
            <w:tcW w:w="1659" w:type="dxa"/>
          </w:tcPr>
          <w:p>
            <w:pPr>
              <w:rPr>
                <w:rFonts w:eastAsia="Times New Roman"/>
              </w:rPr>
            </w:pPr>
            <w:r>
              <w:rPr>
                <w:rFonts w:hint="eastAsia" w:eastAsia="Times New Roman"/>
              </w:rPr>
              <w:t>联系方式</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友情链接</w:t>
            </w:r>
          </w:p>
        </w:tc>
        <w:tc>
          <w:tcPr>
            <w:tcW w:w="1659" w:type="dxa"/>
          </w:tcPr>
          <w:p>
            <w:pPr>
              <w:rPr>
                <w:rFonts w:eastAsia="Times New Roman"/>
              </w:rPr>
            </w:pPr>
            <w:r>
              <w:rPr>
                <w:rFonts w:hint="eastAsia" w:eastAsia="Times New Roman"/>
              </w:rPr>
              <w:t>友情链接</w:t>
            </w:r>
          </w:p>
        </w:tc>
        <w:tc>
          <w:tcPr>
            <w:tcW w:w="1659" w:type="dxa"/>
          </w:tcPr>
          <w:p>
            <w:pPr>
              <w:rPr>
                <w:rFonts w:eastAsia="Times New Roman"/>
              </w:rPr>
            </w:pPr>
            <w:r>
              <w:rPr>
                <w:rFonts w:hint="eastAsia" w:eastAsia="Times New Roman"/>
              </w:rPr>
              <w:t>链接名</w:t>
            </w:r>
          </w:p>
          <w:p>
            <w:pPr>
              <w:rPr>
                <w:rFonts w:eastAsia="Times New Roman"/>
              </w:rPr>
            </w:pPr>
            <w:r>
              <w:rPr>
                <w:rFonts w:hint="eastAsia" w:eastAsia="Times New Roman"/>
              </w:rPr>
              <w:t>+链接地址</w:t>
            </w:r>
          </w:p>
        </w:tc>
        <w:tc>
          <w:tcPr>
            <w:tcW w:w="1659" w:type="dxa"/>
          </w:tcPr>
          <w:p>
            <w:pPr>
              <w:rPr>
                <w:rFonts w:eastAsia="Times New Roman"/>
              </w:rPr>
            </w:pP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链接名</w:t>
            </w:r>
          </w:p>
        </w:tc>
        <w:tc>
          <w:tcPr>
            <w:tcW w:w="1659" w:type="dxa"/>
          </w:tcPr>
          <w:p>
            <w:pPr>
              <w:rPr>
                <w:rFonts w:eastAsia="Times New Roman"/>
              </w:rPr>
            </w:pPr>
            <w:r>
              <w:rPr>
                <w:rFonts w:hint="eastAsia" w:eastAsia="Times New Roman"/>
              </w:rPr>
              <w:t>链接名</w:t>
            </w:r>
          </w:p>
        </w:tc>
        <w:tc>
          <w:tcPr>
            <w:tcW w:w="1659" w:type="dxa"/>
          </w:tcPr>
          <w:p>
            <w:pPr>
              <w:rPr>
                <w:rFonts w:eastAsia="Times New Roman"/>
              </w:rPr>
            </w:pPr>
            <w:r>
              <w:rPr>
                <w:rFonts w:hint="eastAsia" w:eastAsia="Times New Roman"/>
              </w:rPr>
              <w:t>Varchar</w:t>
            </w:r>
          </w:p>
        </w:tc>
        <w:tc>
          <w:tcPr>
            <w:tcW w:w="1659" w:type="dxa"/>
          </w:tcPr>
          <w:p>
            <w:pPr>
              <w:rPr>
                <w:rFonts w:eastAsia="Times New Roman"/>
              </w:rPr>
            </w:pPr>
            <w:r>
              <w:rPr>
                <w:rFonts w:hint="eastAsia" w:eastAsia="Times New Roman"/>
              </w:rPr>
              <w:t>255</w:t>
            </w:r>
          </w:p>
        </w:tc>
        <w:tc>
          <w:tcPr>
            <w:tcW w:w="1660" w:type="dxa"/>
          </w:tcPr>
          <w:p>
            <w:pPr>
              <w:rPr>
                <w:rFonts w:eastAsia="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rPr>
                <w:rFonts w:eastAsia="Times New Roman"/>
              </w:rPr>
            </w:pPr>
            <w:r>
              <w:rPr>
                <w:rFonts w:hint="eastAsia" w:eastAsia="Times New Roman"/>
              </w:rPr>
              <w:t>链接地址</w:t>
            </w:r>
          </w:p>
        </w:tc>
        <w:tc>
          <w:tcPr>
            <w:tcW w:w="1659" w:type="dxa"/>
          </w:tcPr>
          <w:p>
            <w:pPr>
              <w:rPr>
                <w:rFonts w:eastAsia="Times New Roman"/>
              </w:rPr>
            </w:pPr>
            <w:r>
              <w:rPr>
                <w:rFonts w:hint="eastAsia" w:eastAsia="Times New Roman"/>
              </w:rPr>
              <w:t>链接地址</w:t>
            </w:r>
          </w:p>
        </w:tc>
        <w:tc>
          <w:tcPr>
            <w:tcW w:w="1659" w:type="dxa"/>
          </w:tcPr>
          <w:p>
            <w:pPr>
              <w:rPr>
                <w:rFonts w:eastAsia="Times New Roman"/>
              </w:rPr>
            </w:pPr>
            <w:r>
              <w:rPr>
                <w:rFonts w:hint="eastAsia" w:eastAsia="Times New Roman"/>
              </w:rPr>
              <w:t>TEXT</w:t>
            </w:r>
          </w:p>
        </w:tc>
        <w:tc>
          <w:tcPr>
            <w:tcW w:w="1659" w:type="dxa"/>
          </w:tcPr>
          <w:p>
            <w:pPr>
              <w:rPr>
                <w:rFonts w:eastAsia="Times New Roman"/>
              </w:rPr>
            </w:pPr>
          </w:p>
        </w:tc>
        <w:tc>
          <w:tcPr>
            <w:tcW w:w="1660" w:type="dxa"/>
          </w:tcPr>
          <w:p>
            <w:pPr>
              <w:rPr>
                <w:rFonts w:eastAsia="Times New Roman"/>
              </w:rPr>
            </w:pPr>
          </w:p>
        </w:tc>
      </w:tr>
    </w:tbl>
    <w:p/>
    <w:p/>
    <w:p/>
    <w:p>
      <w:pPr>
        <w:pStyle w:val="4"/>
        <w:rPr>
          <w:rFonts w:hint="eastAsia"/>
        </w:rPr>
      </w:pPr>
      <w:bookmarkStart w:id="1579" w:name="_Toc15451"/>
      <w:bookmarkStart w:id="1580" w:name="_Toc31945"/>
      <w:r>
        <w:rPr>
          <w:rFonts w:hint="eastAsia"/>
        </w:rPr>
        <w:t>7.1.2数据字典</w:t>
      </w:r>
      <w:bookmarkEnd w:id="1579"/>
      <w:bookmarkEnd w:id="1580"/>
    </w:p>
    <w:p>
      <w:pPr>
        <w:pStyle w:val="5"/>
        <w:rPr>
          <w:rFonts w:hint="eastAsia"/>
        </w:rPr>
      </w:pPr>
      <w:bookmarkStart w:id="1581" w:name="_Toc513050807"/>
      <w:bookmarkStart w:id="1582" w:name="_Toc17857"/>
      <w:bookmarkStart w:id="1583" w:name="_Toc20814"/>
      <w:bookmarkStart w:id="1584" w:name="_Toc30999"/>
      <w:r>
        <w:rPr>
          <w:rFonts w:hint="eastAsia"/>
          <w:lang w:val="en-US" w:eastAsia="zh-CN"/>
        </w:rPr>
        <w:t>7</w:t>
      </w:r>
      <w:r>
        <w:t>.</w:t>
      </w:r>
      <w:r>
        <w:rPr>
          <w:rFonts w:hint="eastAsia"/>
        </w:rPr>
        <w:t>1</w:t>
      </w:r>
      <w:r>
        <w:t>.</w:t>
      </w:r>
      <w:bookmarkEnd w:id="1581"/>
      <w:r>
        <w:rPr>
          <w:rFonts w:hint="eastAsia"/>
          <w:lang w:val="en-US" w:eastAsia="zh-CN"/>
        </w:rPr>
        <w:t>2.1</w:t>
      </w:r>
      <w:r>
        <w:rPr>
          <w:rFonts w:hint="eastAsia"/>
        </w:rPr>
        <w:t>用户表</w:t>
      </w:r>
      <w:bookmarkEnd w:id="1582"/>
      <w:bookmarkEnd w:id="1583"/>
      <w:bookmarkEnd w:id="1584"/>
    </w:p>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用户类型</w:t>
            </w:r>
          </w:p>
        </w:tc>
        <w:tc>
          <w:tcPr>
            <w:tcW w:w="1659" w:type="dxa"/>
          </w:tcPr>
          <w:p>
            <w:r>
              <w:rPr>
                <w:rFonts w:hint="eastAsia"/>
              </w:rPr>
              <w:t>用户的类型</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学习者</w:t>
            </w:r>
          </w:p>
          <w:p>
            <w:r>
              <w:rPr>
                <w:rFonts w:hint="eastAsia"/>
              </w:rPr>
              <w:t>案例拥有者</w:t>
            </w:r>
          </w:p>
          <w:p>
            <w:r>
              <w:rPr>
                <w:rFonts w:hint="eastAsia"/>
              </w:rPr>
              <w:t>管理员</w:t>
            </w:r>
          </w:p>
          <w:p>
            <w:r>
              <w:rPr>
                <w:rFonts w:hint="eastAsia"/>
              </w:rPr>
              <w:t>指导者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用户性别</w:t>
            </w:r>
          </w:p>
        </w:tc>
        <w:tc>
          <w:tcPr>
            <w:tcW w:w="1659" w:type="dxa"/>
          </w:tcPr>
          <w:p>
            <w:r>
              <w:rPr>
                <w:rFonts w:hint="eastAsia"/>
              </w:rPr>
              <w:t>用户的性别</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男</w:t>
            </w:r>
          </w:p>
          <w:p>
            <w:r>
              <w:rPr>
                <w:rFonts w:hint="eastAsia"/>
              </w:rPr>
              <w:t>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用户状态</w:t>
            </w:r>
          </w:p>
        </w:tc>
        <w:tc>
          <w:tcPr>
            <w:tcW w:w="1659" w:type="dxa"/>
          </w:tcPr>
          <w:p>
            <w:r>
              <w:rPr>
                <w:rFonts w:hint="eastAsia"/>
              </w:rPr>
              <w:t>用户的状态</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用户名称</w:t>
            </w:r>
          </w:p>
        </w:tc>
        <w:tc>
          <w:tcPr>
            <w:tcW w:w="1659" w:type="dxa"/>
          </w:tcPr>
          <w:p>
            <w:r>
              <w:rPr>
                <w:rFonts w:hint="eastAsia"/>
              </w:rPr>
              <w:t>用户的名字或昵称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用户密码</w:t>
            </w:r>
          </w:p>
        </w:tc>
        <w:tc>
          <w:tcPr>
            <w:tcW w:w="1659" w:type="dxa"/>
          </w:tcPr>
          <w:p>
            <w:r>
              <w:rPr>
                <w:rFonts w:hint="eastAsia"/>
              </w:rPr>
              <w:t>用户自定义的密码信息</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用户头像</w:t>
            </w:r>
          </w:p>
        </w:tc>
        <w:tc>
          <w:tcPr>
            <w:tcW w:w="1659" w:type="dxa"/>
          </w:tcPr>
          <w:p>
            <w:r>
              <w:rPr>
                <w:rFonts w:hint="eastAsia"/>
              </w:rPr>
              <w:t>存放用户头像文件路径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真实姓名</w:t>
            </w:r>
          </w:p>
        </w:tc>
        <w:tc>
          <w:tcPr>
            <w:tcW w:w="1659" w:type="dxa"/>
          </w:tcPr>
          <w:p>
            <w:r>
              <w:rPr>
                <w:rFonts w:hint="eastAsia"/>
              </w:rPr>
              <w:t>用户的真实姓名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身份证</w:t>
            </w:r>
          </w:p>
        </w:tc>
        <w:tc>
          <w:tcPr>
            <w:tcW w:w="1659" w:type="dxa"/>
          </w:tcPr>
          <w:p>
            <w:r>
              <w:rPr>
                <w:rFonts w:hint="eastAsia"/>
              </w:rPr>
              <w:t>一组合法的18位的用户身份证号</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邮箱</w:t>
            </w:r>
          </w:p>
        </w:tc>
        <w:tc>
          <w:tcPr>
            <w:tcW w:w="1659" w:type="dxa"/>
          </w:tcPr>
          <w:p>
            <w:r>
              <w:rPr>
                <w:rFonts w:hint="eastAsia"/>
              </w:rPr>
              <w:t>一组合法邮箱格式的用户邮箱</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注册时间</w:t>
            </w:r>
          </w:p>
        </w:tc>
        <w:tc>
          <w:tcPr>
            <w:tcW w:w="1659" w:type="dxa"/>
          </w:tcPr>
          <w:p>
            <w:r>
              <w:rPr>
                <w:rFonts w:hint="eastAsia"/>
              </w:rPr>
              <w:t>该用户的注册时间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lang w:eastAsia="zh-CN"/>
              </w:rPr>
              <w:t>登录</w:t>
            </w:r>
            <w:r>
              <w:rPr>
                <w:rFonts w:hint="eastAsia"/>
              </w:rPr>
              <w:t>次数</w:t>
            </w:r>
          </w:p>
        </w:tc>
        <w:tc>
          <w:tcPr>
            <w:tcW w:w="1659" w:type="dxa"/>
          </w:tcPr>
          <w:p>
            <w:r>
              <w:rPr>
                <w:rFonts w:hint="eastAsia"/>
              </w:rPr>
              <w:t>该用户的</w:t>
            </w:r>
            <w:r>
              <w:rPr>
                <w:rFonts w:hint="eastAsia"/>
                <w:lang w:eastAsia="zh-CN"/>
              </w:rPr>
              <w:t>登录</w:t>
            </w:r>
            <w:r>
              <w:rPr>
                <w:rFonts w:hint="eastAsia"/>
              </w:rPr>
              <w:t>次数</w:t>
            </w:r>
          </w:p>
        </w:tc>
        <w:tc>
          <w:tcPr>
            <w:tcW w:w="1659" w:type="dxa"/>
          </w:tcPr>
          <w:p>
            <w:r>
              <w:rPr>
                <w:rFonts w:hint="eastAsia"/>
              </w:rPr>
              <w:t>int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兴趣爱好</w:t>
            </w:r>
          </w:p>
        </w:tc>
        <w:tc>
          <w:tcPr>
            <w:tcW w:w="1659" w:type="dxa"/>
          </w:tcPr>
          <w:p>
            <w:r>
              <w:rPr>
                <w:rFonts w:hint="eastAsia"/>
              </w:rPr>
              <w:t>该用户的兴趣爱好</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个人签名</w:t>
            </w:r>
          </w:p>
        </w:tc>
        <w:tc>
          <w:tcPr>
            <w:tcW w:w="1659" w:type="dxa"/>
          </w:tcPr>
          <w:p>
            <w:r>
              <w:rPr>
                <w:rFonts w:hint="eastAsia"/>
              </w:rPr>
              <w:t>该用户的个人签名</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QQ</w:t>
            </w:r>
          </w:p>
        </w:tc>
        <w:tc>
          <w:tcPr>
            <w:tcW w:w="1659" w:type="dxa"/>
          </w:tcPr>
          <w:p>
            <w:r>
              <w:rPr>
                <w:rFonts w:hint="eastAsia"/>
              </w:rPr>
              <w:t>用户的QQ号</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MSN</w:t>
            </w:r>
          </w:p>
        </w:tc>
        <w:tc>
          <w:tcPr>
            <w:tcW w:w="1659" w:type="dxa"/>
          </w:tcPr>
          <w:p>
            <w:r>
              <w:rPr>
                <w:rFonts w:hint="eastAsia"/>
              </w:rPr>
              <w:t>用户的MSN</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E-mail</w:t>
            </w:r>
          </w:p>
        </w:tc>
        <w:tc>
          <w:tcPr>
            <w:tcW w:w="1659" w:type="dxa"/>
          </w:tcPr>
          <w:p>
            <w:r>
              <w:rPr>
                <w:rFonts w:hint="eastAsia"/>
              </w:rPr>
              <w:t>用户的E-mail</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用户标签</w:t>
            </w:r>
          </w:p>
        </w:tc>
        <w:tc>
          <w:tcPr>
            <w:tcW w:w="1659" w:type="dxa"/>
          </w:tcPr>
          <w:p>
            <w:r>
              <w:rPr>
                <w:rFonts w:hint="eastAsia"/>
              </w:rPr>
              <w:t>用户标签</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在线时长</w:t>
            </w:r>
          </w:p>
        </w:tc>
        <w:tc>
          <w:tcPr>
            <w:tcW w:w="1659" w:type="dxa"/>
          </w:tcPr>
          <w:p>
            <w:r>
              <w:rPr>
                <w:rFonts w:hint="eastAsia"/>
              </w:rPr>
              <w:t>用户的在线时长</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积分</w:t>
            </w:r>
          </w:p>
        </w:tc>
        <w:tc>
          <w:tcPr>
            <w:tcW w:w="1659" w:type="dxa"/>
          </w:tcPr>
          <w:p>
            <w:r>
              <w:rPr>
                <w:rFonts w:hint="eastAsia"/>
              </w:rPr>
              <w:t>用户积分</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等级</w:t>
            </w:r>
          </w:p>
        </w:tc>
        <w:tc>
          <w:tcPr>
            <w:tcW w:w="1659" w:type="dxa"/>
          </w:tcPr>
          <w:p>
            <w:r>
              <w:rPr>
                <w:rFonts w:hint="eastAsia"/>
              </w:rPr>
              <w:t>用户等级</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奖牌</w:t>
            </w:r>
          </w:p>
        </w:tc>
        <w:tc>
          <w:tcPr>
            <w:tcW w:w="1659" w:type="dxa"/>
          </w:tcPr>
          <w:p>
            <w:r>
              <w:rPr>
                <w:rFonts w:hint="eastAsia"/>
              </w:rPr>
              <w:t>用户奖牌</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lang w:eastAsia="zh-CN"/>
              </w:rPr>
              <w:t>登录</w:t>
            </w:r>
            <w:r>
              <w:rPr>
                <w:rFonts w:hint="eastAsia"/>
              </w:rPr>
              <w:t>IP</w:t>
            </w:r>
          </w:p>
        </w:tc>
        <w:tc>
          <w:tcPr>
            <w:tcW w:w="1659" w:type="dxa"/>
          </w:tcPr>
          <w:p>
            <w:r>
              <w:rPr>
                <w:rFonts w:hint="eastAsia"/>
                <w:lang w:eastAsia="zh-CN"/>
              </w:rPr>
              <w:t>登录</w:t>
            </w:r>
            <w:r>
              <w:rPr>
                <w:rFonts w:hint="eastAsia"/>
              </w:rPr>
              <w:t>IP</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lang w:eastAsia="zh-CN"/>
              </w:rPr>
              <w:t>登录</w:t>
            </w:r>
            <w:r>
              <w:rPr>
                <w:rFonts w:hint="eastAsia"/>
              </w:rPr>
              <w:t>时间</w:t>
            </w:r>
          </w:p>
        </w:tc>
        <w:tc>
          <w:tcPr>
            <w:tcW w:w="1659" w:type="dxa"/>
          </w:tcPr>
          <w:p>
            <w:r>
              <w:rPr>
                <w:rFonts w:hint="eastAsia"/>
              </w:rPr>
              <w:t>登录时间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操作时间</w:t>
            </w:r>
          </w:p>
        </w:tc>
        <w:tc>
          <w:tcPr>
            <w:tcW w:w="1659" w:type="dxa"/>
          </w:tcPr>
          <w:p>
            <w:r>
              <w:rPr>
                <w:rFonts w:hint="eastAsia"/>
              </w:rPr>
              <w:t>用户进行某种操作的时间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操作</w:t>
            </w:r>
          </w:p>
        </w:tc>
        <w:tc>
          <w:tcPr>
            <w:tcW w:w="1659" w:type="dxa"/>
          </w:tcPr>
          <w:p>
            <w:r>
              <w:rPr>
                <w:rFonts w:hint="eastAsia"/>
              </w:rPr>
              <w:t>用户的操作</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585" w:name="_Toc513050808"/>
      <w:bookmarkStart w:id="1586" w:name="_Toc293"/>
      <w:bookmarkStart w:id="1587" w:name="_Toc8174"/>
      <w:bookmarkStart w:id="1588" w:name="_Toc23422"/>
      <w:r>
        <w:rPr>
          <w:rFonts w:hint="eastAsia"/>
          <w:lang w:val="en-US" w:eastAsia="zh-CN"/>
        </w:rPr>
        <w:t>7</w:t>
      </w:r>
      <w:r>
        <w:t>.</w:t>
      </w:r>
      <w:r>
        <w:rPr>
          <w:rFonts w:hint="eastAsia"/>
        </w:rPr>
        <w:t>1</w:t>
      </w:r>
      <w:r>
        <w:t>.</w:t>
      </w:r>
      <w:r>
        <w:rPr>
          <w:rFonts w:hint="eastAsia"/>
          <w:lang w:val="en-US" w:eastAsia="zh-CN"/>
        </w:rPr>
        <w:t>2</w:t>
      </w:r>
      <w:r>
        <w:t>.2</w:t>
      </w:r>
      <w:bookmarkEnd w:id="1585"/>
      <w:r>
        <w:rPr>
          <w:rFonts w:hint="eastAsia"/>
        </w:rPr>
        <w:t>项目表</w:t>
      </w:r>
      <w:bookmarkEnd w:id="1586"/>
      <w:bookmarkEnd w:id="1587"/>
      <w:bookmarkEnd w:id="158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项目ID</w:t>
            </w:r>
          </w:p>
        </w:tc>
        <w:tc>
          <w:tcPr>
            <w:tcW w:w="1659" w:type="dxa"/>
          </w:tcPr>
          <w:p>
            <w:r>
              <w:rPr>
                <w:rFonts w:hint="eastAsia"/>
              </w:rPr>
              <w:t>项目的唯一id标识</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案例ID</w:t>
            </w:r>
          </w:p>
        </w:tc>
        <w:tc>
          <w:tcPr>
            <w:tcW w:w="1659" w:type="dxa"/>
          </w:tcPr>
          <w:p>
            <w:r>
              <w:rPr>
                <w:rFonts w:hint="eastAsia"/>
              </w:rPr>
              <w:t>唯一标识案例对象的关键域</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文档ID</w:t>
            </w:r>
          </w:p>
        </w:tc>
        <w:tc>
          <w:tcPr>
            <w:tcW w:w="1659" w:type="dxa"/>
          </w:tcPr>
          <w:p>
            <w:r>
              <w:rPr>
                <w:rFonts w:hint="eastAsia"/>
              </w:rPr>
              <w:t>唯一地标识文档的关键域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任务ID</w:t>
            </w:r>
          </w:p>
        </w:tc>
        <w:tc>
          <w:tcPr>
            <w:tcW w:w="1659" w:type="dxa"/>
          </w:tcPr>
          <w:p>
            <w:r>
              <w:rPr>
                <w:rFonts w:hint="eastAsia"/>
              </w:rPr>
              <w:t>唯一地标识任务的关键域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项目名称</w:t>
            </w:r>
          </w:p>
        </w:tc>
        <w:tc>
          <w:tcPr>
            <w:tcW w:w="1659" w:type="dxa"/>
          </w:tcPr>
          <w:p>
            <w:r>
              <w:rPr>
                <w:rFonts w:hint="eastAsia"/>
              </w:rPr>
              <w:t>项目的名称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项目创建时间</w:t>
            </w:r>
          </w:p>
        </w:tc>
        <w:tc>
          <w:tcPr>
            <w:tcW w:w="1659" w:type="dxa"/>
          </w:tcPr>
          <w:p>
            <w:r>
              <w:rPr>
                <w:rFonts w:hint="eastAsia"/>
              </w:rPr>
              <w:t>创建项目的时间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项目开始时间</w:t>
            </w:r>
          </w:p>
        </w:tc>
        <w:tc>
          <w:tcPr>
            <w:tcW w:w="1659" w:type="dxa"/>
          </w:tcPr>
          <w:p>
            <w:r>
              <w:rPr>
                <w:rFonts w:hint="eastAsia"/>
              </w:rPr>
              <w:t>项目开始的时间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项目结束时间</w:t>
            </w:r>
          </w:p>
        </w:tc>
        <w:tc>
          <w:tcPr>
            <w:tcW w:w="1659" w:type="dxa"/>
          </w:tcPr>
          <w:p>
            <w:r>
              <w:rPr>
                <w:rFonts w:hint="eastAsia"/>
              </w:rPr>
              <w:t>项目结束的时间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项目进度</w:t>
            </w:r>
          </w:p>
        </w:tc>
        <w:tc>
          <w:tcPr>
            <w:tcW w:w="1659" w:type="dxa"/>
          </w:tcPr>
          <w:p>
            <w:r>
              <w:rPr>
                <w:rFonts w:hint="eastAsia"/>
              </w:rPr>
              <w:t>该项目的项目进度</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评价ID</w:t>
            </w:r>
          </w:p>
        </w:tc>
        <w:tc>
          <w:tcPr>
            <w:tcW w:w="1659" w:type="dxa"/>
          </w:tcPr>
          <w:p>
            <w:r>
              <w:rPr>
                <w:rFonts w:hint="eastAsia"/>
              </w:rPr>
              <w:t>评价ID</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甘特图</w:t>
            </w:r>
          </w:p>
        </w:tc>
        <w:tc>
          <w:tcPr>
            <w:tcW w:w="1659" w:type="dxa"/>
          </w:tcPr>
          <w:p>
            <w:r>
              <w:rPr>
                <w:rFonts w:hint="eastAsia"/>
              </w:rPr>
              <w:t>项目进行程度的甘特图图片路径</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589" w:name="_Toc513050809"/>
      <w:bookmarkStart w:id="1590" w:name="_Toc32100"/>
      <w:bookmarkStart w:id="1591" w:name="_Toc22611"/>
      <w:bookmarkStart w:id="1592" w:name="_Toc15875"/>
      <w:r>
        <w:rPr>
          <w:rFonts w:hint="eastAsia"/>
          <w:lang w:val="en-US" w:eastAsia="zh-CN"/>
        </w:rPr>
        <w:t>7</w:t>
      </w:r>
      <w:r>
        <w:t>.</w:t>
      </w:r>
      <w:r>
        <w:rPr>
          <w:rFonts w:hint="eastAsia"/>
        </w:rPr>
        <w:t>1</w:t>
      </w:r>
      <w:r>
        <w:t>.</w:t>
      </w:r>
      <w:r>
        <w:rPr>
          <w:rFonts w:hint="eastAsia"/>
          <w:lang w:val="en-US" w:eastAsia="zh-CN"/>
        </w:rPr>
        <w:t>2</w:t>
      </w:r>
      <w:r>
        <w:t>.3</w:t>
      </w:r>
      <w:bookmarkEnd w:id="1589"/>
      <w:r>
        <w:rPr>
          <w:rFonts w:hint="eastAsia"/>
        </w:rPr>
        <w:t>文档表</w:t>
      </w:r>
      <w:bookmarkEnd w:id="1590"/>
      <w:bookmarkEnd w:id="1591"/>
      <w:bookmarkEnd w:id="159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文档ID</w:t>
            </w:r>
          </w:p>
        </w:tc>
        <w:tc>
          <w:tcPr>
            <w:tcW w:w="1659" w:type="dxa"/>
          </w:tcPr>
          <w:p>
            <w:r>
              <w:rPr>
                <w:rFonts w:hint="eastAsia"/>
              </w:rPr>
              <w:t>唯一地标识文档的关键域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任务ID</w:t>
            </w:r>
          </w:p>
        </w:tc>
        <w:tc>
          <w:tcPr>
            <w:tcW w:w="1659" w:type="dxa"/>
          </w:tcPr>
          <w:p>
            <w:r>
              <w:rPr>
                <w:rFonts w:hint="eastAsia"/>
              </w:rPr>
              <w:t>唯一地标识任务的关键域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文档名</w:t>
            </w:r>
          </w:p>
        </w:tc>
        <w:tc>
          <w:tcPr>
            <w:tcW w:w="1659" w:type="dxa"/>
          </w:tcPr>
          <w:p>
            <w:r>
              <w:rPr>
                <w:rFonts w:hint="eastAsia"/>
              </w:rPr>
              <w:t>文档名称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文档描述</w:t>
            </w:r>
          </w:p>
        </w:tc>
        <w:tc>
          <w:tcPr>
            <w:tcW w:w="1659" w:type="dxa"/>
          </w:tcPr>
          <w:p>
            <w:r>
              <w:rPr>
                <w:rFonts w:hint="eastAsia"/>
              </w:rPr>
              <w:t>项目成员上传文档时对文档的描述</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文档附件</w:t>
            </w:r>
          </w:p>
        </w:tc>
        <w:tc>
          <w:tcPr>
            <w:tcW w:w="1659" w:type="dxa"/>
          </w:tcPr>
          <w:p>
            <w:r>
              <w:rPr>
                <w:rFonts w:hint="eastAsia"/>
              </w:rPr>
              <w:t>项目成员上传的文档路径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上传时间</w:t>
            </w:r>
          </w:p>
        </w:tc>
        <w:tc>
          <w:tcPr>
            <w:tcW w:w="1659" w:type="dxa"/>
          </w:tcPr>
          <w:p>
            <w:r>
              <w:rPr>
                <w:rFonts w:hint="eastAsia"/>
              </w:rPr>
              <w:t>文档的上传时间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状态</w:t>
            </w:r>
          </w:p>
        </w:tc>
        <w:tc>
          <w:tcPr>
            <w:tcW w:w="1659" w:type="dxa"/>
          </w:tcPr>
          <w:p>
            <w:r>
              <w:rPr>
                <w:rFonts w:hint="eastAsia"/>
              </w:rPr>
              <w:t>文档状态</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下载次数</w:t>
            </w:r>
          </w:p>
        </w:tc>
        <w:tc>
          <w:tcPr>
            <w:tcW w:w="1659" w:type="dxa"/>
          </w:tcPr>
          <w:p>
            <w:r>
              <w:rPr>
                <w:rFonts w:hint="eastAsia"/>
              </w:rPr>
              <w:t>文档被项目成员下载次数</w:t>
            </w:r>
          </w:p>
        </w:tc>
        <w:tc>
          <w:tcPr>
            <w:tcW w:w="1659" w:type="dxa"/>
          </w:tcPr>
          <w:p>
            <w:r>
              <w:rPr>
                <w:rFonts w:hint="eastAsia"/>
              </w:rPr>
              <w:t>Int</w:t>
            </w:r>
          </w:p>
        </w:tc>
        <w:tc>
          <w:tcPr>
            <w:tcW w:w="1659" w:type="dxa"/>
          </w:tcPr>
          <w:p>
            <w:r>
              <w:rPr>
                <w:rFonts w:hint="eastAsia"/>
              </w:rPr>
              <w:t>8</w:t>
            </w:r>
          </w:p>
        </w:tc>
        <w:tc>
          <w:tcPr>
            <w:tcW w:w="1660" w:type="dxa"/>
          </w:tcPr>
          <w:p/>
        </w:tc>
      </w:tr>
    </w:tbl>
    <w:p/>
    <w:p>
      <w:pPr>
        <w:pStyle w:val="5"/>
      </w:pPr>
      <w:bookmarkStart w:id="1593" w:name="_Toc513050810"/>
      <w:bookmarkStart w:id="1594" w:name="_Toc26584"/>
      <w:bookmarkStart w:id="1595" w:name="_Toc915"/>
      <w:bookmarkStart w:id="1596" w:name="_Toc16039"/>
      <w:r>
        <w:rPr>
          <w:rFonts w:hint="eastAsia"/>
          <w:lang w:val="en-US" w:eastAsia="zh-CN"/>
        </w:rPr>
        <w:t>7</w:t>
      </w:r>
      <w:r>
        <w:t>.</w:t>
      </w:r>
      <w:r>
        <w:rPr>
          <w:rFonts w:hint="eastAsia"/>
        </w:rPr>
        <w:t>1</w:t>
      </w:r>
      <w:r>
        <w:t>.</w:t>
      </w:r>
      <w:r>
        <w:rPr>
          <w:rFonts w:hint="eastAsia"/>
          <w:lang w:val="en-US" w:eastAsia="zh-CN"/>
        </w:rPr>
        <w:t>2</w:t>
      </w:r>
      <w:r>
        <w:t>.4</w:t>
      </w:r>
      <w:bookmarkEnd w:id="1593"/>
      <w:r>
        <w:rPr>
          <w:rFonts w:hint="eastAsia"/>
        </w:rPr>
        <w:t>任务表</w:t>
      </w:r>
      <w:bookmarkEnd w:id="1594"/>
      <w:bookmarkEnd w:id="1595"/>
      <w:bookmarkEnd w:id="159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任务ID</w:t>
            </w:r>
          </w:p>
        </w:tc>
        <w:tc>
          <w:tcPr>
            <w:tcW w:w="1659" w:type="dxa"/>
          </w:tcPr>
          <w:p>
            <w:r>
              <w:rPr>
                <w:rFonts w:hint="eastAsia"/>
              </w:rPr>
              <w:t>唯一地标识任务的关键域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任务名称</w:t>
            </w:r>
          </w:p>
        </w:tc>
        <w:tc>
          <w:tcPr>
            <w:tcW w:w="1659" w:type="dxa"/>
          </w:tcPr>
          <w:p>
            <w:r>
              <w:rPr>
                <w:rFonts w:hint="eastAsia"/>
              </w:rPr>
              <w:t>案例任务名称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任务描述</w:t>
            </w:r>
          </w:p>
        </w:tc>
        <w:tc>
          <w:tcPr>
            <w:tcW w:w="1659" w:type="dxa"/>
          </w:tcPr>
          <w:p>
            <w:r>
              <w:rPr>
                <w:rFonts w:hint="eastAsia"/>
              </w:rPr>
              <w:t>案例任务描述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开始时间</w:t>
            </w:r>
          </w:p>
        </w:tc>
        <w:tc>
          <w:tcPr>
            <w:tcW w:w="1659" w:type="dxa"/>
          </w:tcPr>
          <w:p>
            <w:r>
              <w:rPr>
                <w:rFonts w:hint="eastAsia"/>
              </w:rPr>
              <w:t>任务开始时间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预计所需时间</w:t>
            </w:r>
          </w:p>
        </w:tc>
        <w:tc>
          <w:tcPr>
            <w:tcW w:w="1659" w:type="dxa"/>
          </w:tcPr>
          <w:p>
            <w:r>
              <w:rPr>
                <w:rFonts w:hint="eastAsia"/>
              </w:rPr>
              <w:t>任务需要花费的时间</w:t>
            </w:r>
          </w:p>
        </w:tc>
        <w:tc>
          <w:tcPr>
            <w:tcW w:w="1659" w:type="dxa"/>
          </w:tcPr>
          <w:p>
            <w:r>
              <w:rPr>
                <w:rFonts w:hint="eastAsia"/>
              </w:rPr>
              <w:t>Int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完成时间</w:t>
            </w:r>
          </w:p>
        </w:tc>
        <w:tc>
          <w:tcPr>
            <w:tcW w:w="1659" w:type="dxa"/>
          </w:tcPr>
          <w:p>
            <w:r>
              <w:rPr>
                <w:rFonts w:hint="eastAsia"/>
              </w:rPr>
              <w:t>任务完成时间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前置任务</w:t>
            </w:r>
          </w:p>
        </w:tc>
        <w:tc>
          <w:tcPr>
            <w:tcW w:w="1659" w:type="dxa"/>
          </w:tcPr>
          <w:p>
            <w:r>
              <w:rPr>
                <w:rFonts w:hint="eastAsia"/>
              </w:rPr>
              <w:t>开始该任务的前置任务</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系统内现存的任务名称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状态</w:t>
            </w:r>
          </w:p>
        </w:tc>
        <w:tc>
          <w:tcPr>
            <w:tcW w:w="1659" w:type="dxa"/>
          </w:tcPr>
          <w:p>
            <w:r>
              <w:rPr>
                <w:rFonts w:hint="eastAsia"/>
              </w:rPr>
              <w:t>任务状态</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未就绪</w:t>
            </w:r>
          </w:p>
          <w:p>
            <w:r>
              <w:rPr>
                <w:rFonts w:hint="eastAsia"/>
              </w:rPr>
              <w:t>准备就绪</w:t>
            </w:r>
          </w:p>
          <w:p>
            <w:r>
              <w:rPr>
                <w:rFonts w:hint="eastAsia"/>
              </w:rPr>
              <w:t>进行中</w:t>
            </w:r>
          </w:p>
          <w:p>
            <w:r>
              <w:rPr>
                <w:rFonts w:hint="eastAsia"/>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里程碑</w:t>
            </w:r>
          </w:p>
        </w:tc>
        <w:tc>
          <w:tcPr>
            <w:tcW w:w="1659" w:type="dxa"/>
          </w:tcPr>
          <w:p>
            <w:r>
              <w:rPr>
                <w:rFonts w:hint="eastAsia"/>
              </w:rPr>
              <w:t>该任务是否为里程碑</w:t>
            </w:r>
          </w:p>
        </w:tc>
        <w:tc>
          <w:tcPr>
            <w:tcW w:w="1659" w:type="dxa"/>
          </w:tcPr>
          <w:p>
            <w:r>
              <w:rPr>
                <w:rFonts w:hint="eastAsia"/>
              </w:rPr>
              <w:t>tinyint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WBS</w:t>
            </w:r>
          </w:p>
        </w:tc>
        <w:tc>
          <w:tcPr>
            <w:tcW w:w="1659" w:type="dxa"/>
          </w:tcPr>
          <w:p>
            <w:r>
              <w:rPr>
                <w:rFonts w:hint="eastAsia"/>
              </w:rPr>
              <w:t>该任务在wbs的目录位置</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关键任务</w:t>
            </w:r>
          </w:p>
        </w:tc>
        <w:tc>
          <w:tcPr>
            <w:tcW w:w="1659" w:type="dxa"/>
          </w:tcPr>
          <w:p>
            <w:r>
              <w:rPr>
                <w:rFonts w:hint="eastAsia"/>
              </w:rPr>
              <w:t>该任务是否为关键任务</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597" w:name="_Toc513050811"/>
      <w:bookmarkStart w:id="1598" w:name="_Toc11696"/>
      <w:bookmarkStart w:id="1599" w:name="_Toc464"/>
      <w:bookmarkStart w:id="1600" w:name="_Toc4316"/>
      <w:r>
        <w:rPr>
          <w:rFonts w:hint="eastAsia"/>
          <w:lang w:val="en-US" w:eastAsia="zh-CN"/>
        </w:rPr>
        <w:t>7</w:t>
      </w:r>
      <w:r>
        <w:t>.</w:t>
      </w:r>
      <w:r>
        <w:rPr>
          <w:rFonts w:hint="eastAsia"/>
        </w:rPr>
        <w:t>1</w:t>
      </w:r>
      <w:r>
        <w:t>.</w:t>
      </w:r>
      <w:r>
        <w:rPr>
          <w:rFonts w:hint="eastAsia"/>
          <w:lang w:val="en-US" w:eastAsia="zh-CN"/>
        </w:rPr>
        <w:t>2</w:t>
      </w:r>
      <w:r>
        <w:t>.5</w:t>
      </w:r>
      <w:bookmarkEnd w:id="1597"/>
      <w:r>
        <w:rPr>
          <w:rFonts w:hint="eastAsia"/>
        </w:rPr>
        <w:t>评论</w:t>
      </w:r>
      <w:bookmarkEnd w:id="1598"/>
      <w:bookmarkEnd w:id="1599"/>
      <w:bookmarkEnd w:id="160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评价ID</w:t>
            </w:r>
          </w:p>
        </w:tc>
        <w:tc>
          <w:tcPr>
            <w:tcW w:w="1659" w:type="dxa"/>
          </w:tcPr>
          <w:p>
            <w:r>
              <w:rPr>
                <w:rFonts w:hint="eastAsia"/>
              </w:rPr>
              <w:t>表一表示个人评价信息的关键域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任务实际完成时间</w:t>
            </w:r>
          </w:p>
        </w:tc>
        <w:tc>
          <w:tcPr>
            <w:tcW w:w="1659" w:type="dxa"/>
          </w:tcPr>
          <w:p>
            <w:r>
              <w:rPr>
                <w:rFonts w:hint="eastAsia"/>
              </w:rPr>
              <w:t>负责人完成任务的是实际时间</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权重</w:t>
            </w:r>
          </w:p>
        </w:tc>
        <w:tc>
          <w:tcPr>
            <w:tcW w:w="1659" w:type="dxa"/>
          </w:tcPr>
          <w:p>
            <w:r>
              <w:rPr>
                <w:rFonts w:hint="eastAsia"/>
              </w:rPr>
              <w:t>评分内容的权重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等级</w:t>
            </w:r>
          </w:p>
        </w:tc>
        <w:tc>
          <w:tcPr>
            <w:tcW w:w="1659" w:type="dxa"/>
          </w:tcPr>
          <w:p>
            <w:r>
              <w:rPr>
                <w:rFonts w:hint="eastAsia"/>
              </w:rPr>
              <w:t>评分内容的权重</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A</w:t>
            </w:r>
          </w:p>
          <w:p>
            <w:r>
              <w:rPr>
                <w:rFonts w:hint="eastAsia"/>
              </w:rPr>
              <w:t>B</w:t>
            </w:r>
          </w:p>
          <w:p>
            <w:r>
              <w:rPr>
                <w:rFonts w:hint="eastAsia"/>
              </w:rPr>
              <w:t>C</w:t>
            </w:r>
          </w:p>
          <w:p>
            <w:r>
              <w:rPr>
                <w:rFonts w:hint="eastAsia"/>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学习态度</w:t>
            </w:r>
          </w:p>
        </w:tc>
        <w:tc>
          <w:tcPr>
            <w:tcW w:w="1659" w:type="dxa"/>
          </w:tcPr>
          <w:p>
            <w:r>
              <w:rPr>
                <w:rFonts w:hint="eastAsia"/>
              </w:rPr>
              <w:t>学习态度</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专业能力</w:t>
            </w:r>
          </w:p>
        </w:tc>
        <w:tc>
          <w:tcPr>
            <w:tcW w:w="1659" w:type="dxa"/>
          </w:tcPr>
          <w:p>
            <w:r>
              <w:rPr>
                <w:rFonts w:hint="eastAsia"/>
              </w:rPr>
              <w:t>专业能力</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沟通能力</w:t>
            </w:r>
          </w:p>
        </w:tc>
        <w:tc>
          <w:tcPr>
            <w:tcW w:w="1659" w:type="dxa"/>
          </w:tcPr>
          <w:p>
            <w:r>
              <w:rPr>
                <w:rFonts w:hint="eastAsia"/>
              </w:rPr>
              <w:t>沟通能力</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协作能力</w:t>
            </w:r>
          </w:p>
        </w:tc>
        <w:tc>
          <w:tcPr>
            <w:tcW w:w="1659" w:type="dxa"/>
          </w:tcPr>
          <w:p>
            <w:r>
              <w:rPr>
                <w:rFonts w:hint="eastAsia"/>
              </w:rPr>
              <w:t>协作能力</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文档通过情况</w:t>
            </w:r>
          </w:p>
        </w:tc>
        <w:tc>
          <w:tcPr>
            <w:tcW w:w="1659" w:type="dxa"/>
          </w:tcPr>
          <w:p>
            <w:r>
              <w:rPr>
                <w:rFonts w:hint="eastAsia"/>
              </w:rPr>
              <w:t>文档通过情况</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文档完成时间</w:t>
            </w:r>
          </w:p>
        </w:tc>
        <w:tc>
          <w:tcPr>
            <w:tcW w:w="1659" w:type="dxa"/>
          </w:tcPr>
          <w:p>
            <w:r>
              <w:rPr>
                <w:rFonts w:hint="eastAsia"/>
              </w:rPr>
              <w:t>文档完成时间</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文档风格</w:t>
            </w:r>
          </w:p>
        </w:tc>
        <w:tc>
          <w:tcPr>
            <w:tcW w:w="1659" w:type="dxa"/>
          </w:tcPr>
          <w:p>
            <w:r>
              <w:rPr>
                <w:rFonts w:hint="eastAsia"/>
              </w:rPr>
              <w:t>文档风格</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文档创新情况</w:t>
            </w:r>
          </w:p>
        </w:tc>
        <w:tc>
          <w:tcPr>
            <w:tcW w:w="1659" w:type="dxa"/>
          </w:tcPr>
          <w:p>
            <w:r>
              <w:rPr>
                <w:rFonts w:hint="eastAsia"/>
              </w:rPr>
              <w:t>文档创新情况</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文档正确情况</w:t>
            </w:r>
          </w:p>
        </w:tc>
        <w:tc>
          <w:tcPr>
            <w:tcW w:w="1659" w:type="dxa"/>
          </w:tcPr>
          <w:p>
            <w:r>
              <w:rPr>
                <w:rFonts w:hint="eastAsia"/>
              </w:rPr>
              <w:t>文档正确情况</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综合评价</w:t>
            </w:r>
          </w:p>
        </w:tc>
        <w:tc>
          <w:tcPr>
            <w:tcW w:w="1659" w:type="dxa"/>
          </w:tcPr>
          <w:p>
            <w:r>
              <w:rPr>
                <w:rFonts w:hint="eastAsia"/>
              </w:rPr>
              <w:t>综合评价</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学习情况统计图</w:t>
            </w:r>
          </w:p>
        </w:tc>
        <w:tc>
          <w:tcPr>
            <w:tcW w:w="1659" w:type="dxa"/>
          </w:tcPr>
          <w:p>
            <w:r>
              <w:rPr>
                <w:rFonts w:hint="eastAsia"/>
              </w:rPr>
              <w:t>学习情况统计图路径</w:t>
            </w:r>
          </w:p>
        </w:tc>
        <w:tc>
          <w:tcPr>
            <w:tcW w:w="1659" w:type="dxa"/>
          </w:tcPr>
          <w:p>
            <w:r>
              <w:rPr>
                <w:rFonts w:hint="eastAsia"/>
              </w:rPr>
              <w:t>Varchar</w:t>
            </w:r>
          </w:p>
        </w:tc>
        <w:tc>
          <w:tcPr>
            <w:tcW w:w="1659" w:type="dxa"/>
          </w:tcPr>
          <w:p>
            <w:r>
              <w:rPr>
                <w:rFonts w:hint="eastAsia"/>
              </w:rPr>
              <w:t>255</w:t>
            </w:r>
          </w:p>
        </w:tc>
        <w:tc>
          <w:tcPr>
            <w:tcW w:w="1660" w:type="dxa"/>
          </w:tc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任务得分</w:t>
            </w:r>
          </w:p>
        </w:tc>
        <w:tc>
          <w:tcPr>
            <w:tcW w:w="1659" w:type="dxa"/>
          </w:tcPr>
          <w:p>
            <w:r>
              <w:rPr>
                <w:rFonts w:hint="eastAsia"/>
              </w:rPr>
              <w:t>该任务得到的分值</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指导者评分</w:t>
            </w:r>
          </w:p>
        </w:tc>
        <w:tc>
          <w:tcPr>
            <w:tcW w:w="1659" w:type="dxa"/>
          </w:tcPr>
          <w:p>
            <w:r>
              <w:rPr>
                <w:rFonts w:hint="eastAsia"/>
              </w:rPr>
              <w:t>指导者对小组评分图片路径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组内互评</w:t>
            </w:r>
          </w:p>
        </w:tc>
        <w:tc>
          <w:tcPr>
            <w:tcW w:w="1659" w:type="dxa"/>
          </w:tcPr>
          <w:p>
            <w:r>
              <w:rPr>
                <w:rFonts w:hint="eastAsia"/>
              </w:rPr>
              <w:t>组内互评图片路径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评价详情</w:t>
            </w:r>
          </w:p>
        </w:tc>
        <w:tc>
          <w:tcPr>
            <w:tcW w:w="1659" w:type="dxa"/>
          </w:tcPr>
          <w:p>
            <w:r>
              <w:rPr>
                <w:rFonts w:hint="eastAsia"/>
              </w:rPr>
              <w:t>该用户的评价详情</w:t>
            </w:r>
          </w:p>
        </w:tc>
        <w:tc>
          <w:tcPr>
            <w:tcW w:w="1659" w:type="dxa"/>
          </w:tcPr>
          <w:p>
            <w:r>
              <w:rPr>
                <w:rFonts w:hint="eastAsia"/>
              </w:rPr>
              <w:t>学习情况统计图</w:t>
            </w:r>
          </w:p>
        </w:tc>
        <w:tc>
          <w:tcPr>
            <w:tcW w:w="1659" w:type="dxa"/>
          </w:tcPr>
          <w:p/>
        </w:tc>
        <w:tc>
          <w:tcPr>
            <w:tcW w:w="1660" w:type="dxa"/>
          </w:tcPr>
          <w:p/>
        </w:tc>
      </w:tr>
    </w:tbl>
    <w:p/>
    <w:p>
      <w:pPr>
        <w:pStyle w:val="5"/>
      </w:pPr>
      <w:bookmarkStart w:id="1601" w:name="_Toc513050812"/>
      <w:bookmarkStart w:id="1602" w:name="_Toc28678"/>
      <w:bookmarkStart w:id="1603" w:name="_Toc12554"/>
      <w:bookmarkStart w:id="1604" w:name="_Toc18952"/>
      <w:r>
        <w:rPr>
          <w:rFonts w:hint="eastAsia"/>
          <w:lang w:val="en-US" w:eastAsia="zh-CN"/>
        </w:rPr>
        <w:t>7</w:t>
      </w:r>
      <w:r>
        <w:t>.</w:t>
      </w:r>
      <w:r>
        <w:rPr>
          <w:rFonts w:hint="eastAsia"/>
        </w:rPr>
        <w:t>1</w:t>
      </w:r>
      <w:r>
        <w:t>.</w:t>
      </w:r>
      <w:r>
        <w:rPr>
          <w:rFonts w:hint="eastAsia"/>
          <w:lang w:val="en-US" w:eastAsia="zh-CN"/>
        </w:rPr>
        <w:t>2</w:t>
      </w:r>
      <w:r>
        <w:t xml:space="preserve">.6 </w:t>
      </w:r>
      <w:bookmarkEnd w:id="1601"/>
      <w:r>
        <w:rPr>
          <w:rFonts w:hint="eastAsia"/>
        </w:rPr>
        <w:t>角色表</w:t>
      </w:r>
      <w:bookmarkEnd w:id="1602"/>
      <w:bookmarkEnd w:id="1603"/>
      <w:bookmarkEnd w:id="160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角色ID</w:t>
            </w:r>
          </w:p>
        </w:tc>
        <w:tc>
          <w:tcPr>
            <w:tcW w:w="1659" w:type="dxa"/>
          </w:tcPr>
          <w:p>
            <w:r>
              <w:rPr>
                <w:rFonts w:hint="eastAsia"/>
              </w:rPr>
              <w:t>唯一地标识角色的关键域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角色名</w:t>
            </w:r>
          </w:p>
        </w:tc>
        <w:tc>
          <w:tcPr>
            <w:tcW w:w="1659" w:type="dxa"/>
          </w:tcPr>
          <w:p>
            <w:r>
              <w:rPr>
                <w:rFonts w:hint="eastAsia"/>
              </w:rPr>
              <w:t>该学生在项目中扮演的角色名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角色职责描述</w:t>
            </w:r>
          </w:p>
        </w:tc>
        <w:tc>
          <w:tcPr>
            <w:tcW w:w="1659" w:type="dxa"/>
          </w:tcPr>
          <w:p>
            <w:r>
              <w:rPr>
                <w:rFonts w:hint="eastAsia"/>
              </w:rPr>
              <w:t>角色职责描述</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605" w:name="_Toc513050813"/>
      <w:bookmarkStart w:id="1606" w:name="_Toc10627"/>
      <w:bookmarkStart w:id="1607" w:name="_Toc15065"/>
      <w:bookmarkStart w:id="1608" w:name="_Toc4359"/>
      <w:r>
        <w:rPr>
          <w:rFonts w:hint="eastAsia"/>
          <w:lang w:val="en-US" w:eastAsia="zh-CN"/>
        </w:rPr>
        <w:t>7</w:t>
      </w:r>
      <w:r>
        <w:t>.</w:t>
      </w:r>
      <w:r>
        <w:rPr>
          <w:rFonts w:hint="eastAsia"/>
        </w:rPr>
        <w:t>1</w:t>
      </w:r>
      <w:r>
        <w:t>.</w:t>
      </w:r>
      <w:r>
        <w:rPr>
          <w:rFonts w:hint="eastAsia"/>
          <w:lang w:val="en-US" w:eastAsia="zh-CN"/>
        </w:rPr>
        <w:t>2</w:t>
      </w:r>
      <w:r>
        <w:t>.7</w:t>
      </w:r>
      <w:bookmarkEnd w:id="1605"/>
      <w:r>
        <w:rPr>
          <w:rFonts w:hint="eastAsia"/>
        </w:rPr>
        <w:t>案例表</w:t>
      </w:r>
      <w:bookmarkEnd w:id="1606"/>
      <w:bookmarkEnd w:id="1607"/>
      <w:bookmarkEnd w:id="1608"/>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案例ID</w:t>
            </w:r>
          </w:p>
        </w:tc>
        <w:tc>
          <w:tcPr>
            <w:tcW w:w="1659" w:type="dxa"/>
          </w:tcPr>
          <w:p>
            <w:r>
              <w:rPr>
                <w:rFonts w:hint="eastAsia"/>
              </w:rPr>
              <w:t>唯一标识案例对象的关键域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案例名称</w:t>
            </w:r>
          </w:p>
        </w:tc>
        <w:tc>
          <w:tcPr>
            <w:tcW w:w="1659" w:type="dxa"/>
          </w:tcPr>
          <w:p>
            <w:r>
              <w:rPr>
                <w:rFonts w:hint="eastAsia"/>
              </w:rPr>
              <w:t>案例的名称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案例描述</w:t>
            </w:r>
          </w:p>
        </w:tc>
        <w:tc>
          <w:tcPr>
            <w:tcW w:w="1659" w:type="dxa"/>
          </w:tcPr>
          <w:p>
            <w:r>
              <w:rPr>
                <w:rFonts w:hint="eastAsia"/>
              </w:rPr>
              <w:t>案例的描述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案例类型</w:t>
            </w:r>
          </w:p>
        </w:tc>
        <w:tc>
          <w:tcPr>
            <w:tcW w:w="1659" w:type="dxa"/>
          </w:tcPr>
          <w:p>
            <w:r>
              <w:rPr>
                <w:rFonts w:hint="eastAsia"/>
              </w:rPr>
              <w:t>案例的类型</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所属学科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子项目数</w:t>
            </w:r>
          </w:p>
        </w:tc>
        <w:tc>
          <w:tcPr>
            <w:tcW w:w="1659" w:type="dxa"/>
          </w:tcPr>
          <w:p>
            <w:r>
              <w:rPr>
                <w:rFonts w:hint="eastAsia"/>
              </w:rPr>
              <w:t>该案例开始的子项目</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帖子数</w:t>
            </w:r>
          </w:p>
        </w:tc>
        <w:tc>
          <w:tcPr>
            <w:tcW w:w="1659" w:type="dxa"/>
          </w:tcPr>
          <w:p>
            <w:r>
              <w:rPr>
                <w:rFonts w:hint="eastAsia"/>
              </w:rPr>
              <w:t>与该案例有关的帖子数</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浏览数</w:t>
            </w:r>
          </w:p>
        </w:tc>
        <w:tc>
          <w:tcPr>
            <w:tcW w:w="1659" w:type="dxa"/>
          </w:tcPr>
          <w:p>
            <w:r>
              <w:rPr>
                <w:rFonts w:hint="eastAsia"/>
              </w:rPr>
              <w:t>该案例的浏览苏</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上传时间</w:t>
            </w:r>
          </w:p>
        </w:tc>
        <w:tc>
          <w:tcPr>
            <w:tcW w:w="1659" w:type="dxa"/>
          </w:tcPr>
          <w:p>
            <w:r>
              <w:rPr>
                <w:rFonts w:hint="eastAsia"/>
              </w:rPr>
              <w:t>该案例的上传时间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最佳参与数</w:t>
            </w:r>
          </w:p>
        </w:tc>
        <w:tc>
          <w:tcPr>
            <w:tcW w:w="1659" w:type="dxa"/>
          </w:tcPr>
          <w:p>
            <w:r>
              <w:rPr>
                <w:rFonts w:hint="eastAsia"/>
              </w:rPr>
              <w:t>适合该案例开展的最佳案例数</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版本号</w:t>
            </w:r>
          </w:p>
        </w:tc>
        <w:tc>
          <w:tcPr>
            <w:tcW w:w="1659" w:type="dxa"/>
          </w:tcPr>
          <w:p>
            <w:r>
              <w:rPr>
                <w:rFonts w:hint="eastAsia"/>
              </w:rPr>
              <w:t>该案例的版本号</w:t>
            </w:r>
          </w:p>
        </w:tc>
        <w:tc>
          <w:tcPr>
            <w:tcW w:w="1659" w:type="dxa"/>
          </w:tcPr>
          <w:p>
            <w:r>
              <w:rPr>
                <w:rFonts w:hint="eastAsia"/>
              </w:rPr>
              <w:t>varchar</w:t>
            </w:r>
          </w:p>
        </w:tc>
        <w:tc>
          <w:tcPr>
            <w:tcW w:w="1659" w:type="dxa"/>
          </w:tcPr>
          <w:p>
            <w:r>
              <w:rPr>
                <w:rFonts w:hint="eastAsia"/>
              </w:rPr>
              <w:t>255</w:t>
            </w:r>
          </w:p>
        </w:tc>
        <w:tc>
          <w:tcPr>
            <w:tcW w:w="1660" w:type="dxa"/>
          </w:tcPr>
          <w:p/>
        </w:tc>
      </w:tr>
    </w:tbl>
    <w:p/>
    <w:p>
      <w:pPr>
        <w:pStyle w:val="5"/>
      </w:pPr>
      <w:bookmarkStart w:id="1609" w:name="_Toc22280"/>
      <w:bookmarkStart w:id="1610" w:name="_Toc30452"/>
      <w:bookmarkStart w:id="1611" w:name="_Toc12069"/>
      <w:r>
        <w:rPr>
          <w:rFonts w:hint="eastAsia"/>
          <w:lang w:val="en-US" w:eastAsia="zh-CN"/>
        </w:rPr>
        <w:t>7</w:t>
      </w:r>
      <w:r>
        <w:t>.</w:t>
      </w:r>
      <w:r>
        <w:rPr>
          <w:rFonts w:hint="eastAsia"/>
        </w:rPr>
        <w:t>1</w:t>
      </w:r>
      <w:r>
        <w:t>.</w:t>
      </w:r>
      <w:r>
        <w:rPr>
          <w:rFonts w:hint="eastAsia"/>
          <w:lang w:val="en-US" w:eastAsia="zh-CN"/>
        </w:rPr>
        <w:t>2</w:t>
      </w:r>
      <w:r>
        <w:t>.</w:t>
      </w:r>
      <w:r>
        <w:rPr>
          <w:rFonts w:hint="eastAsia"/>
        </w:rPr>
        <w:t>8帖子表</w:t>
      </w:r>
      <w:bookmarkEnd w:id="1609"/>
      <w:bookmarkEnd w:id="1610"/>
      <w:bookmarkEnd w:id="1611"/>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帖子ID</w:t>
            </w:r>
          </w:p>
        </w:tc>
        <w:tc>
          <w:tcPr>
            <w:tcW w:w="1659" w:type="dxa"/>
          </w:tcPr>
          <w:p>
            <w:r>
              <w:rPr>
                <w:rFonts w:hint="eastAsia"/>
              </w:rPr>
              <w:t>唯一标识帖子的关键域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案例ID</w:t>
            </w:r>
          </w:p>
        </w:tc>
        <w:tc>
          <w:tcPr>
            <w:tcW w:w="1659" w:type="dxa"/>
          </w:tcPr>
          <w:p>
            <w:r>
              <w:rPr>
                <w:rFonts w:hint="eastAsia"/>
              </w:rPr>
              <w:t>唯一标识案例对象的关键域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帖子主题</w:t>
            </w:r>
          </w:p>
        </w:tc>
        <w:tc>
          <w:tcPr>
            <w:tcW w:w="1659" w:type="dxa"/>
          </w:tcPr>
          <w:p>
            <w:r>
              <w:rPr>
                <w:rFonts w:hint="eastAsia"/>
              </w:rPr>
              <w:t>用于讨论案例的帖子主题</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帖子描述</w:t>
            </w:r>
          </w:p>
        </w:tc>
        <w:tc>
          <w:tcPr>
            <w:tcW w:w="1659" w:type="dxa"/>
          </w:tcPr>
          <w:p>
            <w:r>
              <w:rPr>
                <w:rFonts w:hint="eastAsia"/>
              </w:rPr>
              <w:t>回复用的帖子内容</w:t>
            </w:r>
          </w:p>
        </w:tc>
        <w:tc>
          <w:tcPr>
            <w:tcW w:w="1659" w:type="dxa"/>
          </w:tcPr>
          <w:p>
            <w:r>
              <w:rPr>
                <w:rFonts w:hint="eastAsia"/>
              </w:rPr>
              <w:t>TEXT</w:t>
            </w:r>
          </w:p>
        </w:tc>
        <w:tc>
          <w:tcPr>
            <w:tcW w:w="1659" w:type="dxa"/>
          </w:tcPr>
          <w:p/>
        </w:tc>
        <w:tc>
          <w:tcPr>
            <w:tcW w:w="1660" w:type="dxa"/>
          </w:tc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发起时间</w:t>
            </w:r>
          </w:p>
        </w:tc>
        <w:tc>
          <w:tcPr>
            <w:tcW w:w="1659" w:type="dxa"/>
          </w:tcPr>
          <w:p>
            <w:r>
              <w:rPr>
                <w:rFonts w:hint="eastAsia"/>
              </w:rPr>
              <w:t>基于案例的帖子发起时间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点赞数</w:t>
            </w:r>
          </w:p>
        </w:tc>
        <w:tc>
          <w:tcPr>
            <w:tcW w:w="1659" w:type="dxa"/>
          </w:tcPr>
          <w:p>
            <w:r>
              <w:rPr>
                <w:rFonts w:hint="eastAsia"/>
              </w:rPr>
              <w:t>基于案例的点赞数</w:t>
            </w:r>
          </w:p>
        </w:tc>
        <w:tc>
          <w:tcPr>
            <w:tcW w:w="1659" w:type="dxa"/>
          </w:tcPr>
          <w:p>
            <w:r>
              <w:rPr>
                <w:rFonts w:hint="eastAsia"/>
              </w:rPr>
              <w:t>int</w:t>
            </w:r>
          </w:p>
        </w:tc>
        <w:tc>
          <w:tcPr>
            <w:tcW w:w="1659" w:type="dxa"/>
          </w:tcPr>
          <w:p>
            <w:r>
              <w:rPr>
                <w:rFonts w:hint="eastAsia"/>
              </w:rPr>
              <w:t>8</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踩数</w:t>
            </w:r>
          </w:p>
        </w:tc>
        <w:tc>
          <w:tcPr>
            <w:tcW w:w="1659" w:type="dxa"/>
          </w:tcPr>
          <w:p>
            <w:r>
              <w:rPr>
                <w:rFonts w:hint="eastAsia"/>
              </w:rPr>
              <w:t>基于案例的踩数</w:t>
            </w:r>
          </w:p>
        </w:tc>
        <w:tc>
          <w:tcPr>
            <w:tcW w:w="1659" w:type="dxa"/>
          </w:tcPr>
          <w:p>
            <w:r>
              <w:rPr>
                <w:rFonts w:hint="eastAsia"/>
              </w:rPr>
              <w:t>int</w:t>
            </w:r>
          </w:p>
        </w:tc>
        <w:tc>
          <w:tcPr>
            <w:tcW w:w="1659" w:type="dxa"/>
          </w:tcPr>
          <w:p>
            <w:r>
              <w:rPr>
                <w:rFonts w:hint="eastAsia"/>
              </w:rPr>
              <w:t>8</w:t>
            </w:r>
          </w:p>
        </w:tc>
        <w:tc>
          <w:tcPr>
            <w:tcW w:w="1660" w:type="dxa"/>
          </w:tcPr>
          <w:p/>
        </w:tc>
      </w:tr>
    </w:tbl>
    <w:p/>
    <w:p>
      <w:pPr>
        <w:pStyle w:val="5"/>
      </w:pPr>
      <w:bookmarkStart w:id="1612" w:name="_Toc7453"/>
      <w:bookmarkStart w:id="1613" w:name="_Toc13845"/>
      <w:bookmarkStart w:id="1614" w:name="_Toc3233"/>
      <w:r>
        <w:rPr>
          <w:rFonts w:hint="eastAsia"/>
          <w:lang w:val="en-US" w:eastAsia="zh-CN"/>
        </w:rPr>
        <w:t>7</w:t>
      </w:r>
      <w:r>
        <w:t>.</w:t>
      </w:r>
      <w:r>
        <w:rPr>
          <w:rFonts w:hint="eastAsia"/>
        </w:rPr>
        <w:t>1</w:t>
      </w:r>
      <w:r>
        <w:t>.</w:t>
      </w:r>
      <w:r>
        <w:rPr>
          <w:rFonts w:hint="eastAsia"/>
          <w:lang w:val="en-US" w:eastAsia="zh-CN"/>
        </w:rPr>
        <w:t>2</w:t>
      </w:r>
      <w:r>
        <w:t>.</w:t>
      </w:r>
      <w:r>
        <w:rPr>
          <w:rFonts w:hint="eastAsia"/>
        </w:rPr>
        <w:t>9邮件表</w:t>
      </w:r>
      <w:bookmarkEnd w:id="1612"/>
      <w:bookmarkEnd w:id="1613"/>
      <w:bookmarkEnd w:id="1614"/>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邮件ID</w:t>
            </w:r>
          </w:p>
        </w:tc>
        <w:tc>
          <w:tcPr>
            <w:tcW w:w="1659" w:type="dxa"/>
          </w:tcPr>
          <w:p>
            <w:r>
              <w:rPr>
                <w:rFonts w:hint="eastAsia"/>
              </w:rPr>
              <w:t>唯一地标识邮件的关键域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状态类型</w:t>
            </w:r>
          </w:p>
        </w:tc>
        <w:tc>
          <w:tcPr>
            <w:tcW w:w="1659" w:type="dxa"/>
          </w:tcPr>
          <w:p>
            <w:r>
              <w:rPr>
                <w:rFonts w:hint="eastAsia"/>
              </w:rPr>
              <w:t>邮件状态</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已读</w:t>
            </w:r>
          </w:p>
          <w:p>
            <w:r>
              <w:rPr>
                <w:rFonts w:hint="eastAsia"/>
              </w:rPr>
              <w:t>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邮件标题</w:t>
            </w:r>
          </w:p>
        </w:tc>
        <w:tc>
          <w:tcPr>
            <w:tcW w:w="1659" w:type="dxa"/>
          </w:tcPr>
          <w:p>
            <w:r>
              <w:rPr>
                <w:rFonts w:hint="eastAsia"/>
              </w:rPr>
              <w:t>邮件标题</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发送时间</w:t>
            </w:r>
          </w:p>
        </w:tc>
        <w:tc>
          <w:tcPr>
            <w:tcW w:w="1659" w:type="dxa"/>
          </w:tcPr>
          <w:p>
            <w:r>
              <w:rPr>
                <w:rFonts w:hint="eastAsia"/>
              </w:rPr>
              <w:t>发送时间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邮件内容</w:t>
            </w:r>
          </w:p>
        </w:tc>
        <w:tc>
          <w:tcPr>
            <w:tcW w:w="1659" w:type="dxa"/>
          </w:tcPr>
          <w:p>
            <w:r>
              <w:rPr>
                <w:rFonts w:hint="eastAsia"/>
              </w:rPr>
              <w:t>邮件内容</w:t>
            </w:r>
          </w:p>
        </w:tc>
        <w:tc>
          <w:tcPr>
            <w:tcW w:w="1659" w:type="dxa"/>
          </w:tcPr>
          <w:p>
            <w:r>
              <w:rPr>
                <w:rFonts w:hint="eastAsia"/>
              </w:rPr>
              <w:t>TEXT</w:t>
            </w:r>
          </w:p>
        </w:tc>
        <w:tc>
          <w:tcPr>
            <w:tcW w:w="1659" w:type="dxa"/>
          </w:tcPr>
          <w:p/>
        </w:tc>
        <w:tc>
          <w:tcPr>
            <w:tcW w:w="1660" w:type="dxa"/>
          </w:tcPr>
          <w:p/>
        </w:tc>
      </w:tr>
    </w:tbl>
    <w:p/>
    <w:p>
      <w:pPr>
        <w:pStyle w:val="5"/>
      </w:pPr>
      <w:bookmarkStart w:id="1615" w:name="_Toc23281"/>
      <w:bookmarkStart w:id="1616" w:name="_Toc18625"/>
      <w:bookmarkStart w:id="1617" w:name="_Toc7382"/>
      <w:r>
        <w:rPr>
          <w:rFonts w:hint="eastAsia"/>
          <w:lang w:val="en-US" w:eastAsia="zh-CN"/>
        </w:rPr>
        <w:t>7</w:t>
      </w:r>
      <w:r>
        <w:t>.</w:t>
      </w:r>
      <w:r>
        <w:rPr>
          <w:rFonts w:hint="eastAsia"/>
        </w:rPr>
        <w:t>1</w:t>
      </w:r>
      <w:r>
        <w:t>.</w:t>
      </w:r>
      <w:r>
        <w:rPr>
          <w:rFonts w:hint="eastAsia"/>
          <w:lang w:val="en-US" w:eastAsia="zh-CN"/>
        </w:rPr>
        <w:t>2</w:t>
      </w:r>
      <w:r>
        <w:t>.</w:t>
      </w:r>
      <w:r>
        <w:rPr>
          <w:rFonts w:hint="eastAsia"/>
        </w:rPr>
        <w:t>10数据库备份表</w:t>
      </w:r>
      <w:bookmarkEnd w:id="1615"/>
      <w:bookmarkEnd w:id="1616"/>
      <w:bookmarkEnd w:id="161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数据库备份ID</w:t>
            </w:r>
          </w:p>
        </w:tc>
        <w:tc>
          <w:tcPr>
            <w:tcW w:w="1659" w:type="dxa"/>
          </w:tcPr>
          <w:p>
            <w:r>
              <w:rPr>
                <w:rFonts w:hint="eastAsia"/>
              </w:rPr>
              <w:t>唯一地标识数据库备份的关键域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备份类型</w:t>
            </w:r>
          </w:p>
        </w:tc>
        <w:tc>
          <w:tcPr>
            <w:tcW w:w="1659" w:type="dxa"/>
          </w:tcPr>
          <w:p>
            <w:r>
              <w:rPr>
                <w:rFonts w:hint="eastAsia"/>
              </w:rPr>
              <w:t>备份类型的选择</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完整</w:t>
            </w:r>
          </w:p>
          <w:p>
            <w:r>
              <w:rPr>
                <w:rFonts w:hint="eastAsia"/>
              </w:rPr>
              <w:t>仅结构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文件类型</w:t>
            </w:r>
          </w:p>
        </w:tc>
        <w:tc>
          <w:tcPr>
            <w:tcW w:w="1659" w:type="dxa"/>
          </w:tcPr>
          <w:p>
            <w:r>
              <w:rPr>
                <w:rFonts w:hint="eastAsia"/>
              </w:rPr>
              <w:t>文件类型选择</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.zip</w:t>
            </w:r>
          </w:p>
          <w:p>
            <w:r>
              <w:rPr>
                <w:rFonts w:hint="eastAsia"/>
              </w:rPr>
              <w:t>.gzip</w:t>
            </w:r>
          </w:p>
          <w:p>
            <w:r>
              <w:rPr>
                <w:rFonts w:hint="eastAsia"/>
              </w:rPr>
              <w:t>.sql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自动备份时间间隔</w:t>
            </w:r>
          </w:p>
          <w:p/>
        </w:tc>
        <w:tc>
          <w:tcPr>
            <w:tcW w:w="1659" w:type="dxa"/>
          </w:tcPr>
          <w:p>
            <w:r>
              <w:rPr>
                <w:rFonts w:hint="eastAsia"/>
              </w:rPr>
              <w:t>设定自动备份时间间隔</w:t>
            </w:r>
          </w:p>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手动备份标题</w:t>
            </w:r>
          </w:p>
        </w:tc>
        <w:tc>
          <w:tcPr>
            <w:tcW w:w="1659" w:type="dxa"/>
          </w:tcPr>
          <w:p>
            <w:r>
              <w:rPr>
                <w:rFonts w:hint="eastAsia"/>
              </w:rPr>
              <w:t>手动备份的标题</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备份备注</w:t>
            </w:r>
          </w:p>
        </w:tc>
        <w:tc>
          <w:tcPr>
            <w:tcW w:w="1659" w:type="dxa"/>
          </w:tcPr>
          <w:p>
            <w:r>
              <w:rPr>
                <w:rFonts w:hint="eastAsia"/>
              </w:rPr>
              <w:t>备份的备注描述</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备份路径</w:t>
            </w:r>
          </w:p>
        </w:tc>
        <w:tc>
          <w:tcPr>
            <w:tcW w:w="1659" w:type="dxa"/>
          </w:tcPr>
          <w:p>
            <w:r>
              <w:rPr>
                <w:rFonts w:hint="eastAsia"/>
              </w:rPr>
              <w:t>备份路径</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备份时间</w:t>
            </w:r>
          </w:p>
        </w:tc>
        <w:tc>
          <w:tcPr>
            <w:tcW w:w="1659" w:type="dxa"/>
          </w:tcPr>
          <w:p>
            <w:r>
              <w:rPr>
                <w:rFonts w:hint="eastAsia"/>
              </w:rPr>
              <w:t>备份的时间</w:t>
            </w:r>
          </w:p>
        </w:tc>
        <w:tc>
          <w:tcPr>
            <w:tcW w:w="1659" w:type="dxa"/>
          </w:tcPr>
          <w:p>
            <w:r>
              <w:rPr>
                <w:rFonts w:hint="eastAsia"/>
              </w:rPr>
              <w:t>datetime</w:t>
            </w:r>
          </w:p>
        </w:tc>
        <w:tc>
          <w:tcPr>
            <w:tcW w:w="1659" w:type="dxa"/>
          </w:tcPr>
          <w:p/>
        </w:tc>
        <w:tc>
          <w:tcPr>
            <w:tcW w:w="1660" w:type="dxa"/>
          </w:tcPr>
          <w:p/>
        </w:tc>
      </w:tr>
    </w:tbl>
    <w:p/>
    <w:p>
      <w:pPr>
        <w:pStyle w:val="5"/>
      </w:pPr>
      <w:bookmarkStart w:id="1618" w:name="_Toc14763"/>
      <w:bookmarkStart w:id="1619" w:name="_Toc16586"/>
      <w:bookmarkStart w:id="1620" w:name="_Toc26084"/>
      <w:r>
        <w:rPr>
          <w:rFonts w:hint="eastAsia"/>
          <w:lang w:val="en-US" w:eastAsia="zh-CN"/>
        </w:rPr>
        <w:t>7</w:t>
      </w:r>
      <w:r>
        <w:t>.</w:t>
      </w:r>
      <w:r>
        <w:rPr>
          <w:rFonts w:hint="eastAsia"/>
        </w:rPr>
        <w:t>1</w:t>
      </w:r>
      <w:r>
        <w:t>.</w:t>
      </w:r>
      <w:r>
        <w:rPr>
          <w:rFonts w:hint="eastAsia"/>
          <w:lang w:val="en-US" w:eastAsia="zh-CN"/>
        </w:rPr>
        <w:t>2</w:t>
      </w:r>
      <w:r>
        <w:t>.</w:t>
      </w:r>
      <w:r>
        <w:rPr>
          <w:rFonts w:hint="eastAsia"/>
        </w:rPr>
        <w:t>11网页信息表</w:t>
      </w:r>
      <w:bookmarkEnd w:id="1618"/>
      <w:bookmarkEnd w:id="1619"/>
      <w:bookmarkEnd w:id="1620"/>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网页信息ID</w:t>
            </w:r>
          </w:p>
        </w:tc>
        <w:tc>
          <w:tcPr>
            <w:tcW w:w="1659" w:type="dxa"/>
          </w:tcPr>
          <w:p>
            <w:r>
              <w:rPr>
                <w:rFonts w:hint="eastAsia"/>
              </w:rPr>
              <w:t>唯一地标识网页信息的关键域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版本信息</w:t>
            </w:r>
          </w:p>
        </w:tc>
        <w:tc>
          <w:tcPr>
            <w:tcW w:w="1659" w:type="dxa"/>
          </w:tcPr>
          <w:p>
            <w:r>
              <w:rPr>
                <w:rFonts w:hint="eastAsia"/>
              </w:rPr>
              <w:t>网站的版本信息</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联系方式</w:t>
            </w:r>
          </w:p>
        </w:tc>
        <w:tc>
          <w:tcPr>
            <w:tcW w:w="1659" w:type="dxa"/>
          </w:tcPr>
          <w:p>
            <w:r>
              <w:rPr>
                <w:rFonts w:hint="eastAsia"/>
              </w:rPr>
              <w:t>联系方式</w:t>
            </w:r>
          </w:p>
        </w:tc>
        <w:tc>
          <w:tcPr>
            <w:tcW w:w="1659" w:type="dxa"/>
          </w:tcPr>
          <w:p>
            <w:r>
              <w:rPr>
                <w:rFonts w:hint="eastAsia"/>
              </w:rPr>
              <w:t>TEXT</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链接名</w:t>
            </w:r>
          </w:p>
        </w:tc>
        <w:tc>
          <w:tcPr>
            <w:tcW w:w="1659" w:type="dxa"/>
          </w:tcPr>
          <w:p>
            <w:r>
              <w:rPr>
                <w:rFonts w:hint="eastAsia"/>
              </w:rPr>
              <w:t>链接名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链接地址</w:t>
            </w:r>
          </w:p>
        </w:tc>
        <w:tc>
          <w:tcPr>
            <w:tcW w:w="1659" w:type="dxa"/>
          </w:tcPr>
          <w:p>
            <w:r>
              <w:rPr>
                <w:rFonts w:hint="eastAsia"/>
              </w:rPr>
              <w:t>链接地址</w:t>
            </w:r>
          </w:p>
        </w:tc>
        <w:tc>
          <w:tcPr>
            <w:tcW w:w="1659" w:type="dxa"/>
          </w:tcPr>
          <w:p>
            <w:r>
              <w:rPr>
                <w:rFonts w:hint="eastAsia"/>
              </w:rPr>
              <w:t>TEXT</w:t>
            </w:r>
          </w:p>
        </w:tc>
        <w:tc>
          <w:tcPr>
            <w:tcW w:w="1659" w:type="dxa"/>
          </w:tcPr>
          <w:p/>
        </w:tc>
        <w:tc>
          <w:tcPr>
            <w:tcW w:w="1660" w:type="dxa"/>
          </w:tcPr>
          <w:p/>
        </w:tc>
      </w:tr>
    </w:tbl>
    <w:p/>
    <w:p>
      <w:pPr>
        <w:pStyle w:val="5"/>
      </w:pPr>
      <w:bookmarkStart w:id="1621" w:name="_Toc24696"/>
      <w:bookmarkStart w:id="1622" w:name="_Toc24795"/>
      <w:bookmarkStart w:id="1623" w:name="_Toc9430"/>
      <w:r>
        <w:rPr>
          <w:rFonts w:hint="eastAsia"/>
          <w:lang w:val="en-US" w:eastAsia="zh-CN"/>
        </w:rPr>
        <w:t>7</w:t>
      </w:r>
      <w:r>
        <w:t>.</w:t>
      </w:r>
      <w:r>
        <w:rPr>
          <w:rFonts w:hint="eastAsia"/>
        </w:rPr>
        <w:t>1</w:t>
      </w:r>
      <w:r>
        <w:t>.</w:t>
      </w:r>
      <w:r>
        <w:rPr>
          <w:rFonts w:hint="eastAsia"/>
          <w:lang w:val="en-US" w:eastAsia="zh-CN"/>
        </w:rPr>
        <w:t>2</w:t>
      </w:r>
      <w:r>
        <w:t>.</w:t>
      </w:r>
      <w:r>
        <w:rPr>
          <w:rFonts w:hint="eastAsia"/>
        </w:rPr>
        <w:t>12消息表</w:t>
      </w:r>
      <w:bookmarkEnd w:id="1621"/>
      <w:bookmarkEnd w:id="1622"/>
      <w:bookmarkEnd w:id="1623"/>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消息ID</w:t>
            </w:r>
          </w:p>
        </w:tc>
        <w:tc>
          <w:tcPr>
            <w:tcW w:w="1659" w:type="dxa"/>
          </w:tcPr>
          <w:p>
            <w:r>
              <w:rPr>
                <w:rFonts w:hint="eastAsia"/>
              </w:rPr>
              <w:t>唯一地标识消息的关键域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用户ID</w:t>
            </w:r>
          </w:p>
        </w:tc>
        <w:tc>
          <w:tcPr>
            <w:tcW w:w="1659" w:type="dxa"/>
          </w:tcPr>
          <w:p>
            <w:r>
              <w:rPr>
                <w:rFonts w:hint="eastAsia"/>
              </w:rPr>
              <w:t>唯一地标识用户的关键域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消息内容</w:t>
            </w:r>
          </w:p>
        </w:tc>
        <w:tc>
          <w:tcPr>
            <w:tcW w:w="1659" w:type="dxa"/>
          </w:tcPr>
          <w:p>
            <w:r>
              <w:rPr>
                <w:rFonts w:hint="eastAsia"/>
              </w:rPr>
              <w:t>消息内容</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消息类型</w:t>
            </w:r>
          </w:p>
        </w:tc>
        <w:tc>
          <w:tcPr>
            <w:tcW w:w="1659" w:type="dxa"/>
          </w:tcPr>
          <w:p>
            <w:r>
              <w:rPr>
                <w:rFonts w:hint="eastAsia"/>
              </w:rPr>
              <w:t>选择该消息是针对哪个任务的消息</w:t>
            </w:r>
          </w:p>
        </w:tc>
        <w:tc>
          <w:tcPr>
            <w:tcW w:w="1659" w:type="dxa"/>
          </w:tcPr>
          <w:p>
            <w:r>
              <w:rPr>
                <w:rFonts w:hint="eastAsia"/>
              </w:rPr>
              <w:t>varchar</w:t>
            </w:r>
          </w:p>
        </w:tc>
        <w:tc>
          <w:tcPr>
            <w:tcW w:w="1659" w:type="dxa"/>
          </w:tcPr>
          <w:p>
            <w:r>
              <w:rPr>
                <w:rFonts w:hint="eastAsia"/>
              </w:rPr>
              <w:t>255</w:t>
            </w:r>
          </w:p>
        </w:tc>
        <w:tc>
          <w:tcPr>
            <w:tcW w:w="1660" w:type="dxa"/>
          </w:tcPr>
          <w:p/>
        </w:tc>
      </w:tr>
    </w:tbl>
    <w:p>
      <w:pPr>
        <w:pStyle w:val="5"/>
      </w:pPr>
      <w:bookmarkStart w:id="1624" w:name="_Toc17488"/>
      <w:bookmarkStart w:id="1625" w:name="_Toc25150"/>
      <w:bookmarkStart w:id="1626" w:name="_Toc15670"/>
      <w:r>
        <w:rPr>
          <w:rFonts w:hint="eastAsia"/>
          <w:lang w:val="en-US" w:eastAsia="zh-CN"/>
        </w:rPr>
        <w:t>7</w:t>
      </w:r>
      <w:r>
        <w:t>.</w:t>
      </w:r>
      <w:r>
        <w:rPr>
          <w:rFonts w:hint="eastAsia"/>
        </w:rPr>
        <w:t>1</w:t>
      </w:r>
      <w:r>
        <w:t>.</w:t>
      </w:r>
      <w:r>
        <w:rPr>
          <w:rFonts w:hint="eastAsia"/>
          <w:lang w:val="en-US" w:eastAsia="zh-CN"/>
        </w:rPr>
        <w:t>2</w:t>
      </w:r>
      <w:r>
        <w:t>.</w:t>
      </w:r>
      <w:r>
        <w:rPr>
          <w:rFonts w:hint="eastAsia"/>
        </w:rPr>
        <w:t>13管理员禁封ip表</w:t>
      </w:r>
      <w:bookmarkEnd w:id="1624"/>
      <w:bookmarkEnd w:id="1625"/>
      <w:bookmarkEnd w:id="1626"/>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ID</w:t>
            </w:r>
          </w:p>
        </w:tc>
        <w:tc>
          <w:tcPr>
            <w:tcW w:w="1659" w:type="dxa"/>
          </w:tcPr>
          <w:p>
            <w:r>
              <w:rPr>
                <w:rFonts w:hint="eastAsia"/>
              </w:rPr>
              <w:t>唯一地标识的关键域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IP地址</w:t>
            </w:r>
          </w:p>
        </w:tc>
        <w:tc>
          <w:tcPr>
            <w:tcW w:w="1659" w:type="dxa"/>
          </w:tcPr>
          <w:p>
            <w:r>
              <w:rPr>
                <w:rFonts w:hint="eastAsia"/>
              </w:rPr>
              <w:t>IP地址</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封禁时间</w:t>
            </w:r>
          </w:p>
        </w:tc>
        <w:tc>
          <w:tcPr>
            <w:tcW w:w="1659" w:type="dxa"/>
          </w:tcPr>
          <w:p>
            <w:r>
              <w:rPr>
                <w:rFonts w:hint="eastAsia"/>
              </w:rPr>
              <w:t>封禁的时间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封禁理由</w:t>
            </w:r>
          </w:p>
        </w:tc>
        <w:tc>
          <w:tcPr>
            <w:tcW w:w="1659" w:type="dxa"/>
          </w:tcPr>
          <w:p>
            <w:r>
              <w:rPr>
                <w:rFonts w:hint="eastAsia"/>
              </w:rPr>
              <w:t>封禁IP的理由</w:t>
            </w:r>
          </w:p>
        </w:tc>
        <w:tc>
          <w:tcPr>
            <w:tcW w:w="1659" w:type="dxa"/>
          </w:tcPr>
          <w:p>
            <w:r>
              <w:rPr>
                <w:rFonts w:hint="eastAsia"/>
              </w:rPr>
              <w:t>TEXT</w:t>
            </w:r>
          </w:p>
        </w:tc>
        <w:tc>
          <w:tcPr>
            <w:tcW w:w="1659" w:type="dxa"/>
          </w:tcPr>
          <w:p/>
        </w:tc>
        <w:tc>
          <w:tcPr>
            <w:tcW w:w="1660" w:type="dxa"/>
          </w:tcPr>
          <w:p/>
        </w:tc>
      </w:tr>
    </w:tbl>
    <w:p/>
    <w:p>
      <w:pPr>
        <w:pStyle w:val="5"/>
      </w:pPr>
      <w:bookmarkStart w:id="1627" w:name="_Toc7654"/>
      <w:bookmarkStart w:id="1628" w:name="_Toc28713"/>
      <w:bookmarkStart w:id="1629" w:name="_Toc13138"/>
      <w:r>
        <w:rPr>
          <w:rFonts w:hint="eastAsia"/>
          <w:lang w:val="en-US" w:eastAsia="zh-CN"/>
        </w:rPr>
        <w:t>7</w:t>
      </w:r>
      <w:r>
        <w:t>.</w:t>
      </w:r>
      <w:r>
        <w:rPr>
          <w:rFonts w:hint="eastAsia"/>
        </w:rPr>
        <w:t>1</w:t>
      </w:r>
      <w:r>
        <w:t>.</w:t>
      </w:r>
      <w:r>
        <w:rPr>
          <w:rFonts w:hint="eastAsia"/>
          <w:lang w:val="en-US" w:eastAsia="zh-CN"/>
        </w:rPr>
        <w:t>2</w:t>
      </w:r>
      <w:r>
        <w:t>.</w:t>
      </w:r>
      <w:r>
        <w:rPr>
          <w:rFonts w:hint="eastAsia"/>
        </w:rPr>
        <w:t>14管理员禁封用户表</w:t>
      </w:r>
      <w:bookmarkEnd w:id="1627"/>
      <w:bookmarkEnd w:id="1628"/>
      <w:bookmarkEnd w:id="162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ID</w:t>
            </w:r>
          </w:p>
        </w:tc>
        <w:tc>
          <w:tcPr>
            <w:tcW w:w="1659" w:type="dxa"/>
          </w:tcPr>
          <w:p>
            <w:r>
              <w:rPr>
                <w:rFonts w:hint="eastAsia"/>
              </w:rPr>
              <w:t>唯一地标识的关键域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用户名</w:t>
            </w:r>
          </w:p>
        </w:tc>
        <w:tc>
          <w:tcPr>
            <w:tcW w:w="1659" w:type="dxa"/>
          </w:tcPr>
          <w:p>
            <w:r>
              <w:rPr>
                <w:rFonts w:hint="eastAsia"/>
              </w:rPr>
              <w:t>用户名</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封禁时间</w:t>
            </w:r>
          </w:p>
        </w:tc>
        <w:tc>
          <w:tcPr>
            <w:tcW w:w="1659" w:type="dxa"/>
          </w:tcPr>
          <w:p>
            <w:r>
              <w:rPr>
                <w:rFonts w:hint="eastAsia"/>
              </w:rPr>
              <w:t>封禁的时间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封禁理由</w:t>
            </w:r>
          </w:p>
        </w:tc>
        <w:tc>
          <w:tcPr>
            <w:tcW w:w="1659" w:type="dxa"/>
          </w:tcPr>
          <w:p>
            <w:r>
              <w:rPr>
                <w:rFonts w:hint="eastAsia"/>
              </w:rPr>
              <w:t>封禁IP的理由</w:t>
            </w:r>
          </w:p>
        </w:tc>
        <w:tc>
          <w:tcPr>
            <w:tcW w:w="1659" w:type="dxa"/>
          </w:tcPr>
          <w:p>
            <w:r>
              <w:rPr>
                <w:rFonts w:hint="eastAsia"/>
              </w:rPr>
              <w:t>TEXT</w:t>
            </w:r>
          </w:p>
        </w:tc>
        <w:tc>
          <w:tcPr>
            <w:tcW w:w="1659" w:type="dxa"/>
          </w:tcPr>
          <w:p/>
        </w:tc>
        <w:tc>
          <w:tcPr>
            <w:tcW w:w="1660" w:type="dxa"/>
          </w:tcPr>
          <w:p/>
        </w:tc>
      </w:tr>
    </w:tbl>
    <w:p/>
    <w:p>
      <w:pPr>
        <w:pStyle w:val="5"/>
      </w:pPr>
      <w:bookmarkStart w:id="1630" w:name="_Toc11174"/>
      <w:bookmarkStart w:id="1631" w:name="_Toc16967"/>
      <w:bookmarkStart w:id="1632" w:name="_Toc27812"/>
      <w:r>
        <w:rPr>
          <w:rFonts w:hint="eastAsia"/>
          <w:lang w:val="en-US" w:eastAsia="zh-CN"/>
        </w:rPr>
        <w:t>7</w:t>
      </w:r>
      <w:r>
        <w:t>.</w:t>
      </w:r>
      <w:r>
        <w:rPr>
          <w:rFonts w:hint="eastAsia"/>
        </w:rPr>
        <w:t>1</w:t>
      </w:r>
      <w:r>
        <w:t>.</w:t>
      </w:r>
      <w:r>
        <w:rPr>
          <w:rFonts w:hint="eastAsia"/>
          <w:lang w:val="en-US" w:eastAsia="zh-CN"/>
        </w:rPr>
        <w:t>2</w:t>
      </w:r>
      <w:r>
        <w:t>.</w:t>
      </w:r>
      <w:r>
        <w:rPr>
          <w:rFonts w:hint="eastAsia"/>
        </w:rPr>
        <w:t>15日志文档表</w:t>
      </w:r>
      <w:bookmarkEnd w:id="1630"/>
      <w:bookmarkEnd w:id="1631"/>
      <w:bookmarkEnd w:id="1632"/>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日志文档ID</w:t>
            </w:r>
          </w:p>
        </w:tc>
        <w:tc>
          <w:tcPr>
            <w:tcW w:w="1659" w:type="dxa"/>
          </w:tcPr>
          <w:p>
            <w:r>
              <w:rPr>
                <w:rFonts w:hint="eastAsia"/>
              </w:rPr>
              <w:t>唯一地标识的日志文档关键域</w:t>
            </w:r>
          </w:p>
        </w:tc>
        <w:tc>
          <w:tcPr>
            <w:tcW w:w="1659" w:type="dxa"/>
          </w:tcPr>
          <w:p>
            <w:r>
              <w:rPr>
                <w:rFonts w:hint="eastAsia"/>
              </w:rPr>
              <w:t>Int</w:t>
            </w:r>
          </w:p>
        </w:tc>
        <w:tc>
          <w:tcPr>
            <w:tcW w:w="1659" w:type="dxa"/>
          </w:tcPr>
          <w:p>
            <w:r>
              <w:rPr>
                <w:rFonts w:hint="eastAsia"/>
              </w:rPr>
              <w:t>8</w:t>
            </w:r>
          </w:p>
        </w:tc>
        <w:tc>
          <w:tcPr>
            <w:tcW w:w="1660" w:type="dxa"/>
          </w:tcPr>
          <w:p>
            <w:r>
              <w:rPr>
                <w:rFonts w:hint="eastAsia"/>
              </w:rPr>
              <w:t>系统生成的序列号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日志类型</w:t>
            </w:r>
          </w:p>
        </w:tc>
        <w:tc>
          <w:tcPr>
            <w:tcW w:w="1659" w:type="dxa"/>
          </w:tcPr>
          <w:p>
            <w:r>
              <w:rPr>
                <w:rFonts w:hint="eastAsia"/>
              </w:rPr>
              <w:t>日志类型</w:t>
            </w:r>
          </w:p>
        </w:tc>
        <w:tc>
          <w:tcPr>
            <w:tcW w:w="1659" w:type="dxa"/>
          </w:tcPr>
          <w:p>
            <w:r>
              <w:rPr>
                <w:rFonts w:hint="eastAsia"/>
              </w:rPr>
              <w:t>varchar</w:t>
            </w:r>
          </w:p>
        </w:tc>
        <w:tc>
          <w:tcPr>
            <w:tcW w:w="1659" w:type="dxa"/>
          </w:tcPr>
          <w:p>
            <w:r>
              <w:rPr>
                <w:rFonts w:hint="eastAsia"/>
              </w:rPr>
              <w:t>255</w:t>
            </w:r>
          </w:p>
        </w:tc>
        <w:tc>
          <w:tcPr>
            <w:tcW w:w="1660" w:type="dxa"/>
          </w:tcPr>
          <w:p>
            <w:r>
              <w:rPr>
                <w:rFonts w:hint="eastAsia"/>
              </w:rPr>
              <w:t>系统错误日志</w:t>
            </w:r>
          </w:p>
          <w:p>
            <w:r>
              <w:rPr>
                <w:rFonts w:hint="eastAsia"/>
              </w:rPr>
              <w:t>用户日志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日志文档名称</w:t>
            </w:r>
          </w:p>
        </w:tc>
        <w:tc>
          <w:tcPr>
            <w:tcW w:w="1659" w:type="dxa"/>
          </w:tcPr>
          <w:p>
            <w:r>
              <w:rPr>
                <w:rFonts w:hint="eastAsia"/>
              </w:rPr>
              <w:t>文档名称</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文件大小</w:t>
            </w:r>
          </w:p>
        </w:tc>
        <w:tc>
          <w:tcPr>
            <w:tcW w:w="1659" w:type="dxa"/>
          </w:tcPr>
          <w:p>
            <w:r>
              <w:rPr>
                <w:rFonts w:hint="eastAsia"/>
              </w:rPr>
              <w:t>文件大小</w:t>
            </w:r>
          </w:p>
        </w:tc>
        <w:tc>
          <w:tcPr>
            <w:tcW w:w="1659" w:type="dxa"/>
          </w:tcPr>
          <w:p>
            <w:r>
              <w:rPr>
                <w:rFonts w:hint="eastAsia"/>
              </w:rPr>
              <w:t>Varchar</w:t>
            </w:r>
          </w:p>
        </w:tc>
        <w:tc>
          <w:tcPr>
            <w:tcW w:w="1659" w:type="dxa"/>
          </w:tcPr>
          <w:p>
            <w:r>
              <w:rPr>
                <w:rFonts w:hint="eastAsia"/>
              </w:rPr>
              <w:t>255</w:t>
            </w: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r>
              <w:rPr>
                <w:rFonts w:hint="eastAsia"/>
              </w:rPr>
              <w:t>生成时间</w:t>
            </w:r>
          </w:p>
        </w:tc>
        <w:tc>
          <w:tcPr>
            <w:tcW w:w="1659" w:type="dxa"/>
          </w:tcPr>
          <w:p>
            <w:r>
              <w:rPr>
                <w:rFonts w:hint="eastAsia"/>
              </w:rPr>
              <w:t>文件的生成时间</w:t>
            </w:r>
          </w:p>
        </w:tc>
        <w:tc>
          <w:tcPr>
            <w:tcW w:w="1659" w:type="dxa"/>
          </w:tcPr>
          <w:p>
            <w:r>
              <w:rPr>
                <w:rFonts w:hint="eastAsia"/>
              </w:rPr>
              <w:t>datetime</w:t>
            </w:r>
          </w:p>
        </w:tc>
        <w:tc>
          <w:tcPr>
            <w:tcW w:w="1659" w:type="dxa"/>
          </w:tcPr>
          <w:p/>
        </w:tc>
        <w:tc>
          <w:tcPr>
            <w:tcW w:w="166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tc>
        <w:tc>
          <w:tcPr>
            <w:tcW w:w="1659" w:type="dxa"/>
          </w:tcPr>
          <w:p/>
        </w:tc>
        <w:tc>
          <w:tcPr>
            <w:tcW w:w="1659" w:type="dxa"/>
          </w:tcPr>
          <w:p/>
        </w:tc>
        <w:tc>
          <w:tcPr>
            <w:tcW w:w="1659" w:type="dxa"/>
          </w:tcPr>
          <w:p/>
        </w:tc>
        <w:tc>
          <w:tcPr>
            <w:tcW w:w="1660" w:type="dxa"/>
          </w:tcPr>
          <w:p/>
        </w:tc>
      </w:tr>
    </w:tbl>
    <w:p/>
    <w:p>
      <w:pPr>
        <w:widowControl/>
        <w:jc w:val="left"/>
      </w:pPr>
    </w:p>
    <w:p>
      <w:pPr>
        <w:pStyle w:val="3"/>
        <w:numPr>
          <w:ilvl w:val="0"/>
          <w:numId w:val="0"/>
        </w:numPr>
        <w:ind w:leftChars="0"/>
      </w:pPr>
      <w:bookmarkStart w:id="1633" w:name="_Toc30250"/>
      <w:bookmarkStart w:id="1634" w:name="_Toc30253"/>
      <w:bookmarkStart w:id="1635" w:name="_Toc32131"/>
      <w:r>
        <w:rPr>
          <w:rFonts w:hint="eastAsia"/>
          <w:lang w:val="en-US" w:eastAsia="zh-CN"/>
        </w:rPr>
        <w:t xml:space="preserve">7.2 </w:t>
      </w:r>
      <w:r>
        <w:t>E-R图</w:t>
      </w:r>
      <w:bookmarkEnd w:id="1633"/>
      <w:bookmarkEnd w:id="1634"/>
      <w:bookmarkEnd w:id="1635"/>
    </w:p>
    <w:p>
      <w:pPr>
        <w:widowControl/>
        <w:jc w:val="left"/>
        <w:rPr>
          <w:rFonts w:ascii="宋体" w:hAnsi="宋体" w:cs="宋体"/>
          <w:kern w:val="0"/>
          <w:sz w:val="24"/>
          <w:lang w:bidi="ar"/>
        </w:rPr>
      </w:pPr>
      <w:r>
        <w:rPr>
          <w:rFonts w:ascii="宋体" w:hAnsi="宋体" w:cs="宋体"/>
          <w:kern w:val="0"/>
          <w:sz w:val="24"/>
          <w:lang w:bidi="ar"/>
        </w:rPr>
        <w:drawing>
          <wp:inline distT="0" distB="0" distL="114300" distR="114300">
            <wp:extent cx="5509895" cy="3825875"/>
            <wp:effectExtent l="0" t="0" r="6985" b="14605"/>
            <wp:docPr id="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536"/>
                    <a:stretch>
                      <a:fillRect/>
                    </a:stretch>
                  </pic:blipFill>
                  <pic:spPr>
                    <a:xfrm>
                      <a:off x="0" y="0"/>
                      <a:ext cx="5509895" cy="3825875"/>
                    </a:xfrm>
                    <a:prstGeom prst="rect">
                      <a:avLst/>
                    </a:prstGeom>
                    <a:noFill/>
                    <a:ln w="9525">
                      <a:noFill/>
                    </a:ln>
                  </pic:spPr>
                </pic:pic>
              </a:graphicData>
            </a:graphic>
          </wp:inline>
        </w:drawing>
      </w:r>
    </w:p>
    <w:p>
      <w:pPr>
        <w:widowControl/>
        <w:jc w:val="left"/>
        <w:rPr>
          <w:rFonts w:hint="eastAsia" w:ascii="宋体" w:hAnsi="宋体" w:eastAsia="宋体" w:cs="宋体"/>
          <w:kern w:val="0"/>
          <w:sz w:val="24"/>
          <w:lang w:eastAsia="zh-CN" w:bidi="ar"/>
        </w:rPr>
      </w:pPr>
      <w:r>
        <w:rPr>
          <w:rFonts w:hint="eastAsia" w:ascii="宋体" w:hAnsi="宋体" w:eastAsia="宋体" w:cs="宋体"/>
          <w:kern w:val="0"/>
          <w:sz w:val="24"/>
          <w:lang w:eastAsia="zh-CN" w:bidi="ar"/>
        </w:rPr>
        <w:drawing>
          <wp:inline distT="0" distB="0" distL="114300" distR="114300">
            <wp:extent cx="5272405" cy="3912870"/>
            <wp:effectExtent l="0" t="0" r="635" b="3810"/>
            <wp:docPr id="634" name="图片 634" descr="DB0D208A8D596E3623DDFEBCB435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DB0D208A8D596E3623DDFEBCB4354720"/>
                    <pic:cNvPicPr>
                      <a:picLocks noChangeAspect="1"/>
                    </pic:cNvPicPr>
                  </pic:nvPicPr>
                  <pic:blipFill>
                    <a:blip r:embed="rId537"/>
                    <a:stretch>
                      <a:fillRect/>
                    </a:stretch>
                  </pic:blipFill>
                  <pic:spPr>
                    <a:xfrm>
                      <a:off x="0" y="0"/>
                      <a:ext cx="5272405" cy="3912870"/>
                    </a:xfrm>
                    <a:prstGeom prst="rect">
                      <a:avLst/>
                    </a:prstGeom>
                  </pic:spPr>
                </pic:pic>
              </a:graphicData>
            </a:graphic>
          </wp:inline>
        </w:drawing>
      </w:r>
    </w:p>
    <w:p/>
    <w:p/>
    <w:p/>
    <w:p/>
    <w:p/>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7" name="文本框 5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hhQkSAgAACwQAAA4AAABkcnMvZTJvRG9jLnhtbK1TzY7TMBC+I/EO&#10;lu80adEu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Cr8RtKNFNY0un7t9OPX6efX0l0gqLW+hkyNxa5oXtrOqx68Hs4&#10;4+Rd5VT8YiaCOMg+XggWXSA8XppOptMcIY7Y8AP87PG6dT68E0aRaBTUYYOJWHZY+9CnDimxmjar&#10;Rsq0RalJW9Dr11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GFhhQkSAgAACwQAAA4AAAAAAAAAAQAg&#10;AAAAHwEAAGRycy9lMm9Eb2MueG1sUEsFBgAAAAAGAAYAWQEAAKMFAAAAAA==&#10;">
              <v:fill on="f" focussize="0,0"/>
              <v:stroke on="f" weight="0.5pt"/>
              <v:imagedata o:title=""/>
              <o:lock v:ext="edit" aspectratio="f"/>
              <v:textbox inset="0mm,0mm,0mm,0mm" style="mso-fit-shape-to-text:t;">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gzcoYSAgAACwQAAA4AAABkcnMvZTJvRG9jLnhtbK1TzY7TMBC+I/EO&#10;lu80aVcs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Cr6RtKNFNY0un7t9OPX6efX0l0gqLW+hkyNxa5oXtrOqx68Hs4&#10;4+Rd5VT8YiaCOMg+XggWXSA8XppOptMcIY7Y8AP87PG6dT68E0aRaBTUYYOJWHZY+9CnDimxmjar&#10;Rsq0RalJW9Drq9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HgzcoYSAgAACwQAAA4AAAAAAAAAAQAg&#10;AAAAHwEAAGRycy9lMm9Eb2MueG1sUEsFBgAAAAAGAAYAWQEAAKMFAAAAAA==&#10;">
              <v:fill on="f" focussize="0,0"/>
              <v:stroke on="f" weight="0.5pt"/>
              <v:imagedata o:title=""/>
              <o:lock v:ext="edit" aspectratio="f"/>
              <v:textbox inset="0mm,0mm,0mm,0mm" style="mso-fit-shape-to-text:t;">
                <w:txbxContent>
                  <w:p>
                    <w:pPr>
                      <w:pStyle w:val="19"/>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fldChar w:fldCharType="begin"/>
    </w:r>
    <w:r>
      <w:instrText xml:space="preserve"> FILENAME \* MERGEFORMAT </w:instrText>
    </w:r>
    <w:r>
      <w:fldChar w:fldCharType="separate"/>
    </w:r>
    <w:r>
      <w:t>PRD2018-G04-软件需求规格说明(SRS).docx</w:t>
    </w:r>
    <w:r>
      <w:fldChar w:fldCharType="end"/>
    </w:r>
    <w:r>
      <w:fldChar w:fldCharType="begin"/>
    </w:r>
    <w:r>
      <w:instrText xml:space="preserve"> FILENAME \* Caps \* MERGEFORMAT </w:instrText>
    </w:r>
    <w:r>
      <w:fldChar w:fldCharType="separate"/>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0DA7D1"/>
    <w:multiLevelType w:val="singleLevel"/>
    <w:tmpl w:val="A40DA7D1"/>
    <w:lvl w:ilvl="0" w:tentative="0">
      <w:start w:val="1"/>
      <w:numFmt w:val="decimal"/>
      <w:lvlText w:val="%1."/>
      <w:lvlJc w:val="left"/>
      <w:pPr>
        <w:tabs>
          <w:tab w:val="left" w:pos="312"/>
        </w:tabs>
      </w:pPr>
    </w:lvl>
  </w:abstractNum>
  <w:abstractNum w:abstractNumId="1">
    <w:nsid w:val="A7C1CDB8"/>
    <w:multiLevelType w:val="singleLevel"/>
    <w:tmpl w:val="A7C1CDB8"/>
    <w:lvl w:ilvl="0" w:tentative="0">
      <w:start w:val="1"/>
      <w:numFmt w:val="decimal"/>
      <w:suff w:val="nothing"/>
      <w:lvlText w:val="%1、"/>
      <w:lvlJc w:val="left"/>
    </w:lvl>
  </w:abstractNum>
  <w:abstractNum w:abstractNumId="2">
    <w:nsid w:val="B61DA20A"/>
    <w:multiLevelType w:val="singleLevel"/>
    <w:tmpl w:val="B61DA20A"/>
    <w:lvl w:ilvl="0" w:tentative="0">
      <w:start w:val="1"/>
      <w:numFmt w:val="decimal"/>
      <w:lvlText w:val="%1."/>
      <w:lvlJc w:val="left"/>
      <w:pPr>
        <w:tabs>
          <w:tab w:val="left" w:pos="312"/>
        </w:tabs>
      </w:pPr>
    </w:lvl>
  </w:abstractNum>
  <w:abstractNum w:abstractNumId="3">
    <w:nsid w:val="C8830B56"/>
    <w:multiLevelType w:val="singleLevel"/>
    <w:tmpl w:val="C8830B56"/>
    <w:lvl w:ilvl="0" w:tentative="0">
      <w:start w:val="1"/>
      <w:numFmt w:val="decimal"/>
      <w:lvlText w:val="%1."/>
      <w:lvlJc w:val="left"/>
      <w:pPr>
        <w:tabs>
          <w:tab w:val="left" w:pos="312"/>
        </w:tabs>
      </w:pPr>
    </w:lvl>
  </w:abstractNum>
  <w:abstractNum w:abstractNumId="4">
    <w:nsid w:val="07B77B14"/>
    <w:multiLevelType w:val="singleLevel"/>
    <w:tmpl w:val="07B77B14"/>
    <w:lvl w:ilvl="0" w:tentative="0">
      <w:start w:val="1"/>
      <w:numFmt w:val="decimal"/>
      <w:lvlText w:val="%1."/>
      <w:lvlJc w:val="left"/>
      <w:pPr>
        <w:tabs>
          <w:tab w:val="left" w:pos="312"/>
        </w:tabs>
      </w:pPr>
    </w:lvl>
  </w:abstractNum>
  <w:abstractNum w:abstractNumId="5">
    <w:nsid w:val="0D760969"/>
    <w:multiLevelType w:val="multilevel"/>
    <w:tmpl w:val="0D76096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B36AF77"/>
    <w:multiLevelType w:val="singleLevel"/>
    <w:tmpl w:val="2B36AF77"/>
    <w:lvl w:ilvl="0" w:tentative="0">
      <w:start w:val="1"/>
      <w:numFmt w:val="decimal"/>
      <w:lvlText w:val="%1."/>
      <w:lvlJc w:val="left"/>
      <w:pPr>
        <w:tabs>
          <w:tab w:val="left" w:pos="312"/>
        </w:tabs>
      </w:pPr>
    </w:lvl>
  </w:abstractNum>
  <w:abstractNum w:abstractNumId="7">
    <w:nsid w:val="2C2463ED"/>
    <w:multiLevelType w:val="singleLevel"/>
    <w:tmpl w:val="2C2463ED"/>
    <w:lvl w:ilvl="0" w:tentative="0">
      <w:start w:val="4"/>
      <w:numFmt w:val="decimal"/>
      <w:lvlText w:val="[%1]"/>
      <w:lvlJc w:val="left"/>
      <w:pPr>
        <w:tabs>
          <w:tab w:val="left" w:pos="312"/>
        </w:tabs>
      </w:pPr>
    </w:lvl>
  </w:abstractNum>
  <w:abstractNum w:abstractNumId="8">
    <w:nsid w:val="3EAB7723"/>
    <w:multiLevelType w:val="multilevel"/>
    <w:tmpl w:val="3EAB772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9E2302B"/>
    <w:multiLevelType w:val="singleLevel"/>
    <w:tmpl w:val="59E2302B"/>
    <w:lvl w:ilvl="0" w:tentative="0">
      <w:start w:val="1"/>
      <w:numFmt w:val="decimal"/>
      <w:lvlText w:val="%1."/>
      <w:lvlJc w:val="left"/>
      <w:pPr>
        <w:ind w:left="425" w:hanging="425"/>
      </w:pPr>
    </w:lvl>
  </w:abstractNum>
  <w:abstractNum w:abstractNumId="10">
    <w:nsid w:val="59E23AD2"/>
    <w:multiLevelType w:val="singleLevel"/>
    <w:tmpl w:val="59E23AD2"/>
    <w:lvl w:ilvl="0" w:tentative="0">
      <w:start w:val="1"/>
      <w:numFmt w:val="decimal"/>
      <w:lvlText w:val="%1."/>
      <w:lvlJc w:val="left"/>
      <w:pPr>
        <w:ind w:left="425" w:hanging="425"/>
      </w:pPr>
    </w:lvl>
  </w:abstractNum>
  <w:abstractNum w:abstractNumId="11">
    <w:nsid w:val="59E306DD"/>
    <w:multiLevelType w:val="multilevel"/>
    <w:tmpl w:val="59E306DD"/>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2">
    <w:nsid w:val="59E30758"/>
    <w:multiLevelType w:val="multilevel"/>
    <w:tmpl w:val="59E30758"/>
    <w:lvl w:ilvl="0" w:tentative="0">
      <w:start w:val="1"/>
      <w:numFmt w:val="decimal"/>
      <w:suff w:val="nothing"/>
      <w:lvlText w:val="%1．"/>
      <w:lvlJc w:val="left"/>
      <w:pPr>
        <w:ind w:left="0" w:firstLine="400"/>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abstractNum w:abstractNumId="13">
    <w:nsid w:val="59E3082C"/>
    <w:multiLevelType w:val="multilevel"/>
    <w:tmpl w:val="59E3082C"/>
    <w:lvl w:ilvl="0" w:tentative="0">
      <w:start w:val="1"/>
      <w:numFmt w:val="decimal"/>
      <w:lvlText w:val="%1)"/>
      <w:lvlJc w:val="left"/>
      <w:pPr>
        <w:ind w:left="425" w:hanging="425"/>
      </w:pPr>
    </w:lvl>
    <w:lvl w:ilvl="1" w:tentative="0">
      <w:start w:val="1"/>
      <w:numFmt w:val="lowerLetter"/>
      <w:lvlText w:val="%2)"/>
      <w:lvlJc w:val="left"/>
      <w:pPr>
        <w:tabs>
          <w:tab w:val="left" w:pos="840"/>
        </w:tabs>
        <w:ind w:left="840" w:hanging="420"/>
      </w:pPr>
    </w:lvl>
    <w:lvl w:ilvl="2" w:tentative="0">
      <w:start w:val="1"/>
      <w:numFmt w:val="lowerRoman"/>
      <w:lvlText w:val="%3."/>
      <w:lvlJc w:val="lef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lef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left"/>
      <w:pPr>
        <w:tabs>
          <w:tab w:val="left" w:pos="3780"/>
        </w:tabs>
        <w:ind w:left="3780" w:hanging="420"/>
      </w:pPr>
    </w:lvl>
  </w:abstractNum>
  <w:num w:numId="1">
    <w:abstractNumId w:val="8"/>
  </w:num>
  <w:num w:numId="2">
    <w:abstractNumId w:val="9"/>
  </w:num>
  <w:num w:numId="3">
    <w:abstractNumId w:val="10"/>
  </w:num>
  <w:num w:numId="4">
    <w:abstractNumId w:val="7"/>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0"/>
  </w:num>
  <w:num w:numId="10">
    <w:abstractNumId w:val="3"/>
  </w:num>
  <w:num w:numId="11">
    <w:abstractNumId w:val="5"/>
  </w:num>
  <w:num w:numId="12">
    <w:abstractNumId w:val="4"/>
  </w:num>
  <w:num w:numId="13">
    <w:abstractNumId w:val="2"/>
  </w:num>
  <w:num w:numId="1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Younger_Zhou">
    <w15:presenceInfo w15:providerId="None" w15:userId="Younger_Z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57"/>
    <w:rsid w:val="00000D47"/>
    <w:rsid w:val="00003DDD"/>
    <w:rsid w:val="00010DBC"/>
    <w:rsid w:val="000113A2"/>
    <w:rsid w:val="000152FC"/>
    <w:rsid w:val="0002407B"/>
    <w:rsid w:val="00024138"/>
    <w:rsid w:val="00027830"/>
    <w:rsid w:val="00034259"/>
    <w:rsid w:val="00034DCE"/>
    <w:rsid w:val="0003605D"/>
    <w:rsid w:val="00040282"/>
    <w:rsid w:val="00046605"/>
    <w:rsid w:val="00047685"/>
    <w:rsid w:val="000503AE"/>
    <w:rsid w:val="0005370E"/>
    <w:rsid w:val="00055D85"/>
    <w:rsid w:val="000633EF"/>
    <w:rsid w:val="000639A6"/>
    <w:rsid w:val="00071A68"/>
    <w:rsid w:val="00072189"/>
    <w:rsid w:val="00074ECB"/>
    <w:rsid w:val="00083592"/>
    <w:rsid w:val="00083710"/>
    <w:rsid w:val="00086AEC"/>
    <w:rsid w:val="00091A35"/>
    <w:rsid w:val="00094F53"/>
    <w:rsid w:val="000959B7"/>
    <w:rsid w:val="000A2CE4"/>
    <w:rsid w:val="000A3776"/>
    <w:rsid w:val="000A7A7A"/>
    <w:rsid w:val="000B0039"/>
    <w:rsid w:val="000B3C69"/>
    <w:rsid w:val="000C54C3"/>
    <w:rsid w:val="000D1A6F"/>
    <w:rsid w:val="000D2CA7"/>
    <w:rsid w:val="000D2E79"/>
    <w:rsid w:val="000D6715"/>
    <w:rsid w:val="000E383B"/>
    <w:rsid w:val="000E3F91"/>
    <w:rsid w:val="000E6E30"/>
    <w:rsid w:val="000F1950"/>
    <w:rsid w:val="00104CF4"/>
    <w:rsid w:val="00106165"/>
    <w:rsid w:val="00106DE6"/>
    <w:rsid w:val="00120FEF"/>
    <w:rsid w:val="0012132E"/>
    <w:rsid w:val="001230D2"/>
    <w:rsid w:val="001245D8"/>
    <w:rsid w:val="001246DD"/>
    <w:rsid w:val="00126362"/>
    <w:rsid w:val="00127C4E"/>
    <w:rsid w:val="00131062"/>
    <w:rsid w:val="0013129A"/>
    <w:rsid w:val="00136823"/>
    <w:rsid w:val="00143070"/>
    <w:rsid w:val="00146F3E"/>
    <w:rsid w:val="0014783C"/>
    <w:rsid w:val="001529B9"/>
    <w:rsid w:val="001545E2"/>
    <w:rsid w:val="00154D25"/>
    <w:rsid w:val="00156218"/>
    <w:rsid w:val="00165403"/>
    <w:rsid w:val="00170A95"/>
    <w:rsid w:val="00170DAE"/>
    <w:rsid w:val="00171DED"/>
    <w:rsid w:val="00175969"/>
    <w:rsid w:val="001765DC"/>
    <w:rsid w:val="00181727"/>
    <w:rsid w:val="0018321A"/>
    <w:rsid w:val="0019263E"/>
    <w:rsid w:val="001954A4"/>
    <w:rsid w:val="00195797"/>
    <w:rsid w:val="001A2C51"/>
    <w:rsid w:val="001A3250"/>
    <w:rsid w:val="001B0EFB"/>
    <w:rsid w:val="001B2BA2"/>
    <w:rsid w:val="001C329B"/>
    <w:rsid w:val="001D577E"/>
    <w:rsid w:val="001D6DE3"/>
    <w:rsid w:val="001D74A0"/>
    <w:rsid w:val="001E3B19"/>
    <w:rsid w:val="001E461D"/>
    <w:rsid w:val="001E642C"/>
    <w:rsid w:val="001E6755"/>
    <w:rsid w:val="001E7974"/>
    <w:rsid w:val="001E7B71"/>
    <w:rsid w:val="001E7DCF"/>
    <w:rsid w:val="001F1979"/>
    <w:rsid w:val="001F28A4"/>
    <w:rsid w:val="001F4E78"/>
    <w:rsid w:val="001F619E"/>
    <w:rsid w:val="001F7275"/>
    <w:rsid w:val="00200396"/>
    <w:rsid w:val="002077CC"/>
    <w:rsid w:val="00211204"/>
    <w:rsid w:val="002148A2"/>
    <w:rsid w:val="0021492B"/>
    <w:rsid w:val="00214EB8"/>
    <w:rsid w:val="00216190"/>
    <w:rsid w:val="00216F98"/>
    <w:rsid w:val="00217740"/>
    <w:rsid w:val="00223010"/>
    <w:rsid w:val="00223260"/>
    <w:rsid w:val="002302EF"/>
    <w:rsid w:val="002305BC"/>
    <w:rsid w:val="0023085F"/>
    <w:rsid w:val="00232F09"/>
    <w:rsid w:val="002334FE"/>
    <w:rsid w:val="00233C03"/>
    <w:rsid w:val="00233FC6"/>
    <w:rsid w:val="0025153F"/>
    <w:rsid w:val="00253920"/>
    <w:rsid w:val="00260A58"/>
    <w:rsid w:val="00261106"/>
    <w:rsid w:val="00265B2F"/>
    <w:rsid w:val="00266665"/>
    <w:rsid w:val="00266FF1"/>
    <w:rsid w:val="002769EF"/>
    <w:rsid w:val="002857CC"/>
    <w:rsid w:val="00286106"/>
    <w:rsid w:val="00286528"/>
    <w:rsid w:val="00290FB2"/>
    <w:rsid w:val="00291EF0"/>
    <w:rsid w:val="002A0F9A"/>
    <w:rsid w:val="002A468C"/>
    <w:rsid w:val="002B0B77"/>
    <w:rsid w:val="002B3977"/>
    <w:rsid w:val="002C0AAC"/>
    <w:rsid w:val="002C77D8"/>
    <w:rsid w:val="002D380D"/>
    <w:rsid w:val="002D3B6F"/>
    <w:rsid w:val="002E07EA"/>
    <w:rsid w:val="002E1C08"/>
    <w:rsid w:val="002E6160"/>
    <w:rsid w:val="002F075F"/>
    <w:rsid w:val="002F2A5A"/>
    <w:rsid w:val="002F4C16"/>
    <w:rsid w:val="002F6191"/>
    <w:rsid w:val="00301ACA"/>
    <w:rsid w:val="00315377"/>
    <w:rsid w:val="00317562"/>
    <w:rsid w:val="0032381D"/>
    <w:rsid w:val="00323AC7"/>
    <w:rsid w:val="0032508B"/>
    <w:rsid w:val="00332976"/>
    <w:rsid w:val="003332AB"/>
    <w:rsid w:val="00342068"/>
    <w:rsid w:val="00343E93"/>
    <w:rsid w:val="0034474D"/>
    <w:rsid w:val="003617D9"/>
    <w:rsid w:val="003635A9"/>
    <w:rsid w:val="00365D3F"/>
    <w:rsid w:val="003725CC"/>
    <w:rsid w:val="00377265"/>
    <w:rsid w:val="00377788"/>
    <w:rsid w:val="00382AB8"/>
    <w:rsid w:val="00384C01"/>
    <w:rsid w:val="00385DD5"/>
    <w:rsid w:val="003866DE"/>
    <w:rsid w:val="00390DE9"/>
    <w:rsid w:val="003916D1"/>
    <w:rsid w:val="003923A2"/>
    <w:rsid w:val="00393BB7"/>
    <w:rsid w:val="0039596E"/>
    <w:rsid w:val="003A2065"/>
    <w:rsid w:val="003A23FD"/>
    <w:rsid w:val="003A6315"/>
    <w:rsid w:val="003B03AE"/>
    <w:rsid w:val="003B3A16"/>
    <w:rsid w:val="003B6962"/>
    <w:rsid w:val="003C3488"/>
    <w:rsid w:val="003C648C"/>
    <w:rsid w:val="003C6E1F"/>
    <w:rsid w:val="003C6FE2"/>
    <w:rsid w:val="003D3230"/>
    <w:rsid w:val="003D52A9"/>
    <w:rsid w:val="003E52F8"/>
    <w:rsid w:val="003E6289"/>
    <w:rsid w:val="003E6A12"/>
    <w:rsid w:val="003E7008"/>
    <w:rsid w:val="003F091F"/>
    <w:rsid w:val="003F1ACB"/>
    <w:rsid w:val="003F33E1"/>
    <w:rsid w:val="003F47E9"/>
    <w:rsid w:val="003F5544"/>
    <w:rsid w:val="003F7648"/>
    <w:rsid w:val="00400E28"/>
    <w:rsid w:val="00402C55"/>
    <w:rsid w:val="00403EFA"/>
    <w:rsid w:val="00404D15"/>
    <w:rsid w:val="00405B71"/>
    <w:rsid w:val="004110E6"/>
    <w:rsid w:val="0041193E"/>
    <w:rsid w:val="004123B0"/>
    <w:rsid w:val="00416C4E"/>
    <w:rsid w:val="00417AED"/>
    <w:rsid w:val="0043137C"/>
    <w:rsid w:val="004318EA"/>
    <w:rsid w:val="00432CEB"/>
    <w:rsid w:val="00432E0B"/>
    <w:rsid w:val="00432FA6"/>
    <w:rsid w:val="004353E0"/>
    <w:rsid w:val="00443B57"/>
    <w:rsid w:val="004531DA"/>
    <w:rsid w:val="004538A7"/>
    <w:rsid w:val="004615C1"/>
    <w:rsid w:val="00464F18"/>
    <w:rsid w:val="0047096A"/>
    <w:rsid w:val="00470D78"/>
    <w:rsid w:val="00475B61"/>
    <w:rsid w:val="00476BAE"/>
    <w:rsid w:val="0048103B"/>
    <w:rsid w:val="00482078"/>
    <w:rsid w:val="00484185"/>
    <w:rsid w:val="00484745"/>
    <w:rsid w:val="0048537B"/>
    <w:rsid w:val="00491202"/>
    <w:rsid w:val="0049583D"/>
    <w:rsid w:val="004A099F"/>
    <w:rsid w:val="004A306E"/>
    <w:rsid w:val="004A3E92"/>
    <w:rsid w:val="004A65EA"/>
    <w:rsid w:val="004A65F9"/>
    <w:rsid w:val="004C0D27"/>
    <w:rsid w:val="004C13A8"/>
    <w:rsid w:val="004C1DB0"/>
    <w:rsid w:val="004C4A73"/>
    <w:rsid w:val="004C5795"/>
    <w:rsid w:val="004E20D3"/>
    <w:rsid w:val="004F6C96"/>
    <w:rsid w:val="00500E7F"/>
    <w:rsid w:val="00502780"/>
    <w:rsid w:val="0050315D"/>
    <w:rsid w:val="00517230"/>
    <w:rsid w:val="00521AAE"/>
    <w:rsid w:val="005244B3"/>
    <w:rsid w:val="0052513D"/>
    <w:rsid w:val="00526533"/>
    <w:rsid w:val="00527479"/>
    <w:rsid w:val="005304F9"/>
    <w:rsid w:val="00536B34"/>
    <w:rsid w:val="00540CB2"/>
    <w:rsid w:val="00546132"/>
    <w:rsid w:val="005506CD"/>
    <w:rsid w:val="00550FC2"/>
    <w:rsid w:val="00551581"/>
    <w:rsid w:val="00551BD4"/>
    <w:rsid w:val="00573DC8"/>
    <w:rsid w:val="005823EC"/>
    <w:rsid w:val="00584525"/>
    <w:rsid w:val="00585273"/>
    <w:rsid w:val="00585C77"/>
    <w:rsid w:val="00586CDD"/>
    <w:rsid w:val="005956CD"/>
    <w:rsid w:val="005977D0"/>
    <w:rsid w:val="00597D2D"/>
    <w:rsid w:val="005A0231"/>
    <w:rsid w:val="005A26DA"/>
    <w:rsid w:val="005B1D73"/>
    <w:rsid w:val="005B3D91"/>
    <w:rsid w:val="005C13E8"/>
    <w:rsid w:val="005C2D66"/>
    <w:rsid w:val="005C5247"/>
    <w:rsid w:val="005D0E8A"/>
    <w:rsid w:val="005D220A"/>
    <w:rsid w:val="005D6EE9"/>
    <w:rsid w:val="005E1716"/>
    <w:rsid w:val="005E40F6"/>
    <w:rsid w:val="005E7C66"/>
    <w:rsid w:val="005F0071"/>
    <w:rsid w:val="005F29D7"/>
    <w:rsid w:val="005F4981"/>
    <w:rsid w:val="005F6C76"/>
    <w:rsid w:val="005F752C"/>
    <w:rsid w:val="00601C60"/>
    <w:rsid w:val="00623723"/>
    <w:rsid w:val="006301CD"/>
    <w:rsid w:val="006312A4"/>
    <w:rsid w:val="00634575"/>
    <w:rsid w:val="00641585"/>
    <w:rsid w:val="00641B8C"/>
    <w:rsid w:val="006515C4"/>
    <w:rsid w:val="00651D92"/>
    <w:rsid w:val="00655BC6"/>
    <w:rsid w:val="00656CF8"/>
    <w:rsid w:val="00664E71"/>
    <w:rsid w:val="006768D8"/>
    <w:rsid w:val="0068109F"/>
    <w:rsid w:val="0068151E"/>
    <w:rsid w:val="00682BD6"/>
    <w:rsid w:val="0069368E"/>
    <w:rsid w:val="00697DA8"/>
    <w:rsid w:val="006A09E9"/>
    <w:rsid w:val="006A31E2"/>
    <w:rsid w:val="006A3226"/>
    <w:rsid w:val="006A5415"/>
    <w:rsid w:val="006B0FE4"/>
    <w:rsid w:val="006B2166"/>
    <w:rsid w:val="006B5CE3"/>
    <w:rsid w:val="006C337D"/>
    <w:rsid w:val="006C3591"/>
    <w:rsid w:val="006C7B8A"/>
    <w:rsid w:val="006D3DE0"/>
    <w:rsid w:val="006D5147"/>
    <w:rsid w:val="006D5C18"/>
    <w:rsid w:val="006D7568"/>
    <w:rsid w:val="006D7A76"/>
    <w:rsid w:val="006E05F8"/>
    <w:rsid w:val="006E3BF0"/>
    <w:rsid w:val="006E75CC"/>
    <w:rsid w:val="006F0873"/>
    <w:rsid w:val="006F2416"/>
    <w:rsid w:val="006F3E47"/>
    <w:rsid w:val="006F4F1A"/>
    <w:rsid w:val="006F5697"/>
    <w:rsid w:val="006F7C9C"/>
    <w:rsid w:val="0070096C"/>
    <w:rsid w:val="007033F1"/>
    <w:rsid w:val="00703AA4"/>
    <w:rsid w:val="00714BAA"/>
    <w:rsid w:val="00715C50"/>
    <w:rsid w:val="00722AC4"/>
    <w:rsid w:val="00723EC9"/>
    <w:rsid w:val="00733909"/>
    <w:rsid w:val="007344F7"/>
    <w:rsid w:val="007348D6"/>
    <w:rsid w:val="00736710"/>
    <w:rsid w:val="007426F6"/>
    <w:rsid w:val="00750EF2"/>
    <w:rsid w:val="00751B9D"/>
    <w:rsid w:val="00753E9E"/>
    <w:rsid w:val="007623F2"/>
    <w:rsid w:val="00763511"/>
    <w:rsid w:val="007635ED"/>
    <w:rsid w:val="00764892"/>
    <w:rsid w:val="007670AC"/>
    <w:rsid w:val="0077101A"/>
    <w:rsid w:val="007714C0"/>
    <w:rsid w:val="00775F57"/>
    <w:rsid w:val="00776740"/>
    <w:rsid w:val="007767AA"/>
    <w:rsid w:val="007835C5"/>
    <w:rsid w:val="0078567C"/>
    <w:rsid w:val="0079073B"/>
    <w:rsid w:val="00793D55"/>
    <w:rsid w:val="0079490B"/>
    <w:rsid w:val="00795324"/>
    <w:rsid w:val="007B03CA"/>
    <w:rsid w:val="007B0D73"/>
    <w:rsid w:val="007B119C"/>
    <w:rsid w:val="007B123F"/>
    <w:rsid w:val="007B14F3"/>
    <w:rsid w:val="007B6F3A"/>
    <w:rsid w:val="007C1E52"/>
    <w:rsid w:val="007C48B0"/>
    <w:rsid w:val="007C5ED9"/>
    <w:rsid w:val="007C62BE"/>
    <w:rsid w:val="007C68E5"/>
    <w:rsid w:val="007D3676"/>
    <w:rsid w:val="007D53B8"/>
    <w:rsid w:val="007D5B29"/>
    <w:rsid w:val="007E0B74"/>
    <w:rsid w:val="007E2B2D"/>
    <w:rsid w:val="007E3B7C"/>
    <w:rsid w:val="007E5109"/>
    <w:rsid w:val="007F056E"/>
    <w:rsid w:val="007F27D7"/>
    <w:rsid w:val="007F4637"/>
    <w:rsid w:val="00801ECE"/>
    <w:rsid w:val="00802423"/>
    <w:rsid w:val="008041E9"/>
    <w:rsid w:val="0081105F"/>
    <w:rsid w:val="00811961"/>
    <w:rsid w:val="00814318"/>
    <w:rsid w:val="00822855"/>
    <w:rsid w:val="008251CF"/>
    <w:rsid w:val="0082544C"/>
    <w:rsid w:val="00825EAA"/>
    <w:rsid w:val="00833157"/>
    <w:rsid w:val="00836E8B"/>
    <w:rsid w:val="00837217"/>
    <w:rsid w:val="00842079"/>
    <w:rsid w:val="008433D7"/>
    <w:rsid w:val="0084432F"/>
    <w:rsid w:val="0085215A"/>
    <w:rsid w:val="00860980"/>
    <w:rsid w:val="00860E1D"/>
    <w:rsid w:val="00861E3E"/>
    <w:rsid w:val="00866F93"/>
    <w:rsid w:val="00872B5C"/>
    <w:rsid w:val="0087595A"/>
    <w:rsid w:val="008805B2"/>
    <w:rsid w:val="00880F7D"/>
    <w:rsid w:val="00883865"/>
    <w:rsid w:val="0088766B"/>
    <w:rsid w:val="008903B5"/>
    <w:rsid w:val="00891F17"/>
    <w:rsid w:val="00894E17"/>
    <w:rsid w:val="00895BA0"/>
    <w:rsid w:val="008A2097"/>
    <w:rsid w:val="008B38D0"/>
    <w:rsid w:val="008B3C54"/>
    <w:rsid w:val="008B497E"/>
    <w:rsid w:val="008B581A"/>
    <w:rsid w:val="008B66A9"/>
    <w:rsid w:val="008C3BF6"/>
    <w:rsid w:val="008C3D82"/>
    <w:rsid w:val="008C5F18"/>
    <w:rsid w:val="008C66CC"/>
    <w:rsid w:val="008D0439"/>
    <w:rsid w:val="008D138A"/>
    <w:rsid w:val="008D5A41"/>
    <w:rsid w:val="008D6C3B"/>
    <w:rsid w:val="008E39CB"/>
    <w:rsid w:val="008E3DF1"/>
    <w:rsid w:val="008E429B"/>
    <w:rsid w:val="008E72E4"/>
    <w:rsid w:val="008F0352"/>
    <w:rsid w:val="008F0779"/>
    <w:rsid w:val="008F4A14"/>
    <w:rsid w:val="008F523F"/>
    <w:rsid w:val="00904D66"/>
    <w:rsid w:val="00905578"/>
    <w:rsid w:val="009102B3"/>
    <w:rsid w:val="00912B65"/>
    <w:rsid w:val="00912DF3"/>
    <w:rsid w:val="00913AD9"/>
    <w:rsid w:val="0091632B"/>
    <w:rsid w:val="00925115"/>
    <w:rsid w:val="00925A75"/>
    <w:rsid w:val="00934FAB"/>
    <w:rsid w:val="00937BA3"/>
    <w:rsid w:val="009477B3"/>
    <w:rsid w:val="009622D3"/>
    <w:rsid w:val="0096482E"/>
    <w:rsid w:val="009651B3"/>
    <w:rsid w:val="00974D48"/>
    <w:rsid w:val="00976F5A"/>
    <w:rsid w:val="0098023C"/>
    <w:rsid w:val="0099391A"/>
    <w:rsid w:val="009A2362"/>
    <w:rsid w:val="009A3278"/>
    <w:rsid w:val="009A3C72"/>
    <w:rsid w:val="009A4980"/>
    <w:rsid w:val="009A508F"/>
    <w:rsid w:val="009A5A19"/>
    <w:rsid w:val="009B36D0"/>
    <w:rsid w:val="009B72FE"/>
    <w:rsid w:val="009B75B5"/>
    <w:rsid w:val="009C1340"/>
    <w:rsid w:val="009C33A0"/>
    <w:rsid w:val="009C46B6"/>
    <w:rsid w:val="009C539D"/>
    <w:rsid w:val="009C759D"/>
    <w:rsid w:val="009E3E26"/>
    <w:rsid w:val="009E54BD"/>
    <w:rsid w:val="009E6DC4"/>
    <w:rsid w:val="009E705A"/>
    <w:rsid w:val="009F065D"/>
    <w:rsid w:val="009F566F"/>
    <w:rsid w:val="009F7180"/>
    <w:rsid w:val="00A03B10"/>
    <w:rsid w:val="00A11D04"/>
    <w:rsid w:val="00A15503"/>
    <w:rsid w:val="00A165A9"/>
    <w:rsid w:val="00A214D4"/>
    <w:rsid w:val="00A21BED"/>
    <w:rsid w:val="00A22F3B"/>
    <w:rsid w:val="00A2306D"/>
    <w:rsid w:val="00A24D73"/>
    <w:rsid w:val="00A325A1"/>
    <w:rsid w:val="00A33119"/>
    <w:rsid w:val="00A33544"/>
    <w:rsid w:val="00A34656"/>
    <w:rsid w:val="00A370C6"/>
    <w:rsid w:val="00A3718E"/>
    <w:rsid w:val="00A40B6E"/>
    <w:rsid w:val="00A40C70"/>
    <w:rsid w:val="00A4440B"/>
    <w:rsid w:val="00A50BCC"/>
    <w:rsid w:val="00A51662"/>
    <w:rsid w:val="00A51F21"/>
    <w:rsid w:val="00A55981"/>
    <w:rsid w:val="00A61B12"/>
    <w:rsid w:val="00A64770"/>
    <w:rsid w:val="00A65B03"/>
    <w:rsid w:val="00A67C2B"/>
    <w:rsid w:val="00A80A70"/>
    <w:rsid w:val="00A80CD9"/>
    <w:rsid w:val="00A81677"/>
    <w:rsid w:val="00A90B99"/>
    <w:rsid w:val="00A92136"/>
    <w:rsid w:val="00A92440"/>
    <w:rsid w:val="00A93FAB"/>
    <w:rsid w:val="00A9646E"/>
    <w:rsid w:val="00A9716D"/>
    <w:rsid w:val="00AA0D53"/>
    <w:rsid w:val="00AA2447"/>
    <w:rsid w:val="00AA3A34"/>
    <w:rsid w:val="00AA46D0"/>
    <w:rsid w:val="00AA4D39"/>
    <w:rsid w:val="00AA616D"/>
    <w:rsid w:val="00AB6C36"/>
    <w:rsid w:val="00AC47EF"/>
    <w:rsid w:val="00AC4B23"/>
    <w:rsid w:val="00AC6E73"/>
    <w:rsid w:val="00AD337C"/>
    <w:rsid w:val="00AD7026"/>
    <w:rsid w:val="00AD7BD9"/>
    <w:rsid w:val="00AF0FD6"/>
    <w:rsid w:val="00AF51E7"/>
    <w:rsid w:val="00B0076A"/>
    <w:rsid w:val="00B1016B"/>
    <w:rsid w:val="00B12154"/>
    <w:rsid w:val="00B13896"/>
    <w:rsid w:val="00B1740B"/>
    <w:rsid w:val="00B223E8"/>
    <w:rsid w:val="00B2329E"/>
    <w:rsid w:val="00B26581"/>
    <w:rsid w:val="00B274AD"/>
    <w:rsid w:val="00B34728"/>
    <w:rsid w:val="00B37F6D"/>
    <w:rsid w:val="00B4224C"/>
    <w:rsid w:val="00B44F23"/>
    <w:rsid w:val="00B45320"/>
    <w:rsid w:val="00B507B9"/>
    <w:rsid w:val="00B515D5"/>
    <w:rsid w:val="00B565B5"/>
    <w:rsid w:val="00B569CC"/>
    <w:rsid w:val="00B64856"/>
    <w:rsid w:val="00B653EB"/>
    <w:rsid w:val="00B65562"/>
    <w:rsid w:val="00B71B9B"/>
    <w:rsid w:val="00B73FD6"/>
    <w:rsid w:val="00B8676C"/>
    <w:rsid w:val="00B91109"/>
    <w:rsid w:val="00B92EF6"/>
    <w:rsid w:val="00B955F1"/>
    <w:rsid w:val="00B96421"/>
    <w:rsid w:val="00B97C72"/>
    <w:rsid w:val="00B97F20"/>
    <w:rsid w:val="00BA0FF7"/>
    <w:rsid w:val="00BA1F73"/>
    <w:rsid w:val="00BA660C"/>
    <w:rsid w:val="00BB64CB"/>
    <w:rsid w:val="00BB7EA8"/>
    <w:rsid w:val="00BC0656"/>
    <w:rsid w:val="00BC0771"/>
    <w:rsid w:val="00BC1C1C"/>
    <w:rsid w:val="00BD4738"/>
    <w:rsid w:val="00BD6283"/>
    <w:rsid w:val="00BF3D73"/>
    <w:rsid w:val="00BF4229"/>
    <w:rsid w:val="00BF63F1"/>
    <w:rsid w:val="00C042DF"/>
    <w:rsid w:val="00C12316"/>
    <w:rsid w:val="00C21FB0"/>
    <w:rsid w:val="00C23802"/>
    <w:rsid w:val="00C247B5"/>
    <w:rsid w:val="00C256F9"/>
    <w:rsid w:val="00C27214"/>
    <w:rsid w:val="00C27AA0"/>
    <w:rsid w:val="00C27D9E"/>
    <w:rsid w:val="00C317B9"/>
    <w:rsid w:val="00C32101"/>
    <w:rsid w:val="00C34BD1"/>
    <w:rsid w:val="00C47329"/>
    <w:rsid w:val="00C514BA"/>
    <w:rsid w:val="00C52CD6"/>
    <w:rsid w:val="00C6073F"/>
    <w:rsid w:val="00C60BBF"/>
    <w:rsid w:val="00C6154D"/>
    <w:rsid w:val="00C6364B"/>
    <w:rsid w:val="00C64616"/>
    <w:rsid w:val="00C64C44"/>
    <w:rsid w:val="00C72C38"/>
    <w:rsid w:val="00C742ED"/>
    <w:rsid w:val="00C907BA"/>
    <w:rsid w:val="00C912B1"/>
    <w:rsid w:val="00C91419"/>
    <w:rsid w:val="00C9175C"/>
    <w:rsid w:val="00C91FED"/>
    <w:rsid w:val="00C920A4"/>
    <w:rsid w:val="00C9519B"/>
    <w:rsid w:val="00C97101"/>
    <w:rsid w:val="00CA1AC1"/>
    <w:rsid w:val="00CA1D93"/>
    <w:rsid w:val="00CA6192"/>
    <w:rsid w:val="00CB0AA8"/>
    <w:rsid w:val="00CB7D8D"/>
    <w:rsid w:val="00CC1A73"/>
    <w:rsid w:val="00CC2AC2"/>
    <w:rsid w:val="00CC2EEB"/>
    <w:rsid w:val="00CC5AEB"/>
    <w:rsid w:val="00CD0600"/>
    <w:rsid w:val="00CD1076"/>
    <w:rsid w:val="00CD185F"/>
    <w:rsid w:val="00CD250E"/>
    <w:rsid w:val="00CD3D85"/>
    <w:rsid w:val="00CD3EAF"/>
    <w:rsid w:val="00CE5347"/>
    <w:rsid w:val="00CE7BEF"/>
    <w:rsid w:val="00CF1089"/>
    <w:rsid w:val="00CF1100"/>
    <w:rsid w:val="00CF6C1B"/>
    <w:rsid w:val="00CF7A3C"/>
    <w:rsid w:val="00D00C2E"/>
    <w:rsid w:val="00D04656"/>
    <w:rsid w:val="00D11BCA"/>
    <w:rsid w:val="00D17365"/>
    <w:rsid w:val="00D268A8"/>
    <w:rsid w:val="00D2758B"/>
    <w:rsid w:val="00D34ACD"/>
    <w:rsid w:val="00D44EF6"/>
    <w:rsid w:val="00D508F8"/>
    <w:rsid w:val="00D5510C"/>
    <w:rsid w:val="00D57054"/>
    <w:rsid w:val="00D65368"/>
    <w:rsid w:val="00D70444"/>
    <w:rsid w:val="00D72AD2"/>
    <w:rsid w:val="00D75C96"/>
    <w:rsid w:val="00D82A80"/>
    <w:rsid w:val="00D91783"/>
    <w:rsid w:val="00D9547A"/>
    <w:rsid w:val="00D9691F"/>
    <w:rsid w:val="00DB08E8"/>
    <w:rsid w:val="00DB3B0E"/>
    <w:rsid w:val="00DB660A"/>
    <w:rsid w:val="00DB7562"/>
    <w:rsid w:val="00DB7586"/>
    <w:rsid w:val="00DB77CD"/>
    <w:rsid w:val="00DC1424"/>
    <w:rsid w:val="00DC744C"/>
    <w:rsid w:val="00DD1129"/>
    <w:rsid w:val="00DD3DEC"/>
    <w:rsid w:val="00DD5E29"/>
    <w:rsid w:val="00DD63F8"/>
    <w:rsid w:val="00DD69C3"/>
    <w:rsid w:val="00DD786E"/>
    <w:rsid w:val="00DD7A18"/>
    <w:rsid w:val="00DD7C84"/>
    <w:rsid w:val="00DE1164"/>
    <w:rsid w:val="00DE3B18"/>
    <w:rsid w:val="00DE70D1"/>
    <w:rsid w:val="00DF082E"/>
    <w:rsid w:val="00DF1ED6"/>
    <w:rsid w:val="00DF3F4C"/>
    <w:rsid w:val="00DF70A0"/>
    <w:rsid w:val="00DF78E3"/>
    <w:rsid w:val="00E00514"/>
    <w:rsid w:val="00E02171"/>
    <w:rsid w:val="00E075C7"/>
    <w:rsid w:val="00E07BAF"/>
    <w:rsid w:val="00E14FC2"/>
    <w:rsid w:val="00E252F6"/>
    <w:rsid w:val="00E2666E"/>
    <w:rsid w:val="00E314AF"/>
    <w:rsid w:val="00E31DC3"/>
    <w:rsid w:val="00E32AA7"/>
    <w:rsid w:val="00E33E56"/>
    <w:rsid w:val="00E34D5F"/>
    <w:rsid w:val="00E43D49"/>
    <w:rsid w:val="00E46FA9"/>
    <w:rsid w:val="00E551CD"/>
    <w:rsid w:val="00E6275B"/>
    <w:rsid w:val="00E63851"/>
    <w:rsid w:val="00E72D6E"/>
    <w:rsid w:val="00E73D72"/>
    <w:rsid w:val="00E73E7B"/>
    <w:rsid w:val="00E758DF"/>
    <w:rsid w:val="00E77101"/>
    <w:rsid w:val="00E82023"/>
    <w:rsid w:val="00E83136"/>
    <w:rsid w:val="00E840E6"/>
    <w:rsid w:val="00E8563D"/>
    <w:rsid w:val="00E86E52"/>
    <w:rsid w:val="00E9337C"/>
    <w:rsid w:val="00E94A64"/>
    <w:rsid w:val="00EA3BFF"/>
    <w:rsid w:val="00EA5693"/>
    <w:rsid w:val="00EB2D7F"/>
    <w:rsid w:val="00EB3E6E"/>
    <w:rsid w:val="00EB5445"/>
    <w:rsid w:val="00EB56A0"/>
    <w:rsid w:val="00EB7613"/>
    <w:rsid w:val="00EB7707"/>
    <w:rsid w:val="00EC4EF9"/>
    <w:rsid w:val="00ED15B2"/>
    <w:rsid w:val="00ED2811"/>
    <w:rsid w:val="00ED2EA6"/>
    <w:rsid w:val="00ED49A7"/>
    <w:rsid w:val="00ED65A7"/>
    <w:rsid w:val="00EE0118"/>
    <w:rsid w:val="00EE0573"/>
    <w:rsid w:val="00EE3D2B"/>
    <w:rsid w:val="00EE520B"/>
    <w:rsid w:val="00EE7115"/>
    <w:rsid w:val="00EE7E97"/>
    <w:rsid w:val="00EF296F"/>
    <w:rsid w:val="00F12D33"/>
    <w:rsid w:val="00F20D04"/>
    <w:rsid w:val="00F2118F"/>
    <w:rsid w:val="00F21E5D"/>
    <w:rsid w:val="00F24076"/>
    <w:rsid w:val="00F26C0D"/>
    <w:rsid w:val="00F26C4E"/>
    <w:rsid w:val="00F3413B"/>
    <w:rsid w:val="00F34EED"/>
    <w:rsid w:val="00F41941"/>
    <w:rsid w:val="00F559DB"/>
    <w:rsid w:val="00F5671A"/>
    <w:rsid w:val="00F6009D"/>
    <w:rsid w:val="00F609A2"/>
    <w:rsid w:val="00F655A3"/>
    <w:rsid w:val="00F7357E"/>
    <w:rsid w:val="00F7439E"/>
    <w:rsid w:val="00F81F3A"/>
    <w:rsid w:val="00F8262F"/>
    <w:rsid w:val="00F82ACE"/>
    <w:rsid w:val="00F837DF"/>
    <w:rsid w:val="00F97F5D"/>
    <w:rsid w:val="00FA3BE0"/>
    <w:rsid w:val="00FB0EBB"/>
    <w:rsid w:val="00FC4423"/>
    <w:rsid w:val="00FC4960"/>
    <w:rsid w:val="00FD043B"/>
    <w:rsid w:val="00FD0D69"/>
    <w:rsid w:val="00FD0DE3"/>
    <w:rsid w:val="00FD71FD"/>
    <w:rsid w:val="00FE3065"/>
    <w:rsid w:val="00FE37A6"/>
    <w:rsid w:val="00FE4FB3"/>
    <w:rsid w:val="00FF2B44"/>
    <w:rsid w:val="00FF3F79"/>
    <w:rsid w:val="00FF6C8E"/>
    <w:rsid w:val="00FF6F10"/>
    <w:rsid w:val="0123531F"/>
    <w:rsid w:val="018740F2"/>
    <w:rsid w:val="021D3908"/>
    <w:rsid w:val="023F02F7"/>
    <w:rsid w:val="029E0440"/>
    <w:rsid w:val="02C97E2C"/>
    <w:rsid w:val="02E9283F"/>
    <w:rsid w:val="035C4579"/>
    <w:rsid w:val="03CD074D"/>
    <w:rsid w:val="040378BD"/>
    <w:rsid w:val="05200CFD"/>
    <w:rsid w:val="059C4564"/>
    <w:rsid w:val="07104025"/>
    <w:rsid w:val="075A05DE"/>
    <w:rsid w:val="076A651D"/>
    <w:rsid w:val="0787096B"/>
    <w:rsid w:val="07DC0817"/>
    <w:rsid w:val="08C72ECA"/>
    <w:rsid w:val="0B15099B"/>
    <w:rsid w:val="0BAB5396"/>
    <w:rsid w:val="0BB956C4"/>
    <w:rsid w:val="0C5403C5"/>
    <w:rsid w:val="0C826DE6"/>
    <w:rsid w:val="0CBC4CF0"/>
    <w:rsid w:val="0CFE0DDF"/>
    <w:rsid w:val="0D11660A"/>
    <w:rsid w:val="0D365D28"/>
    <w:rsid w:val="0D5135EE"/>
    <w:rsid w:val="0DCC3259"/>
    <w:rsid w:val="0E125CE9"/>
    <w:rsid w:val="0E463D06"/>
    <w:rsid w:val="0E527510"/>
    <w:rsid w:val="0FC302D8"/>
    <w:rsid w:val="11067D15"/>
    <w:rsid w:val="11712C1E"/>
    <w:rsid w:val="11FF3E08"/>
    <w:rsid w:val="12B9539F"/>
    <w:rsid w:val="12E80D1B"/>
    <w:rsid w:val="1386184B"/>
    <w:rsid w:val="143F1909"/>
    <w:rsid w:val="146C1B24"/>
    <w:rsid w:val="156377AF"/>
    <w:rsid w:val="15E45B45"/>
    <w:rsid w:val="160F2EAC"/>
    <w:rsid w:val="165C6604"/>
    <w:rsid w:val="169612B3"/>
    <w:rsid w:val="16E27CFA"/>
    <w:rsid w:val="17223398"/>
    <w:rsid w:val="178D0C02"/>
    <w:rsid w:val="18521BF8"/>
    <w:rsid w:val="18547D5A"/>
    <w:rsid w:val="19A1165F"/>
    <w:rsid w:val="1A305448"/>
    <w:rsid w:val="1B8D5EF6"/>
    <w:rsid w:val="1D7D6F73"/>
    <w:rsid w:val="1D8415DB"/>
    <w:rsid w:val="1D972DAF"/>
    <w:rsid w:val="1DC974F2"/>
    <w:rsid w:val="1E2F2BC5"/>
    <w:rsid w:val="1E46307B"/>
    <w:rsid w:val="1F081596"/>
    <w:rsid w:val="20213C3A"/>
    <w:rsid w:val="205A6DAC"/>
    <w:rsid w:val="20800D77"/>
    <w:rsid w:val="218B227A"/>
    <w:rsid w:val="21D26D0B"/>
    <w:rsid w:val="235170F5"/>
    <w:rsid w:val="238B3F9A"/>
    <w:rsid w:val="24ED357E"/>
    <w:rsid w:val="24FC18C3"/>
    <w:rsid w:val="251029F4"/>
    <w:rsid w:val="252024CB"/>
    <w:rsid w:val="252276F9"/>
    <w:rsid w:val="25984AAD"/>
    <w:rsid w:val="25ED4AFF"/>
    <w:rsid w:val="26430E95"/>
    <w:rsid w:val="26950E58"/>
    <w:rsid w:val="276B7602"/>
    <w:rsid w:val="29632DDF"/>
    <w:rsid w:val="2B970F0C"/>
    <w:rsid w:val="2CF900EF"/>
    <w:rsid w:val="2D196AEA"/>
    <w:rsid w:val="2D8B1E95"/>
    <w:rsid w:val="2DA26752"/>
    <w:rsid w:val="2DD61085"/>
    <w:rsid w:val="2E0B007B"/>
    <w:rsid w:val="2EF03762"/>
    <w:rsid w:val="2F43483C"/>
    <w:rsid w:val="2F8F2013"/>
    <w:rsid w:val="2F9A54EB"/>
    <w:rsid w:val="300D481E"/>
    <w:rsid w:val="30380AE0"/>
    <w:rsid w:val="304118C2"/>
    <w:rsid w:val="3064288A"/>
    <w:rsid w:val="30A55B2C"/>
    <w:rsid w:val="317639B8"/>
    <w:rsid w:val="3332334D"/>
    <w:rsid w:val="33E41999"/>
    <w:rsid w:val="34740687"/>
    <w:rsid w:val="347618A7"/>
    <w:rsid w:val="34AD13DA"/>
    <w:rsid w:val="34C131D4"/>
    <w:rsid w:val="35694D70"/>
    <w:rsid w:val="35841CC3"/>
    <w:rsid w:val="35B0554D"/>
    <w:rsid w:val="35FA725E"/>
    <w:rsid w:val="361F7103"/>
    <w:rsid w:val="369906D1"/>
    <w:rsid w:val="37A50251"/>
    <w:rsid w:val="37AA1508"/>
    <w:rsid w:val="386564C7"/>
    <w:rsid w:val="389834E7"/>
    <w:rsid w:val="3AB15B86"/>
    <w:rsid w:val="3BC22BD0"/>
    <w:rsid w:val="3BE862B6"/>
    <w:rsid w:val="3C601DBE"/>
    <w:rsid w:val="3D17088B"/>
    <w:rsid w:val="3D8C5B61"/>
    <w:rsid w:val="3DB37A7A"/>
    <w:rsid w:val="3ECE6719"/>
    <w:rsid w:val="3F8A23C5"/>
    <w:rsid w:val="402E46B1"/>
    <w:rsid w:val="406770A5"/>
    <w:rsid w:val="40770ACA"/>
    <w:rsid w:val="41362A2C"/>
    <w:rsid w:val="41381B7B"/>
    <w:rsid w:val="41D5665F"/>
    <w:rsid w:val="41DB187E"/>
    <w:rsid w:val="42662A78"/>
    <w:rsid w:val="434D0C06"/>
    <w:rsid w:val="43687310"/>
    <w:rsid w:val="43902FA3"/>
    <w:rsid w:val="443313A1"/>
    <w:rsid w:val="44D52571"/>
    <w:rsid w:val="44F02DA2"/>
    <w:rsid w:val="452D2FD6"/>
    <w:rsid w:val="45A76919"/>
    <w:rsid w:val="460977BE"/>
    <w:rsid w:val="46E8098D"/>
    <w:rsid w:val="479609C7"/>
    <w:rsid w:val="47B80478"/>
    <w:rsid w:val="484E6B25"/>
    <w:rsid w:val="4A8A6038"/>
    <w:rsid w:val="4AC74CE7"/>
    <w:rsid w:val="4AD12F98"/>
    <w:rsid w:val="4B3B1B07"/>
    <w:rsid w:val="4C184CD8"/>
    <w:rsid w:val="4C853D17"/>
    <w:rsid w:val="4D375CDD"/>
    <w:rsid w:val="4E362E32"/>
    <w:rsid w:val="4E7C0469"/>
    <w:rsid w:val="4F207B10"/>
    <w:rsid w:val="4F682353"/>
    <w:rsid w:val="4FB16DD7"/>
    <w:rsid w:val="50124D80"/>
    <w:rsid w:val="50CF1531"/>
    <w:rsid w:val="50F07EF0"/>
    <w:rsid w:val="52BA2F74"/>
    <w:rsid w:val="52F174CA"/>
    <w:rsid w:val="533524F8"/>
    <w:rsid w:val="538E0FF7"/>
    <w:rsid w:val="54077ACB"/>
    <w:rsid w:val="54AD04ED"/>
    <w:rsid w:val="54C04A3E"/>
    <w:rsid w:val="551929AC"/>
    <w:rsid w:val="558E050C"/>
    <w:rsid w:val="559115B8"/>
    <w:rsid w:val="55E720F1"/>
    <w:rsid w:val="55FF1063"/>
    <w:rsid w:val="563E5A4D"/>
    <w:rsid w:val="564C4CBF"/>
    <w:rsid w:val="56843081"/>
    <w:rsid w:val="56A6224C"/>
    <w:rsid w:val="56DA3E91"/>
    <w:rsid w:val="57247A49"/>
    <w:rsid w:val="57477EDB"/>
    <w:rsid w:val="5748625A"/>
    <w:rsid w:val="57554267"/>
    <w:rsid w:val="57AD6224"/>
    <w:rsid w:val="57DE6181"/>
    <w:rsid w:val="59D02069"/>
    <w:rsid w:val="59DE517C"/>
    <w:rsid w:val="5A0737BF"/>
    <w:rsid w:val="5A69048E"/>
    <w:rsid w:val="5B6C4579"/>
    <w:rsid w:val="5CB92480"/>
    <w:rsid w:val="5D006B87"/>
    <w:rsid w:val="5D770C8C"/>
    <w:rsid w:val="5EB44F13"/>
    <w:rsid w:val="5F877914"/>
    <w:rsid w:val="5FA20474"/>
    <w:rsid w:val="5FBA6F53"/>
    <w:rsid w:val="5FFA5BEC"/>
    <w:rsid w:val="604E5290"/>
    <w:rsid w:val="60FF2647"/>
    <w:rsid w:val="61001C27"/>
    <w:rsid w:val="61E210A3"/>
    <w:rsid w:val="61F6176E"/>
    <w:rsid w:val="621928AA"/>
    <w:rsid w:val="626F04B7"/>
    <w:rsid w:val="63C96577"/>
    <w:rsid w:val="648A3B47"/>
    <w:rsid w:val="65E5792F"/>
    <w:rsid w:val="660B26FB"/>
    <w:rsid w:val="66343F27"/>
    <w:rsid w:val="66844F96"/>
    <w:rsid w:val="668C05FB"/>
    <w:rsid w:val="671C0C25"/>
    <w:rsid w:val="67FD79DB"/>
    <w:rsid w:val="69111BD7"/>
    <w:rsid w:val="69124E3C"/>
    <w:rsid w:val="69353CCB"/>
    <w:rsid w:val="69691418"/>
    <w:rsid w:val="696D5638"/>
    <w:rsid w:val="69A05466"/>
    <w:rsid w:val="69E8001A"/>
    <w:rsid w:val="6A305E74"/>
    <w:rsid w:val="6B8365C1"/>
    <w:rsid w:val="6C06295B"/>
    <w:rsid w:val="6C3929D0"/>
    <w:rsid w:val="6C946FEE"/>
    <w:rsid w:val="6CA01FBF"/>
    <w:rsid w:val="6CE16902"/>
    <w:rsid w:val="6CF5543A"/>
    <w:rsid w:val="6D2B5055"/>
    <w:rsid w:val="6DEA3322"/>
    <w:rsid w:val="6E2D223D"/>
    <w:rsid w:val="6E6910AC"/>
    <w:rsid w:val="6EC110F7"/>
    <w:rsid w:val="6F192883"/>
    <w:rsid w:val="6F1B4794"/>
    <w:rsid w:val="6F781BFC"/>
    <w:rsid w:val="70591850"/>
    <w:rsid w:val="706D09D0"/>
    <w:rsid w:val="713B695A"/>
    <w:rsid w:val="72BA441D"/>
    <w:rsid w:val="731C5DEB"/>
    <w:rsid w:val="755108B3"/>
    <w:rsid w:val="75B957A3"/>
    <w:rsid w:val="76637A64"/>
    <w:rsid w:val="76774AC8"/>
    <w:rsid w:val="768F58E0"/>
    <w:rsid w:val="76F112A7"/>
    <w:rsid w:val="788637E3"/>
    <w:rsid w:val="78ED4D08"/>
    <w:rsid w:val="78F06DAA"/>
    <w:rsid w:val="78F53668"/>
    <w:rsid w:val="79403E50"/>
    <w:rsid w:val="794050C1"/>
    <w:rsid w:val="79751D4F"/>
    <w:rsid w:val="7A617532"/>
    <w:rsid w:val="7BF0709D"/>
    <w:rsid w:val="7BF72E0F"/>
    <w:rsid w:val="7C0F3306"/>
    <w:rsid w:val="7CBF491B"/>
    <w:rsid w:val="7D8631A2"/>
    <w:rsid w:val="7E430EC0"/>
    <w:rsid w:val="7E747167"/>
    <w:rsid w:val="7E7E179F"/>
    <w:rsid w:val="7F352562"/>
    <w:rsid w:val="7F824E44"/>
    <w:rsid w:val="7FBB4472"/>
    <w:rsid w:val="7FE92DDF"/>
    <w:rsid w:val="7FE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qFormat/>
    <w:uiPriority w:val="0"/>
    <w:pPr>
      <w:keepNext/>
      <w:keepLines/>
      <w:spacing w:before="140"/>
      <w:outlineLvl w:val="2"/>
    </w:pPr>
    <w:rPr>
      <w:rFonts w:asciiTheme="minorHAnsi" w:hAnsiTheme="minorHAnsi" w:eastAsiaTheme="minorEastAsia" w:cstheme="minorBidi"/>
      <w:b/>
      <w:sz w:val="28"/>
      <w:szCs w:val="22"/>
    </w:rPr>
  </w:style>
  <w:style w:type="paragraph" w:styleId="5">
    <w:name w:val="heading 4"/>
    <w:basedOn w:val="4"/>
    <w:next w:val="1"/>
    <w:link w:val="37"/>
    <w:qFormat/>
    <w:uiPriority w:val="0"/>
    <w:pPr>
      <w:outlineLvl w:val="3"/>
    </w:pPr>
    <w:rPr>
      <w:rFonts w:eastAsiaTheme="majorEastAsia"/>
      <w:sz w:val="21"/>
    </w:rPr>
  </w:style>
  <w:style w:type="paragraph" w:styleId="6">
    <w:name w:val="heading 5"/>
    <w:basedOn w:val="1"/>
    <w:next w:val="1"/>
    <w:link w:val="38"/>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70"/>
    <w:unhideWhenUsed/>
    <w:qFormat/>
    <w:uiPriority w:val="9"/>
    <w:pPr>
      <w:keepNext/>
      <w:keepLines/>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71"/>
    <w:unhideWhenUsed/>
    <w:qFormat/>
    <w:uiPriority w:val="9"/>
    <w:pPr>
      <w:keepNext/>
      <w:keepLines/>
      <w:spacing w:before="240" w:after="64" w:line="320" w:lineRule="auto"/>
      <w:outlineLvl w:val="6"/>
    </w:pPr>
    <w:rPr>
      <w:b/>
      <w:bCs/>
      <w:sz w:val="24"/>
    </w:rPr>
  </w:style>
  <w:style w:type="paragraph" w:styleId="9">
    <w:name w:val="heading 8"/>
    <w:basedOn w:val="1"/>
    <w:next w:val="1"/>
    <w:link w:val="98"/>
    <w:unhideWhenUsed/>
    <w:qFormat/>
    <w:uiPriority w:val="9"/>
    <w:pPr>
      <w:keepNext/>
      <w:keepLines/>
      <w:spacing w:before="240" w:after="64" w:line="317" w:lineRule="auto"/>
      <w:outlineLvl w:val="7"/>
    </w:pPr>
    <w:rPr>
      <w:rFonts w:ascii="Arial" w:hAnsi="Arial" w:eastAsia="黑体"/>
      <w:sz w:val="24"/>
    </w:rPr>
  </w:style>
  <w:style w:type="paragraph" w:styleId="10">
    <w:name w:val="heading 9"/>
    <w:basedOn w:val="1"/>
    <w:next w:val="1"/>
    <w:unhideWhenUsed/>
    <w:qFormat/>
    <w:uiPriority w:val="9"/>
    <w:pPr>
      <w:keepNext/>
      <w:keepLines/>
      <w:spacing w:before="240" w:after="64" w:line="317" w:lineRule="auto"/>
      <w:outlineLvl w:val="8"/>
    </w:pPr>
    <w:rPr>
      <w:rFonts w:ascii="Arial" w:hAnsi="Arial" w:eastAsia="黑体"/>
    </w:rPr>
  </w:style>
  <w:style w:type="character" w:default="1" w:styleId="29">
    <w:name w:val="Default Paragraph Font"/>
    <w:semiHidden/>
    <w:unhideWhenUsed/>
    <w:qFormat/>
    <w:uiPriority w:val="1"/>
  </w:style>
  <w:style w:type="table" w:default="1" w:styleId="32">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12">
    <w:name w:val="Body Text First Indent"/>
    <w:basedOn w:val="1"/>
    <w:link w:val="41"/>
    <w:unhideWhenUsed/>
    <w:qFormat/>
    <w:uiPriority w:val="99"/>
    <w:pPr>
      <w:ind w:firstLine="498" w:firstLineChars="200"/>
    </w:pPr>
    <w:rPr>
      <w:sz w:val="24"/>
      <w:szCs w:val="20"/>
    </w:rPr>
  </w:style>
  <w:style w:type="paragraph" w:styleId="13">
    <w:name w:val="caption"/>
    <w:basedOn w:val="1"/>
    <w:next w:val="1"/>
    <w:link w:val="97"/>
    <w:unhideWhenUsed/>
    <w:qFormat/>
    <w:uiPriority w:val="35"/>
    <w:rPr>
      <w:rFonts w:eastAsia="黑体" w:asciiTheme="majorHAnsi" w:hAnsiTheme="majorHAnsi" w:cstheme="majorBidi"/>
      <w:sz w:val="20"/>
      <w:szCs w:val="20"/>
    </w:rPr>
  </w:style>
  <w:style w:type="paragraph" w:styleId="14">
    <w:name w:val="Body Text"/>
    <w:basedOn w:val="1"/>
    <w:link w:val="40"/>
    <w:semiHidden/>
    <w:unhideWhenUsed/>
    <w:qFormat/>
    <w:uiPriority w:val="99"/>
    <w:pPr>
      <w:spacing w:after="120"/>
    </w:pPr>
  </w:style>
  <w:style w:type="paragraph" w:styleId="15">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6">
    <w:name w:val="toc 3"/>
    <w:basedOn w:val="1"/>
    <w:next w:val="1"/>
    <w:unhideWhenUsed/>
    <w:qFormat/>
    <w:uiPriority w:val="39"/>
    <w:pPr>
      <w:ind w:left="840" w:leftChars="400"/>
    </w:pPr>
  </w:style>
  <w:style w:type="paragraph" w:styleId="17">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18">
    <w:name w:val="Balloon Text"/>
    <w:basedOn w:val="1"/>
    <w:link w:val="47"/>
    <w:unhideWhenUsed/>
    <w:qFormat/>
    <w:uiPriority w:val="99"/>
    <w:rPr>
      <w:rFonts w:asciiTheme="minorHAnsi" w:hAnsiTheme="minorHAnsi" w:eastAsiaTheme="minorEastAsia" w:cstheme="minorBidi"/>
      <w:sz w:val="18"/>
      <w:szCs w:val="18"/>
    </w:rPr>
  </w:style>
  <w:style w:type="paragraph" w:styleId="19">
    <w:name w:val="footer"/>
    <w:basedOn w:val="1"/>
    <w:link w:val="46"/>
    <w:unhideWhenUsed/>
    <w:qFormat/>
    <w:uiPriority w:val="99"/>
    <w:pPr>
      <w:tabs>
        <w:tab w:val="center" w:pos="4153"/>
        <w:tab w:val="right" w:pos="8306"/>
      </w:tabs>
      <w:snapToGrid w:val="0"/>
      <w:jc w:val="left"/>
    </w:pPr>
    <w:rPr>
      <w:sz w:val="18"/>
      <w:szCs w:val="18"/>
    </w:rPr>
  </w:style>
  <w:style w:type="paragraph" w:styleId="20">
    <w:name w:val="header"/>
    <w:basedOn w:val="1"/>
    <w:link w:val="45"/>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pPr>
      <w:tabs>
        <w:tab w:val="right" w:leader="dot" w:pos="8222"/>
      </w:tabs>
      <w:spacing w:before="120"/>
    </w:pPr>
    <w:rPr>
      <w:sz w:val="28"/>
      <w:szCs w:val="20"/>
    </w:rPr>
  </w:style>
  <w:style w:type="paragraph" w:styleId="22">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3">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24">
    <w:name w:val="table of figures"/>
    <w:basedOn w:val="1"/>
    <w:next w:val="1"/>
    <w:unhideWhenUsed/>
    <w:qFormat/>
    <w:uiPriority w:val="99"/>
    <w:pPr>
      <w:ind w:left="200" w:leftChars="200" w:hanging="200" w:hangingChars="200"/>
    </w:pPr>
  </w:style>
  <w:style w:type="paragraph" w:styleId="25">
    <w:name w:val="toc 2"/>
    <w:basedOn w:val="1"/>
    <w:next w:val="1"/>
    <w:unhideWhenUsed/>
    <w:qFormat/>
    <w:uiPriority w:val="39"/>
    <w:pPr>
      <w:ind w:left="420" w:leftChars="200"/>
    </w:pPr>
  </w:style>
  <w:style w:type="paragraph" w:styleId="26">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7">
    <w:name w:val="index 1"/>
    <w:basedOn w:val="1"/>
    <w:next w:val="1"/>
    <w:semiHidden/>
    <w:unhideWhenUsed/>
    <w:qFormat/>
    <w:uiPriority w:val="99"/>
  </w:style>
  <w:style w:type="paragraph" w:styleId="28">
    <w:name w:val="Title"/>
    <w:basedOn w:val="1"/>
    <w:next w:val="1"/>
    <w:link w:val="39"/>
    <w:qFormat/>
    <w:uiPriority w:val="10"/>
    <w:pPr>
      <w:spacing w:before="240" w:after="60"/>
      <w:jc w:val="center"/>
      <w:outlineLvl w:val="0"/>
    </w:pPr>
    <w:rPr>
      <w:rFonts w:asciiTheme="majorHAnsi" w:hAnsiTheme="majorHAnsi" w:cstheme="majorBidi"/>
      <w:b/>
      <w:bCs/>
      <w:sz w:val="32"/>
      <w:szCs w:val="32"/>
    </w:rPr>
  </w:style>
  <w:style w:type="character" w:styleId="30">
    <w:name w:val="FollowedHyperlink"/>
    <w:basedOn w:val="29"/>
    <w:semiHidden/>
    <w:unhideWhenUsed/>
    <w:qFormat/>
    <w:uiPriority w:val="99"/>
    <w:rPr>
      <w:color w:val="954F72" w:themeColor="followedHyperlink"/>
      <w:u w:val="single"/>
      <w14:textFill>
        <w14:solidFill>
          <w14:schemeClr w14:val="folHlink"/>
        </w14:solidFill>
      </w14:textFill>
    </w:rPr>
  </w:style>
  <w:style w:type="character" w:styleId="31">
    <w:name w:val="Hyperlink"/>
    <w:basedOn w:val="29"/>
    <w:unhideWhenUsed/>
    <w:qFormat/>
    <w:uiPriority w:val="99"/>
    <w:rPr>
      <w:color w:val="0563C1" w:themeColor="hyperlink"/>
      <w:u w:val="single"/>
      <w14:textFill>
        <w14:solidFill>
          <w14:schemeClr w14:val="hlink"/>
        </w14:solidFill>
      </w14:textFill>
    </w:rPr>
  </w:style>
  <w:style w:type="table" w:styleId="33">
    <w:name w:val="Table Grid"/>
    <w:basedOn w:val="32"/>
    <w:qFormat/>
    <w:uiPriority w:val="39"/>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4">
    <w:name w:val="标题 1 字符"/>
    <w:basedOn w:val="29"/>
    <w:link w:val="2"/>
    <w:qFormat/>
    <w:uiPriority w:val="9"/>
    <w:rPr>
      <w:rFonts w:ascii="Times New Roman" w:hAnsi="Times New Roman" w:eastAsia="宋体" w:cs="Times New Roman"/>
      <w:b/>
      <w:bCs/>
      <w:kern w:val="44"/>
      <w:sz w:val="44"/>
      <w:szCs w:val="44"/>
    </w:rPr>
  </w:style>
  <w:style w:type="character" w:customStyle="1" w:styleId="35">
    <w:name w:val="标题 2 字符"/>
    <w:basedOn w:val="29"/>
    <w:link w:val="3"/>
    <w:qFormat/>
    <w:uiPriority w:val="9"/>
    <w:rPr>
      <w:rFonts w:asciiTheme="majorHAnsi" w:hAnsiTheme="majorHAnsi" w:eastAsiaTheme="majorEastAsia" w:cstheme="majorBidi"/>
      <w:b/>
      <w:bCs/>
      <w:sz w:val="32"/>
      <w:szCs w:val="32"/>
    </w:rPr>
  </w:style>
  <w:style w:type="character" w:customStyle="1" w:styleId="36">
    <w:name w:val="标题 3 字符"/>
    <w:basedOn w:val="29"/>
    <w:link w:val="4"/>
    <w:qFormat/>
    <w:uiPriority w:val="0"/>
    <w:rPr>
      <w:b/>
      <w:sz w:val="28"/>
    </w:rPr>
  </w:style>
  <w:style w:type="character" w:customStyle="1" w:styleId="37">
    <w:name w:val="标题 4 字符"/>
    <w:basedOn w:val="29"/>
    <w:link w:val="5"/>
    <w:qFormat/>
    <w:uiPriority w:val="0"/>
    <w:rPr>
      <w:rFonts w:eastAsiaTheme="majorEastAsia"/>
      <w:b/>
    </w:rPr>
  </w:style>
  <w:style w:type="character" w:customStyle="1" w:styleId="38">
    <w:name w:val="标题 5 字符"/>
    <w:basedOn w:val="29"/>
    <w:link w:val="6"/>
    <w:qFormat/>
    <w:uiPriority w:val="9"/>
    <w:rPr>
      <w:rFonts w:ascii="Times New Roman" w:hAnsi="Times New Roman" w:eastAsia="宋体" w:cs="Times New Roman"/>
      <w:b/>
      <w:bCs/>
      <w:sz w:val="28"/>
      <w:szCs w:val="28"/>
    </w:rPr>
  </w:style>
  <w:style w:type="character" w:customStyle="1" w:styleId="39">
    <w:name w:val="标题 字符"/>
    <w:basedOn w:val="29"/>
    <w:link w:val="28"/>
    <w:qFormat/>
    <w:uiPriority w:val="10"/>
    <w:rPr>
      <w:rFonts w:eastAsia="宋体" w:asciiTheme="majorHAnsi" w:hAnsiTheme="majorHAnsi" w:cstheme="majorBidi"/>
      <w:b/>
      <w:bCs/>
      <w:sz w:val="32"/>
      <w:szCs w:val="32"/>
    </w:rPr>
  </w:style>
  <w:style w:type="character" w:customStyle="1" w:styleId="40">
    <w:name w:val="正文文本 字符"/>
    <w:basedOn w:val="29"/>
    <w:link w:val="14"/>
    <w:semiHidden/>
    <w:qFormat/>
    <w:uiPriority w:val="99"/>
    <w:rPr>
      <w:rFonts w:ascii="Times New Roman" w:hAnsi="Times New Roman" w:eastAsia="宋体" w:cs="Times New Roman"/>
      <w:szCs w:val="24"/>
    </w:rPr>
  </w:style>
  <w:style w:type="character" w:customStyle="1" w:styleId="41">
    <w:name w:val="正文文本首行缩进 字符"/>
    <w:basedOn w:val="40"/>
    <w:link w:val="12"/>
    <w:qFormat/>
    <w:uiPriority w:val="99"/>
    <w:rPr>
      <w:rFonts w:ascii="Times New Roman" w:hAnsi="Times New Roman" w:eastAsia="宋体" w:cs="Times New Roman"/>
      <w:sz w:val="24"/>
      <w:szCs w:val="20"/>
    </w:rPr>
  </w:style>
  <w:style w:type="paragraph" w:customStyle="1" w:styleId="42">
    <w:name w:val="TOC 标题1"/>
    <w:basedOn w:val="2"/>
    <w:next w:val="1"/>
    <w:unhideWhenUsed/>
    <w:qFormat/>
    <w:uiPriority w:val="39"/>
    <w:pPr>
      <w:widowControl/>
      <w:spacing w:before="240" w:after="0" w:line="256"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43">
    <w:name w:val="封面小二标题"/>
    <w:basedOn w:val="1"/>
    <w:qFormat/>
    <w:uiPriority w:val="0"/>
    <w:pPr>
      <w:spacing w:line="400" w:lineRule="atLeast"/>
      <w:jc w:val="center"/>
    </w:pPr>
    <w:rPr>
      <w:rFonts w:ascii="宋体" w:hAnsi="宋体" w:cs="宋体"/>
      <w:b/>
      <w:bCs/>
      <w:sz w:val="44"/>
      <w:szCs w:val="20"/>
    </w:rPr>
  </w:style>
  <w:style w:type="paragraph" w:styleId="44">
    <w:name w:val="List Paragraph"/>
    <w:basedOn w:val="1"/>
    <w:qFormat/>
    <w:uiPriority w:val="34"/>
    <w:pPr>
      <w:ind w:firstLine="420" w:firstLineChars="200"/>
    </w:pPr>
  </w:style>
  <w:style w:type="character" w:customStyle="1" w:styleId="45">
    <w:name w:val="页眉 字符"/>
    <w:basedOn w:val="29"/>
    <w:link w:val="20"/>
    <w:qFormat/>
    <w:uiPriority w:val="99"/>
    <w:rPr>
      <w:rFonts w:ascii="Times New Roman" w:hAnsi="Times New Roman" w:eastAsia="宋体" w:cs="Times New Roman"/>
      <w:sz w:val="18"/>
      <w:szCs w:val="18"/>
    </w:rPr>
  </w:style>
  <w:style w:type="character" w:customStyle="1" w:styleId="46">
    <w:name w:val="页脚 字符"/>
    <w:basedOn w:val="29"/>
    <w:link w:val="19"/>
    <w:qFormat/>
    <w:uiPriority w:val="99"/>
    <w:rPr>
      <w:rFonts w:ascii="Times New Roman" w:hAnsi="Times New Roman" w:eastAsia="宋体" w:cs="Times New Roman"/>
      <w:sz w:val="18"/>
      <w:szCs w:val="18"/>
    </w:rPr>
  </w:style>
  <w:style w:type="character" w:customStyle="1" w:styleId="47">
    <w:name w:val="批注框文本 字符"/>
    <w:basedOn w:val="29"/>
    <w:link w:val="18"/>
    <w:semiHidden/>
    <w:qFormat/>
    <w:uiPriority w:val="99"/>
    <w:rPr>
      <w:sz w:val="18"/>
      <w:szCs w:val="18"/>
    </w:rPr>
  </w:style>
  <w:style w:type="paragraph" w:styleId="48">
    <w:name w:val="No Spacing"/>
    <w:qFormat/>
    <w:uiPriority w:val="1"/>
    <w:pPr>
      <w:widowControl w:val="0"/>
      <w:jc w:val="both"/>
    </w:pPr>
    <w:rPr>
      <w:rFonts w:ascii="Times New Roman" w:hAnsi="Times New Roman" w:eastAsia="宋体" w:cs="Times New Roman"/>
      <w:kern w:val="2"/>
      <w:sz w:val="21"/>
      <w:szCs w:val="24"/>
      <w:lang w:val="en-US" w:eastAsia="zh-CN" w:bidi="ar-SA"/>
    </w:rPr>
  </w:style>
  <w:style w:type="table" w:customStyle="1" w:styleId="49">
    <w:name w:val="网格型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0">
    <w:name w:val="网格型2"/>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1">
    <w:name w:val="网格型3"/>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2">
    <w:name w:val="网格型1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53">
    <w:name w:val="网格型21"/>
    <w:basedOn w:val="3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54">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kern w:val="0"/>
      <w:szCs w:val="21"/>
    </w:rPr>
  </w:style>
  <w:style w:type="paragraph" w:customStyle="1" w:styleId="55">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Cs w:val="21"/>
    </w:rPr>
  </w:style>
  <w:style w:type="paragraph" w:customStyle="1" w:styleId="56">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57">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58">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59">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paragraph" w:customStyle="1" w:styleId="60">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宋体"/>
      <w:kern w:val="0"/>
      <w:sz w:val="20"/>
      <w:szCs w:val="20"/>
    </w:rPr>
  </w:style>
  <w:style w:type="paragraph" w:customStyle="1" w:styleId="61">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宋体"/>
      <w:kern w:val="0"/>
      <w:sz w:val="20"/>
      <w:szCs w:val="20"/>
    </w:rPr>
  </w:style>
  <w:style w:type="table" w:customStyle="1" w:styleId="62">
    <w:name w:val="网格型4"/>
    <w:basedOn w:val="32"/>
    <w:qFormat/>
    <w:uiPriority w:val="39"/>
    <w:rPr>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3">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64">
    <w:name w:val="封面"/>
    <w:basedOn w:val="1"/>
    <w:qFormat/>
    <w:uiPriority w:val="0"/>
    <w:pPr>
      <w:adjustRightInd w:val="0"/>
      <w:spacing w:line="360" w:lineRule="atLeast"/>
      <w:jc w:val="right"/>
    </w:pPr>
    <w:rPr>
      <w:rFonts w:ascii="Symbol" w:hAnsi="Symbol"/>
      <w:kern w:val="0"/>
      <w:sz w:val="24"/>
      <w:szCs w:val="20"/>
    </w:rPr>
  </w:style>
  <w:style w:type="paragraph" w:customStyle="1" w:styleId="65">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66">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67">
    <w:name w:val="xl72"/>
    <w:basedOn w:val="1"/>
    <w:qFormat/>
    <w:uiPriority w:val="0"/>
    <w:pPr>
      <w:widowControl/>
      <w:pBdr>
        <w:top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68">
    <w:name w:val="xl73"/>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paragraph" w:customStyle="1" w:styleId="69">
    <w:name w:val="xl74"/>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Calibri" w:hAnsi="Calibri" w:cs="Calibri"/>
      <w:color w:val="000000"/>
      <w:kern w:val="0"/>
      <w:sz w:val="20"/>
      <w:szCs w:val="20"/>
    </w:rPr>
  </w:style>
  <w:style w:type="character" w:customStyle="1" w:styleId="70">
    <w:name w:val="标题 6 字符"/>
    <w:basedOn w:val="29"/>
    <w:link w:val="7"/>
    <w:qFormat/>
    <w:uiPriority w:val="9"/>
    <w:rPr>
      <w:rFonts w:asciiTheme="majorHAnsi" w:hAnsiTheme="majorHAnsi" w:eastAsiaTheme="majorEastAsia" w:cstheme="majorBidi"/>
      <w:b/>
      <w:bCs/>
      <w:sz w:val="24"/>
      <w:szCs w:val="24"/>
    </w:rPr>
  </w:style>
  <w:style w:type="character" w:customStyle="1" w:styleId="71">
    <w:name w:val="标题 7 字符"/>
    <w:basedOn w:val="29"/>
    <w:link w:val="8"/>
    <w:qFormat/>
    <w:uiPriority w:val="9"/>
    <w:rPr>
      <w:rFonts w:ascii="Times New Roman" w:hAnsi="Times New Roman" w:eastAsia="宋体" w:cs="Times New Roman"/>
      <w:b/>
      <w:bCs/>
      <w:sz w:val="24"/>
      <w:szCs w:val="24"/>
    </w:rPr>
  </w:style>
  <w:style w:type="paragraph" w:customStyle="1" w:styleId="72">
    <w:name w:val="xl75"/>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4"/>
    </w:rPr>
  </w:style>
  <w:style w:type="paragraph" w:customStyle="1" w:styleId="73">
    <w:name w:val="xl76"/>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rPr>
  </w:style>
  <w:style w:type="paragraph" w:customStyle="1" w:styleId="74">
    <w:name w:val="_Style 24"/>
    <w:basedOn w:val="1"/>
    <w:next w:val="1"/>
    <w:unhideWhenUsed/>
    <w:qFormat/>
    <w:uiPriority w:val="39"/>
    <w:pPr>
      <w:ind w:left="3360" w:leftChars="1600"/>
    </w:pPr>
    <w:rPr>
      <w:rFonts w:ascii="Calibri" w:hAnsi="Calibri"/>
      <w:szCs w:val="22"/>
    </w:rPr>
  </w:style>
  <w:style w:type="character" w:customStyle="1" w:styleId="75">
    <w:name w:val="未处理的提及1"/>
    <w:basedOn w:val="29"/>
    <w:semiHidden/>
    <w:unhideWhenUsed/>
    <w:qFormat/>
    <w:uiPriority w:val="99"/>
    <w:rPr>
      <w:color w:val="605E5C"/>
      <w:shd w:val="clear" w:color="auto" w:fill="E1DFDD"/>
    </w:rPr>
  </w:style>
  <w:style w:type="character" w:customStyle="1" w:styleId="76">
    <w:name w:val="font31"/>
    <w:basedOn w:val="29"/>
    <w:qFormat/>
    <w:uiPriority w:val="0"/>
    <w:rPr>
      <w:rFonts w:hint="default" w:ascii="Calibri" w:hAnsi="Calibri" w:cs="Calibri"/>
      <w:color w:val="000000"/>
      <w:sz w:val="21"/>
      <w:szCs w:val="21"/>
      <w:u w:val="none"/>
    </w:rPr>
  </w:style>
  <w:style w:type="character" w:customStyle="1" w:styleId="77">
    <w:name w:val="font01"/>
    <w:basedOn w:val="29"/>
    <w:qFormat/>
    <w:uiPriority w:val="0"/>
    <w:rPr>
      <w:rFonts w:hint="eastAsia" w:ascii="宋体" w:hAnsi="宋体" w:eastAsia="宋体" w:cs="宋体"/>
      <w:color w:val="000000"/>
      <w:sz w:val="21"/>
      <w:szCs w:val="21"/>
      <w:u w:val="none"/>
    </w:rPr>
  </w:style>
  <w:style w:type="character" w:customStyle="1" w:styleId="78">
    <w:name w:val="font21"/>
    <w:basedOn w:val="29"/>
    <w:qFormat/>
    <w:uiPriority w:val="0"/>
    <w:rPr>
      <w:rFonts w:hint="default" w:ascii="Calibri" w:hAnsi="Calibri" w:cs="Calibri"/>
      <w:color w:val="000000"/>
      <w:sz w:val="21"/>
      <w:szCs w:val="21"/>
      <w:u w:val="none"/>
    </w:rPr>
  </w:style>
  <w:style w:type="character" w:customStyle="1" w:styleId="79">
    <w:name w:val="font41"/>
    <w:basedOn w:val="29"/>
    <w:qFormat/>
    <w:uiPriority w:val="0"/>
    <w:rPr>
      <w:rFonts w:hint="eastAsia" w:ascii="宋体" w:hAnsi="宋体" w:eastAsia="宋体" w:cs="宋体"/>
      <w:color w:val="000000"/>
      <w:sz w:val="21"/>
      <w:szCs w:val="21"/>
      <w:u w:val="none"/>
    </w:rPr>
  </w:style>
  <w:style w:type="character" w:customStyle="1" w:styleId="80">
    <w:name w:val="font11"/>
    <w:basedOn w:val="29"/>
    <w:qFormat/>
    <w:uiPriority w:val="0"/>
    <w:rPr>
      <w:rFonts w:hint="eastAsia" w:ascii="宋体" w:hAnsi="宋体" w:eastAsia="宋体" w:cs="宋体"/>
      <w:color w:val="000000"/>
      <w:sz w:val="21"/>
      <w:szCs w:val="21"/>
      <w:u w:val="none"/>
    </w:rPr>
  </w:style>
  <w:style w:type="character" w:customStyle="1" w:styleId="81">
    <w:name w:val="font71"/>
    <w:basedOn w:val="29"/>
    <w:qFormat/>
    <w:uiPriority w:val="0"/>
    <w:rPr>
      <w:rFonts w:hint="default" w:ascii="Calibri" w:hAnsi="Calibri" w:cs="Calibri"/>
      <w:color w:val="000000"/>
      <w:sz w:val="21"/>
      <w:szCs w:val="21"/>
      <w:u w:val="none"/>
    </w:rPr>
  </w:style>
  <w:style w:type="character" w:customStyle="1" w:styleId="82">
    <w:name w:val="font81"/>
    <w:basedOn w:val="29"/>
    <w:qFormat/>
    <w:uiPriority w:val="0"/>
    <w:rPr>
      <w:rFonts w:hint="default" w:ascii="Calibri" w:hAnsi="Calibri" w:cs="Calibri"/>
      <w:color w:val="000000"/>
      <w:sz w:val="21"/>
      <w:szCs w:val="21"/>
      <w:u w:val="none"/>
    </w:rPr>
  </w:style>
  <w:style w:type="character" w:customStyle="1" w:styleId="83">
    <w:name w:val="font61"/>
    <w:basedOn w:val="29"/>
    <w:qFormat/>
    <w:uiPriority w:val="0"/>
    <w:rPr>
      <w:rFonts w:hint="eastAsia" w:ascii="宋体" w:hAnsi="宋体" w:eastAsia="宋体" w:cs="宋体"/>
      <w:color w:val="000000"/>
      <w:sz w:val="21"/>
      <w:szCs w:val="21"/>
      <w:u w:val="none"/>
    </w:rPr>
  </w:style>
  <w:style w:type="paragraph" w:customStyle="1" w:styleId="84">
    <w:name w:val="font6"/>
    <w:basedOn w:val="1"/>
    <w:qFormat/>
    <w:uiPriority w:val="0"/>
    <w:pPr>
      <w:widowControl/>
      <w:spacing w:before="100" w:beforeAutospacing="1" w:after="100" w:afterAutospacing="1"/>
      <w:jc w:val="left"/>
    </w:pPr>
    <w:rPr>
      <w:rFonts w:ascii="宋体" w:hAnsi="宋体" w:cs="宋体"/>
      <w:color w:val="000000"/>
      <w:kern w:val="0"/>
      <w:szCs w:val="21"/>
    </w:rPr>
  </w:style>
  <w:style w:type="paragraph" w:customStyle="1" w:styleId="85">
    <w:name w:val="font7"/>
    <w:basedOn w:val="1"/>
    <w:qFormat/>
    <w:uiPriority w:val="0"/>
    <w:pPr>
      <w:widowControl/>
      <w:spacing w:before="100" w:beforeAutospacing="1" w:after="100" w:afterAutospacing="1"/>
      <w:jc w:val="left"/>
    </w:pPr>
    <w:rPr>
      <w:rFonts w:ascii="宋体" w:hAnsi="宋体" w:cs="宋体"/>
      <w:color w:val="000000"/>
      <w:kern w:val="0"/>
      <w:szCs w:val="21"/>
    </w:rPr>
  </w:style>
  <w:style w:type="paragraph" w:customStyle="1" w:styleId="86">
    <w:name w:val="font8"/>
    <w:basedOn w:val="1"/>
    <w:qFormat/>
    <w:uiPriority w:val="0"/>
    <w:pPr>
      <w:widowControl/>
      <w:spacing w:before="100" w:beforeAutospacing="1" w:after="100" w:afterAutospacing="1"/>
      <w:jc w:val="left"/>
    </w:pPr>
    <w:rPr>
      <w:rFonts w:ascii="Calibri" w:hAnsi="Calibri" w:cs="Calibri"/>
      <w:color w:val="000000"/>
      <w:kern w:val="0"/>
      <w:szCs w:val="21"/>
    </w:rPr>
  </w:style>
  <w:style w:type="paragraph" w:customStyle="1" w:styleId="87">
    <w:name w:val="font9"/>
    <w:basedOn w:val="1"/>
    <w:qFormat/>
    <w:uiPriority w:val="0"/>
    <w:pPr>
      <w:widowControl/>
      <w:spacing w:before="100" w:beforeAutospacing="1" w:after="100" w:afterAutospacing="1"/>
      <w:jc w:val="left"/>
    </w:pPr>
    <w:rPr>
      <w:color w:val="000000"/>
      <w:kern w:val="0"/>
      <w:szCs w:val="21"/>
    </w:rPr>
  </w:style>
  <w:style w:type="paragraph" w:customStyle="1" w:styleId="88">
    <w:name w:val="xl7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rPr>
  </w:style>
  <w:style w:type="paragraph" w:customStyle="1" w:styleId="89">
    <w:name w:val="xl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rPr>
  </w:style>
  <w:style w:type="paragraph" w:customStyle="1" w:styleId="90">
    <w:name w:val="xl7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kern w:val="0"/>
      <w:szCs w:val="21"/>
    </w:rPr>
  </w:style>
  <w:style w:type="paragraph" w:customStyle="1" w:styleId="91">
    <w:name w:val="xl8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Calibri" w:hAnsi="Calibri" w:cs="Calibri"/>
      <w:color w:val="000000"/>
      <w:kern w:val="0"/>
      <w:szCs w:val="21"/>
    </w:rPr>
  </w:style>
  <w:style w:type="paragraph" w:customStyle="1" w:styleId="92">
    <w:name w:val="xl8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Calibri" w:hAnsi="Calibri" w:cs="Calibri"/>
      <w:kern w:val="0"/>
      <w:szCs w:val="21"/>
    </w:rPr>
  </w:style>
  <w:style w:type="character" w:customStyle="1" w:styleId="93">
    <w:name w:val="font51"/>
    <w:basedOn w:val="29"/>
    <w:qFormat/>
    <w:uiPriority w:val="0"/>
    <w:rPr>
      <w:rFonts w:hint="eastAsia" w:ascii="宋体" w:hAnsi="宋体" w:eastAsia="宋体" w:cs="宋体"/>
      <w:color w:val="000000"/>
      <w:sz w:val="22"/>
      <w:szCs w:val="22"/>
      <w:u w:val="none"/>
    </w:rPr>
  </w:style>
  <w:style w:type="character" w:customStyle="1" w:styleId="94">
    <w:name w:val="font151"/>
    <w:basedOn w:val="29"/>
    <w:qFormat/>
    <w:uiPriority w:val="0"/>
    <w:rPr>
      <w:rFonts w:hint="default" w:ascii="Times New Roman" w:hAnsi="Times New Roman" w:cs="Times New Roman"/>
      <w:color w:val="000000"/>
      <w:sz w:val="21"/>
      <w:szCs w:val="21"/>
      <w:u w:val="none"/>
    </w:rPr>
  </w:style>
  <w:style w:type="character" w:customStyle="1" w:styleId="95">
    <w:name w:val="font101"/>
    <w:basedOn w:val="29"/>
    <w:qFormat/>
    <w:uiPriority w:val="0"/>
    <w:rPr>
      <w:rFonts w:hint="default" w:ascii="Times New Roman" w:hAnsi="Times New Roman" w:cs="Times New Roman"/>
      <w:color w:val="000000"/>
      <w:sz w:val="22"/>
      <w:szCs w:val="22"/>
      <w:u w:val="none"/>
    </w:rPr>
  </w:style>
  <w:style w:type="character" w:customStyle="1" w:styleId="96">
    <w:name w:val="font91"/>
    <w:basedOn w:val="29"/>
    <w:qFormat/>
    <w:uiPriority w:val="0"/>
    <w:rPr>
      <w:rFonts w:hint="default" w:ascii="Calibri" w:hAnsi="Calibri" w:cs="Calibri"/>
      <w:color w:val="000000"/>
      <w:sz w:val="21"/>
      <w:szCs w:val="21"/>
      <w:u w:val="none"/>
    </w:rPr>
  </w:style>
  <w:style w:type="character" w:customStyle="1" w:styleId="97">
    <w:name w:val="题注 Char"/>
    <w:link w:val="13"/>
    <w:qFormat/>
    <w:uiPriority w:val="35"/>
    <w:rPr>
      <w:rFonts w:eastAsia="黑体" w:asciiTheme="majorHAnsi" w:hAnsiTheme="majorHAnsi" w:cstheme="majorBidi"/>
      <w:sz w:val="20"/>
      <w:szCs w:val="20"/>
    </w:rPr>
  </w:style>
  <w:style w:type="character" w:customStyle="1" w:styleId="98">
    <w:name w:val="标题 8 Char"/>
    <w:link w:val="9"/>
    <w:qFormat/>
    <w:uiPriority w:val="9"/>
    <w:rPr>
      <w:rFonts w:ascii="Arial" w:hAnsi="Arial" w:eastAsia="黑体"/>
      <w:sz w:val="24"/>
    </w:rPr>
  </w:style>
  <w:style w:type="character" w:customStyle="1" w:styleId="99">
    <w:name w:val="font131"/>
    <w:basedOn w:val="29"/>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2" Type="http://schemas.microsoft.com/office/2011/relationships/people" Target="people.xml"/><Relationship Id="rId541" Type="http://schemas.openxmlformats.org/officeDocument/2006/relationships/fontTable" Target="fontTable.xml"/><Relationship Id="rId540" Type="http://schemas.openxmlformats.org/officeDocument/2006/relationships/customXml" Target="../customXml/item2.xml"/><Relationship Id="rId54" Type="http://schemas.openxmlformats.org/officeDocument/2006/relationships/image" Target="media/image48.png"/><Relationship Id="rId539" Type="http://schemas.openxmlformats.org/officeDocument/2006/relationships/numbering" Target="numbering.xml"/><Relationship Id="rId538" Type="http://schemas.openxmlformats.org/officeDocument/2006/relationships/customXml" Target="../customXml/item1.xml"/><Relationship Id="rId537" Type="http://schemas.openxmlformats.org/officeDocument/2006/relationships/image" Target="media/image531.png"/><Relationship Id="rId536" Type="http://schemas.openxmlformats.org/officeDocument/2006/relationships/image" Target="media/image530.png"/><Relationship Id="rId535" Type="http://schemas.openxmlformats.org/officeDocument/2006/relationships/image" Target="media/image529.png"/><Relationship Id="rId534" Type="http://schemas.openxmlformats.org/officeDocument/2006/relationships/image" Target="media/image528.png"/><Relationship Id="rId533" Type="http://schemas.openxmlformats.org/officeDocument/2006/relationships/image" Target="media/image527.png"/><Relationship Id="rId532" Type="http://schemas.openxmlformats.org/officeDocument/2006/relationships/image" Target="media/image526.png"/><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47.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png"/><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png"/><Relationship Id="rId515" Type="http://schemas.openxmlformats.org/officeDocument/2006/relationships/image" Target="media/image509.png"/><Relationship Id="rId514" Type="http://schemas.openxmlformats.org/officeDocument/2006/relationships/image" Target="media/image508.pn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footer" Target="footer2.xml"/><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footer" Target="footer1.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33D5A0-A95B-4610-A706-3E50A0798571}">
  <ds:schemaRefs/>
</ds:datastoreItem>
</file>

<file path=docProps/app.xml><?xml version="1.0" encoding="utf-8"?>
<Properties xmlns="http://schemas.openxmlformats.org/officeDocument/2006/extended-properties" xmlns:vt="http://schemas.openxmlformats.org/officeDocument/2006/docPropsVTypes">
  <Template>Normal.dotm</Template>
  <Pages>367</Pages>
  <Words>17906</Words>
  <Characters>102070</Characters>
  <Lines>850</Lines>
  <Paragraphs>239</Paragraphs>
  <TotalTime>3</TotalTime>
  <ScaleCrop>false</ScaleCrop>
  <LinksUpToDate>false</LinksUpToDate>
  <CharactersWithSpaces>119737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2017-12-01T03:10:00Z</dcterms:created>
  <dc:creator>祯阳徐</dc:creator>
  <cp:lastModifiedBy>mr.liu</cp:lastModifiedBy>
  <dcterms:modified xsi:type="dcterms:W3CDTF">2019-01-15T09:17:59Z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