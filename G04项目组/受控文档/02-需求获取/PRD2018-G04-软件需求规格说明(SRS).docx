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2CCD" w:rsidRDefault="00192CCD">
      <w:pPr>
        <w:pStyle w:val="af7"/>
        <w:widowControl/>
        <w:wordWrap w:val="0"/>
        <w:autoSpaceDE w:val="0"/>
        <w:autoSpaceDN w:val="0"/>
        <w:ind w:right="964"/>
        <w:jc w:val="both"/>
        <w:textAlignment w:val="bottom"/>
        <w:rPr>
          <w:rFonts w:ascii="黑体" w:eastAsia="黑体" w:hAnsi="Arial"/>
          <w:b/>
        </w:rPr>
      </w:pPr>
      <w:bookmarkStart w:id="0" w:name="_Toc434859023"/>
    </w:p>
    <w:p w:rsidR="00192CCD" w:rsidRDefault="00AE4472">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ascii="宋体" w:hAnsi="宋体" w:hint="eastAsia"/>
          <w:b/>
          <w:kern w:val="0"/>
          <w:sz w:val="24"/>
          <w:szCs w:val="20"/>
        </w:rPr>
        <w:t>编号：</w:t>
      </w:r>
      <w:r>
        <w:rPr>
          <w:rFonts w:ascii="宋体" w:hAnsi="宋体" w:hint="eastAsia"/>
          <w:kern w:val="0"/>
          <w:sz w:val="24"/>
          <w:szCs w:val="20"/>
          <w:u w:val="single"/>
        </w:rPr>
        <w:t xml:space="preserve"> PRD/G04-0.1.0-2019-0.2</w:t>
      </w:r>
      <w:r>
        <w:rPr>
          <w:rFonts w:ascii="宋体" w:hAnsi="宋体"/>
          <w:kern w:val="0"/>
          <w:sz w:val="24"/>
          <w:szCs w:val="20"/>
          <w:u w:val="single"/>
        </w:rPr>
        <w:t>.</w:t>
      </w:r>
      <w:r>
        <w:rPr>
          <w:rFonts w:ascii="宋体" w:hAnsi="宋体" w:hint="eastAsia"/>
          <w:kern w:val="0"/>
          <w:sz w:val="24"/>
          <w:szCs w:val="20"/>
          <w:u w:val="single"/>
        </w:rPr>
        <w:t>2</w:t>
      </w:r>
      <w:r>
        <w:rPr>
          <w:rFonts w:ascii="宋体" w:hAnsi="宋体"/>
          <w:kern w:val="0"/>
          <w:sz w:val="24"/>
          <w:szCs w:val="20"/>
          <w:u w:val="single"/>
        </w:rPr>
        <w:t xml:space="preserve">  </w:t>
      </w:r>
    </w:p>
    <w:p w:rsidR="00192CCD" w:rsidRDefault="00AE4472">
      <w:pPr>
        <w:widowControl/>
        <w:autoSpaceDE w:val="0"/>
        <w:autoSpaceDN w:val="0"/>
        <w:adjustRightInd w:val="0"/>
        <w:spacing w:line="360" w:lineRule="atLeast"/>
        <w:ind w:firstLine="422"/>
        <w:jc w:val="right"/>
        <w:textAlignment w:val="bottom"/>
        <w:rPr>
          <w:rFonts w:ascii="宋体" w:hAnsi="宋体"/>
          <w:b/>
          <w:kern w:val="0"/>
          <w:sz w:val="24"/>
          <w:szCs w:val="20"/>
        </w:rPr>
      </w:pPr>
      <w:r>
        <w:rPr>
          <w:rFonts w:ascii="宋体" w:hAnsi="宋体" w:hint="eastAsia"/>
          <w:b/>
          <w:kern w:val="0"/>
          <w:sz w:val="24"/>
          <w:szCs w:val="20"/>
        </w:rPr>
        <w:t>版本：</w:t>
      </w:r>
      <w:r>
        <w:rPr>
          <w:rFonts w:ascii="宋体" w:hAnsi="宋体" w:hint="eastAsia"/>
          <w:kern w:val="0"/>
          <w:sz w:val="24"/>
          <w:szCs w:val="20"/>
          <w:u w:val="single"/>
        </w:rPr>
        <w:t>__</w:t>
      </w:r>
      <w:r>
        <w:rPr>
          <w:rFonts w:ascii="宋体" w:hAnsi="宋体"/>
          <w:kern w:val="0"/>
          <w:sz w:val="24"/>
          <w:szCs w:val="20"/>
          <w:u w:val="single"/>
        </w:rPr>
        <w:t xml:space="preserve">       </w:t>
      </w:r>
      <w:r>
        <w:rPr>
          <w:rFonts w:ascii="宋体" w:hAnsi="宋体" w:hint="eastAsia"/>
          <w:kern w:val="0"/>
          <w:sz w:val="24"/>
          <w:szCs w:val="20"/>
          <w:u w:val="single"/>
        </w:rPr>
        <w:t>_</w:t>
      </w:r>
      <w:r>
        <w:rPr>
          <w:rFonts w:ascii="宋体" w:hAnsi="宋体"/>
          <w:kern w:val="0"/>
          <w:sz w:val="24"/>
          <w:szCs w:val="20"/>
          <w:u w:val="single"/>
        </w:rPr>
        <w:t xml:space="preserve"> </w:t>
      </w:r>
      <w:r>
        <w:rPr>
          <w:rFonts w:ascii="宋体" w:hAnsi="宋体" w:hint="eastAsia"/>
          <w:kern w:val="0"/>
          <w:sz w:val="24"/>
          <w:szCs w:val="20"/>
          <w:u w:val="single"/>
        </w:rPr>
        <w:t>_</w:t>
      </w:r>
      <w:r>
        <w:rPr>
          <w:rFonts w:ascii="宋体" w:hAnsi="宋体"/>
          <w:kern w:val="0"/>
          <w:sz w:val="24"/>
          <w:szCs w:val="20"/>
          <w:u w:val="single"/>
        </w:rPr>
        <w:t>0.</w:t>
      </w:r>
      <w:r>
        <w:rPr>
          <w:rFonts w:ascii="宋体" w:hAnsi="宋体" w:hint="eastAsia"/>
          <w:kern w:val="0"/>
          <w:sz w:val="24"/>
          <w:szCs w:val="20"/>
          <w:u w:val="single"/>
        </w:rPr>
        <w:t>2</w:t>
      </w:r>
      <w:r>
        <w:rPr>
          <w:rFonts w:ascii="宋体" w:hAnsi="宋体"/>
          <w:kern w:val="0"/>
          <w:sz w:val="24"/>
          <w:szCs w:val="20"/>
          <w:u w:val="single"/>
        </w:rPr>
        <w:t>.</w:t>
      </w:r>
      <w:r>
        <w:rPr>
          <w:rFonts w:ascii="宋体" w:hAnsi="宋体" w:hint="eastAsia"/>
          <w:kern w:val="0"/>
          <w:sz w:val="24"/>
          <w:szCs w:val="20"/>
          <w:u w:val="single"/>
        </w:rPr>
        <w:t>2</w:t>
      </w:r>
      <w:r>
        <w:rPr>
          <w:rFonts w:ascii="宋体" w:hAnsi="宋体"/>
          <w:kern w:val="0"/>
          <w:sz w:val="24"/>
          <w:szCs w:val="20"/>
          <w:u w:val="single"/>
        </w:rPr>
        <w:t xml:space="preserve"> </w:t>
      </w:r>
      <w:r>
        <w:rPr>
          <w:rFonts w:ascii="宋体" w:hAnsi="宋体" w:hint="eastAsia"/>
          <w:kern w:val="0"/>
          <w:sz w:val="24"/>
          <w:szCs w:val="20"/>
          <w:u w:val="single"/>
        </w:rPr>
        <w:t>_______</w:t>
      </w:r>
      <w:r>
        <w:rPr>
          <w:rFonts w:ascii="宋体" w:hAnsi="宋体"/>
          <w:kern w:val="0"/>
          <w:sz w:val="24"/>
          <w:szCs w:val="20"/>
          <w:u w:val="single"/>
        </w:rPr>
        <w:t xml:space="preserve"> </w:t>
      </w:r>
      <w:r>
        <w:rPr>
          <w:rFonts w:ascii="宋体" w:hAnsi="宋体" w:hint="eastAsia"/>
          <w:kern w:val="0"/>
          <w:sz w:val="24"/>
          <w:szCs w:val="20"/>
          <w:u w:val="single"/>
        </w:rPr>
        <w:t>_</w:t>
      </w:r>
    </w:p>
    <w:p w:rsidR="00192CCD" w:rsidRDefault="00192CCD">
      <w:pPr>
        <w:widowControl/>
        <w:autoSpaceDE w:val="0"/>
        <w:autoSpaceDN w:val="0"/>
        <w:textAlignment w:val="bottom"/>
        <w:rPr>
          <w:rFonts w:ascii="宋体" w:hAnsi="宋体"/>
          <w:b/>
          <w:sz w:val="36"/>
        </w:rPr>
      </w:pPr>
    </w:p>
    <w:p w:rsidR="00192CCD" w:rsidRDefault="00AE4472">
      <w:pPr>
        <w:widowControl/>
        <w:autoSpaceDE w:val="0"/>
        <w:autoSpaceDN w:val="0"/>
        <w:ind w:left="2"/>
        <w:textAlignment w:val="bottom"/>
        <w:rPr>
          <w:rFonts w:ascii="宋体" w:hAnsi="宋体"/>
          <w:b/>
          <w:sz w:val="72"/>
          <w:szCs w:val="72"/>
        </w:rPr>
      </w:pPr>
      <w:r>
        <w:rPr>
          <w:rFonts w:ascii="宋体" w:hAnsi="宋体" w:hint="eastAsia"/>
          <w:b/>
          <w:noProof/>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9"/>
                    <a:stretch>
                      <a:fillRect/>
                    </a:stretch>
                  </pic:blipFill>
                  <pic:spPr>
                    <a:xfrm>
                      <a:off x="0" y="0"/>
                      <a:ext cx="1819910" cy="2428240"/>
                    </a:xfrm>
                    <a:prstGeom prst="rect">
                      <a:avLst/>
                    </a:prstGeom>
                  </pic:spPr>
                </pic:pic>
              </a:graphicData>
            </a:graphic>
          </wp:anchor>
        </w:drawing>
      </w:r>
      <w:r>
        <w:rPr>
          <w:rFonts w:ascii="宋体" w:hAnsi="宋体" w:hint="eastAsia"/>
          <w:b/>
          <w:sz w:val="72"/>
          <w:szCs w:val="72"/>
        </w:rPr>
        <w:t>基于项目的案例教学</w:t>
      </w:r>
      <w:bookmarkStart w:id="1" w:name="_Toc235938096"/>
      <w:bookmarkStart w:id="2" w:name="_Toc235845842"/>
      <w:r>
        <w:rPr>
          <w:rFonts w:ascii="宋体" w:hAnsi="宋体" w:hint="eastAsia"/>
          <w:b/>
          <w:sz w:val="72"/>
          <w:szCs w:val="72"/>
        </w:rPr>
        <w:t>系统</w:t>
      </w:r>
    </w:p>
    <w:p w:rsidR="00192CCD" w:rsidRDefault="00192CCD">
      <w:pPr>
        <w:widowControl/>
        <w:autoSpaceDE w:val="0"/>
        <w:autoSpaceDN w:val="0"/>
        <w:ind w:left="2" w:firstLineChars="100" w:firstLine="843"/>
        <w:textAlignment w:val="bottom"/>
        <w:rPr>
          <w:rFonts w:ascii="宋体" w:hAnsi="宋体"/>
          <w:b/>
          <w:sz w:val="84"/>
          <w:szCs w:val="84"/>
        </w:rPr>
      </w:pPr>
    </w:p>
    <w:bookmarkEnd w:id="1"/>
    <w:bookmarkEnd w:id="2"/>
    <w:p w:rsidR="00192CCD" w:rsidRDefault="00AE4472">
      <w:pPr>
        <w:widowControl/>
        <w:autoSpaceDE w:val="0"/>
        <w:autoSpaceDN w:val="0"/>
        <w:ind w:left="482" w:firstLineChars="600" w:firstLine="3132"/>
        <w:jc w:val="left"/>
        <w:textAlignment w:val="bottom"/>
        <w:rPr>
          <w:rFonts w:ascii="宋体" w:hAnsi="宋体"/>
          <w:b/>
          <w:sz w:val="52"/>
          <w:szCs w:val="52"/>
        </w:rPr>
      </w:pPr>
      <w:r>
        <w:rPr>
          <w:rFonts w:ascii="宋体" w:hAnsi="宋体" w:hint="eastAsia"/>
          <w:b/>
          <w:sz w:val="52"/>
          <w:szCs w:val="52"/>
        </w:rPr>
        <w:t>软</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需</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求</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规</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格</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说</w:t>
      </w:r>
    </w:p>
    <w:p w:rsidR="00192CCD" w:rsidRDefault="00AE4472">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明</w:t>
      </w:r>
    </w:p>
    <w:p w:rsidR="00192CCD" w:rsidRDefault="00192CCD">
      <w:pPr>
        <w:widowControl/>
        <w:autoSpaceDE w:val="0"/>
        <w:autoSpaceDN w:val="0"/>
        <w:textAlignment w:val="bottom"/>
        <w:rPr>
          <w:rFonts w:ascii="Symbol" w:hAnsi="Symbol"/>
          <w:b/>
          <w:sz w:val="30"/>
        </w:rPr>
      </w:pPr>
    </w:p>
    <w:p w:rsidR="00192CCD" w:rsidRDefault="00192CCD">
      <w:pPr>
        <w:widowControl/>
        <w:autoSpaceDE w:val="0"/>
        <w:autoSpaceDN w:val="0"/>
        <w:textAlignment w:val="bottom"/>
        <w:rPr>
          <w:rFonts w:ascii="Symbol" w:hAnsi="Symbol"/>
          <w:b/>
          <w:sz w:val="30"/>
        </w:rPr>
      </w:pPr>
    </w:p>
    <w:p w:rsidR="00192CCD" w:rsidRDefault="00AE4472">
      <w:pPr>
        <w:widowControl/>
        <w:autoSpaceDE w:val="0"/>
        <w:autoSpaceDN w:val="0"/>
        <w:ind w:firstLine="643"/>
        <w:jc w:val="center"/>
        <w:textAlignment w:val="bottom"/>
        <w:rPr>
          <w:rFonts w:ascii="宋体" w:hAnsi="宋体"/>
          <w:b/>
          <w:sz w:val="32"/>
        </w:rPr>
      </w:pPr>
      <w:r>
        <w:rPr>
          <w:rFonts w:ascii="宋体" w:hAnsi="宋体"/>
          <w:b/>
          <w:sz w:val="32"/>
        </w:rPr>
        <w:t>委托单位</w:t>
      </w:r>
      <w:r>
        <w:rPr>
          <w:rFonts w:ascii="宋体" w:hAnsi="宋体"/>
          <w:b/>
          <w:sz w:val="32"/>
        </w:rPr>
        <w:t>杨枨老师，侯宏仑老师</w:t>
      </w:r>
    </w:p>
    <w:p w:rsidR="00192CCD" w:rsidRDefault="00AE4472">
      <w:pPr>
        <w:widowControl/>
        <w:autoSpaceDE w:val="0"/>
        <w:autoSpaceDN w:val="0"/>
        <w:ind w:firstLine="643"/>
        <w:jc w:val="center"/>
        <w:textAlignment w:val="bottom"/>
        <w:rPr>
          <w:rFonts w:ascii="宋体" w:hAnsi="宋体"/>
          <w:b/>
          <w:sz w:val="32"/>
        </w:rPr>
      </w:pPr>
      <w:r>
        <w:rPr>
          <w:rFonts w:ascii="宋体" w:hAnsi="宋体"/>
          <w:b/>
          <w:sz w:val="32"/>
        </w:rPr>
        <w:t>承办单位</w:t>
      </w:r>
      <w:r>
        <w:rPr>
          <w:rFonts w:ascii="宋体" w:hAnsi="宋体"/>
          <w:b/>
          <w:sz w:val="32"/>
        </w:rPr>
        <w:t>PRD2018-</w:t>
      </w:r>
      <w:r>
        <w:rPr>
          <w:rFonts w:ascii="宋体" w:hAnsi="宋体" w:hint="eastAsia"/>
          <w:b/>
          <w:sz w:val="32"/>
        </w:rPr>
        <w:t>G04小组</w:t>
      </w:r>
    </w:p>
    <w:bookmarkEnd w:id="0"/>
    <w:p w:rsidR="00192CCD" w:rsidRDefault="00AE4472">
      <w:pPr>
        <w:jc w:val="center"/>
        <w:rPr>
          <w:b/>
          <w:sz w:val="30"/>
          <w:szCs w:val="30"/>
        </w:rPr>
      </w:pPr>
      <w:r>
        <w:rPr>
          <w:rFonts w:hint="eastAsia"/>
          <w:b/>
          <w:sz w:val="30"/>
          <w:szCs w:val="30"/>
        </w:rPr>
        <w:lastRenderedPageBreak/>
        <w:t>修订历史记录</w:t>
      </w:r>
    </w:p>
    <w:tbl>
      <w:tblPr>
        <w:tblW w:w="818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2293"/>
        <w:gridCol w:w="2044"/>
        <w:gridCol w:w="1686"/>
        <w:gridCol w:w="945"/>
      </w:tblGrid>
      <w:tr w:rsidR="00192CCD">
        <w:tc>
          <w:tcPr>
            <w:tcW w:w="1215" w:type="dxa"/>
            <w:shd w:val="clear" w:color="auto" w:fill="auto"/>
          </w:tcPr>
          <w:p w:rsidR="00192CCD" w:rsidRDefault="00AE4472">
            <w:pPr>
              <w:jc w:val="center"/>
              <w:rPr>
                <w:b/>
                <w:szCs w:val="21"/>
              </w:rPr>
            </w:pPr>
            <w:r>
              <w:rPr>
                <w:rFonts w:hint="eastAsia"/>
                <w:b/>
                <w:szCs w:val="21"/>
              </w:rPr>
              <w:t>日期</w:t>
            </w:r>
          </w:p>
        </w:tc>
        <w:tc>
          <w:tcPr>
            <w:tcW w:w="2293" w:type="dxa"/>
            <w:shd w:val="clear" w:color="auto" w:fill="auto"/>
          </w:tcPr>
          <w:p w:rsidR="00192CCD" w:rsidRDefault="00AE4472">
            <w:pPr>
              <w:jc w:val="center"/>
              <w:rPr>
                <w:b/>
                <w:szCs w:val="21"/>
              </w:rPr>
            </w:pPr>
            <w:r>
              <w:rPr>
                <w:rFonts w:hint="eastAsia"/>
                <w:b/>
                <w:szCs w:val="21"/>
              </w:rPr>
              <w:t>版本</w:t>
            </w:r>
          </w:p>
        </w:tc>
        <w:tc>
          <w:tcPr>
            <w:tcW w:w="2044" w:type="dxa"/>
            <w:shd w:val="clear" w:color="auto" w:fill="auto"/>
          </w:tcPr>
          <w:p w:rsidR="00192CCD" w:rsidRDefault="00AE4472">
            <w:pPr>
              <w:jc w:val="center"/>
              <w:rPr>
                <w:b/>
                <w:szCs w:val="21"/>
              </w:rPr>
            </w:pPr>
            <w:r>
              <w:rPr>
                <w:rFonts w:hint="eastAsia"/>
                <w:b/>
                <w:szCs w:val="21"/>
              </w:rPr>
              <w:t>说明</w:t>
            </w:r>
          </w:p>
        </w:tc>
        <w:tc>
          <w:tcPr>
            <w:tcW w:w="1686" w:type="dxa"/>
            <w:shd w:val="clear" w:color="auto" w:fill="auto"/>
          </w:tcPr>
          <w:p w:rsidR="00192CCD" w:rsidRDefault="00AE4472">
            <w:pPr>
              <w:jc w:val="center"/>
              <w:rPr>
                <w:b/>
                <w:szCs w:val="21"/>
              </w:rPr>
            </w:pPr>
            <w:r>
              <w:rPr>
                <w:rFonts w:hint="eastAsia"/>
                <w:b/>
                <w:szCs w:val="21"/>
              </w:rPr>
              <w:t>作者</w:t>
            </w:r>
          </w:p>
        </w:tc>
        <w:tc>
          <w:tcPr>
            <w:tcW w:w="945" w:type="dxa"/>
            <w:shd w:val="clear" w:color="auto" w:fill="auto"/>
          </w:tcPr>
          <w:p w:rsidR="00192CCD" w:rsidRDefault="00AE4472">
            <w:pPr>
              <w:jc w:val="center"/>
              <w:rPr>
                <w:b/>
                <w:szCs w:val="21"/>
              </w:rPr>
            </w:pPr>
            <w:r>
              <w:rPr>
                <w:rFonts w:hint="eastAsia"/>
                <w:b/>
                <w:szCs w:val="21"/>
              </w:rPr>
              <w:t>审批人</w:t>
            </w:r>
          </w:p>
        </w:tc>
      </w:tr>
      <w:tr w:rsidR="00192CCD">
        <w:tc>
          <w:tcPr>
            <w:tcW w:w="1215" w:type="dxa"/>
            <w:shd w:val="clear" w:color="auto" w:fill="auto"/>
          </w:tcPr>
          <w:p w:rsidR="00192CCD" w:rsidRDefault="00AE4472">
            <w:pPr>
              <w:jc w:val="center"/>
              <w:rPr>
                <w:szCs w:val="21"/>
              </w:rPr>
            </w:pPr>
            <w:r>
              <w:rPr>
                <w:rFonts w:hint="eastAsia"/>
                <w:szCs w:val="21"/>
              </w:rPr>
              <w:t>2018/12/23</w:t>
            </w:r>
          </w:p>
        </w:tc>
        <w:tc>
          <w:tcPr>
            <w:tcW w:w="2293" w:type="dxa"/>
            <w:shd w:val="clear" w:color="auto" w:fill="auto"/>
          </w:tcPr>
          <w:p w:rsidR="00192CCD" w:rsidRDefault="00AE4472">
            <w:pPr>
              <w:jc w:val="center"/>
              <w:rPr>
                <w:szCs w:val="21"/>
              </w:rPr>
            </w:pPr>
            <w:r>
              <w:rPr>
                <w:rFonts w:hint="eastAsia"/>
                <w:szCs w:val="21"/>
              </w:rPr>
              <w:t>0.1.0</w:t>
            </w:r>
          </w:p>
        </w:tc>
        <w:tc>
          <w:tcPr>
            <w:tcW w:w="2044" w:type="dxa"/>
            <w:shd w:val="clear" w:color="auto" w:fill="auto"/>
          </w:tcPr>
          <w:p w:rsidR="00192CCD" w:rsidRDefault="00AE4472">
            <w:pPr>
              <w:jc w:val="center"/>
              <w:rPr>
                <w:szCs w:val="21"/>
              </w:rPr>
            </w:pPr>
            <w:r>
              <w:rPr>
                <w:rFonts w:hint="eastAsia"/>
                <w:szCs w:val="21"/>
              </w:rPr>
              <w:t>SRS</w:t>
            </w:r>
            <w:r>
              <w:rPr>
                <w:rFonts w:hint="eastAsia"/>
                <w:szCs w:val="21"/>
              </w:rPr>
              <w:t>起草</w:t>
            </w:r>
          </w:p>
        </w:tc>
        <w:tc>
          <w:tcPr>
            <w:tcW w:w="1686" w:type="dxa"/>
            <w:shd w:val="clear" w:color="auto" w:fill="auto"/>
          </w:tcPr>
          <w:p w:rsidR="00192CCD" w:rsidRDefault="00AE4472">
            <w:pPr>
              <w:jc w:val="center"/>
              <w:rPr>
                <w:szCs w:val="21"/>
              </w:rPr>
            </w:pPr>
            <w:r>
              <w:rPr>
                <w:rFonts w:hint="eastAsia"/>
                <w:szCs w:val="21"/>
              </w:rPr>
              <w:t>刘乐威</w:t>
            </w:r>
          </w:p>
        </w:tc>
        <w:tc>
          <w:tcPr>
            <w:tcW w:w="945" w:type="dxa"/>
            <w:shd w:val="clear" w:color="auto" w:fill="auto"/>
          </w:tcPr>
          <w:p w:rsidR="00192CCD" w:rsidRDefault="00AE4472">
            <w:pPr>
              <w:jc w:val="center"/>
              <w:rPr>
                <w:szCs w:val="21"/>
              </w:rPr>
            </w:pPr>
            <w:r>
              <w:rPr>
                <w:rFonts w:hint="eastAsia"/>
                <w:szCs w:val="21"/>
              </w:rPr>
              <w:t>郦哲聪（</w:t>
            </w:r>
            <w:r>
              <w:rPr>
                <w:rFonts w:hint="eastAsia"/>
                <w:szCs w:val="21"/>
              </w:rPr>
              <w:t>PM</w:t>
            </w:r>
            <w:r>
              <w:rPr>
                <w:rFonts w:hint="eastAsia"/>
                <w:szCs w:val="21"/>
              </w:rPr>
              <w:t>）</w:t>
            </w:r>
          </w:p>
        </w:tc>
      </w:tr>
      <w:tr w:rsidR="00192CCD">
        <w:tc>
          <w:tcPr>
            <w:tcW w:w="1215" w:type="dxa"/>
            <w:shd w:val="clear" w:color="auto" w:fill="auto"/>
          </w:tcPr>
          <w:p w:rsidR="00192CCD" w:rsidRDefault="00AE4472">
            <w:pPr>
              <w:jc w:val="center"/>
              <w:rPr>
                <w:szCs w:val="21"/>
              </w:rPr>
            </w:pPr>
            <w:r>
              <w:rPr>
                <w:rFonts w:hint="eastAsia"/>
                <w:szCs w:val="21"/>
              </w:rPr>
              <w:t>2018/12/25</w:t>
            </w:r>
          </w:p>
        </w:tc>
        <w:tc>
          <w:tcPr>
            <w:tcW w:w="2293" w:type="dxa"/>
            <w:shd w:val="clear" w:color="auto" w:fill="auto"/>
          </w:tcPr>
          <w:p w:rsidR="00192CCD" w:rsidRDefault="00AE4472">
            <w:pPr>
              <w:jc w:val="center"/>
              <w:rPr>
                <w:szCs w:val="21"/>
              </w:rPr>
            </w:pPr>
            <w:r>
              <w:rPr>
                <w:rFonts w:hint="eastAsia"/>
                <w:szCs w:val="21"/>
              </w:rPr>
              <w:t>0.1.1</w:t>
            </w:r>
          </w:p>
        </w:tc>
        <w:tc>
          <w:tcPr>
            <w:tcW w:w="2044" w:type="dxa"/>
            <w:shd w:val="clear" w:color="auto" w:fill="auto"/>
          </w:tcPr>
          <w:p w:rsidR="00192CCD" w:rsidRDefault="00AE4472">
            <w:pPr>
              <w:jc w:val="center"/>
              <w:rPr>
                <w:szCs w:val="21"/>
              </w:rPr>
            </w:pPr>
            <w:r>
              <w:rPr>
                <w:rFonts w:hint="eastAsia"/>
                <w:szCs w:val="21"/>
              </w:rPr>
              <w:t>SRS</w:t>
            </w:r>
            <w:r>
              <w:rPr>
                <w:rFonts w:hint="eastAsia"/>
                <w:szCs w:val="21"/>
              </w:rPr>
              <w:t>修改参考资料、增添数据字典、修改性能需求</w:t>
            </w:r>
          </w:p>
        </w:tc>
        <w:tc>
          <w:tcPr>
            <w:tcW w:w="1686" w:type="dxa"/>
            <w:shd w:val="clear" w:color="auto" w:fill="auto"/>
          </w:tcPr>
          <w:p w:rsidR="00192CCD" w:rsidRDefault="00AE4472">
            <w:pPr>
              <w:jc w:val="center"/>
              <w:rPr>
                <w:szCs w:val="21"/>
              </w:rPr>
            </w:pPr>
            <w:r>
              <w:rPr>
                <w:rFonts w:hint="eastAsia"/>
                <w:szCs w:val="21"/>
              </w:rPr>
              <w:t>刘乐威</w:t>
            </w:r>
          </w:p>
        </w:tc>
        <w:tc>
          <w:tcPr>
            <w:tcW w:w="945" w:type="dxa"/>
            <w:shd w:val="clear" w:color="auto" w:fill="auto"/>
          </w:tcPr>
          <w:p w:rsidR="00192CCD" w:rsidRDefault="00AE4472">
            <w:pPr>
              <w:jc w:val="center"/>
              <w:rPr>
                <w:szCs w:val="21"/>
              </w:rPr>
            </w:pPr>
            <w:r>
              <w:rPr>
                <w:rFonts w:hint="eastAsia"/>
                <w:szCs w:val="21"/>
              </w:rPr>
              <w:t>郦哲聪（</w:t>
            </w:r>
            <w:r>
              <w:rPr>
                <w:rFonts w:hint="eastAsia"/>
                <w:szCs w:val="21"/>
              </w:rPr>
              <w:t>PM</w:t>
            </w:r>
            <w:r>
              <w:rPr>
                <w:rFonts w:hint="eastAsia"/>
                <w:szCs w:val="21"/>
              </w:rPr>
              <w:t>）</w:t>
            </w:r>
          </w:p>
        </w:tc>
      </w:tr>
      <w:tr w:rsidR="00192CCD">
        <w:tc>
          <w:tcPr>
            <w:tcW w:w="1215" w:type="dxa"/>
            <w:shd w:val="clear" w:color="auto" w:fill="auto"/>
          </w:tcPr>
          <w:p w:rsidR="00192CCD" w:rsidRDefault="00AE4472">
            <w:pPr>
              <w:jc w:val="center"/>
              <w:rPr>
                <w:szCs w:val="21"/>
              </w:rPr>
            </w:pPr>
            <w:r>
              <w:rPr>
                <w:rFonts w:hint="eastAsia"/>
                <w:szCs w:val="21"/>
              </w:rPr>
              <w:t>2018/12/28</w:t>
            </w:r>
          </w:p>
        </w:tc>
        <w:tc>
          <w:tcPr>
            <w:tcW w:w="2293" w:type="dxa"/>
            <w:shd w:val="clear" w:color="auto" w:fill="auto"/>
          </w:tcPr>
          <w:p w:rsidR="00192CCD" w:rsidRDefault="00AE4472">
            <w:pPr>
              <w:jc w:val="center"/>
              <w:rPr>
                <w:szCs w:val="21"/>
              </w:rPr>
            </w:pPr>
            <w:r>
              <w:rPr>
                <w:rFonts w:hint="eastAsia"/>
                <w:szCs w:val="21"/>
              </w:rPr>
              <w:t>0.2.0</w:t>
            </w:r>
          </w:p>
        </w:tc>
        <w:tc>
          <w:tcPr>
            <w:tcW w:w="2044" w:type="dxa"/>
            <w:shd w:val="clear" w:color="auto" w:fill="auto"/>
          </w:tcPr>
          <w:p w:rsidR="00192CCD" w:rsidRDefault="00AE4472">
            <w:pPr>
              <w:jc w:val="center"/>
              <w:rPr>
                <w:szCs w:val="21"/>
              </w:rPr>
            </w:pPr>
            <w:r>
              <w:rPr>
                <w:rFonts w:hint="eastAsia"/>
                <w:szCs w:val="21"/>
              </w:rPr>
              <w:t>SRS</w:t>
            </w:r>
            <w:r>
              <w:rPr>
                <w:rFonts w:hint="eastAsia"/>
                <w:szCs w:val="21"/>
              </w:rPr>
              <w:t>修改用例</w:t>
            </w:r>
          </w:p>
        </w:tc>
        <w:tc>
          <w:tcPr>
            <w:tcW w:w="1686" w:type="dxa"/>
            <w:shd w:val="clear" w:color="auto" w:fill="auto"/>
          </w:tcPr>
          <w:p w:rsidR="00192CCD" w:rsidRDefault="00AE4472">
            <w:pPr>
              <w:jc w:val="center"/>
              <w:rPr>
                <w:szCs w:val="21"/>
              </w:rPr>
            </w:pPr>
            <w:r>
              <w:rPr>
                <w:rFonts w:hint="eastAsia"/>
                <w:szCs w:val="21"/>
              </w:rPr>
              <w:t>刘乐威、冯一鸣、王飞钢、周德阳</w:t>
            </w:r>
          </w:p>
        </w:tc>
        <w:tc>
          <w:tcPr>
            <w:tcW w:w="945" w:type="dxa"/>
            <w:shd w:val="clear" w:color="auto" w:fill="auto"/>
          </w:tcPr>
          <w:p w:rsidR="00192CCD" w:rsidRDefault="00AE4472">
            <w:pPr>
              <w:jc w:val="center"/>
              <w:rPr>
                <w:szCs w:val="21"/>
              </w:rPr>
            </w:pPr>
            <w:r>
              <w:rPr>
                <w:rFonts w:hint="eastAsia"/>
                <w:szCs w:val="21"/>
              </w:rPr>
              <w:t>郦哲聪（</w:t>
            </w:r>
            <w:r>
              <w:rPr>
                <w:rFonts w:hint="eastAsia"/>
                <w:szCs w:val="21"/>
              </w:rPr>
              <w:t>PM</w:t>
            </w:r>
            <w:r>
              <w:rPr>
                <w:rFonts w:hint="eastAsia"/>
                <w:szCs w:val="21"/>
              </w:rPr>
              <w:t>）</w:t>
            </w:r>
          </w:p>
        </w:tc>
      </w:tr>
      <w:tr w:rsidR="00192CCD">
        <w:tc>
          <w:tcPr>
            <w:tcW w:w="1215" w:type="dxa"/>
            <w:shd w:val="clear" w:color="auto" w:fill="auto"/>
          </w:tcPr>
          <w:p w:rsidR="00192CCD" w:rsidRDefault="00AE4472">
            <w:pPr>
              <w:jc w:val="center"/>
              <w:rPr>
                <w:szCs w:val="21"/>
              </w:rPr>
            </w:pPr>
            <w:r>
              <w:rPr>
                <w:rFonts w:hint="eastAsia"/>
                <w:szCs w:val="21"/>
              </w:rPr>
              <w:t>2018/12/31</w:t>
            </w:r>
          </w:p>
        </w:tc>
        <w:tc>
          <w:tcPr>
            <w:tcW w:w="2293" w:type="dxa"/>
            <w:shd w:val="clear" w:color="auto" w:fill="auto"/>
          </w:tcPr>
          <w:p w:rsidR="00192CCD" w:rsidRDefault="00AE4472">
            <w:pPr>
              <w:jc w:val="center"/>
              <w:rPr>
                <w:szCs w:val="21"/>
              </w:rPr>
            </w:pPr>
            <w:r>
              <w:rPr>
                <w:rFonts w:hint="eastAsia"/>
                <w:szCs w:val="21"/>
              </w:rPr>
              <w:t>0.2.1</w:t>
            </w:r>
          </w:p>
        </w:tc>
        <w:tc>
          <w:tcPr>
            <w:tcW w:w="2044" w:type="dxa"/>
            <w:shd w:val="clear" w:color="auto" w:fill="auto"/>
          </w:tcPr>
          <w:p w:rsidR="00192CCD" w:rsidRDefault="00AE4472">
            <w:pPr>
              <w:jc w:val="center"/>
              <w:rPr>
                <w:szCs w:val="21"/>
              </w:rPr>
            </w:pPr>
            <w:r>
              <w:rPr>
                <w:rFonts w:hint="eastAsia"/>
                <w:szCs w:val="21"/>
              </w:rPr>
              <w:t>SRS</w:t>
            </w:r>
            <w:r>
              <w:rPr>
                <w:rFonts w:hint="eastAsia"/>
                <w:szCs w:val="21"/>
              </w:rPr>
              <w:t>修改用例</w:t>
            </w:r>
          </w:p>
        </w:tc>
        <w:tc>
          <w:tcPr>
            <w:tcW w:w="1686" w:type="dxa"/>
            <w:shd w:val="clear" w:color="auto" w:fill="auto"/>
          </w:tcPr>
          <w:p w:rsidR="00192CCD" w:rsidRDefault="00AE4472">
            <w:pPr>
              <w:jc w:val="center"/>
              <w:rPr>
                <w:szCs w:val="21"/>
              </w:rPr>
            </w:pPr>
            <w:r>
              <w:rPr>
                <w:rFonts w:hint="eastAsia"/>
                <w:szCs w:val="21"/>
              </w:rPr>
              <w:t>刘乐威、冯一鸣、王飞钢、周德阳</w:t>
            </w:r>
          </w:p>
        </w:tc>
        <w:tc>
          <w:tcPr>
            <w:tcW w:w="945" w:type="dxa"/>
            <w:shd w:val="clear" w:color="auto" w:fill="auto"/>
          </w:tcPr>
          <w:p w:rsidR="00192CCD" w:rsidRDefault="00AE4472">
            <w:pPr>
              <w:jc w:val="center"/>
              <w:rPr>
                <w:szCs w:val="21"/>
              </w:rPr>
            </w:pPr>
            <w:r>
              <w:rPr>
                <w:rFonts w:hint="eastAsia"/>
                <w:szCs w:val="21"/>
              </w:rPr>
              <w:t>郦哲聪（</w:t>
            </w:r>
            <w:r>
              <w:rPr>
                <w:rFonts w:hint="eastAsia"/>
                <w:szCs w:val="21"/>
              </w:rPr>
              <w:t>PM</w:t>
            </w:r>
            <w:r>
              <w:rPr>
                <w:rFonts w:hint="eastAsia"/>
                <w:szCs w:val="21"/>
              </w:rPr>
              <w:t>）</w:t>
            </w:r>
          </w:p>
        </w:tc>
      </w:tr>
      <w:tr w:rsidR="00192CCD">
        <w:tc>
          <w:tcPr>
            <w:tcW w:w="1215" w:type="dxa"/>
            <w:shd w:val="clear" w:color="auto" w:fill="auto"/>
          </w:tcPr>
          <w:p w:rsidR="00192CCD" w:rsidRDefault="00AE4472">
            <w:pPr>
              <w:jc w:val="center"/>
              <w:rPr>
                <w:szCs w:val="21"/>
              </w:rPr>
            </w:pPr>
            <w:r>
              <w:rPr>
                <w:rFonts w:hint="eastAsia"/>
                <w:szCs w:val="21"/>
              </w:rPr>
              <w:t>2019/1/5</w:t>
            </w:r>
          </w:p>
        </w:tc>
        <w:tc>
          <w:tcPr>
            <w:tcW w:w="2293" w:type="dxa"/>
            <w:shd w:val="clear" w:color="auto" w:fill="auto"/>
          </w:tcPr>
          <w:p w:rsidR="00192CCD" w:rsidRDefault="00AE4472">
            <w:pPr>
              <w:jc w:val="center"/>
              <w:rPr>
                <w:szCs w:val="21"/>
              </w:rPr>
            </w:pPr>
            <w:r>
              <w:rPr>
                <w:rFonts w:hint="eastAsia"/>
                <w:szCs w:val="21"/>
              </w:rPr>
              <w:t>0.2.2</w:t>
            </w:r>
          </w:p>
        </w:tc>
        <w:tc>
          <w:tcPr>
            <w:tcW w:w="2044" w:type="dxa"/>
            <w:shd w:val="clear" w:color="auto" w:fill="auto"/>
          </w:tcPr>
          <w:p w:rsidR="00192CCD" w:rsidRDefault="00AE4472">
            <w:pPr>
              <w:jc w:val="center"/>
              <w:rPr>
                <w:szCs w:val="21"/>
              </w:rPr>
            </w:pPr>
            <w:r>
              <w:rPr>
                <w:rFonts w:hint="eastAsia"/>
                <w:szCs w:val="21"/>
              </w:rPr>
              <w:t>修改业务级数字字典、增加</w:t>
            </w:r>
            <w:r>
              <w:rPr>
                <w:rFonts w:hint="eastAsia"/>
                <w:szCs w:val="21"/>
              </w:rPr>
              <w:t>E-R</w:t>
            </w:r>
            <w:r>
              <w:rPr>
                <w:rFonts w:hint="eastAsia"/>
                <w:szCs w:val="21"/>
              </w:rPr>
              <w:t>图、增加时序图</w:t>
            </w:r>
          </w:p>
        </w:tc>
        <w:tc>
          <w:tcPr>
            <w:tcW w:w="1686" w:type="dxa"/>
            <w:shd w:val="clear" w:color="auto" w:fill="auto"/>
          </w:tcPr>
          <w:p w:rsidR="00192CCD" w:rsidRDefault="00AE4472">
            <w:pPr>
              <w:jc w:val="center"/>
              <w:rPr>
                <w:szCs w:val="21"/>
              </w:rPr>
            </w:pPr>
            <w:r>
              <w:rPr>
                <w:rFonts w:hint="eastAsia"/>
                <w:szCs w:val="21"/>
              </w:rPr>
              <w:t>刘乐威、周德阳、冯一鸣</w:t>
            </w:r>
          </w:p>
        </w:tc>
        <w:tc>
          <w:tcPr>
            <w:tcW w:w="945" w:type="dxa"/>
            <w:shd w:val="clear" w:color="auto" w:fill="auto"/>
          </w:tcPr>
          <w:p w:rsidR="00192CCD" w:rsidRDefault="00AE4472">
            <w:pPr>
              <w:jc w:val="center"/>
              <w:rPr>
                <w:szCs w:val="21"/>
              </w:rPr>
            </w:pPr>
            <w:r>
              <w:rPr>
                <w:rFonts w:hint="eastAsia"/>
                <w:szCs w:val="21"/>
              </w:rPr>
              <w:t>郦哲聪</w:t>
            </w:r>
            <w:r>
              <w:rPr>
                <w:rFonts w:hint="eastAsia"/>
                <w:szCs w:val="21"/>
              </w:rPr>
              <w:t>(PM</w:t>
            </w:r>
            <w:r>
              <w:rPr>
                <w:rFonts w:hint="eastAsia"/>
                <w:szCs w:val="21"/>
              </w:rPr>
              <w:t>）</w:t>
            </w:r>
          </w:p>
        </w:tc>
      </w:tr>
      <w:tr w:rsidR="00192CCD">
        <w:tc>
          <w:tcPr>
            <w:tcW w:w="1215" w:type="dxa"/>
            <w:shd w:val="clear" w:color="auto" w:fill="auto"/>
          </w:tcPr>
          <w:p w:rsidR="00192CCD" w:rsidRDefault="00AE4472">
            <w:pPr>
              <w:jc w:val="center"/>
              <w:rPr>
                <w:szCs w:val="21"/>
              </w:rPr>
            </w:pPr>
            <w:r>
              <w:rPr>
                <w:rFonts w:hint="eastAsia"/>
                <w:szCs w:val="21"/>
              </w:rPr>
              <w:t>2019/1/9</w:t>
            </w:r>
          </w:p>
        </w:tc>
        <w:tc>
          <w:tcPr>
            <w:tcW w:w="2293" w:type="dxa"/>
            <w:shd w:val="clear" w:color="auto" w:fill="auto"/>
          </w:tcPr>
          <w:p w:rsidR="00192CCD" w:rsidRDefault="00AE4472">
            <w:pPr>
              <w:jc w:val="center"/>
              <w:rPr>
                <w:szCs w:val="21"/>
              </w:rPr>
            </w:pPr>
            <w:r>
              <w:rPr>
                <w:rFonts w:hint="eastAsia"/>
                <w:szCs w:val="21"/>
              </w:rPr>
              <w:t>0.2.3</w:t>
            </w:r>
          </w:p>
        </w:tc>
        <w:tc>
          <w:tcPr>
            <w:tcW w:w="2044" w:type="dxa"/>
            <w:shd w:val="clear" w:color="auto" w:fill="auto"/>
          </w:tcPr>
          <w:p w:rsidR="00192CCD" w:rsidRDefault="00AE4472">
            <w:pPr>
              <w:jc w:val="center"/>
              <w:rPr>
                <w:szCs w:val="21"/>
              </w:rPr>
            </w:pPr>
            <w:r>
              <w:rPr>
                <w:rFonts w:hint="eastAsia"/>
                <w:szCs w:val="21"/>
              </w:rPr>
              <w:t>添加用例优先级、修改非功能需求</w:t>
            </w:r>
          </w:p>
        </w:tc>
        <w:tc>
          <w:tcPr>
            <w:tcW w:w="1686" w:type="dxa"/>
            <w:shd w:val="clear" w:color="auto" w:fill="auto"/>
          </w:tcPr>
          <w:p w:rsidR="00192CCD" w:rsidRDefault="00AE4472">
            <w:pPr>
              <w:jc w:val="center"/>
              <w:rPr>
                <w:szCs w:val="21"/>
              </w:rPr>
            </w:pPr>
            <w:r>
              <w:rPr>
                <w:rFonts w:hint="eastAsia"/>
                <w:szCs w:val="21"/>
              </w:rPr>
              <w:t>刘乐威、冯一鸣、周德阳、王飞钢</w:t>
            </w:r>
          </w:p>
        </w:tc>
        <w:tc>
          <w:tcPr>
            <w:tcW w:w="945" w:type="dxa"/>
            <w:shd w:val="clear" w:color="auto" w:fill="auto"/>
          </w:tcPr>
          <w:p w:rsidR="00192CCD" w:rsidRDefault="00AE4472">
            <w:pPr>
              <w:jc w:val="center"/>
              <w:rPr>
                <w:szCs w:val="21"/>
              </w:rPr>
            </w:pPr>
            <w:r>
              <w:rPr>
                <w:rFonts w:hint="eastAsia"/>
                <w:szCs w:val="21"/>
              </w:rPr>
              <w:t>郦哲聪（</w:t>
            </w:r>
            <w:r>
              <w:rPr>
                <w:rFonts w:hint="eastAsia"/>
                <w:szCs w:val="21"/>
              </w:rPr>
              <w:t>PM</w:t>
            </w:r>
            <w:r>
              <w:rPr>
                <w:rFonts w:hint="eastAsia"/>
                <w:szCs w:val="21"/>
              </w:rPr>
              <w:t>）</w:t>
            </w:r>
          </w:p>
        </w:tc>
      </w:tr>
    </w:tbl>
    <w:p w:rsidR="00192CCD" w:rsidRDefault="00192CCD"/>
    <w:p w:rsidR="00192CCD" w:rsidRDefault="00AE4472">
      <w:pPr>
        <w:widowControl/>
        <w:jc w:val="left"/>
        <w:rPr>
          <w:rFonts w:asciiTheme="minorHAnsi" w:eastAsiaTheme="minorEastAsia" w:hAnsiTheme="minorHAnsi" w:cstheme="minorBidi"/>
          <w:szCs w:val="22"/>
          <w:lang w:val="zh-CN"/>
        </w:rPr>
      </w:pPr>
      <w:r>
        <w:rPr>
          <w:rFonts w:asciiTheme="minorHAnsi" w:eastAsiaTheme="minorEastAsia" w:hAnsiTheme="minorHAnsi" w:cstheme="minorBidi"/>
          <w:szCs w:val="22"/>
          <w:lang w:val="zh-CN"/>
        </w:rPr>
        <w:br w:type="page"/>
      </w:r>
    </w:p>
    <w:sdt>
      <w:sdtPr>
        <w:rPr>
          <w:rFonts w:ascii="宋体" w:hAnsi="宋体"/>
        </w:rPr>
        <w:id w:val="147472113"/>
        <w:docPartObj>
          <w:docPartGallery w:val="Table of Contents"/>
          <w:docPartUnique/>
        </w:docPartObj>
      </w:sdtPr>
      <w:sdtEndPr/>
      <w:sdtContent>
        <w:p w:rsidR="00192CCD" w:rsidRDefault="00AE4472">
          <w:pPr>
            <w:jc w:val="center"/>
          </w:pPr>
          <w:r>
            <w:rPr>
              <w:rFonts w:ascii="宋体" w:hAnsi="宋体"/>
            </w:rPr>
            <w:t>目录</w:t>
          </w:r>
        </w:p>
        <w:p w:rsidR="00192CCD" w:rsidRDefault="00AE4472">
          <w:pPr>
            <w:pStyle w:val="TOC1"/>
            <w:tabs>
              <w:tab w:val="clear" w:pos="8222"/>
              <w:tab w:val="right" w:leader="dot" w:pos="8306"/>
            </w:tabs>
          </w:pPr>
          <w:r>
            <w:fldChar w:fldCharType="begin"/>
          </w:r>
          <w:r>
            <w:instrText xml:space="preserve">TOC \o "1-3" \h \u </w:instrText>
          </w:r>
          <w:r>
            <w:fldChar w:fldCharType="separate"/>
          </w:r>
          <w:hyperlink w:anchor="_Toc31820" w:history="1">
            <w:r>
              <w:rPr>
                <w:rFonts w:hint="eastAsia"/>
              </w:rPr>
              <w:t xml:space="preserve">1 </w:t>
            </w:r>
            <w:r>
              <w:t>引言</w:t>
            </w:r>
            <w:r>
              <w:tab/>
            </w:r>
          </w:hyperlink>
        </w:p>
        <w:p w:rsidR="00192CCD" w:rsidRDefault="003E3E07">
          <w:pPr>
            <w:pStyle w:val="TOC2"/>
            <w:tabs>
              <w:tab w:val="right" w:leader="dot" w:pos="8306"/>
            </w:tabs>
          </w:pPr>
          <w:hyperlink w:anchor="_Toc26138" w:history="1">
            <w:r w:rsidR="00AE4472">
              <w:rPr>
                <w:rFonts w:hint="eastAsia"/>
              </w:rPr>
              <w:t>1.1</w:t>
            </w:r>
            <w:r w:rsidR="00AE4472">
              <w:t xml:space="preserve"> </w:t>
            </w:r>
            <w:r w:rsidR="00AE4472">
              <w:rPr>
                <w:rFonts w:hint="eastAsia"/>
              </w:rPr>
              <w:t>目标</w:t>
            </w:r>
            <w:r w:rsidR="00AE4472">
              <w:tab/>
            </w:r>
          </w:hyperlink>
        </w:p>
        <w:p w:rsidR="00192CCD" w:rsidRDefault="003E3E07">
          <w:pPr>
            <w:pStyle w:val="TOC2"/>
            <w:tabs>
              <w:tab w:val="right" w:leader="dot" w:pos="8306"/>
            </w:tabs>
          </w:pPr>
          <w:hyperlink w:anchor="_Toc2623" w:history="1">
            <w:r w:rsidR="00AE4472">
              <w:rPr>
                <w:rFonts w:hint="eastAsia"/>
              </w:rPr>
              <w:t>1</w:t>
            </w:r>
            <w:r w:rsidR="00AE4472">
              <w:t xml:space="preserve">.2 </w:t>
            </w:r>
            <w:r w:rsidR="00AE4472">
              <w:rPr>
                <w:rFonts w:hint="eastAsia"/>
              </w:rPr>
              <w:t>文档约定</w:t>
            </w:r>
            <w:r w:rsidR="00AE4472">
              <w:tab/>
            </w:r>
          </w:hyperlink>
        </w:p>
        <w:p w:rsidR="00192CCD" w:rsidRDefault="003E3E07">
          <w:pPr>
            <w:pStyle w:val="TOC3"/>
            <w:tabs>
              <w:tab w:val="right" w:leader="dot" w:pos="8306"/>
            </w:tabs>
          </w:pPr>
          <w:hyperlink w:anchor="_Toc10580" w:history="1">
            <w:r w:rsidR="00AE4472">
              <w:rPr>
                <w:rFonts w:hint="eastAsia"/>
              </w:rPr>
              <w:t>1</w:t>
            </w:r>
            <w:r w:rsidR="00AE4472">
              <w:t>.2.1</w:t>
            </w:r>
            <w:r w:rsidR="00AE4472">
              <w:rPr>
                <w:rFonts w:hint="eastAsia"/>
              </w:rPr>
              <w:t>文档文件标识</w:t>
            </w:r>
            <w:r w:rsidR="00AE4472">
              <w:tab/>
            </w:r>
          </w:hyperlink>
        </w:p>
        <w:p w:rsidR="00192CCD" w:rsidRDefault="003E3E07">
          <w:pPr>
            <w:pStyle w:val="TOC3"/>
            <w:tabs>
              <w:tab w:val="right" w:leader="dot" w:pos="8306"/>
            </w:tabs>
          </w:pPr>
          <w:hyperlink w:anchor="_Toc22775" w:history="1">
            <w:r w:rsidR="00AE4472">
              <w:rPr>
                <w:rFonts w:hint="eastAsia"/>
              </w:rPr>
              <w:t>1.2.2</w:t>
            </w:r>
            <w:r w:rsidR="00AE4472">
              <w:rPr>
                <w:rFonts w:hint="eastAsia"/>
              </w:rPr>
              <w:t>排版约定</w:t>
            </w:r>
            <w:r w:rsidR="00AE4472">
              <w:tab/>
            </w:r>
          </w:hyperlink>
        </w:p>
        <w:p w:rsidR="00192CCD" w:rsidRDefault="003E3E07">
          <w:pPr>
            <w:pStyle w:val="TOC3"/>
            <w:tabs>
              <w:tab w:val="right" w:leader="dot" w:pos="8306"/>
            </w:tabs>
          </w:pPr>
          <w:hyperlink w:anchor="_Toc21788" w:history="1">
            <w:r w:rsidR="00AE4472">
              <w:rPr>
                <w:rFonts w:hint="eastAsia"/>
              </w:rPr>
              <w:t>1.2.3</w:t>
            </w:r>
            <w:r w:rsidR="00AE4472">
              <w:t>图表题注</w:t>
            </w:r>
            <w:r w:rsidR="00AE4472">
              <w:tab/>
            </w:r>
          </w:hyperlink>
        </w:p>
        <w:p w:rsidR="00192CCD" w:rsidRDefault="003E3E07">
          <w:pPr>
            <w:pStyle w:val="TOC2"/>
            <w:tabs>
              <w:tab w:val="right" w:leader="dot" w:pos="8306"/>
            </w:tabs>
          </w:pPr>
          <w:hyperlink w:anchor="_Toc27251" w:history="1">
            <w:r w:rsidR="00AE4472">
              <w:rPr>
                <w:rFonts w:hint="eastAsia"/>
              </w:rPr>
              <w:t>1.3</w:t>
            </w:r>
            <w:r w:rsidR="00AE4472">
              <w:t xml:space="preserve"> </w:t>
            </w:r>
            <w:r w:rsidR="00AE4472">
              <w:rPr>
                <w:rFonts w:hint="eastAsia"/>
              </w:rPr>
              <w:t>文档概述</w:t>
            </w:r>
            <w:r w:rsidR="00AE4472">
              <w:tab/>
            </w:r>
          </w:hyperlink>
        </w:p>
        <w:p w:rsidR="00192CCD" w:rsidRDefault="003E3E07">
          <w:pPr>
            <w:pStyle w:val="TOC2"/>
            <w:tabs>
              <w:tab w:val="right" w:leader="dot" w:pos="8306"/>
            </w:tabs>
          </w:pPr>
          <w:hyperlink w:anchor="_Toc19530" w:history="1">
            <w:r w:rsidR="00AE4472">
              <w:rPr>
                <w:rFonts w:hint="eastAsia"/>
              </w:rPr>
              <w:t xml:space="preserve">1.4 </w:t>
            </w:r>
            <w:r w:rsidR="00AE4472">
              <w:rPr>
                <w:rFonts w:hint="eastAsia"/>
              </w:rPr>
              <w:t>读者对象和阅读建议</w:t>
            </w:r>
            <w:r w:rsidR="00AE4472">
              <w:tab/>
            </w:r>
          </w:hyperlink>
        </w:p>
        <w:p w:rsidR="00192CCD" w:rsidRDefault="003E3E07">
          <w:pPr>
            <w:pStyle w:val="TOC3"/>
            <w:tabs>
              <w:tab w:val="right" w:leader="dot" w:pos="8306"/>
            </w:tabs>
          </w:pPr>
          <w:hyperlink w:anchor="_Toc17309" w:history="1">
            <w:r w:rsidR="00AE4472">
              <w:rPr>
                <w:rFonts w:hint="eastAsia"/>
              </w:rPr>
              <w:t>1.4.1</w:t>
            </w:r>
            <w:r w:rsidR="00AE4472">
              <w:rPr>
                <w:rFonts w:hint="eastAsia"/>
              </w:rPr>
              <w:t>阅读建议列表</w:t>
            </w:r>
            <w:r w:rsidR="00AE4472">
              <w:tab/>
            </w:r>
          </w:hyperlink>
        </w:p>
        <w:p w:rsidR="00192CCD" w:rsidRDefault="003E3E07">
          <w:pPr>
            <w:pStyle w:val="TOC2"/>
            <w:tabs>
              <w:tab w:val="right" w:leader="dot" w:pos="8306"/>
            </w:tabs>
          </w:pPr>
          <w:hyperlink w:anchor="_Toc16337" w:history="1">
            <w:r w:rsidR="00AE4472">
              <w:rPr>
                <w:rFonts w:hint="eastAsia"/>
              </w:rPr>
              <w:t>1.5</w:t>
            </w:r>
            <w:r w:rsidR="00AE4472">
              <w:t xml:space="preserve"> </w:t>
            </w:r>
            <w:r w:rsidR="00AE4472">
              <w:rPr>
                <w:rFonts w:hint="eastAsia"/>
              </w:rPr>
              <w:t>命名规则</w:t>
            </w:r>
            <w:r w:rsidR="00AE4472">
              <w:tab/>
            </w:r>
          </w:hyperlink>
        </w:p>
        <w:p w:rsidR="00192CCD" w:rsidRDefault="003E3E07">
          <w:pPr>
            <w:pStyle w:val="TOC2"/>
            <w:tabs>
              <w:tab w:val="right" w:leader="dot" w:pos="8306"/>
            </w:tabs>
          </w:pPr>
          <w:hyperlink w:anchor="_Toc15006" w:history="1">
            <w:r w:rsidR="00AE4472">
              <w:rPr>
                <w:rFonts w:hint="eastAsia"/>
              </w:rPr>
              <w:t xml:space="preserve">1.6 </w:t>
            </w:r>
            <w:r w:rsidR="00AE4472">
              <w:rPr>
                <w:rFonts w:hint="eastAsia"/>
              </w:rPr>
              <w:t>项目范围</w:t>
            </w:r>
            <w:r w:rsidR="00AE4472">
              <w:tab/>
            </w:r>
          </w:hyperlink>
        </w:p>
        <w:p w:rsidR="00192CCD" w:rsidRDefault="003E3E07">
          <w:pPr>
            <w:pStyle w:val="TOC3"/>
            <w:tabs>
              <w:tab w:val="right" w:leader="dot" w:pos="8306"/>
            </w:tabs>
          </w:pPr>
          <w:hyperlink w:anchor="_Toc31274" w:history="1">
            <w:r w:rsidR="00AE4472">
              <w:rPr>
                <w:rFonts w:hint="eastAsia"/>
              </w:rPr>
              <w:t>1.6.1</w:t>
            </w:r>
            <w:r w:rsidR="00AE4472">
              <w:rPr>
                <w:rFonts w:hint="eastAsia"/>
              </w:rPr>
              <w:t>上下文图</w:t>
            </w:r>
            <w:r w:rsidR="00AE4472">
              <w:tab/>
            </w:r>
          </w:hyperlink>
        </w:p>
        <w:p w:rsidR="00192CCD" w:rsidRDefault="003E3E07">
          <w:pPr>
            <w:pStyle w:val="TOC2"/>
            <w:tabs>
              <w:tab w:val="right" w:leader="dot" w:pos="8306"/>
            </w:tabs>
          </w:pPr>
          <w:hyperlink w:anchor="_Toc28957" w:history="1">
            <w:r w:rsidR="00AE4472">
              <w:rPr>
                <w:rFonts w:hint="eastAsia"/>
              </w:rPr>
              <w:t xml:space="preserve">1.7 </w:t>
            </w:r>
            <w:r w:rsidR="00AE4472">
              <w:rPr>
                <w:rFonts w:hint="eastAsia"/>
              </w:rPr>
              <w:t>参考资料</w:t>
            </w:r>
            <w:r w:rsidR="00AE4472">
              <w:tab/>
            </w:r>
          </w:hyperlink>
        </w:p>
        <w:p w:rsidR="00192CCD" w:rsidRDefault="003E3E07">
          <w:pPr>
            <w:pStyle w:val="TOC1"/>
            <w:tabs>
              <w:tab w:val="clear" w:pos="8222"/>
              <w:tab w:val="right" w:leader="dot" w:pos="8306"/>
            </w:tabs>
          </w:pPr>
          <w:hyperlink w:anchor="_Toc23339" w:history="1">
            <w:r w:rsidR="00AE4472">
              <w:rPr>
                <w:rFonts w:hint="eastAsia"/>
              </w:rPr>
              <w:t>2</w:t>
            </w:r>
            <w:r w:rsidR="00AE4472">
              <w:rPr>
                <w:rFonts w:hint="eastAsia"/>
              </w:rPr>
              <w:t>总体描述</w:t>
            </w:r>
            <w:r w:rsidR="00AE4472">
              <w:tab/>
            </w:r>
          </w:hyperlink>
        </w:p>
        <w:p w:rsidR="00192CCD" w:rsidRDefault="003E3E07">
          <w:pPr>
            <w:pStyle w:val="TOC2"/>
            <w:tabs>
              <w:tab w:val="right" w:leader="dot" w:pos="8306"/>
            </w:tabs>
          </w:pPr>
          <w:hyperlink w:anchor="_Toc8507" w:history="1">
            <w:r w:rsidR="00AE4472">
              <w:rPr>
                <w:rFonts w:hint="eastAsia"/>
                <w:highlight w:val="lightGray"/>
              </w:rPr>
              <w:t>2.1</w:t>
            </w:r>
            <w:r w:rsidR="00AE4472">
              <w:rPr>
                <w:rFonts w:hint="eastAsia"/>
              </w:rPr>
              <w:t xml:space="preserve"> </w:t>
            </w:r>
            <w:r w:rsidR="00AE4472">
              <w:rPr>
                <w:rFonts w:hint="eastAsia"/>
              </w:rPr>
              <w:t>产品视角</w:t>
            </w:r>
            <w:r w:rsidR="00AE4472">
              <w:tab/>
            </w:r>
          </w:hyperlink>
        </w:p>
        <w:p w:rsidR="00192CCD" w:rsidRDefault="003E3E07">
          <w:pPr>
            <w:pStyle w:val="TOC2"/>
            <w:tabs>
              <w:tab w:val="right" w:leader="dot" w:pos="8306"/>
            </w:tabs>
          </w:pPr>
          <w:hyperlink w:anchor="_Toc12174" w:history="1">
            <w:r w:rsidR="00AE4472">
              <w:rPr>
                <w:rFonts w:hint="eastAsia"/>
              </w:rPr>
              <w:t xml:space="preserve">2.2 </w:t>
            </w:r>
            <w:r w:rsidR="00AE4472">
              <w:rPr>
                <w:rFonts w:hint="eastAsia"/>
              </w:rPr>
              <w:t>产品特性</w:t>
            </w:r>
            <w:r w:rsidR="00AE4472">
              <w:tab/>
            </w:r>
          </w:hyperlink>
        </w:p>
        <w:p w:rsidR="00192CCD" w:rsidRDefault="003E3E07">
          <w:pPr>
            <w:pStyle w:val="TOC2"/>
            <w:tabs>
              <w:tab w:val="right" w:leader="dot" w:pos="8306"/>
            </w:tabs>
          </w:pPr>
          <w:hyperlink w:anchor="_Toc8418" w:history="1">
            <w:r w:rsidR="00AE4472">
              <w:rPr>
                <w:rFonts w:hint="eastAsia"/>
              </w:rPr>
              <w:t xml:space="preserve">2.3 </w:t>
            </w:r>
            <w:r w:rsidR="00AE4472">
              <w:t>用户类及其特征</w:t>
            </w:r>
            <w:r w:rsidR="00AE4472">
              <w:tab/>
            </w:r>
          </w:hyperlink>
        </w:p>
        <w:p w:rsidR="00192CCD" w:rsidRDefault="003E3E07">
          <w:pPr>
            <w:pStyle w:val="TOC2"/>
            <w:tabs>
              <w:tab w:val="right" w:leader="dot" w:pos="8306"/>
            </w:tabs>
          </w:pPr>
          <w:hyperlink w:anchor="_Toc28277" w:history="1">
            <w:r w:rsidR="00AE4472">
              <w:rPr>
                <w:rFonts w:hint="eastAsia"/>
              </w:rPr>
              <w:t xml:space="preserve">2.4 </w:t>
            </w:r>
            <w:r w:rsidR="00AE4472">
              <w:rPr>
                <w:rFonts w:hint="eastAsia"/>
              </w:rPr>
              <w:t>运行环境</w:t>
            </w:r>
            <w:r w:rsidR="00AE4472">
              <w:tab/>
            </w:r>
          </w:hyperlink>
        </w:p>
        <w:p w:rsidR="00192CCD" w:rsidRDefault="003E3E07">
          <w:pPr>
            <w:pStyle w:val="TOC2"/>
            <w:tabs>
              <w:tab w:val="right" w:leader="dot" w:pos="8306"/>
            </w:tabs>
          </w:pPr>
          <w:hyperlink w:anchor="_Toc1049" w:history="1">
            <w:r w:rsidR="00AE4472">
              <w:rPr>
                <w:rFonts w:hint="eastAsia"/>
              </w:rPr>
              <w:t xml:space="preserve">2.5 </w:t>
            </w:r>
            <w:r w:rsidR="00AE4472">
              <w:rPr>
                <w:rFonts w:hint="eastAsia"/>
              </w:rPr>
              <w:t>设计与实现约束</w:t>
            </w:r>
            <w:r w:rsidR="00AE4472">
              <w:tab/>
            </w:r>
          </w:hyperlink>
        </w:p>
        <w:p w:rsidR="00192CCD" w:rsidRDefault="003E3E07">
          <w:pPr>
            <w:pStyle w:val="TOC2"/>
            <w:tabs>
              <w:tab w:val="right" w:leader="dot" w:pos="8306"/>
            </w:tabs>
          </w:pPr>
          <w:hyperlink w:anchor="_Toc9030" w:history="1">
            <w:r w:rsidR="00AE4472">
              <w:rPr>
                <w:rFonts w:hint="eastAsia"/>
              </w:rPr>
              <w:t xml:space="preserve">2.6 </w:t>
            </w:r>
            <w:r w:rsidR="00AE4472">
              <w:rPr>
                <w:rFonts w:hint="eastAsia"/>
              </w:rPr>
              <w:t>假设与依赖</w:t>
            </w:r>
            <w:r w:rsidR="00AE4472">
              <w:tab/>
            </w:r>
          </w:hyperlink>
        </w:p>
        <w:p w:rsidR="00192CCD" w:rsidRDefault="003E3E07">
          <w:pPr>
            <w:pStyle w:val="TOC1"/>
            <w:tabs>
              <w:tab w:val="clear" w:pos="8222"/>
              <w:tab w:val="right" w:leader="dot" w:pos="8306"/>
            </w:tabs>
          </w:pPr>
          <w:hyperlink w:anchor="_Toc21477" w:history="1">
            <w:r w:rsidR="00AE4472">
              <w:rPr>
                <w:rFonts w:hint="eastAsia"/>
              </w:rPr>
              <w:t xml:space="preserve">3 </w:t>
            </w:r>
            <w:r w:rsidR="00AE4472">
              <w:rPr>
                <w:rFonts w:hint="eastAsia"/>
              </w:rPr>
              <w:t>系统特性</w:t>
            </w:r>
            <w:r w:rsidR="00AE4472">
              <w:tab/>
            </w:r>
          </w:hyperlink>
        </w:p>
        <w:p w:rsidR="00192CCD" w:rsidRDefault="003E3E07">
          <w:pPr>
            <w:pStyle w:val="TOC2"/>
            <w:tabs>
              <w:tab w:val="right" w:leader="dot" w:pos="8306"/>
            </w:tabs>
          </w:pPr>
          <w:hyperlink w:anchor="_Toc19526" w:history="1">
            <w:r w:rsidR="00AE4472">
              <w:rPr>
                <w:rFonts w:hint="eastAsia"/>
              </w:rPr>
              <w:t xml:space="preserve">3.1 </w:t>
            </w:r>
            <w:r w:rsidR="00AE4472">
              <w:rPr>
                <w:rFonts w:hint="eastAsia"/>
              </w:rPr>
              <w:t>说明和优先级</w:t>
            </w:r>
            <w:r w:rsidR="00AE4472">
              <w:tab/>
            </w:r>
          </w:hyperlink>
        </w:p>
        <w:p w:rsidR="00192CCD" w:rsidRDefault="003E3E07">
          <w:pPr>
            <w:pStyle w:val="TOC3"/>
            <w:tabs>
              <w:tab w:val="right" w:leader="dot" w:pos="8306"/>
            </w:tabs>
          </w:pPr>
          <w:hyperlink w:anchor="_Toc26197" w:history="1">
            <w:r w:rsidR="00AE4472">
              <w:rPr>
                <w:rFonts w:asciiTheme="majorHAnsi" w:hAnsiTheme="majorHAnsi"/>
              </w:rPr>
              <w:t xml:space="preserve">3.1.1 </w:t>
            </w:r>
            <w:r w:rsidR="00AE4472">
              <w:t>优先级矩阵</w:t>
            </w:r>
            <w:r w:rsidR="00AE4472">
              <w:tab/>
            </w:r>
          </w:hyperlink>
        </w:p>
        <w:p w:rsidR="00192CCD" w:rsidRDefault="003E3E07">
          <w:pPr>
            <w:pStyle w:val="TOC2"/>
            <w:tabs>
              <w:tab w:val="right" w:leader="dot" w:pos="8306"/>
            </w:tabs>
          </w:pPr>
          <w:hyperlink w:anchor="_Toc26822" w:history="1">
            <w:r w:rsidR="00AE4472">
              <w:rPr>
                <w:rFonts w:hint="eastAsia"/>
              </w:rPr>
              <w:t xml:space="preserve">3.2 </w:t>
            </w:r>
            <w:r w:rsidR="00AE4472">
              <w:rPr>
                <w:rFonts w:hint="eastAsia"/>
              </w:rPr>
              <w:t>用例图</w:t>
            </w:r>
            <w:r w:rsidR="00AE4472">
              <w:tab/>
            </w:r>
          </w:hyperlink>
        </w:p>
        <w:p w:rsidR="00192CCD" w:rsidRDefault="003E3E07">
          <w:pPr>
            <w:pStyle w:val="TOC3"/>
            <w:tabs>
              <w:tab w:val="right" w:leader="dot" w:pos="8306"/>
            </w:tabs>
          </w:pPr>
          <w:hyperlink w:anchor="_Toc8458" w:history="1">
            <w:r w:rsidR="00AE4472">
              <w:rPr>
                <w:rFonts w:hint="eastAsia"/>
              </w:rPr>
              <w:t>3.2.1</w:t>
            </w:r>
            <w:r w:rsidR="00AE4472">
              <w:rPr>
                <w:rFonts w:hint="eastAsia"/>
              </w:rPr>
              <w:t>顶层用例图</w:t>
            </w:r>
            <w:r w:rsidR="00AE4472">
              <w:tab/>
            </w:r>
          </w:hyperlink>
        </w:p>
        <w:p w:rsidR="00192CCD" w:rsidRDefault="003E3E07">
          <w:pPr>
            <w:pStyle w:val="TOC3"/>
            <w:tabs>
              <w:tab w:val="right" w:leader="dot" w:pos="8306"/>
            </w:tabs>
          </w:pPr>
          <w:hyperlink w:anchor="_Toc25894" w:history="1">
            <w:r w:rsidR="00AE4472">
              <w:rPr>
                <w:rFonts w:hint="eastAsia"/>
              </w:rPr>
              <w:t>3.2.2</w:t>
            </w:r>
            <w:r w:rsidR="00AE4472">
              <w:rPr>
                <w:rFonts w:hint="eastAsia"/>
              </w:rPr>
              <w:t>教师用例图</w:t>
            </w:r>
            <w:r w:rsidR="00AE4472">
              <w:tab/>
            </w:r>
          </w:hyperlink>
        </w:p>
        <w:p w:rsidR="00192CCD" w:rsidRDefault="003E3E07">
          <w:pPr>
            <w:pStyle w:val="TOC3"/>
            <w:tabs>
              <w:tab w:val="right" w:leader="dot" w:pos="8306"/>
            </w:tabs>
          </w:pPr>
          <w:hyperlink w:anchor="_Toc3843" w:history="1">
            <w:r w:rsidR="00AE4472">
              <w:rPr>
                <w:rFonts w:hint="eastAsia"/>
              </w:rPr>
              <w:t>3.2.3</w:t>
            </w:r>
            <w:r w:rsidR="00AE4472">
              <w:rPr>
                <w:rFonts w:hint="eastAsia"/>
              </w:rPr>
              <w:t>管理员用例图</w:t>
            </w:r>
            <w:r w:rsidR="00AE4472">
              <w:tab/>
            </w:r>
          </w:hyperlink>
        </w:p>
        <w:p w:rsidR="00192CCD" w:rsidRDefault="003E3E07">
          <w:pPr>
            <w:pStyle w:val="TOC3"/>
            <w:tabs>
              <w:tab w:val="right" w:leader="dot" w:pos="8306"/>
            </w:tabs>
          </w:pPr>
          <w:hyperlink w:anchor="_Toc14347" w:history="1">
            <w:r w:rsidR="00AE4472">
              <w:rPr>
                <w:rFonts w:hint="eastAsia"/>
              </w:rPr>
              <w:t>3.2.4</w:t>
            </w:r>
            <w:r w:rsidR="00AE4472">
              <w:rPr>
                <w:rFonts w:hint="eastAsia"/>
              </w:rPr>
              <w:t>案例拥有者用例图</w:t>
            </w:r>
            <w:r w:rsidR="00AE4472">
              <w:tab/>
            </w:r>
          </w:hyperlink>
        </w:p>
        <w:p w:rsidR="00192CCD" w:rsidRDefault="003E3E07">
          <w:pPr>
            <w:pStyle w:val="TOC3"/>
            <w:tabs>
              <w:tab w:val="right" w:leader="dot" w:pos="8306"/>
            </w:tabs>
          </w:pPr>
          <w:hyperlink w:anchor="_Toc28041" w:history="1">
            <w:r w:rsidR="00AE4472">
              <w:rPr>
                <w:rFonts w:hint="eastAsia"/>
              </w:rPr>
              <w:t>3.2.5</w:t>
            </w:r>
            <w:r w:rsidR="00AE4472">
              <w:rPr>
                <w:rFonts w:hint="eastAsia"/>
              </w:rPr>
              <w:t>学生用例图</w:t>
            </w:r>
            <w:r w:rsidR="00AE4472">
              <w:tab/>
            </w:r>
          </w:hyperlink>
        </w:p>
        <w:p w:rsidR="00192CCD" w:rsidRDefault="003E3E07">
          <w:pPr>
            <w:pStyle w:val="TOC1"/>
            <w:tabs>
              <w:tab w:val="clear" w:pos="8222"/>
              <w:tab w:val="right" w:leader="dot" w:pos="8306"/>
            </w:tabs>
          </w:pPr>
          <w:hyperlink w:anchor="_Toc3583" w:history="1">
            <w:r w:rsidR="00AE4472">
              <w:rPr>
                <w:rFonts w:hint="eastAsia"/>
              </w:rPr>
              <w:t xml:space="preserve">4 </w:t>
            </w:r>
            <w:r w:rsidR="00AE4472">
              <w:t>对话框图</w:t>
            </w:r>
            <w:r w:rsidR="00AE4472">
              <w:rPr>
                <w:rFonts w:hint="eastAsia"/>
              </w:rPr>
              <w:t>、</w:t>
            </w:r>
            <w:r w:rsidR="00AE4472">
              <w:t>界面原型以及用例说明</w:t>
            </w:r>
            <w:r w:rsidR="00AE4472">
              <w:tab/>
            </w:r>
          </w:hyperlink>
        </w:p>
        <w:p w:rsidR="00192CCD" w:rsidRDefault="003E3E07">
          <w:pPr>
            <w:pStyle w:val="TOC2"/>
            <w:tabs>
              <w:tab w:val="right" w:leader="dot" w:pos="8306"/>
            </w:tabs>
          </w:pPr>
          <w:hyperlink w:anchor="_Toc12731" w:history="1">
            <w:r w:rsidR="00AE4472">
              <w:rPr>
                <w:rFonts w:hint="eastAsia"/>
              </w:rPr>
              <w:t xml:space="preserve">4.1 </w:t>
            </w:r>
            <w:r w:rsidR="00AE4472">
              <w:rPr>
                <w:rFonts w:hint="eastAsia"/>
              </w:rPr>
              <w:t>案例拥有者功能需求</w:t>
            </w:r>
            <w:r w:rsidR="00AE4472">
              <w:tab/>
            </w:r>
          </w:hyperlink>
        </w:p>
        <w:p w:rsidR="00192CCD" w:rsidRDefault="003E3E07">
          <w:pPr>
            <w:pStyle w:val="TOC3"/>
            <w:tabs>
              <w:tab w:val="right" w:leader="dot" w:pos="8306"/>
            </w:tabs>
          </w:pPr>
          <w:hyperlink w:anchor="_Toc8032" w:history="1">
            <w:r w:rsidR="00AE4472">
              <w:rPr>
                <w:rFonts w:hint="eastAsia"/>
              </w:rPr>
              <w:t>4.1.1</w:t>
            </w:r>
            <w:r w:rsidR="00AE4472">
              <w:rPr>
                <w:rFonts w:hint="eastAsia"/>
              </w:rPr>
              <w:t>案例拥有者登录</w:t>
            </w:r>
            <w:r w:rsidR="00AE4472">
              <w:tab/>
            </w:r>
          </w:hyperlink>
        </w:p>
        <w:p w:rsidR="00192CCD" w:rsidRDefault="003E3E07">
          <w:pPr>
            <w:pStyle w:val="TOC3"/>
            <w:tabs>
              <w:tab w:val="right" w:leader="dot" w:pos="8306"/>
            </w:tabs>
          </w:pPr>
          <w:hyperlink w:anchor="_Toc21329" w:history="1">
            <w:r w:rsidR="00AE4472">
              <w:rPr>
                <w:rFonts w:hint="eastAsia"/>
              </w:rPr>
              <w:t>4.1.2</w:t>
            </w:r>
            <w:r w:rsidR="00AE4472">
              <w:rPr>
                <w:rFonts w:hint="eastAsia"/>
              </w:rPr>
              <w:t>案例拥有者浏览现有案例</w:t>
            </w:r>
            <w:r w:rsidR="00AE4472">
              <w:tab/>
            </w:r>
          </w:hyperlink>
        </w:p>
        <w:p w:rsidR="00192CCD" w:rsidRDefault="003E3E07">
          <w:pPr>
            <w:pStyle w:val="TOC3"/>
            <w:tabs>
              <w:tab w:val="right" w:leader="dot" w:pos="8306"/>
            </w:tabs>
          </w:pPr>
          <w:hyperlink w:anchor="_Toc27281" w:history="1">
            <w:r w:rsidR="00AE4472">
              <w:rPr>
                <w:rFonts w:hint="eastAsia"/>
              </w:rPr>
              <w:t>4.1.3</w:t>
            </w:r>
            <w:r w:rsidR="00AE4472">
              <w:rPr>
                <w:rFonts w:hint="eastAsia"/>
              </w:rPr>
              <w:t>案例拥有者新建案例</w:t>
            </w:r>
            <w:r w:rsidR="00AE4472">
              <w:tab/>
            </w:r>
          </w:hyperlink>
        </w:p>
        <w:p w:rsidR="00192CCD" w:rsidRDefault="003E3E07">
          <w:pPr>
            <w:pStyle w:val="TOC3"/>
            <w:tabs>
              <w:tab w:val="right" w:leader="dot" w:pos="8306"/>
            </w:tabs>
          </w:pPr>
          <w:hyperlink w:anchor="_Toc20101" w:history="1">
            <w:r w:rsidR="00AE4472">
              <w:rPr>
                <w:rFonts w:hint="eastAsia"/>
              </w:rPr>
              <w:t>4.1.4</w:t>
            </w:r>
            <w:r w:rsidR="00AE4472">
              <w:rPr>
                <w:rFonts w:hint="eastAsia"/>
              </w:rPr>
              <w:t>案例拥有者删除案例</w:t>
            </w:r>
            <w:r w:rsidR="00AE4472">
              <w:tab/>
            </w:r>
          </w:hyperlink>
        </w:p>
        <w:p w:rsidR="00192CCD" w:rsidRDefault="003E3E07">
          <w:pPr>
            <w:pStyle w:val="TOC3"/>
            <w:tabs>
              <w:tab w:val="right" w:leader="dot" w:pos="8306"/>
            </w:tabs>
          </w:pPr>
          <w:hyperlink w:anchor="_Toc7356" w:history="1">
            <w:r w:rsidR="00AE4472">
              <w:rPr>
                <w:rFonts w:hint="eastAsia"/>
              </w:rPr>
              <w:t>4.1.5</w:t>
            </w:r>
            <w:r w:rsidR="00AE4472">
              <w:rPr>
                <w:rFonts w:hint="eastAsia"/>
              </w:rPr>
              <w:t>案例拥有者修改案例信息</w:t>
            </w:r>
            <w:r w:rsidR="00AE4472">
              <w:tab/>
            </w:r>
          </w:hyperlink>
        </w:p>
        <w:p w:rsidR="00192CCD" w:rsidRDefault="003E3E07">
          <w:pPr>
            <w:pStyle w:val="TOC3"/>
            <w:tabs>
              <w:tab w:val="right" w:leader="dot" w:pos="8306"/>
            </w:tabs>
          </w:pPr>
          <w:hyperlink w:anchor="_Toc7756" w:history="1">
            <w:r w:rsidR="00AE4472">
              <w:rPr>
                <w:rFonts w:hint="eastAsia"/>
              </w:rPr>
              <w:t>4.1.6</w:t>
            </w:r>
            <w:r w:rsidR="00AE4472">
              <w:rPr>
                <w:rFonts w:hint="eastAsia"/>
              </w:rPr>
              <w:t>案例拥有者新增角色</w:t>
            </w:r>
            <w:r w:rsidR="00AE4472">
              <w:tab/>
            </w:r>
          </w:hyperlink>
        </w:p>
        <w:p w:rsidR="00192CCD" w:rsidRDefault="003E3E07">
          <w:pPr>
            <w:pStyle w:val="TOC3"/>
            <w:tabs>
              <w:tab w:val="right" w:leader="dot" w:pos="8306"/>
            </w:tabs>
          </w:pPr>
          <w:hyperlink w:anchor="_Toc1455" w:history="1">
            <w:r w:rsidR="00AE4472">
              <w:rPr>
                <w:rFonts w:hint="eastAsia"/>
              </w:rPr>
              <w:t>4.1.7</w:t>
            </w:r>
            <w:r w:rsidR="00AE4472">
              <w:rPr>
                <w:rFonts w:hint="eastAsia"/>
              </w:rPr>
              <w:t>案例拥有者修改角色信息</w:t>
            </w:r>
            <w:r w:rsidR="00AE4472">
              <w:tab/>
            </w:r>
          </w:hyperlink>
        </w:p>
        <w:p w:rsidR="00192CCD" w:rsidRDefault="003E3E07">
          <w:pPr>
            <w:pStyle w:val="TOC3"/>
            <w:tabs>
              <w:tab w:val="right" w:leader="dot" w:pos="8306"/>
            </w:tabs>
          </w:pPr>
          <w:hyperlink w:anchor="_Toc14655" w:history="1">
            <w:r w:rsidR="00AE4472">
              <w:rPr>
                <w:rFonts w:hint="eastAsia"/>
              </w:rPr>
              <w:t>4.1.8</w:t>
            </w:r>
            <w:r w:rsidR="00AE4472">
              <w:rPr>
                <w:rFonts w:hint="eastAsia"/>
              </w:rPr>
              <w:t>案例拥有者删除角色</w:t>
            </w:r>
            <w:r w:rsidR="00AE4472">
              <w:tab/>
            </w:r>
          </w:hyperlink>
        </w:p>
        <w:p w:rsidR="00192CCD" w:rsidRDefault="003E3E07">
          <w:pPr>
            <w:pStyle w:val="TOC3"/>
            <w:tabs>
              <w:tab w:val="right" w:leader="dot" w:pos="8306"/>
            </w:tabs>
          </w:pPr>
          <w:hyperlink w:anchor="_Toc6039" w:history="1">
            <w:r w:rsidR="00AE4472">
              <w:rPr>
                <w:rFonts w:hint="eastAsia"/>
              </w:rPr>
              <w:t>4.1.9</w:t>
            </w:r>
            <w:r w:rsidR="00AE4472">
              <w:rPr>
                <w:rFonts w:hint="eastAsia"/>
              </w:rPr>
              <w:t>案例拥有者新增任务</w:t>
            </w:r>
            <w:r w:rsidR="00AE4472">
              <w:tab/>
            </w:r>
          </w:hyperlink>
        </w:p>
        <w:p w:rsidR="00192CCD" w:rsidRDefault="003E3E07">
          <w:pPr>
            <w:pStyle w:val="TOC3"/>
            <w:tabs>
              <w:tab w:val="right" w:leader="dot" w:pos="8306"/>
            </w:tabs>
          </w:pPr>
          <w:hyperlink w:anchor="_Toc12004" w:history="1">
            <w:r w:rsidR="00AE4472">
              <w:rPr>
                <w:rFonts w:hint="eastAsia"/>
              </w:rPr>
              <w:t>4.1.10</w:t>
            </w:r>
            <w:r w:rsidR="00AE4472">
              <w:rPr>
                <w:rFonts w:hint="eastAsia"/>
              </w:rPr>
              <w:t>案例拥有者修改任务</w:t>
            </w:r>
            <w:r w:rsidR="00AE4472">
              <w:tab/>
            </w:r>
          </w:hyperlink>
        </w:p>
        <w:p w:rsidR="00192CCD" w:rsidRDefault="003E3E07">
          <w:pPr>
            <w:pStyle w:val="TOC3"/>
            <w:tabs>
              <w:tab w:val="right" w:leader="dot" w:pos="8306"/>
            </w:tabs>
          </w:pPr>
          <w:hyperlink w:anchor="_Toc14763" w:history="1">
            <w:r w:rsidR="00AE4472">
              <w:rPr>
                <w:rFonts w:hint="eastAsia"/>
              </w:rPr>
              <w:t>4.1.11</w:t>
            </w:r>
            <w:r w:rsidR="00AE4472">
              <w:rPr>
                <w:rFonts w:hint="eastAsia"/>
              </w:rPr>
              <w:t>案例拥有者删除任务</w:t>
            </w:r>
            <w:r w:rsidR="00AE4472">
              <w:tab/>
            </w:r>
          </w:hyperlink>
        </w:p>
        <w:p w:rsidR="00192CCD" w:rsidRDefault="003E3E07">
          <w:pPr>
            <w:pStyle w:val="TOC3"/>
            <w:tabs>
              <w:tab w:val="right" w:leader="dot" w:pos="8306"/>
            </w:tabs>
          </w:pPr>
          <w:hyperlink w:anchor="_Toc12351" w:history="1">
            <w:r w:rsidR="00AE4472">
              <w:rPr>
                <w:rFonts w:hint="eastAsia"/>
              </w:rPr>
              <w:t>4.1.12</w:t>
            </w:r>
            <w:r w:rsidR="00AE4472">
              <w:rPr>
                <w:rFonts w:hint="eastAsia"/>
              </w:rPr>
              <w:t>案例拥有者查看甘特图</w:t>
            </w:r>
            <w:r w:rsidR="00AE4472">
              <w:tab/>
            </w:r>
          </w:hyperlink>
        </w:p>
        <w:p w:rsidR="00192CCD" w:rsidRDefault="003E3E07">
          <w:pPr>
            <w:pStyle w:val="TOC3"/>
            <w:tabs>
              <w:tab w:val="right" w:leader="dot" w:pos="8306"/>
            </w:tabs>
          </w:pPr>
          <w:hyperlink w:anchor="_Toc11517" w:history="1">
            <w:r w:rsidR="00AE4472">
              <w:rPr>
                <w:rFonts w:hint="eastAsia"/>
              </w:rPr>
              <w:t>4.1.13</w:t>
            </w:r>
            <w:r w:rsidR="00AE4472">
              <w:rPr>
                <w:rFonts w:hint="eastAsia"/>
              </w:rPr>
              <w:t>案例拥有者查看当前的模拟案例</w:t>
            </w:r>
            <w:r w:rsidR="00AE4472">
              <w:tab/>
            </w:r>
          </w:hyperlink>
        </w:p>
        <w:p w:rsidR="00192CCD" w:rsidRDefault="003E3E07">
          <w:pPr>
            <w:pStyle w:val="TOC3"/>
            <w:tabs>
              <w:tab w:val="right" w:leader="dot" w:pos="8306"/>
            </w:tabs>
          </w:pPr>
          <w:hyperlink w:anchor="_Toc26054" w:history="1">
            <w:r w:rsidR="00AE4472">
              <w:rPr>
                <w:rFonts w:hint="eastAsia"/>
              </w:rPr>
              <w:t>4.1.14</w:t>
            </w:r>
            <w:r w:rsidR="00AE4472">
              <w:rPr>
                <w:rFonts w:hint="eastAsia"/>
              </w:rPr>
              <w:t>案例拥有者模拟新建案例</w:t>
            </w:r>
            <w:r w:rsidR="00AE4472">
              <w:tab/>
            </w:r>
          </w:hyperlink>
        </w:p>
        <w:p w:rsidR="00192CCD" w:rsidRDefault="003E3E07">
          <w:pPr>
            <w:pStyle w:val="TOC3"/>
            <w:tabs>
              <w:tab w:val="right" w:leader="dot" w:pos="8306"/>
            </w:tabs>
          </w:pPr>
          <w:hyperlink w:anchor="_Toc32015" w:history="1">
            <w:r w:rsidR="00AE4472">
              <w:rPr>
                <w:rFonts w:hint="eastAsia"/>
              </w:rPr>
              <w:t>4.1.15</w:t>
            </w:r>
            <w:r w:rsidR="00AE4472">
              <w:rPr>
                <w:rFonts w:hint="eastAsia"/>
              </w:rPr>
              <w:t>案例拥有者删除模拟案例</w:t>
            </w:r>
            <w:r w:rsidR="00AE4472">
              <w:tab/>
            </w:r>
          </w:hyperlink>
        </w:p>
        <w:p w:rsidR="00192CCD" w:rsidRDefault="003E3E07">
          <w:pPr>
            <w:pStyle w:val="TOC3"/>
            <w:tabs>
              <w:tab w:val="right" w:leader="dot" w:pos="8306"/>
            </w:tabs>
          </w:pPr>
          <w:hyperlink w:anchor="_Toc17977" w:history="1">
            <w:r w:rsidR="00AE4472">
              <w:rPr>
                <w:rFonts w:hint="eastAsia"/>
              </w:rPr>
              <w:t>4.1.16</w:t>
            </w:r>
            <w:r w:rsidR="00AE4472">
              <w:rPr>
                <w:rFonts w:hint="eastAsia"/>
              </w:rPr>
              <w:t>案例拥有者保存新版本</w:t>
            </w:r>
            <w:r w:rsidR="00AE4472">
              <w:tab/>
            </w:r>
          </w:hyperlink>
        </w:p>
        <w:p w:rsidR="00192CCD" w:rsidRDefault="003E3E07">
          <w:pPr>
            <w:pStyle w:val="TOC3"/>
            <w:tabs>
              <w:tab w:val="right" w:leader="dot" w:pos="8306"/>
            </w:tabs>
          </w:pPr>
          <w:hyperlink w:anchor="_Toc481" w:history="1">
            <w:r w:rsidR="00AE4472">
              <w:rPr>
                <w:rFonts w:hint="eastAsia"/>
              </w:rPr>
              <w:t>4.1.17</w:t>
            </w:r>
            <w:r w:rsidR="00AE4472">
              <w:rPr>
                <w:rFonts w:hint="eastAsia"/>
              </w:rPr>
              <w:t>案例拥有者版本回滚</w:t>
            </w:r>
            <w:r w:rsidR="00AE4472">
              <w:tab/>
            </w:r>
          </w:hyperlink>
        </w:p>
        <w:p w:rsidR="00192CCD" w:rsidRDefault="003E3E07">
          <w:pPr>
            <w:pStyle w:val="TOC3"/>
            <w:tabs>
              <w:tab w:val="right" w:leader="dot" w:pos="8306"/>
            </w:tabs>
          </w:pPr>
          <w:hyperlink w:anchor="_Toc31974" w:history="1">
            <w:r w:rsidR="00AE4472">
              <w:rPr>
                <w:rFonts w:hint="eastAsia"/>
              </w:rPr>
              <w:t>4.1.18</w:t>
            </w:r>
            <w:r w:rsidR="00AE4472">
              <w:rPr>
                <w:rFonts w:hint="eastAsia"/>
              </w:rPr>
              <w:t>案例拥有者申请发布案例</w:t>
            </w:r>
            <w:r w:rsidR="00AE4472">
              <w:tab/>
            </w:r>
          </w:hyperlink>
        </w:p>
        <w:p w:rsidR="00192CCD" w:rsidRDefault="003E3E07">
          <w:pPr>
            <w:pStyle w:val="TOC3"/>
            <w:tabs>
              <w:tab w:val="right" w:leader="dot" w:pos="8306"/>
            </w:tabs>
          </w:pPr>
          <w:hyperlink w:anchor="_Toc26509" w:history="1">
            <w:r w:rsidR="00AE4472">
              <w:rPr>
                <w:rFonts w:hint="eastAsia"/>
              </w:rPr>
              <w:t>4.1.19</w:t>
            </w:r>
            <w:r w:rsidR="00AE4472">
              <w:rPr>
                <w:rFonts w:hint="eastAsia"/>
              </w:rPr>
              <w:t>案例拥有者查询现有实例</w:t>
            </w:r>
            <w:r w:rsidR="00AE4472">
              <w:tab/>
            </w:r>
          </w:hyperlink>
        </w:p>
        <w:p w:rsidR="00192CCD" w:rsidRDefault="003E3E07">
          <w:pPr>
            <w:pStyle w:val="TOC3"/>
            <w:tabs>
              <w:tab w:val="right" w:leader="dot" w:pos="8306"/>
            </w:tabs>
          </w:pPr>
          <w:hyperlink w:anchor="_Toc9058" w:history="1">
            <w:r w:rsidR="00AE4472">
              <w:rPr>
                <w:rFonts w:hint="eastAsia"/>
              </w:rPr>
              <w:t>4.1.20</w:t>
            </w:r>
            <w:r w:rsidR="00AE4472">
              <w:rPr>
                <w:rFonts w:hint="eastAsia"/>
              </w:rPr>
              <w:t>案例拥有者管理实例</w:t>
            </w:r>
            <w:r w:rsidR="00AE4472">
              <w:tab/>
            </w:r>
          </w:hyperlink>
        </w:p>
        <w:p w:rsidR="00192CCD" w:rsidRDefault="003E3E07">
          <w:pPr>
            <w:pStyle w:val="TOC3"/>
            <w:tabs>
              <w:tab w:val="right" w:leader="dot" w:pos="8306"/>
            </w:tabs>
          </w:pPr>
          <w:hyperlink w:anchor="_Toc4019" w:history="1">
            <w:r w:rsidR="00AE4472">
              <w:rPr>
                <w:rFonts w:hint="eastAsia"/>
              </w:rPr>
              <w:t>4.1.21</w:t>
            </w:r>
            <w:r w:rsidR="00AE4472">
              <w:rPr>
                <w:rFonts w:hint="eastAsia"/>
              </w:rPr>
              <w:t>案例拥有者查询申请案例信息</w:t>
            </w:r>
            <w:r w:rsidR="00AE4472">
              <w:tab/>
            </w:r>
          </w:hyperlink>
        </w:p>
        <w:p w:rsidR="00192CCD" w:rsidRDefault="003E3E07">
          <w:pPr>
            <w:pStyle w:val="TOC3"/>
            <w:tabs>
              <w:tab w:val="right" w:leader="dot" w:pos="8306"/>
            </w:tabs>
          </w:pPr>
          <w:hyperlink w:anchor="_Toc29123" w:history="1">
            <w:r w:rsidR="00AE4472">
              <w:rPr>
                <w:rFonts w:hint="eastAsia"/>
              </w:rPr>
              <w:t>4.1.22</w:t>
            </w:r>
            <w:r w:rsidR="00AE4472">
              <w:rPr>
                <w:rFonts w:hint="eastAsia"/>
              </w:rPr>
              <w:t>案例拥有者取消正在申请的案例</w:t>
            </w:r>
            <w:r w:rsidR="00AE4472">
              <w:tab/>
            </w:r>
          </w:hyperlink>
        </w:p>
        <w:p w:rsidR="00192CCD" w:rsidRDefault="003E3E07">
          <w:pPr>
            <w:pStyle w:val="TOC2"/>
            <w:tabs>
              <w:tab w:val="right" w:leader="dot" w:pos="8306"/>
            </w:tabs>
          </w:pPr>
          <w:hyperlink w:anchor="_Toc825" w:history="1">
            <w:r w:rsidR="00AE4472">
              <w:rPr>
                <w:rFonts w:hint="eastAsia"/>
              </w:rPr>
              <w:t>4.2</w:t>
            </w:r>
            <w:r w:rsidR="00AE4472">
              <w:rPr>
                <w:rFonts w:hint="eastAsia"/>
              </w:rPr>
              <w:t>学生功能需求</w:t>
            </w:r>
            <w:r w:rsidR="00AE4472">
              <w:tab/>
            </w:r>
          </w:hyperlink>
        </w:p>
        <w:p w:rsidR="00192CCD" w:rsidRDefault="003E3E07">
          <w:pPr>
            <w:pStyle w:val="TOC3"/>
            <w:tabs>
              <w:tab w:val="right" w:leader="dot" w:pos="8306"/>
            </w:tabs>
          </w:pPr>
          <w:hyperlink w:anchor="_Toc25045" w:history="1">
            <w:r w:rsidR="00AE4472">
              <w:rPr>
                <w:rFonts w:hint="eastAsia"/>
              </w:rPr>
              <w:t>4.2.1</w:t>
            </w:r>
            <w:r w:rsidR="00AE4472">
              <w:rPr>
                <w:rFonts w:hint="eastAsia"/>
              </w:rPr>
              <w:t>学生登录</w:t>
            </w:r>
            <w:r w:rsidR="00AE4472">
              <w:tab/>
            </w:r>
          </w:hyperlink>
        </w:p>
        <w:p w:rsidR="00192CCD" w:rsidRDefault="003E3E07">
          <w:pPr>
            <w:pStyle w:val="TOC3"/>
            <w:tabs>
              <w:tab w:val="right" w:leader="dot" w:pos="8306"/>
            </w:tabs>
          </w:pPr>
          <w:hyperlink w:anchor="_Toc7989" w:history="1">
            <w:r w:rsidR="00AE4472">
              <w:rPr>
                <w:rFonts w:hint="eastAsia"/>
              </w:rPr>
              <w:t>4.2.2</w:t>
            </w:r>
            <w:r w:rsidR="00AE4472">
              <w:rPr>
                <w:rFonts w:hint="eastAsia"/>
              </w:rPr>
              <w:t>学生注册</w:t>
            </w:r>
            <w:r w:rsidR="00AE4472">
              <w:tab/>
            </w:r>
          </w:hyperlink>
        </w:p>
        <w:p w:rsidR="00192CCD" w:rsidRDefault="003E3E07">
          <w:pPr>
            <w:pStyle w:val="TOC3"/>
            <w:tabs>
              <w:tab w:val="right" w:leader="dot" w:pos="8306"/>
            </w:tabs>
          </w:pPr>
          <w:hyperlink w:anchor="_Toc25836" w:history="1">
            <w:r w:rsidR="00AE4472">
              <w:rPr>
                <w:rFonts w:hint="eastAsia"/>
              </w:rPr>
              <w:t>4.2.3</w:t>
            </w:r>
            <w:r w:rsidR="00AE4472">
              <w:rPr>
                <w:rFonts w:hint="eastAsia"/>
              </w:rPr>
              <w:t>学生忘记密码</w:t>
            </w:r>
            <w:r w:rsidR="00AE4472">
              <w:tab/>
            </w:r>
          </w:hyperlink>
        </w:p>
        <w:p w:rsidR="00192CCD" w:rsidRDefault="003E3E07">
          <w:pPr>
            <w:pStyle w:val="TOC3"/>
            <w:tabs>
              <w:tab w:val="right" w:leader="dot" w:pos="8306"/>
            </w:tabs>
          </w:pPr>
          <w:hyperlink w:anchor="_Toc15862" w:history="1">
            <w:r w:rsidR="00AE4472">
              <w:rPr>
                <w:rFonts w:hint="eastAsia"/>
              </w:rPr>
              <w:t>4.2.4</w:t>
            </w:r>
            <w:r w:rsidR="00AE4472">
              <w:rPr>
                <w:rFonts w:hint="eastAsia"/>
              </w:rPr>
              <w:t>学生项目管理</w:t>
            </w:r>
            <w:r w:rsidR="00AE4472">
              <w:tab/>
            </w:r>
          </w:hyperlink>
        </w:p>
        <w:p w:rsidR="00192CCD" w:rsidRDefault="003E3E07">
          <w:pPr>
            <w:pStyle w:val="TOC3"/>
            <w:tabs>
              <w:tab w:val="right" w:leader="dot" w:pos="8306"/>
            </w:tabs>
          </w:pPr>
          <w:hyperlink w:anchor="_Toc2358" w:history="1">
            <w:r w:rsidR="00AE4472">
              <w:rPr>
                <w:rFonts w:hint="eastAsia"/>
              </w:rPr>
              <w:t>4.2.5</w:t>
            </w:r>
            <w:r w:rsidR="00AE4472">
              <w:rPr>
                <w:rFonts w:hint="eastAsia"/>
              </w:rPr>
              <w:t>创建新项目</w:t>
            </w:r>
            <w:r w:rsidR="00AE4472">
              <w:tab/>
            </w:r>
          </w:hyperlink>
        </w:p>
        <w:p w:rsidR="00192CCD" w:rsidRDefault="003E3E07">
          <w:pPr>
            <w:pStyle w:val="TOC3"/>
            <w:tabs>
              <w:tab w:val="right" w:leader="dot" w:pos="8306"/>
            </w:tabs>
          </w:pPr>
          <w:hyperlink w:anchor="_Toc25994" w:history="1">
            <w:r w:rsidR="00AE4472">
              <w:rPr>
                <w:rFonts w:hint="eastAsia"/>
              </w:rPr>
              <w:t xml:space="preserve">4.2.6 </w:t>
            </w:r>
            <w:r w:rsidR="00AE4472">
              <w:rPr>
                <w:rFonts w:hint="eastAsia"/>
              </w:rPr>
              <w:t>案例详情</w:t>
            </w:r>
            <w:r w:rsidR="00AE4472">
              <w:tab/>
            </w:r>
          </w:hyperlink>
        </w:p>
        <w:p w:rsidR="00192CCD" w:rsidRDefault="003E3E07">
          <w:pPr>
            <w:pStyle w:val="TOC3"/>
            <w:tabs>
              <w:tab w:val="right" w:leader="dot" w:pos="8306"/>
            </w:tabs>
          </w:pPr>
          <w:hyperlink w:anchor="_Toc4803" w:history="1">
            <w:r w:rsidR="00AE4472">
              <w:rPr>
                <w:rFonts w:hint="eastAsia"/>
              </w:rPr>
              <w:t>4.2.7</w:t>
            </w:r>
            <w:r w:rsidR="00AE4472">
              <w:rPr>
                <w:rFonts w:hint="eastAsia"/>
              </w:rPr>
              <w:t>学生组员管理</w:t>
            </w:r>
            <w:r w:rsidR="00AE4472">
              <w:tab/>
            </w:r>
          </w:hyperlink>
        </w:p>
        <w:p w:rsidR="00192CCD" w:rsidRDefault="003E3E07">
          <w:pPr>
            <w:pStyle w:val="TOC3"/>
            <w:tabs>
              <w:tab w:val="right" w:leader="dot" w:pos="8306"/>
            </w:tabs>
          </w:pPr>
          <w:hyperlink w:anchor="_Toc3886" w:history="1">
            <w:r w:rsidR="00AE4472">
              <w:rPr>
                <w:rFonts w:hint="eastAsia"/>
              </w:rPr>
              <w:t>4.2.8</w:t>
            </w:r>
            <w:r w:rsidR="00AE4472">
              <w:rPr>
                <w:rFonts w:hint="eastAsia"/>
              </w:rPr>
              <w:t>学生最新消息</w:t>
            </w:r>
            <w:r w:rsidR="00AE4472">
              <w:tab/>
            </w:r>
          </w:hyperlink>
        </w:p>
        <w:p w:rsidR="00192CCD" w:rsidRDefault="003E3E07">
          <w:pPr>
            <w:pStyle w:val="TOC3"/>
            <w:tabs>
              <w:tab w:val="right" w:leader="dot" w:pos="8306"/>
            </w:tabs>
          </w:pPr>
          <w:hyperlink w:anchor="_Toc28054" w:history="1">
            <w:r w:rsidR="00AE4472">
              <w:rPr>
                <w:rFonts w:hint="eastAsia"/>
              </w:rPr>
              <w:t>4.2.9</w:t>
            </w:r>
            <w:r w:rsidR="00AE4472">
              <w:rPr>
                <w:rFonts w:hint="eastAsia"/>
              </w:rPr>
              <w:t>学生查看项目任务</w:t>
            </w:r>
            <w:r w:rsidR="00AE4472">
              <w:tab/>
            </w:r>
          </w:hyperlink>
        </w:p>
        <w:p w:rsidR="00192CCD" w:rsidRDefault="003E3E07">
          <w:pPr>
            <w:pStyle w:val="TOC3"/>
            <w:tabs>
              <w:tab w:val="right" w:leader="dot" w:pos="8306"/>
            </w:tabs>
          </w:pPr>
          <w:hyperlink w:anchor="_Toc30607" w:history="1">
            <w:r w:rsidR="00AE4472">
              <w:rPr>
                <w:rFonts w:hint="eastAsia"/>
              </w:rPr>
              <w:t>4.2.10</w:t>
            </w:r>
            <w:r w:rsidR="00AE4472">
              <w:rPr>
                <w:rFonts w:hint="eastAsia"/>
              </w:rPr>
              <w:t>学生查看任务甘特图</w:t>
            </w:r>
            <w:r w:rsidR="00AE4472">
              <w:tab/>
            </w:r>
          </w:hyperlink>
        </w:p>
        <w:p w:rsidR="00192CCD" w:rsidRDefault="003E3E07">
          <w:pPr>
            <w:pStyle w:val="TOC3"/>
            <w:tabs>
              <w:tab w:val="right" w:leader="dot" w:pos="8306"/>
            </w:tabs>
          </w:pPr>
          <w:hyperlink w:anchor="_Toc18817" w:history="1">
            <w:r w:rsidR="00AE4472">
              <w:rPr>
                <w:rFonts w:hint="eastAsia"/>
              </w:rPr>
              <w:t>4.2.11</w:t>
            </w:r>
            <w:r w:rsidR="00AE4472">
              <w:rPr>
                <w:rFonts w:hint="eastAsia"/>
              </w:rPr>
              <w:t>查看项目资料</w:t>
            </w:r>
            <w:r w:rsidR="00AE4472">
              <w:tab/>
            </w:r>
          </w:hyperlink>
        </w:p>
        <w:p w:rsidR="00192CCD" w:rsidRDefault="003E3E07">
          <w:pPr>
            <w:pStyle w:val="TOC3"/>
            <w:tabs>
              <w:tab w:val="right" w:leader="dot" w:pos="8306"/>
            </w:tabs>
          </w:pPr>
          <w:hyperlink w:anchor="_Toc9671" w:history="1">
            <w:r w:rsidR="00AE4472">
              <w:rPr>
                <w:rFonts w:hint="eastAsia"/>
              </w:rPr>
              <w:t>4.2.12</w:t>
            </w:r>
            <w:r w:rsidR="00AE4472">
              <w:rPr>
                <w:rFonts w:hint="eastAsia"/>
              </w:rPr>
              <w:t>学生查看项目文档</w:t>
            </w:r>
            <w:r w:rsidR="00AE4472">
              <w:tab/>
            </w:r>
          </w:hyperlink>
        </w:p>
        <w:p w:rsidR="00192CCD" w:rsidRDefault="003E3E07">
          <w:pPr>
            <w:pStyle w:val="TOC3"/>
            <w:tabs>
              <w:tab w:val="right" w:leader="dot" w:pos="8306"/>
            </w:tabs>
          </w:pPr>
          <w:hyperlink w:anchor="_Toc30103" w:history="1">
            <w:r w:rsidR="00AE4472">
              <w:rPr>
                <w:rFonts w:hint="eastAsia"/>
              </w:rPr>
              <w:t>4.2.13</w:t>
            </w:r>
            <w:r w:rsidR="00AE4472">
              <w:rPr>
                <w:rFonts w:hint="eastAsia"/>
              </w:rPr>
              <w:t>学生上传资料</w:t>
            </w:r>
            <w:r w:rsidR="00AE4472">
              <w:tab/>
            </w:r>
          </w:hyperlink>
        </w:p>
        <w:p w:rsidR="00192CCD" w:rsidRDefault="003E3E07">
          <w:pPr>
            <w:pStyle w:val="TOC3"/>
            <w:tabs>
              <w:tab w:val="right" w:leader="dot" w:pos="8306"/>
            </w:tabs>
          </w:pPr>
          <w:hyperlink w:anchor="_Toc1903" w:history="1">
            <w:r w:rsidR="00AE4472">
              <w:rPr>
                <w:rFonts w:hint="eastAsia"/>
              </w:rPr>
              <w:t>4.2.14</w:t>
            </w:r>
            <w:r w:rsidR="00AE4472">
              <w:rPr>
                <w:rFonts w:hint="eastAsia"/>
              </w:rPr>
              <w:t>查看评价信息</w:t>
            </w:r>
            <w:r w:rsidR="00AE4472">
              <w:tab/>
            </w:r>
          </w:hyperlink>
        </w:p>
        <w:p w:rsidR="00192CCD" w:rsidRDefault="003E3E07">
          <w:pPr>
            <w:pStyle w:val="TOC3"/>
            <w:tabs>
              <w:tab w:val="right" w:leader="dot" w:pos="8306"/>
            </w:tabs>
          </w:pPr>
          <w:hyperlink w:anchor="_Toc122" w:history="1">
            <w:r w:rsidR="00AE4472">
              <w:rPr>
                <w:rFonts w:hint="eastAsia"/>
              </w:rPr>
              <w:t>4.2.15</w:t>
            </w:r>
            <w:r w:rsidR="00AE4472">
              <w:rPr>
                <w:rFonts w:hint="eastAsia"/>
              </w:rPr>
              <w:t>学生参与评价</w:t>
            </w:r>
            <w:r w:rsidR="00AE4472">
              <w:tab/>
            </w:r>
          </w:hyperlink>
        </w:p>
        <w:p w:rsidR="00192CCD" w:rsidRDefault="003E3E07">
          <w:pPr>
            <w:pStyle w:val="TOC3"/>
            <w:tabs>
              <w:tab w:val="right" w:leader="dot" w:pos="8306"/>
            </w:tabs>
          </w:pPr>
          <w:hyperlink w:anchor="_Toc12882" w:history="1">
            <w:r w:rsidR="00AE4472">
              <w:rPr>
                <w:rFonts w:hint="eastAsia"/>
              </w:rPr>
              <w:t>4.2.16</w:t>
            </w:r>
            <w:r w:rsidR="00AE4472">
              <w:rPr>
                <w:rFonts w:hint="eastAsia"/>
              </w:rPr>
              <w:t>学生查看我的实例</w:t>
            </w:r>
            <w:r w:rsidR="00AE4472">
              <w:tab/>
            </w:r>
          </w:hyperlink>
        </w:p>
        <w:p w:rsidR="00192CCD" w:rsidRDefault="003E3E07">
          <w:pPr>
            <w:pStyle w:val="TOC3"/>
            <w:tabs>
              <w:tab w:val="right" w:leader="dot" w:pos="8306"/>
            </w:tabs>
          </w:pPr>
          <w:hyperlink w:anchor="_Toc3025" w:history="1">
            <w:r w:rsidR="00AE4472">
              <w:rPr>
                <w:rFonts w:hint="eastAsia"/>
              </w:rPr>
              <w:t>4.2.17</w:t>
            </w:r>
            <w:r w:rsidR="00AE4472">
              <w:rPr>
                <w:rFonts w:hint="eastAsia"/>
              </w:rPr>
              <w:t>学生修改密码</w:t>
            </w:r>
            <w:r w:rsidR="00AE4472">
              <w:tab/>
            </w:r>
          </w:hyperlink>
        </w:p>
        <w:p w:rsidR="00192CCD" w:rsidRDefault="003E3E07">
          <w:pPr>
            <w:pStyle w:val="TOC3"/>
            <w:tabs>
              <w:tab w:val="right" w:leader="dot" w:pos="8306"/>
            </w:tabs>
          </w:pPr>
          <w:hyperlink w:anchor="_Toc8306" w:history="1">
            <w:r w:rsidR="00AE4472">
              <w:rPr>
                <w:rFonts w:hint="eastAsia"/>
              </w:rPr>
              <w:t>4.2.18</w:t>
            </w:r>
            <w:r w:rsidR="00AE4472">
              <w:rPr>
                <w:rFonts w:hint="eastAsia"/>
              </w:rPr>
              <w:t>学生更改头像</w:t>
            </w:r>
            <w:r w:rsidR="00AE4472">
              <w:tab/>
            </w:r>
          </w:hyperlink>
        </w:p>
        <w:p w:rsidR="00192CCD" w:rsidRDefault="003E3E07">
          <w:pPr>
            <w:pStyle w:val="TOC3"/>
            <w:tabs>
              <w:tab w:val="right" w:leader="dot" w:pos="8306"/>
            </w:tabs>
          </w:pPr>
          <w:hyperlink w:anchor="_Toc29859" w:history="1">
            <w:r w:rsidR="00AE4472">
              <w:rPr>
                <w:rFonts w:hint="eastAsia"/>
              </w:rPr>
              <w:t>4.2.19</w:t>
            </w:r>
            <w:r w:rsidR="00AE4472">
              <w:rPr>
                <w:rFonts w:hint="eastAsia"/>
              </w:rPr>
              <w:t>学生我的信箱</w:t>
            </w:r>
            <w:r w:rsidR="00AE4472">
              <w:tab/>
            </w:r>
          </w:hyperlink>
        </w:p>
        <w:p w:rsidR="00192CCD" w:rsidRDefault="003E3E07">
          <w:pPr>
            <w:pStyle w:val="TOC3"/>
            <w:tabs>
              <w:tab w:val="right" w:leader="dot" w:pos="8306"/>
            </w:tabs>
          </w:pPr>
          <w:hyperlink w:anchor="_Toc8581" w:history="1">
            <w:r w:rsidR="00AE4472">
              <w:rPr>
                <w:rFonts w:hint="eastAsia"/>
              </w:rPr>
              <w:t>4.2.20</w:t>
            </w:r>
            <w:r w:rsidR="00AE4472">
              <w:rPr>
                <w:rFonts w:hint="eastAsia"/>
              </w:rPr>
              <w:t>学生修改联系方式</w:t>
            </w:r>
            <w:r w:rsidR="00AE4472">
              <w:tab/>
            </w:r>
          </w:hyperlink>
        </w:p>
        <w:p w:rsidR="00192CCD" w:rsidRDefault="003E3E07">
          <w:pPr>
            <w:pStyle w:val="TOC3"/>
            <w:tabs>
              <w:tab w:val="right" w:leader="dot" w:pos="8306"/>
            </w:tabs>
          </w:pPr>
          <w:hyperlink w:anchor="_Toc16244" w:history="1">
            <w:r w:rsidR="00AE4472">
              <w:rPr>
                <w:rFonts w:hint="eastAsia"/>
              </w:rPr>
              <w:t>4.2.21</w:t>
            </w:r>
            <w:r w:rsidR="00AE4472">
              <w:rPr>
                <w:rFonts w:hint="eastAsia"/>
              </w:rPr>
              <w:t>学生浏览案例</w:t>
            </w:r>
            <w:r w:rsidR="00AE4472">
              <w:tab/>
            </w:r>
          </w:hyperlink>
        </w:p>
        <w:p w:rsidR="00192CCD" w:rsidRDefault="003E3E07">
          <w:pPr>
            <w:pStyle w:val="TOC3"/>
            <w:tabs>
              <w:tab w:val="right" w:leader="dot" w:pos="8306"/>
            </w:tabs>
          </w:pPr>
          <w:hyperlink w:anchor="_Toc21782" w:history="1">
            <w:r w:rsidR="00AE4472">
              <w:rPr>
                <w:rFonts w:hint="eastAsia"/>
              </w:rPr>
              <w:t>4.2.22</w:t>
            </w:r>
            <w:r w:rsidR="00AE4472">
              <w:rPr>
                <w:rFonts w:hint="eastAsia"/>
              </w:rPr>
              <w:t>学生</w:t>
            </w:r>
            <w:r w:rsidR="00AE4472">
              <w:rPr>
                <w:rFonts w:hint="eastAsia"/>
              </w:rPr>
              <w:t>bbs</w:t>
            </w:r>
            <w:r w:rsidR="00AE4472">
              <w:rPr>
                <w:rFonts w:hint="eastAsia"/>
              </w:rPr>
              <w:t>点赞</w:t>
            </w:r>
            <w:r w:rsidR="00AE4472">
              <w:tab/>
            </w:r>
          </w:hyperlink>
        </w:p>
        <w:p w:rsidR="00192CCD" w:rsidRDefault="003E3E07">
          <w:pPr>
            <w:pStyle w:val="TOC3"/>
            <w:tabs>
              <w:tab w:val="right" w:leader="dot" w:pos="8306"/>
            </w:tabs>
          </w:pPr>
          <w:hyperlink w:anchor="_Toc28241" w:history="1">
            <w:r w:rsidR="00AE4472">
              <w:rPr>
                <w:rFonts w:hint="eastAsia"/>
              </w:rPr>
              <w:t>4.2.23</w:t>
            </w:r>
            <w:r w:rsidR="00AE4472">
              <w:rPr>
                <w:rFonts w:hint="eastAsia"/>
              </w:rPr>
              <w:t>学生</w:t>
            </w:r>
            <w:r w:rsidR="00AE4472">
              <w:rPr>
                <w:rFonts w:hint="eastAsia"/>
              </w:rPr>
              <w:t>bbs</w:t>
            </w:r>
            <w:r w:rsidR="00AE4472">
              <w:rPr>
                <w:rFonts w:hint="eastAsia"/>
              </w:rPr>
              <w:t>踩</w:t>
            </w:r>
            <w:r w:rsidR="00AE4472">
              <w:tab/>
            </w:r>
          </w:hyperlink>
        </w:p>
        <w:p w:rsidR="00192CCD" w:rsidRDefault="003E3E07">
          <w:pPr>
            <w:pStyle w:val="TOC3"/>
            <w:tabs>
              <w:tab w:val="right" w:leader="dot" w:pos="8306"/>
            </w:tabs>
          </w:pPr>
          <w:hyperlink w:anchor="_Toc23275" w:history="1">
            <w:r w:rsidR="00AE4472">
              <w:rPr>
                <w:rFonts w:hint="eastAsia"/>
              </w:rPr>
              <w:t>4.2.24</w:t>
            </w:r>
            <w:r w:rsidR="00AE4472">
              <w:rPr>
                <w:rFonts w:hint="eastAsia"/>
              </w:rPr>
              <w:t>学生</w:t>
            </w:r>
            <w:r w:rsidR="00AE4472">
              <w:rPr>
                <w:rFonts w:hint="eastAsia"/>
              </w:rPr>
              <w:t>bbs</w:t>
            </w:r>
            <w:r w:rsidR="00AE4472">
              <w:rPr>
                <w:rFonts w:hint="eastAsia"/>
              </w:rPr>
              <w:t>回复</w:t>
            </w:r>
            <w:r w:rsidR="00AE4472">
              <w:tab/>
            </w:r>
          </w:hyperlink>
        </w:p>
        <w:p w:rsidR="00192CCD" w:rsidRDefault="003E3E07">
          <w:pPr>
            <w:pStyle w:val="TOC3"/>
            <w:tabs>
              <w:tab w:val="right" w:leader="dot" w:pos="8306"/>
            </w:tabs>
          </w:pPr>
          <w:hyperlink w:anchor="_Toc22574" w:history="1">
            <w:r w:rsidR="00AE4472">
              <w:rPr>
                <w:rFonts w:hint="eastAsia"/>
              </w:rPr>
              <w:t>4.2.25</w:t>
            </w:r>
            <w:r w:rsidR="00AE4472">
              <w:rPr>
                <w:rFonts w:hint="eastAsia"/>
              </w:rPr>
              <w:t>学生</w:t>
            </w:r>
            <w:r w:rsidR="00AE4472">
              <w:rPr>
                <w:rFonts w:hint="eastAsia"/>
              </w:rPr>
              <w:t>bbs</w:t>
            </w:r>
            <w:r w:rsidR="00AE4472">
              <w:rPr>
                <w:rFonts w:hint="eastAsia"/>
              </w:rPr>
              <w:t>删除</w:t>
            </w:r>
            <w:r w:rsidR="00AE4472">
              <w:tab/>
            </w:r>
          </w:hyperlink>
        </w:p>
        <w:p w:rsidR="00192CCD" w:rsidRDefault="003E3E07">
          <w:pPr>
            <w:pStyle w:val="TOC3"/>
            <w:tabs>
              <w:tab w:val="right" w:leader="dot" w:pos="8306"/>
            </w:tabs>
          </w:pPr>
          <w:hyperlink w:anchor="_Toc4961" w:history="1">
            <w:r w:rsidR="00AE4472">
              <w:rPr>
                <w:rFonts w:hint="eastAsia"/>
              </w:rPr>
              <w:t>4.2.26</w:t>
            </w:r>
            <w:r w:rsidR="00AE4472">
              <w:rPr>
                <w:rFonts w:hint="eastAsia"/>
              </w:rPr>
              <w:t>学生</w:t>
            </w:r>
            <w:r w:rsidR="00AE4472">
              <w:rPr>
                <w:rFonts w:hint="eastAsia"/>
              </w:rPr>
              <w:t>bbs</w:t>
            </w:r>
            <w:r w:rsidR="00AE4472">
              <w:rPr>
                <w:rFonts w:hint="eastAsia"/>
              </w:rPr>
              <w:t>发帖</w:t>
            </w:r>
            <w:r w:rsidR="00AE4472">
              <w:tab/>
            </w:r>
          </w:hyperlink>
        </w:p>
        <w:p w:rsidR="00192CCD" w:rsidRDefault="003E3E07">
          <w:pPr>
            <w:pStyle w:val="TOC3"/>
            <w:tabs>
              <w:tab w:val="right" w:leader="dot" w:pos="8306"/>
            </w:tabs>
          </w:pPr>
          <w:hyperlink w:anchor="_Toc5187" w:history="1">
            <w:r w:rsidR="00AE4472">
              <w:rPr>
                <w:rFonts w:hint="eastAsia"/>
              </w:rPr>
              <w:t>4.2.27</w:t>
            </w:r>
            <w:r w:rsidR="00AE4472">
              <w:rPr>
                <w:rFonts w:hint="eastAsia"/>
              </w:rPr>
              <w:t>即时通讯</w:t>
            </w:r>
            <w:r w:rsidR="00AE4472">
              <w:tab/>
            </w:r>
          </w:hyperlink>
        </w:p>
        <w:p w:rsidR="00192CCD" w:rsidRDefault="003E3E07">
          <w:pPr>
            <w:pStyle w:val="TOC3"/>
            <w:tabs>
              <w:tab w:val="right" w:leader="dot" w:pos="8306"/>
            </w:tabs>
          </w:pPr>
          <w:hyperlink w:anchor="_Toc22490" w:history="1">
            <w:r w:rsidR="00AE4472">
              <w:rPr>
                <w:rFonts w:hint="eastAsia"/>
              </w:rPr>
              <w:t>4.2.28</w:t>
            </w:r>
            <w:r w:rsidR="00AE4472">
              <w:rPr>
                <w:rFonts w:hint="eastAsia"/>
              </w:rPr>
              <w:t>查看评价标准</w:t>
            </w:r>
            <w:r w:rsidR="00AE4472">
              <w:tab/>
            </w:r>
          </w:hyperlink>
        </w:p>
        <w:p w:rsidR="00192CCD" w:rsidRDefault="003E3E07">
          <w:pPr>
            <w:pStyle w:val="TOC3"/>
            <w:tabs>
              <w:tab w:val="right" w:leader="dot" w:pos="8306"/>
            </w:tabs>
          </w:pPr>
          <w:hyperlink w:anchor="_Toc24911" w:history="1">
            <w:r w:rsidR="00AE4472">
              <w:rPr>
                <w:rFonts w:hint="eastAsia"/>
              </w:rPr>
              <w:t>4.2.29</w:t>
            </w:r>
            <w:r w:rsidR="00AE4472">
              <w:rPr>
                <w:rFonts w:hint="eastAsia"/>
              </w:rPr>
              <w:t>浏览个人信息</w:t>
            </w:r>
            <w:r w:rsidR="00AE4472">
              <w:tab/>
            </w:r>
          </w:hyperlink>
        </w:p>
        <w:p w:rsidR="00192CCD" w:rsidRDefault="003E3E07">
          <w:pPr>
            <w:pStyle w:val="TOC3"/>
            <w:tabs>
              <w:tab w:val="right" w:leader="dot" w:pos="8306"/>
            </w:tabs>
          </w:pPr>
          <w:hyperlink w:anchor="_Toc4981" w:history="1">
            <w:r w:rsidR="00AE4472">
              <w:rPr>
                <w:rFonts w:hint="eastAsia"/>
              </w:rPr>
              <w:t>4.2.30</w:t>
            </w:r>
            <w:r w:rsidR="00AE4472">
              <w:rPr>
                <w:rFonts w:hint="eastAsia"/>
              </w:rPr>
              <w:t>下载评价标准</w:t>
            </w:r>
            <w:r w:rsidR="00AE4472">
              <w:tab/>
            </w:r>
          </w:hyperlink>
        </w:p>
        <w:p w:rsidR="00192CCD" w:rsidRDefault="003E3E07">
          <w:pPr>
            <w:pStyle w:val="TOC2"/>
            <w:tabs>
              <w:tab w:val="right" w:leader="dot" w:pos="8306"/>
            </w:tabs>
          </w:pPr>
          <w:hyperlink w:anchor="_Toc28643" w:history="1">
            <w:r w:rsidR="00AE4472">
              <w:rPr>
                <w:rFonts w:hint="eastAsia"/>
              </w:rPr>
              <w:t>4.3</w:t>
            </w:r>
            <w:r w:rsidR="00AE4472">
              <w:rPr>
                <w:rFonts w:hint="eastAsia"/>
              </w:rPr>
              <w:t>管理员功能需求</w:t>
            </w:r>
            <w:r w:rsidR="00AE4472">
              <w:tab/>
            </w:r>
          </w:hyperlink>
        </w:p>
        <w:p w:rsidR="00192CCD" w:rsidRDefault="003E3E07">
          <w:pPr>
            <w:pStyle w:val="TOC3"/>
            <w:tabs>
              <w:tab w:val="right" w:leader="dot" w:pos="8306"/>
            </w:tabs>
          </w:pPr>
          <w:hyperlink w:anchor="_Toc9894" w:history="1">
            <w:r w:rsidR="00AE4472">
              <w:rPr>
                <w:rFonts w:hint="eastAsia"/>
              </w:rPr>
              <w:t>4.3.1</w:t>
            </w:r>
            <w:r w:rsidR="00AE4472">
              <w:rPr>
                <w:rFonts w:hint="eastAsia"/>
              </w:rPr>
              <w:t>管理员登录</w:t>
            </w:r>
            <w:r w:rsidR="00AE4472">
              <w:tab/>
            </w:r>
          </w:hyperlink>
        </w:p>
        <w:p w:rsidR="00192CCD" w:rsidRDefault="003E3E07">
          <w:pPr>
            <w:pStyle w:val="TOC3"/>
            <w:tabs>
              <w:tab w:val="right" w:leader="dot" w:pos="8306"/>
            </w:tabs>
          </w:pPr>
          <w:hyperlink w:anchor="_Toc28715" w:history="1">
            <w:r w:rsidR="00AE4472">
              <w:rPr>
                <w:rFonts w:hint="eastAsia"/>
              </w:rPr>
              <w:t>4.3.2</w:t>
            </w:r>
            <w:r w:rsidR="00AE4472">
              <w:rPr>
                <w:rFonts w:hint="eastAsia"/>
              </w:rPr>
              <w:t>管理员浏览网站概要</w:t>
            </w:r>
            <w:r w:rsidR="00AE4472">
              <w:tab/>
            </w:r>
          </w:hyperlink>
        </w:p>
        <w:p w:rsidR="00192CCD" w:rsidRDefault="003E3E07">
          <w:pPr>
            <w:pStyle w:val="TOC3"/>
            <w:tabs>
              <w:tab w:val="right" w:leader="dot" w:pos="8306"/>
            </w:tabs>
          </w:pPr>
          <w:hyperlink w:anchor="_Toc5221" w:history="1">
            <w:r w:rsidR="00AE4472">
              <w:rPr>
                <w:rFonts w:hint="eastAsia"/>
              </w:rPr>
              <w:t>4.3.3</w:t>
            </w:r>
            <w:r w:rsidR="00AE4472">
              <w:rPr>
                <w:rFonts w:hint="eastAsia"/>
              </w:rPr>
              <w:t>管理员查找用户</w:t>
            </w:r>
            <w:r w:rsidR="00AE4472">
              <w:tab/>
            </w:r>
          </w:hyperlink>
        </w:p>
        <w:p w:rsidR="00192CCD" w:rsidRDefault="003E3E07">
          <w:pPr>
            <w:pStyle w:val="TOC3"/>
            <w:tabs>
              <w:tab w:val="right" w:leader="dot" w:pos="8306"/>
            </w:tabs>
          </w:pPr>
          <w:hyperlink w:anchor="_Toc1737" w:history="1">
            <w:r w:rsidR="00AE4472">
              <w:rPr>
                <w:rFonts w:hint="eastAsia"/>
              </w:rPr>
              <w:t>4.3.4</w:t>
            </w:r>
            <w:r w:rsidR="00AE4472">
              <w:rPr>
                <w:rFonts w:hint="eastAsia"/>
              </w:rPr>
              <w:t>管理员删除用户</w:t>
            </w:r>
            <w:r w:rsidR="00AE4472">
              <w:tab/>
            </w:r>
          </w:hyperlink>
        </w:p>
        <w:p w:rsidR="00192CCD" w:rsidRDefault="003E3E07">
          <w:pPr>
            <w:pStyle w:val="TOC3"/>
            <w:tabs>
              <w:tab w:val="right" w:leader="dot" w:pos="8306"/>
            </w:tabs>
          </w:pPr>
          <w:hyperlink w:anchor="_Toc11796" w:history="1">
            <w:r w:rsidR="00AE4472">
              <w:rPr>
                <w:rFonts w:hint="eastAsia"/>
              </w:rPr>
              <w:t>4.3.5</w:t>
            </w:r>
            <w:r w:rsidR="00AE4472">
              <w:rPr>
                <w:rFonts w:hint="eastAsia"/>
              </w:rPr>
              <w:t>管理员修改用户信息</w:t>
            </w:r>
            <w:r w:rsidR="00AE4472">
              <w:tab/>
            </w:r>
          </w:hyperlink>
        </w:p>
        <w:p w:rsidR="00192CCD" w:rsidRDefault="003E3E07">
          <w:pPr>
            <w:pStyle w:val="TOC3"/>
            <w:tabs>
              <w:tab w:val="right" w:leader="dot" w:pos="8306"/>
            </w:tabs>
          </w:pPr>
          <w:hyperlink w:anchor="_Toc10687" w:history="1">
            <w:r w:rsidR="00AE4472">
              <w:rPr>
                <w:rFonts w:hint="eastAsia"/>
              </w:rPr>
              <w:t>4.3.6</w:t>
            </w:r>
            <w:r w:rsidR="00AE4472">
              <w:rPr>
                <w:rFonts w:hint="eastAsia"/>
              </w:rPr>
              <w:t>管理员新增用户</w:t>
            </w:r>
            <w:r w:rsidR="00AE4472">
              <w:tab/>
            </w:r>
          </w:hyperlink>
        </w:p>
        <w:p w:rsidR="00192CCD" w:rsidRDefault="003E3E07">
          <w:pPr>
            <w:pStyle w:val="TOC3"/>
            <w:tabs>
              <w:tab w:val="right" w:leader="dot" w:pos="8306"/>
            </w:tabs>
          </w:pPr>
          <w:hyperlink w:anchor="_Toc23367" w:history="1">
            <w:r w:rsidR="00AE4472">
              <w:rPr>
                <w:rFonts w:hint="eastAsia"/>
              </w:rPr>
              <w:t>4.3.7</w:t>
            </w:r>
            <w:r w:rsidR="00AE4472">
              <w:rPr>
                <w:rFonts w:hint="eastAsia"/>
              </w:rPr>
              <w:t>管理员封禁</w:t>
            </w:r>
            <w:r w:rsidR="00AE4472">
              <w:rPr>
                <w:rFonts w:hint="eastAsia"/>
              </w:rPr>
              <w:t>IP</w:t>
            </w:r>
            <w:r w:rsidR="00AE4472">
              <w:rPr>
                <w:rFonts w:hint="eastAsia"/>
              </w:rPr>
              <w:t>地址</w:t>
            </w:r>
            <w:r w:rsidR="00AE4472">
              <w:tab/>
            </w:r>
          </w:hyperlink>
        </w:p>
        <w:p w:rsidR="00192CCD" w:rsidRDefault="003E3E07">
          <w:pPr>
            <w:pStyle w:val="TOC3"/>
            <w:tabs>
              <w:tab w:val="right" w:leader="dot" w:pos="8306"/>
            </w:tabs>
          </w:pPr>
          <w:hyperlink w:anchor="_Toc11649" w:history="1">
            <w:r w:rsidR="00AE4472">
              <w:rPr>
                <w:rFonts w:hint="eastAsia"/>
              </w:rPr>
              <w:t>4.3.8</w:t>
            </w:r>
            <w:r w:rsidR="00AE4472">
              <w:rPr>
                <w:rFonts w:hint="eastAsia"/>
              </w:rPr>
              <w:t>管理员解封</w:t>
            </w:r>
            <w:r w:rsidR="00AE4472">
              <w:rPr>
                <w:rFonts w:hint="eastAsia"/>
              </w:rPr>
              <w:t>IP</w:t>
            </w:r>
            <w:r w:rsidR="00AE4472">
              <w:rPr>
                <w:rFonts w:hint="eastAsia"/>
              </w:rPr>
              <w:t>地址</w:t>
            </w:r>
            <w:r w:rsidR="00AE4472">
              <w:tab/>
            </w:r>
          </w:hyperlink>
        </w:p>
        <w:p w:rsidR="00192CCD" w:rsidRDefault="003E3E07">
          <w:pPr>
            <w:pStyle w:val="TOC3"/>
            <w:tabs>
              <w:tab w:val="right" w:leader="dot" w:pos="8306"/>
            </w:tabs>
          </w:pPr>
          <w:hyperlink w:anchor="_Toc17681" w:history="1">
            <w:r w:rsidR="00AE4472">
              <w:rPr>
                <w:rFonts w:hint="eastAsia"/>
              </w:rPr>
              <w:t>4.3.9</w:t>
            </w:r>
            <w:r w:rsidR="00AE4472">
              <w:rPr>
                <w:rFonts w:hint="eastAsia"/>
              </w:rPr>
              <w:t>管理员封禁注册的用户名</w:t>
            </w:r>
            <w:r w:rsidR="00AE4472">
              <w:tab/>
            </w:r>
          </w:hyperlink>
        </w:p>
        <w:p w:rsidR="00192CCD" w:rsidRDefault="003E3E07">
          <w:pPr>
            <w:pStyle w:val="TOC3"/>
            <w:tabs>
              <w:tab w:val="right" w:leader="dot" w:pos="8306"/>
            </w:tabs>
          </w:pPr>
          <w:hyperlink w:anchor="_Toc19352" w:history="1">
            <w:r w:rsidR="00AE4472">
              <w:rPr>
                <w:rFonts w:hint="eastAsia"/>
              </w:rPr>
              <w:t>4.3.10</w:t>
            </w:r>
            <w:r w:rsidR="00AE4472">
              <w:rPr>
                <w:rFonts w:hint="eastAsia"/>
              </w:rPr>
              <w:t>管理员冻结用户</w:t>
            </w:r>
            <w:r w:rsidR="00AE4472">
              <w:tab/>
            </w:r>
          </w:hyperlink>
        </w:p>
        <w:p w:rsidR="00192CCD" w:rsidRDefault="003E3E07">
          <w:pPr>
            <w:pStyle w:val="TOC3"/>
            <w:tabs>
              <w:tab w:val="right" w:leader="dot" w:pos="8306"/>
            </w:tabs>
          </w:pPr>
          <w:hyperlink w:anchor="_Toc10379" w:history="1">
            <w:r w:rsidR="00AE4472">
              <w:rPr>
                <w:rFonts w:hint="eastAsia"/>
              </w:rPr>
              <w:t>4.3.11</w:t>
            </w:r>
            <w:r w:rsidR="00AE4472">
              <w:rPr>
                <w:rFonts w:hint="eastAsia"/>
              </w:rPr>
              <w:t>管理员解冻用户</w:t>
            </w:r>
            <w:r w:rsidR="00AE4472">
              <w:tab/>
            </w:r>
          </w:hyperlink>
        </w:p>
        <w:p w:rsidR="00192CCD" w:rsidRDefault="003E3E07">
          <w:pPr>
            <w:pStyle w:val="TOC3"/>
            <w:tabs>
              <w:tab w:val="right" w:leader="dot" w:pos="8306"/>
            </w:tabs>
          </w:pPr>
          <w:hyperlink w:anchor="_Toc30606" w:history="1">
            <w:r w:rsidR="00AE4472">
              <w:rPr>
                <w:rFonts w:hint="eastAsia"/>
              </w:rPr>
              <w:t>4.3.12</w:t>
            </w:r>
            <w:r w:rsidR="00AE4472">
              <w:rPr>
                <w:rFonts w:hint="eastAsia"/>
              </w:rPr>
              <w:t>管理员查看用户信息</w:t>
            </w:r>
            <w:r w:rsidR="00AE4472">
              <w:tab/>
            </w:r>
          </w:hyperlink>
        </w:p>
        <w:p w:rsidR="00192CCD" w:rsidRDefault="003E3E07">
          <w:pPr>
            <w:pStyle w:val="TOC3"/>
            <w:tabs>
              <w:tab w:val="right" w:leader="dot" w:pos="8306"/>
            </w:tabs>
          </w:pPr>
          <w:hyperlink w:anchor="_Toc29348" w:history="1">
            <w:r w:rsidR="00AE4472">
              <w:rPr>
                <w:rFonts w:hint="eastAsia"/>
              </w:rPr>
              <w:t>4.3.13</w:t>
            </w:r>
            <w:r w:rsidR="00AE4472">
              <w:rPr>
                <w:rFonts w:hint="eastAsia"/>
              </w:rPr>
              <w:t>管理员重置密码</w:t>
            </w:r>
            <w:r w:rsidR="00AE4472">
              <w:tab/>
            </w:r>
          </w:hyperlink>
        </w:p>
        <w:p w:rsidR="00192CCD" w:rsidRDefault="003E3E07">
          <w:pPr>
            <w:pStyle w:val="TOC3"/>
            <w:tabs>
              <w:tab w:val="right" w:leader="dot" w:pos="8306"/>
            </w:tabs>
          </w:pPr>
          <w:hyperlink w:anchor="_Toc15345" w:history="1">
            <w:r w:rsidR="00AE4472">
              <w:rPr>
                <w:rFonts w:hint="eastAsia"/>
              </w:rPr>
              <w:t>4.3.14</w:t>
            </w:r>
            <w:r w:rsidR="00AE4472">
              <w:rPr>
                <w:rFonts w:hint="eastAsia"/>
              </w:rPr>
              <w:t>管理员解封注册用户名</w:t>
            </w:r>
            <w:r w:rsidR="00AE4472">
              <w:tab/>
            </w:r>
          </w:hyperlink>
        </w:p>
        <w:p w:rsidR="00192CCD" w:rsidRDefault="003E3E07">
          <w:pPr>
            <w:pStyle w:val="TOC3"/>
            <w:tabs>
              <w:tab w:val="right" w:leader="dot" w:pos="8306"/>
            </w:tabs>
          </w:pPr>
          <w:hyperlink w:anchor="_Toc6027" w:history="1">
            <w:r w:rsidR="00AE4472">
              <w:rPr>
                <w:rFonts w:hint="eastAsia"/>
              </w:rPr>
              <w:t>4.3.15</w:t>
            </w:r>
            <w:r w:rsidR="00AE4472">
              <w:rPr>
                <w:rFonts w:hint="eastAsia"/>
              </w:rPr>
              <w:t>管理员查询封禁的</w:t>
            </w:r>
            <w:r w:rsidR="00AE4472">
              <w:rPr>
                <w:rFonts w:hint="eastAsia"/>
              </w:rPr>
              <w:t>IP</w:t>
            </w:r>
            <w:r w:rsidR="00AE4472">
              <w:rPr>
                <w:rFonts w:hint="eastAsia"/>
              </w:rPr>
              <w:t>地址</w:t>
            </w:r>
            <w:r w:rsidR="00AE4472">
              <w:tab/>
            </w:r>
          </w:hyperlink>
        </w:p>
        <w:p w:rsidR="00192CCD" w:rsidRDefault="003E3E07">
          <w:pPr>
            <w:pStyle w:val="TOC3"/>
            <w:tabs>
              <w:tab w:val="right" w:leader="dot" w:pos="8306"/>
            </w:tabs>
          </w:pPr>
          <w:hyperlink w:anchor="_Toc26798" w:history="1">
            <w:r w:rsidR="00AE4472">
              <w:rPr>
                <w:rFonts w:hint="eastAsia"/>
              </w:rPr>
              <w:t>4.3.16</w:t>
            </w:r>
            <w:r w:rsidR="00AE4472">
              <w:rPr>
                <w:rFonts w:hint="eastAsia"/>
              </w:rPr>
              <w:t>管理员查询封禁的注册用户名</w:t>
            </w:r>
            <w:r w:rsidR="00AE4472">
              <w:tab/>
            </w:r>
          </w:hyperlink>
        </w:p>
        <w:p w:rsidR="00192CCD" w:rsidRDefault="003E3E07">
          <w:pPr>
            <w:pStyle w:val="TOC3"/>
            <w:tabs>
              <w:tab w:val="right" w:leader="dot" w:pos="8306"/>
            </w:tabs>
          </w:pPr>
          <w:hyperlink w:anchor="_Toc27170" w:history="1">
            <w:r w:rsidR="00AE4472">
              <w:rPr>
                <w:rFonts w:hint="eastAsia"/>
              </w:rPr>
              <w:t>4.3.17</w:t>
            </w:r>
            <w:r w:rsidR="00AE4472">
              <w:rPr>
                <w:rFonts w:hint="eastAsia"/>
              </w:rPr>
              <w:t>管理员查询封禁的用户</w:t>
            </w:r>
            <w:r w:rsidR="00AE4472">
              <w:tab/>
            </w:r>
          </w:hyperlink>
        </w:p>
        <w:p w:rsidR="00192CCD" w:rsidRDefault="003E3E07">
          <w:pPr>
            <w:pStyle w:val="TOC3"/>
            <w:tabs>
              <w:tab w:val="right" w:leader="dot" w:pos="8306"/>
            </w:tabs>
          </w:pPr>
          <w:hyperlink w:anchor="_Toc25884" w:history="1">
            <w:r w:rsidR="00AE4472">
              <w:rPr>
                <w:rFonts w:hint="eastAsia"/>
              </w:rPr>
              <w:t>4.3.18</w:t>
            </w:r>
            <w:r w:rsidR="00AE4472">
              <w:rPr>
                <w:rFonts w:hint="eastAsia"/>
              </w:rPr>
              <w:t>管理员查找案例</w:t>
            </w:r>
            <w:r w:rsidR="00AE4472">
              <w:tab/>
            </w:r>
          </w:hyperlink>
        </w:p>
        <w:p w:rsidR="00192CCD" w:rsidRDefault="003E3E07">
          <w:pPr>
            <w:pStyle w:val="TOC3"/>
            <w:tabs>
              <w:tab w:val="right" w:leader="dot" w:pos="8306"/>
            </w:tabs>
          </w:pPr>
          <w:hyperlink w:anchor="_Toc7266" w:history="1">
            <w:r w:rsidR="00AE4472">
              <w:rPr>
                <w:rFonts w:hint="eastAsia"/>
              </w:rPr>
              <w:t>4.3.19</w:t>
            </w:r>
            <w:r w:rsidR="00AE4472">
              <w:rPr>
                <w:rFonts w:hint="eastAsia"/>
              </w:rPr>
              <w:t>管理员删除案例</w:t>
            </w:r>
            <w:r w:rsidR="00AE4472">
              <w:tab/>
            </w:r>
          </w:hyperlink>
        </w:p>
        <w:p w:rsidR="00192CCD" w:rsidRDefault="003E3E07">
          <w:pPr>
            <w:pStyle w:val="TOC3"/>
            <w:tabs>
              <w:tab w:val="right" w:leader="dot" w:pos="8306"/>
            </w:tabs>
          </w:pPr>
          <w:hyperlink w:anchor="_Toc19296" w:history="1">
            <w:r w:rsidR="00AE4472">
              <w:rPr>
                <w:rFonts w:hint="eastAsia"/>
              </w:rPr>
              <w:t>4.3.20</w:t>
            </w:r>
            <w:r w:rsidR="00AE4472">
              <w:rPr>
                <w:rFonts w:hint="eastAsia"/>
              </w:rPr>
              <w:t>管理员查看案例信息</w:t>
            </w:r>
            <w:r w:rsidR="00AE4472">
              <w:tab/>
            </w:r>
          </w:hyperlink>
        </w:p>
        <w:p w:rsidR="00192CCD" w:rsidRDefault="003E3E07">
          <w:pPr>
            <w:pStyle w:val="TOC3"/>
            <w:tabs>
              <w:tab w:val="right" w:leader="dot" w:pos="8306"/>
            </w:tabs>
          </w:pPr>
          <w:hyperlink w:anchor="_Toc6049" w:history="1">
            <w:r w:rsidR="00AE4472">
              <w:rPr>
                <w:rFonts w:hint="eastAsia"/>
              </w:rPr>
              <w:t>4.3.21</w:t>
            </w:r>
            <w:r w:rsidR="00AE4472">
              <w:rPr>
                <w:rFonts w:hint="eastAsia"/>
              </w:rPr>
              <w:t>管理员恢复案例</w:t>
            </w:r>
            <w:r w:rsidR="00AE4472">
              <w:tab/>
            </w:r>
          </w:hyperlink>
        </w:p>
        <w:p w:rsidR="00192CCD" w:rsidRDefault="003E3E07">
          <w:pPr>
            <w:pStyle w:val="TOC3"/>
            <w:tabs>
              <w:tab w:val="right" w:leader="dot" w:pos="8306"/>
            </w:tabs>
          </w:pPr>
          <w:hyperlink w:anchor="_Toc24611" w:history="1">
            <w:r w:rsidR="00AE4472">
              <w:rPr>
                <w:rFonts w:hint="eastAsia"/>
              </w:rPr>
              <w:t>4.3.22</w:t>
            </w:r>
            <w:r w:rsidR="00AE4472">
              <w:rPr>
                <w:rFonts w:hint="eastAsia"/>
              </w:rPr>
              <w:t>管理员冻结案例</w:t>
            </w:r>
            <w:r w:rsidR="00AE4472">
              <w:tab/>
            </w:r>
          </w:hyperlink>
        </w:p>
        <w:p w:rsidR="00192CCD" w:rsidRDefault="003E3E07">
          <w:pPr>
            <w:pStyle w:val="TOC3"/>
            <w:tabs>
              <w:tab w:val="right" w:leader="dot" w:pos="8306"/>
            </w:tabs>
          </w:pPr>
          <w:hyperlink w:anchor="_Toc5122" w:history="1">
            <w:r w:rsidR="00AE4472">
              <w:rPr>
                <w:rFonts w:hint="eastAsia"/>
              </w:rPr>
              <w:t>4.3.23</w:t>
            </w:r>
            <w:r w:rsidR="00AE4472">
              <w:rPr>
                <w:rFonts w:hint="eastAsia"/>
              </w:rPr>
              <w:t>管理员审核案例</w:t>
            </w:r>
            <w:r w:rsidR="00AE4472">
              <w:tab/>
            </w:r>
          </w:hyperlink>
        </w:p>
        <w:p w:rsidR="00192CCD" w:rsidRDefault="003E3E07">
          <w:pPr>
            <w:pStyle w:val="TOC3"/>
            <w:tabs>
              <w:tab w:val="right" w:leader="dot" w:pos="8306"/>
            </w:tabs>
          </w:pPr>
          <w:hyperlink w:anchor="_Toc20644" w:history="1">
            <w:r w:rsidR="00AE4472">
              <w:rPr>
                <w:rFonts w:hint="eastAsia"/>
              </w:rPr>
              <w:t>4.3.24</w:t>
            </w:r>
            <w:r w:rsidR="00AE4472">
              <w:rPr>
                <w:rFonts w:hint="eastAsia"/>
              </w:rPr>
              <w:t>管理员查找实例</w:t>
            </w:r>
            <w:r w:rsidR="00AE4472">
              <w:tab/>
            </w:r>
          </w:hyperlink>
        </w:p>
        <w:p w:rsidR="00192CCD" w:rsidRDefault="003E3E07">
          <w:pPr>
            <w:pStyle w:val="TOC3"/>
            <w:tabs>
              <w:tab w:val="right" w:leader="dot" w:pos="8306"/>
            </w:tabs>
          </w:pPr>
          <w:hyperlink w:anchor="_Toc20654" w:history="1">
            <w:r w:rsidR="00AE4472">
              <w:rPr>
                <w:rFonts w:hint="eastAsia"/>
              </w:rPr>
              <w:t>4.3.25</w:t>
            </w:r>
            <w:r w:rsidR="00AE4472">
              <w:rPr>
                <w:rFonts w:hint="eastAsia"/>
              </w:rPr>
              <w:t>管理员删除实例</w:t>
            </w:r>
            <w:r w:rsidR="00AE4472">
              <w:tab/>
            </w:r>
          </w:hyperlink>
        </w:p>
        <w:p w:rsidR="00192CCD" w:rsidRDefault="003E3E07">
          <w:pPr>
            <w:pStyle w:val="TOC3"/>
            <w:tabs>
              <w:tab w:val="right" w:leader="dot" w:pos="8306"/>
            </w:tabs>
          </w:pPr>
          <w:hyperlink w:anchor="_Toc12974" w:history="1">
            <w:r w:rsidR="00AE4472">
              <w:rPr>
                <w:rFonts w:hint="eastAsia"/>
              </w:rPr>
              <w:t>4.3.26</w:t>
            </w:r>
            <w:r w:rsidR="00AE4472">
              <w:rPr>
                <w:rFonts w:hint="eastAsia"/>
              </w:rPr>
              <w:t>管理员查找日志文件</w:t>
            </w:r>
            <w:r w:rsidR="00AE4472">
              <w:tab/>
            </w:r>
          </w:hyperlink>
        </w:p>
        <w:p w:rsidR="00192CCD" w:rsidRDefault="003E3E07">
          <w:pPr>
            <w:pStyle w:val="TOC3"/>
            <w:tabs>
              <w:tab w:val="right" w:leader="dot" w:pos="8306"/>
            </w:tabs>
          </w:pPr>
          <w:hyperlink w:anchor="_Toc6785" w:history="1">
            <w:r w:rsidR="00AE4472">
              <w:rPr>
                <w:rFonts w:hint="eastAsia"/>
              </w:rPr>
              <w:t>4.3.27</w:t>
            </w:r>
            <w:r w:rsidR="00AE4472">
              <w:rPr>
                <w:rFonts w:hint="eastAsia"/>
              </w:rPr>
              <w:t>管理员下载日志文件</w:t>
            </w:r>
            <w:r w:rsidR="00AE4472">
              <w:tab/>
            </w:r>
          </w:hyperlink>
        </w:p>
        <w:p w:rsidR="00192CCD" w:rsidRDefault="003E3E07">
          <w:pPr>
            <w:pStyle w:val="TOC3"/>
            <w:tabs>
              <w:tab w:val="right" w:leader="dot" w:pos="8306"/>
            </w:tabs>
          </w:pPr>
          <w:hyperlink w:anchor="_Toc23810" w:history="1">
            <w:r w:rsidR="00AE4472">
              <w:rPr>
                <w:rFonts w:hint="eastAsia"/>
              </w:rPr>
              <w:t>4.3.28</w:t>
            </w:r>
            <w:r w:rsidR="00AE4472">
              <w:rPr>
                <w:rFonts w:hint="eastAsia"/>
              </w:rPr>
              <w:t>管理员删除日志文件</w:t>
            </w:r>
            <w:r w:rsidR="00AE4472">
              <w:tab/>
            </w:r>
          </w:hyperlink>
        </w:p>
        <w:p w:rsidR="00192CCD" w:rsidRDefault="003E3E07">
          <w:pPr>
            <w:pStyle w:val="TOC3"/>
            <w:tabs>
              <w:tab w:val="right" w:leader="dot" w:pos="8306"/>
            </w:tabs>
          </w:pPr>
          <w:hyperlink w:anchor="_Toc32067" w:history="1">
            <w:r w:rsidR="00AE4472">
              <w:rPr>
                <w:rFonts w:hint="eastAsia"/>
              </w:rPr>
              <w:t>4.3.29</w:t>
            </w:r>
            <w:r w:rsidR="00AE4472">
              <w:rPr>
                <w:rFonts w:hint="eastAsia"/>
              </w:rPr>
              <w:t>管理员上传日志文件</w:t>
            </w:r>
            <w:r w:rsidR="00AE4472">
              <w:tab/>
            </w:r>
          </w:hyperlink>
        </w:p>
        <w:p w:rsidR="00192CCD" w:rsidRDefault="003E3E07">
          <w:pPr>
            <w:pStyle w:val="TOC3"/>
            <w:tabs>
              <w:tab w:val="right" w:leader="dot" w:pos="8306"/>
            </w:tabs>
          </w:pPr>
          <w:hyperlink w:anchor="_Toc9255" w:history="1">
            <w:r w:rsidR="00AE4472">
              <w:rPr>
                <w:rFonts w:hint="eastAsia"/>
              </w:rPr>
              <w:t>4.3.30</w:t>
            </w:r>
            <w:r w:rsidR="00AE4472">
              <w:rPr>
                <w:rFonts w:hint="eastAsia"/>
              </w:rPr>
              <w:t>管理员查找用户日志记录</w:t>
            </w:r>
            <w:r w:rsidR="00AE4472">
              <w:tab/>
            </w:r>
          </w:hyperlink>
        </w:p>
        <w:p w:rsidR="00192CCD" w:rsidRDefault="003E3E07">
          <w:pPr>
            <w:pStyle w:val="TOC3"/>
            <w:tabs>
              <w:tab w:val="right" w:leader="dot" w:pos="8306"/>
            </w:tabs>
          </w:pPr>
          <w:hyperlink w:anchor="_Toc7092" w:history="1">
            <w:r w:rsidR="00AE4472">
              <w:rPr>
                <w:rFonts w:hint="eastAsia"/>
              </w:rPr>
              <w:t>4.3.31</w:t>
            </w:r>
            <w:r w:rsidR="00AE4472">
              <w:rPr>
                <w:rFonts w:hint="eastAsia"/>
              </w:rPr>
              <w:t>管理员删除用户日志记录</w:t>
            </w:r>
            <w:r w:rsidR="00AE4472">
              <w:tab/>
            </w:r>
          </w:hyperlink>
        </w:p>
        <w:p w:rsidR="00192CCD" w:rsidRDefault="003E3E07">
          <w:pPr>
            <w:pStyle w:val="TOC3"/>
            <w:tabs>
              <w:tab w:val="right" w:leader="dot" w:pos="8306"/>
            </w:tabs>
          </w:pPr>
          <w:hyperlink w:anchor="_Toc9933" w:history="1">
            <w:r w:rsidR="00AE4472">
              <w:rPr>
                <w:rFonts w:hint="eastAsia"/>
              </w:rPr>
              <w:t>4.3.32</w:t>
            </w:r>
            <w:r w:rsidR="00AE4472">
              <w:rPr>
                <w:rFonts w:hint="eastAsia"/>
              </w:rPr>
              <w:t>管理员查找系统错误日志记录</w:t>
            </w:r>
            <w:r w:rsidR="00AE4472">
              <w:tab/>
            </w:r>
          </w:hyperlink>
        </w:p>
        <w:p w:rsidR="00192CCD" w:rsidRDefault="003E3E07">
          <w:pPr>
            <w:pStyle w:val="TOC3"/>
            <w:tabs>
              <w:tab w:val="right" w:leader="dot" w:pos="8306"/>
            </w:tabs>
          </w:pPr>
          <w:hyperlink w:anchor="_Toc19699" w:history="1">
            <w:r w:rsidR="00AE4472">
              <w:rPr>
                <w:rFonts w:hint="eastAsia"/>
              </w:rPr>
              <w:t>4.3.33</w:t>
            </w:r>
            <w:r w:rsidR="00AE4472">
              <w:rPr>
                <w:rFonts w:hint="eastAsia"/>
              </w:rPr>
              <w:t>管理员删除系统错误日志记录</w:t>
            </w:r>
            <w:r w:rsidR="00AE4472">
              <w:tab/>
            </w:r>
          </w:hyperlink>
        </w:p>
        <w:p w:rsidR="00192CCD" w:rsidRDefault="003E3E07">
          <w:pPr>
            <w:pStyle w:val="TOC3"/>
            <w:tabs>
              <w:tab w:val="right" w:leader="dot" w:pos="8306"/>
            </w:tabs>
          </w:pPr>
          <w:hyperlink w:anchor="_Toc28189" w:history="1">
            <w:r w:rsidR="00AE4472">
              <w:rPr>
                <w:rFonts w:hint="eastAsia"/>
              </w:rPr>
              <w:t>4.3.34</w:t>
            </w:r>
            <w:r w:rsidR="00AE4472">
              <w:rPr>
                <w:rFonts w:hint="eastAsia"/>
              </w:rPr>
              <w:t>管理员数据库备份</w:t>
            </w:r>
            <w:r w:rsidR="00AE4472">
              <w:tab/>
            </w:r>
          </w:hyperlink>
        </w:p>
        <w:p w:rsidR="00192CCD" w:rsidRDefault="003E3E07">
          <w:pPr>
            <w:pStyle w:val="TOC3"/>
            <w:tabs>
              <w:tab w:val="right" w:leader="dot" w:pos="8306"/>
            </w:tabs>
          </w:pPr>
          <w:hyperlink w:anchor="_Toc20991" w:history="1">
            <w:r w:rsidR="00AE4472">
              <w:rPr>
                <w:rFonts w:hint="eastAsia"/>
              </w:rPr>
              <w:t>4.3.35</w:t>
            </w:r>
            <w:r w:rsidR="00AE4472">
              <w:rPr>
                <w:rFonts w:hint="eastAsia"/>
              </w:rPr>
              <w:t>管理员数据库恢复</w:t>
            </w:r>
            <w:r w:rsidR="00AE4472">
              <w:tab/>
            </w:r>
          </w:hyperlink>
        </w:p>
        <w:p w:rsidR="00192CCD" w:rsidRDefault="003E3E07">
          <w:pPr>
            <w:pStyle w:val="TOC3"/>
            <w:tabs>
              <w:tab w:val="right" w:leader="dot" w:pos="8306"/>
            </w:tabs>
          </w:pPr>
          <w:hyperlink w:anchor="_Toc2473" w:history="1">
            <w:r w:rsidR="00AE4472">
              <w:rPr>
                <w:rFonts w:hint="eastAsia"/>
              </w:rPr>
              <w:t>4.3.36</w:t>
            </w:r>
            <w:r w:rsidR="00AE4472">
              <w:rPr>
                <w:rFonts w:hint="eastAsia"/>
              </w:rPr>
              <w:t>管理员网站底部信息修改</w:t>
            </w:r>
            <w:r w:rsidR="00AE4472">
              <w:tab/>
            </w:r>
          </w:hyperlink>
        </w:p>
        <w:p w:rsidR="00192CCD" w:rsidRDefault="003E3E07">
          <w:pPr>
            <w:pStyle w:val="TOC3"/>
            <w:tabs>
              <w:tab w:val="right" w:leader="dot" w:pos="8306"/>
            </w:tabs>
          </w:pPr>
          <w:hyperlink w:anchor="_Toc19560" w:history="1">
            <w:r w:rsidR="00AE4472">
              <w:rPr>
                <w:rFonts w:hint="eastAsia"/>
              </w:rPr>
              <w:t>4.3.37</w:t>
            </w:r>
            <w:r w:rsidR="00AE4472">
              <w:rPr>
                <w:rFonts w:hint="eastAsia"/>
              </w:rPr>
              <w:t>管理员查找数据库备份</w:t>
            </w:r>
            <w:r w:rsidR="00AE4472">
              <w:tab/>
            </w:r>
          </w:hyperlink>
        </w:p>
        <w:p w:rsidR="00192CCD" w:rsidRDefault="003E3E07">
          <w:pPr>
            <w:pStyle w:val="TOC3"/>
            <w:tabs>
              <w:tab w:val="right" w:leader="dot" w:pos="8306"/>
            </w:tabs>
          </w:pPr>
          <w:hyperlink w:anchor="_Toc19430" w:history="1">
            <w:r w:rsidR="00AE4472">
              <w:rPr>
                <w:rFonts w:hint="eastAsia"/>
              </w:rPr>
              <w:t>4.3.38</w:t>
            </w:r>
            <w:r w:rsidR="00AE4472">
              <w:rPr>
                <w:rFonts w:hint="eastAsia"/>
              </w:rPr>
              <w:t>管理员删除数据库备份</w:t>
            </w:r>
            <w:r w:rsidR="00AE4472">
              <w:tab/>
            </w:r>
          </w:hyperlink>
        </w:p>
        <w:p w:rsidR="00192CCD" w:rsidRDefault="003E3E07">
          <w:pPr>
            <w:pStyle w:val="TOC3"/>
            <w:tabs>
              <w:tab w:val="right" w:leader="dot" w:pos="8306"/>
            </w:tabs>
          </w:pPr>
          <w:hyperlink w:anchor="_Toc10091" w:history="1">
            <w:r w:rsidR="00AE4472">
              <w:rPr>
                <w:rFonts w:hint="eastAsia"/>
              </w:rPr>
              <w:t>4.3.39</w:t>
            </w:r>
            <w:r w:rsidR="00AE4472">
              <w:rPr>
                <w:rFonts w:hint="eastAsia"/>
              </w:rPr>
              <w:t>管理员查找帖子</w:t>
            </w:r>
            <w:r w:rsidR="00AE4472">
              <w:tab/>
            </w:r>
          </w:hyperlink>
        </w:p>
        <w:p w:rsidR="00192CCD" w:rsidRDefault="003E3E07">
          <w:pPr>
            <w:pStyle w:val="TOC3"/>
            <w:tabs>
              <w:tab w:val="right" w:leader="dot" w:pos="8306"/>
            </w:tabs>
          </w:pPr>
          <w:hyperlink w:anchor="_Toc13131" w:history="1">
            <w:r w:rsidR="00AE4472">
              <w:rPr>
                <w:rFonts w:hint="eastAsia"/>
              </w:rPr>
              <w:t>4.3.40</w:t>
            </w:r>
            <w:r w:rsidR="00AE4472">
              <w:rPr>
                <w:rFonts w:hint="eastAsia"/>
              </w:rPr>
              <w:t>管理员删除帖子</w:t>
            </w:r>
            <w:r w:rsidR="00AE4472">
              <w:tab/>
            </w:r>
          </w:hyperlink>
        </w:p>
        <w:p w:rsidR="00192CCD" w:rsidRDefault="003E3E07">
          <w:pPr>
            <w:pStyle w:val="TOC3"/>
            <w:tabs>
              <w:tab w:val="right" w:leader="dot" w:pos="8306"/>
            </w:tabs>
          </w:pPr>
          <w:hyperlink w:anchor="_Toc28431" w:history="1">
            <w:r w:rsidR="00AE4472">
              <w:rPr>
                <w:rFonts w:hint="eastAsia"/>
              </w:rPr>
              <w:t>4.3.41</w:t>
            </w:r>
            <w:r w:rsidR="00AE4472">
              <w:rPr>
                <w:rFonts w:hint="eastAsia"/>
              </w:rPr>
              <w:t>管理员查看帖子</w:t>
            </w:r>
            <w:r w:rsidR="00AE4472">
              <w:tab/>
            </w:r>
          </w:hyperlink>
        </w:p>
        <w:p w:rsidR="00192CCD" w:rsidRDefault="003E3E07">
          <w:pPr>
            <w:pStyle w:val="TOC3"/>
            <w:tabs>
              <w:tab w:val="right" w:leader="dot" w:pos="8306"/>
            </w:tabs>
          </w:pPr>
          <w:hyperlink w:anchor="_Toc11657" w:history="1">
            <w:r w:rsidR="00AE4472">
              <w:rPr>
                <w:rFonts w:hint="eastAsia"/>
              </w:rPr>
              <w:t>4.3.42</w:t>
            </w:r>
            <w:r w:rsidR="00AE4472">
              <w:rPr>
                <w:rFonts w:hint="eastAsia"/>
              </w:rPr>
              <w:t>管理员查看回复</w:t>
            </w:r>
            <w:r w:rsidR="00AE4472">
              <w:tab/>
            </w:r>
          </w:hyperlink>
        </w:p>
        <w:p w:rsidR="00192CCD" w:rsidRDefault="003E3E07">
          <w:pPr>
            <w:pStyle w:val="TOC3"/>
            <w:tabs>
              <w:tab w:val="right" w:leader="dot" w:pos="8306"/>
            </w:tabs>
          </w:pPr>
          <w:hyperlink w:anchor="_Toc11513" w:history="1">
            <w:r w:rsidR="00AE4472">
              <w:rPr>
                <w:rFonts w:hint="eastAsia"/>
              </w:rPr>
              <w:t>4.3.43</w:t>
            </w:r>
            <w:r w:rsidR="00AE4472">
              <w:rPr>
                <w:rFonts w:hint="eastAsia"/>
              </w:rPr>
              <w:t>管理员删除回复</w:t>
            </w:r>
            <w:r w:rsidR="00AE4472">
              <w:tab/>
            </w:r>
          </w:hyperlink>
        </w:p>
        <w:p w:rsidR="00192CCD" w:rsidRDefault="003E3E07">
          <w:pPr>
            <w:pStyle w:val="TOC3"/>
            <w:tabs>
              <w:tab w:val="right" w:leader="dot" w:pos="8306"/>
            </w:tabs>
          </w:pPr>
          <w:hyperlink w:anchor="_Toc3456" w:history="1">
            <w:r w:rsidR="00AE4472">
              <w:rPr>
                <w:rFonts w:hint="eastAsia"/>
              </w:rPr>
              <w:t>4.3.44</w:t>
            </w:r>
            <w:r w:rsidR="00AE4472">
              <w:rPr>
                <w:rFonts w:hint="eastAsia"/>
              </w:rPr>
              <w:t>管理员置顶帖子</w:t>
            </w:r>
            <w:r w:rsidR="00AE4472">
              <w:tab/>
            </w:r>
          </w:hyperlink>
        </w:p>
        <w:p w:rsidR="00192CCD" w:rsidRDefault="003E3E07">
          <w:pPr>
            <w:pStyle w:val="TOC3"/>
            <w:tabs>
              <w:tab w:val="right" w:leader="dot" w:pos="8306"/>
            </w:tabs>
          </w:pPr>
          <w:hyperlink w:anchor="_Toc24850" w:history="1">
            <w:r w:rsidR="00AE4472">
              <w:rPr>
                <w:rFonts w:hint="eastAsia"/>
              </w:rPr>
              <w:t>4.3.45</w:t>
            </w:r>
            <w:r w:rsidR="00AE4472">
              <w:rPr>
                <w:rFonts w:hint="eastAsia"/>
              </w:rPr>
              <w:t>管理员加精帖子</w:t>
            </w:r>
            <w:r w:rsidR="00AE4472">
              <w:tab/>
            </w:r>
          </w:hyperlink>
        </w:p>
        <w:p w:rsidR="00192CCD" w:rsidRDefault="003E3E07">
          <w:pPr>
            <w:pStyle w:val="TOC3"/>
            <w:tabs>
              <w:tab w:val="right" w:leader="dot" w:pos="8306"/>
            </w:tabs>
          </w:pPr>
          <w:hyperlink w:anchor="_Toc4571" w:history="1">
            <w:r w:rsidR="00AE4472">
              <w:rPr>
                <w:rFonts w:hint="eastAsia"/>
              </w:rPr>
              <w:t>4.3.46</w:t>
            </w:r>
            <w:r w:rsidR="00AE4472">
              <w:rPr>
                <w:rFonts w:hint="eastAsia"/>
              </w:rPr>
              <w:t>管理员</w:t>
            </w:r>
            <w:r w:rsidR="00AE4472">
              <w:rPr>
                <w:rFonts w:hint="eastAsia"/>
              </w:rPr>
              <w:t>bbs</w:t>
            </w:r>
            <w:r w:rsidR="00AE4472">
              <w:rPr>
                <w:rFonts w:hint="eastAsia"/>
              </w:rPr>
              <w:t>回复</w:t>
            </w:r>
            <w:r w:rsidR="00AE4472">
              <w:tab/>
            </w:r>
          </w:hyperlink>
        </w:p>
        <w:p w:rsidR="00192CCD" w:rsidRDefault="003E3E07">
          <w:pPr>
            <w:pStyle w:val="TOC3"/>
            <w:tabs>
              <w:tab w:val="right" w:leader="dot" w:pos="8306"/>
            </w:tabs>
          </w:pPr>
          <w:hyperlink w:anchor="_Toc7223" w:history="1">
            <w:r w:rsidR="00AE4472">
              <w:rPr>
                <w:rFonts w:hint="eastAsia"/>
              </w:rPr>
              <w:t>4.3.47</w:t>
            </w:r>
            <w:r w:rsidR="00AE4472">
              <w:rPr>
                <w:rFonts w:hint="eastAsia"/>
              </w:rPr>
              <w:t>管理员</w:t>
            </w:r>
            <w:r w:rsidR="00AE4472">
              <w:rPr>
                <w:rFonts w:hint="eastAsia"/>
              </w:rPr>
              <w:t>bbs</w:t>
            </w:r>
            <w:r w:rsidR="00AE4472">
              <w:rPr>
                <w:rFonts w:hint="eastAsia"/>
              </w:rPr>
              <w:t>点赞</w:t>
            </w:r>
            <w:r w:rsidR="00AE4472">
              <w:tab/>
            </w:r>
          </w:hyperlink>
        </w:p>
        <w:p w:rsidR="00192CCD" w:rsidRDefault="003E3E07">
          <w:pPr>
            <w:pStyle w:val="TOC3"/>
            <w:tabs>
              <w:tab w:val="right" w:leader="dot" w:pos="8306"/>
            </w:tabs>
          </w:pPr>
          <w:hyperlink w:anchor="_Toc2417" w:history="1">
            <w:r w:rsidR="00AE4472">
              <w:rPr>
                <w:rFonts w:hint="eastAsia"/>
              </w:rPr>
              <w:t>4.3.48</w:t>
            </w:r>
            <w:r w:rsidR="00AE4472">
              <w:rPr>
                <w:rFonts w:hint="eastAsia"/>
              </w:rPr>
              <w:t>管理员</w:t>
            </w:r>
            <w:r w:rsidR="00AE4472">
              <w:rPr>
                <w:rFonts w:hint="eastAsia"/>
              </w:rPr>
              <w:t>bbs</w:t>
            </w:r>
            <w:r w:rsidR="00AE4472">
              <w:rPr>
                <w:rFonts w:hint="eastAsia"/>
              </w:rPr>
              <w:t>踩</w:t>
            </w:r>
            <w:r w:rsidR="00AE4472">
              <w:tab/>
            </w:r>
          </w:hyperlink>
        </w:p>
        <w:p w:rsidR="00192CCD" w:rsidRDefault="003E3E07">
          <w:pPr>
            <w:pStyle w:val="TOC2"/>
            <w:tabs>
              <w:tab w:val="right" w:leader="dot" w:pos="8306"/>
            </w:tabs>
          </w:pPr>
          <w:hyperlink w:anchor="_Toc13703" w:history="1">
            <w:r w:rsidR="00AE4472">
              <w:rPr>
                <w:rFonts w:hint="eastAsia"/>
              </w:rPr>
              <w:t>4.4</w:t>
            </w:r>
            <w:r w:rsidR="00AE4472">
              <w:rPr>
                <w:rFonts w:hint="eastAsia"/>
              </w:rPr>
              <w:t>教师功能需求</w:t>
            </w:r>
            <w:r w:rsidR="00AE4472">
              <w:tab/>
            </w:r>
          </w:hyperlink>
        </w:p>
        <w:p w:rsidR="00192CCD" w:rsidRDefault="003E3E07">
          <w:pPr>
            <w:pStyle w:val="TOC3"/>
            <w:tabs>
              <w:tab w:val="right" w:leader="dot" w:pos="8306"/>
            </w:tabs>
          </w:pPr>
          <w:hyperlink w:anchor="_Toc19431" w:history="1">
            <w:r w:rsidR="00AE4472">
              <w:rPr>
                <w:rFonts w:hint="eastAsia"/>
              </w:rPr>
              <w:t>4.4.1</w:t>
            </w:r>
            <w:r w:rsidR="00AE4472">
              <w:rPr>
                <w:rFonts w:hint="eastAsia"/>
              </w:rPr>
              <w:t>教师登录</w:t>
            </w:r>
            <w:r w:rsidR="00AE4472">
              <w:tab/>
            </w:r>
          </w:hyperlink>
        </w:p>
        <w:p w:rsidR="00192CCD" w:rsidRDefault="003E3E07">
          <w:pPr>
            <w:pStyle w:val="TOC3"/>
            <w:tabs>
              <w:tab w:val="right" w:leader="dot" w:pos="8306"/>
            </w:tabs>
          </w:pPr>
          <w:hyperlink w:anchor="_Toc5904" w:history="1">
            <w:r w:rsidR="00AE4472">
              <w:rPr>
                <w:rFonts w:hint="eastAsia"/>
              </w:rPr>
              <w:t>4.4.2</w:t>
            </w:r>
            <w:r w:rsidR="00AE4472">
              <w:rPr>
                <w:rFonts w:hint="eastAsia"/>
              </w:rPr>
              <w:t>教师忘记密码</w:t>
            </w:r>
            <w:r w:rsidR="00AE4472">
              <w:tab/>
            </w:r>
          </w:hyperlink>
        </w:p>
        <w:p w:rsidR="00192CCD" w:rsidRDefault="003E3E07">
          <w:pPr>
            <w:pStyle w:val="TOC3"/>
            <w:tabs>
              <w:tab w:val="right" w:leader="dot" w:pos="8306"/>
            </w:tabs>
          </w:pPr>
          <w:hyperlink w:anchor="_Toc12325" w:history="1">
            <w:r w:rsidR="00AE4472">
              <w:rPr>
                <w:rFonts w:hint="eastAsia"/>
              </w:rPr>
              <w:t>4.4.3</w:t>
            </w:r>
            <w:r w:rsidR="00AE4472">
              <w:rPr>
                <w:rFonts w:hint="eastAsia"/>
              </w:rPr>
              <w:t>教师注册</w:t>
            </w:r>
            <w:r w:rsidR="00AE4472">
              <w:tab/>
            </w:r>
          </w:hyperlink>
        </w:p>
        <w:p w:rsidR="00192CCD" w:rsidRDefault="003E3E07">
          <w:pPr>
            <w:pStyle w:val="TOC3"/>
            <w:tabs>
              <w:tab w:val="right" w:leader="dot" w:pos="8306"/>
            </w:tabs>
          </w:pPr>
          <w:hyperlink w:anchor="_Toc17639" w:history="1">
            <w:r w:rsidR="00AE4472">
              <w:rPr>
                <w:rFonts w:hint="eastAsia"/>
              </w:rPr>
              <w:t>4.4.4</w:t>
            </w:r>
            <w:r w:rsidR="00AE4472">
              <w:rPr>
                <w:rFonts w:hint="eastAsia"/>
              </w:rPr>
              <w:t>教师查看项目总览信息</w:t>
            </w:r>
            <w:r w:rsidR="00AE4472">
              <w:tab/>
            </w:r>
          </w:hyperlink>
        </w:p>
        <w:p w:rsidR="00192CCD" w:rsidRDefault="003E3E07">
          <w:pPr>
            <w:pStyle w:val="TOC3"/>
            <w:tabs>
              <w:tab w:val="right" w:leader="dot" w:pos="8306"/>
            </w:tabs>
          </w:pPr>
          <w:hyperlink w:anchor="_Toc14227" w:history="1">
            <w:r w:rsidR="00AE4472">
              <w:rPr>
                <w:rFonts w:hint="eastAsia"/>
              </w:rPr>
              <w:t>4.4.5</w:t>
            </w:r>
            <w:r w:rsidR="00AE4472">
              <w:rPr>
                <w:rFonts w:hint="eastAsia"/>
              </w:rPr>
              <w:t>教师查看项目任务</w:t>
            </w:r>
            <w:r w:rsidR="00AE4472">
              <w:tab/>
            </w:r>
          </w:hyperlink>
        </w:p>
        <w:p w:rsidR="00192CCD" w:rsidRDefault="003E3E07">
          <w:pPr>
            <w:pStyle w:val="TOC3"/>
            <w:tabs>
              <w:tab w:val="right" w:leader="dot" w:pos="8306"/>
            </w:tabs>
          </w:pPr>
          <w:hyperlink w:anchor="_Toc6632" w:history="1">
            <w:r w:rsidR="00AE4472">
              <w:rPr>
                <w:rFonts w:hint="eastAsia"/>
              </w:rPr>
              <w:t>4.4.6</w:t>
            </w:r>
            <w:r w:rsidR="00AE4472">
              <w:rPr>
                <w:rFonts w:hint="eastAsia"/>
              </w:rPr>
              <w:t>教师提供建议</w:t>
            </w:r>
            <w:r w:rsidR="00AE4472">
              <w:tab/>
            </w:r>
          </w:hyperlink>
        </w:p>
        <w:p w:rsidR="00192CCD" w:rsidRDefault="003E3E07">
          <w:pPr>
            <w:pStyle w:val="TOC3"/>
            <w:tabs>
              <w:tab w:val="right" w:leader="dot" w:pos="8306"/>
            </w:tabs>
          </w:pPr>
          <w:hyperlink w:anchor="_Toc7239" w:history="1">
            <w:r w:rsidR="00AE4472">
              <w:rPr>
                <w:rFonts w:hint="eastAsia"/>
              </w:rPr>
              <w:t>4.4.7</w:t>
            </w:r>
            <w:r w:rsidR="00AE4472">
              <w:rPr>
                <w:rFonts w:hint="eastAsia"/>
              </w:rPr>
              <w:t>教师查看项目甘特图</w:t>
            </w:r>
            <w:r w:rsidR="00AE4472">
              <w:tab/>
            </w:r>
          </w:hyperlink>
        </w:p>
        <w:p w:rsidR="00192CCD" w:rsidRDefault="003E3E07">
          <w:pPr>
            <w:pStyle w:val="TOC3"/>
            <w:tabs>
              <w:tab w:val="right" w:leader="dot" w:pos="8306"/>
            </w:tabs>
          </w:pPr>
          <w:hyperlink w:anchor="_Toc20417" w:history="1">
            <w:r w:rsidR="00AE4472">
              <w:rPr>
                <w:rFonts w:hint="eastAsia"/>
              </w:rPr>
              <w:t>4.4.8</w:t>
            </w:r>
            <w:r w:rsidR="00AE4472">
              <w:rPr>
                <w:rFonts w:hint="eastAsia"/>
              </w:rPr>
              <w:t>教师查看项目文档</w:t>
            </w:r>
            <w:r w:rsidR="00AE4472">
              <w:tab/>
            </w:r>
          </w:hyperlink>
        </w:p>
        <w:p w:rsidR="00192CCD" w:rsidRDefault="003E3E07">
          <w:pPr>
            <w:pStyle w:val="TOC3"/>
            <w:tabs>
              <w:tab w:val="right" w:leader="dot" w:pos="8306"/>
            </w:tabs>
          </w:pPr>
          <w:hyperlink w:anchor="_Toc8577" w:history="1">
            <w:r w:rsidR="00AE4472">
              <w:rPr>
                <w:rFonts w:hint="eastAsia"/>
              </w:rPr>
              <w:t>4.4.9</w:t>
            </w:r>
            <w:r w:rsidR="00AE4472">
              <w:rPr>
                <w:rFonts w:hint="eastAsia"/>
              </w:rPr>
              <w:t>教师下载项目文档</w:t>
            </w:r>
            <w:r w:rsidR="00AE4472">
              <w:tab/>
            </w:r>
          </w:hyperlink>
        </w:p>
        <w:p w:rsidR="00192CCD" w:rsidRDefault="003E3E07">
          <w:pPr>
            <w:pStyle w:val="TOC3"/>
            <w:tabs>
              <w:tab w:val="right" w:leader="dot" w:pos="8306"/>
            </w:tabs>
          </w:pPr>
          <w:hyperlink w:anchor="_Toc21481" w:history="1">
            <w:r w:rsidR="00AE4472">
              <w:rPr>
                <w:rFonts w:hint="eastAsia"/>
              </w:rPr>
              <w:t>4.4.10</w:t>
            </w:r>
            <w:r w:rsidR="00AE4472">
              <w:rPr>
                <w:rFonts w:hint="eastAsia"/>
              </w:rPr>
              <w:t>教师查看项目资料</w:t>
            </w:r>
            <w:r w:rsidR="00AE4472">
              <w:tab/>
            </w:r>
          </w:hyperlink>
        </w:p>
        <w:p w:rsidR="00192CCD" w:rsidRDefault="003E3E07">
          <w:pPr>
            <w:pStyle w:val="TOC3"/>
            <w:tabs>
              <w:tab w:val="right" w:leader="dot" w:pos="8306"/>
            </w:tabs>
          </w:pPr>
          <w:hyperlink w:anchor="_Toc16682" w:history="1">
            <w:r w:rsidR="00AE4472">
              <w:rPr>
                <w:rFonts w:hint="eastAsia"/>
              </w:rPr>
              <w:t>4.4.11</w:t>
            </w:r>
            <w:r w:rsidR="00AE4472">
              <w:rPr>
                <w:rFonts w:hint="eastAsia"/>
              </w:rPr>
              <w:t>教师下载项目资料</w:t>
            </w:r>
            <w:r w:rsidR="00AE4472">
              <w:tab/>
            </w:r>
          </w:hyperlink>
        </w:p>
        <w:p w:rsidR="00192CCD" w:rsidRDefault="003E3E07">
          <w:pPr>
            <w:pStyle w:val="TOC3"/>
            <w:tabs>
              <w:tab w:val="right" w:leader="dot" w:pos="8306"/>
            </w:tabs>
          </w:pPr>
          <w:hyperlink w:anchor="_Toc14767" w:history="1">
            <w:r w:rsidR="00AE4472">
              <w:rPr>
                <w:rFonts w:hint="eastAsia"/>
              </w:rPr>
              <w:t>4.4.12</w:t>
            </w:r>
            <w:r w:rsidR="00AE4472">
              <w:rPr>
                <w:rFonts w:hint="eastAsia"/>
              </w:rPr>
              <w:t>教师上传项目资料</w:t>
            </w:r>
            <w:r w:rsidR="00AE4472">
              <w:tab/>
            </w:r>
          </w:hyperlink>
        </w:p>
        <w:p w:rsidR="00192CCD" w:rsidRDefault="003E3E07">
          <w:pPr>
            <w:pStyle w:val="TOC3"/>
            <w:tabs>
              <w:tab w:val="right" w:leader="dot" w:pos="8306"/>
            </w:tabs>
          </w:pPr>
          <w:hyperlink w:anchor="_Toc26164" w:history="1">
            <w:r w:rsidR="00AE4472">
              <w:rPr>
                <w:rFonts w:hint="eastAsia"/>
              </w:rPr>
              <w:t>4.4.13</w:t>
            </w:r>
            <w:r w:rsidR="00AE4472">
              <w:rPr>
                <w:rFonts w:hint="eastAsia"/>
              </w:rPr>
              <w:t>教师对小组评价</w:t>
            </w:r>
            <w:r w:rsidR="00AE4472">
              <w:tab/>
            </w:r>
          </w:hyperlink>
        </w:p>
        <w:p w:rsidR="00192CCD" w:rsidRDefault="003E3E07">
          <w:pPr>
            <w:pStyle w:val="TOC3"/>
            <w:tabs>
              <w:tab w:val="right" w:leader="dot" w:pos="8306"/>
            </w:tabs>
          </w:pPr>
          <w:hyperlink w:anchor="_Toc22935" w:history="1">
            <w:r w:rsidR="00AE4472">
              <w:rPr>
                <w:rFonts w:hint="eastAsia"/>
              </w:rPr>
              <w:t>4.4.14</w:t>
            </w:r>
            <w:r w:rsidR="00AE4472">
              <w:rPr>
                <w:rFonts w:hint="eastAsia"/>
              </w:rPr>
              <w:t>教师对小组成员评价</w:t>
            </w:r>
            <w:r w:rsidR="00AE4472">
              <w:tab/>
            </w:r>
          </w:hyperlink>
        </w:p>
        <w:p w:rsidR="00192CCD" w:rsidRDefault="003E3E07">
          <w:pPr>
            <w:pStyle w:val="TOC3"/>
            <w:tabs>
              <w:tab w:val="right" w:leader="dot" w:pos="8306"/>
            </w:tabs>
          </w:pPr>
          <w:hyperlink w:anchor="_Toc8970" w:history="1">
            <w:r w:rsidR="00AE4472">
              <w:rPr>
                <w:rFonts w:hint="eastAsia"/>
              </w:rPr>
              <w:t>4.4.15</w:t>
            </w:r>
            <w:r w:rsidR="00AE4472">
              <w:rPr>
                <w:rFonts w:hint="eastAsia"/>
              </w:rPr>
              <w:t>教师查看评价信息</w:t>
            </w:r>
            <w:r w:rsidR="00AE4472">
              <w:tab/>
            </w:r>
          </w:hyperlink>
        </w:p>
        <w:p w:rsidR="00192CCD" w:rsidRDefault="003E3E07">
          <w:pPr>
            <w:pStyle w:val="TOC3"/>
            <w:tabs>
              <w:tab w:val="right" w:leader="dot" w:pos="8306"/>
            </w:tabs>
          </w:pPr>
          <w:hyperlink w:anchor="_Toc28810" w:history="1">
            <w:r w:rsidR="00AE4472">
              <w:rPr>
                <w:rFonts w:hint="eastAsia"/>
              </w:rPr>
              <w:t>4.4.16</w:t>
            </w:r>
            <w:r w:rsidR="00AE4472">
              <w:rPr>
                <w:rFonts w:hint="eastAsia"/>
              </w:rPr>
              <w:t>教师查看评价标准</w:t>
            </w:r>
            <w:r w:rsidR="00AE4472">
              <w:tab/>
            </w:r>
          </w:hyperlink>
        </w:p>
        <w:p w:rsidR="00192CCD" w:rsidRDefault="003E3E07">
          <w:pPr>
            <w:pStyle w:val="TOC3"/>
            <w:tabs>
              <w:tab w:val="right" w:leader="dot" w:pos="8306"/>
            </w:tabs>
          </w:pPr>
          <w:hyperlink w:anchor="_Toc3188" w:history="1">
            <w:r w:rsidR="00AE4472">
              <w:rPr>
                <w:rFonts w:hint="eastAsia"/>
              </w:rPr>
              <w:t>4.4.17</w:t>
            </w:r>
            <w:r w:rsidR="00AE4472">
              <w:rPr>
                <w:rFonts w:hint="eastAsia"/>
              </w:rPr>
              <w:t>教师下载评价标准</w:t>
            </w:r>
            <w:r w:rsidR="00AE4472">
              <w:tab/>
            </w:r>
          </w:hyperlink>
        </w:p>
        <w:p w:rsidR="00192CCD" w:rsidRDefault="003E3E07">
          <w:pPr>
            <w:pStyle w:val="TOC3"/>
            <w:tabs>
              <w:tab w:val="right" w:leader="dot" w:pos="8306"/>
            </w:tabs>
          </w:pPr>
          <w:hyperlink w:anchor="_Toc26027" w:history="1">
            <w:r w:rsidR="00AE4472">
              <w:rPr>
                <w:rFonts w:hint="eastAsia"/>
              </w:rPr>
              <w:t>4.4.18</w:t>
            </w:r>
            <w:r w:rsidR="00AE4472">
              <w:rPr>
                <w:rFonts w:hint="eastAsia"/>
              </w:rPr>
              <w:t>教师项目管理</w:t>
            </w:r>
            <w:r w:rsidR="00AE4472">
              <w:tab/>
            </w:r>
          </w:hyperlink>
        </w:p>
        <w:p w:rsidR="00192CCD" w:rsidRDefault="003E3E07">
          <w:pPr>
            <w:pStyle w:val="TOC3"/>
            <w:tabs>
              <w:tab w:val="right" w:leader="dot" w:pos="8306"/>
            </w:tabs>
          </w:pPr>
          <w:hyperlink w:anchor="_Toc25749" w:history="1">
            <w:r w:rsidR="00AE4472">
              <w:rPr>
                <w:rFonts w:hint="eastAsia"/>
              </w:rPr>
              <w:t>4.4.19</w:t>
            </w:r>
            <w:r w:rsidR="00AE4472">
              <w:rPr>
                <w:rFonts w:hint="eastAsia"/>
              </w:rPr>
              <w:t>教师进行小组成员管理</w:t>
            </w:r>
            <w:r w:rsidR="00AE4472">
              <w:tab/>
            </w:r>
          </w:hyperlink>
        </w:p>
        <w:p w:rsidR="00192CCD" w:rsidRDefault="003E3E07">
          <w:pPr>
            <w:pStyle w:val="TOC3"/>
            <w:tabs>
              <w:tab w:val="right" w:leader="dot" w:pos="8306"/>
            </w:tabs>
          </w:pPr>
          <w:hyperlink w:anchor="_Toc21466" w:history="1">
            <w:r w:rsidR="00AE4472">
              <w:rPr>
                <w:rFonts w:hint="eastAsia"/>
              </w:rPr>
              <w:t>4.4.20</w:t>
            </w:r>
            <w:r w:rsidR="00AE4472">
              <w:rPr>
                <w:rFonts w:hint="eastAsia"/>
              </w:rPr>
              <w:t>教师即时通讯</w:t>
            </w:r>
            <w:r w:rsidR="00AE4472">
              <w:tab/>
            </w:r>
          </w:hyperlink>
        </w:p>
        <w:p w:rsidR="00192CCD" w:rsidRDefault="003E3E07">
          <w:pPr>
            <w:pStyle w:val="TOC3"/>
            <w:tabs>
              <w:tab w:val="right" w:leader="dot" w:pos="8306"/>
            </w:tabs>
          </w:pPr>
          <w:hyperlink w:anchor="_Toc24307" w:history="1">
            <w:r w:rsidR="00AE4472">
              <w:rPr>
                <w:rFonts w:hint="eastAsia"/>
              </w:rPr>
              <w:t>4.4.21</w:t>
            </w:r>
            <w:r w:rsidR="00AE4472">
              <w:rPr>
                <w:rFonts w:hint="eastAsia"/>
              </w:rPr>
              <w:t>教师创建新实例</w:t>
            </w:r>
            <w:r w:rsidR="00AE4472">
              <w:tab/>
            </w:r>
          </w:hyperlink>
        </w:p>
        <w:p w:rsidR="00192CCD" w:rsidRDefault="003E3E07">
          <w:pPr>
            <w:pStyle w:val="TOC3"/>
            <w:tabs>
              <w:tab w:val="right" w:leader="dot" w:pos="8306"/>
            </w:tabs>
          </w:pPr>
          <w:hyperlink w:anchor="_Toc7198" w:history="1">
            <w:r w:rsidR="00AE4472">
              <w:rPr>
                <w:rFonts w:hint="eastAsia"/>
              </w:rPr>
              <w:t>4.4.22</w:t>
            </w:r>
            <w:r w:rsidR="00AE4472">
              <w:rPr>
                <w:rFonts w:hint="eastAsia"/>
              </w:rPr>
              <w:t>教师浏览个人主要信息</w:t>
            </w:r>
            <w:r w:rsidR="00AE4472">
              <w:tab/>
            </w:r>
          </w:hyperlink>
        </w:p>
        <w:p w:rsidR="00192CCD" w:rsidRDefault="003E3E07">
          <w:pPr>
            <w:pStyle w:val="TOC3"/>
            <w:tabs>
              <w:tab w:val="right" w:leader="dot" w:pos="8306"/>
            </w:tabs>
          </w:pPr>
          <w:hyperlink w:anchor="_Toc19881" w:history="1">
            <w:r w:rsidR="00AE4472">
              <w:rPr>
                <w:rFonts w:hint="eastAsia"/>
              </w:rPr>
              <w:t>4.4.23</w:t>
            </w:r>
            <w:r w:rsidR="00AE4472">
              <w:rPr>
                <w:rFonts w:hint="eastAsia"/>
              </w:rPr>
              <w:t>教师修改联系方式</w:t>
            </w:r>
            <w:r w:rsidR="00AE4472">
              <w:tab/>
            </w:r>
          </w:hyperlink>
        </w:p>
        <w:p w:rsidR="00192CCD" w:rsidRDefault="003E3E07">
          <w:pPr>
            <w:pStyle w:val="TOC3"/>
            <w:tabs>
              <w:tab w:val="right" w:leader="dot" w:pos="8306"/>
            </w:tabs>
          </w:pPr>
          <w:hyperlink w:anchor="_Toc12432" w:history="1">
            <w:r w:rsidR="00AE4472">
              <w:rPr>
                <w:rFonts w:hint="eastAsia"/>
              </w:rPr>
              <w:t>4.4.24</w:t>
            </w:r>
            <w:r w:rsidR="00AE4472">
              <w:rPr>
                <w:rFonts w:hint="eastAsia"/>
              </w:rPr>
              <w:t>教师查看我的项目</w:t>
            </w:r>
            <w:r w:rsidR="00AE4472">
              <w:tab/>
            </w:r>
          </w:hyperlink>
        </w:p>
        <w:p w:rsidR="00192CCD" w:rsidRDefault="003E3E07">
          <w:pPr>
            <w:pStyle w:val="TOC3"/>
            <w:tabs>
              <w:tab w:val="right" w:leader="dot" w:pos="8306"/>
            </w:tabs>
          </w:pPr>
          <w:hyperlink w:anchor="_Toc18736" w:history="1">
            <w:r w:rsidR="00AE4472">
              <w:rPr>
                <w:rFonts w:hint="eastAsia"/>
              </w:rPr>
              <w:t>4.4.25</w:t>
            </w:r>
            <w:r w:rsidR="00AE4472">
              <w:rPr>
                <w:rFonts w:hint="eastAsia"/>
              </w:rPr>
              <w:t>教师修改密码</w:t>
            </w:r>
            <w:r w:rsidR="00AE4472">
              <w:tab/>
            </w:r>
          </w:hyperlink>
        </w:p>
        <w:p w:rsidR="00192CCD" w:rsidRDefault="003E3E07">
          <w:pPr>
            <w:pStyle w:val="TOC3"/>
            <w:tabs>
              <w:tab w:val="right" w:leader="dot" w:pos="8306"/>
            </w:tabs>
          </w:pPr>
          <w:hyperlink w:anchor="_Toc900" w:history="1">
            <w:r w:rsidR="00AE4472">
              <w:rPr>
                <w:rFonts w:hint="eastAsia"/>
              </w:rPr>
              <w:t>4.4.26</w:t>
            </w:r>
            <w:r w:rsidR="00AE4472">
              <w:rPr>
                <w:rFonts w:hint="eastAsia"/>
              </w:rPr>
              <w:t>教师更换头像</w:t>
            </w:r>
            <w:r w:rsidR="00AE4472">
              <w:tab/>
            </w:r>
          </w:hyperlink>
        </w:p>
        <w:p w:rsidR="00192CCD" w:rsidRDefault="003E3E07">
          <w:pPr>
            <w:pStyle w:val="TOC3"/>
            <w:tabs>
              <w:tab w:val="right" w:leader="dot" w:pos="8306"/>
            </w:tabs>
          </w:pPr>
          <w:hyperlink w:anchor="_Toc12128" w:history="1">
            <w:r w:rsidR="00AE4472">
              <w:rPr>
                <w:rFonts w:hint="eastAsia"/>
              </w:rPr>
              <w:t>4.4.27</w:t>
            </w:r>
            <w:r w:rsidR="00AE4472">
              <w:rPr>
                <w:rFonts w:hint="eastAsia"/>
              </w:rPr>
              <w:t>教师收发邮件</w:t>
            </w:r>
            <w:r w:rsidR="00AE4472">
              <w:tab/>
            </w:r>
          </w:hyperlink>
        </w:p>
        <w:p w:rsidR="00192CCD" w:rsidRDefault="003E3E07">
          <w:pPr>
            <w:pStyle w:val="TOC3"/>
            <w:tabs>
              <w:tab w:val="right" w:leader="dot" w:pos="8306"/>
            </w:tabs>
          </w:pPr>
          <w:hyperlink w:anchor="_Toc9464" w:history="1">
            <w:r w:rsidR="00AE4472">
              <w:rPr>
                <w:rFonts w:hint="eastAsia"/>
              </w:rPr>
              <w:t>4.4.28</w:t>
            </w:r>
            <w:r w:rsidR="00AE4472">
              <w:rPr>
                <w:rFonts w:hint="eastAsia"/>
              </w:rPr>
              <w:t>教师查看我的历史评价</w:t>
            </w:r>
            <w:r w:rsidR="00AE4472">
              <w:tab/>
            </w:r>
          </w:hyperlink>
        </w:p>
        <w:p w:rsidR="00192CCD" w:rsidRDefault="003E3E07">
          <w:pPr>
            <w:pStyle w:val="TOC3"/>
            <w:tabs>
              <w:tab w:val="right" w:leader="dot" w:pos="8306"/>
            </w:tabs>
          </w:pPr>
          <w:hyperlink w:anchor="_Toc31644" w:history="1">
            <w:r w:rsidR="00AE4472">
              <w:rPr>
                <w:rFonts w:hint="eastAsia"/>
              </w:rPr>
              <w:t>4.4.29</w:t>
            </w:r>
            <w:r w:rsidR="00AE4472">
              <w:rPr>
                <w:rFonts w:hint="eastAsia"/>
              </w:rPr>
              <w:t>教师浏览案例</w:t>
            </w:r>
            <w:r w:rsidR="00AE4472">
              <w:tab/>
            </w:r>
          </w:hyperlink>
        </w:p>
        <w:p w:rsidR="00192CCD" w:rsidRDefault="003E3E07">
          <w:pPr>
            <w:pStyle w:val="TOC3"/>
            <w:tabs>
              <w:tab w:val="right" w:leader="dot" w:pos="8306"/>
            </w:tabs>
          </w:pPr>
          <w:hyperlink w:anchor="_Toc10395" w:history="1">
            <w:r w:rsidR="00AE4472">
              <w:rPr>
                <w:rFonts w:hint="eastAsia"/>
              </w:rPr>
              <w:t>4.4.30</w:t>
            </w:r>
            <w:r w:rsidR="00AE4472">
              <w:rPr>
                <w:rFonts w:hint="eastAsia"/>
              </w:rPr>
              <w:t>教师</w:t>
            </w:r>
            <w:r w:rsidR="00AE4472">
              <w:rPr>
                <w:rFonts w:hint="eastAsia"/>
              </w:rPr>
              <w:t>b</w:t>
            </w:r>
            <w:r w:rsidR="00AE4472">
              <w:t>b</w:t>
            </w:r>
            <w:r w:rsidR="00AE4472">
              <w:rPr>
                <w:rFonts w:hint="eastAsia"/>
              </w:rPr>
              <w:t>s</w:t>
            </w:r>
            <w:r w:rsidR="00AE4472">
              <w:rPr>
                <w:rFonts w:hint="eastAsia"/>
              </w:rPr>
              <w:t>发帖</w:t>
            </w:r>
            <w:r w:rsidR="00AE4472">
              <w:tab/>
            </w:r>
          </w:hyperlink>
        </w:p>
        <w:p w:rsidR="00192CCD" w:rsidRDefault="003E3E07">
          <w:pPr>
            <w:pStyle w:val="TOC3"/>
            <w:tabs>
              <w:tab w:val="right" w:leader="dot" w:pos="8306"/>
            </w:tabs>
          </w:pPr>
          <w:hyperlink w:anchor="_Toc18762" w:history="1">
            <w:r w:rsidR="00AE4472">
              <w:rPr>
                <w:rFonts w:hint="eastAsia"/>
              </w:rPr>
              <w:t>4.4.31</w:t>
            </w:r>
            <w:r w:rsidR="00AE4472">
              <w:rPr>
                <w:rFonts w:hint="eastAsia"/>
              </w:rPr>
              <w:t>教师</w:t>
            </w:r>
            <w:r w:rsidR="00AE4472">
              <w:rPr>
                <w:rFonts w:hint="eastAsia"/>
              </w:rPr>
              <w:t>b</w:t>
            </w:r>
            <w:r w:rsidR="00AE4472">
              <w:t>bs</w:t>
            </w:r>
            <w:r w:rsidR="00AE4472">
              <w:rPr>
                <w:rFonts w:hint="eastAsia"/>
              </w:rPr>
              <w:t>回复</w:t>
            </w:r>
            <w:r w:rsidR="00AE4472">
              <w:tab/>
            </w:r>
          </w:hyperlink>
        </w:p>
        <w:p w:rsidR="00192CCD" w:rsidRDefault="003E3E07">
          <w:pPr>
            <w:pStyle w:val="TOC3"/>
            <w:tabs>
              <w:tab w:val="right" w:leader="dot" w:pos="8306"/>
            </w:tabs>
          </w:pPr>
          <w:hyperlink w:anchor="_Toc233" w:history="1">
            <w:r w:rsidR="00AE4472">
              <w:rPr>
                <w:rFonts w:hint="eastAsia"/>
              </w:rPr>
              <w:t>4.4.32</w:t>
            </w:r>
            <w:r w:rsidR="00AE4472">
              <w:rPr>
                <w:rFonts w:hint="eastAsia"/>
              </w:rPr>
              <w:t>教师</w:t>
            </w:r>
            <w:r w:rsidR="00AE4472">
              <w:rPr>
                <w:rFonts w:hint="eastAsia"/>
              </w:rPr>
              <w:t>b</w:t>
            </w:r>
            <w:r w:rsidR="00AE4472">
              <w:t>bs</w:t>
            </w:r>
            <w:r w:rsidR="00AE4472">
              <w:rPr>
                <w:rFonts w:hint="eastAsia"/>
              </w:rPr>
              <w:t>删除</w:t>
            </w:r>
            <w:r w:rsidR="00AE4472">
              <w:tab/>
            </w:r>
          </w:hyperlink>
        </w:p>
        <w:p w:rsidR="00192CCD" w:rsidRDefault="003E3E07">
          <w:pPr>
            <w:pStyle w:val="TOC3"/>
            <w:tabs>
              <w:tab w:val="right" w:leader="dot" w:pos="8306"/>
            </w:tabs>
          </w:pPr>
          <w:hyperlink w:anchor="_Toc6908" w:history="1">
            <w:r w:rsidR="00AE4472">
              <w:rPr>
                <w:rFonts w:hint="eastAsia"/>
              </w:rPr>
              <w:t>4.4.33</w:t>
            </w:r>
            <w:r w:rsidR="00AE4472">
              <w:rPr>
                <w:rFonts w:hint="eastAsia"/>
              </w:rPr>
              <w:t>教师</w:t>
            </w:r>
            <w:r w:rsidR="00AE4472">
              <w:rPr>
                <w:rFonts w:hint="eastAsia"/>
              </w:rPr>
              <w:t>b</w:t>
            </w:r>
            <w:r w:rsidR="00AE4472">
              <w:t>bs</w:t>
            </w:r>
            <w:r w:rsidR="00AE4472">
              <w:rPr>
                <w:rFonts w:hint="eastAsia"/>
              </w:rPr>
              <w:t>点赞</w:t>
            </w:r>
            <w:r w:rsidR="00AE4472">
              <w:tab/>
            </w:r>
          </w:hyperlink>
        </w:p>
        <w:p w:rsidR="00192CCD" w:rsidRDefault="003E3E07">
          <w:pPr>
            <w:pStyle w:val="TOC3"/>
            <w:tabs>
              <w:tab w:val="right" w:leader="dot" w:pos="8306"/>
            </w:tabs>
          </w:pPr>
          <w:hyperlink w:anchor="_Toc8228" w:history="1">
            <w:r w:rsidR="00AE4472">
              <w:rPr>
                <w:rFonts w:hint="eastAsia"/>
              </w:rPr>
              <w:t>4.4.34</w:t>
            </w:r>
            <w:r w:rsidR="00AE4472">
              <w:rPr>
                <w:rFonts w:hint="eastAsia"/>
              </w:rPr>
              <w:t>教师</w:t>
            </w:r>
            <w:r w:rsidR="00AE4472">
              <w:rPr>
                <w:rFonts w:hint="eastAsia"/>
              </w:rPr>
              <w:t>b</w:t>
            </w:r>
            <w:r w:rsidR="00AE4472">
              <w:t>bs</w:t>
            </w:r>
            <w:r w:rsidR="00AE4472">
              <w:rPr>
                <w:rFonts w:hint="eastAsia"/>
              </w:rPr>
              <w:t>踩</w:t>
            </w:r>
            <w:r w:rsidR="00AE4472">
              <w:tab/>
            </w:r>
          </w:hyperlink>
        </w:p>
        <w:p w:rsidR="00192CCD" w:rsidRDefault="003E3E07">
          <w:pPr>
            <w:pStyle w:val="TOC1"/>
            <w:tabs>
              <w:tab w:val="clear" w:pos="8222"/>
              <w:tab w:val="right" w:leader="dot" w:pos="8306"/>
            </w:tabs>
          </w:pPr>
          <w:hyperlink w:anchor="_Toc5113" w:history="1">
            <w:r w:rsidR="00AE4472">
              <w:rPr>
                <w:rFonts w:hint="eastAsia"/>
              </w:rPr>
              <w:t xml:space="preserve">5 </w:t>
            </w:r>
            <w:r w:rsidR="00AE4472">
              <w:rPr>
                <w:rFonts w:hint="eastAsia"/>
              </w:rPr>
              <w:t>外部接口需求</w:t>
            </w:r>
            <w:r w:rsidR="00AE4472">
              <w:tab/>
            </w:r>
          </w:hyperlink>
        </w:p>
        <w:p w:rsidR="00192CCD" w:rsidRDefault="003E3E07">
          <w:pPr>
            <w:pStyle w:val="TOC2"/>
            <w:tabs>
              <w:tab w:val="right" w:leader="dot" w:pos="8306"/>
            </w:tabs>
          </w:pPr>
          <w:hyperlink w:anchor="_Toc30271" w:history="1">
            <w:r w:rsidR="00AE4472">
              <w:rPr>
                <w:rFonts w:hint="eastAsia"/>
              </w:rPr>
              <w:t xml:space="preserve">5.1 </w:t>
            </w:r>
            <w:r w:rsidR="00AE4472">
              <w:t>硬件接口</w:t>
            </w:r>
            <w:r w:rsidR="00AE4472">
              <w:tab/>
            </w:r>
          </w:hyperlink>
        </w:p>
        <w:p w:rsidR="00192CCD" w:rsidRDefault="003E3E07">
          <w:pPr>
            <w:pStyle w:val="TOC3"/>
            <w:tabs>
              <w:tab w:val="right" w:leader="dot" w:pos="8306"/>
            </w:tabs>
          </w:pPr>
          <w:hyperlink w:anchor="_Toc32526" w:history="1">
            <w:r w:rsidR="00AE4472">
              <w:rPr>
                <w:rFonts w:asciiTheme="majorHAnsi" w:hAnsiTheme="majorHAnsi"/>
              </w:rPr>
              <w:t xml:space="preserve">5.1.1 </w:t>
            </w:r>
            <w:r w:rsidR="00AE4472">
              <w:t>服务器</w:t>
            </w:r>
            <w:r w:rsidR="00AE4472">
              <w:tab/>
            </w:r>
          </w:hyperlink>
        </w:p>
        <w:p w:rsidR="00192CCD" w:rsidRDefault="003E3E07">
          <w:pPr>
            <w:pStyle w:val="TOC3"/>
            <w:tabs>
              <w:tab w:val="right" w:leader="dot" w:pos="8306"/>
            </w:tabs>
          </w:pPr>
          <w:hyperlink w:anchor="_Toc23281" w:history="1">
            <w:r w:rsidR="00AE4472">
              <w:rPr>
                <w:rFonts w:asciiTheme="majorHAnsi" w:hAnsiTheme="majorHAnsi"/>
              </w:rPr>
              <w:t xml:space="preserve">5.1.2 </w:t>
            </w:r>
            <w:r w:rsidR="00AE4472">
              <w:t>客户端</w:t>
            </w:r>
            <w:r w:rsidR="00AE4472">
              <w:tab/>
            </w:r>
          </w:hyperlink>
        </w:p>
        <w:p w:rsidR="00192CCD" w:rsidRDefault="003E3E07">
          <w:pPr>
            <w:pStyle w:val="TOC2"/>
            <w:tabs>
              <w:tab w:val="right" w:leader="dot" w:pos="8306"/>
            </w:tabs>
          </w:pPr>
          <w:hyperlink w:anchor="_Toc5315" w:history="1">
            <w:r w:rsidR="00AE4472">
              <w:rPr>
                <w:rFonts w:hint="eastAsia"/>
              </w:rPr>
              <w:t xml:space="preserve">5.2 </w:t>
            </w:r>
            <w:r w:rsidR="00AE4472">
              <w:rPr>
                <w:rFonts w:hint="eastAsia"/>
              </w:rPr>
              <w:t>软件</w:t>
            </w:r>
            <w:r w:rsidR="00AE4472">
              <w:t>接口</w:t>
            </w:r>
            <w:r w:rsidR="00AE4472">
              <w:tab/>
            </w:r>
          </w:hyperlink>
        </w:p>
        <w:p w:rsidR="00192CCD" w:rsidRDefault="003E3E07">
          <w:pPr>
            <w:pStyle w:val="TOC3"/>
            <w:tabs>
              <w:tab w:val="right" w:leader="dot" w:pos="8306"/>
            </w:tabs>
          </w:pPr>
          <w:hyperlink w:anchor="_Toc11658" w:history="1">
            <w:r w:rsidR="00AE4472">
              <w:rPr>
                <w:rFonts w:asciiTheme="majorHAnsi" w:hAnsiTheme="majorHAnsi"/>
              </w:rPr>
              <w:t xml:space="preserve">5.2.1 </w:t>
            </w:r>
            <w:r w:rsidR="00AE4472">
              <w:t>服务器</w:t>
            </w:r>
            <w:r w:rsidR="00AE4472">
              <w:tab/>
            </w:r>
          </w:hyperlink>
        </w:p>
        <w:p w:rsidR="00192CCD" w:rsidRDefault="003E3E07">
          <w:pPr>
            <w:pStyle w:val="TOC3"/>
            <w:tabs>
              <w:tab w:val="right" w:leader="dot" w:pos="8306"/>
            </w:tabs>
          </w:pPr>
          <w:hyperlink w:anchor="_Toc17519" w:history="1">
            <w:r w:rsidR="00AE4472">
              <w:rPr>
                <w:rFonts w:asciiTheme="majorHAnsi" w:hAnsiTheme="majorHAnsi"/>
              </w:rPr>
              <w:t xml:space="preserve">5.2.2 </w:t>
            </w:r>
            <w:r w:rsidR="00AE4472">
              <w:t>客户端</w:t>
            </w:r>
            <w:r w:rsidR="00AE4472">
              <w:tab/>
            </w:r>
          </w:hyperlink>
        </w:p>
        <w:p w:rsidR="00192CCD" w:rsidRDefault="003E3E07">
          <w:pPr>
            <w:pStyle w:val="TOC1"/>
            <w:tabs>
              <w:tab w:val="clear" w:pos="8222"/>
              <w:tab w:val="right" w:leader="dot" w:pos="8306"/>
            </w:tabs>
          </w:pPr>
          <w:hyperlink w:anchor="_Toc64" w:history="1">
            <w:r w:rsidR="00AE4472">
              <w:rPr>
                <w:rFonts w:hint="eastAsia"/>
              </w:rPr>
              <w:t xml:space="preserve">6 </w:t>
            </w:r>
            <w:r w:rsidR="00AE4472">
              <w:rPr>
                <w:rFonts w:hint="eastAsia"/>
              </w:rPr>
              <w:t>其他非功能性需求</w:t>
            </w:r>
            <w:r w:rsidR="00AE4472">
              <w:tab/>
            </w:r>
          </w:hyperlink>
        </w:p>
        <w:p w:rsidR="00192CCD" w:rsidRDefault="003E3E07">
          <w:pPr>
            <w:pStyle w:val="TOC2"/>
            <w:tabs>
              <w:tab w:val="right" w:leader="dot" w:pos="8306"/>
            </w:tabs>
          </w:pPr>
          <w:hyperlink w:anchor="_Toc7875" w:history="1">
            <w:r w:rsidR="00AE4472">
              <w:rPr>
                <w:rFonts w:hint="eastAsia"/>
                <w:bCs/>
              </w:rPr>
              <w:t>6.1</w:t>
            </w:r>
            <w:r w:rsidR="00AE4472">
              <w:rPr>
                <w:rFonts w:hint="eastAsia"/>
                <w:bCs/>
              </w:rPr>
              <w:t>性能需求</w:t>
            </w:r>
            <w:r w:rsidR="00AE4472">
              <w:tab/>
            </w:r>
          </w:hyperlink>
        </w:p>
        <w:p w:rsidR="00192CCD" w:rsidRDefault="003E3E07">
          <w:pPr>
            <w:pStyle w:val="TOC2"/>
            <w:tabs>
              <w:tab w:val="right" w:leader="dot" w:pos="8306"/>
            </w:tabs>
          </w:pPr>
          <w:hyperlink w:anchor="_Toc4872" w:history="1">
            <w:r w:rsidR="00AE4472">
              <w:rPr>
                <w:rFonts w:hint="eastAsia"/>
              </w:rPr>
              <w:t>6.2</w:t>
            </w:r>
            <w:r w:rsidR="00AE4472">
              <w:rPr>
                <w:rFonts w:hint="eastAsia"/>
              </w:rPr>
              <w:t>安全性需求</w:t>
            </w:r>
            <w:r w:rsidR="00AE4472">
              <w:tab/>
            </w:r>
          </w:hyperlink>
        </w:p>
        <w:p w:rsidR="00192CCD" w:rsidRDefault="003E3E07">
          <w:pPr>
            <w:pStyle w:val="TOC2"/>
            <w:tabs>
              <w:tab w:val="right" w:leader="dot" w:pos="8306"/>
            </w:tabs>
          </w:pPr>
          <w:hyperlink w:anchor="_Toc13756" w:history="1">
            <w:r w:rsidR="00AE4472">
              <w:rPr>
                <w:rFonts w:hint="eastAsia"/>
              </w:rPr>
              <w:t>6.3</w:t>
            </w:r>
            <w:r w:rsidR="00AE4472">
              <w:rPr>
                <w:rFonts w:hint="eastAsia"/>
              </w:rPr>
              <w:t>软件质量属性</w:t>
            </w:r>
            <w:r w:rsidR="00AE4472">
              <w:tab/>
            </w:r>
          </w:hyperlink>
        </w:p>
        <w:p w:rsidR="00192CCD" w:rsidRDefault="003E3E07">
          <w:pPr>
            <w:pStyle w:val="TOC3"/>
            <w:tabs>
              <w:tab w:val="right" w:leader="dot" w:pos="8306"/>
            </w:tabs>
          </w:pPr>
          <w:hyperlink w:anchor="_Toc16967" w:history="1">
            <w:r w:rsidR="00AE4472">
              <w:rPr>
                <w:rFonts w:hint="eastAsia"/>
              </w:rPr>
              <w:t>6.3.1</w:t>
            </w:r>
            <w:r w:rsidR="00AE4472">
              <w:t>正确性</w:t>
            </w:r>
            <w:r w:rsidR="00AE4472">
              <w:tab/>
            </w:r>
          </w:hyperlink>
        </w:p>
        <w:p w:rsidR="00192CCD" w:rsidRDefault="003E3E07">
          <w:pPr>
            <w:pStyle w:val="TOC3"/>
            <w:tabs>
              <w:tab w:val="right" w:leader="dot" w:pos="8306"/>
            </w:tabs>
          </w:pPr>
          <w:hyperlink w:anchor="_Toc9505" w:history="1">
            <w:r w:rsidR="00AE4472">
              <w:rPr>
                <w:rFonts w:hint="eastAsia"/>
              </w:rPr>
              <w:t>6.3.2</w:t>
            </w:r>
            <w:r w:rsidR="00AE4472">
              <w:rPr>
                <w:rFonts w:hint="eastAsia"/>
              </w:rPr>
              <w:t>可靠性</w:t>
            </w:r>
            <w:r w:rsidR="00AE4472">
              <w:tab/>
            </w:r>
          </w:hyperlink>
        </w:p>
        <w:p w:rsidR="00192CCD" w:rsidRDefault="003E3E07">
          <w:pPr>
            <w:pStyle w:val="TOC3"/>
            <w:tabs>
              <w:tab w:val="right" w:leader="dot" w:pos="8306"/>
            </w:tabs>
          </w:pPr>
          <w:hyperlink w:anchor="_Toc28625" w:history="1">
            <w:r w:rsidR="00AE4472">
              <w:rPr>
                <w:rFonts w:hint="eastAsia"/>
              </w:rPr>
              <w:t>6.3.3</w:t>
            </w:r>
            <w:r w:rsidR="00AE4472">
              <w:rPr>
                <w:rFonts w:hint="eastAsia"/>
              </w:rPr>
              <w:t>易用性</w:t>
            </w:r>
            <w:r w:rsidR="00AE4472">
              <w:tab/>
            </w:r>
          </w:hyperlink>
        </w:p>
        <w:p w:rsidR="00192CCD" w:rsidRDefault="003E3E07">
          <w:pPr>
            <w:pStyle w:val="TOC1"/>
            <w:tabs>
              <w:tab w:val="clear" w:pos="8222"/>
              <w:tab w:val="right" w:leader="dot" w:pos="8306"/>
            </w:tabs>
          </w:pPr>
          <w:hyperlink w:anchor="_Toc20471" w:history="1">
            <w:r w:rsidR="00AE4472">
              <w:rPr>
                <w:rFonts w:hint="eastAsia"/>
              </w:rPr>
              <w:t xml:space="preserve">7 </w:t>
            </w:r>
            <w:r w:rsidR="00AE4472">
              <w:rPr>
                <w:rFonts w:hint="eastAsia"/>
              </w:rPr>
              <w:t>分析模型</w:t>
            </w:r>
            <w:r w:rsidR="00AE4472">
              <w:tab/>
            </w:r>
          </w:hyperlink>
        </w:p>
        <w:p w:rsidR="00192CCD" w:rsidRDefault="003E3E07">
          <w:pPr>
            <w:pStyle w:val="TOC2"/>
            <w:tabs>
              <w:tab w:val="right" w:leader="dot" w:pos="8306"/>
            </w:tabs>
          </w:pPr>
          <w:hyperlink w:anchor="_Toc24848" w:history="1">
            <w:r w:rsidR="00AE4472">
              <w:rPr>
                <w:rFonts w:hint="eastAsia"/>
              </w:rPr>
              <w:t xml:space="preserve">7.1 </w:t>
            </w:r>
            <w:r w:rsidR="00AE4472">
              <w:t>数据字典</w:t>
            </w:r>
            <w:r w:rsidR="00AE4472">
              <w:tab/>
            </w:r>
          </w:hyperlink>
        </w:p>
        <w:p w:rsidR="00192CCD" w:rsidRDefault="003E3E07">
          <w:pPr>
            <w:pStyle w:val="TOC3"/>
            <w:tabs>
              <w:tab w:val="right" w:leader="dot" w:pos="8306"/>
            </w:tabs>
          </w:pPr>
          <w:hyperlink w:anchor="_Toc659" w:history="1">
            <w:r w:rsidR="00AE4472">
              <w:rPr>
                <w:rFonts w:hint="eastAsia"/>
              </w:rPr>
              <w:t>7.1.1</w:t>
            </w:r>
            <w:r w:rsidR="00AE4472">
              <w:rPr>
                <w:rFonts w:hint="eastAsia"/>
              </w:rPr>
              <w:t>业务级数据字典</w:t>
            </w:r>
            <w:r w:rsidR="00AE4472">
              <w:tab/>
            </w:r>
          </w:hyperlink>
        </w:p>
        <w:p w:rsidR="00192CCD" w:rsidRDefault="003E3E07">
          <w:pPr>
            <w:pStyle w:val="TOC3"/>
            <w:tabs>
              <w:tab w:val="right" w:leader="dot" w:pos="8306"/>
            </w:tabs>
          </w:pPr>
          <w:hyperlink w:anchor="_Toc9042" w:history="1">
            <w:r w:rsidR="00AE4472">
              <w:rPr>
                <w:rFonts w:hint="eastAsia"/>
              </w:rPr>
              <w:t>7.1.2</w:t>
            </w:r>
            <w:r w:rsidR="00AE4472">
              <w:rPr>
                <w:rFonts w:hint="eastAsia"/>
              </w:rPr>
              <w:t>数据字典</w:t>
            </w:r>
            <w:r w:rsidR="00AE4472">
              <w:tab/>
            </w:r>
          </w:hyperlink>
        </w:p>
        <w:p w:rsidR="00192CCD" w:rsidRDefault="003E3E07">
          <w:pPr>
            <w:pStyle w:val="TOC2"/>
            <w:tabs>
              <w:tab w:val="right" w:leader="dot" w:pos="8306"/>
            </w:tabs>
          </w:pPr>
          <w:hyperlink w:anchor="_Toc26157" w:history="1">
            <w:r w:rsidR="00AE4472">
              <w:rPr>
                <w:rFonts w:hint="eastAsia"/>
              </w:rPr>
              <w:t xml:space="preserve">7.2 </w:t>
            </w:r>
            <w:r w:rsidR="00AE4472">
              <w:t>E-R</w:t>
            </w:r>
            <w:r w:rsidR="00AE4472">
              <w:t>图</w:t>
            </w:r>
            <w:r w:rsidR="00AE4472">
              <w:tab/>
            </w:r>
          </w:hyperlink>
        </w:p>
        <w:p w:rsidR="00192CCD" w:rsidRDefault="00AE4472">
          <w:r>
            <w:fldChar w:fldCharType="end"/>
          </w:r>
        </w:p>
      </w:sdtContent>
    </w:sdt>
    <w:p w:rsidR="00192CCD" w:rsidRDefault="00AE4472">
      <w:pPr>
        <w:pStyle w:val="ae"/>
        <w:tabs>
          <w:tab w:val="right" w:leader="dot" w:pos="8296"/>
        </w:tabs>
        <w:ind w:left="840" w:hanging="420"/>
        <w:rPr>
          <w:rFonts w:asciiTheme="minorHAnsi" w:eastAsiaTheme="minorEastAsia" w:hAnsiTheme="minorHAnsi" w:cstheme="minorBidi"/>
          <w:szCs w:val="22"/>
        </w:rPr>
      </w:pPr>
      <w:r>
        <w:fldChar w:fldCharType="begin"/>
      </w:r>
      <w:r>
        <w:instrText xml:space="preserve"> TOC \h \z \c "</w:instrText>
      </w:r>
      <w:r>
        <w:instrText>表格</w:instrText>
      </w:r>
      <w:r>
        <w:instrText xml:space="preserve">" </w:instrText>
      </w:r>
      <w:r>
        <w:fldChar w:fldCharType="separate"/>
      </w:r>
    </w:p>
    <w:p w:rsidR="00192CCD" w:rsidRDefault="00AE4472">
      <w:pPr>
        <w:widowControl/>
        <w:jc w:val="left"/>
      </w:pPr>
      <w:r>
        <w:fldChar w:fldCharType="end"/>
      </w:r>
    </w:p>
    <w:p w:rsidR="00192CCD" w:rsidRDefault="00192CCD">
      <w:pPr>
        <w:pStyle w:val="1"/>
        <w:numPr>
          <w:ilvl w:val="0"/>
          <w:numId w:val="1"/>
        </w:numPr>
        <w:sectPr w:rsidR="00192CCD">
          <w:headerReference w:type="default" r:id="rId10"/>
          <w:footerReference w:type="default" r:id="rId11"/>
          <w:pgSz w:w="11906" w:h="16838"/>
          <w:pgMar w:top="1440" w:right="1800" w:bottom="1440" w:left="1800" w:header="851" w:footer="992" w:gutter="0"/>
          <w:pgNumType w:start="1"/>
          <w:cols w:space="425"/>
          <w:docGrid w:type="lines" w:linePitch="312"/>
        </w:sectPr>
      </w:pPr>
      <w:bookmarkStart w:id="3" w:name="_Toc437483652"/>
    </w:p>
    <w:p w:rsidR="00192CCD" w:rsidRDefault="00AE4472">
      <w:pPr>
        <w:pStyle w:val="1"/>
        <w:numPr>
          <w:ilvl w:val="0"/>
          <w:numId w:val="1"/>
        </w:numPr>
      </w:pPr>
      <w:bookmarkStart w:id="4" w:name="_Toc31820"/>
      <w:r>
        <w:lastRenderedPageBreak/>
        <w:t>引言</w:t>
      </w:r>
      <w:bookmarkEnd w:id="3"/>
      <w:bookmarkEnd w:id="4"/>
    </w:p>
    <w:p w:rsidR="00192CCD" w:rsidRDefault="00192CCD"/>
    <w:p w:rsidR="00192CCD" w:rsidRDefault="00AE4472">
      <w:pPr>
        <w:pStyle w:val="2"/>
      </w:pPr>
      <w:bookmarkStart w:id="5" w:name="_Toc437483653"/>
      <w:bookmarkStart w:id="6" w:name="_Toc26138"/>
      <w:r>
        <w:rPr>
          <w:rFonts w:hint="eastAsia"/>
        </w:rPr>
        <w:t>1.1</w:t>
      </w:r>
      <w:r>
        <w:t xml:space="preserve"> </w:t>
      </w:r>
      <w:r>
        <w:rPr>
          <w:rFonts w:hint="eastAsia"/>
        </w:rPr>
        <w:t>目标</w:t>
      </w:r>
      <w:bookmarkEnd w:id="5"/>
      <w:bookmarkEnd w:id="6"/>
    </w:p>
    <w:p w:rsidR="00192CCD" w:rsidRDefault="00AE4472">
      <w:pPr>
        <w:ind w:firstLine="420"/>
      </w:pPr>
      <w:r>
        <w:rPr>
          <w:rFonts w:hint="eastAsia"/>
        </w:rPr>
        <w:t>本说明书的预期读者为开发小组成员及甲方负责人。本说明能让甲方代表更好地了解本</w:t>
      </w:r>
      <w:r>
        <w:rPr>
          <w:rFonts w:hint="eastAsia"/>
        </w:rPr>
        <w:t xml:space="preserve"> </w:t>
      </w:r>
      <w:r>
        <w:rPr>
          <w:rFonts w:hint="eastAsia"/>
        </w:rPr>
        <w:t>系统，减少彼此之间交流的困难和开发中因为需求不明确而产生的不必要的麻烦</w:t>
      </w:r>
    </w:p>
    <w:p w:rsidR="00192CCD" w:rsidRDefault="00192CCD"/>
    <w:p w:rsidR="00192CCD" w:rsidRDefault="00AE4472">
      <w:pPr>
        <w:pStyle w:val="2"/>
      </w:pPr>
      <w:bookmarkStart w:id="7" w:name="_Toc437483654"/>
      <w:bookmarkStart w:id="8" w:name="_Toc2623"/>
      <w:r>
        <w:rPr>
          <w:rFonts w:hint="eastAsia"/>
        </w:rPr>
        <w:t>1</w:t>
      </w:r>
      <w:r>
        <w:t xml:space="preserve">.2 </w:t>
      </w:r>
      <w:r>
        <w:rPr>
          <w:rFonts w:hint="eastAsia"/>
        </w:rPr>
        <w:t>文档约定</w:t>
      </w:r>
      <w:bookmarkEnd w:id="7"/>
      <w:bookmarkEnd w:id="8"/>
    </w:p>
    <w:p w:rsidR="00192CCD" w:rsidRDefault="00AE4472">
      <w:pPr>
        <w:pStyle w:val="3"/>
      </w:pPr>
      <w:bookmarkStart w:id="9" w:name="_Toc10580"/>
      <w:r>
        <w:rPr>
          <w:rFonts w:hint="eastAsia"/>
        </w:rPr>
        <w:t>1</w:t>
      </w:r>
      <w:r>
        <w:t>.2.1</w:t>
      </w:r>
      <w:r>
        <w:rPr>
          <w:rFonts w:hint="eastAsia"/>
        </w:rPr>
        <w:t>文档文件标识</w:t>
      </w:r>
      <w:bookmarkEnd w:id="9"/>
    </w:p>
    <w:p w:rsidR="00192CCD" w:rsidRDefault="00AE4472">
      <w:bookmarkStart w:id="10" w:name="_Toc530043307"/>
      <w:r>
        <w:rPr>
          <w:rFonts w:hint="eastAsia"/>
        </w:rPr>
        <w:t>本项目的文档文件标识编号规则</w:t>
      </w:r>
      <w:bookmarkEnd w:id="10"/>
    </w:p>
    <w:tbl>
      <w:tblPr>
        <w:tblW w:w="101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73"/>
        <w:gridCol w:w="1628"/>
        <w:gridCol w:w="919"/>
        <w:gridCol w:w="443"/>
        <w:gridCol w:w="663"/>
        <w:gridCol w:w="850"/>
        <w:gridCol w:w="469"/>
        <w:gridCol w:w="708"/>
        <w:gridCol w:w="708"/>
        <w:gridCol w:w="2792"/>
        <w:gridCol w:w="284"/>
      </w:tblGrid>
      <w:tr w:rsidR="00192CCD">
        <w:trPr>
          <w:gridAfter w:val="1"/>
          <w:wAfter w:w="284" w:type="dxa"/>
          <w:trHeight w:val="1862"/>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rPr>
                <w:rFonts w:ascii="宋体" w:hAnsi="宋体" w:cs="宋体"/>
                <w:color w:val="000000"/>
                <w:szCs w:val="21"/>
              </w:rPr>
            </w:pPr>
            <w:r>
              <w:rPr>
                <w:rFonts w:ascii="宋体" w:hAnsi="宋体"/>
                <w:noProof/>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ascii="宋体" w:hAnsi="宋体" w:cs="宋体" w:hint="eastAsia"/>
                <w:color w:val="000000"/>
                <w:szCs w:val="21"/>
              </w:rPr>
              <w:t>序号</w:t>
            </w:r>
          </w:p>
        </w:tc>
        <w:tc>
          <w:tcPr>
            <w:tcW w:w="1801" w:type="dxa"/>
            <w:gridSpan w:val="2"/>
            <w:tcBorders>
              <w:top w:val="single" w:sz="8" w:space="0" w:color="000000"/>
              <w:left w:val="single" w:sz="8" w:space="0" w:color="000000"/>
              <w:bottom w:val="single" w:sz="8" w:space="0" w:color="000000"/>
              <w:right w:val="single" w:sz="8" w:space="0" w:color="000000"/>
              <w:tl2br w:val="single" w:sz="8" w:space="0" w:color="000000"/>
            </w:tcBorders>
            <w:shd w:val="clear" w:color="auto" w:fill="FFFFFF"/>
          </w:tcPr>
          <w:p w:rsidR="00192CCD" w:rsidRDefault="00192CCD">
            <w:pPr>
              <w:snapToGrid w:val="0"/>
              <w:ind w:firstLine="360"/>
              <w:rPr>
                <w:rFonts w:ascii="宋体" w:hAnsi="宋体" w:cs="宋体"/>
                <w:color w:val="000000"/>
                <w:szCs w:val="21"/>
              </w:rPr>
            </w:pPr>
          </w:p>
          <w:p w:rsidR="00192CCD" w:rsidRDefault="00AE4472">
            <w:pPr>
              <w:snapToGrid w:val="0"/>
              <w:ind w:firstLineChars="400" w:firstLine="840"/>
              <w:rPr>
                <w:rFonts w:ascii="宋体" w:hAnsi="宋体" w:cs="宋体"/>
                <w:color w:val="000000"/>
                <w:szCs w:val="21"/>
              </w:rPr>
            </w:pPr>
            <w:r>
              <w:rPr>
                <w:rFonts w:ascii="宋体" w:hAnsi="宋体" w:cs="宋体" w:hint="eastAsia"/>
                <w:color w:val="000000"/>
                <w:szCs w:val="21"/>
              </w:rPr>
              <w:t>文件名称</w:t>
            </w:r>
          </w:p>
          <w:p w:rsidR="00192CCD" w:rsidRDefault="00192CCD">
            <w:pPr>
              <w:snapToGrid w:val="0"/>
              <w:jc w:val="left"/>
              <w:rPr>
                <w:rFonts w:ascii="宋体" w:hAnsi="宋体" w:cs="宋体"/>
                <w:color w:val="000000"/>
                <w:szCs w:val="21"/>
              </w:rPr>
            </w:pPr>
          </w:p>
          <w:p w:rsidR="00192CCD" w:rsidRDefault="00192CCD">
            <w:pPr>
              <w:snapToGrid w:val="0"/>
              <w:jc w:val="left"/>
              <w:rPr>
                <w:rFonts w:ascii="宋体" w:hAnsi="宋体" w:cs="宋体"/>
                <w:color w:val="000000"/>
                <w:szCs w:val="21"/>
              </w:rPr>
            </w:pPr>
          </w:p>
          <w:p w:rsidR="00192CCD" w:rsidRDefault="00AE4472">
            <w:pPr>
              <w:snapToGrid w:val="0"/>
              <w:jc w:val="left"/>
              <w:rPr>
                <w:rFonts w:ascii="宋体" w:hAnsi="宋体" w:cs="宋体"/>
                <w:color w:val="000000"/>
                <w:szCs w:val="21"/>
              </w:rPr>
            </w:pPr>
            <w:r>
              <w:rPr>
                <w:rFonts w:ascii="宋体" w:hAnsi="宋体" w:cs="宋体" w:hint="eastAsia"/>
                <w:color w:val="000000"/>
                <w:szCs w:val="21"/>
              </w:rPr>
              <w:t>文件编号</w:t>
            </w:r>
          </w:p>
          <w:p w:rsidR="00192CCD" w:rsidRDefault="00AE4472">
            <w:pPr>
              <w:snapToGrid w:val="0"/>
              <w:jc w:val="left"/>
              <w:rPr>
                <w:rFonts w:ascii="宋体" w:hAnsi="宋体" w:cs="宋体"/>
                <w:color w:val="000000"/>
                <w:szCs w:val="21"/>
              </w:rPr>
            </w:pPr>
            <w:r>
              <w:rPr>
                <w:rFonts w:ascii="宋体" w:hAnsi="宋体" w:cs="宋体" w:hint="eastAsia"/>
                <w:color w:val="000000"/>
                <w:szCs w:val="21"/>
              </w:rPr>
              <w:t>组成选择</w:t>
            </w:r>
          </w:p>
          <w:p w:rsidR="00192CCD" w:rsidRDefault="00192CCD">
            <w:pPr>
              <w:snapToGrid w:val="0"/>
              <w:jc w:val="left"/>
              <w:rPr>
                <w:rFonts w:ascii="宋体" w:hAnsi="宋体" w:cs="宋体"/>
                <w:color w:val="000000"/>
                <w:szCs w:val="21"/>
              </w:rPr>
            </w:pPr>
          </w:p>
          <w:p w:rsidR="00192CCD" w:rsidRDefault="00AE4472">
            <w:pPr>
              <w:rPr>
                <w:rFonts w:ascii="宋体" w:hAnsi="宋体" w:cs="宋体"/>
                <w:color w:val="000000"/>
                <w:szCs w:val="21"/>
              </w:rPr>
            </w:pPr>
            <w:r>
              <w:rPr>
                <w:rFonts w:ascii="宋体" w:hAnsi="宋体" w:cs="宋体" w:hint="eastAsia"/>
                <w:color w:val="000000"/>
                <w:szCs w:val="21"/>
              </w:rPr>
              <w:t>文件编号组成部分</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软件需求代号字母及项目组组号</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发布</w:t>
            </w:r>
          </w:p>
          <w:p w:rsidR="00192CCD" w:rsidRDefault="00AE4472">
            <w:pPr>
              <w:jc w:val="distribute"/>
              <w:rPr>
                <w:rFonts w:ascii="宋体" w:hAnsi="宋体" w:cs="宋体"/>
                <w:color w:val="000000"/>
                <w:szCs w:val="21"/>
              </w:rPr>
            </w:pPr>
            <w:r>
              <w:rPr>
                <w:rFonts w:ascii="宋体" w:hAnsi="宋体" w:cs="宋体" w:hint="eastAsia"/>
                <w:color w:val="000000"/>
                <w:szCs w:val="21"/>
              </w:rPr>
              <w:t>代号</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报告控制章程及说明性文档序号1~6</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计划性文档代号1~10</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评审版本号</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是否是里程碑</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每份文件的版本更新1~20</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文 档 编 号</w:t>
            </w:r>
          </w:p>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组 合 示 例</w:t>
            </w:r>
          </w:p>
        </w:tc>
      </w:tr>
      <w:tr w:rsidR="00192CCD">
        <w:trPr>
          <w:gridAfter w:val="1"/>
          <w:wAfter w:w="284" w:type="dxa"/>
          <w:trHeight w:val="285"/>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可行性分析报告</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PRD2018-G04-0.1.0-2017-1.1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tabs>
                <w:tab w:val="center" w:pos="135"/>
              </w:tabs>
              <w:spacing w:line="360" w:lineRule="auto"/>
              <w:jc w:val="center"/>
              <w:rPr>
                <w:rFonts w:ascii="宋体" w:hAnsi="宋体" w:cs="宋体"/>
                <w:color w:val="000000"/>
                <w:szCs w:val="21"/>
              </w:rPr>
            </w:pPr>
            <w:r>
              <w:rPr>
                <w:rFonts w:ascii="宋体" w:hAnsi="宋体" w:cs="宋体" w:hint="eastAsia"/>
                <w:color w:val="000000"/>
                <w:szCs w:val="21"/>
              </w:rPr>
              <w:t>2</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项目章程</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PRD2018-G04-0.2.0-2017-1.1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3</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总体项目计划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PRD2018-G04-0.0.1-2017-1.1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4</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需求开发计划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PRD2018-G04-0.0.2-2017-1.1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5</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需求变更控制文档</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PRD2018-G04-0.3.0-2017-1.1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6</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需求规格说明书</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w:t>
            </w:r>
            <w:r>
              <w:rPr>
                <w:rFonts w:ascii="宋体" w:hAnsi="宋体" w:cs="宋体" w:hint="eastAsia"/>
                <w:color w:val="000000"/>
                <w:szCs w:val="21"/>
              </w:rPr>
              <w:lastRenderedPageBreak/>
              <w:t>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lastRenderedPageBreak/>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PRD2018-G04-0.4.0-2017-</w:t>
            </w:r>
            <w:r>
              <w:rPr>
                <w:rFonts w:ascii="宋体" w:hAnsi="宋体" w:cs="宋体" w:hint="eastAsia"/>
                <w:color w:val="000000"/>
                <w:szCs w:val="21"/>
              </w:rPr>
              <w:lastRenderedPageBreak/>
              <w:t>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lastRenderedPageBreak/>
              <w:t>7</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系统设计计划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PRD2018-G04-0.0.3-2017-1.1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8</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概要设计说明</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PRD2018-G04-0.5.0-2017-1.1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9</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质量保证计划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PRD2018-G04-0.0.4-2017-1.1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10</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编码与系统实现计划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PRD2018-G04-0.0.5-2017-1.1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11</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测试计划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PRD2018-G04-0.0.6-2017-1.1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12</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工程部署计划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PRD2018-G04-0.0.7-2017-1.1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13</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培训计划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PRD2018-G04-0.0.8-2017-1.1</w:t>
            </w:r>
          </w:p>
        </w:tc>
      </w:tr>
      <w:tr w:rsidR="00192CCD">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14</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系统维护计划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PRD2018-G04-0.0.9-2017-1.1</w:t>
            </w:r>
          </w:p>
        </w:tc>
      </w:tr>
      <w:tr w:rsidR="00192CCD">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15</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szCs w:val="21"/>
              </w:rPr>
              <w:t>项目总结报告</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PRD2018-G04-0.6.0-2017-1.1</w:t>
            </w:r>
          </w:p>
        </w:tc>
      </w:tr>
      <w:tr w:rsidR="00192CCD">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16</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szCs w:val="21"/>
              </w:rPr>
            </w:pPr>
            <w:r>
              <w:rPr>
                <w:rFonts w:ascii="宋体" w:hAnsi="宋体" w:cs="宋体" w:hint="eastAsia"/>
                <w:szCs w:val="21"/>
              </w:rPr>
              <w:t>软件开发计划</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192CCD">
            <w:pPr>
              <w:spacing w:line="360" w:lineRule="auto"/>
              <w:jc w:val="center"/>
              <w:rPr>
                <w:rFonts w:ascii="宋体" w:hAnsi="宋体" w:cs="宋体"/>
                <w:b/>
                <w:bCs/>
                <w:color w:val="000000"/>
                <w:szCs w:val="21"/>
              </w:rPr>
            </w:pP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PRD2018-G04-0.0.</w:t>
            </w:r>
            <w:r>
              <w:rPr>
                <w:rFonts w:ascii="宋体" w:hAnsi="宋体" w:cs="宋体"/>
                <w:color w:val="000000"/>
                <w:szCs w:val="21"/>
              </w:rPr>
              <w:t>1</w:t>
            </w:r>
            <w:r>
              <w:rPr>
                <w:rFonts w:ascii="宋体" w:hAnsi="宋体" w:cs="宋体" w:hint="eastAsia"/>
                <w:color w:val="000000"/>
                <w:szCs w:val="21"/>
              </w:rPr>
              <w:t>0-2017-1.1</w:t>
            </w:r>
          </w:p>
        </w:tc>
      </w:tr>
      <w:tr w:rsidR="00192CCD">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szCs w:val="21"/>
              </w:rPr>
            </w:pPr>
            <w:r>
              <w:rPr>
                <w:rFonts w:ascii="宋体" w:hAnsi="宋体" w:cs="宋体" w:hint="eastAsia"/>
                <w:szCs w:val="21"/>
              </w:rPr>
              <w:t>17</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szCs w:val="21"/>
              </w:rPr>
            </w:pPr>
            <w:r>
              <w:rPr>
                <w:rFonts w:ascii="宋体" w:hAnsi="宋体" w:cs="宋体" w:hint="eastAsia"/>
                <w:szCs w:val="21"/>
              </w:rPr>
              <w:t>产品愿景和项目范围文档</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PRD2018-G04-0.7.</w:t>
            </w:r>
            <w:r>
              <w:rPr>
                <w:rFonts w:ascii="宋体" w:hAnsi="宋体" w:cs="宋体"/>
                <w:color w:val="000000"/>
                <w:szCs w:val="21"/>
              </w:rPr>
              <w:t>0</w:t>
            </w:r>
            <w:r>
              <w:rPr>
                <w:rFonts w:ascii="宋体" w:hAnsi="宋体" w:cs="宋体" w:hint="eastAsia"/>
                <w:color w:val="000000"/>
                <w:szCs w:val="21"/>
              </w:rPr>
              <w:t>-2017-1.1</w:t>
            </w:r>
          </w:p>
        </w:tc>
      </w:tr>
      <w:tr w:rsidR="00192CCD">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18</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szCs w:val="21"/>
              </w:rPr>
            </w:pPr>
            <w:r>
              <w:rPr>
                <w:rFonts w:ascii="宋体" w:hAnsi="宋体" w:cs="宋体" w:hint="eastAsia"/>
                <w:szCs w:val="21"/>
              </w:rPr>
              <w:t>用户手册</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PRD2018-G04-0.8.</w:t>
            </w:r>
            <w:r>
              <w:rPr>
                <w:rFonts w:ascii="宋体" w:hAnsi="宋体" w:cs="宋体"/>
                <w:color w:val="000000"/>
                <w:szCs w:val="21"/>
              </w:rPr>
              <w:t>0</w:t>
            </w:r>
            <w:r>
              <w:rPr>
                <w:rFonts w:ascii="宋体" w:hAnsi="宋体" w:cs="宋体" w:hint="eastAsia"/>
                <w:color w:val="000000"/>
                <w:szCs w:val="21"/>
              </w:rPr>
              <w:t>-2017-1.1</w:t>
            </w:r>
          </w:p>
        </w:tc>
      </w:tr>
      <w:tr w:rsidR="00192CCD">
        <w:trPr>
          <w:trHeight w:val="1701"/>
        </w:trPr>
        <w:tc>
          <w:tcPr>
            <w:tcW w:w="708" w:type="dxa"/>
            <w:gridSpan w:val="2"/>
            <w:tcBorders>
              <w:top w:val="single" w:sz="4" w:space="0" w:color="auto"/>
              <w:left w:val="single" w:sz="4" w:space="0" w:color="auto"/>
              <w:bottom w:val="single" w:sz="4" w:space="0" w:color="auto"/>
              <w:right w:val="single" w:sz="4" w:space="0" w:color="auto"/>
            </w:tcBorders>
            <w:shd w:val="clear" w:color="auto" w:fill="FFFFFF"/>
          </w:tcPr>
          <w:p w:rsidR="00192CCD" w:rsidRDefault="00192CCD">
            <w:pPr>
              <w:rPr>
                <w:rFonts w:ascii="宋体" w:hAnsi="宋体" w:cs="宋体"/>
                <w:color w:val="000000"/>
                <w:szCs w:val="21"/>
              </w:rPr>
            </w:pPr>
          </w:p>
        </w:tc>
        <w:tc>
          <w:tcPr>
            <w:tcW w:w="9464" w:type="dxa"/>
            <w:gridSpan w:val="10"/>
            <w:tcBorders>
              <w:top w:val="single" w:sz="4" w:space="0" w:color="auto"/>
              <w:left w:val="single" w:sz="4" w:space="0" w:color="auto"/>
              <w:bottom w:val="single" w:sz="4" w:space="0" w:color="auto"/>
              <w:right w:val="single" w:sz="4" w:space="0" w:color="auto"/>
            </w:tcBorders>
            <w:shd w:val="clear" w:color="auto" w:fill="FFFFFF"/>
          </w:tcPr>
          <w:p w:rsidR="00192CCD" w:rsidRDefault="00AE4472">
            <w:pPr>
              <w:rPr>
                <w:rFonts w:ascii="宋体" w:hAnsi="宋体" w:cs="宋体"/>
                <w:color w:val="000000"/>
                <w:szCs w:val="21"/>
              </w:rPr>
            </w:pPr>
            <w:r>
              <w:rPr>
                <w:rFonts w:ascii="宋体" w:hAnsi="宋体" w:cs="宋体" w:hint="eastAsia"/>
                <w:color w:val="000000"/>
                <w:szCs w:val="21"/>
              </w:rPr>
              <w:t>说明：</w:t>
            </w:r>
          </w:p>
          <w:p w:rsidR="00192CCD" w:rsidRDefault="00AE4472">
            <w:pPr>
              <w:numPr>
                <w:ilvl w:val="0"/>
                <w:numId w:val="2"/>
              </w:numPr>
              <w:rPr>
                <w:rFonts w:ascii="宋体" w:hAnsi="宋体" w:cs="宋体"/>
                <w:color w:val="000000"/>
                <w:szCs w:val="21"/>
              </w:rPr>
            </w:pPr>
            <w:r>
              <w:rPr>
                <w:rFonts w:ascii="宋体" w:hAnsi="宋体" w:cs="宋体" w:hint="eastAsia"/>
                <w:color w:val="000000"/>
                <w:szCs w:val="21"/>
              </w:rPr>
              <w:t>每个文件、记录、计划、报告、通知均应编号标识，每个程序文件所需记录应在程序文件后面附出，然后一一给予编号标识。</w:t>
            </w:r>
          </w:p>
          <w:p w:rsidR="00192CCD" w:rsidRDefault="00AE4472">
            <w:pPr>
              <w:numPr>
                <w:ilvl w:val="0"/>
                <w:numId w:val="2"/>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Y</w:t>
            </w:r>
            <w:r>
              <w:rPr>
                <w:rFonts w:ascii="宋体" w:hAnsi="宋体" w:cs="宋体" w:hint="eastAsia"/>
                <w:color w:val="000000"/>
                <w:szCs w:val="21"/>
              </w:rPr>
              <w:t>”表示应依次列入编号或列入固定编号。</w:t>
            </w:r>
          </w:p>
          <w:p w:rsidR="00192CCD" w:rsidRDefault="00AE4472">
            <w:pPr>
              <w:numPr>
                <w:ilvl w:val="0"/>
                <w:numId w:val="2"/>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N</w:t>
            </w:r>
            <w:r>
              <w:rPr>
                <w:rFonts w:ascii="宋体" w:hAnsi="宋体" w:cs="宋体" w:hint="eastAsia"/>
                <w:color w:val="000000"/>
                <w:szCs w:val="21"/>
              </w:rPr>
              <w:t>”表示暂无发布。</w:t>
            </w:r>
          </w:p>
        </w:tc>
      </w:tr>
    </w:tbl>
    <w:p w:rsidR="00192CCD" w:rsidRDefault="00AE4472">
      <w:pPr>
        <w:jc w:val="center"/>
        <w:rPr>
          <w:rFonts w:ascii="宋体" w:hAnsi="宋体"/>
          <w:szCs w:val="21"/>
        </w:rPr>
      </w:pPr>
      <w:r>
        <w:rPr>
          <w:rFonts w:ascii="宋体" w:hAnsi="宋体" w:hint="eastAsia"/>
          <w:szCs w:val="21"/>
        </w:rPr>
        <w:lastRenderedPageBreak/>
        <w:t>本项目的软件程序文件版本标识编号规则</w:t>
      </w:r>
    </w:p>
    <w:p w:rsidR="00192CCD" w:rsidRDefault="00192CCD">
      <w:pPr>
        <w:jc w:val="center"/>
        <w:rPr>
          <w:rFonts w:ascii="宋体" w:hAnsi="宋体"/>
          <w:szCs w:val="21"/>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1661"/>
        <w:gridCol w:w="963"/>
        <w:gridCol w:w="536"/>
        <w:gridCol w:w="527"/>
        <w:gridCol w:w="709"/>
        <w:gridCol w:w="851"/>
        <w:gridCol w:w="567"/>
        <w:gridCol w:w="2693"/>
        <w:gridCol w:w="425"/>
      </w:tblGrid>
      <w:tr w:rsidR="00192CCD">
        <w:trPr>
          <w:gridAfter w:val="1"/>
          <w:wAfter w:w="425" w:type="dxa"/>
          <w:trHeight w:val="1862"/>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rPr>
                <w:rFonts w:ascii="宋体" w:hAnsi="宋体" w:cs="宋体"/>
                <w:color w:val="000000"/>
                <w:szCs w:val="21"/>
              </w:rPr>
            </w:pPr>
            <w:r>
              <w:rPr>
                <w:rFonts w:ascii="宋体" w:hAnsi="宋体" w:cs="宋体" w:hint="eastAsia"/>
                <w:color w:val="000000"/>
                <w:szCs w:val="21"/>
              </w:rPr>
              <w:t>序号</w:t>
            </w:r>
          </w:p>
        </w:tc>
        <w:tc>
          <w:tcPr>
            <w:tcW w:w="1661" w:type="dxa"/>
            <w:tcBorders>
              <w:top w:val="single" w:sz="8" w:space="0" w:color="000000"/>
              <w:left w:val="single" w:sz="8" w:space="0" w:color="000000"/>
              <w:bottom w:val="single" w:sz="8" w:space="0" w:color="000000"/>
              <w:right w:val="single" w:sz="8" w:space="0" w:color="000000"/>
              <w:tl2br w:val="single" w:sz="8" w:space="0" w:color="000000"/>
            </w:tcBorders>
            <w:shd w:val="clear" w:color="auto" w:fill="FFFFFF"/>
          </w:tcPr>
          <w:p w:rsidR="00192CCD" w:rsidRDefault="00192CCD">
            <w:pPr>
              <w:snapToGrid w:val="0"/>
              <w:ind w:firstLine="360"/>
              <w:rPr>
                <w:rFonts w:ascii="宋体" w:hAnsi="宋体" w:cs="宋体"/>
                <w:color w:val="000000"/>
                <w:szCs w:val="21"/>
              </w:rPr>
            </w:pPr>
          </w:p>
          <w:p w:rsidR="00192CCD" w:rsidRDefault="00AE4472">
            <w:pPr>
              <w:snapToGrid w:val="0"/>
              <w:ind w:firstLineChars="300" w:firstLine="630"/>
              <w:rPr>
                <w:rFonts w:ascii="宋体" w:hAnsi="宋体" w:cs="宋体"/>
                <w:color w:val="000000"/>
                <w:szCs w:val="21"/>
              </w:rPr>
            </w:pPr>
            <w:r>
              <w:rPr>
                <w:rFonts w:ascii="宋体" w:hAnsi="宋体" w:cs="宋体" w:hint="eastAsia"/>
                <w:color w:val="000000"/>
                <w:szCs w:val="21"/>
              </w:rPr>
              <w:t>文件名称</w:t>
            </w:r>
          </w:p>
          <w:p w:rsidR="00192CCD" w:rsidRDefault="00192CCD">
            <w:pPr>
              <w:snapToGrid w:val="0"/>
              <w:jc w:val="left"/>
              <w:rPr>
                <w:rFonts w:ascii="宋体" w:hAnsi="宋体" w:cs="宋体"/>
                <w:color w:val="000000"/>
                <w:szCs w:val="21"/>
              </w:rPr>
            </w:pPr>
          </w:p>
          <w:p w:rsidR="00192CCD" w:rsidRDefault="00192CCD">
            <w:pPr>
              <w:snapToGrid w:val="0"/>
              <w:jc w:val="left"/>
              <w:rPr>
                <w:rFonts w:ascii="宋体" w:hAnsi="宋体" w:cs="宋体"/>
                <w:color w:val="000000"/>
                <w:szCs w:val="21"/>
              </w:rPr>
            </w:pPr>
          </w:p>
          <w:p w:rsidR="00192CCD" w:rsidRDefault="00AE4472">
            <w:pPr>
              <w:snapToGrid w:val="0"/>
              <w:jc w:val="left"/>
              <w:rPr>
                <w:rFonts w:ascii="宋体" w:hAnsi="宋体" w:cs="宋体"/>
                <w:color w:val="000000"/>
                <w:szCs w:val="21"/>
              </w:rPr>
            </w:pPr>
            <w:r>
              <w:rPr>
                <w:rFonts w:ascii="宋体" w:hAnsi="宋体" w:cs="宋体" w:hint="eastAsia"/>
                <w:color w:val="000000"/>
                <w:szCs w:val="21"/>
              </w:rPr>
              <w:t>文件</w:t>
            </w:r>
          </w:p>
          <w:p w:rsidR="00192CCD" w:rsidRDefault="00AE4472">
            <w:pPr>
              <w:snapToGrid w:val="0"/>
              <w:jc w:val="left"/>
              <w:rPr>
                <w:rFonts w:ascii="宋体" w:hAnsi="宋体" w:cs="宋体"/>
                <w:color w:val="000000"/>
                <w:szCs w:val="21"/>
              </w:rPr>
            </w:pPr>
            <w:r>
              <w:rPr>
                <w:rFonts w:ascii="宋体" w:hAnsi="宋体" w:cs="宋体" w:hint="eastAsia"/>
                <w:color w:val="000000"/>
                <w:szCs w:val="21"/>
              </w:rPr>
              <w:t>编号</w:t>
            </w:r>
          </w:p>
          <w:p w:rsidR="00192CCD" w:rsidRDefault="00AE4472">
            <w:pPr>
              <w:snapToGrid w:val="0"/>
              <w:jc w:val="left"/>
              <w:rPr>
                <w:rFonts w:ascii="宋体" w:hAnsi="宋体" w:cs="宋体"/>
                <w:color w:val="000000"/>
                <w:szCs w:val="21"/>
              </w:rPr>
            </w:pPr>
            <w:r>
              <w:rPr>
                <w:rFonts w:ascii="宋体" w:hAnsi="宋体" w:cs="宋体" w:hint="eastAsia"/>
                <w:color w:val="000000"/>
                <w:szCs w:val="21"/>
              </w:rPr>
              <w:t>组成</w:t>
            </w:r>
          </w:p>
          <w:p w:rsidR="00192CCD" w:rsidRDefault="00AE4472">
            <w:pPr>
              <w:snapToGrid w:val="0"/>
              <w:jc w:val="left"/>
              <w:rPr>
                <w:rFonts w:ascii="宋体" w:hAnsi="宋体" w:cs="宋体"/>
                <w:color w:val="000000"/>
                <w:szCs w:val="21"/>
              </w:rPr>
            </w:pPr>
            <w:r>
              <w:rPr>
                <w:rFonts w:ascii="宋体" w:hAnsi="宋体"/>
                <w:noProof/>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ascii="宋体" w:hAnsi="宋体" w:cs="宋体" w:hint="eastAsia"/>
                <w:color w:val="000000"/>
                <w:szCs w:val="21"/>
              </w:rPr>
              <w:t>选择</w:t>
            </w:r>
          </w:p>
          <w:p w:rsidR="00192CCD" w:rsidRDefault="00192CCD">
            <w:pPr>
              <w:snapToGrid w:val="0"/>
              <w:jc w:val="left"/>
              <w:rPr>
                <w:rFonts w:ascii="宋体" w:hAnsi="宋体" w:cs="宋体"/>
                <w:color w:val="000000"/>
                <w:szCs w:val="21"/>
              </w:rPr>
            </w:pPr>
          </w:p>
          <w:p w:rsidR="00192CCD" w:rsidRDefault="00192CCD">
            <w:pPr>
              <w:snapToGrid w:val="0"/>
              <w:jc w:val="left"/>
              <w:rPr>
                <w:rFonts w:ascii="宋体" w:hAnsi="宋体" w:cs="宋体"/>
                <w:color w:val="000000"/>
                <w:szCs w:val="21"/>
              </w:rPr>
            </w:pPr>
          </w:p>
          <w:p w:rsidR="00192CCD" w:rsidRDefault="00192CCD">
            <w:pPr>
              <w:snapToGrid w:val="0"/>
              <w:jc w:val="left"/>
              <w:rPr>
                <w:rFonts w:ascii="宋体" w:hAnsi="宋体" w:cs="宋体"/>
                <w:color w:val="000000"/>
                <w:szCs w:val="21"/>
              </w:rPr>
            </w:pPr>
          </w:p>
          <w:p w:rsidR="00192CCD" w:rsidRDefault="00192CCD">
            <w:pPr>
              <w:snapToGrid w:val="0"/>
              <w:jc w:val="left"/>
              <w:rPr>
                <w:rFonts w:ascii="宋体" w:hAnsi="宋体" w:cs="宋体"/>
                <w:color w:val="000000"/>
                <w:szCs w:val="21"/>
              </w:rPr>
            </w:pPr>
          </w:p>
          <w:p w:rsidR="00192CCD" w:rsidRDefault="00AE4472">
            <w:pPr>
              <w:rPr>
                <w:rFonts w:ascii="宋体" w:hAnsi="宋体" w:cs="宋体"/>
                <w:color w:val="000000"/>
                <w:szCs w:val="21"/>
              </w:rPr>
            </w:pPr>
            <w:r>
              <w:rPr>
                <w:rFonts w:ascii="宋体" w:hAnsi="宋体" w:cs="宋体" w:hint="eastAsia"/>
                <w:color w:val="000000"/>
                <w:szCs w:val="21"/>
              </w:rPr>
              <w:t>软件程序编号</w:t>
            </w:r>
          </w:p>
          <w:p w:rsidR="00192CCD" w:rsidRDefault="00AE4472">
            <w:pPr>
              <w:rPr>
                <w:rFonts w:ascii="宋体" w:hAnsi="宋体" w:cs="宋体"/>
                <w:color w:val="000000"/>
                <w:szCs w:val="21"/>
              </w:rPr>
            </w:pPr>
            <w:r>
              <w:rPr>
                <w:rFonts w:ascii="宋体" w:hAnsi="宋体" w:cs="宋体" w:hint="eastAsia"/>
                <w:color w:val="000000"/>
                <w:szCs w:val="21"/>
              </w:rPr>
              <w:t>文件编号组成部分</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软件需求代号字母及项目组组号</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文件代号字母</w:t>
            </w: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发布</w:t>
            </w:r>
          </w:p>
          <w:p w:rsidR="00192CCD" w:rsidRDefault="00AE4472">
            <w:pPr>
              <w:jc w:val="distribute"/>
              <w:rPr>
                <w:rFonts w:ascii="宋体" w:hAnsi="宋体" w:cs="宋体"/>
                <w:color w:val="000000"/>
                <w:szCs w:val="21"/>
              </w:rPr>
            </w:pPr>
            <w:r>
              <w:rPr>
                <w:rFonts w:ascii="宋体" w:hAnsi="宋体" w:cs="宋体" w:hint="eastAsia"/>
                <w:color w:val="000000"/>
                <w:szCs w:val="21"/>
              </w:rPr>
              <w:t>代号</w:t>
            </w: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每次上交版本更新1~10</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评审版本号</w:t>
            </w: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jc w:val="distribute"/>
              <w:rPr>
                <w:rFonts w:ascii="宋体" w:hAnsi="宋体" w:cs="宋体"/>
                <w:color w:val="000000"/>
                <w:szCs w:val="21"/>
              </w:rPr>
            </w:pPr>
            <w:r>
              <w:rPr>
                <w:rFonts w:ascii="宋体" w:hAnsi="宋体" w:cs="宋体" w:hint="eastAsia"/>
                <w:color w:val="000000"/>
                <w:szCs w:val="21"/>
              </w:rPr>
              <w:t>每份文件的版本更新1~20</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文 档 编 号</w:t>
            </w:r>
          </w:p>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组 合 示 例</w:t>
            </w:r>
          </w:p>
        </w:tc>
      </w:tr>
      <w:tr w:rsidR="00192CCD">
        <w:trPr>
          <w:gridAfter w:val="1"/>
          <w:wAfter w:w="425" w:type="dxa"/>
          <w:trHeight w:val="285"/>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1</w:t>
            </w:r>
          </w:p>
        </w:tc>
        <w:tc>
          <w:tcPr>
            <w:tcW w:w="166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Axure RP(.rp)</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color w:val="000000"/>
                <w:szCs w:val="21"/>
              </w:rPr>
              <w:t>RP</w:t>
            </w: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PRD2018-G04-RP0.1-2017-1.1</w:t>
            </w:r>
          </w:p>
        </w:tc>
      </w:tr>
      <w:tr w:rsidR="00192CCD">
        <w:trPr>
          <w:gridAfter w:val="1"/>
          <w:wAfter w:w="425" w:type="dxa"/>
          <w:trHeight w:val="283"/>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tabs>
                <w:tab w:val="center" w:pos="135"/>
              </w:tabs>
              <w:spacing w:line="360" w:lineRule="auto"/>
              <w:jc w:val="center"/>
              <w:rPr>
                <w:rFonts w:ascii="宋体" w:hAnsi="宋体" w:cs="宋体"/>
                <w:color w:val="000000"/>
                <w:szCs w:val="21"/>
              </w:rPr>
            </w:pPr>
            <w:r>
              <w:rPr>
                <w:rFonts w:ascii="宋体" w:hAnsi="宋体" w:cs="宋体" w:hint="eastAsia"/>
                <w:color w:val="000000"/>
                <w:szCs w:val="21"/>
              </w:rPr>
              <w:t>2</w:t>
            </w:r>
          </w:p>
        </w:tc>
        <w:tc>
          <w:tcPr>
            <w:tcW w:w="166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color w:val="000000"/>
                <w:szCs w:val="21"/>
              </w:rPr>
              <w:t>P</w:t>
            </w:r>
            <w:r>
              <w:rPr>
                <w:rFonts w:ascii="宋体" w:hAnsi="宋体" w:cs="宋体" w:hint="eastAsia"/>
                <w:color w:val="000000"/>
                <w:szCs w:val="21"/>
              </w:rPr>
              <w:t>roject</w:t>
            </w:r>
            <w:r>
              <w:rPr>
                <w:rFonts w:ascii="宋体" w:hAnsi="宋体" w:cs="宋体"/>
                <w:color w:val="000000"/>
                <w:szCs w:val="21"/>
              </w:rPr>
              <w:t>(.mpp)</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r>
              <w:rPr>
                <w:rFonts w:ascii="宋体" w:hAnsi="宋体" w:cs="宋体"/>
                <w:color w:val="000000"/>
                <w:szCs w:val="21"/>
              </w:rPr>
              <w:t>MPP</w:t>
            </w:r>
            <w:r>
              <w:rPr>
                <w:rFonts w:ascii="宋体" w:hAnsi="宋体" w:cs="宋体" w:hint="eastAsia"/>
                <w:color w:val="000000"/>
                <w:szCs w:val="21"/>
              </w:rPr>
              <w:t>0.1-2017-1.1</w:t>
            </w:r>
          </w:p>
        </w:tc>
      </w:tr>
      <w:tr w:rsidR="00192CCD">
        <w:trPr>
          <w:gridAfter w:val="1"/>
          <w:wAfter w:w="425" w:type="dxa"/>
          <w:trHeight w:val="283"/>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tabs>
                <w:tab w:val="center" w:pos="135"/>
              </w:tabs>
              <w:spacing w:line="360" w:lineRule="auto"/>
              <w:jc w:val="center"/>
              <w:rPr>
                <w:rFonts w:ascii="宋体" w:hAnsi="宋体" w:cs="宋体"/>
                <w:color w:val="000000"/>
                <w:szCs w:val="21"/>
              </w:rPr>
            </w:pPr>
            <w:r>
              <w:rPr>
                <w:rFonts w:ascii="宋体" w:hAnsi="宋体" w:cs="宋体" w:hint="eastAsia"/>
                <w:color w:val="000000"/>
                <w:szCs w:val="21"/>
              </w:rPr>
              <w:t>3</w:t>
            </w:r>
          </w:p>
        </w:tc>
        <w:tc>
          <w:tcPr>
            <w:tcW w:w="166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后续待补充</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AE4472">
            <w:pPr>
              <w:spacing w:line="360" w:lineRule="auto"/>
              <w:rPr>
                <w:rFonts w:ascii="宋体" w:hAnsi="宋体" w:cs="宋体"/>
                <w:color w:val="000000"/>
                <w:szCs w:val="21"/>
              </w:rPr>
            </w:pPr>
            <w:r>
              <w:rPr>
                <w:rFonts w:ascii="宋体" w:hAnsi="宋体" w:cs="宋体" w:hint="eastAsia"/>
                <w:color w:val="000000"/>
                <w:szCs w:val="21"/>
              </w:rPr>
              <w:t>PRD2018-G04</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jc w:val="center"/>
              <w:rPr>
                <w:rFonts w:ascii="宋体" w:hAnsi="宋体" w:cs="宋体"/>
                <w:color w:val="000000"/>
                <w:szCs w:val="21"/>
              </w:rPr>
            </w:pP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jc w:val="center"/>
              <w:rPr>
                <w:rFonts w:ascii="宋体" w:hAnsi="宋体" w:cs="宋体"/>
                <w:b/>
                <w:bCs/>
                <w:color w:val="000000"/>
                <w:szCs w:val="21"/>
              </w:rPr>
            </w:pP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jc w:val="center"/>
              <w:rPr>
                <w:rFonts w:ascii="宋体" w:hAnsi="宋体" w:cs="宋体"/>
                <w:b/>
                <w:bCs/>
                <w:color w:val="000000"/>
                <w:szCs w:val="21"/>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jc w:val="center"/>
              <w:rPr>
                <w:rFonts w:ascii="宋体" w:hAnsi="宋体" w:cs="宋体"/>
                <w:b/>
                <w:bCs/>
                <w:color w:val="000000"/>
                <w:szCs w:val="21"/>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192CCD" w:rsidRDefault="00192CCD">
            <w:pPr>
              <w:spacing w:line="360" w:lineRule="auto"/>
              <w:rPr>
                <w:rFonts w:ascii="宋体" w:hAnsi="宋体" w:cs="宋体"/>
                <w:color w:val="000000"/>
                <w:szCs w:val="21"/>
              </w:rPr>
            </w:pPr>
          </w:p>
        </w:tc>
      </w:tr>
      <w:tr w:rsidR="00192CCD">
        <w:trPr>
          <w:trHeight w:val="1701"/>
        </w:trPr>
        <w:tc>
          <w:tcPr>
            <w:tcW w:w="9464" w:type="dxa"/>
            <w:gridSpan w:val="10"/>
            <w:tcBorders>
              <w:top w:val="single" w:sz="4" w:space="0" w:color="auto"/>
              <w:left w:val="single" w:sz="4" w:space="0" w:color="auto"/>
              <w:bottom w:val="single" w:sz="4" w:space="0" w:color="auto"/>
              <w:right w:val="single" w:sz="4" w:space="0" w:color="auto"/>
            </w:tcBorders>
            <w:shd w:val="clear" w:color="auto" w:fill="FFFFFF"/>
          </w:tcPr>
          <w:p w:rsidR="00192CCD" w:rsidRDefault="00AE4472">
            <w:pPr>
              <w:rPr>
                <w:rFonts w:ascii="宋体" w:hAnsi="宋体" w:cs="宋体"/>
                <w:color w:val="000000"/>
                <w:szCs w:val="21"/>
              </w:rPr>
            </w:pPr>
            <w:r>
              <w:rPr>
                <w:rFonts w:ascii="宋体" w:hAnsi="宋体" w:cs="宋体" w:hint="eastAsia"/>
                <w:color w:val="000000"/>
                <w:szCs w:val="21"/>
              </w:rPr>
              <w:t>说明：</w:t>
            </w:r>
          </w:p>
          <w:p w:rsidR="00192CCD" w:rsidRDefault="00AE4472">
            <w:pPr>
              <w:numPr>
                <w:ilvl w:val="0"/>
                <w:numId w:val="3"/>
              </w:numPr>
              <w:rPr>
                <w:rFonts w:ascii="宋体" w:hAnsi="宋体" w:cs="宋体"/>
                <w:color w:val="000000"/>
                <w:szCs w:val="21"/>
              </w:rPr>
            </w:pPr>
            <w:r>
              <w:rPr>
                <w:rFonts w:ascii="宋体" w:hAnsi="宋体" w:cs="宋体" w:hint="eastAsia"/>
                <w:color w:val="000000"/>
                <w:szCs w:val="21"/>
              </w:rPr>
              <w:t>每个程序文件均应编号标识。</w:t>
            </w:r>
          </w:p>
          <w:p w:rsidR="00192CCD" w:rsidRDefault="00AE4472">
            <w:pPr>
              <w:numPr>
                <w:ilvl w:val="0"/>
                <w:numId w:val="3"/>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Y</w:t>
            </w:r>
            <w:r>
              <w:rPr>
                <w:rFonts w:ascii="宋体" w:hAnsi="宋体" w:cs="宋体" w:hint="eastAsia"/>
                <w:color w:val="000000"/>
                <w:szCs w:val="21"/>
              </w:rPr>
              <w:t>”表示应依次列入编号或列入固定编号。</w:t>
            </w:r>
          </w:p>
          <w:p w:rsidR="00192CCD" w:rsidRDefault="00AE4472">
            <w:pPr>
              <w:numPr>
                <w:ilvl w:val="0"/>
                <w:numId w:val="3"/>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N</w:t>
            </w:r>
            <w:r>
              <w:rPr>
                <w:rFonts w:ascii="宋体" w:hAnsi="宋体" w:cs="宋体" w:hint="eastAsia"/>
                <w:color w:val="000000"/>
                <w:szCs w:val="21"/>
              </w:rPr>
              <w:t>”表示暂无发布。</w:t>
            </w:r>
          </w:p>
        </w:tc>
      </w:tr>
    </w:tbl>
    <w:p w:rsidR="00192CCD" w:rsidRDefault="00192CCD"/>
    <w:p w:rsidR="00192CCD" w:rsidRDefault="00192CCD"/>
    <w:p w:rsidR="00192CCD" w:rsidRDefault="00AE4472">
      <w:pPr>
        <w:pStyle w:val="3"/>
      </w:pPr>
      <w:bookmarkStart w:id="11" w:name="_Toc22775"/>
      <w:r>
        <w:rPr>
          <w:rFonts w:hint="eastAsia"/>
        </w:rPr>
        <w:t>1.2.2</w:t>
      </w:r>
      <w:r>
        <w:rPr>
          <w:rFonts w:hint="eastAsia"/>
        </w:rPr>
        <w:t>排版约定</w:t>
      </w:r>
      <w:bookmarkEnd w:id="11"/>
    </w:p>
    <w:p w:rsidR="00192CCD" w:rsidRDefault="00192CCD"/>
    <w:p w:rsidR="00192CCD" w:rsidRDefault="00AE4472">
      <w:pPr>
        <w:pStyle w:val="a5"/>
        <w:keepNext/>
      </w:pPr>
      <w:bookmarkStart w:id="12" w:name="_Toc5040008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2</w:t>
      </w:r>
      <w:r>
        <w:fldChar w:fldCharType="end"/>
      </w:r>
      <w:r>
        <w:rPr>
          <w:rFonts w:hint="eastAsia"/>
        </w:rPr>
        <w:t>排版约定</w:t>
      </w:r>
      <w:bookmarkEnd w:id="12"/>
    </w:p>
    <w:tbl>
      <w:tblPr>
        <w:tblStyle w:val="af3"/>
        <w:tblW w:w="8296" w:type="dxa"/>
        <w:tblLayout w:type="fixed"/>
        <w:tblLook w:val="04A0" w:firstRow="1" w:lastRow="0" w:firstColumn="1" w:lastColumn="0" w:noHBand="0" w:noVBand="1"/>
      </w:tblPr>
      <w:tblGrid>
        <w:gridCol w:w="1211"/>
        <w:gridCol w:w="2889"/>
        <w:gridCol w:w="969"/>
        <w:gridCol w:w="969"/>
        <w:gridCol w:w="969"/>
        <w:gridCol w:w="1289"/>
      </w:tblGrid>
      <w:tr w:rsidR="00192CCD">
        <w:tc>
          <w:tcPr>
            <w:tcW w:w="1211" w:type="dxa"/>
          </w:tcPr>
          <w:p w:rsidR="00192CCD" w:rsidRDefault="00AE4472">
            <w:r>
              <w:rPr>
                <w:rFonts w:hint="eastAsia"/>
              </w:rPr>
              <w:t>格式</w:t>
            </w:r>
          </w:p>
        </w:tc>
        <w:tc>
          <w:tcPr>
            <w:tcW w:w="2889" w:type="dxa"/>
          </w:tcPr>
          <w:p w:rsidR="00192CCD" w:rsidRDefault="00AE4472">
            <w:r>
              <w:rPr>
                <w:rFonts w:hint="eastAsia"/>
              </w:rPr>
              <w:t>字体</w:t>
            </w:r>
          </w:p>
        </w:tc>
        <w:tc>
          <w:tcPr>
            <w:tcW w:w="969" w:type="dxa"/>
          </w:tcPr>
          <w:p w:rsidR="00192CCD" w:rsidRDefault="00AE4472">
            <w:r>
              <w:rPr>
                <w:rFonts w:hint="eastAsia"/>
              </w:rPr>
              <w:t>字号</w:t>
            </w:r>
          </w:p>
        </w:tc>
        <w:tc>
          <w:tcPr>
            <w:tcW w:w="969" w:type="dxa"/>
          </w:tcPr>
          <w:p w:rsidR="00192CCD" w:rsidRDefault="00AE4472">
            <w:r>
              <w:rPr>
                <w:rFonts w:hint="eastAsia"/>
              </w:rPr>
              <w:t>加粗</w:t>
            </w:r>
          </w:p>
        </w:tc>
        <w:tc>
          <w:tcPr>
            <w:tcW w:w="969" w:type="dxa"/>
          </w:tcPr>
          <w:p w:rsidR="00192CCD" w:rsidRDefault="00AE4472">
            <w:r>
              <w:rPr>
                <w:rFonts w:hint="eastAsia"/>
              </w:rPr>
              <w:t>斜体</w:t>
            </w:r>
          </w:p>
        </w:tc>
        <w:tc>
          <w:tcPr>
            <w:tcW w:w="1289" w:type="dxa"/>
          </w:tcPr>
          <w:p w:rsidR="00192CCD" w:rsidRDefault="00AE4472">
            <w:r>
              <w:rPr>
                <w:rFonts w:hint="eastAsia"/>
              </w:rPr>
              <w:t>下划线</w:t>
            </w:r>
          </w:p>
        </w:tc>
      </w:tr>
      <w:tr w:rsidR="00192CCD">
        <w:tc>
          <w:tcPr>
            <w:tcW w:w="1211" w:type="dxa"/>
          </w:tcPr>
          <w:p w:rsidR="00192CCD" w:rsidRDefault="00AE4472">
            <w:r>
              <w:rPr>
                <w:rFonts w:hint="eastAsia"/>
              </w:rPr>
              <w:t>标题1</w:t>
            </w:r>
          </w:p>
        </w:tc>
        <w:tc>
          <w:tcPr>
            <w:tcW w:w="2889" w:type="dxa"/>
          </w:tcPr>
          <w:p w:rsidR="00192CCD" w:rsidRDefault="00AE4472">
            <w:r>
              <w:rPr>
                <w:rFonts w:hint="eastAsia"/>
              </w:rPr>
              <w:t>宋体（中文标题）</w:t>
            </w:r>
          </w:p>
        </w:tc>
        <w:tc>
          <w:tcPr>
            <w:tcW w:w="969" w:type="dxa"/>
          </w:tcPr>
          <w:p w:rsidR="00192CCD" w:rsidRDefault="00AE4472">
            <w:r>
              <w:rPr>
                <w:rFonts w:hint="eastAsia"/>
              </w:rPr>
              <w:t>二号</w:t>
            </w:r>
          </w:p>
        </w:tc>
        <w:tc>
          <w:tcPr>
            <w:tcW w:w="969" w:type="dxa"/>
          </w:tcPr>
          <w:p w:rsidR="00192CCD" w:rsidRDefault="00AE4472">
            <w:r>
              <w:rPr>
                <w:rFonts w:hint="eastAsia"/>
              </w:rPr>
              <w:t>是</w:t>
            </w:r>
          </w:p>
        </w:tc>
        <w:tc>
          <w:tcPr>
            <w:tcW w:w="969" w:type="dxa"/>
          </w:tcPr>
          <w:p w:rsidR="00192CCD" w:rsidRDefault="00AE4472">
            <w:r>
              <w:rPr>
                <w:rFonts w:hint="eastAsia"/>
              </w:rPr>
              <w:t>否</w:t>
            </w:r>
          </w:p>
        </w:tc>
        <w:tc>
          <w:tcPr>
            <w:tcW w:w="1289" w:type="dxa"/>
          </w:tcPr>
          <w:p w:rsidR="00192CCD" w:rsidRDefault="00AE4472">
            <w:r>
              <w:rPr>
                <w:rFonts w:hint="eastAsia"/>
              </w:rPr>
              <w:t>否</w:t>
            </w:r>
          </w:p>
        </w:tc>
      </w:tr>
      <w:tr w:rsidR="00192CCD">
        <w:tc>
          <w:tcPr>
            <w:tcW w:w="1211" w:type="dxa"/>
          </w:tcPr>
          <w:p w:rsidR="00192CCD" w:rsidRDefault="00AE4472">
            <w:r>
              <w:rPr>
                <w:rFonts w:hint="eastAsia"/>
              </w:rPr>
              <w:t>标题2</w:t>
            </w:r>
          </w:p>
        </w:tc>
        <w:tc>
          <w:tcPr>
            <w:tcW w:w="2889" w:type="dxa"/>
          </w:tcPr>
          <w:p w:rsidR="00192CCD" w:rsidRDefault="00AE4472">
            <w:r>
              <w:rPr>
                <w:rFonts w:hint="eastAsia"/>
              </w:rPr>
              <w:t>宋体（中文标题）</w:t>
            </w:r>
          </w:p>
        </w:tc>
        <w:tc>
          <w:tcPr>
            <w:tcW w:w="969" w:type="dxa"/>
          </w:tcPr>
          <w:p w:rsidR="00192CCD" w:rsidRDefault="00AE4472">
            <w:r>
              <w:rPr>
                <w:rFonts w:hint="eastAsia"/>
              </w:rPr>
              <w:t>三号</w:t>
            </w:r>
          </w:p>
        </w:tc>
        <w:tc>
          <w:tcPr>
            <w:tcW w:w="969" w:type="dxa"/>
          </w:tcPr>
          <w:p w:rsidR="00192CCD" w:rsidRDefault="00AE4472">
            <w:r>
              <w:rPr>
                <w:rFonts w:hint="eastAsia"/>
              </w:rPr>
              <w:t>是</w:t>
            </w:r>
          </w:p>
        </w:tc>
        <w:tc>
          <w:tcPr>
            <w:tcW w:w="969" w:type="dxa"/>
          </w:tcPr>
          <w:p w:rsidR="00192CCD" w:rsidRDefault="00AE4472">
            <w:r>
              <w:rPr>
                <w:rFonts w:hint="eastAsia"/>
              </w:rPr>
              <w:t>否</w:t>
            </w:r>
          </w:p>
        </w:tc>
        <w:tc>
          <w:tcPr>
            <w:tcW w:w="1289" w:type="dxa"/>
          </w:tcPr>
          <w:p w:rsidR="00192CCD" w:rsidRDefault="00AE4472">
            <w:r>
              <w:rPr>
                <w:rFonts w:hint="eastAsia"/>
              </w:rPr>
              <w:t>否</w:t>
            </w:r>
          </w:p>
        </w:tc>
      </w:tr>
      <w:tr w:rsidR="00192CCD">
        <w:tc>
          <w:tcPr>
            <w:tcW w:w="1211" w:type="dxa"/>
          </w:tcPr>
          <w:p w:rsidR="00192CCD" w:rsidRDefault="00AE4472">
            <w:r>
              <w:rPr>
                <w:rFonts w:hint="eastAsia"/>
              </w:rPr>
              <w:t>标题3</w:t>
            </w:r>
          </w:p>
        </w:tc>
        <w:tc>
          <w:tcPr>
            <w:tcW w:w="2889" w:type="dxa"/>
          </w:tcPr>
          <w:p w:rsidR="00192CCD" w:rsidRDefault="00AE4472">
            <w:r>
              <w:rPr>
                <w:rFonts w:hint="eastAsia"/>
              </w:rPr>
              <w:t>宋体（中文标题）</w:t>
            </w:r>
          </w:p>
        </w:tc>
        <w:tc>
          <w:tcPr>
            <w:tcW w:w="969" w:type="dxa"/>
          </w:tcPr>
          <w:p w:rsidR="00192CCD" w:rsidRDefault="00AE4472">
            <w:r>
              <w:rPr>
                <w:rFonts w:hint="eastAsia"/>
              </w:rPr>
              <w:t>四号</w:t>
            </w:r>
          </w:p>
        </w:tc>
        <w:tc>
          <w:tcPr>
            <w:tcW w:w="969" w:type="dxa"/>
          </w:tcPr>
          <w:p w:rsidR="00192CCD" w:rsidRDefault="00AE4472">
            <w:r>
              <w:rPr>
                <w:rFonts w:hint="eastAsia"/>
              </w:rPr>
              <w:t>是</w:t>
            </w:r>
          </w:p>
        </w:tc>
        <w:tc>
          <w:tcPr>
            <w:tcW w:w="969" w:type="dxa"/>
          </w:tcPr>
          <w:p w:rsidR="00192CCD" w:rsidRDefault="00AE4472">
            <w:r>
              <w:rPr>
                <w:rFonts w:hint="eastAsia"/>
              </w:rPr>
              <w:t>否</w:t>
            </w:r>
          </w:p>
        </w:tc>
        <w:tc>
          <w:tcPr>
            <w:tcW w:w="1289" w:type="dxa"/>
          </w:tcPr>
          <w:p w:rsidR="00192CCD" w:rsidRDefault="00AE4472">
            <w:r>
              <w:rPr>
                <w:rFonts w:hint="eastAsia"/>
              </w:rPr>
              <w:t>否</w:t>
            </w:r>
          </w:p>
        </w:tc>
      </w:tr>
      <w:tr w:rsidR="00192CCD">
        <w:tc>
          <w:tcPr>
            <w:tcW w:w="1211" w:type="dxa"/>
          </w:tcPr>
          <w:p w:rsidR="00192CCD" w:rsidRDefault="00AE4472">
            <w:r>
              <w:rPr>
                <w:rFonts w:hint="eastAsia"/>
              </w:rPr>
              <w:t>标题4</w:t>
            </w:r>
          </w:p>
        </w:tc>
        <w:tc>
          <w:tcPr>
            <w:tcW w:w="2889" w:type="dxa"/>
          </w:tcPr>
          <w:p w:rsidR="00192CCD" w:rsidRDefault="00AE4472">
            <w:r>
              <w:rPr>
                <w:rFonts w:hint="eastAsia"/>
              </w:rPr>
              <w:t>宋体（中文标题）</w:t>
            </w:r>
          </w:p>
        </w:tc>
        <w:tc>
          <w:tcPr>
            <w:tcW w:w="969" w:type="dxa"/>
          </w:tcPr>
          <w:p w:rsidR="00192CCD" w:rsidRDefault="00AE4472">
            <w:r>
              <w:rPr>
                <w:rFonts w:hint="eastAsia"/>
              </w:rPr>
              <w:t>小四号</w:t>
            </w:r>
          </w:p>
        </w:tc>
        <w:tc>
          <w:tcPr>
            <w:tcW w:w="969" w:type="dxa"/>
          </w:tcPr>
          <w:p w:rsidR="00192CCD" w:rsidRDefault="00AE4472">
            <w:r>
              <w:rPr>
                <w:rFonts w:hint="eastAsia"/>
              </w:rPr>
              <w:t>是</w:t>
            </w:r>
          </w:p>
        </w:tc>
        <w:tc>
          <w:tcPr>
            <w:tcW w:w="969" w:type="dxa"/>
          </w:tcPr>
          <w:p w:rsidR="00192CCD" w:rsidRDefault="00AE4472">
            <w:r>
              <w:rPr>
                <w:rFonts w:hint="eastAsia"/>
              </w:rPr>
              <w:t>否</w:t>
            </w:r>
          </w:p>
        </w:tc>
        <w:tc>
          <w:tcPr>
            <w:tcW w:w="1289" w:type="dxa"/>
          </w:tcPr>
          <w:p w:rsidR="00192CCD" w:rsidRDefault="00AE4472">
            <w:r>
              <w:rPr>
                <w:rFonts w:hint="eastAsia"/>
              </w:rPr>
              <w:t>否</w:t>
            </w:r>
          </w:p>
        </w:tc>
      </w:tr>
      <w:tr w:rsidR="00192CCD">
        <w:tc>
          <w:tcPr>
            <w:tcW w:w="1211" w:type="dxa"/>
          </w:tcPr>
          <w:p w:rsidR="00192CCD" w:rsidRDefault="00AE4472">
            <w:r>
              <w:rPr>
                <w:rFonts w:hint="eastAsia"/>
              </w:rPr>
              <w:t>正文</w:t>
            </w:r>
          </w:p>
        </w:tc>
        <w:tc>
          <w:tcPr>
            <w:tcW w:w="2889" w:type="dxa"/>
          </w:tcPr>
          <w:p w:rsidR="00192CCD" w:rsidRDefault="00AE4472">
            <w:r>
              <w:rPr>
                <w:rFonts w:hint="eastAsia"/>
              </w:rPr>
              <w:t>宋体（中文正文）</w:t>
            </w:r>
          </w:p>
        </w:tc>
        <w:tc>
          <w:tcPr>
            <w:tcW w:w="969" w:type="dxa"/>
          </w:tcPr>
          <w:p w:rsidR="00192CCD" w:rsidRDefault="00AE4472">
            <w:r>
              <w:rPr>
                <w:rFonts w:hint="eastAsia"/>
              </w:rPr>
              <w:t>五号</w:t>
            </w:r>
          </w:p>
        </w:tc>
        <w:tc>
          <w:tcPr>
            <w:tcW w:w="969" w:type="dxa"/>
          </w:tcPr>
          <w:p w:rsidR="00192CCD" w:rsidRDefault="00AE4472">
            <w:r>
              <w:rPr>
                <w:rFonts w:hint="eastAsia"/>
              </w:rPr>
              <w:t>否</w:t>
            </w:r>
          </w:p>
        </w:tc>
        <w:tc>
          <w:tcPr>
            <w:tcW w:w="969" w:type="dxa"/>
          </w:tcPr>
          <w:p w:rsidR="00192CCD" w:rsidRDefault="00AE4472">
            <w:r>
              <w:rPr>
                <w:rFonts w:hint="eastAsia"/>
              </w:rPr>
              <w:t>否</w:t>
            </w:r>
          </w:p>
        </w:tc>
        <w:tc>
          <w:tcPr>
            <w:tcW w:w="1289" w:type="dxa"/>
          </w:tcPr>
          <w:p w:rsidR="00192CCD" w:rsidRDefault="00AE4472">
            <w:r>
              <w:rPr>
                <w:rFonts w:hint="eastAsia"/>
              </w:rPr>
              <w:t>否</w:t>
            </w:r>
          </w:p>
        </w:tc>
      </w:tr>
      <w:tr w:rsidR="00192CCD">
        <w:tc>
          <w:tcPr>
            <w:tcW w:w="1211" w:type="dxa"/>
          </w:tcPr>
          <w:p w:rsidR="00192CCD" w:rsidRDefault="00AE4472">
            <w:r>
              <w:rPr>
                <w:rFonts w:hint="eastAsia"/>
              </w:rPr>
              <w:lastRenderedPageBreak/>
              <w:t>引用</w:t>
            </w:r>
          </w:p>
        </w:tc>
        <w:tc>
          <w:tcPr>
            <w:tcW w:w="2889" w:type="dxa"/>
          </w:tcPr>
          <w:p w:rsidR="00192CCD" w:rsidRDefault="00AE4472">
            <w:r>
              <w:rPr>
                <w:rFonts w:hint="eastAsia"/>
              </w:rPr>
              <w:t>宋体（中文正文）</w:t>
            </w:r>
          </w:p>
        </w:tc>
        <w:tc>
          <w:tcPr>
            <w:tcW w:w="969" w:type="dxa"/>
          </w:tcPr>
          <w:p w:rsidR="00192CCD" w:rsidRDefault="00AE4472">
            <w:r>
              <w:rPr>
                <w:rFonts w:hint="eastAsia"/>
              </w:rPr>
              <w:t>五号</w:t>
            </w:r>
          </w:p>
        </w:tc>
        <w:tc>
          <w:tcPr>
            <w:tcW w:w="969" w:type="dxa"/>
          </w:tcPr>
          <w:p w:rsidR="00192CCD" w:rsidRDefault="00AE4472">
            <w:r>
              <w:rPr>
                <w:rFonts w:hint="eastAsia"/>
              </w:rPr>
              <w:t>否</w:t>
            </w:r>
          </w:p>
        </w:tc>
        <w:tc>
          <w:tcPr>
            <w:tcW w:w="969" w:type="dxa"/>
          </w:tcPr>
          <w:p w:rsidR="00192CCD" w:rsidRDefault="00AE4472">
            <w:r>
              <w:rPr>
                <w:rFonts w:hint="eastAsia"/>
              </w:rPr>
              <w:t>否</w:t>
            </w:r>
          </w:p>
        </w:tc>
        <w:tc>
          <w:tcPr>
            <w:tcW w:w="1289" w:type="dxa"/>
          </w:tcPr>
          <w:p w:rsidR="00192CCD" w:rsidRDefault="00AE4472">
            <w:r>
              <w:rPr>
                <w:rFonts w:hint="eastAsia"/>
              </w:rPr>
              <w:t>否</w:t>
            </w:r>
          </w:p>
        </w:tc>
      </w:tr>
    </w:tbl>
    <w:p w:rsidR="00192CCD" w:rsidRDefault="00192CCD"/>
    <w:p w:rsidR="00192CCD" w:rsidRDefault="00AE4472">
      <w:pPr>
        <w:pStyle w:val="3"/>
      </w:pPr>
      <w:bookmarkStart w:id="13" w:name="_Toc21788"/>
      <w:r>
        <w:rPr>
          <w:rFonts w:hint="eastAsia"/>
        </w:rPr>
        <w:t>1.2.3</w:t>
      </w:r>
      <w:r>
        <w:t>图表题注</w:t>
      </w:r>
      <w:bookmarkEnd w:id="13"/>
    </w:p>
    <w:p w:rsidR="00192CCD" w:rsidRDefault="00192CCD"/>
    <w:p w:rsidR="00192CCD" w:rsidRDefault="00AE4472">
      <w:pPr>
        <w:pStyle w:val="a5"/>
        <w:keepNext/>
      </w:pPr>
      <w:bookmarkStart w:id="14" w:name="_Toc5040008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3</w:t>
      </w:r>
      <w:r>
        <w:fldChar w:fldCharType="end"/>
      </w:r>
      <w:r>
        <w:rPr>
          <w:rFonts w:hint="eastAsia"/>
        </w:rPr>
        <w:t>图表题注</w:t>
      </w:r>
      <w:bookmarkEnd w:id="14"/>
    </w:p>
    <w:tbl>
      <w:tblPr>
        <w:tblStyle w:val="af3"/>
        <w:tblW w:w="8296" w:type="dxa"/>
        <w:tblLayout w:type="fixed"/>
        <w:tblLook w:val="04A0" w:firstRow="1" w:lastRow="0" w:firstColumn="1" w:lastColumn="0" w:noHBand="0" w:noVBand="1"/>
      </w:tblPr>
      <w:tblGrid>
        <w:gridCol w:w="653"/>
        <w:gridCol w:w="654"/>
        <w:gridCol w:w="2597"/>
        <w:gridCol w:w="1950"/>
        <w:gridCol w:w="2442"/>
      </w:tblGrid>
      <w:tr w:rsidR="00192CCD">
        <w:tc>
          <w:tcPr>
            <w:tcW w:w="653" w:type="dxa"/>
          </w:tcPr>
          <w:p w:rsidR="00192CCD" w:rsidRDefault="00AE4472">
            <w:r>
              <w:rPr>
                <w:rFonts w:hint="eastAsia"/>
              </w:rPr>
              <w:t>类别</w:t>
            </w:r>
          </w:p>
        </w:tc>
        <w:tc>
          <w:tcPr>
            <w:tcW w:w="654" w:type="dxa"/>
          </w:tcPr>
          <w:p w:rsidR="00192CCD" w:rsidRDefault="00AE4472">
            <w:r>
              <w:rPr>
                <w:rFonts w:hint="eastAsia"/>
              </w:rPr>
              <w:t>标签</w:t>
            </w:r>
          </w:p>
        </w:tc>
        <w:tc>
          <w:tcPr>
            <w:tcW w:w="2597" w:type="dxa"/>
          </w:tcPr>
          <w:p w:rsidR="00192CCD" w:rsidRDefault="00AE4472">
            <w:r>
              <w:rPr>
                <w:rFonts w:hint="eastAsia"/>
              </w:rPr>
              <w:t>位置</w:t>
            </w:r>
          </w:p>
        </w:tc>
        <w:tc>
          <w:tcPr>
            <w:tcW w:w="1950" w:type="dxa"/>
          </w:tcPr>
          <w:p w:rsidR="00192CCD" w:rsidRDefault="00AE4472">
            <w:r>
              <w:rPr>
                <w:rFonts w:hint="eastAsia"/>
              </w:rPr>
              <w:t>题注中不包含标签</w:t>
            </w:r>
          </w:p>
        </w:tc>
        <w:tc>
          <w:tcPr>
            <w:tcW w:w="2442" w:type="dxa"/>
          </w:tcPr>
          <w:p w:rsidR="00192CCD" w:rsidRDefault="00AE4472">
            <w:r>
              <w:rPr>
                <w:rFonts w:hint="eastAsia"/>
              </w:rPr>
              <w:t>自动调整</w:t>
            </w:r>
          </w:p>
        </w:tc>
      </w:tr>
      <w:tr w:rsidR="00192CCD">
        <w:tc>
          <w:tcPr>
            <w:tcW w:w="653" w:type="dxa"/>
          </w:tcPr>
          <w:p w:rsidR="00192CCD" w:rsidRDefault="00AE4472">
            <w:r>
              <w:rPr>
                <w:rFonts w:hint="eastAsia"/>
              </w:rPr>
              <w:t>表格</w:t>
            </w:r>
          </w:p>
        </w:tc>
        <w:tc>
          <w:tcPr>
            <w:tcW w:w="654" w:type="dxa"/>
          </w:tcPr>
          <w:p w:rsidR="00192CCD" w:rsidRDefault="00AE4472">
            <w:r>
              <w:rPr>
                <w:rFonts w:hint="eastAsia"/>
              </w:rPr>
              <w:t>表格</w:t>
            </w:r>
          </w:p>
        </w:tc>
        <w:tc>
          <w:tcPr>
            <w:tcW w:w="2597" w:type="dxa"/>
          </w:tcPr>
          <w:p w:rsidR="00192CCD" w:rsidRDefault="00AE4472">
            <w:r>
              <w:rPr>
                <w:rFonts w:hint="eastAsia"/>
              </w:rPr>
              <w:t>所选项目上方（左对齐）</w:t>
            </w:r>
          </w:p>
        </w:tc>
        <w:tc>
          <w:tcPr>
            <w:tcW w:w="1950" w:type="dxa"/>
          </w:tcPr>
          <w:p w:rsidR="00192CCD" w:rsidRDefault="00AE4472">
            <w:r>
              <w:rPr>
                <w:rFonts w:hint="eastAsia"/>
              </w:rPr>
              <w:t>否</w:t>
            </w:r>
          </w:p>
        </w:tc>
        <w:tc>
          <w:tcPr>
            <w:tcW w:w="2442" w:type="dxa"/>
          </w:tcPr>
          <w:p w:rsidR="00192CCD" w:rsidRDefault="00AE4472">
            <w:r>
              <w:rPr>
                <w:rFonts w:hint="eastAsia"/>
              </w:rPr>
              <w:t>根据窗口/内容自动调整</w:t>
            </w:r>
          </w:p>
        </w:tc>
      </w:tr>
      <w:tr w:rsidR="00192CCD">
        <w:tc>
          <w:tcPr>
            <w:tcW w:w="653" w:type="dxa"/>
          </w:tcPr>
          <w:p w:rsidR="00192CCD" w:rsidRDefault="00AE4472">
            <w:r>
              <w:rPr>
                <w:rFonts w:hint="eastAsia"/>
              </w:rPr>
              <w:t>图片</w:t>
            </w:r>
          </w:p>
        </w:tc>
        <w:tc>
          <w:tcPr>
            <w:tcW w:w="654" w:type="dxa"/>
          </w:tcPr>
          <w:p w:rsidR="00192CCD" w:rsidRDefault="00AE4472">
            <w:r>
              <w:rPr>
                <w:rFonts w:hint="eastAsia"/>
              </w:rPr>
              <w:t>图表</w:t>
            </w:r>
          </w:p>
        </w:tc>
        <w:tc>
          <w:tcPr>
            <w:tcW w:w="2597" w:type="dxa"/>
          </w:tcPr>
          <w:p w:rsidR="00192CCD" w:rsidRDefault="00AE4472">
            <w:r>
              <w:rPr>
                <w:rFonts w:hint="eastAsia"/>
              </w:rPr>
              <w:t>所选项目下方（居中）</w:t>
            </w:r>
          </w:p>
        </w:tc>
        <w:tc>
          <w:tcPr>
            <w:tcW w:w="1950" w:type="dxa"/>
          </w:tcPr>
          <w:p w:rsidR="00192CCD" w:rsidRDefault="00AE4472">
            <w:r>
              <w:rPr>
                <w:rFonts w:hint="eastAsia"/>
              </w:rPr>
              <w:t>否</w:t>
            </w:r>
          </w:p>
        </w:tc>
        <w:tc>
          <w:tcPr>
            <w:tcW w:w="2442" w:type="dxa"/>
          </w:tcPr>
          <w:p w:rsidR="00192CCD" w:rsidRDefault="00AE4472">
            <w:r>
              <w:rPr>
                <w:rFonts w:hint="eastAsia"/>
              </w:rPr>
              <w:t>根据窗口/内容自动调整</w:t>
            </w:r>
          </w:p>
        </w:tc>
      </w:tr>
    </w:tbl>
    <w:p w:rsidR="00192CCD" w:rsidRDefault="00192CCD"/>
    <w:p w:rsidR="00192CCD" w:rsidRDefault="00AE4472">
      <w:pPr>
        <w:pStyle w:val="2"/>
      </w:pPr>
      <w:bookmarkStart w:id="15" w:name="_Toc27251"/>
      <w:r>
        <w:rPr>
          <w:rFonts w:hint="eastAsia"/>
        </w:rPr>
        <w:t>1.3</w:t>
      </w:r>
      <w:r>
        <w:t xml:space="preserve"> </w:t>
      </w:r>
      <w:r>
        <w:rPr>
          <w:rFonts w:hint="eastAsia"/>
        </w:rPr>
        <w:t>文档概述</w:t>
      </w:r>
      <w:bookmarkEnd w:id="15"/>
    </w:p>
    <w:p w:rsidR="00192CCD" w:rsidRDefault="00AE4472">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rsidR="00192CCD" w:rsidRDefault="00192CCD"/>
    <w:p w:rsidR="00192CCD" w:rsidRDefault="00AE4472">
      <w:pPr>
        <w:pStyle w:val="2"/>
      </w:pPr>
      <w:bookmarkStart w:id="16" w:name="_Toc19530"/>
      <w:r>
        <w:rPr>
          <w:rFonts w:hint="eastAsia"/>
        </w:rPr>
        <w:t xml:space="preserve">1.4 </w:t>
      </w:r>
      <w:bookmarkStart w:id="17" w:name="_Toc437483655"/>
      <w:bookmarkStart w:id="18" w:name="_Ref437452551"/>
      <w:bookmarkStart w:id="19" w:name="_Ref437452484"/>
      <w:bookmarkStart w:id="20" w:name="_Ref437452481"/>
      <w:r>
        <w:rPr>
          <w:rFonts w:hint="eastAsia"/>
        </w:rPr>
        <w:t>读者对象和阅读建议</w:t>
      </w:r>
      <w:bookmarkEnd w:id="16"/>
      <w:bookmarkEnd w:id="17"/>
      <w:bookmarkEnd w:id="18"/>
      <w:bookmarkEnd w:id="19"/>
      <w:bookmarkEnd w:id="20"/>
    </w:p>
    <w:p w:rsidR="00192CCD" w:rsidRDefault="00AE4472">
      <w:pPr>
        <w:ind w:firstLine="420"/>
      </w:pPr>
      <w:r>
        <w:rPr>
          <w:rFonts w:hint="eastAsia"/>
        </w:rPr>
        <w:t>本说明书的预期读者为客户、业务或需求分析人员、测试人员、用户文档编写者、项目管理人员等。</w:t>
      </w:r>
    </w:p>
    <w:p w:rsidR="00192CCD" w:rsidRDefault="00AE4472">
      <w:pPr>
        <w:pStyle w:val="3"/>
      </w:pPr>
      <w:bookmarkStart w:id="21" w:name="_Toc17309"/>
      <w:r>
        <w:rPr>
          <w:rFonts w:hint="eastAsia"/>
        </w:rPr>
        <w:t>1.4.1</w:t>
      </w:r>
      <w:r>
        <w:rPr>
          <w:rFonts w:hint="eastAsia"/>
        </w:rPr>
        <w:t>阅读建议列表</w:t>
      </w:r>
      <w:bookmarkEnd w:id="21"/>
    </w:p>
    <w:p w:rsidR="00192CCD" w:rsidRDefault="00192CCD"/>
    <w:p w:rsidR="00192CCD" w:rsidRDefault="00AE4472">
      <w:pPr>
        <w:pStyle w:val="a5"/>
        <w:keepNext/>
      </w:pPr>
      <w:bookmarkStart w:id="22" w:name="_Toc5040008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4</w:t>
      </w:r>
      <w:r>
        <w:fldChar w:fldCharType="end"/>
      </w:r>
      <w:r>
        <w:rPr>
          <w:rFonts w:hint="eastAsia"/>
        </w:rPr>
        <w:t>阅读建议列表</w:t>
      </w:r>
      <w:bookmarkEnd w:id="22"/>
    </w:p>
    <w:tbl>
      <w:tblPr>
        <w:tblStyle w:val="af3"/>
        <w:tblW w:w="8296" w:type="dxa"/>
        <w:tblLayout w:type="fixed"/>
        <w:tblLook w:val="04A0" w:firstRow="1" w:lastRow="0" w:firstColumn="1" w:lastColumn="0" w:noHBand="0" w:noVBand="1"/>
      </w:tblPr>
      <w:tblGrid>
        <w:gridCol w:w="2130"/>
        <w:gridCol w:w="1185"/>
        <w:gridCol w:w="713"/>
        <w:gridCol w:w="713"/>
        <w:gridCol w:w="1185"/>
        <w:gridCol w:w="1185"/>
        <w:gridCol w:w="1185"/>
      </w:tblGrid>
      <w:tr w:rsidR="00192CCD">
        <w:tc>
          <w:tcPr>
            <w:tcW w:w="2130" w:type="dxa"/>
          </w:tcPr>
          <w:p w:rsidR="00192CCD" w:rsidRDefault="00AE4472">
            <w:r>
              <w:rPr>
                <w:rFonts w:hint="eastAsia"/>
              </w:rPr>
              <w:t>读者/范围</w:t>
            </w:r>
          </w:p>
        </w:tc>
        <w:tc>
          <w:tcPr>
            <w:tcW w:w="1185" w:type="dxa"/>
          </w:tcPr>
          <w:p w:rsidR="00192CCD" w:rsidRDefault="00AE4472">
            <w:r>
              <w:rPr>
                <w:rFonts w:hint="eastAsia"/>
              </w:rPr>
              <w:t>项目经理</w:t>
            </w:r>
          </w:p>
        </w:tc>
        <w:tc>
          <w:tcPr>
            <w:tcW w:w="713" w:type="dxa"/>
          </w:tcPr>
          <w:p w:rsidR="00192CCD" w:rsidRDefault="00AE4472">
            <w:r>
              <w:rPr>
                <w:rFonts w:hint="eastAsia"/>
              </w:rPr>
              <w:t>客户</w:t>
            </w:r>
          </w:p>
        </w:tc>
        <w:tc>
          <w:tcPr>
            <w:tcW w:w="713" w:type="dxa"/>
          </w:tcPr>
          <w:p w:rsidR="00192CCD" w:rsidRDefault="00AE4472">
            <w:r>
              <w:rPr>
                <w:rFonts w:hint="eastAsia"/>
              </w:rPr>
              <w:t>用户</w:t>
            </w:r>
          </w:p>
        </w:tc>
        <w:tc>
          <w:tcPr>
            <w:tcW w:w="1185" w:type="dxa"/>
          </w:tcPr>
          <w:p w:rsidR="00192CCD" w:rsidRDefault="00AE4472">
            <w:r>
              <w:rPr>
                <w:rFonts w:hint="eastAsia"/>
              </w:rPr>
              <w:t>开发人员</w:t>
            </w:r>
          </w:p>
        </w:tc>
        <w:tc>
          <w:tcPr>
            <w:tcW w:w="1185" w:type="dxa"/>
          </w:tcPr>
          <w:p w:rsidR="00192CCD" w:rsidRDefault="00AE4472">
            <w:r>
              <w:rPr>
                <w:rFonts w:hint="eastAsia"/>
              </w:rPr>
              <w:t>测试人员</w:t>
            </w:r>
          </w:p>
        </w:tc>
        <w:tc>
          <w:tcPr>
            <w:tcW w:w="1185" w:type="dxa"/>
          </w:tcPr>
          <w:p w:rsidR="00192CCD" w:rsidRDefault="00AE4472">
            <w:r>
              <w:rPr>
                <w:rFonts w:hint="eastAsia"/>
              </w:rPr>
              <w:t>文档人员</w:t>
            </w:r>
          </w:p>
        </w:tc>
      </w:tr>
      <w:tr w:rsidR="00192CCD">
        <w:tc>
          <w:tcPr>
            <w:tcW w:w="2130" w:type="dxa"/>
          </w:tcPr>
          <w:p w:rsidR="00192CCD" w:rsidRDefault="00AE4472">
            <w:r>
              <w:rPr>
                <w:rFonts w:hint="eastAsia"/>
              </w:rPr>
              <w:t>引言</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综合描述</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192CCD">
            <w:pPr>
              <w:jc w:val="center"/>
            </w:pP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系统特征</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192CCD">
            <w:pPr>
              <w:jc w:val="center"/>
            </w:pP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功能需求</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外部接口需求</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其他非功能需求</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其他需求</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术语表</w:t>
            </w:r>
          </w:p>
        </w:tc>
        <w:tc>
          <w:tcPr>
            <w:tcW w:w="1185" w:type="dxa"/>
          </w:tcPr>
          <w:p w:rsidR="00192CCD" w:rsidRDefault="00192CCD">
            <w:pPr>
              <w:jc w:val="center"/>
            </w:pP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192CCD">
            <w:pPr>
              <w:jc w:val="center"/>
            </w:pP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分析模型</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r w:rsidR="00192CCD">
        <w:tc>
          <w:tcPr>
            <w:tcW w:w="2130" w:type="dxa"/>
          </w:tcPr>
          <w:p w:rsidR="00192CCD" w:rsidRDefault="00AE4472">
            <w:r>
              <w:rPr>
                <w:rFonts w:hint="eastAsia"/>
              </w:rPr>
              <w:t>待解决问题的列表</w:t>
            </w:r>
          </w:p>
        </w:tc>
        <w:tc>
          <w:tcPr>
            <w:tcW w:w="1185" w:type="dxa"/>
          </w:tcPr>
          <w:p w:rsidR="00192CCD" w:rsidRDefault="00AE4472">
            <w:pPr>
              <w:jc w:val="center"/>
            </w:pPr>
            <w:r>
              <w:rPr>
                <w:rFonts w:hint="eastAsia"/>
              </w:rPr>
              <w:sym w:font="Wingdings 2" w:char="F050"/>
            </w:r>
          </w:p>
        </w:tc>
        <w:tc>
          <w:tcPr>
            <w:tcW w:w="713" w:type="dxa"/>
          </w:tcPr>
          <w:p w:rsidR="00192CCD" w:rsidRDefault="00AE4472">
            <w:pPr>
              <w:jc w:val="center"/>
            </w:pPr>
            <w:r>
              <w:rPr>
                <w:rFonts w:hint="eastAsia"/>
              </w:rPr>
              <w:sym w:font="Wingdings 2" w:char="F050"/>
            </w:r>
          </w:p>
        </w:tc>
        <w:tc>
          <w:tcPr>
            <w:tcW w:w="713" w:type="dxa"/>
          </w:tcPr>
          <w:p w:rsidR="00192CCD" w:rsidRDefault="00192CCD">
            <w:pPr>
              <w:jc w:val="center"/>
            </w:pP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c>
          <w:tcPr>
            <w:tcW w:w="1185" w:type="dxa"/>
          </w:tcPr>
          <w:p w:rsidR="00192CCD" w:rsidRDefault="00AE4472">
            <w:pPr>
              <w:jc w:val="center"/>
            </w:pPr>
            <w:r>
              <w:rPr>
                <w:rFonts w:hint="eastAsia"/>
              </w:rPr>
              <w:sym w:font="Wingdings 2" w:char="F050"/>
            </w:r>
          </w:p>
        </w:tc>
      </w:tr>
    </w:tbl>
    <w:p w:rsidR="00192CCD" w:rsidRDefault="00192CCD"/>
    <w:p w:rsidR="00192CCD" w:rsidRDefault="00192CCD">
      <w:pPr>
        <w:ind w:firstLine="420"/>
      </w:pPr>
    </w:p>
    <w:p w:rsidR="00192CCD" w:rsidRDefault="00AE4472">
      <w:pPr>
        <w:pStyle w:val="2"/>
      </w:pPr>
      <w:bookmarkStart w:id="23" w:name="_Toc16337"/>
      <w:r>
        <w:rPr>
          <w:rFonts w:hint="eastAsia"/>
        </w:rPr>
        <w:lastRenderedPageBreak/>
        <w:t>1.5</w:t>
      </w:r>
      <w:r>
        <w:t xml:space="preserve"> </w:t>
      </w:r>
      <w:r>
        <w:rPr>
          <w:rFonts w:hint="eastAsia"/>
        </w:rPr>
        <w:t>命名规则</w:t>
      </w:r>
      <w:bookmarkEnd w:id="23"/>
    </w:p>
    <w:p w:rsidR="00192CCD" w:rsidRDefault="00AE4472">
      <w:r>
        <w:t>O</w:t>
      </w:r>
      <w:r>
        <w:rPr>
          <w:rFonts w:hint="eastAsia"/>
        </w:rPr>
        <w:t>：案例拥有者用例</w:t>
      </w:r>
    </w:p>
    <w:p w:rsidR="00192CCD" w:rsidRDefault="00AE4472">
      <w:r>
        <w:t>S</w:t>
      </w:r>
      <w:r>
        <w:rPr>
          <w:rFonts w:hint="eastAsia"/>
        </w:rPr>
        <w:t>：学生用例</w:t>
      </w:r>
    </w:p>
    <w:p w:rsidR="00192CCD" w:rsidRDefault="00AE4472">
      <w:r>
        <w:t>T</w:t>
      </w:r>
      <w:r>
        <w:rPr>
          <w:rFonts w:hint="eastAsia"/>
        </w:rPr>
        <w:t>：教师用例</w:t>
      </w:r>
    </w:p>
    <w:p w:rsidR="00192CCD" w:rsidRDefault="00AE4472">
      <w:r>
        <w:t>A</w:t>
      </w:r>
      <w:r>
        <w:rPr>
          <w:rFonts w:hint="eastAsia"/>
        </w:rPr>
        <w:t>：管理员用例</w:t>
      </w:r>
    </w:p>
    <w:p w:rsidR="00192CCD" w:rsidRDefault="00AE4472">
      <w:r>
        <w:rPr>
          <w:rFonts w:hint="eastAsia"/>
        </w:rPr>
        <w:t>BR</w:t>
      </w:r>
      <w:r>
        <w:rPr>
          <w:rFonts w:hint="eastAsia"/>
        </w:rPr>
        <w:t>：业务规则</w:t>
      </w:r>
    </w:p>
    <w:p w:rsidR="00192CCD" w:rsidRDefault="00AE4472">
      <w:r>
        <w:rPr>
          <w:rFonts w:hint="eastAsia"/>
        </w:rPr>
        <w:t>字符串：由数字、字母、下划线组成的一串字符，编码为</w:t>
      </w:r>
      <w:r>
        <w:rPr>
          <w:rFonts w:hint="eastAsia"/>
        </w:rPr>
        <w:t>ASC</w:t>
      </w:r>
      <w:r>
        <w:t>II</w:t>
      </w:r>
      <w:r>
        <w:rPr>
          <w:rFonts w:hint="eastAsia"/>
        </w:rPr>
        <w:t>，长度可变</w:t>
      </w:r>
    </w:p>
    <w:p w:rsidR="00192CCD" w:rsidRDefault="00192CCD"/>
    <w:p w:rsidR="00192CCD" w:rsidRDefault="00AE4472">
      <w:pPr>
        <w:pStyle w:val="2"/>
      </w:pPr>
      <w:bookmarkStart w:id="24" w:name="_Toc15006"/>
      <w:r>
        <w:rPr>
          <w:rFonts w:hint="eastAsia"/>
        </w:rPr>
        <w:t xml:space="preserve">1.6 </w:t>
      </w:r>
      <w:bookmarkStart w:id="25" w:name="_Toc437483656"/>
      <w:bookmarkStart w:id="26" w:name="_Ref437452562"/>
      <w:r>
        <w:rPr>
          <w:rFonts w:hint="eastAsia"/>
        </w:rPr>
        <w:t>项目范围</w:t>
      </w:r>
      <w:bookmarkEnd w:id="24"/>
      <w:bookmarkEnd w:id="25"/>
      <w:bookmarkEnd w:id="26"/>
    </w:p>
    <w:p w:rsidR="00192CCD" w:rsidRDefault="00AE4472">
      <w:pPr>
        <w:ind w:firstLine="420"/>
      </w:pPr>
      <w:r>
        <w:rPr>
          <w:rFonts w:hint="eastAsia"/>
        </w:rPr>
        <w:t>该项目是为了实现基于项目的案例教学系统，在需求上，充分考虑了多个具体的用户的实际情况。本产品将主要实现</w:t>
      </w:r>
      <w:r>
        <w:rPr>
          <w:rFonts w:ascii="宋体" w:hAnsi="宋体" w:hint="eastAsia"/>
          <w:szCs w:val="21"/>
        </w:rPr>
        <w:t>学生与教师针对某个教学案例进行信息交互</w:t>
      </w:r>
      <w:r>
        <w:rPr>
          <w:rFonts w:hint="eastAsia"/>
        </w:rPr>
        <w:t>。具有</w:t>
      </w:r>
      <w:r>
        <w:rPr>
          <w:rFonts w:ascii="宋体" w:hAnsi="宋体" w:hint="eastAsia"/>
          <w:szCs w:val="21"/>
        </w:rPr>
        <w:t>具有良好的共享性、交互性以及开放性的教学案例网站系统，能实现教师发放案例、学生申请参加案例、教师审核批准、学生定位自身职能等一系列功能来为教师与学生提供优质的服务。</w:t>
      </w:r>
    </w:p>
    <w:p w:rsidR="00192CCD" w:rsidRDefault="00AE4472">
      <w:pPr>
        <w:pStyle w:val="3"/>
      </w:pPr>
      <w:bookmarkStart w:id="27" w:name="_Toc31274"/>
      <w:r>
        <w:rPr>
          <w:rFonts w:hint="eastAsia"/>
        </w:rPr>
        <w:lastRenderedPageBreak/>
        <w:t>1.6.1</w:t>
      </w:r>
      <w:r>
        <w:rPr>
          <w:rFonts w:hint="eastAsia"/>
        </w:rPr>
        <w:t>上下文图</w:t>
      </w:r>
      <w:bookmarkEnd w:id="27"/>
    </w:p>
    <w:p w:rsidR="00192CCD" w:rsidRDefault="00AE4472">
      <w:r>
        <w:rPr>
          <w:noProof/>
        </w:rP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rsidR="00192CCD" w:rsidRDefault="00192CCD"/>
    <w:p w:rsidR="00192CCD" w:rsidRDefault="00AE4472">
      <w:pPr>
        <w:pStyle w:val="2"/>
      </w:pPr>
      <w:bookmarkStart w:id="28" w:name="_Toc28957"/>
      <w:r>
        <w:rPr>
          <w:rFonts w:hint="eastAsia"/>
        </w:rPr>
        <w:t xml:space="preserve">1.7 </w:t>
      </w:r>
      <w:bookmarkStart w:id="29" w:name="_Toc437483657"/>
      <w:r>
        <w:rPr>
          <w:rFonts w:hint="eastAsia"/>
        </w:rPr>
        <w:t>参考资料</w:t>
      </w:r>
      <w:bookmarkEnd w:id="28"/>
      <w:bookmarkEnd w:id="29"/>
    </w:p>
    <w:p w:rsidR="00192CCD" w:rsidRDefault="00AE4472">
      <w:pPr>
        <w:rPr>
          <w:rFonts w:ascii="宋体" w:hAnsi="宋体"/>
        </w:rPr>
      </w:pPr>
      <w:r>
        <w:rPr>
          <w:rFonts w:ascii="宋体" w:hAnsi="宋体" w:hint="eastAsia"/>
        </w:rPr>
        <w:t>[1]软件需求 【美】Karl Wiegers  Joy Beatty著 李忠利 李淳 霍金健 孔晨辉译</w:t>
      </w:r>
    </w:p>
    <w:p w:rsidR="00192CCD" w:rsidRDefault="00AE4472">
      <w:pPr>
        <w:rPr>
          <w:rFonts w:ascii="宋体" w:hAnsi="宋体"/>
        </w:rPr>
      </w:pPr>
      <w:r>
        <w:rPr>
          <w:rFonts w:ascii="宋体" w:hAnsi="宋体" w:hint="eastAsia"/>
        </w:rPr>
        <w:t>出版社：清华大学出版社</w:t>
      </w:r>
    </w:p>
    <w:p w:rsidR="00192CCD" w:rsidRDefault="00AE4472">
      <w:pPr>
        <w:rPr>
          <w:rFonts w:ascii="宋体" w:hAnsi="宋体"/>
        </w:rPr>
      </w:pPr>
      <w:r>
        <w:rPr>
          <w:rFonts w:ascii="宋体" w:hAnsi="宋体" w:hint="eastAsia"/>
        </w:rPr>
        <w:t>I</w:t>
      </w:r>
      <w:r>
        <w:rPr>
          <w:rFonts w:ascii="宋体" w:hAnsi="宋体"/>
        </w:rPr>
        <w:t>SBN: 9787302426820</w:t>
      </w:r>
    </w:p>
    <w:p w:rsidR="00192CCD" w:rsidRDefault="00AE4472">
      <w:pPr>
        <w:rPr>
          <w:rFonts w:ascii="宋体" w:hAnsi="宋体"/>
        </w:rPr>
      </w:pPr>
      <w:r>
        <w:rPr>
          <w:rFonts w:ascii="宋体" w:hAnsi="宋体" w:hint="eastAsia"/>
        </w:rPr>
        <w:t>[2]软件项目管理 【英】Bob Hughes  Mike Cotterell著 廖彬山 周卫华译</w:t>
      </w:r>
    </w:p>
    <w:p w:rsidR="00192CCD" w:rsidRDefault="00AE4472">
      <w:pPr>
        <w:rPr>
          <w:rFonts w:ascii="宋体" w:hAnsi="宋体"/>
        </w:rPr>
      </w:pPr>
      <w:r>
        <w:rPr>
          <w:rFonts w:ascii="宋体" w:hAnsi="宋体" w:hint="eastAsia"/>
        </w:rPr>
        <w:t xml:space="preserve">出版社：机械工业出版社 </w:t>
      </w:r>
    </w:p>
    <w:p w:rsidR="00192CCD" w:rsidRDefault="00AE4472">
      <w:pPr>
        <w:rPr>
          <w:rFonts w:ascii="宋体" w:hAnsi="宋体"/>
        </w:rPr>
      </w:pPr>
      <w:r>
        <w:rPr>
          <w:rFonts w:ascii="宋体" w:hAnsi="宋体" w:hint="eastAsia"/>
        </w:rPr>
        <w:t>I</w:t>
      </w:r>
      <w:r>
        <w:rPr>
          <w:rFonts w:ascii="宋体" w:hAnsi="宋体"/>
        </w:rPr>
        <w:t>SBN: 9787111309642</w:t>
      </w:r>
    </w:p>
    <w:p w:rsidR="00192CCD" w:rsidRDefault="00AE4472">
      <w:pPr>
        <w:rPr>
          <w:rFonts w:ascii="宋体" w:hAnsi="宋体"/>
        </w:rPr>
      </w:pPr>
      <w:r>
        <w:rPr>
          <w:rFonts w:ascii="宋体" w:hAnsi="宋体" w:hint="eastAsia"/>
        </w:rPr>
        <w:t xml:space="preserve">[3]网站规划与网页设计（第3版） 张兵义 张连堂 张鸣 主编 </w:t>
      </w:r>
    </w:p>
    <w:p w:rsidR="00192CCD" w:rsidRDefault="00AE4472">
      <w:pPr>
        <w:rPr>
          <w:rFonts w:ascii="宋体" w:hAnsi="宋体"/>
        </w:rPr>
      </w:pPr>
      <w:r>
        <w:rPr>
          <w:rFonts w:ascii="宋体" w:hAnsi="宋体" w:hint="eastAsia"/>
        </w:rPr>
        <w:t>出版社：电子工业出版社</w:t>
      </w:r>
    </w:p>
    <w:p w:rsidR="00192CCD" w:rsidRDefault="00AE4472">
      <w:pPr>
        <w:rPr>
          <w:rFonts w:ascii="宋体" w:hAnsi="宋体"/>
        </w:rPr>
      </w:pPr>
      <w:r>
        <w:rPr>
          <w:rFonts w:ascii="宋体" w:hAnsi="宋体" w:hint="eastAsia"/>
        </w:rPr>
        <w:lastRenderedPageBreak/>
        <w:t>I</w:t>
      </w:r>
      <w:r>
        <w:rPr>
          <w:rFonts w:ascii="宋体" w:hAnsi="宋体"/>
        </w:rPr>
        <w:t>SBN</w:t>
      </w:r>
      <w:r>
        <w:rPr>
          <w:rFonts w:ascii="宋体" w:hAnsi="宋体" w:hint="eastAsia"/>
        </w:rPr>
        <w:t>：9787121198359</w:t>
      </w:r>
    </w:p>
    <w:p w:rsidR="00192CCD" w:rsidRDefault="00AE4472">
      <w:pPr>
        <w:numPr>
          <w:ilvl w:val="0"/>
          <w:numId w:val="4"/>
        </w:numPr>
        <w:rPr>
          <w:rFonts w:ascii="宋体" w:hAnsi="宋体"/>
        </w:rPr>
      </w:pPr>
      <w:r>
        <w:rPr>
          <w:rFonts w:ascii="宋体" w:hAnsi="宋体" w:hint="eastAsia"/>
        </w:rPr>
        <w:t>《2014-2016年E-Learning市场趋势》（E-learning Market Trends&amp; Forecast 2014-2016 Report）[R].docebo,2014:3</w:t>
      </w:r>
    </w:p>
    <w:p w:rsidR="00192CCD" w:rsidRDefault="00AE4472">
      <w:pPr>
        <w:rPr>
          <w:rFonts w:ascii="宋体" w:hAnsi="宋体"/>
        </w:rPr>
      </w:pPr>
      <w:r>
        <w:rPr>
          <w:rFonts w:ascii="宋体" w:hAnsi="宋体" w:hint="eastAsia"/>
        </w:rPr>
        <w:t>[5] mysql与oracle. https://blog.csdn.net/cxws110/article/details/73164275 , 2017-6-16/2018-10-13</w:t>
      </w:r>
    </w:p>
    <w:p w:rsidR="00192CCD" w:rsidRDefault="00AE4472">
      <w:pPr>
        <w:rPr>
          <w:rFonts w:ascii="宋体" w:hAnsi="宋体"/>
        </w:rPr>
      </w:pPr>
      <w:r>
        <w:rPr>
          <w:rFonts w:ascii="宋体" w:hAnsi="宋体" w:hint="eastAsia"/>
        </w:rPr>
        <w:t xml:space="preserve">[6]浅谈php的优缺点. </w:t>
      </w:r>
    </w:p>
    <w:p w:rsidR="00192CCD" w:rsidRDefault="00AE4472">
      <w:pPr>
        <w:rPr>
          <w:rFonts w:ascii="宋体" w:hAnsi="宋体"/>
        </w:rPr>
      </w:pPr>
      <w:r>
        <w:rPr>
          <w:rFonts w:ascii="宋体" w:hAnsi="宋体" w:hint="eastAsia"/>
        </w:rPr>
        <w:t>https://www.cnblogs.com/ghjbk/p/6829307.html ,  2017-5-9/2018-10-13</w:t>
      </w:r>
    </w:p>
    <w:p w:rsidR="00192CCD" w:rsidRDefault="00AE4472">
      <w:pPr>
        <w:rPr>
          <w:rFonts w:ascii="宋体" w:hAnsi="宋体"/>
        </w:rPr>
      </w:pPr>
      <w:r>
        <w:rPr>
          <w:rFonts w:ascii="宋体" w:hAnsi="宋体" w:hint="eastAsia"/>
        </w:rPr>
        <w:t>[7] 详细了解S</w:t>
      </w:r>
      <w:r>
        <w:rPr>
          <w:rFonts w:ascii="宋体" w:hAnsi="宋体"/>
        </w:rPr>
        <w:t>QLIT</w:t>
      </w:r>
      <w:r>
        <w:rPr>
          <w:rFonts w:ascii="宋体" w:hAnsi="宋体" w:hint="eastAsia"/>
        </w:rPr>
        <w:t>优. https://blog.csdn.net/hjm4702192/article/details/8283018 ,  2012-12-11/2018-10-13</w:t>
      </w:r>
    </w:p>
    <w:p w:rsidR="00192CCD" w:rsidRDefault="00AE4472">
      <w:pPr>
        <w:rPr>
          <w:rFonts w:ascii="宋体" w:hAnsi="宋体"/>
        </w:rPr>
      </w:pPr>
      <w:r>
        <w:rPr>
          <w:rFonts w:ascii="宋体" w:hAnsi="宋体" w:hint="eastAsia"/>
        </w:rPr>
        <w:t>[</w:t>
      </w:r>
      <w:r>
        <w:rPr>
          <w:rFonts w:ascii="宋体" w:hAnsi="宋体"/>
        </w:rPr>
        <w:t>8]</w:t>
      </w:r>
      <w:r>
        <w:rPr>
          <w:rFonts w:ascii="宋体" w:hAnsi="宋体" w:hint="eastAsia"/>
        </w:rPr>
        <w:t>软件需求规格说明(IEEE_830_标准)</w:t>
      </w:r>
    </w:p>
    <w:p w:rsidR="00192CCD" w:rsidRDefault="00AE4472">
      <w:pPr>
        <w:rPr>
          <w:rFonts w:ascii="宋体" w:hAnsi="宋体"/>
        </w:rPr>
      </w:pPr>
      <w:r>
        <w:rPr>
          <w:rFonts w:ascii="宋体" w:hAnsi="宋体" w:hint="eastAsia"/>
        </w:rPr>
        <w:t>[9]软件需求规格说明(IOS_9001_标准)</w:t>
      </w:r>
    </w:p>
    <w:p w:rsidR="00EC2AD4" w:rsidRDefault="00EC2AD4">
      <w:pPr>
        <w:rPr>
          <w:rFonts w:ascii="宋体" w:hAnsi="宋体"/>
        </w:rPr>
      </w:pPr>
      <w:r>
        <w:rPr>
          <w:rFonts w:ascii="宋体" w:hAnsi="宋体" w:hint="eastAsia"/>
        </w:rPr>
        <w:t>[</w:t>
      </w:r>
      <w:r>
        <w:rPr>
          <w:rFonts w:ascii="宋体" w:hAnsi="宋体"/>
        </w:rPr>
        <w:t>10]</w:t>
      </w:r>
      <w:r w:rsidRPr="00EC2AD4">
        <w:rPr>
          <w:rFonts w:ascii="宋体" w:hAnsi="宋体"/>
        </w:rPr>
        <w:t>http://re.jd.com/search?keyword=%E6%9C%8D%E5%8A%A1%E5%99%A8&amp;ev=price_83100-1000099@3184_86635&amp;enc=utf-8</w:t>
      </w:r>
    </w:p>
    <w:p w:rsidR="00192CCD" w:rsidRDefault="00192CCD"/>
    <w:p w:rsidR="00192CCD" w:rsidRDefault="00AE4472">
      <w:pPr>
        <w:pStyle w:val="1"/>
      </w:pPr>
      <w:bookmarkStart w:id="30" w:name="_Toc437483658"/>
      <w:bookmarkStart w:id="31" w:name="_Toc23339"/>
      <w:r>
        <w:rPr>
          <w:rFonts w:hint="eastAsia"/>
        </w:rPr>
        <w:t>2</w:t>
      </w:r>
      <w:r>
        <w:rPr>
          <w:rFonts w:hint="eastAsia"/>
        </w:rPr>
        <w:t>总体描述</w:t>
      </w:r>
      <w:bookmarkEnd w:id="30"/>
      <w:bookmarkEnd w:id="31"/>
    </w:p>
    <w:p w:rsidR="00192CCD" w:rsidRDefault="00192CCD"/>
    <w:p w:rsidR="00192CCD" w:rsidRDefault="00AE4472">
      <w:pPr>
        <w:pStyle w:val="2"/>
      </w:pPr>
      <w:bookmarkStart w:id="32" w:name="_Toc8507"/>
      <w:r>
        <w:rPr>
          <w:rFonts w:hint="eastAsia"/>
          <w:highlight w:val="lightGray"/>
        </w:rPr>
        <w:t>2.1</w:t>
      </w:r>
      <w:r>
        <w:rPr>
          <w:rFonts w:hint="eastAsia"/>
        </w:rPr>
        <w:t xml:space="preserve"> </w:t>
      </w:r>
      <w:bookmarkStart w:id="33" w:name="_Toc437483659"/>
      <w:r>
        <w:rPr>
          <w:rFonts w:hint="eastAsia"/>
        </w:rPr>
        <w:t>产品</w:t>
      </w:r>
      <w:bookmarkEnd w:id="33"/>
      <w:r>
        <w:rPr>
          <w:rFonts w:hint="eastAsia"/>
        </w:rPr>
        <w:t>视角</w:t>
      </w:r>
      <w:bookmarkEnd w:id="32"/>
    </w:p>
    <w:p w:rsidR="00192CCD" w:rsidRDefault="00AE4472">
      <w:pPr>
        <w:ind w:firstLine="420"/>
      </w:pPr>
      <w:r>
        <w:rPr>
          <w:rFonts w:hint="eastAsia"/>
        </w:rPr>
        <w:t>基于项目的案例教学系统是一个全新的教学系统，用于实现</w:t>
      </w:r>
      <w:r>
        <w:rPr>
          <w:rFonts w:ascii="宋体" w:hAnsi="宋体" w:hint="eastAsia"/>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ascii="宋体" w:hAnsi="宋体" w:hint="eastAsia"/>
          <w:szCs w:val="21"/>
        </w:rPr>
        <w:t>提供优质的服务</w:t>
      </w:r>
      <w:r>
        <w:rPr>
          <w:rFonts w:hint="eastAsia"/>
        </w:rPr>
        <w:t>。</w:t>
      </w:r>
    </w:p>
    <w:p w:rsidR="00192CCD" w:rsidRDefault="00AE4472">
      <w:pPr>
        <w:pStyle w:val="2"/>
      </w:pPr>
      <w:bookmarkStart w:id="34" w:name="_Toc12174"/>
      <w:r>
        <w:rPr>
          <w:rFonts w:hint="eastAsia"/>
        </w:rPr>
        <w:t xml:space="preserve">2.2 </w:t>
      </w:r>
      <w:bookmarkStart w:id="35" w:name="_Toc437483660"/>
      <w:r>
        <w:rPr>
          <w:rFonts w:hint="eastAsia"/>
        </w:rPr>
        <w:t>产品特性</w:t>
      </w:r>
      <w:bookmarkEnd w:id="34"/>
      <w:bookmarkEnd w:id="35"/>
    </w:p>
    <w:p w:rsidR="00192CCD" w:rsidRDefault="00AE4472">
      <w:r>
        <w:rPr>
          <w:rFonts w:hint="eastAsia"/>
        </w:rPr>
        <w:t>特性树：</w:t>
      </w:r>
    </w:p>
    <w:p w:rsidR="00192CCD" w:rsidRDefault="00AE4472">
      <w:r>
        <w:rPr>
          <w:rFonts w:hint="eastAsia"/>
        </w:rPr>
        <w:t>见特性树文件</w:t>
      </w:r>
    </w:p>
    <w:p w:rsidR="00192CCD" w:rsidRDefault="00AE4472">
      <w:r>
        <w:rPr>
          <w:rFonts w:hint="eastAsia"/>
        </w:rPr>
        <w:t>主要特征：</w:t>
      </w:r>
    </w:p>
    <w:p w:rsidR="00192CCD" w:rsidRDefault="00AE4472">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sidR="00192CCD" w:rsidRDefault="00AE4472">
      <w:r>
        <w:rPr>
          <w:rFonts w:hint="eastAsia"/>
        </w:rPr>
        <w:t>教师可以根据项目组的进度，及时给出相应的建议，教师也可以创建项目，邀请学生一起进行项目。</w:t>
      </w:r>
    </w:p>
    <w:p w:rsidR="00192CCD" w:rsidRDefault="00AE4472">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rsidR="00192CCD" w:rsidRDefault="00192CCD">
      <w:pPr>
        <w:pStyle w:val="af5"/>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36" w:name="_Toc22326"/>
      <w:bookmarkStart w:id="37" w:name="_Toc23420"/>
      <w:bookmarkStart w:id="38" w:name="_Toc503965126"/>
      <w:bookmarkStart w:id="39" w:name="_Toc14001"/>
      <w:bookmarkStart w:id="40" w:name="_Toc503964103"/>
      <w:bookmarkStart w:id="41" w:name="_Toc502515534"/>
      <w:bookmarkStart w:id="42" w:name="_Toc502513003"/>
      <w:bookmarkStart w:id="43" w:name="_Toc6138"/>
      <w:bookmarkStart w:id="44" w:name="_Toc501266437"/>
      <w:bookmarkStart w:id="45" w:name="_Toc504000721"/>
      <w:bookmarkStart w:id="46" w:name="_Toc532739450"/>
      <w:bookmarkStart w:id="47" w:name="_Toc501266276"/>
      <w:bookmarkStart w:id="48" w:name="_Toc14364"/>
      <w:bookmarkStart w:id="49" w:name="_Toc20833"/>
      <w:bookmarkStart w:id="50" w:name="_Toc8973"/>
      <w:bookmarkStart w:id="51" w:name="_Toc502515333"/>
      <w:bookmarkStart w:id="52" w:name="_Toc5756"/>
      <w:bookmarkStart w:id="53" w:name="_Toc502519715"/>
      <w:bookmarkStart w:id="54" w:name="_Toc502513158"/>
      <w:bookmarkStart w:id="55" w:name="_Toc502515735"/>
      <w:bookmarkStart w:id="56" w:name="_Toc502432152"/>
      <w:bookmarkStart w:id="57" w:name="_Toc501307625"/>
      <w:bookmarkStart w:id="58" w:name="_Toc13085"/>
      <w:bookmarkStart w:id="59" w:name="_Toc502515133"/>
      <w:bookmarkStart w:id="60" w:name="_Toc501284550"/>
      <w:bookmarkStart w:id="61" w:name="_Toc501307374"/>
      <w:bookmarkStart w:id="62" w:name="_Toc502516400"/>
      <w:bookmarkStart w:id="63" w:name="_Toc30730"/>
      <w:bookmarkStart w:id="64" w:name="_Toc502513329"/>
      <w:bookmarkStart w:id="65" w:name="_Toc501266115"/>
      <w:bookmarkStart w:id="66" w:name="_Toc2219"/>
      <w:bookmarkStart w:id="67" w:name="_Toc29808"/>
      <w:bookmarkStart w:id="68" w:name="_Toc501307876"/>
      <w:bookmarkStart w:id="69" w:name="_Toc6490"/>
      <w:bookmarkStart w:id="70" w:name="_Toc17216"/>
      <w:bookmarkStart w:id="71" w:name="_Toc50243240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192CCD" w:rsidRDefault="00192CCD">
      <w:pPr>
        <w:pStyle w:val="af5"/>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2" w:name="_Toc19717"/>
      <w:bookmarkStart w:id="73" w:name="_Toc502432402"/>
      <w:bookmarkStart w:id="74" w:name="_Toc13786"/>
      <w:bookmarkStart w:id="75" w:name="_Toc501307375"/>
      <w:bookmarkStart w:id="76" w:name="_Toc15674"/>
      <w:bookmarkStart w:id="77" w:name="_Toc7822"/>
      <w:bookmarkStart w:id="78" w:name="_Toc14027"/>
      <w:bookmarkStart w:id="79" w:name="_Toc10673"/>
      <w:bookmarkStart w:id="80" w:name="_Toc3049"/>
      <w:bookmarkStart w:id="81" w:name="_Toc502513004"/>
      <w:bookmarkStart w:id="82" w:name="_Toc502515535"/>
      <w:bookmarkStart w:id="83" w:name="_Toc503964104"/>
      <w:bookmarkStart w:id="84" w:name="_Toc502513159"/>
      <w:bookmarkStart w:id="85" w:name="_Toc11821"/>
      <w:bookmarkStart w:id="86" w:name="_Toc502515334"/>
      <w:bookmarkStart w:id="87" w:name="_Toc502516401"/>
      <w:bookmarkStart w:id="88" w:name="_Toc502519716"/>
      <w:bookmarkStart w:id="89" w:name="_Toc504000722"/>
      <w:bookmarkStart w:id="90" w:name="_Toc532739451"/>
      <w:bookmarkStart w:id="91" w:name="_Toc501266438"/>
      <w:bookmarkStart w:id="92" w:name="_Toc17443"/>
      <w:bookmarkStart w:id="93" w:name="_Toc501284551"/>
      <w:bookmarkStart w:id="94" w:name="_Toc501307626"/>
      <w:bookmarkStart w:id="95" w:name="_Toc16823"/>
      <w:bookmarkStart w:id="96" w:name="_Toc503965127"/>
      <w:bookmarkStart w:id="97" w:name="_Toc502515736"/>
      <w:bookmarkStart w:id="98" w:name="_Toc501307877"/>
      <w:bookmarkStart w:id="99" w:name="_Toc502515134"/>
      <w:bookmarkStart w:id="100" w:name="_Toc15949"/>
      <w:bookmarkStart w:id="101" w:name="_Toc27769"/>
      <w:bookmarkStart w:id="102" w:name="_Toc502513330"/>
      <w:bookmarkStart w:id="103" w:name="_Toc501266116"/>
      <w:bookmarkStart w:id="104" w:name="_Toc501266277"/>
      <w:bookmarkStart w:id="105" w:name="_Toc29257"/>
      <w:bookmarkStart w:id="106" w:name="_Toc20538"/>
      <w:bookmarkStart w:id="107" w:name="_Toc502432153"/>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192CCD" w:rsidRDefault="00192CCD">
      <w:pPr>
        <w:pStyle w:val="af5"/>
        <w:keepNext/>
        <w:keepLines/>
        <w:numPr>
          <w:ilvl w:val="1"/>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8" w:name="_Toc502432154"/>
      <w:bookmarkStart w:id="109" w:name="_Toc502515135"/>
      <w:bookmarkStart w:id="110" w:name="_Toc21153"/>
      <w:bookmarkStart w:id="111" w:name="_Toc15962"/>
      <w:bookmarkStart w:id="112" w:name="_Toc1286"/>
      <w:bookmarkStart w:id="113" w:name="_Toc502513331"/>
      <w:bookmarkStart w:id="114" w:name="_Toc504000723"/>
      <w:bookmarkStart w:id="115" w:name="_Toc502515335"/>
      <w:bookmarkStart w:id="116" w:name="_Toc28928"/>
      <w:bookmarkStart w:id="117" w:name="_Toc501284552"/>
      <w:bookmarkStart w:id="118" w:name="_Toc501266439"/>
      <w:bookmarkStart w:id="119" w:name="_Toc31097"/>
      <w:bookmarkStart w:id="120" w:name="_Toc532739452"/>
      <w:bookmarkStart w:id="121" w:name="_Toc2595"/>
      <w:bookmarkStart w:id="122" w:name="_Toc502516402"/>
      <w:bookmarkStart w:id="123" w:name="_Toc501307878"/>
      <w:bookmarkStart w:id="124" w:name="_Toc501266278"/>
      <w:bookmarkStart w:id="125" w:name="_Toc503965128"/>
      <w:bookmarkStart w:id="126" w:name="_Toc28182"/>
      <w:bookmarkStart w:id="127" w:name="_Toc501307627"/>
      <w:bookmarkStart w:id="128" w:name="_Toc502519717"/>
      <w:bookmarkStart w:id="129" w:name="_Toc7517"/>
      <w:bookmarkStart w:id="130" w:name="_Toc502515737"/>
      <w:bookmarkStart w:id="131" w:name="_Toc9029"/>
      <w:bookmarkStart w:id="132" w:name="_Toc30782"/>
      <w:bookmarkStart w:id="133" w:name="_Toc27177"/>
      <w:bookmarkStart w:id="134" w:name="_Toc503964105"/>
      <w:bookmarkStart w:id="135" w:name="_Toc502513005"/>
      <w:bookmarkStart w:id="136" w:name="_Toc14124"/>
      <w:bookmarkStart w:id="137" w:name="_Toc502513160"/>
      <w:bookmarkStart w:id="138" w:name="_Toc1183"/>
      <w:bookmarkStart w:id="139" w:name="_Toc20970"/>
      <w:bookmarkStart w:id="140" w:name="_Toc501307376"/>
      <w:bookmarkStart w:id="141" w:name="_Toc501266117"/>
      <w:bookmarkStart w:id="142" w:name="_Toc502515536"/>
      <w:bookmarkStart w:id="143" w:name="_Toc502432403"/>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192CCD" w:rsidRDefault="00192CCD">
      <w:pPr>
        <w:pStyle w:val="af5"/>
        <w:keepNext/>
        <w:keepLines/>
        <w:numPr>
          <w:ilvl w:val="1"/>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44" w:name="_Toc532739453"/>
      <w:bookmarkStart w:id="145" w:name="_Toc11608"/>
      <w:bookmarkStart w:id="146" w:name="_Toc21847"/>
      <w:bookmarkStart w:id="147" w:name="_Toc501284553"/>
      <w:bookmarkStart w:id="148" w:name="_Toc502432404"/>
      <w:bookmarkStart w:id="149" w:name="_Toc501307628"/>
      <w:bookmarkStart w:id="150" w:name="_Toc18919"/>
      <w:bookmarkStart w:id="151" w:name="_Toc502515136"/>
      <w:bookmarkStart w:id="152" w:name="_Toc502432155"/>
      <w:bookmarkStart w:id="153" w:name="_Toc5845"/>
      <w:bookmarkStart w:id="154" w:name="_Toc15854"/>
      <w:bookmarkStart w:id="155" w:name="_Toc23904"/>
      <w:bookmarkStart w:id="156" w:name="_Toc15857"/>
      <w:bookmarkStart w:id="157" w:name="_Toc16845"/>
      <w:bookmarkStart w:id="158" w:name="_Toc501266118"/>
      <w:bookmarkStart w:id="159" w:name="_Toc501266440"/>
      <w:bookmarkStart w:id="160" w:name="_Toc504000724"/>
      <w:bookmarkStart w:id="161" w:name="_Toc501307377"/>
      <w:bookmarkStart w:id="162" w:name="_Toc502515537"/>
      <w:bookmarkStart w:id="163" w:name="_Toc20804"/>
      <w:bookmarkStart w:id="164" w:name="_Toc25143"/>
      <w:bookmarkStart w:id="165" w:name="_Toc502515738"/>
      <w:bookmarkStart w:id="166" w:name="_Toc503965129"/>
      <w:bookmarkStart w:id="167" w:name="_Toc502513006"/>
      <w:bookmarkStart w:id="168" w:name="_Toc502513161"/>
      <w:bookmarkStart w:id="169" w:name="_Toc502519718"/>
      <w:bookmarkStart w:id="170" w:name="_Toc13162"/>
      <w:bookmarkStart w:id="171" w:name="_Toc501266279"/>
      <w:bookmarkStart w:id="172" w:name="_Toc20374"/>
      <w:bookmarkStart w:id="173" w:name="_Toc502516403"/>
      <w:bookmarkStart w:id="174" w:name="_Toc501307879"/>
      <w:bookmarkStart w:id="175" w:name="_Toc9172"/>
      <w:bookmarkStart w:id="176" w:name="_Toc503964106"/>
      <w:bookmarkStart w:id="177" w:name="_Toc502513332"/>
      <w:bookmarkStart w:id="178" w:name="_Toc502515336"/>
      <w:bookmarkStart w:id="179" w:name="_Toc25360"/>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192CCD" w:rsidRDefault="00AE4472">
      <w:pPr>
        <w:pStyle w:val="2"/>
        <w:numPr>
          <w:ilvl w:val="1"/>
          <w:numId w:val="5"/>
        </w:numPr>
      </w:pPr>
      <w:r>
        <w:rPr>
          <w:rFonts w:hint="eastAsia"/>
        </w:rPr>
        <w:t xml:space="preserve"> </w:t>
      </w:r>
      <w:bookmarkStart w:id="180" w:name="_Toc8418"/>
      <w:r>
        <w:t>用户类及其特征</w:t>
      </w:r>
      <w:bookmarkEnd w:id="180"/>
    </w:p>
    <w:p w:rsidR="00192CCD" w:rsidRDefault="00192CCD"/>
    <w:p w:rsidR="00192CCD" w:rsidRDefault="00AE4472">
      <w:pPr>
        <w:pStyle w:val="a5"/>
        <w:keepNext/>
      </w:pPr>
      <w:bookmarkStart w:id="181" w:name="_Toc5040008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5</w:t>
      </w:r>
      <w:r>
        <w:fldChar w:fldCharType="end"/>
      </w:r>
      <w:r>
        <w:rPr>
          <w:rFonts w:hint="eastAsia"/>
        </w:rPr>
        <w:t>用户类及其特征</w:t>
      </w:r>
      <w:bookmarkEnd w:id="181"/>
    </w:p>
    <w:tbl>
      <w:tblPr>
        <w:tblStyle w:val="21"/>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t>用户类</w:t>
            </w:r>
          </w:p>
        </w:tc>
        <w:tc>
          <w:tcPr>
            <w:tcW w:w="4148" w:type="dxa"/>
          </w:tcPr>
          <w:p w:rsidR="00192CCD" w:rsidRDefault="00AE4472">
            <w:r>
              <w:t>说明</w:t>
            </w:r>
          </w:p>
        </w:tc>
      </w:tr>
      <w:tr w:rsidR="00192CCD">
        <w:tc>
          <w:tcPr>
            <w:tcW w:w="4148" w:type="dxa"/>
          </w:tcPr>
          <w:p w:rsidR="00192CCD" w:rsidRDefault="00AE4472">
            <w:r>
              <w:t>教师</w:t>
            </w:r>
            <w:r>
              <w:rPr>
                <w:rFonts w:hint="eastAsia"/>
              </w:rPr>
              <w:t>（首要）</w:t>
            </w:r>
          </w:p>
        </w:tc>
        <w:tc>
          <w:tcPr>
            <w:tcW w:w="4148" w:type="dxa"/>
          </w:tcPr>
          <w:p w:rsidR="00192CCD" w:rsidRDefault="00AE4472">
            <w:pPr>
              <w:widowControl/>
              <w:jc w:val="left"/>
            </w:pPr>
            <w:r>
              <w:rPr>
                <w:rFonts w:hint="eastAsia"/>
              </w:rPr>
              <w:t>在工程领域教学中，教师们需要一个专业的案例教学系统来帮助他们以案例为中心开展“做中学（Learning</w:t>
            </w:r>
            <w:r>
              <w:t xml:space="preserve"> </w:t>
            </w:r>
            <w:r>
              <w:rPr>
                <w:rFonts w:hint="eastAsia"/>
              </w:rPr>
              <w:t>by</w:t>
            </w:r>
            <w:r>
              <w:t xml:space="preserve"> </w:t>
            </w:r>
            <w:r>
              <w:rPr>
                <w:rFonts w:hint="eastAsia"/>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rsidR="00192CCD">
        <w:tc>
          <w:tcPr>
            <w:tcW w:w="4148" w:type="dxa"/>
          </w:tcPr>
          <w:p w:rsidR="00192CCD" w:rsidRDefault="00AE4472">
            <w:r>
              <w:t>学生</w:t>
            </w:r>
            <w:r>
              <w:rPr>
                <w:rFonts w:hint="eastAsia"/>
              </w:rPr>
              <w:t>（首要）</w:t>
            </w:r>
          </w:p>
        </w:tc>
        <w:tc>
          <w:tcPr>
            <w:tcW w:w="4148" w:type="dxa"/>
          </w:tcPr>
          <w:p w:rsidR="00192CCD" w:rsidRDefault="00AE4472">
            <w:r>
              <w:rPr>
                <w:rFonts w:hint="eastAsia"/>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rsidR="00192CCD">
        <w:tc>
          <w:tcPr>
            <w:tcW w:w="4148" w:type="dxa"/>
          </w:tcPr>
          <w:p w:rsidR="00192CCD" w:rsidRDefault="00AE4472">
            <w:r>
              <w:t>管理员</w:t>
            </w:r>
            <w:r>
              <w:rPr>
                <w:rFonts w:hint="eastAsia"/>
              </w:rPr>
              <w:t>（需重点考虑）</w:t>
            </w:r>
          </w:p>
        </w:tc>
        <w:tc>
          <w:tcPr>
            <w:tcW w:w="4148" w:type="dxa"/>
          </w:tcPr>
          <w:p w:rsidR="00192CCD" w:rsidRDefault="00AE4472">
            <w:r>
              <w:rPr>
                <w:rFonts w:hint="eastAsia"/>
              </w:rPr>
              <w:t>系统</w:t>
            </w:r>
            <w:r>
              <w:t>管理员他们需要获取</w:t>
            </w:r>
            <w:r>
              <w:rPr>
                <w:rFonts w:hint="eastAsia"/>
              </w:rPr>
              <w:t>系统</w:t>
            </w:r>
            <w:r>
              <w:t>的管理权限</w:t>
            </w:r>
            <w:r>
              <w:rPr>
                <w:rFonts w:hint="eastAsia"/>
              </w:rPr>
              <w:t>，</w:t>
            </w:r>
            <w:r>
              <w:t>能对</w:t>
            </w:r>
            <w:r>
              <w:rPr>
                <w:rFonts w:hint="eastAsia"/>
              </w:rPr>
              <w:t>系统</w:t>
            </w:r>
            <w:r>
              <w:t>内的资源进行管理</w:t>
            </w:r>
            <w:r>
              <w:rPr>
                <w:rFonts w:hint="eastAsia"/>
              </w:rPr>
              <w:t>，同时需要审核案例拥有者所创建的案例</w:t>
            </w:r>
            <w:r>
              <w:t xml:space="preserve"> </w:t>
            </w:r>
            <w:r>
              <w:rPr>
                <w:rFonts w:hint="eastAsia"/>
              </w:rPr>
              <w:t>。</w:t>
            </w:r>
          </w:p>
        </w:tc>
      </w:tr>
      <w:tr w:rsidR="00192CCD">
        <w:tc>
          <w:tcPr>
            <w:tcW w:w="4148" w:type="dxa"/>
          </w:tcPr>
          <w:p w:rsidR="00192CCD" w:rsidRDefault="00AE4472">
            <w:r>
              <w:rPr>
                <w:rFonts w:hint="eastAsia"/>
              </w:rPr>
              <w:t>案例拥有者（需重点考虑）</w:t>
            </w:r>
          </w:p>
        </w:tc>
        <w:tc>
          <w:tcPr>
            <w:tcW w:w="4148" w:type="dxa"/>
          </w:tcPr>
          <w:p w:rsidR="00192CCD" w:rsidRDefault="00AE4472">
            <w:r>
              <w:rPr>
                <w:rFonts w:hint="eastAsia"/>
              </w:rPr>
              <w:t>在工程领域教学中，案例拥有者们可以构思并提出属于自己的教学案例，提供给其它教师或者自己以案例为中心开展“做中学（Learning</w:t>
            </w:r>
            <w:r>
              <w:t xml:space="preserve"> </w:t>
            </w:r>
            <w:r>
              <w:rPr>
                <w:rFonts w:hint="eastAsia"/>
              </w:rPr>
              <w:t>by</w:t>
            </w:r>
            <w:r>
              <w:t xml:space="preserve"> </w:t>
            </w:r>
            <w:r>
              <w:rPr>
                <w:rFonts w:hint="eastAsia"/>
              </w:rPr>
              <w:t>doing）“的教学活动。</w:t>
            </w:r>
          </w:p>
        </w:tc>
      </w:tr>
    </w:tbl>
    <w:p w:rsidR="00192CCD" w:rsidRDefault="00192CCD"/>
    <w:p w:rsidR="00192CCD" w:rsidRDefault="00AE4472">
      <w:pPr>
        <w:pStyle w:val="2"/>
        <w:numPr>
          <w:ilvl w:val="1"/>
          <w:numId w:val="5"/>
        </w:numPr>
      </w:pPr>
      <w:bookmarkStart w:id="182" w:name="_Toc500668267"/>
      <w:bookmarkStart w:id="183" w:name="_Toc500668371"/>
      <w:bookmarkStart w:id="184" w:name="_Toc500673959"/>
      <w:bookmarkStart w:id="185" w:name="_Toc500673839"/>
      <w:bookmarkStart w:id="186" w:name="_Toc500674080"/>
      <w:bookmarkStart w:id="187" w:name="_Toc500675505"/>
      <w:bookmarkStart w:id="188" w:name="_Toc500675006"/>
      <w:bookmarkStart w:id="189" w:name="_Toc501265954"/>
      <w:bookmarkStart w:id="190" w:name="_Toc500676418"/>
      <w:bookmarkStart w:id="191" w:name="_Toc500676538"/>
      <w:bookmarkStart w:id="192" w:name="_Toc500689226"/>
      <w:bookmarkStart w:id="193" w:name="_Toc500674565"/>
      <w:bookmarkStart w:id="194" w:name="_Toc500674323"/>
      <w:bookmarkStart w:id="195" w:name="_Toc500675266"/>
      <w:bookmarkStart w:id="196" w:name="_Toc500674444"/>
      <w:bookmarkStart w:id="197" w:name="_Toc500689970"/>
      <w:bookmarkStart w:id="198" w:name="_Toc500696732"/>
      <w:bookmarkStart w:id="199" w:name="_Toc500674201"/>
      <w:bookmarkStart w:id="200" w:name="_Toc500689534"/>
      <w:bookmarkStart w:id="201" w:name="_Toc500690132"/>
      <w:bookmarkStart w:id="202" w:name="_Toc50067579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Pr>
          <w:rFonts w:hint="eastAsia"/>
        </w:rPr>
        <w:t xml:space="preserve"> </w:t>
      </w:r>
      <w:bookmarkStart w:id="203" w:name="_Toc437483662"/>
      <w:bookmarkStart w:id="204" w:name="_Toc28277"/>
      <w:r>
        <w:rPr>
          <w:rFonts w:hint="eastAsia"/>
        </w:rPr>
        <w:t>运行环境</w:t>
      </w:r>
      <w:bookmarkEnd w:id="203"/>
      <w:bookmarkEnd w:id="204"/>
    </w:p>
    <w:p w:rsidR="00192CCD" w:rsidRDefault="00AE4472">
      <w:pPr>
        <w:pStyle w:val="af5"/>
        <w:ind w:left="425" w:firstLineChars="0" w:firstLine="0"/>
      </w:pPr>
      <w:r>
        <w:rPr>
          <w:rFonts w:hint="eastAsia"/>
        </w:rPr>
        <w:t>1.</w:t>
      </w:r>
      <w:r>
        <w:rPr>
          <w:rFonts w:hint="eastAsia"/>
        </w:rPr>
        <w:t>系统将可以在如下网页浏览去中正常使用：</w:t>
      </w:r>
      <w:r>
        <w:rPr>
          <w:rFonts w:hint="eastAsia"/>
        </w:rPr>
        <w:t>Windows</w:t>
      </w:r>
      <w:r>
        <w:t xml:space="preserve"> Internet Explorer</w:t>
      </w:r>
      <w:r>
        <w:rPr>
          <w:rFonts w:hint="eastAsia"/>
        </w:rPr>
        <w:t>版本</w:t>
      </w:r>
      <w:r>
        <w:rPr>
          <w:rFonts w:hint="eastAsia"/>
        </w:rPr>
        <w:t>7</w:t>
      </w:r>
      <w:r>
        <w:rPr>
          <w:rFonts w:hint="eastAsia"/>
        </w:rPr>
        <w:t>以上；</w:t>
      </w:r>
    </w:p>
    <w:p w:rsidR="00192CCD" w:rsidRDefault="00AE4472">
      <w:pPr>
        <w:pStyle w:val="af5"/>
        <w:ind w:left="425" w:firstLineChars="0" w:firstLine="0"/>
      </w:pPr>
      <w:r>
        <w:rPr>
          <w:rFonts w:hint="eastAsia"/>
        </w:rPr>
        <w:t>火狐；</w:t>
      </w:r>
    </w:p>
    <w:p w:rsidR="00192CCD" w:rsidRDefault="00AE4472">
      <w:pPr>
        <w:pStyle w:val="af5"/>
        <w:ind w:left="425" w:firstLineChars="0" w:firstLine="0"/>
      </w:pPr>
      <w:r>
        <w:rPr>
          <w:rFonts w:hint="eastAsia"/>
        </w:rPr>
        <w:t>谷歌</w:t>
      </w:r>
      <w:r>
        <w:rPr>
          <w:rFonts w:hint="eastAsia"/>
        </w:rPr>
        <w:t>Chrome</w:t>
      </w:r>
      <w:r>
        <w:t xml:space="preserve"> </w:t>
      </w:r>
      <w:r>
        <w:rPr>
          <w:rFonts w:hint="eastAsia"/>
        </w:rPr>
        <w:t>；</w:t>
      </w:r>
    </w:p>
    <w:p w:rsidR="00192CCD" w:rsidRDefault="00AE4472">
      <w:pPr>
        <w:pStyle w:val="af5"/>
        <w:ind w:left="425" w:firstLineChars="0" w:firstLine="0"/>
      </w:pPr>
      <w:r>
        <w:rPr>
          <w:rFonts w:hint="eastAsia"/>
        </w:rPr>
        <w:t>2.</w:t>
      </w:r>
      <w:r>
        <w:rPr>
          <w:rFonts w:hint="eastAsia"/>
        </w:rPr>
        <w:t>系统可以在</w:t>
      </w:r>
      <w:r>
        <w:rPr>
          <w:rFonts w:hint="eastAsia"/>
        </w:rPr>
        <w:t>Android</w:t>
      </w:r>
      <w:r>
        <w:t xml:space="preserve"> </w:t>
      </w:r>
      <w:r>
        <w:rPr>
          <w:rFonts w:hint="eastAsia"/>
        </w:rPr>
        <w:t>、</w:t>
      </w:r>
      <w:r>
        <w:rPr>
          <w:rFonts w:hint="eastAsia"/>
        </w:rPr>
        <w:t>IOS</w:t>
      </w:r>
      <w:r>
        <w:rPr>
          <w:rFonts w:hint="eastAsia"/>
        </w:rPr>
        <w:t>和</w:t>
      </w:r>
      <w:r>
        <w:rPr>
          <w:rFonts w:hint="eastAsia"/>
        </w:rPr>
        <w:t>PC</w:t>
      </w:r>
      <w:r>
        <w:rPr>
          <w:rFonts w:hint="eastAsia"/>
        </w:rPr>
        <w:t>进行访问</w:t>
      </w:r>
    </w:p>
    <w:p w:rsidR="00192CCD" w:rsidRDefault="00192CCD">
      <w:pPr>
        <w:pStyle w:val="af5"/>
        <w:ind w:left="425" w:firstLineChars="0" w:firstLine="0"/>
      </w:pPr>
    </w:p>
    <w:p w:rsidR="00192CCD" w:rsidRDefault="00192CCD">
      <w:pPr>
        <w:pStyle w:val="af5"/>
        <w:ind w:left="425" w:firstLineChars="0" w:firstLine="0"/>
      </w:pPr>
    </w:p>
    <w:tbl>
      <w:tblPr>
        <w:tblStyle w:val="af3"/>
        <w:tblW w:w="7871" w:type="dxa"/>
        <w:tblInd w:w="425" w:type="dxa"/>
        <w:tblLayout w:type="fixed"/>
        <w:tblLook w:val="04A0" w:firstRow="1" w:lastRow="0" w:firstColumn="1" w:lastColumn="0" w:noHBand="0" w:noVBand="1"/>
      </w:tblPr>
      <w:tblGrid>
        <w:gridCol w:w="3931"/>
        <w:gridCol w:w="3940"/>
      </w:tblGrid>
      <w:tr w:rsidR="00192CCD">
        <w:tc>
          <w:tcPr>
            <w:tcW w:w="3931" w:type="dxa"/>
          </w:tcPr>
          <w:p w:rsidR="00192CCD" w:rsidRDefault="00AE4472">
            <w:pPr>
              <w:pStyle w:val="af5"/>
              <w:ind w:firstLineChars="0" w:firstLine="0"/>
            </w:pPr>
            <w:r>
              <w:rPr>
                <w:rFonts w:hint="eastAsia"/>
              </w:rPr>
              <w:t>需求设备</w:t>
            </w:r>
          </w:p>
        </w:tc>
        <w:tc>
          <w:tcPr>
            <w:tcW w:w="3940" w:type="dxa"/>
          </w:tcPr>
          <w:p w:rsidR="00192CCD" w:rsidRDefault="00AE4472">
            <w:pPr>
              <w:pStyle w:val="af5"/>
              <w:ind w:firstLineChars="0" w:firstLine="0"/>
            </w:pPr>
            <w:r>
              <w:rPr>
                <w:rFonts w:hint="eastAsia"/>
              </w:rPr>
              <w:t>要求</w:t>
            </w:r>
          </w:p>
        </w:tc>
      </w:tr>
      <w:tr w:rsidR="00192CCD">
        <w:tc>
          <w:tcPr>
            <w:tcW w:w="3931" w:type="dxa"/>
          </w:tcPr>
          <w:p w:rsidR="00192CCD" w:rsidRDefault="00AE4472">
            <w:pPr>
              <w:pStyle w:val="af5"/>
              <w:ind w:firstLineChars="0" w:firstLine="0"/>
            </w:pPr>
            <w:r>
              <w:rPr>
                <w:rFonts w:hint="eastAsia"/>
              </w:rPr>
              <w:t>CPU</w:t>
            </w:r>
          </w:p>
        </w:tc>
        <w:tc>
          <w:tcPr>
            <w:tcW w:w="3940" w:type="dxa"/>
          </w:tcPr>
          <w:p w:rsidR="00192CCD" w:rsidRDefault="00AE4472">
            <w:pPr>
              <w:pStyle w:val="af5"/>
              <w:ind w:firstLineChars="0" w:firstLine="0"/>
            </w:pPr>
            <w:r>
              <w:rPr>
                <w:rFonts w:hint="eastAsia"/>
              </w:rPr>
              <w:t>双12核</w:t>
            </w:r>
          </w:p>
        </w:tc>
      </w:tr>
      <w:tr w:rsidR="00192CCD">
        <w:tc>
          <w:tcPr>
            <w:tcW w:w="3931" w:type="dxa"/>
          </w:tcPr>
          <w:p w:rsidR="00192CCD" w:rsidRDefault="00AE4472">
            <w:pPr>
              <w:pStyle w:val="af5"/>
              <w:ind w:firstLineChars="0" w:firstLine="0"/>
            </w:pPr>
            <w:r>
              <w:rPr>
                <w:rFonts w:hint="eastAsia"/>
              </w:rPr>
              <w:lastRenderedPageBreak/>
              <w:t>主频</w:t>
            </w:r>
          </w:p>
        </w:tc>
        <w:tc>
          <w:tcPr>
            <w:tcW w:w="3940" w:type="dxa"/>
          </w:tcPr>
          <w:p w:rsidR="00192CCD" w:rsidRDefault="00AE4472">
            <w:pPr>
              <w:pStyle w:val="af5"/>
              <w:ind w:firstLineChars="0" w:firstLine="0"/>
            </w:pPr>
            <w:r>
              <w:t>H</w:t>
            </w:r>
            <w:r>
              <w:rPr>
                <w:rFonts w:hint="eastAsia"/>
              </w:rPr>
              <w:t>z</w:t>
            </w:r>
            <w:r>
              <w:t>800</w:t>
            </w:r>
            <w:r>
              <w:rPr>
                <w:rFonts w:hint="eastAsia"/>
              </w:rPr>
              <w:t>系列</w:t>
            </w:r>
          </w:p>
        </w:tc>
      </w:tr>
      <w:tr w:rsidR="00192CCD">
        <w:tc>
          <w:tcPr>
            <w:tcW w:w="3931" w:type="dxa"/>
          </w:tcPr>
          <w:p w:rsidR="00192CCD" w:rsidRDefault="00AE4472">
            <w:pPr>
              <w:pStyle w:val="af5"/>
              <w:ind w:firstLineChars="0" w:firstLine="0"/>
            </w:pPr>
            <w:r>
              <w:rPr>
                <w:rFonts w:hint="eastAsia"/>
              </w:rPr>
              <w:t>内存</w:t>
            </w:r>
          </w:p>
        </w:tc>
        <w:tc>
          <w:tcPr>
            <w:tcW w:w="3940" w:type="dxa"/>
          </w:tcPr>
          <w:p w:rsidR="00192CCD" w:rsidRDefault="00AE4472">
            <w:pPr>
              <w:pStyle w:val="af5"/>
              <w:ind w:firstLineChars="0" w:firstLine="0"/>
            </w:pPr>
            <w:r>
              <w:rPr>
                <w:rFonts w:hint="eastAsia"/>
              </w:rPr>
              <w:t>64</w:t>
            </w:r>
            <w:r>
              <w:t>G</w:t>
            </w:r>
          </w:p>
        </w:tc>
      </w:tr>
      <w:tr w:rsidR="00192CCD">
        <w:tc>
          <w:tcPr>
            <w:tcW w:w="3931" w:type="dxa"/>
          </w:tcPr>
          <w:p w:rsidR="00192CCD" w:rsidRDefault="00AE4472">
            <w:pPr>
              <w:pStyle w:val="af5"/>
              <w:ind w:firstLineChars="0" w:firstLine="0"/>
            </w:pPr>
            <w:r>
              <w:rPr>
                <w:rFonts w:hint="eastAsia"/>
              </w:rPr>
              <w:t>硬盘</w:t>
            </w:r>
          </w:p>
        </w:tc>
        <w:tc>
          <w:tcPr>
            <w:tcW w:w="3940" w:type="dxa"/>
          </w:tcPr>
          <w:p w:rsidR="00192CCD" w:rsidRDefault="00AE4472">
            <w:pPr>
              <w:pStyle w:val="af5"/>
              <w:ind w:firstLineChars="0" w:firstLine="0"/>
            </w:pPr>
            <w:r>
              <w:rPr>
                <w:rFonts w:hint="eastAsia"/>
              </w:rPr>
              <w:t>1P</w:t>
            </w:r>
          </w:p>
        </w:tc>
      </w:tr>
      <w:tr w:rsidR="00192CCD">
        <w:tc>
          <w:tcPr>
            <w:tcW w:w="3931" w:type="dxa"/>
          </w:tcPr>
          <w:p w:rsidR="00192CCD" w:rsidRDefault="00AE4472">
            <w:pPr>
              <w:pStyle w:val="af5"/>
              <w:ind w:firstLineChars="0" w:firstLine="0"/>
            </w:pPr>
            <w:r>
              <w:rPr>
                <w:rFonts w:hint="eastAsia"/>
              </w:rPr>
              <w:t>网卡</w:t>
            </w:r>
          </w:p>
        </w:tc>
        <w:tc>
          <w:tcPr>
            <w:tcW w:w="3940" w:type="dxa"/>
          </w:tcPr>
          <w:p w:rsidR="00192CCD" w:rsidRDefault="00AE4472">
            <w:pPr>
              <w:pStyle w:val="af5"/>
              <w:ind w:firstLineChars="0" w:firstLine="0"/>
            </w:pPr>
            <w:r>
              <w:rPr>
                <w:rFonts w:hint="eastAsia"/>
              </w:rPr>
              <w:t>千兆以太网</w:t>
            </w:r>
          </w:p>
        </w:tc>
      </w:tr>
    </w:tbl>
    <w:p w:rsidR="00192CCD" w:rsidRDefault="00192CCD">
      <w:pPr>
        <w:pStyle w:val="af5"/>
        <w:ind w:left="425" w:firstLineChars="0" w:firstLine="0"/>
      </w:pPr>
    </w:p>
    <w:p w:rsidR="00192CCD" w:rsidRDefault="00192CCD"/>
    <w:p w:rsidR="00192CCD" w:rsidRDefault="00AE4472">
      <w:pPr>
        <w:pStyle w:val="2"/>
        <w:numPr>
          <w:ilvl w:val="1"/>
          <w:numId w:val="5"/>
        </w:numPr>
      </w:pPr>
      <w:r>
        <w:rPr>
          <w:rFonts w:hint="eastAsia"/>
        </w:rPr>
        <w:t xml:space="preserve"> </w:t>
      </w:r>
      <w:bookmarkStart w:id="205" w:name="_Toc1049"/>
      <w:r>
        <w:rPr>
          <w:rFonts w:hint="eastAsia"/>
        </w:rPr>
        <w:t>设计与实现约束</w:t>
      </w:r>
      <w:bookmarkEnd w:id="205"/>
    </w:p>
    <w:p w:rsidR="00192CCD" w:rsidRDefault="00AE4472">
      <w:pPr>
        <w:ind w:firstLine="420"/>
      </w:pPr>
      <w:r>
        <w:rPr>
          <w:rFonts w:hint="eastAsia"/>
        </w:rPr>
        <w:t>本项目的环境、条件、假定和限制：</w:t>
      </w:r>
    </w:p>
    <w:p w:rsidR="00192CCD" w:rsidRDefault="00AE4472">
      <w:pPr>
        <w:numPr>
          <w:ilvl w:val="0"/>
          <w:numId w:val="6"/>
        </w:numPr>
        <w:ind w:firstLineChars="200" w:firstLine="420"/>
      </w:pPr>
      <w:r>
        <w:rPr>
          <w:rFonts w:hint="eastAsia"/>
        </w:rPr>
        <w:t>项目环境和条件</w:t>
      </w:r>
    </w:p>
    <w:p w:rsidR="00192CCD" w:rsidRDefault="00AE4472">
      <w:pPr>
        <w:numPr>
          <w:ilvl w:val="1"/>
          <w:numId w:val="6"/>
        </w:numPr>
      </w:pPr>
      <w:r>
        <w:rPr>
          <w:rFonts w:hint="eastAsia"/>
        </w:rPr>
        <w:t>硬件：</w:t>
      </w:r>
    </w:p>
    <w:p w:rsidR="00192CCD" w:rsidRDefault="00AE4472">
      <w:pPr>
        <w:numPr>
          <w:ilvl w:val="2"/>
          <w:numId w:val="7"/>
        </w:numPr>
      </w:pPr>
      <w:r>
        <w:rPr>
          <w:rFonts w:hint="eastAsia"/>
        </w:rPr>
        <w:t>五台笔记本电脑</w:t>
      </w:r>
    </w:p>
    <w:p w:rsidR="00192CCD" w:rsidRDefault="00AE4472">
      <w:pPr>
        <w:numPr>
          <w:ilvl w:val="0"/>
          <w:numId w:val="6"/>
        </w:numPr>
        <w:ind w:firstLineChars="200" w:firstLine="420"/>
      </w:pPr>
      <w:r>
        <w:rPr>
          <w:rFonts w:hint="eastAsia"/>
        </w:rPr>
        <w:t>假定和限制</w:t>
      </w:r>
    </w:p>
    <w:p w:rsidR="00192CCD" w:rsidRDefault="00AE4472">
      <w:pPr>
        <w:numPr>
          <w:ilvl w:val="1"/>
          <w:numId w:val="8"/>
        </w:numPr>
      </w:pPr>
      <w:r>
        <w:rPr>
          <w:rFonts w:hint="eastAsia"/>
        </w:rPr>
        <w:t>内部限制条件：</w:t>
      </w:r>
    </w:p>
    <w:p w:rsidR="00192CCD" w:rsidRDefault="00AE4472">
      <w:pPr>
        <w:ind w:left="420" w:firstLine="420"/>
      </w:pPr>
      <w:r>
        <w:rPr>
          <w:rFonts w:hint="eastAsia"/>
        </w:rPr>
        <w:t>硬件或软件故障等引起的限制因素；人员矛盾或者成员身体健康等方面限制因素。</w:t>
      </w:r>
    </w:p>
    <w:p w:rsidR="00192CCD" w:rsidRDefault="00AE4472">
      <w:pPr>
        <w:numPr>
          <w:ilvl w:val="1"/>
          <w:numId w:val="8"/>
        </w:numPr>
      </w:pPr>
      <w:r>
        <w:rPr>
          <w:rFonts w:hint="eastAsia"/>
        </w:rPr>
        <w:t>外部限制条件：</w:t>
      </w:r>
    </w:p>
    <w:p w:rsidR="00192CCD" w:rsidRDefault="00AE4472">
      <w:r>
        <w:rPr>
          <w:rFonts w:hint="eastAsia"/>
        </w:rPr>
        <w:t>天气环境等限制环境</w:t>
      </w:r>
    </w:p>
    <w:p w:rsidR="00192CCD" w:rsidRDefault="00192CCD"/>
    <w:p w:rsidR="00192CCD" w:rsidRDefault="00AE4472">
      <w:pPr>
        <w:pStyle w:val="2"/>
        <w:numPr>
          <w:ilvl w:val="1"/>
          <w:numId w:val="5"/>
        </w:numPr>
      </w:pPr>
      <w:bookmarkStart w:id="206" w:name="_Toc9030"/>
      <w:r>
        <w:rPr>
          <w:rFonts w:hint="eastAsia"/>
        </w:rPr>
        <w:t>假设与依赖</w:t>
      </w:r>
      <w:bookmarkEnd w:id="206"/>
    </w:p>
    <w:p w:rsidR="00192CCD" w:rsidRDefault="00AE4472">
      <w:r>
        <w:rPr>
          <w:rFonts w:hint="eastAsia"/>
        </w:rPr>
        <w:t>1.</w:t>
      </w:r>
      <w:r>
        <w:rPr>
          <w:rFonts w:hint="eastAsia"/>
        </w:rPr>
        <w:t>在工程领域中，以项目为中心的“做中学（</w:t>
      </w:r>
      <w:r>
        <w:rPr>
          <w:rFonts w:hint="eastAsia"/>
        </w:rPr>
        <w:t>Learning</w:t>
      </w:r>
      <w:r>
        <w:t xml:space="preserve"> </w:t>
      </w:r>
      <w:r>
        <w:rPr>
          <w:rFonts w:hint="eastAsia"/>
        </w:rPr>
        <w:t>by</w:t>
      </w:r>
      <w:r>
        <w:t xml:space="preserve"> </w:t>
      </w:r>
      <w:r>
        <w:rPr>
          <w:rFonts w:hint="eastAsia"/>
        </w:rPr>
        <w:t>doing</w:t>
      </w:r>
      <w:r>
        <w:rPr>
          <w:rFonts w:hint="eastAsia"/>
        </w:rPr>
        <w:t>）“是被大部分人接受的</w:t>
      </w:r>
    </w:p>
    <w:p w:rsidR="00192CCD" w:rsidRDefault="00192CCD">
      <w:pPr>
        <w:pStyle w:val="af5"/>
        <w:ind w:left="425" w:firstLineChars="0" w:firstLine="0"/>
      </w:pPr>
    </w:p>
    <w:p w:rsidR="00192CCD" w:rsidRDefault="00AE4472">
      <w:r>
        <w:br w:type="page"/>
      </w:r>
    </w:p>
    <w:p w:rsidR="00192CCD" w:rsidRDefault="00192CCD">
      <w:pPr>
        <w:pStyle w:val="af5"/>
        <w:ind w:left="425" w:firstLineChars="0" w:firstLine="0"/>
      </w:pPr>
    </w:p>
    <w:p w:rsidR="00192CCD" w:rsidRDefault="00AE4472">
      <w:pPr>
        <w:pStyle w:val="1"/>
        <w:numPr>
          <w:ilvl w:val="0"/>
          <w:numId w:val="5"/>
        </w:numPr>
      </w:pPr>
      <w:r>
        <w:rPr>
          <w:rFonts w:hint="eastAsia"/>
        </w:rPr>
        <w:t xml:space="preserve"> </w:t>
      </w:r>
      <w:bookmarkStart w:id="207" w:name="_Toc21477"/>
      <w:r>
        <w:rPr>
          <w:rFonts w:hint="eastAsia"/>
        </w:rPr>
        <w:t>系统特性</w:t>
      </w:r>
      <w:bookmarkEnd w:id="207"/>
    </w:p>
    <w:p w:rsidR="00192CCD" w:rsidRDefault="00AE4472">
      <w:pPr>
        <w:pStyle w:val="2"/>
        <w:numPr>
          <w:ilvl w:val="1"/>
          <w:numId w:val="5"/>
        </w:numPr>
      </w:pPr>
      <w:r>
        <w:rPr>
          <w:rFonts w:hint="eastAsia"/>
        </w:rPr>
        <w:t xml:space="preserve"> </w:t>
      </w:r>
      <w:bookmarkStart w:id="208" w:name="_Toc19526"/>
      <w:r>
        <w:rPr>
          <w:rFonts w:hint="eastAsia"/>
        </w:rPr>
        <w:t>说明和优先级</w:t>
      </w:r>
      <w:bookmarkEnd w:id="208"/>
    </w:p>
    <w:p w:rsidR="00192CCD" w:rsidRDefault="00AE4472">
      <w:pPr>
        <w:rPr>
          <w:bCs/>
          <w:sz w:val="24"/>
        </w:rPr>
      </w:pPr>
      <w:r>
        <w:rPr>
          <w:rFonts w:hint="eastAsia"/>
          <w:b/>
          <w:sz w:val="24"/>
        </w:rPr>
        <w:t>注</w:t>
      </w:r>
      <w:r>
        <w:rPr>
          <w:rFonts w:hint="eastAsia"/>
          <w:bCs/>
          <w:sz w:val="24"/>
        </w:rPr>
        <w:t>：该优先级矩阵中的相对收益以及相对损失分别由各用户代表填写，教师用户部分由教师代表</w:t>
      </w:r>
      <w:r>
        <w:rPr>
          <w:rFonts w:hint="eastAsia"/>
          <w:bCs/>
          <w:sz w:val="24"/>
        </w:rPr>
        <w:t>-</w:t>
      </w:r>
      <w:r>
        <w:rPr>
          <w:rFonts w:hint="eastAsia"/>
          <w:bCs/>
          <w:sz w:val="24"/>
        </w:rPr>
        <w:t>杨枨老师填写，管理员用户部分由管理员代表</w:t>
      </w:r>
      <w:r>
        <w:rPr>
          <w:rFonts w:hint="eastAsia"/>
          <w:bCs/>
          <w:sz w:val="24"/>
        </w:rPr>
        <w:t>-</w:t>
      </w:r>
      <w:r>
        <w:rPr>
          <w:rFonts w:hint="eastAsia"/>
          <w:bCs/>
          <w:sz w:val="24"/>
        </w:rPr>
        <w:t>学长或者学姐填写，学生用户代表部分由学生代表</w:t>
      </w:r>
      <w:r>
        <w:rPr>
          <w:rFonts w:hint="eastAsia"/>
          <w:bCs/>
          <w:sz w:val="24"/>
        </w:rPr>
        <w:t>-</w:t>
      </w:r>
      <w:r>
        <w:rPr>
          <w:rFonts w:hint="eastAsia"/>
          <w:bCs/>
          <w:sz w:val="24"/>
        </w:rPr>
        <w:t>陈铉文同学填写，</w:t>
      </w:r>
      <w:r>
        <w:rPr>
          <w:rFonts w:hint="eastAsia"/>
          <w:bCs/>
          <w:sz w:val="24"/>
        </w:rPr>
        <w:t>owner</w:t>
      </w:r>
      <w:r>
        <w:rPr>
          <w:rFonts w:hint="eastAsia"/>
          <w:bCs/>
          <w:sz w:val="24"/>
        </w:rPr>
        <w:t>部分由杨枨老师填写。打分标准为：</w:t>
      </w:r>
      <w:r>
        <w:rPr>
          <w:rFonts w:hint="eastAsia"/>
          <w:b/>
          <w:sz w:val="24"/>
        </w:rPr>
        <w:t>打分范围为</w:t>
      </w:r>
      <w:r>
        <w:rPr>
          <w:rFonts w:hint="eastAsia"/>
          <w:b/>
          <w:sz w:val="24"/>
        </w:rPr>
        <w:t>1-9</w:t>
      </w:r>
      <w:r>
        <w:rPr>
          <w:rFonts w:hint="eastAsia"/>
          <w:bCs/>
          <w:sz w:val="24"/>
        </w:rPr>
        <w:t>,1</w:t>
      </w:r>
      <w:r>
        <w:rPr>
          <w:rFonts w:hint="eastAsia"/>
          <w:bCs/>
          <w:sz w:val="24"/>
        </w:rPr>
        <w:t>代表影响非常轻微，</w:t>
      </w:r>
      <w:r>
        <w:rPr>
          <w:rFonts w:hint="eastAsia"/>
          <w:bCs/>
          <w:sz w:val="24"/>
        </w:rPr>
        <w:t>2</w:t>
      </w:r>
      <w:r>
        <w:rPr>
          <w:rFonts w:hint="eastAsia"/>
          <w:bCs/>
          <w:sz w:val="24"/>
        </w:rPr>
        <w:t>代表影响轻微，</w:t>
      </w:r>
      <w:r>
        <w:rPr>
          <w:rFonts w:hint="eastAsia"/>
          <w:bCs/>
          <w:sz w:val="24"/>
        </w:rPr>
        <w:t>3</w:t>
      </w:r>
      <w:r>
        <w:rPr>
          <w:rFonts w:hint="eastAsia"/>
          <w:bCs/>
          <w:sz w:val="24"/>
        </w:rPr>
        <w:t>代表影响较为轻微，</w:t>
      </w:r>
      <w:r>
        <w:rPr>
          <w:rFonts w:hint="eastAsia"/>
          <w:bCs/>
          <w:sz w:val="24"/>
        </w:rPr>
        <w:t>4</w:t>
      </w:r>
      <w:r>
        <w:rPr>
          <w:rFonts w:hint="eastAsia"/>
          <w:bCs/>
          <w:sz w:val="24"/>
        </w:rPr>
        <w:t>代表影响一般，</w:t>
      </w:r>
      <w:r>
        <w:rPr>
          <w:rFonts w:hint="eastAsia"/>
          <w:bCs/>
          <w:sz w:val="24"/>
        </w:rPr>
        <w:t>5</w:t>
      </w:r>
      <w:r>
        <w:rPr>
          <w:rFonts w:hint="eastAsia"/>
          <w:bCs/>
          <w:sz w:val="24"/>
        </w:rPr>
        <w:t>代表影响有点重要，</w:t>
      </w:r>
      <w:r>
        <w:rPr>
          <w:rFonts w:hint="eastAsia"/>
          <w:bCs/>
          <w:sz w:val="24"/>
        </w:rPr>
        <w:t>6</w:t>
      </w:r>
      <w:r>
        <w:rPr>
          <w:rFonts w:hint="eastAsia"/>
          <w:bCs/>
          <w:sz w:val="24"/>
        </w:rPr>
        <w:t>代表影响较为重要，</w:t>
      </w:r>
      <w:r>
        <w:rPr>
          <w:rFonts w:hint="eastAsia"/>
          <w:bCs/>
          <w:sz w:val="24"/>
        </w:rPr>
        <w:t>7</w:t>
      </w:r>
      <w:r>
        <w:rPr>
          <w:rFonts w:hint="eastAsia"/>
          <w:bCs/>
          <w:sz w:val="24"/>
        </w:rPr>
        <w:t>代表影响重要，</w:t>
      </w:r>
      <w:r>
        <w:rPr>
          <w:rFonts w:hint="eastAsia"/>
          <w:bCs/>
          <w:sz w:val="24"/>
        </w:rPr>
        <w:t>8</w:t>
      </w:r>
      <w:r>
        <w:rPr>
          <w:rFonts w:hint="eastAsia"/>
          <w:bCs/>
          <w:sz w:val="24"/>
        </w:rPr>
        <w:t>代表影响很重要，</w:t>
      </w:r>
      <w:r>
        <w:rPr>
          <w:rFonts w:hint="eastAsia"/>
          <w:bCs/>
          <w:sz w:val="24"/>
        </w:rPr>
        <w:t>9</w:t>
      </w:r>
      <w:r>
        <w:rPr>
          <w:rFonts w:hint="eastAsia"/>
          <w:bCs/>
          <w:sz w:val="24"/>
        </w:rPr>
        <w:t>代表极具影响。</w:t>
      </w:r>
      <w:r>
        <w:rPr>
          <w:rFonts w:hint="eastAsia"/>
          <w:b/>
          <w:sz w:val="24"/>
        </w:rPr>
        <w:t>优先级</w:t>
      </w:r>
      <w:r>
        <w:rPr>
          <w:rFonts w:hint="eastAsia"/>
          <w:b/>
          <w:sz w:val="24"/>
        </w:rPr>
        <w:t>=A*</w:t>
      </w:r>
      <w:r>
        <w:rPr>
          <w:rFonts w:hint="eastAsia"/>
          <w:b/>
          <w:sz w:val="24"/>
        </w:rPr>
        <w:t>价值</w:t>
      </w:r>
      <w:r>
        <w:rPr>
          <w:rFonts w:hint="eastAsia"/>
          <w:b/>
          <w:sz w:val="24"/>
        </w:rPr>
        <w:t>%/</w:t>
      </w:r>
      <w:r>
        <w:rPr>
          <w:rFonts w:hint="eastAsia"/>
          <w:b/>
          <w:sz w:val="24"/>
        </w:rPr>
        <w:t>（成本</w:t>
      </w:r>
      <w:r>
        <w:rPr>
          <w:rFonts w:hint="eastAsia"/>
          <w:b/>
          <w:sz w:val="24"/>
        </w:rPr>
        <w:t>%+</w:t>
      </w:r>
      <w:r>
        <w:rPr>
          <w:rFonts w:hint="eastAsia"/>
          <w:b/>
          <w:sz w:val="24"/>
        </w:rPr>
        <w:t>风险</w:t>
      </w:r>
      <w:r>
        <w:rPr>
          <w:rFonts w:hint="eastAsia"/>
          <w:b/>
          <w:sz w:val="24"/>
        </w:rPr>
        <w:t>%</w:t>
      </w:r>
      <w:r>
        <w:rPr>
          <w:rFonts w:hint="eastAsia"/>
          <w:b/>
          <w:sz w:val="24"/>
        </w:rPr>
        <w:t>）</w:t>
      </w:r>
      <w:r>
        <w:rPr>
          <w:rFonts w:hint="eastAsia"/>
          <w:bCs/>
          <w:sz w:val="24"/>
        </w:rPr>
        <w:t>（各代表类别权重</w:t>
      </w:r>
      <w:r>
        <w:rPr>
          <w:rFonts w:hint="eastAsia"/>
          <w:bCs/>
          <w:sz w:val="24"/>
        </w:rPr>
        <w:t>A</w:t>
      </w:r>
      <w:r>
        <w:rPr>
          <w:rFonts w:hint="eastAsia"/>
          <w:bCs/>
          <w:sz w:val="24"/>
        </w:rPr>
        <w:t>：客户代表</w:t>
      </w:r>
      <w:r>
        <w:rPr>
          <w:rFonts w:hint="eastAsia"/>
          <w:bCs/>
          <w:sz w:val="24"/>
        </w:rPr>
        <w:t>*1.5</w:t>
      </w:r>
      <w:r>
        <w:rPr>
          <w:rFonts w:hint="eastAsia"/>
          <w:bCs/>
          <w:sz w:val="24"/>
        </w:rPr>
        <w:t>；用户代表</w:t>
      </w:r>
      <w:r>
        <w:rPr>
          <w:rFonts w:hint="eastAsia"/>
          <w:bCs/>
          <w:sz w:val="24"/>
        </w:rPr>
        <w:t>*1.0</w:t>
      </w:r>
      <w:r>
        <w:rPr>
          <w:rFonts w:hint="eastAsia"/>
          <w:bCs/>
          <w:sz w:val="24"/>
        </w:rPr>
        <w:t>；游客代表</w:t>
      </w:r>
      <w:r>
        <w:rPr>
          <w:rFonts w:hint="eastAsia"/>
          <w:bCs/>
          <w:sz w:val="24"/>
        </w:rPr>
        <w:t>*0.5</w:t>
      </w:r>
      <w:r>
        <w:rPr>
          <w:rFonts w:hint="eastAsia"/>
          <w:bCs/>
          <w:sz w:val="24"/>
        </w:rPr>
        <w:t>）</w:t>
      </w:r>
    </w:p>
    <w:p w:rsidR="00192CCD" w:rsidRDefault="00AE4472">
      <w:pPr>
        <w:pStyle w:val="3"/>
        <w:numPr>
          <w:ilvl w:val="2"/>
          <w:numId w:val="5"/>
        </w:numPr>
      </w:pPr>
      <w:bookmarkStart w:id="209" w:name="_Toc26197"/>
      <w:r>
        <w:t>优先级矩阵</w:t>
      </w:r>
      <w:bookmarkEnd w:id="209"/>
    </w:p>
    <w:p w:rsidR="00192CCD" w:rsidRDefault="00AE4472">
      <w:pPr>
        <w:rPr>
          <w:rFonts w:ascii="等线" w:eastAsia="等线" w:hAnsi="等线" w:cs="等线"/>
          <w:color w:val="FF0000"/>
          <w:kern w:val="0"/>
          <w:sz w:val="22"/>
          <w:szCs w:val="22"/>
          <w:lang w:bidi="ar"/>
        </w:rPr>
      </w:pPr>
      <w:r>
        <w:rPr>
          <w:rFonts w:ascii="等线" w:eastAsia="等线" w:hAnsi="等线" w:cs="等线" w:hint="eastAsia"/>
          <w:color w:val="FF0000"/>
          <w:kern w:val="0"/>
          <w:sz w:val="22"/>
          <w:szCs w:val="22"/>
          <w:lang w:bidi="ar"/>
        </w:rPr>
        <w:t>学生用户</w:t>
      </w:r>
    </w:p>
    <w:tbl>
      <w:tblPr>
        <w:tblW w:w="8280" w:type="dxa"/>
        <w:tblInd w:w="-5" w:type="dxa"/>
        <w:tblLayout w:type="fixed"/>
        <w:tblLook w:val="04A0" w:firstRow="1" w:lastRow="0" w:firstColumn="1" w:lastColumn="0" w:noHBand="0" w:noVBand="1"/>
      </w:tblPr>
      <w:tblGrid>
        <w:gridCol w:w="1900"/>
        <w:gridCol w:w="660"/>
        <w:gridCol w:w="620"/>
        <w:gridCol w:w="580"/>
        <w:gridCol w:w="760"/>
        <w:gridCol w:w="640"/>
        <w:gridCol w:w="620"/>
        <w:gridCol w:w="580"/>
        <w:gridCol w:w="640"/>
        <w:gridCol w:w="560"/>
        <w:gridCol w:w="720"/>
      </w:tblGrid>
      <w:tr w:rsidR="00192CCD">
        <w:trPr>
          <w:trHeight w:val="576"/>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功能</w:t>
            </w:r>
          </w:p>
        </w:tc>
        <w:tc>
          <w:tcPr>
            <w:tcW w:w="66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相对收益</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相对损失</w:t>
            </w:r>
          </w:p>
        </w:tc>
        <w:tc>
          <w:tcPr>
            <w:tcW w:w="58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总价值</w:t>
            </w:r>
          </w:p>
        </w:tc>
        <w:tc>
          <w:tcPr>
            <w:tcW w:w="76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价值%</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相对成本</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成本%</w:t>
            </w:r>
          </w:p>
        </w:tc>
        <w:tc>
          <w:tcPr>
            <w:tcW w:w="58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相对风险</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风险%</w:t>
            </w:r>
          </w:p>
        </w:tc>
        <w:tc>
          <w:tcPr>
            <w:tcW w:w="56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用户权值</w:t>
            </w:r>
          </w:p>
        </w:tc>
        <w:tc>
          <w:tcPr>
            <w:tcW w:w="7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优先级</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学生注册</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3.94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学生登录</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11</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2.28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学生忘记密码</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1.1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1.1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1.66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0" w:name="RANGE!A6"/>
            <w:r>
              <w:rPr>
                <w:rFonts w:ascii="宋体" w:hAnsi="宋体" w:cs="宋体" w:hint="eastAsia"/>
                <w:color w:val="000000"/>
                <w:kern w:val="0"/>
                <w:szCs w:val="21"/>
              </w:rPr>
              <w:t>学生最新消息</w:t>
            </w:r>
            <w:bookmarkEnd w:id="210"/>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1.6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1.04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1" w:name="RANGE!A7"/>
            <w:r>
              <w:rPr>
                <w:rFonts w:ascii="宋体" w:hAnsi="宋体" w:cs="宋体" w:hint="eastAsia"/>
                <w:color w:val="000000"/>
                <w:kern w:val="0"/>
                <w:szCs w:val="21"/>
              </w:rPr>
              <w:t>查看评价信息</w:t>
            </w:r>
            <w:bookmarkEnd w:id="211"/>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25</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1.04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2" w:name="RANGE!A8"/>
            <w:r>
              <w:rPr>
                <w:rFonts w:ascii="宋体" w:hAnsi="宋体" w:cs="宋体" w:hint="eastAsia"/>
                <w:color w:val="000000"/>
                <w:kern w:val="0"/>
                <w:szCs w:val="21"/>
              </w:rPr>
              <w:t>查看评价标准</w:t>
            </w:r>
            <w:bookmarkEnd w:id="212"/>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0.91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3" w:name="RANGE!A9"/>
            <w:r>
              <w:rPr>
                <w:rFonts w:ascii="宋体" w:hAnsi="宋体" w:cs="宋体" w:hint="eastAsia"/>
                <w:color w:val="000000"/>
                <w:kern w:val="0"/>
                <w:szCs w:val="21"/>
              </w:rPr>
              <w:t>学生查看项目任务</w:t>
            </w:r>
            <w:bookmarkEnd w:id="213"/>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26</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4.4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0.90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学生组员管理</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0.83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4" w:name="RANGE!A11"/>
            <w:r>
              <w:rPr>
                <w:rFonts w:ascii="宋体" w:hAnsi="宋体" w:cs="宋体" w:hint="eastAsia"/>
                <w:color w:val="000000"/>
                <w:kern w:val="0"/>
                <w:szCs w:val="21"/>
              </w:rPr>
              <w:t>学生参与评价</w:t>
            </w:r>
            <w:bookmarkEnd w:id="214"/>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0.83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5" w:name="RANGE!A12"/>
            <w:r>
              <w:rPr>
                <w:rFonts w:ascii="宋体" w:hAnsi="宋体" w:cs="宋体" w:hint="eastAsia"/>
                <w:color w:val="000000"/>
                <w:kern w:val="0"/>
                <w:szCs w:val="21"/>
              </w:rPr>
              <w:t>学生查看我的实例</w:t>
            </w:r>
            <w:bookmarkEnd w:id="215"/>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0.83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w:t>
            </w:r>
            <w:r>
              <w:rPr>
                <w:color w:val="000000"/>
                <w:kern w:val="0"/>
                <w:szCs w:val="21"/>
              </w:rPr>
              <w:t>bbs</w:t>
            </w:r>
            <w:r>
              <w:rPr>
                <w:rFonts w:ascii="宋体" w:hAnsi="宋体" w:cs="宋体" w:hint="eastAsia"/>
                <w:color w:val="000000"/>
                <w:kern w:val="0"/>
                <w:szCs w:val="21"/>
              </w:rPr>
              <w:t>删除</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2.1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0.81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学生查看任务甘特图</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26</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4.4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0.77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6" w:name="RANGE!A15"/>
            <w:r>
              <w:rPr>
                <w:rFonts w:ascii="宋体" w:hAnsi="宋体" w:cs="宋体" w:hint="eastAsia"/>
                <w:color w:val="000000"/>
                <w:kern w:val="0"/>
                <w:szCs w:val="21"/>
              </w:rPr>
              <w:t>学生上传资料</w:t>
            </w:r>
            <w:bookmarkEnd w:id="216"/>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0.76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7" w:name="RANGE!A16"/>
            <w:r>
              <w:rPr>
                <w:rFonts w:ascii="宋体" w:hAnsi="宋体" w:cs="宋体" w:hint="eastAsia"/>
                <w:color w:val="000000"/>
                <w:kern w:val="0"/>
                <w:szCs w:val="21"/>
              </w:rPr>
              <w:t>学生查看已有资料列表</w:t>
            </w:r>
            <w:bookmarkEnd w:id="217"/>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24</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4.1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0.71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创建新项目</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21</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3.6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0.69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学生更改头像</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0.66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学生bbs回复</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0.62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学生bbs发帖</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0.62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学生bbs踩</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0.62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lastRenderedPageBreak/>
              <w:t>下载评价标准</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0.62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案例详情</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2.9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0.59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学生bbs点赞</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4.2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0.54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删去个人动态</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0.53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浏览个人信息</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0.53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查看项目资料</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0.51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学生修改联系方式</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2.9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0.50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学生浏览案例</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2.9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0.50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即时通讯</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0.45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8" w:name="RANGE!A31"/>
            <w:r>
              <w:rPr>
                <w:rFonts w:ascii="宋体" w:hAnsi="宋体" w:cs="宋体" w:hint="eastAsia"/>
                <w:color w:val="000000"/>
                <w:kern w:val="0"/>
                <w:szCs w:val="21"/>
              </w:rPr>
              <w:t>学生项目管理</w:t>
            </w:r>
            <w:bookmarkEnd w:id="218"/>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0.44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19" w:name="RANGE!A32"/>
            <w:r>
              <w:rPr>
                <w:rFonts w:ascii="宋体" w:hAnsi="宋体" w:cs="宋体" w:hint="eastAsia"/>
                <w:color w:val="000000"/>
                <w:kern w:val="0"/>
                <w:szCs w:val="21"/>
              </w:rPr>
              <w:t>学生修改密码</w:t>
            </w:r>
            <w:bookmarkEnd w:id="219"/>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0.44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0" w:name="RANGE!A33"/>
            <w:r>
              <w:rPr>
                <w:rFonts w:ascii="宋体" w:hAnsi="宋体" w:cs="宋体" w:hint="eastAsia"/>
                <w:color w:val="000000"/>
                <w:kern w:val="0"/>
                <w:szCs w:val="21"/>
              </w:rPr>
              <w:t>下载文档</w:t>
            </w:r>
            <w:bookmarkEnd w:id="220"/>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4.2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0.42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1" w:name="RANGE!A34"/>
            <w:r>
              <w:rPr>
                <w:rFonts w:ascii="宋体" w:hAnsi="宋体" w:cs="宋体" w:hint="eastAsia"/>
                <w:color w:val="000000"/>
                <w:kern w:val="0"/>
                <w:szCs w:val="21"/>
              </w:rPr>
              <w:t>学生我的信箱</w:t>
            </w:r>
            <w:bookmarkEnd w:id="221"/>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0.39 </w:t>
            </w:r>
          </w:p>
        </w:tc>
      </w:tr>
      <w:tr w:rsidR="00192CCD">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2" w:name="RANGE!A35"/>
            <w:r>
              <w:rPr>
                <w:rFonts w:ascii="宋体" w:hAnsi="宋体" w:cs="宋体" w:hint="eastAsia"/>
                <w:color w:val="000000"/>
                <w:kern w:val="0"/>
                <w:szCs w:val="21"/>
              </w:rPr>
              <w:t>合计</w:t>
            </w:r>
            <w:bookmarkEnd w:id="222"/>
          </w:p>
        </w:tc>
        <w:tc>
          <w:tcPr>
            <w:tcW w:w="6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199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193</w:t>
            </w:r>
          </w:p>
        </w:tc>
        <w:tc>
          <w:tcPr>
            <w:tcW w:w="5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591</w:t>
            </w:r>
          </w:p>
        </w:tc>
        <w:tc>
          <w:tcPr>
            <w:tcW w:w="7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100</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181</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100</w:t>
            </w:r>
          </w:p>
        </w:tc>
        <w:tc>
          <w:tcPr>
            <w:tcW w:w="5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190</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100</w:t>
            </w:r>
          </w:p>
        </w:tc>
        <w:tc>
          <w:tcPr>
            <w:tcW w:w="5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 xml:space="preserve">　</w:t>
            </w:r>
          </w:p>
        </w:tc>
        <w:tc>
          <w:tcPr>
            <w:tcW w:w="7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　</w:t>
            </w:r>
          </w:p>
        </w:tc>
      </w:tr>
    </w:tbl>
    <w:p w:rsidR="00192CCD" w:rsidRDefault="00192CCD"/>
    <w:p w:rsidR="00192CCD" w:rsidRDefault="00AE4472">
      <w:pPr>
        <w:rPr>
          <w:color w:val="FF0000"/>
        </w:rPr>
      </w:pPr>
      <w:r>
        <w:rPr>
          <w:rFonts w:hint="eastAsia"/>
          <w:color w:val="FF0000"/>
        </w:rPr>
        <w:t>案例拥有者</w:t>
      </w:r>
    </w:p>
    <w:tbl>
      <w:tblPr>
        <w:tblW w:w="7693" w:type="dxa"/>
        <w:tblInd w:w="-5" w:type="dxa"/>
        <w:tblLayout w:type="fixed"/>
        <w:tblLook w:val="04A0" w:firstRow="1" w:lastRow="0" w:firstColumn="1" w:lastColumn="0" w:noHBand="0" w:noVBand="1"/>
      </w:tblPr>
      <w:tblGrid>
        <w:gridCol w:w="1420"/>
        <w:gridCol w:w="600"/>
        <w:gridCol w:w="640"/>
        <w:gridCol w:w="680"/>
        <w:gridCol w:w="680"/>
        <w:gridCol w:w="600"/>
        <w:gridCol w:w="533"/>
        <w:gridCol w:w="660"/>
        <w:gridCol w:w="600"/>
        <w:gridCol w:w="640"/>
        <w:gridCol w:w="640"/>
      </w:tblGrid>
      <w:tr w:rsidR="00192CCD">
        <w:trPr>
          <w:trHeight w:val="576"/>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功能</w:t>
            </w:r>
          </w:p>
        </w:tc>
        <w:tc>
          <w:tcPr>
            <w:tcW w:w="60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相对收益</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相对损失</w:t>
            </w:r>
          </w:p>
        </w:tc>
        <w:tc>
          <w:tcPr>
            <w:tcW w:w="68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总价值</w:t>
            </w:r>
          </w:p>
        </w:tc>
        <w:tc>
          <w:tcPr>
            <w:tcW w:w="68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价值%</w:t>
            </w:r>
          </w:p>
        </w:tc>
        <w:tc>
          <w:tcPr>
            <w:tcW w:w="60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相对成本</w:t>
            </w:r>
          </w:p>
        </w:tc>
        <w:tc>
          <w:tcPr>
            <w:tcW w:w="533"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成本%</w:t>
            </w:r>
          </w:p>
        </w:tc>
        <w:tc>
          <w:tcPr>
            <w:tcW w:w="66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相对风险</w:t>
            </w:r>
          </w:p>
        </w:tc>
        <w:tc>
          <w:tcPr>
            <w:tcW w:w="60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风险%</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用户权值</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优先级</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案例拥有者登录</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4.30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eastAsia="等线"/>
                <w:color w:val="000000"/>
                <w:kern w:val="0"/>
                <w:szCs w:val="21"/>
              </w:rPr>
            </w:pPr>
            <w:r>
              <w:rPr>
                <w:rFonts w:eastAsia="等线"/>
                <w:color w:val="000000"/>
                <w:kern w:val="0"/>
                <w:szCs w:val="21"/>
              </w:rPr>
              <w:t xml:space="preserve"> </w:t>
            </w:r>
            <w:r>
              <w:rPr>
                <w:rFonts w:ascii="宋体" w:hAnsi="宋体" w:hint="eastAsia"/>
                <w:color w:val="000000"/>
                <w:kern w:val="0"/>
                <w:szCs w:val="21"/>
              </w:rPr>
              <w:t>取消新增任务</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0.93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3" w:name="RANGE!A5"/>
            <w:r>
              <w:rPr>
                <w:rFonts w:ascii="宋体" w:hAnsi="宋体" w:cs="宋体" w:hint="eastAsia"/>
                <w:color w:val="000000"/>
                <w:kern w:val="0"/>
                <w:szCs w:val="21"/>
              </w:rPr>
              <w:t>修改案例描述</w:t>
            </w:r>
            <w:bookmarkEnd w:id="223"/>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0.83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修改案例类型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0.83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案例拥有者浏览现有案例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0.81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取消正在申请的案例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0.81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修改案例名称</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21</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0.79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新增任务</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21</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0.75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删除任务</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3.9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0.72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0.71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删除角色</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0.71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lastRenderedPageBreak/>
              <w:t>修改任务</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0.68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新建案例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0.68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模拟新建案例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24</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0.68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查看申请案例信息</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0.64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新增角色</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0.58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保存新版本</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0.57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申请发布案例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0.57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查看现有实例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0.57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删除实例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0.57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查看当前的模拟案例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0.57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查看甘特图</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21</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5.5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5.3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0.53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删除模拟案例</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3.3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0.52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修改角色信息</w:t>
            </w:r>
            <w:r>
              <w:rPr>
                <w:color w:val="000000"/>
                <w:kern w:val="0"/>
                <w:szCs w:val="21"/>
              </w:rPr>
              <w:t xml:space="preserve">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0.51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4" w:name="RANGE!A27"/>
            <w:r>
              <w:rPr>
                <w:rFonts w:ascii="宋体" w:hAnsi="宋体" w:cs="宋体" w:hint="eastAsia"/>
                <w:color w:val="000000"/>
                <w:kern w:val="0"/>
                <w:szCs w:val="21"/>
              </w:rPr>
              <w:t>管理实例</w:t>
            </w:r>
            <w:bookmarkEnd w:id="224"/>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0.48 </w:t>
            </w:r>
          </w:p>
        </w:tc>
      </w:tr>
      <w:tr w:rsidR="00192CCD">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5" w:name="RANGE!A28"/>
            <w:r>
              <w:rPr>
                <w:rFonts w:ascii="宋体" w:hAnsi="宋体" w:cs="宋体" w:hint="eastAsia"/>
                <w:color w:val="000000"/>
                <w:kern w:val="0"/>
                <w:szCs w:val="21"/>
              </w:rPr>
              <w:t>版本回滚</w:t>
            </w:r>
            <w:bookmarkEnd w:id="225"/>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4"/>
              </w:rPr>
            </w:pPr>
            <w:r>
              <w:rPr>
                <w:rFonts w:ascii="等线" w:eastAsia="等线" w:hAnsi="等线" w:cs="宋体" w:hint="eastAsia"/>
                <w:color w:val="000000"/>
                <w:kern w:val="0"/>
                <w:sz w:val="24"/>
              </w:rPr>
              <w:t>4</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14</w:t>
            </w:r>
          </w:p>
        </w:tc>
        <w:tc>
          <w:tcPr>
            <w:tcW w:w="68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2.9 </w:t>
            </w:r>
          </w:p>
        </w:tc>
        <w:tc>
          <w:tcPr>
            <w:tcW w:w="60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33"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0.40 </w:t>
            </w:r>
          </w:p>
        </w:tc>
      </w:tr>
      <w:tr w:rsidR="00192CCD">
        <w:trPr>
          <w:trHeight w:val="288"/>
        </w:trPr>
        <w:tc>
          <w:tcPr>
            <w:tcW w:w="142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合计</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158</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172</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488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100</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164</w:t>
            </w:r>
          </w:p>
        </w:tc>
        <w:tc>
          <w:tcPr>
            <w:tcW w:w="533"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100</w:t>
            </w:r>
          </w:p>
        </w:tc>
        <w:tc>
          <w:tcPr>
            <w:tcW w:w="66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169</w:t>
            </w:r>
          </w:p>
        </w:tc>
        <w:tc>
          <w:tcPr>
            <w:tcW w:w="6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100</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kern w:val="0"/>
                <w:sz w:val="22"/>
                <w:szCs w:val="22"/>
              </w:rPr>
            </w:pPr>
            <w:r>
              <w:rPr>
                <w:rFonts w:ascii="等线" w:eastAsia="等线" w:hAnsi="等线" w:cs="宋体" w:hint="eastAsia"/>
                <w:kern w:val="0"/>
                <w:sz w:val="22"/>
                <w:szCs w:val="22"/>
              </w:rPr>
              <w:t xml:space="preserve">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 xml:space="preserve">　</w:t>
            </w:r>
          </w:p>
        </w:tc>
      </w:tr>
    </w:tbl>
    <w:p w:rsidR="00192CCD" w:rsidRDefault="00192CCD">
      <w:pPr>
        <w:rPr>
          <w:color w:val="FF0000"/>
        </w:rPr>
      </w:pPr>
    </w:p>
    <w:p w:rsidR="00192CCD" w:rsidRDefault="00AE4472">
      <w:pPr>
        <w:rPr>
          <w:color w:val="FF0000"/>
        </w:rPr>
      </w:pPr>
      <w:r>
        <w:rPr>
          <w:rFonts w:hint="eastAsia"/>
          <w:color w:val="FF0000"/>
        </w:rPr>
        <w:t>管理员用户</w:t>
      </w:r>
    </w:p>
    <w:tbl>
      <w:tblPr>
        <w:tblW w:w="8024" w:type="dxa"/>
        <w:tblInd w:w="-5" w:type="dxa"/>
        <w:tblLayout w:type="fixed"/>
        <w:tblLook w:val="04A0" w:firstRow="1" w:lastRow="0" w:firstColumn="1" w:lastColumn="0" w:noHBand="0" w:noVBand="1"/>
      </w:tblPr>
      <w:tblGrid>
        <w:gridCol w:w="1700"/>
        <w:gridCol w:w="620"/>
        <w:gridCol w:w="620"/>
        <w:gridCol w:w="680"/>
        <w:gridCol w:w="620"/>
        <w:gridCol w:w="640"/>
        <w:gridCol w:w="620"/>
        <w:gridCol w:w="620"/>
        <w:gridCol w:w="564"/>
        <w:gridCol w:w="640"/>
        <w:gridCol w:w="700"/>
      </w:tblGrid>
      <w:tr w:rsidR="00192CCD">
        <w:trPr>
          <w:trHeight w:val="576"/>
        </w:trPr>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功能</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相对收益</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相对损失</w:t>
            </w:r>
          </w:p>
        </w:tc>
        <w:tc>
          <w:tcPr>
            <w:tcW w:w="68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总价值</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价值%</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相对成本</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成本%</w:t>
            </w:r>
          </w:p>
        </w:tc>
        <w:tc>
          <w:tcPr>
            <w:tcW w:w="62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相对风险</w:t>
            </w:r>
          </w:p>
        </w:tc>
        <w:tc>
          <w:tcPr>
            <w:tcW w:w="564"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风险%</w:t>
            </w:r>
          </w:p>
        </w:tc>
        <w:tc>
          <w:tcPr>
            <w:tcW w:w="64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用户权值</w:t>
            </w:r>
          </w:p>
        </w:tc>
        <w:tc>
          <w:tcPr>
            <w:tcW w:w="700" w:type="dxa"/>
            <w:tcBorders>
              <w:top w:val="single" w:sz="4" w:space="0" w:color="auto"/>
              <w:left w:val="nil"/>
              <w:bottom w:val="single" w:sz="4" w:space="0" w:color="auto"/>
              <w:right w:val="single" w:sz="4" w:space="0" w:color="auto"/>
            </w:tcBorders>
            <w:shd w:val="clear" w:color="auto" w:fill="auto"/>
            <w:vAlign w:val="center"/>
          </w:tcPr>
          <w:p w:rsidR="00192CCD" w:rsidRDefault="00AE4472">
            <w:pPr>
              <w:widowControl/>
              <w:jc w:val="center"/>
              <w:rPr>
                <w:rFonts w:ascii="宋体" w:hAnsi="宋体" w:cs="宋体"/>
                <w:b/>
                <w:bCs/>
                <w:color w:val="000000"/>
                <w:kern w:val="0"/>
                <w:szCs w:val="21"/>
              </w:rPr>
            </w:pPr>
            <w:r>
              <w:rPr>
                <w:rFonts w:ascii="宋体" w:hAnsi="宋体" w:cs="宋体" w:hint="eastAsia"/>
                <w:b/>
                <w:bCs/>
                <w:color w:val="000000"/>
                <w:kern w:val="0"/>
                <w:szCs w:val="21"/>
              </w:rPr>
              <w:t>优先级</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管理员登录</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0.3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3.73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6" w:name="RANGE!A4"/>
            <w:r>
              <w:rPr>
                <w:rFonts w:ascii="宋体" w:hAnsi="宋体" w:cs="宋体" w:hint="eastAsia"/>
                <w:color w:val="000000"/>
                <w:kern w:val="0"/>
                <w:szCs w:val="21"/>
              </w:rPr>
              <w:t>管理员浏览网站概要</w:t>
            </w:r>
            <w:bookmarkEnd w:id="226"/>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1.0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1.32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查找用户</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1.10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重置密码</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1.10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解封注册用户名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1.10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lastRenderedPageBreak/>
              <w:t>查找日志文件</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23</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2.6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1.01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查看用户信息</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0.92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查找帖子</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0.91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解冻用户</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0.88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删除帖子</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0.80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封禁注册的用户名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0.79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查找实例</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0.77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查看帖子</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0.73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查看回复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0.73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网站底部信息修改</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1.5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0.71 </w:t>
            </w:r>
          </w:p>
        </w:tc>
      </w:tr>
      <w:tr w:rsidR="00192CC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解封</w:t>
            </w:r>
            <w:r>
              <w:rPr>
                <w:rFonts w:ascii="Calibri" w:hAnsi="Calibri" w:cs="Calibri"/>
                <w:color w:val="000000"/>
                <w:kern w:val="0"/>
                <w:szCs w:val="21"/>
              </w:rPr>
              <w:t>IP</w:t>
            </w:r>
            <w:r>
              <w:rPr>
                <w:rFonts w:ascii="宋体" w:hAnsi="宋体" w:cs="宋体" w:hint="eastAsia"/>
                <w:color w:val="000000"/>
                <w:kern w:val="0"/>
                <w:szCs w:val="21"/>
              </w:rPr>
              <w:t>地址</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查看案例信息</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7" w:name="RANGE!A20"/>
            <w:r>
              <w:rPr>
                <w:rFonts w:ascii="宋体" w:hAnsi="宋体" w:cs="宋体" w:hint="eastAsia"/>
                <w:color w:val="000000"/>
                <w:kern w:val="0"/>
                <w:szCs w:val="21"/>
              </w:rPr>
              <w:t>查找用户日志记录</w:t>
            </w:r>
            <w:bookmarkEnd w:id="227"/>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8" w:name="RANGE!A21"/>
            <w:r>
              <w:rPr>
                <w:rFonts w:ascii="宋体" w:hAnsi="宋体" w:cs="宋体" w:hint="eastAsia"/>
                <w:color w:val="000000"/>
                <w:kern w:val="0"/>
                <w:szCs w:val="21"/>
              </w:rPr>
              <w:t>查找数据库备份</w:t>
            </w:r>
            <w:bookmarkEnd w:id="228"/>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删除回复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置顶帖子</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加精帖子</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查找案例</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0.63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29" w:name="RANGE!A26"/>
            <w:r>
              <w:rPr>
                <w:rFonts w:ascii="宋体" w:hAnsi="宋体" w:cs="宋体" w:hint="eastAsia"/>
                <w:color w:val="000000"/>
                <w:kern w:val="0"/>
                <w:szCs w:val="21"/>
              </w:rPr>
              <w:t>删除用户日志记录</w:t>
            </w:r>
            <w:bookmarkEnd w:id="229"/>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0.62 </w:t>
            </w:r>
          </w:p>
        </w:tc>
      </w:tr>
      <w:tr w:rsidR="00192CC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封禁</w:t>
            </w:r>
            <w:r>
              <w:rPr>
                <w:rFonts w:ascii="Calibri" w:hAnsi="Calibri" w:cs="Calibri"/>
                <w:color w:val="000000"/>
                <w:kern w:val="0"/>
                <w:szCs w:val="21"/>
              </w:rPr>
              <w:t>IP</w:t>
            </w:r>
            <w:r>
              <w:rPr>
                <w:rFonts w:ascii="宋体" w:hAnsi="宋体" w:cs="宋体" w:hint="eastAsia"/>
                <w:color w:val="000000"/>
                <w:kern w:val="0"/>
                <w:szCs w:val="21"/>
              </w:rPr>
              <w:t>地址</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0.62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下载日志文件</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0.60 </w:t>
            </w:r>
          </w:p>
        </w:tc>
      </w:tr>
      <w:tr w:rsidR="00192CC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Calibri" w:eastAsia="等线" w:hAnsi="Calibri" w:cs="Calibri"/>
                <w:color w:val="000000"/>
                <w:kern w:val="0"/>
                <w:szCs w:val="21"/>
              </w:rPr>
            </w:pPr>
            <w:r>
              <w:rPr>
                <w:rFonts w:ascii="Calibri" w:eastAsia="等线" w:hAnsi="Calibri" w:cs="Calibri"/>
                <w:color w:val="000000"/>
                <w:kern w:val="0"/>
                <w:szCs w:val="21"/>
              </w:rPr>
              <w:t>bbs</w:t>
            </w:r>
            <w:r>
              <w:rPr>
                <w:rFonts w:ascii="宋体" w:hAnsi="宋体" w:cs="Calibri" w:hint="eastAsia"/>
                <w:color w:val="000000"/>
                <w:kern w:val="0"/>
                <w:szCs w:val="21"/>
              </w:rPr>
              <w:t>回复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删除用户</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查询封禁的注册用户名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查询封禁的用户</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查询封禁的</w:t>
            </w:r>
            <w:r>
              <w:rPr>
                <w:rFonts w:ascii="Calibri" w:hAnsi="Calibri" w:cs="Calibri"/>
                <w:color w:val="000000"/>
                <w:kern w:val="0"/>
                <w:szCs w:val="21"/>
              </w:rPr>
              <w:t>IP</w:t>
            </w:r>
            <w:r>
              <w:rPr>
                <w:rFonts w:ascii="宋体" w:hAnsi="宋体" w:cs="宋体" w:hint="eastAsia"/>
                <w:color w:val="000000"/>
                <w:kern w:val="0"/>
                <w:szCs w:val="21"/>
              </w:rPr>
              <w:t>地址</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数据库备份</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数据库恢复</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9</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查找系统错误日志记录</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0.57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修改用户信息</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0.56 </w:t>
            </w:r>
          </w:p>
        </w:tc>
      </w:tr>
      <w:tr w:rsidR="00192CC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Calibri" w:eastAsia="等线" w:hAnsi="Calibri" w:cs="Calibri"/>
                <w:color w:val="000000"/>
                <w:kern w:val="0"/>
                <w:szCs w:val="21"/>
              </w:rPr>
            </w:pPr>
            <w:r>
              <w:rPr>
                <w:rFonts w:ascii="Calibri" w:eastAsia="等线" w:hAnsi="Calibri" w:cs="Calibri"/>
                <w:color w:val="000000"/>
                <w:kern w:val="0"/>
                <w:szCs w:val="21"/>
              </w:rPr>
              <w:t>bbs</w:t>
            </w:r>
            <w:r>
              <w:rPr>
                <w:rFonts w:ascii="宋体" w:hAnsi="宋体" w:cs="Calibri" w:hint="eastAsia"/>
                <w:color w:val="000000"/>
                <w:kern w:val="0"/>
                <w:szCs w:val="21"/>
              </w:rPr>
              <w:t>点赞</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0.55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恢复案例</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0.55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冻结案例</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0.53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审核案例</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0.52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删除实例</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删除日志文件</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lastRenderedPageBreak/>
              <w:t>上传日志文件</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0.50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30" w:name="RANGE!A45"/>
            <w:r>
              <w:rPr>
                <w:rFonts w:ascii="宋体" w:hAnsi="宋体" w:cs="宋体" w:hint="eastAsia"/>
                <w:color w:val="000000"/>
                <w:kern w:val="0"/>
                <w:szCs w:val="21"/>
              </w:rPr>
              <w:t>冻结用户</w:t>
            </w:r>
            <w:bookmarkEnd w:id="230"/>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0.49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删除系统错误日志记录</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0.48 </w:t>
            </w:r>
          </w:p>
        </w:tc>
      </w:tr>
      <w:tr w:rsidR="00192CC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Calibri" w:eastAsia="等线" w:hAnsi="Calibri" w:cs="Calibri"/>
                <w:color w:val="000000"/>
                <w:kern w:val="0"/>
                <w:szCs w:val="21"/>
              </w:rPr>
            </w:pPr>
            <w:bookmarkStart w:id="231" w:name="RANGE!A47"/>
            <w:r>
              <w:rPr>
                <w:rFonts w:ascii="Calibri" w:eastAsia="等线" w:hAnsi="Calibri" w:cs="Calibri"/>
                <w:color w:val="000000"/>
                <w:kern w:val="0"/>
                <w:szCs w:val="21"/>
              </w:rPr>
              <w:t>bbs</w:t>
            </w:r>
            <w:r>
              <w:rPr>
                <w:rFonts w:ascii="宋体" w:hAnsi="宋体" w:cs="Calibri" w:hint="eastAsia"/>
                <w:color w:val="000000"/>
                <w:kern w:val="0"/>
                <w:szCs w:val="21"/>
              </w:rPr>
              <w:t>踩</w:t>
            </w:r>
            <w:bookmarkEnd w:id="231"/>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12</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0.42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新增用户</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1.5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0.41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bookmarkStart w:id="232" w:name="RANGE!A49"/>
            <w:r>
              <w:rPr>
                <w:rFonts w:ascii="宋体" w:hAnsi="宋体" w:cs="宋体" w:hint="eastAsia"/>
                <w:color w:val="000000"/>
                <w:kern w:val="0"/>
                <w:szCs w:val="21"/>
              </w:rPr>
              <w:t>删除案例</w:t>
            </w:r>
            <w:bookmarkEnd w:id="232"/>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13</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1.5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7</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0.41 </w:t>
            </w:r>
          </w:p>
        </w:tc>
      </w:tr>
      <w:tr w:rsidR="00192CCD">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tcPr>
          <w:p w:rsidR="00192CCD" w:rsidRDefault="00AE4472">
            <w:pPr>
              <w:widowControl/>
              <w:jc w:val="center"/>
              <w:rPr>
                <w:rFonts w:ascii="宋体" w:hAnsi="宋体" w:cs="宋体"/>
                <w:color w:val="000000"/>
                <w:kern w:val="0"/>
                <w:szCs w:val="21"/>
              </w:rPr>
            </w:pPr>
            <w:r>
              <w:rPr>
                <w:rFonts w:ascii="宋体" w:hAnsi="宋体" w:cs="宋体" w:hint="eastAsia"/>
                <w:color w:val="000000"/>
                <w:kern w:val="0"/>
                <w:szCs w:val="21"/>
              </w:rPr>
              <w:t>合计</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268</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333</w:t>
            </w:r>
          </w:p>
        </w:tc>
        <w:tc>
          <w:tcPr>
            <w:tcW w:w="68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869</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287</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62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293</w:t>
            </w:r>
          </w:p>
        </w:tc>
        <w:tc>
          <w:tcPr>
            <w:tcW w:w="564"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100</w:t>
            </w:r>
          </w:p>
        </w:tc>
        <w:tc>
          <w:tcPr>
            <w:tcW w:w="64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　</w:t>
            </w:r>
          </w:p>
        </w:tc>
        <w:tc>
          <w:tcPr>
            <w:tcW w:w="700" w:type="dxa"/>
            <w:tcBorders>
              <w:top w:val="nil"/>
              <w:left w:val="nil"/>
              <w:bottom w:val="single" w:sz="4" w:space="0" w:color="auto"/>
              <w:right w:val="single" w:sz="4" w:space="0" w:color="auto"/>
            </w:tcBorders>
            <w:shd w:val="clear" w:color="auto" w:fill="auto"/>
            <w:noWrap/>
            <w:vAlign w:val="bottom"/>
          </w:tcPr>
          <w:p w:rsidR="00192CCD" w:rsidRDefault="00AE4472">
            <w:pPr>
              <w:widowControl/>
              <w:jc w:val="center"/>
              <w:rPr>
                <w:rFonts w:ascii="等线" w:eastAsia="等线" w:hAnsi="等线" w:cs="宋体"/>
                <w:color w:val="000000"/>
                <w:kern w:val="0"/>
                <w:sz w:val="22"/>
                <w:szCs w:val="22"/>
              </w:rPr>
            </w:pPr>
            <w:r>
              <w:rPr>
                <w:rFonts w:ascii="等线" w:eastAsia="等线" w:hAnsi="等线" w:cs="宋体" w:hint="eastAsia"/>
                <w:color w:val="000000"/>
                <w:kern w:val="0"/>
                <w:sz w:val="22"/>
                <w:szCs w:val="22"/>
              </w:rPr>
              <w:t xml:space="preserve">　</w:t>
            </w:r>
          </w:p>
        </w:tc>
      </w:tr>
    </w:tbl>
    <w:p w:rsidR="00192CCD" w:rsidRDefault="00192CCD">
      <w:pPr>
        <w:rPr>
          <w:color w:val="FF0000"/>
        </w:rPr>
      </w:pPr>
    </w:p>
    <w:p w:rsidR="00192CCD" w:rsidRDefault="00AE4472">
      <w:pPr>
        <w:rPr>
          <w:color w:val="FF0000"/>
        </w:rPr>
      </w:pPr>
      <w:r>
        <w:rPr>
          <w:rFonts w:hint="eastAsia"/>
          <w:color w:val="FF0000"/>
        </w:rPr>
        <w:t>教师用户</w:t>
      </w:r>
    </w:p>
    <w:tbl>
      <w:tblPr>
        <w:tblW w:w="8040" w:type="dxa"/>
        <w:tblLook w:val="04A0" w:firstRow="1" w:lastRow="0" w:firstColumn="1" w:lastColumn="0" w:noHBand="0" w:noVBand="1"/>
      </w:tblPr>
      <w:tblGrid>
        <w:gridCol w:w="1904"/>
        <w:gridCol w:w="560"/>
        <w:gridCol w:w="614"/>
        <w:gridCol w:w="596"/>
        <w:gridCol w:w="777"/>
        <w:gridCol w:w="561"/>
        <w:gridCol w:w="724"/>
        <w:gridCol w:w="561"/>
        <w:gridCol w:w="724"/>
        <w:gridCol w:w="548"/>
        <w:gridCol w:w="727"/>
      </w:tblGrid>
      <w:tr w:rsidR="00EC4DCB" w:rsidRPr="00EC4DCB" w:rsidTr="00EC4DCB">
        <w:trPr>
          <w:trHeight w:val="576"/>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b/>
                <w:bCs/>
                <w:color w:val="000000"/>
                <w:kern w:val="0"/>
                <w:szCs w:val="21"/>
              </w:rPr>
            </w:pPr>
            <w:r w:rsidRPr="00EC4DCB">
              <w:rPr>
                <w:rFonts w:ascii="宋体" w:hAnsi="宋体" w:cs="宋体" w:hint="eastAsia"/>
                <w:b/>
                <w:bCs/>
                <w:color w:val="000000"/>
                <w:kern w:val="0"/>
                <w:szCs w:val="21"/>
              </w:rPr>
              <w:t>功能</w:t>
            </w:r>
          </w:p>
        </w:tc>
        <w:tc>
          <w:tcPr>
            <w:tcW w:w="489"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相对收益</w:t>
            </w:r>
          </w:p>
        </w:tc>
        <w:tc>
          <w:tcPr>
            <w:tcW w:w="617"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相对损失</w:t>
            </w:r>
          </w:p>
        </w:tc>
        <w:tc>
          <w:tcPr>
            <w:tcW w:w="599"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总价值</w:t>
            </w:r>
          </w:p>
        </w:tc>
        <w:tc>
          <w:tcPr>
            <w:tcW w:w="782"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价值%</w:t>
            </w:r>
          </w:p>
        </w:tc>
        <w:tc>
          <w:tcPr>
            <w:tcW w:w="544"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相对成本</w:t>
            </w:r>
          </w:p>
        </w:tc>
        <w:tc>
          <w:tcPr>
            <w:tcW w:w="650"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成本%</w:t>
            </w:r>
          </w:p>
        </w:tc>
        <w:tc>
          <w:tcPr>
            <w:tcW w:w="544"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相对风险</w:t>
            </w:r>
          </w:p>
        </w:tc>
        <w:tc>
          <w:tcPr>
            <w:tcW w:w="613"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风险%</w:t>
            </w:r>
          </w:p>
        </w:tc>
        <w:tc>
          <w:tcPr>
            <w:tcW w:w="551"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用户权值</w:t>
            </w:r>
          </w:p>
        </w:tc>
        <w:tc>
          <w:tcPr>
            <w:tcW w:w="731"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rPr>
                <w:rFonts w:ascii="宋体" w:hAnsi="宋体" w:cs="宋体" w:hint="eastAsia"/>
                <w:b/>
                <w:bCs/>
                <w:color w:val="000000"/>
                <w:kern w:val="0"/>
                <w:szCs w:val="21"/>
              </w:rPr>
            </w:pPr>
            <w:r w:rsidRPr="00EC4DCB">
              <w:rPr>
                <w:rFonts w:ascii="宋体" w:hAnsi="宋体" w:cs="宋体" w:hint="eastAsia"/>
                <w:b/>
                <w:bCs/>
                <w:color w:val="000000"/>
                <w:kern w:val="0"/>
                <w:szCs w:val="21"/>
              </w:rPr>
              <w:t>优先级</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教师登录</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4.08 </w:t>
            </w:r>
          </w:p>
        </w:tc>
      </w:tr>
      <w:tr w:rsidR="00EC4DCB" w:rsidRPr="00EC4DCB" w:rsidTr="00EC4DCB">
        <w:trPr>
          <w:trHeight w:val="288"/>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教师注册</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9</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4.03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Calibri" w:eastAsia="等线" w:hAnsi="Calibri" w:cs="Calibri" w:hint="eastAsia"/>
                <w:color w:val="000000"/>
                <w:kern w:val="0"/>
                <w:szCs w:val="21"/>
              </w:rPr>
            </w:pPr>
            <w:r w:rsidRPr="00EC4DCB">
              <w:rPr>
                <w:rFonts w:ascii="Calibri" w:eastAsia="等线" w:hAnsi="Calibri" w:cs="Calibri"/>
                <w:color w:val="000000"/>
                <w:kern w:val="0"/>
                <w:szCs w:val="21"/>
              </w:rPr>
              <w:t xml:space="preserve"> bbs</w:t>
            </w:r>
            <w:r w:rsidRPr="00EC4DCB">
              <w:rPr>
                <w:rFonts w:ascii="宋体" w:hAnsi="宋体" w:cs="Calibri" w:hint="eastAsia"/>
                <w:color w:val="000000"/>
                <w:kern w:val="0"/>
                <w:szCs w:val="21"/>
              </w:rPr>
              <w:t>踩</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color w:val="000000"/>
                <w:kern w:val="0"/>
                <w:sz w:val="24"/>
              </w:rPr>
            </w:pPr>
            <w:r w:rsidRPr="00EC4DCB">
              <w:rPr>
                <w:rFonts w:ascii="等线" w:eastAsia="等线" w:hAnsi="等线" w:cs="宋体" w:hint="eastAsia"/>
                <w:color w:val="000000"/>
                <w:kern w:val="0"/>
                <w:sz w:val="24"/>
              </w:rPr>
              <w:t>8</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0.85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修改联系方式</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修改密码</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浏览案例</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查看我的项目</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查看项目最新消息</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0.78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创建新实例</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0.76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教师对小组评价</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0.73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资料上传</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0.71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点赞</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0.71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浏览个人主要信息</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3.6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0.68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查看项目文档</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Calibri" w:eastAsia="等线" w:hAnsi="Calibri" w:cs="Calibri" w:hint="eastAsia"/>
                <w:color w:val="000000"/>
                <w:kern w:val="0"/>
                <w:szCs w:val="21"/>
              </w:rPr>
            </w:pPr>
            <w:r w:rsidRPr="00EC4DCB">
              <w:rPr>
                <w:rFonts w:ascii="Calibri" w:eastAsia="等线" w:hAnsi="Calibri" w:cs="Calibri"/>
                <w:color w:val="000000"/>
                <w:kern w:val="0"/>
                <w:szCs w:val="21"/>
              </w:rPr>
              <w:lastRenderedPageBreak/>
              <w:t>bbs</w:t>
            </w:r>
            <w:r w:rsidRPr="00EC4DCB">
              <w:rPr>
                <w:rFonts w:ascii="宋体" w:hAnsi="宋体" w:cs="Calibri" w:hint="eastAsia"/>
                <w:color w:val="000000"/>
                <w:kern w:val="0"/>
                <w:szCs w:val="21"/>
              </w:rPr>
              <w:t>发帖</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教师提供建议</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即时通讯</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教师对小组成员评价</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更换头像</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回复</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教师忘记密码</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教师下载文档</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Calibri" w:eastAsia="等线" w:hAnsi="Calibri" w:cs="Calibri"/>
                <w:color w:val="000000"/>
                <w:kern w:val="0"/>
                <w:szCs w:val="21"/>
              </w:rPr>
              <w:t>删除</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教师查看评价标准</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查看总览信息</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14</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小组成员管理</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0.58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教师下载文档</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教师下载评价标准</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3.8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0.57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项目管理</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6.3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0.54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查看项目任务</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12</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0.51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查看项目甘特图</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6.3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6.3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0.50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查看项目资料</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12</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0.48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查看我的历史评价</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0.45 </w:t>
            </w:r>
          </w:p>
        </w:tc>
      </w:tr>
      <w:tr w:rsidR="00EC4DCB" w:rsidRPr="00EC4DCB" w:rsidTr="00EC4DCB">
        <w:trPr>
          <w:trHeight w:val="312"/>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收发邮件</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0.40 </w:t>
            </w:r>
          </w:p>
        </w:tc>
      </w:tr>
      <w:tr w:rsidR="00EC4DCB" w:rsidRPr="00EC4DCB" w:rsidTr="00EC4DCB">
        <w:trPr>
          <w:trHeight w:val="288"/>
        </w:trPr>
        <w:tc>
          <w:tcPr>
            <w:tcW w:w="1920" w:type="dxa"/>
            <w:tcBorders>
              <w:top w:val="nil"/>
              <w:left w:val="single" w:sz="8" w:space="0" w:color="auto"/>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宋体" w:hAnsi="宋体" w:cs="宋体" w:hint="eastAsia"/>
                <w:color w:val="000000"/>
                <w:kern w:val="0"/>
                <w:szCs w:val="21"/>
              </w:rPr>
            </w:pPr>
            <w:r w:rsidRPr="00EC4DCB">
              <w:rPr>
                <w:rFonts w:ascii="宋体" w:hAnsi="宋体" w:cs="宋体" w:hint="eastAsia"/>
                <w:color w:val="000000"/>
                <w:kern w:val="0"/>
                <w:szCs w:val="21"/>
              </w:rPr>
              <w:t>合计</w:t>
            </w:r>
          </w:p>
        </w:tc>
        <w:tc>
          <w:tcPr>
            <w:tcW w:w="48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198</w:t>
            </w:r>
          </w:p>
        </w:tc>
        <w:tc>
          <w:tcPr>
            <w:tcW w:w="617"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222</w:t>
            </w:r>
          </w:p>
        </w:tc>
        <w:tc>
          <w:tcPr>
            <w:tcW w:w="599"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618</w:t>
            </w:r>
          </w:p>
        </w:tc>
        <w:tc>
          <w:tcPr>
            <w:tcW w:w="782"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100</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195</w:t>
            </w:r>
          </w:p>
        </w:tc>
        <w:tc>
          <w:tcPr>
            <w:tcW w:w="650"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137.3 </w:t>
            </w:r>
          </w:p>
        </w:tc>
        <w:tc>
          <w:tcPr>
            <w:tcW w:w="544"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199</w:t>
            </w:r>
          </w:p>
        </w:tc>
        <w:tc>
          <w:tcPr>
            <w:tcW w:w="613"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139.2 </w:t>
            </w:r>
          </w:p>
        </w:tc>
        <w:tc>
          <w:tcPr>
            <w:tcW w:w="55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jc w:val="righ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731" w:type="dxa"/>
            <w:tcBorders>
              <w:top w:val="nil"/>
              <w:left w:val="nil"/>
              <w:bottom w:val="single" w:sz="8" w:space="0" w:color="auto"/>
              <w:right w:val="single" w:sz="8" w:space="0" w:color="auto"/>
            </w:tcBorders>
            <w:shd w:val="clear" w:color="auto" w:fill="auto"/>
            <w:noWrap/>
            <w:vAlign w:val="center"/>
            <w:hideMark/>
          </w:tcPr>
          <w:p w:rsidR="00EC4DCB" w:rsidRPr="00EC4DCB" w:rsidRDefault="00EC4DCB" w:rsidP="00EC4DCB">
            <w:pPr>
              <w:widowControl/>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　</w:t>
            </w:r>
          </w:p>
        </w:tc>
      </w:tr>
    </w:tbl>
    <w:p w:rsidR="00192CCD" w:rsidRDefault="00192CCD">
      <w:pPr>
        <w:rPr>
          <w:color w:val="FF0000"/>
        </w:rPr>
      </w:pPr>
    </w:p>
    <w:p w:rsidR="00192CCD" w:rsidRDefault="00AE4472">
      <w:pPr>
        <w:rPr>
          <w:color w:val="FF0000"/>
        </w:rPr>
      </w:pPr>
      <w:r>
        <w:rPr>
          <w:rFonts w:hint="eastAsia"/>
          <w:color w:val="FF0000"/>
        </w:rPr>
        <w:lastRenderedPageBreak/>
        <w:t>总表</w:t>
      </w:r>
    </w:p>
    <w:tbl>
      <w:tblPr>
        <w:tblW w:w="8120" w:type="dxa"/>
        <w:tblLook w:val="04A0" w:firstRow="1" w:lastRow="0" w:firstColumn="1" w:lastColumn="0" w:noHBand="0" w:noVBand="1"/>
      </w:tblPr>
      <w:tblGrid>
        <w:gridCol w:w="2341"/>
        <w:gridCol w:w="520"/>
        <w:gridCol w:w="454"/>
        <w:gridCol w:w="541"/>
        <w:gridCol w:w="728"/>
        <w:gridCol w:w="603"/>
        <w:gridCol w:w="556"/>
        <w:gridCol w:w="520"/>
        <w:gridCol w:w="621"/>
        <w:gridCol w:w="603"/>
        <w:gridCol w:w="689"/>
      </w:tblGrid>
      <w:tr w:rsidR="00EC4DCB" w:rsidRPr="00EC4DCB" w:rsidTr="00EC4DCB">
        <w:trPr>
          <w:trHeight w:val="1152"/>
        </w:trPr>
        <w:tc>
          <w:tcPr>
            <w:tcW w:w="234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b/>
                <w:bCs/>
                <w:color w:val="000000"/>
                <w:kern w:val="0"/>
                <w:szCs w:val="21"/>
              </w:rPr>
            </w:pPr>
            <w:r w:rsidRPr="00EC4DCB">
              <w:rPr>
                <w:rFonts w:ascii="宋体" w:hAnsi="宋体" w:cs="宋体" w:hint="eastAsia"/>
                <w:b/>
                <w:bCs/>
                <w:color w:val="000000"/>
                <w:kern w:val="0"/>
                <w:szCs w:val="21"/>
              </w:rPr>
              <w:t>功能</w:t>
            </w:r>
          </w:p>
        </w:tc>
        <w:tc>
          <w:tcPr>
            <w:tcW w:w="520"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相对收益</w:t>
            </w:r>
          </w:p>
        </w:tc>
        <w:tc>
          <w:tcPr>
            <w:tcW w:w="454"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相对损失</w:t>
            </w:r>
          </w:p>
        </w:tc>
        <w:tc>
          <w:tcPr>
            <w:tcW w:w="541"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总价值</w:t>
            </w:r>
          </w:p>
        </w:tc>
        <w:tc>
          <w:tcPr>
            <w:tcW w:w="672"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价值%</w:t>
            </w:r>
          </w:p>
        </w:tc>
        <w:tc>
          <w:tcPr>
            <w:tcW w:w="603"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相对成本</w:t>
            </w:r>
          </w:p>
        </w:tc>
        <w:tc>
          <w:tcPr>
            <w:tcW w:w="556"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成本%</w:t>
            </w:r>
          </w:p>
        </w:tc>
        <w:tc>
          <w:tcPr>
            <w:tcW w:w="520"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相对风险</w:t>
            </w:r>
          </w:p>
        </w:tc>
        <w:tc>
          <w:tcPr>
            <w:tcW w:w="621"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风险%</w:t>
            </w:r>
          </w:p>
        </w:tc>
        <w:tc>
          <w:tcPr>
            <w:tcW w:w="603"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用户权值</w:t>
            </w:r>
          </w:p>
        </w:tc>
        <w:tc>
          <w:tcPr>
            <w:tcW w:w="689" w:type="dxa"/>
            <w:tcBorders>
              <w:top w:val="single" w:sz="4" w:space="0" w:color="auto"/>
              <w:left w:val="nil"/>
              <w:bottom w:val="single" w:sz="4" w:space="0" w:color="auto"/>
              <w:right w:val="single" w:sz="4" w:space="0" w:color="auto"/>
            </w:tcBorders>
            <w:shd w:val="clear" w:color="auto" w:fill="auto"/>
            <w:vAlign w:val="center"/>
            <w:hideMark/>
          </w:tcPr>
          <w:p w:rsidR="00EC4DCB" w:rsidRPr="00EC4DCB" w:rsidRDefault="00EC4DCB" w:rsidP="00EC4DCB">
            <w:pPr>
              <w:widowControl/>
              <w:jc w:val="left"/>
              <w:rPr>
                <w:rFonts w:ascii="宋体" w:hAnsi="宋体" w:cs="宋体" w:hint="eastAsia"/>
                <w:b/>
                <w:bCs/>
                <w:color w:val="000000"/>
                <w:kern w:val="0"/>
                <w:szCs w:val="21"/>
              </w:rPr>
            </w:pPr>
            <w:r w:rsidRPr="00EC4DCB">
              <w:rPr>
                <w:rFonts w:ascii="宋体" w:hAnsi="宋体" w:cs="宋体" w:hint="eastAsia"/>
                <w:b/>
                <w:bCs/>
                <w:color w:val="000000"/>
                <w:kern w:val="0"/>
                <w:szCs w:val="21"/>
              </w:rPr>
              <w:t>优先级</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案例拥有者登陆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4.30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教师登录</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教师注册</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9</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学生注册</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3.94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管理员登陆</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1.9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0.3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学生登陆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2.28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学生忘记密码</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1.1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1.1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1.66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管理员浏览网站概要</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1.0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1.32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查找用户</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1.10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重置密码</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1.10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解封注册用户名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1.10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学生最新消息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1.6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1.04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查看评价信息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1.04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查找日志文件</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23</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1.01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eastAsia="等线" w:hint="eastAsia"/>
                <w:color w:val="000000"/>
                <w:kern w:val="0"/>
                <w:szCs w:val="21"/>
              </w:rPr>
            </w:pPr>
            <w:r w:rsidRPr="00EC4DCB">
              <w:rPr>
                <w:rFonts w:eastAsia="等线"/>
                <w:color w:val="000000"/>
                <w:kern w:val="0"/>
                <w:szCs w:val="21"/>
              </w:rPr>
              <w:t xml:space="preserve"> </w:t>
            </w:r>
            <w:r w:rsidRPr="00EC4DCB">
              <w:rPr>
                <w:rFonts w:ascii="宋体" w:hAnsi="宋体" w:hint="eastAsia"/>
                <w:color w:val="000000"/>
                <w:kern w:val="0"/>
                <w:szCs w:val="21"/>
              </w:rPr>
              <w:t>取消新增任务</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0.93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查看用户信息</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0.92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查找帖子</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25</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0.91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查看评价标准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0.91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学生查看项目任务</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26</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3.2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0.90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解冻用户</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 xml:space="preserve"> bbs</w:t>
            </w:r>
            <w:r w:rsidRPr="00EC4DCB">
              <w:rPr>
                <w:rFonts w:ascii="宋体" w:hAnsi="宋体" w:cs="Calibri" w:hint="eastAsia"/>
                <w:color w:val="000000"/>
                <w:kern w:val="0"/>
                <w:szCs w:val="21"/>
              </w:rPr>
              <w:t>踩</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color w:val="000000"/>
                <w:kern w:val="0"/>
                <w:sz w:val="24"/>
              </w:rPr>
            </w:pPr>
            <w:r w:rsidRPr="00EC4DCB">
              <w:rPr>
                <w:rFonts w:ascii="等线" w:eastAsia="等线" w:hAnsi="等线" w:cs="宋体" w:hint="eastAsia"/>
                <w:color w:val="000000"/>
                <w:kern w:val="0"/>
                <w:sz w:val="24"/>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0.85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学生组员管理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学生参与评价</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学生查看我的实例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0.83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修改案例描述</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0.83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修改案例类型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0.83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案例拥有者浏览现有案例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w:t>
            </w:r>
            <w:r w:rsidRPr="00EC4DCB">
              <w:rPr>
                <w:color w:val="000000"/>
                <w:kern w:val="0"/>
                <w:sz w:val="22"/>
                <w:szCs w:val="22"/>
              </w:rPr>
              <w:t>bbs</w:t>
            </w:r>
            <w:r w:rsidRPr="00EC4DCB">
              <w:rPr>
                <w:rFonts w:ascii="宋体" w:hAnsi="宋体" w:cs="宋体" w:hint="eastAsia"/>
                <w:color w:val="000000"/>
                <w:kern w:val="0"/>
                <w:sz w:val="22"/>
                <w:szCs w:val="22"/>
              </w:rPr>
              <w:t>删除</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取消正在申请的案例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0.81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lastRenderedPageBreak/>
              <w:t>删除帖子</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修改联系方式</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修改密码</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浏览案例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查看我的项目</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0.80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修改案例名称</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封禁注册的用户名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0.79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查看项目最新消息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0.78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学生查看任务甘特图</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26</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0.77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查找实例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0.77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学生上传资料</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3.2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0.76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创建新实例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0.76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新增任务</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0.75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查看帖子</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查看回复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0.73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教师对小组评价</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0.73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删除任务</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网站底部信息修改</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学生查看项目文档</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删除角色</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0.71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资料上传</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点赞</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0.71 </w:t>
            </w:r>
          </w:p>
        </w:tc>
      </w:tr>
      <w:tr w:rsidR="00EC4DCB" w:rsidRPr="00EC4DCB" w:rsidTr="00EC4DCB">
        <w:trPr>
          <w:trHeight w:val="300"/>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解封</w:t>
            </w:r>
            <w:r w:rsidRPr="00EC4DCB">
              <w:rPr>
                <w:rFonts w:ascii="Calibri" w:hAnsi="Calibri" w:cs="Calibri"/>
                <w:color w:val="000000"/>
                <w:kern w:val="0"/>
                <w:szCs w:val="21"/>
              </w:rPr>
              <w:t>IP</w:t>
            </w:r>
            <w:r w:rsidRPr="00EC4DCB">
              <w:rPr>
                <w:rFonts w:ascii="宋体" w:hAnsi="宋体" w:cs="宋体" w:hint="eastAsia"/>
                <w:color w:val="000000"/>
                <w:kern w:val="0"/>
                <w:szCs w:val="21"/>
              </w:rPr>
              <w:t>地址</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查看案例信息</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查找用户日志记录</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查找数据库备份</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删除回复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置顶帖子</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lastRenderedPageBreak/>
              <w:t>加精帖子</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创建新项目</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3.6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0.69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修改任务</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浏览个人主要信息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3.6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新建案例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模拟新建案例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查看项目文档</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发帖</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教师提供建议</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即时通讯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教师对小组成员评价</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0.67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删除数据库备份</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2.142</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0.66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学生更改头像</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0.66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查看申请案例信息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0.64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更换头像</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回复</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教师忘记密码</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教师下载文档</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0.64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查找案例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删除用户日志记录</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学生bbs回复</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学生bbs发帖</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2.6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学生bbs踩</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下载评价标准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0.62 </w:t>
            </w:r>
          </w:p>
        </w:tc>
      </w:tr>
      <w:tr w:rsidR="00EC4DCB" w:rsidRPr="00EC4DCB" w:rsidTr="00EC4DCB">
        <w:trPr>
          <w:trHeight w:val="300"/>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封禁</w:t>
            </w:r>
            <w:r w:rsidRPr="00EC4DCB">
              <w:rPr>
                <w:rFonts w:ascii="Calibri" w:hAnsi="Calibri" w:cs="Calibri"/>
                <w:color w:val="000000"/>
                <w:kern w:val="0"/>
                <w:szCs w:val="21"/>
              </w:rPr>
              <w:t>IP</w:t>
            </w:r>
            <w:r w:rsidRPr="00EC4DCB">
              <w:rPr>
                <w:rFonts w:ascii="宋体" w:hAnsi="宋体" w:cs="宋体" w:hint="eastAsia"/>
                <w:color w:val="000000"/>
                <w:kern w:val="0"/>
                <w:szCs w:val="21"/>
              </w:rPr>
              <w:t>地址</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1.9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0.62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Calibri" w:eastAsia="等线" w:hAnsi="Calibri" w:cs="Calibri"/>
                <w:color w:val="000000"/>
                <w:kern w:val="0"/>
                <w:szCs w:val="21"/>
              </w:rPr>
              <w:t>删除</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教师查看评价标准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lastRenderedPageBreak/>
              <w:t>下载日志文件</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0.60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查看总览信息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14</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300"/>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回复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1.9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案例详情</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3.2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删除用户</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查询封禁的注册用户名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查询封禁的用户</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300"/>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查询封禁的</w:t>
            </w:r>
            <w:r w:rsidRPr="00EC4DCB">
              <w:rPr>
                <w:rFonts w:ascii="Calibri" w:hAnsi="Calibri" w:cs="Calibri"/>
                <w:color w:val="000000"/>
                <w:kern w:val="0"/>
                <w:szCs w:val="21"/>
              </w:rPr>
              <w:t>IP</w:t>
            </w:r>
            <w:r w:rsidRPr="00EC4DCB">
              <w:rPr>
                <w:rFonts w:ascii="宋体" w:hAnsi="宋体" w:cs="宋体" w:hint="eastAsia"/>
                <w:color w:val="000000"/>
                <w:kern w:val="0"/>
                <w:szCs w:val="21"/>
              </w:rPr>
              <w:t>地址</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数据库备份</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数据库恢复</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24</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0.59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新增角色</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小组成员管理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教师下载文档</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4.0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教师下载评价标准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3.8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0.57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查找系统错误日志记录</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保存新版本</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申请发布案例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查看现有实例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删除实例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3.6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0.57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查看当前的模拟案例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0.57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修改用户信息</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0.56 </w:t>
            </w:r>
          </w:p>
        </w:tc>
      </w:tr>
      <w:tr w:rsidR="00EC4DCB" w:rsidRPr="00EC4DCB" w:rsidTr="00EC4DCB">
        <w:trPr>
          <w:trHeight w:val="300"/>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点赞</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0.55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恢复案例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20</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0.55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学生bbs点赞</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4.2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0.54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项目管理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6.3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0.54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浏览个人信息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3.0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冻结案例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1.9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0.53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查看甘特图</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5.3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0.53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审核案例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0.52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删除模拟案例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0.52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lastRenderedPageBreak/>
              <w:t>查看项目任务</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修改角色信息</w:t>
            </w:r>
            <w:r w:rsidRPr="00EC4DCB">
              <w:rPr>
                <w:color w:val="000000"/>
                <w:kern w:val="0"/>
                <w:szCs w:val="21"/>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8</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查看项目资料</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学生修改联系方式</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学生浏览案例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17</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0.50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删除实例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删除日志文件</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上传日志文件</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查看项目甘特图</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21</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6.3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6.3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0.50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冻结用户</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18</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2.0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2.8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0.49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管理实例</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3.1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4.1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0.48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删除系统错误日志记录</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16</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1.8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查看项目资料</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12</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2.7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3.5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0.48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查看我的历史评价</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0.45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即时通讯</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3.3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3.2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0.45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学生项目管理</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0.44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学生修改密码</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19</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5.0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9</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0.44 </w:t>
            </w:r>
          </w:p>
        </w:tc>
      </w:tr>
      <w:tr w:rsidR="00EC4DCB" w:rsidRPr="00EC4DCB" w:rsidTr="00EC4DCB">
        <w:trPr>
          <w:trHeight w:val="300"/>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Calibri" w:eastAsia="等线" w:hAnsi="Calibri" w:cs="Calibri" w:hint="eastAsia"/>
                <w:color w:val="000000"/>
                <w:kern w:val="0"/>
                <w:szCs w:val="21"/>
              </w:rPr>
            </w:pPr>
            <w:r w:rsidRPr="00EC4DCB">
              <w:rPr>
                <w:rFonts w:ascii="Calibri" w:eastAsia="等线" w:hAnsi="Calibri" w:cs="Calibri"/>
                <w:color w:val="000000"/>
                <w:kern w:val="0"/>
                <w:szCs w:val="21"/>
              </w:rPr>
              <w:t>bbs</w:t>
            </w:r>
            <w:r w:rsidRPr="00EC4DCB">
              <w:rPr>
                <w:rFonts w:ascii="宋体" w:hAnsi="宋体" w:cs="Calibri" w:hint="eastAsia"/>
                <w:color w:val="000000"/>
                <w:kern w:val="0"/>
                <w:szCs w:val="21"/>
              </w:rPr>
              <w:t>踩</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color w:val="000000"/>
                <w:kern w:val="0"/>
                <w:sz w:val="22"/>
                <w:szCs w:val="22"/>
              </w:rPr>
            </w:pPr>
            <w:r w:rsidRPr="00EC4DCB">
              <w:rPr>
                <w:rFonts w:ascii="等线" w:eastAsia="等线" w:hAnsi="等线" w:cs="宋体" w:hint="eastAsia"/>
                <w:color w:val="000000"/>
                <w:kern w:val="0"/>
                <w:sz w:val="22"/>
                <w:szCs w:val="22"/>
              </w:rPr>
              <w:t>4</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12</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6</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2.1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0.42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新增用户</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0.41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删除案例</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4</w:t>
            </w:r>
          </w:p>
        </w:tc>
        <w:tc>
          <w:tcPr>
            <w:tcW w:w="454"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54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1.5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520"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2.4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0.41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收发邮件</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15</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3.4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5.6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w:t>
            </w:r>
          </w:p>
        </w:tc>
        <w:tc>
          <w:tcPr>
            <w:tcW w:w="689"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0.40 </w:t>
            </w:r>
          </w:p>
        </w:tc>
      </w:tr>
      <w:tr w:rsidR="00EC4DCB" w:rsidRPr="00EC4DCB" w:rsidTr="00EC4DCB">
        <w:trPr>
          <w:trHeight w:val="312"/>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版本回滚</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4"/>
              </w:rPr>
            </w:pPr>
            <w:r w:rsidRPr="00EC4DCB">
              <w:rPr>
                <w:rFonts w:ascii="等线" w:eastAsia="等线" w:hAnsi="等线" w:cs="宋体" w:hint="eastAsia"/>
                <w:color w:val="000000"/>
                <w:kern w:val="0"/>
                <w:sz w:val="24"/>
              </w:rPr>
              <w:t>4</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14</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2.9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4.9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8</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4.7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0.40 </w:t>
            </w:r>
          </w:p>
        </w:tc>
      </w:tr>
      <w:tr w:rsidR="00EC4DCB" w:rsidRPr="00EC4DCB" w:rsidTr="00EC4DCB">
        <w:trPr>
          <w:trHeight w:val="288"/>
        </w:trPr>
        <w:tc>
          <w:tcPr>
            <w:tcW w:w="2341" w:type="dxa"/>
            <w:tcBorders>
              <w:top w:val="nil"/>
              <w:left w:val="single" w:sz="4" w:space="0" w:color="auto"/>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学生我的信箱</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5</w:t>
            </w:r>
          </w:p>
        </w:tc>
        <w:tc>
          <w:tcPr>
            <w:tcW w:w="454"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3</w:t>
            </w:r>
          </w:p>
        </w:tc>
        <w:tc>
          <w:tcPr>
            <w:tcW w:w="541"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13</w:t>
            </w:r>
          </w:p>
        </w:tc>
        <w:tc>
          <w:tcPr>
            <w:tcW w:w="672"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2.2 </w:t>
            </w:r>
          </w:p>
        </w:tc>
        <w:tc>
          <w:tcPr>
            <w:tcW w:w="603"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556"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 xml:space="preserve">3.9 </w:t>
            </w:r>
          </w:p>
        </w:tc>
        <w:tc>
          <w:tcPr>
            <w:tcW w:w="520" w:type="dxa"/>
            <w:tcBorders>
              <w:top w:val="nil"/>
              <w:left w:val="nil"/>
              <w:bottom w:val="single" w:sz="4" w:space="0" w:color="auto"/>
              <w:right w:val="single" w:sz="4" w:space="0" w:color="auto"/>
            </w:tcBorders>
            <w:shd w:val="clear" w:color="auto" w:fill="auto"/>
            <w:noWrap/>
            <w:vAlign w:val="center"/>
            <w:hideMark/>
          </w:tcPr>
          <w:p w:rsidR="00EC4DCB" w:rsidRPr="00EC4DCB" w:rsidRDefault="00EC4DCB" w:rsidP="00EC4DCB">
            <w:pPr>
              <w:widowControl/>
              <w:jc w:val="left"/>
              <w:rPr>
                <w:rFonts w:ascii="等线" w:eastAsia="等线" w:hAnsi="等线" w:cs="宋体" w:hint="eastAsia"/>
                <w:color w:val="000000"/>
                <w:kern w:val="0"/>
                <w:sz w:val="22"/>
                <w:szCs w:val="22"/>
              </w:rPr>
            </w:pPr>
            <w:r w:rsidRPr="00EC4DCB">
              <w:rPr>
                <w:rFonts w:ascii="等线" w:eastAsia="等线" w:hAnsi="等线" w:cs="宋体" w:hint="eastAsia"/>
                <w:color w:val="000000"/>
                <w:kern w:val="0"/>
                <w:sz w:val="22"/>
                <w:szCs w:val="22"/>
              </w:rPr>
              <w:t>7</w:t>
            </w:r>
          </w:p>
        </w:tc>
        <w:tc>
          <w:tcPr>
            <w:tcW w:w="621"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3.7 </w:t>
            </w:r>
          </w:p>
        </w:tc>
        <w:tc>
          <w:tcPr>
            <w:tcW w:w="603"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等线" w:eastAsia="等线" w:hAnsi="等线" w:cs="宋体" w:hint="eastAsia"/>
                <w:kern w:val="0"/>
                <w:sz w:val="22"/>
                <w:szCs w:val="22"/>
              </w:rPr>
            </w:pPr>
            <w:r w:rsidRPr="00EC4DCB">
              <w:rPr>
                <w:rFonts w:ascii="等线" w:eastAsia="等线" w:hAnsi="等线" w:cs="宋体" w:hint="eastAsia"/>
                <w:kern w:val="0"/>
                <w:sz w:val="22"/>
                <w:szCs w:val="22"/>
              </w:rPr>
              <w:t>1</w:t>
            </w:r>
          </w:p>
        </w:tc>
        <w:tc>
          <w:tcPr>
            <w:tcW w:w="689" w:type="dxa"/>
            <w:tcBorders>
              <w:top w:val="nil"/>
              <w:left w:val="nil"/>
              <w:bottom w:val="single" w:sz="4" w:space="0" w:color="auto"/>
              <w:right w:val="single" w:sz="4" w:space="0" w:color="auto"/>
            </w:tcBorders>
            <w:shd w:val="clear" w:color="auto" w:fill="auto"/>
            <w:noWrap/>
            <w:vAlign w:val="bottom"/>
            <w:hideMark/>
          </w:tcPr>
          <w:p w:rsidR="00EC4DCB" w:rsidRPr="00EC4DCB" w:rsidRDefault="00EC4DCB" w:rsidP="00EC4DCB">
            <w:pPr>
              <w:widowControl/>
              <w:jc w:val="left"/>
              <w:rPr>
                <w:rFonts w:ascii="宋体" w:hAnsi="宋体" w:cs="宋体" w:hint="eastAsia"/>
                <w:color w:val="000000"/>
                <w:kern w:val="0"/>
                <w:szCs w:val="21"/>
              </w:rPr>
            </w:pPr>
            <w:r w:rsidRPr="00EC4DCB">
              <w:rPr>
                <w:rFonts w:ascii="宋体" w:hAnsi="宋体" w:cs="宋体" w:hint="eastAsia"/>
                <w:color w:val="000000"/>
                <w:kern w:val="0"/>
                <w:szCs w:val="21"/>
              </w:rPr>
              <w:t xml:space="preserve">0.39 </w:t>
            </w:r>
          </w:p>
        </w:tc>
      </w:tr>
    </w:tbl>
    <w:p w:rsidR="00EC4DCB" w:rsidRPr="00EC4DCB" w:rsidRDefault="00EC4DCB">
      <w:pPr>
        <w:rPr>
          <w:rFonts w:hint="eastAsia"/>
          <w:color w:val="FF0000"/>
        </w:rPr>
      </w:pPr>
      <w:bookmarkStart w:id="233" w:name="_GoBack"/>
      <w:bookmarkEnd w:id="233"/>
    </w:p>
    <w:p w:rsidR="00192CCD" w:rsidRDefault="00AE4472">
      <w:pPr>
        <w:pStyle w:val="2"/>
        <w:numPr>
          <w:ilvl w:val="1"/>
          <w:numId w:val="5"/>
        </w:numPr>
      </w:pPr>
      <w:r>
        <w:rPr>
          <w:rFonts w:hint="eastAsia"/>
        </w:rPr>
        <w:t xml:space="preserve"> </w:t>
      </w:r>
      <w:bookmarkStart w:id="234" w:name="_Toc26822"/>
      <w:r>
        <w:rPr>
          <w:rFonts w:hint="eastAsia"/>
        </w:rPr>
        <w:t>用例图</w:t>
      </w:r>
      <w:bookmarkEnd w:id="234"/>
    </w:p>
    <w:p w:rsidR="00192CCD" w:rsidRDefault="00AE4472">
      <w:pPr>
        <w:pStyle w:val="3"/>
      </w:pPr>
      <w:bookmarkStart w:id="235" w:name="_Toc8458"/>
      <w:r>
        <w:rPr>
          <w:rFonts w:hint="eastAsia"/>
        </w:rPr>
        <w:t>3.2.1</w:t>
      </w:r>
      <w:r>
        <w:rPr>
          <w:rFonts w:hint="eastAsia"/>
        </w:rPr>
        <w:t>顶层用例图</w:t>
      </w:r>
      <w:bookmarkEnd w:id="235"/>
    </w:p>
    <w:p w:rsidR="00192CCD" w:rsidRDefault="00192CCD"/>
    <w:p w:rsidR="00192CCD" w:rsidRDefault="00AE4472">
      <w:pPr>
        <w:widowControl/>
        <w:jc w:val="left"/>
        <w:rPr>
          <w:rFonts w:ascii="宋体" w:hAnsi="宋体" w:cs="宋体"/>
          <w:kern w:val="0"/>
          <w:sz w:val="24"/>
        </w:rPr>
      </w:pPr>
      <w:r>
        <w:rPr>
          <w:rFonts w:ascii="宋体" w:hAnsi="宋体" w:cs="宋体" w:hint="eastAsia"/>
          <w:noProof/>
          <w:kern w:val="0"/>
          <w:sz w:val="24"/>
        </w:rPr>
        <w:lastRenderedPageBreak/>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13"/>
                    <a:stretch>
                      <a:fillRect/>
                    </a:stretch>
                  </pic:blipFill>
                  <pic:spPr>
                    <a:xfrm>
                      <a:off x="0" y="0"/>
                      <a:ext cx="5270500" cy="3379470"/>
                    </a:xfrm>
                    <a:prstGeom prst="rect">
                      <a:avLst/>
                    </a:prstGeom>
                  </pic:spPr>
                </pic:pic>
              </a:graphicData>
            </a:graphic>
          </wp:inline>
        </w:drawing>
      </w:r>
    </w:p>
    <w:p w:rsidR="00192CCD" w:rsidRDefault="00AE4472">
      <w:pPr>
        <w:pStyle w:val="3"/>
      </w:pPr>
      <w:bookmarkStart w:id="236" w:name="_Toc25894"/>
      <w:r>
        <w:rPr>
          <w:rFonts w:hint="eastAsia"/>
        </w:rPr>
        <w:t>3.2.2</w:t>
      </w:r>
      <w:r>
        <w:rPr>
          <w:rFonts w:hint="eastAsia"/>
        </w:rPr>
        <w:t>教师用例图</w:t>
      </w:r>
      <w:bookmarkEnd w:id="236"/>
    </w:p>
    <w:p w:rsidR="00192CCD" w:rsidRDefault="00AE4472">
      <w:pPr>
        <w:pStyle w:val="4"/>
      </w:pPr>
      <w:r>
        <w:rPr>
          <w:rFonts w:hint="eastAsia"/>
        </w:rPr>
        <w:t>3.2.2.1</w:t>
      </w:r>
      <w:r>
        <w:rPr>
          <w:rFonts w:hint="eastAsia"/>
        </w:rPr>
        <w:t>教师用例图总览</w:t>
      </w:r>
    </w:p>
    <w:p w:rsidR="00192CCD" w:rsidRDefault="00AE4472">
      <w:r>
        <w:rPr>
          <w:rFonts w:hint="eastAsia"/>
          <w:noProof/>
        </w:rPr>
        <w:drawing>
          <wp:inline distT="0" distB="0" distL="114300" distR="114300">
            <wp:extent cx="5273675" cy="2987040"/>
            <wp:effectExtent l="0" t="0" r="14605" b="0"/>
            <wp:docPr id="344" name="图片 344" descr="61130523875939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611305238759394475"/>
                    <pic:cNvPicPr>
                      <a:picLocks noChangeAspect="1"/>
                    </pic:cNvPicPr>
                  </pic:nvPicPr>
                  <pic:blipFill>
                    <a:blip r:embed="rId14"/>
                    <a:stretch>
                      <a:fillRect/>
                    </a:stretch>
                  </pic:blipFill>
                  <pic:spPr>
                    <a:xfrm>
                      <a:off x="0" y="0"/>
                      <a:ext cx="5273675" cy="2987040"/>
                    </a:xfrm>
                    <a:prstGeom prst="rect">
                      <a:avLst/>
                    </a:prstGeom>
                  </pic:spPr>
                </pic:pic>
              </a:graphicData>
            </a:graphic>
          </wp:inline>
        </w:drawing>
      </w:r>
    </w:p>
    <w:p w:rsidR="00192CCD" w:rsidRDefault="00AE4472">
      <w:pPr>
        <w:pStyle w:val="4"/>
      </w:pPr>
      <w:r>
        <w:rPr>
          <w:rFonts w:hint="eastAsia"/>
        </w:rPr>
        <w:lastRenderedPageBreak/>
        <w:t>3.2.2.2</w:t>
      </w:r>
      <w:r>
        <w:rPr>
          <w:rFonts w:hint="eastAsia"/>
        </w:rPr>
        <w:t>教师忘记密码</w:t>
      </w:r>
    </w:p>
    <w:p w:rsidR="00192CCD" w:rsidRDefault="00AE4472">
      <w:pPr>
        <w:pStyle w:val="4"/>
      </w:pPr>
      <w:r>
        <w:rPr>
          <w:rFonts w:hint="eastAsia"/>
          <w:noProof/>
        </w:rPr>
        <w:drawing>
          <wp:inline distT="0" distB="0" distL="114300" distR="114300">
            <wp:extent cx="5269865" cy="1105535"/>
            <wp:effectExtent l="0" t="0" r="3175" b="6985"/>
            <wp:docPr id="346" name="图片 346" descr="144361992900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44361992900300818"/>
                    <pic:cNvPicPr>
                      <a:picLocks noChangeAspect="1"/>
                    </pic:cNvPicPr>
                  </pic:nvPicPr>
                  <pic:blipFill>
                    <a:blip r:embed="rId15"/>
                    <a:stretch>
                      <a:fillRect/>
                    </a:stretch>
                  </pic:blipFill>
                  <pic:spPr>
                    <a:xfrm>
                      <a:off x="0" y="0"/>
                      <a:ext cx="5269865" cy="1105535"/>
                    </a:xfrm>
                    <a:prstGeom prst="rect">
                      <a:avLst/>
                    </a:prstGeom>
                  </pic:spPr>
                </pic:pic>
              </a:graphicData>
            </a:graphic>
          </wp:inline>
        </w:drawing>
      </w:r>
      <w:r>
        <w:rPr>
          <w:rFonts w:hint="eastAsia"/>
        </w:rPr>
        <w:t>3.2.2.3</w:t>
      </w:r>
      <w:r>
        <w:rPr>
          <w:rFonts w:hint="eastAsia"/>
        </w:rPr>
        <w:t>教师查看我的历史评价</w:t>
      </w:r>
    </w:p>
    <w:p w:rsidR="00192CCD" w:rsidRDefault="00AE4472">
      <w:pPr>
        <w:pStyle w:val="4"/>
      </w:pPr>
      <w:r>
        <w:rPr>
          <w:rFonts w:hint="eastAsia"/>
          <w:noProof/>
        </w:rPr>
        <w:drawing>
          <wp:inline distT="0" distB="0" distL="114300" distR="114300">
            <wp:extent cx="5272405" cy="1247775"/>
            <wp:effectExtent l="0" t="0" r="635" b="1905"/>
            <wp:docPr id="348" name="图片 348" descr="609383669284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609383669284552063"/>
                    <pic:cNvPicPr>
                      <a:picLocks noChangeAspect="1"/>
                    </pic:cNvPicPr>
                  </pic:nvPicPr>
                  <pic:blipFill>
                    <a:blip r:embed="rId16"/>
                    <a:stretch>
                      <a:fillRect/>
                    </a:stretch>
                  </pic:blipFill>
                  <pic:spPr>
                    <a:xfrm>
                      <a:off x="0" y="0"/>
                      <a:ext cx="5272405" cy="1247775"/>
                    </a:xfrm>
                    <a:prstGeom prst="rect">
                      <a:avLst/>
                    </a:prstGeom>
                  </pic:spPr>
                </pic:pic>
              </a:graphicData>
            </a:graphic>
          </wp:inline>
        </w:drawing>
      </w:r>
      <w:r>
        <w:rPr>
          <w:rFonts w:hint="eastAsia"/>
        </w:rPr>
        <w:t xml:space="preserve">3.2.2.4 </w:t>
      </w:r>
      <w:r>
        <w:rPr>
          <w:rFonts w:hint="eastAsia"/>
        </w:rPr>
        <w:t>教师查看我的实例</w:t>
      </w:r>
    </w:p>
    <w:p w:rsidR="00192CCD" w:rsidRDefault="00AE4472">
      <w:pPr>
        <w:pStyle w:val="4"/>
      </w:pPr>
      <w:r>
        <w:rPr>
          <w:rFonts w:hint="eastAsia"/>
          <w:noProof/>
        </w:rPr>
        <w:drawing>
          <wp:inline distT="0" distB="0" distL="114300" distR="114300">
            <wp:extent cx="5273040" cy="1576070"/>
            <wp:effectExtent l="0" t="0" r="0" b="8890"/>
            <wp:docPr id="349" name="图片 349" descr="3483562547898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348356254789823892"/>
                    <pic:cNvPicPr>
                      <a:picLocks noChangeAspect="1"/>
                    </pic:cNvPicPr>
                  </pic:nvPicPr>
                  <pic:blipFill>
                    <a:blip r:embed="rId17"/>
                    <a:stretch>
                      <a:fillRect/>
                    </a:stretch>
                  </pic:blipFill>
                  <pic:spPr>
                    <a:xfrm>
                      <a:off x="0" y="0"/>
                      <a:ext cx="5273040" cy="1576070"/>
                    </a:xfrm>
                    <a:prstGeom prst="rect">
                      <a:avLst/>
                    </a:prstGeom>
                  </pic:spPr>
                </pic:pic>
              </a:graphicData>
            </a:graphic>
          </wp:inline>
        </w:drawing>
      </w:r>
      <w:r>
        <w:rPr>
          <w:rFonts w:hint="eastAsia"/>
        </w:rPr>
        <w:t xml:space="preserve">3.2.2.5 </w:t>
      </w:r>
      <w:r>
        <w:rPr>
          <w:rFonts w:hint="eastAsia"/>
        </w:rPr>
        <w:t>教师查看我的消息</w:t>
      </w:r>
    </w:p>
    <w:p w:rsidR="00192CCD" w:rsidRDefault="00AE4472">
      <w:pPr>
        <w:pStyle w:val="4"/>
      </w:pPr>
      <w:r>
        <w:rPr>
          <w:rFonts w:hint="eastAsia"/>
          <w:noProof/>
        </w:rPr>
        <w:drawing>
          <wp:inline distT="0" distB="0" distL="114300" distR="114300">
            <wp:extent cx="5270500" cy="1238885"/>
            <wp:effectExtent l="0" t="0" r="2540" b="10795"/>
            <wp:docPr id="350" name="图片 350" descr="82931067477718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29310674777188543"/>
                    <pic:cNvPicPr>
                      <a:picLocks noChangeAspect="1"/>
                    </pic:cNvPicPr>
                  </pic:nvPicPr>
                  <pic:blipFill>
                    <a:blip r:embed="rId18"/>
                    <a:stretch>
                      <a:fillRect/>
                    </a:stretch>
                  </pic:blipFill>
                  <pic:spPr>
                    <a:xfrm>
                      <a:off x="0" y="0"/>
                      <a:ext cx="5270500" cy="1238885"/>
                    </a:xfrm>
                    <a:prstGeom prst="rect">
                      <a:avLst/>
                    </a:prstGeom>
                  </pic:spPr>
                </pic:pic>
              </a:graphicData>
            </a:graphic>
          </wp:inline>
        </w:drawing>
      </w:r>
      <w:r>
        <w:rPr>
          <w:rFonts w:hint="eastAsia"/>
        </w:rPr>
        <w:t xml:space="preserve">3.2.2.6 </w:t>
      </w:r>
      <w:r>
        <w:rPr>
          <w:rFonts w:hint="eastAsia"/>
        </w:rPr>
        <w:t>教师上传头像</w:t>
      </w:r>
    </w:p>
    <w:p w:rsidR="00192CCD" w:rsidRDefault="00AE4472">
      <w:pPr>
        <w:pStyle w:val="4"/>
      </w:pPr>
      <w:r>
        <w:rPr>
          <w:rFonts w:hint="eastAsia"/>
          <w:noProof/>
        </w:rPr>
        <w:lastRenderedPageBreak/>
        <w:drawing>
          <wp:inline distT="0" distB="0" distL="114300" distR="114300">
            <wp:extent cx="5272405" cy="1602740"/>
            <wp:effectExtent l="0" t="0" r="635" b="12700"/>
            <wp:docPr id="351" name="图片 351" descr="7589349409424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58934940942408457"/>
                    <pic:cNvPicPr>
                      <a:picLocks noChangeAspect="1"/>
                    </pic:cNvPicPr>
                  </pic:nvPicPr>
                  <pic:blipFill>
                    <a:blip r:embed="rId19"/>
                    <a:stretch>
                      <a:fillRect/>
                    </a:stretch>
                  </pic:blipFill>
                  <pic:spPr>
                    <a:xfrm>
                      <a:off x="0" y="0"/>
                      <a:ext cx="5272405" cy="1602740"/>
                    </a:xfrm>
                    <a:prstGeom prst="rect">
                      <a:avLst/>
                    </a:prstGeom>
                  </pic:spPr>
                </pic:pic>
              </a:graphicData>
            </a:graphic>
          </wp:inline>
        </w:drawing>
      </w:r>
      <w:r>
        <w:rPr>
          <w:rFonts w:hint="eastAsia"/>
        </w:rPr>
        <w:t xml:space="preserve">3.2.2.7 </w:t>
      </w:r>
      <w:r>
        <w:rPr>
          <w:rFonts w:hint="eastAsia"/>
        </w:rPr>
        <w:t>教师收发邮件</w:t>
      </w:r>
    </w:p>
    <w:p w:rsidR="00192CCD" w:rsidRDefault="00AE4472">
      <w:pPr>
        <w:pStyle w:val="4"/>
      </w:pPr>
      <w:r>
        <w:rPr>
          <w:rFonts w:hint="eastAsia"/>
          <w:noProof/>
        </w:rPr>
        <w:drawing>
          <wp:inline distT="0" distB="0" distL="114300" distR="114300">
            <wp:extent cx="5269230" cy="1464945"/>
            <wp:effectExtent l="0" t="0" r="3810" b="13335"/>
            <wp:docPr id="352" name="图片 352" descr="7047697077337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704769707733751767"/>
                    <pic:cNvPicPr>
                      <a:picLocks noChangeAspect="1"/>
                    </pic:cNvPicPr>
                  </pic:nvPicPr>
                  <pic:blipFill>
                    <a:blip r:embed="rId20"/>
                    <a:stretch>
                      <a:fillRect/>
                    </a:stretch>
                  </pic:blipFill>
                  <pic:spPr>
                    <a:xfrm>
                      <a:off x="0" y="0"/>
                      <a:ext cx="5269230" cy="1464945"/>
                    </a:xfrm>
                    <a:prstGeom prst="rect">
                      <a:avLst/>
                    </a:prstGeom>
                  </pic:spPr>
                </pic:pic>
              </a:graphicData>
            </a:graphic>
          </wp:inline>
        </w:drawing>
      </w:r>
      <w:r>
        <w:rPr>
          <w:rFonts w:hint="eastAsia"/>
        </w:rPr>
        <w:t xml:space="preserve">3.2.2.8 </w:t>
      </w:r>
      <w:r>
        <w:rPr>
          <w:rFonts w:hint="eastAsia"/>
        </w:rPr>
        <w:t>教师修改密码</w:t>
      </w:r>
    </w:p>
    <w:p w:rsidR="00192CCD" w:rsidRDefault="00AE4472">
      <w:pPr>
        <w:pStyle w:val="4"/>
      </w:pPr>
      <w:r>
        <w:rPr>
          <w:rFonts w:hint="eastAsia"/>
          <w:noProof/>
        </w:rPr>
        <w:drawing>
          <wp:inline distT="0" distB="0" distL="114300" distR="114300">
            <wp:extent cx="5269865" cy="1414780"/>
            <wp:effectExtent l="0" t="0" r="3175" b="2540"/>
            <wp:docPr id="354" name="图片 354" descr="4408852526713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440885252671347116"/>
                    <pic:cNvPicPr>
                      <a:picLocks noChangeAspect="1"/>
                    </pic:cNvPicPr>
                  </pic:nvPicPr>
                  <pic:blipFill>
                    <a:blip r:embed="rId21"/>
                    <a:stretch>
                      <a:fillRect/>
                    </a:stretch>
                  </pic:blipFill>
                  <pic:spPr>
                    <a:xfrm>
                      <a:off x="0" y="0"/>
                      <a:ext cx="5269865" cy="1414780"/>
                    </a:xfrm>
                    <a:prstGeom prst="rect">
                      <a:avLst/>
                    </a:prstGeom>
                  </pic:spPr>
                </pic:pic>
              </a:graphicData>
            </a:graphic>
          </wp:inline>
        </w:drawing>
      </w:r>
      <w:r>
        <w:rPr>
          <w:rFonts w:hint="eastAsia"/>
        </w:rPr>
        <w:t xml:space="preserve">3.2.2.9 </w:t>
      </w:r>
      <w:r>
        <w:rPr>
          <w:rFonts w:hint="eastAsia"/>
        </w:rPr>
        <w:t>教师查看甘特图</w:t>
      </w:r>
    </w:p>
    <w:p w:rsidR="00192CCD" w:rsidRDefault="00AE4472">
      <w:pPr>
        <w:pStyle w:val="4"/>
      </w:pPr>
      <w:r>
        <w:rPr>
          <w:rFonts w:hint="eastAsia"/>
          <w:noProof/>
        </w:rPr>
        <w:drawing>
          <wp:inline distT="0" distB="0" distL="114300" distR="114300">
            <wp:extent cx="5273675" cy="1353820"/>
            <wp:effectExtent l="0" t="0" r="14605" b="2540"/>
            <wp:docPr id="355" name="图片 355" descr="1807766782868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80776678286825023"/>
                    <pic:cNvPicPr>
                      <a:picLocks noChangeAspect="1"/>
                    </pic:cNvPicPr>
                  </pic:nvPicPr>
                  <pic:blipFill>
                    <a:blip r:embed="rId22"/>
                    <a:stretch>
                      <a:fillRect/>
                    </a:stretch>
                  </pic:blipFill>
                  <pic:spPr>
                    <a:xfrm>
                      <a:off x="0" y="0"/>
                      <a:ext cx="5273675" cy="1353820"/>
                    </a:xfrm>
                    <a:prstGeom prst="rect">
                      <a:avLst/>
                    </a:prstGeom>
                  </pic:spPr>
                </pic:pic>
              </a:graphicData>
            </a:graphic>
          </wp:inline>
        </w:drawing>
      </w:r>
      <w:r>
        <w:rPr>
          <w:rFonts w:hint="eastAsia"/>
        </w:rPr>
        <w:t xml:space="preserve">3.2.2.10 </w:t>
      </w:r>
      <w:r>
        <w:rPr>
          <w:rFonts w:hint="eastAsia"/>
        </w:rPr>
        <w:t>教师查看项目文档</w:t>
      </w:r>
    </w:p>
    <w:p w:rsidR="00192CCD" w:rsidRDefault="00AE4472">
      <w:r>
        <w:rPr>
          <w:rFonts w:hint="eastAsia"/>
          <w:noProof/>
        </w:rPr>
        <w:drawing>
          <wp:inline distT="0" distB="0" distL="114300" distR="114300">
            <wp:extent cx="5267960" cy="1104900"/>
            <wp:effectExtent l="0" t="0" r="5080" b="7620"/>
            <wp:docPr id="356" name="图片 356" descr="835615038392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35615038392145820"/>
                    <pic:cNvPicPr>
                      <a:picLocks noChangeAspect="1"/>
                    </pic:cNvPicPr>
                  </pic:nvPicPr>
                  <pic:blipFill>
                    <a:blip r:embed="rId23"/>
                    <a:stretch>
                      <a:fillRect/>
                    </a:stretch>
                  </pic:blipFill>
                  <pic:spPr>
                    <a:xfrm>
                      <a:off x="0" y="0"/>
                      <a:ext cx="5267960" cy="1104900"/>
                    </a:xfrm>
                    <a:prstGeom prst="rect">
                      <a:avLst/>
                    </a:prstGeom>
                  </pic:spPr>
                </pic:pic>
              </a:graphicData>
            </a:graphic>
          </wp:inline>
        </w:drawing>
      </w:r>
    </w:p>
    <w:p w:rsidR="00192CCD" w:rsidRDefault="00AE4472">
      <w:pPr>
        <w:pStyle w:val="4"/>
      </w:pPr>
      <w:r>
        <w:rPr>
          <w:rFonts w:hint="eastAsia"/>
        </w:rPr>
        <w:lastRenderedPageBreak/>
        <w:t xml:space="preserve">3.2.2.11 </w:t>
      </w:r>
      <w:r>
        <w:rPr>
          <w:rFonts w:hint="eastAsia"/>
        </w:rPr>
        <w:t>教师查看项目最新消息</w:t>
      </w:r>
    </w:p>
    <w:p w:rsidR="00192CCD" w:rsidRDefault="00AE4472">
      <w:r>
        <w:rPr>
          <w:rFonts w:hint="eastAsia"/>
          <w:noProof/>
        </w:rPr>
        <w:drawing>
          <wp:inline distT="0" distB="0" distL="114300" distR="114300">
            <wp:extent cx="5271135" cy="1340485"/>
            <wp:effectExtent l="0" t="0" r="1905" b="635"/>
            <wp:docPr id="357" name="图片 357" descr="3189412490460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18941249046084260"/>
                    <pic:cNvPicPr>
                      <a:picLocks noChangeAspect="1"/>
                    </pic:cNvPicPr>
                  </pic:nvPicPr>
                  <pic:blipFill>
                    <a:blip r:embed="rId24"/>
                    <a:stretch>
                      <a:fillRect/>
                    </a:stretch>
                  </pic:blipFill>
                  <pic:spPr>
                    <a:xfrm>
                      <a:off x="0" y="0"/>
                      <a:ext cx="5271135" cy="1340485"/>
                    </a:xfrm>
                    <a:prstGeom prst="rect">
                      <a:avLst/>
                    </a:prstGeom>
                  </pic:spPr>
                </pic:pic>
              </a:graphicData>
            </a:graphic>
          </wp:inline>
        </w:drawing>
      </w:r>
    </w:p>
    <w:p w:rsidR="00192CCD" w:rsidRDefault="00AE4472">
      <w:pPr>
        <w:pStyle w:val="4"/>
      </w:pPr>
      <w:r>
        <w:rPr>
          <w:rFonts w:hint="eastAsia"/>
        </w:rPr>
        <w:t xml:space="preserve">3.2.2.12 </w:t>
      </w:r>
      <w:r>
        <w:rPr>
          <w:rFonts w:hint="eastAsia"/>
        </w:rPr>
        <w:t>教师即时通讯</w:t>
      </w:r>
    </w:p>
    <w:p w:rsidR="00192CCD" w:rsidRDefault="00AE4472">
      <w:r>
        <w:rPr>
          <w:rFonts w:hint="eastAsia"/>
          <w:noProof/>
        </w:rPr>
        <w:drawing>
          <wp:inline distT="0" distB="0" distL="114300" distR="114300">
            <wp:extent cx="5269230" cy="1506855"/>
            <wp:effectExtent l="0" t="0" r="3810" b="1905"/>
            <wp:docPr id="358" name="图片 358" descr="691967730334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69196773033409430"/>
                    <pic:cNvPicPr>
                      <a:picLocks noChangeAspect="1"/>
                    </pic:cNvPicPr>
                  </pic:nvPicPr>
                  <pic:blipFill>
                    <a:blip r:embed="rId25"/>
                    <a:stretch>
                      <a:fillRect/>
                    </a:stretch>
                  </pic:blipFill>
                  <pic:spPr>
                    <a:xfrm>
                      <a:off x="0" y="0"/>
                      <a:ext cx="5269230" cy="1506855"/>
                    </a:xfrm>
                    <a:prstGeom prst="rect">
                      <a:avLst/>
                    </a:prstGeom>
                  </pic:spPr>
                </pic:pic>
              </a:graphicData>
            </a:graphic>
          </wp:inline>
        </w:drawing>
      </w:r>
    </w:p>
    <w:p w:rsidR="00192CCD" w:rsidRDefault="00AE4472">
      <w:pPr>
        <w:pStyle w:val="4"/>
      </w:pPr>
      <w:r>
        <w:rPr>
          <w:rFonts w:hint="eastAsia"/>
        </w:rPr>
        <w:t xml:space="preserve">3.2.2.13 </w:t>
      </w:r>
      <w:r>
        <w:rPr>
          <w:rFonts w:hint="eastAsia"/>
        </w:rPr>
        <w:t>教师上传资料</w:t>
      </w:r>
    </w:p>
    <w:p w:rsidR="00192CCD" w:rsidRDefault="00AE4472">
      <w:r>
        <w:rPr>
          <w:rFonts w:hint="eastAsia"/>
          <w:noProof/>
        </w:rPr>
        <w:drawing>
          <wp:inline distT="0" distB="0" distL="114300" distR="114300">
            <wp:extent cx="5269865" cy="1383030"/>
            <wp:effectExtent l="0" t="0" r="3175" b="3810"/>
            <wp:docPr id="359" name="图片 359" descr="2018775532783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201877553278331982"/>
                    <pic:cNvPicPr>
                      <a:picLocks noChangeAspect="1"/>
                    </pic:cNvPicPr>
                  </pic:nvPicPr>
                  <pic:blipFill>
                    <a:blip r:embed="rId26"/>
                    <a:stretch>
                      <a:fillRect/>
                    </a:stretch>
                  </pic:blipFill>
                  <pic:spPr>
                    <a:xfrm>
                      <a:off x="0" y="0"/>
                      <a:ext cx="5269865" cy="1383030"/>
                    </a:xfrm>
                    <a:prstGeom prst="rect">
                      <a:avLst/>
                    </a:prstGeom>
                  </pic:spPr>
                </pic:pic>
              </a:graphicData>
            </a:graphic>
          </wp:inline>
        </w:drawing>
      </w:r>
    </w:p>
    <w:p w:rsidR="00192CCD" w:rsidRDefault="00AE4472">
      <w:pPr>
        <w:pStyle w:val="4"/>
      </w:pPr>
      <w:r>
        <w:rPr>
          <w:rFonts w:hint="eastAsia"/>
        </w:rPr>
        <w:t xml:space="preserve">3.2.2.14 </w:t>
      </w:r>
      <w:r>
        <w:rPr>
          <w:rFonts w:hint="eastAsia"/>
        </w:rPr>
        <w:t>教师提供意见</w:t>
      </w:r>
    </w:p>
    <w:p w:rsidR="00192CCD" w:rsidRDefault="00AE4472">
      <w:r>
        <w:rPr>
          <w:rFonts w:hint="eastAsia"/>
          <w:noProof/>
        </w:rPr>
        <w:drawing>
          <wp:inline distT="0" distB="0" distL="114300" distR="114300">
            <wp:extent cx="5268595" cy="1473835"/>
            <wp:effectExtent l="0" t="0" r="4445" b="4445"/>
            <wp:docPr id="360" name="图片 360" descr="6995931057018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699593105701854097"/>
                    <pic:cNvPicPr>
                      <a:picLocks noChangeAspect="1"/>
                    </pic:cNvPicPr>
                  </pic:nvPicPr>
                  <pic:blipFill>
                    <a:blip r:embed="rId27"/>
                    <a:stretch>
                      <a:fillRect/>
                    </a:stretch>
                  </pic:blipFill>
                  <pic:spPr>
                    <a:xfrm>
                      <a:off x="0" y="0"/>
                      <a:ext cx="5268595" cy="1473835"/>
                    </a:xfrm>
                    <a:prstGeom prst="rect">
                      <a:avLst/>
                    </a:prstGeom>
                  </pic:spPr>
                </pic:pic>
              </a:graphicData>
            </a:graphic>
          </wp:inline>
        </w:drawing>
      </w:r>
    </w:p>
    <w:p w:rsidR="00192CCD" w:rsidRDefault="00AE4472">
      <w:pPr>
        <w:pStyle w:val="4"/>
      </w:pPr>
      <w:r>
        <w:rPr>
          <w:rFonts w:hint="eastAsia"/>
        </w:rPr>
        <w:t xml:space="preserve">3.2.2.15 </w:t>
      </w:r>
      <w:r>
        <w:rPr>
          <w:rFonts w:hint="eastAsia"/>
        </w:rPr>
        <w:t>教师下载文档</w:t>
      </w:r>
    </w:p>
    <w:p w:rsidR="00192CCD" w:rsidRDefault="00AE4472">
      <w:r>
        <w:rPr>
          <w:rFonts w:hint="eastAsia"/>
          <w:noProof/>
        </w:rPr>
        <w:drawing>
          <wp:inline distT="0" distB="0" distL="114300" distR="114300">
            <wp:extent cx="5269230" cy="1303655"/>
            <wp:effectExtent l="0" t="0" r="3810" b="6985"/>
            <wp:docPr id="361" name="图片 361" descr="5917410810038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59174108100388760"/>
                    <pic:cNvPicPr>
                      <a:picLocks noChangeAspect="1"/>
                    </pic:cNvPicPr>
                  </pic:nvPicPr>
                  <pic:blipFill>
                    <a:blip r:embed="rId28"/>
                    <a:stretch>
                      <a:fillRect/>
                    </a:stretch>
                  </pic:blipFill>
                  <pic:spPr>
                    <a:xfrm>
                      <a:off x="0" y="0"/>
                      <a:ext cx="5269230" cy="1303655"/>
                    </a:xfrm>
                    <a:prstGeom prst="rect">
                      <a:avLst/>
                    </a:prstGeom>
                  </pic:spPr>
                </pic:pic>
              </a:graphicData>
            </a:graphic>
          </wp:inline>
        </w:drawing>
      </w:r>
    </w:p>
    <w:p w:rsidR="00192CCD" w:rsidRDefault="00AE4472">
      <w:pPr>
        <w:pStyle w:val="4"/>
      </w:pPr>
      <w:r>
        <w:rPr>
          <w:rFonts w:hint="eastAsia"/>
        </w:rPr>
        <w:lastRenderedPageBreak/>
        <w:t xml:space="preserve">3.2.2.16 </w:t>
      </w:r>
      <w:r>
        <w:rPr>
          <w:rFonts w:hint="eastAsia"/>
        </w:rPr>
        <w:t>教师项目管理</w:t>
      </w:r>
    </w:p>
    <w:p w:rsidR="00192CCD" w:rsidRDefault="00AE4472">
      <w:r>
        <w:rPr>
          <w:rFonts w:hint="eastAsia"/>
          <w:noProof/>
        </w:rPr>
        <w:drawing>
          <wp:inline distT="0" distB="0" distL="114300" distR="114300">
            <wp:extent cx="5082540" cy="1341120"/>
            <wp:effectExtent l="0" t="0" r="7620" b="0"/>
            <wp:docPr id="362" name="图片 362" descr="6072814633741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607281463374116187"/>
                    <pic:cNvPicPr>
                      <a:picLocks noChangeAspect="1"/>
                    </pic:cNvPicPr>
                  </pic:nvPicPr>
                  <pic:blipFill>
                    <a:blip r:embed="rId29"/>
                    <a:stretch>
                      <a:fillRect/>
                    </a:stretch>
                  </pic:blipFill>
                  <pic:spPr>
                    <a:xfrm>
                      <a:off x="0" y="0"/>
                      <a:ext cx="5082540" cy="1341120"/>
                    </a:xfrm>
                    <a:prstGeom prst="rect">
                      <a:avLst/>
                    </a:prstGeom>
                  </pic:spPr>
                </pic:pic>
              </a:graphicData>
            </a:graphic>
          </wp:inline>
        </w:drawing>
      </w:r>
    </w:p>
    <w:p w:rsidR="00192CCD" w:rsidRDefault="00AE4472">
      <w:pPr>
        <w:pStyle w:val="4"/>
      </w:pPr>
      <w:r>
        <w:rPr>
          <w:rFonts w:hint="eastAsia"/>
        </w:rPr>
        <w:t xml:space="preserve">3.2.2.17 </w:t>
      </w:r>
      <w:r>
        <w:rPr>
          <w:rFonts w:hint="eastAsia"/>
        </w:rPr>
        <w:t>教师项目评价</w:t>
      </w:r>
    </w:p>
    <w:p w:rsidR="00192CCD" w:rsidRDefault="00AE4472">
      <w:r>
        <w:rPr>
          <w:rFonts w:hint="eastAsia"/>
          <w:noProof/>
        </w:rPr>
        <w:drawing>
          <wp:inline distT="0" distB="0" distL="114300" distR="114300">
            <wp:extent cx="5273040" cy="1113155"/>
            <wp:effectExtent l="0" t="0" r="0" b="14605"/>
            <wp:docPr id="363" name="图片 363" descr="2147129379288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214712937928861417"/>
                    <pic:cNvPicPr>
                      <a:picLocks noChangeAspect="1"/>
                    </pic:cNvPicPr>
                  </pic:nvPicPr>
                  <pic:blipFill>
                    <a:blip r:embed="rId30"/>
                    <a:stretch>
                      <a:fillRect/>
                    </a:stretch>
                  </pic:blipFill>
                  <pic:spPr>
                    <a:xfrm>
                      <a:off x="0" y="0"/>
                      <a:ext cx="5273040" cy="1113155"/>
                    </a:xfrm>
                    <a:prstGeom prst="rect">
                      <a:avLst/>
                    </a:prstGeom>
                  </pic:spPr>
                </pic:pic>
              </a:graphicData>
            </a:graphic>
          </wp:inline>
        </w:drawing>
      </w:r>
    </w:p>
    <w:p w:rsidR="00192CCD" w:rsidRDefault="00AE4472">
      <w:pPr>
        <w:pStyle w:val="4"/>
      </w:pPr>
      <w:r>
        <w:rPr>
          <w:rFonts w:hint="eastAsia"/>
        </w:rPr>
        <w:t xml:space="preserve">3.2.2.18 </w:t>
      </w:r>
      <w:r>
        <w:rPr>
          <w:rFonts w:hint="eastAsia"/>
        </w:rPr>
        <w:t>教师组员管理</w:t>
      </w:r>
    </w:p>
    <w:p w:rsidR="00192CCD" w:rsidRDefault="00AE4472">
      <w:r>
        <w:rPr>
          <w:rFonts w:hint="eastAsia"/>
          <w:noProof/>
        </w:rPr>
        <w:drawing>
          <wp:inline distT="0" distB="0" distL="114300" distR="114300">
            <wp:extent cx="5269865" cy="1226185"/>
            <wp:effectExtent l="0" t="0" r="3175" b="8255"/>
            <wp:docPr id="364" name="图片 364" descr="540343791399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540343791399495252"/>
                    <pic:cNvPicPr>
                      <a:picLocks noChangeAspect="1"/>
                    </pic:cNvPicPr>
                  </pic:nvPicPr>
                  <pic:blipFill>
                    <a:blip r:embed="rId31"/>
                    <a:stretch>
                      <a:fillRect/>
                    </a:stretch>
                  </pic:blipFill>
                  <pic:spPr>
                    <a:xfrm>
                      <a:off x="0" y="0"/>
                      <a:ext cx="5269865" cy="1226185"/>
                    </a:xfrm>
                    <a:prstGeom prst="rect">
                      <a:avLst/>
                    </a:prstGeom>
                  </pic:spPr>
                </pic:pic>
              </a:graphicData>
            </a:graphic>
          </wp:inline>
        </w:drawing>
      </w:r>
    </w:p>
    <w:p w:rsidR="00192CCD" w:rsidRDefault="00AE4472">
      <w:pPr>
        <w:pStyle w:val="4"/>
      </w:pPr>
      <w:r>
        <w:rPr>
          <w:rFonts w:hint="eastAsia"/>
        </w:rPr>
        <w:t xml:space="preserve">3.2.2.19 </w:t>
      </w:r>
      <w:r>
        <w:rPr>
          <w:rFonts w:hint="eastAsia"/>
        </w:rPr>
        <w:t>教师登录</w:t>
      </w:r>
    </w:p>
    <w:p w:rsidR="00192CCD" w:rsidRDefault="00AE4472">
      <w:r>
        <w:rPr>
          <w:rFonts w:hint="eastAsia"/>
          <w:noProof/>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32"/>
                    <a:stretch>
                      <a:fillRect/>
                    </a:stretch>
                  </pic:blipFill>
                  <pic:spPr>
                    <a:xfrm>
                      <a:off x="0" y="0"/>
                      <a:ext cx="5059680" cy="1760220"/>
                    </a:xfrm>
                    <a:prstGeom prst="rect">
                      <a:avLst/>
                    </a:prstGeom>
                  </pic:spPr>
                </pic:pic>
              </a:graphicData>
            </a:graphic>
          </wp:inline>
        </w:drawing>
      </w:r>
    </w:p>
    <w:p w:rsidR="00192CCD" w:rsidRDefault="00AE4472">
      <w:pPr>
        <w:pStyle w:val="3"/>
      </w:pPr>
      <w:bookmarkStart w:id="237" w:name="_Toc3843"/>
      <w:r>
        <w:rPr>
          <w:rFonts w:hint="eastAsia"/>
        </w:rPr>
        <w:lastRenderedPageBreak/>
        <w:t>3.2.3</w:t>
      </w:r>
      <w:r>
        <w:rPr>
          <w:rFonts w:hint="eastAsia"/>
        </w:rPr>
        <w:t>管理员用例图</w:t>
      </w:r>
      <w:bookmarkEnd w:id="237"/>
    </w:p>
    <w:p w:rsidR="00192CCD" w:rsidRDefault="00AE4472">
      <w:pPr>
        <w:pStyle w:val="4"/>
      </w:pPr>
      <w:r>
        <w:rPr>
          <w:rFonts w:hint="eastAsia"/>
        </w:rPr>
        <w:t>3.2.3.1</w:t>
      </w:r>
      <w:r>
        <w:rPr>
          <w:rFonts w:hint="eastAsia"/>
        </w:rPr>
        <w:t>管理员用例图总览</w:t>
      </w:r>
    </w:p>
    <w:p w:rsidR="00192CCD" w:rsidRDefault="00AE4472">
      <w:r>
        <w:rPr>
          <w:rFonts w:hint="eastAsia"/>
          <w:noProof/>
        </w:rPr>
        <w:drawing>
          <wp:inline distT="0" distB="0" distL="114300" distR="114300">
            <wp:extent cx="5266690" cy="2661285"/>
            <wp:effectExtent l="0" t="0" r="6350" b="5715"/>
            <wp:docPr id="365" name="图片 365" descr="2796461634153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279646163415379491"/>
                    <pic:cNvPicPr>
                      <a:picLocks noChangeAspect="1"/>
                    </pic:cNvPicPr>
                  </pic:nvPicPr>
                  <pic:blipFill>
                    <a:blip r:embed="rId33"/>
                    <a:stretch>
                      <a:fillRect/>
                    </a:stretch>
                  </pic:blipFill>
                  <pic:spPr>
                    <a:xfrm>
                      <a:off x="0" y="0"/>
                      <a:ext cx="5266690" cy="2661285"/>
                    </a:xfrm>
                    <a:prstGeom prst="rect">
                      <a:avLst/>
                    </a:prstGeom>
                  </pic:spPr>
                </pic:pic>
              </a:graphicData>
            </a:graphic>
          </wp:inline>
        </w:drawing>
      </w:r>
    </w:p>
    <w:p w:rsidR="00192CCD" w:rsidRDefault="00AE4472">
      <w:pPr>
        <w:pStyle w:val="4"/>
      </w:pPr>
      <w:r>
        <w:rPr>
          <w:rFonts w:hint="eastAsia"/>
        </w:rPr>
        <w:t xml:space="preserve">3.2.3.2 </w:t>
      </w:r>
      <w:r>
        <w:rPr>
          <w:rFonts w:hint="eastAsia"/>
        </w:rPr>
        <w:t>管理员</w:t>
      </w:r>
      <w:r>
        <w:rPr>
          <w:rFonts w:hint="eastAsia"/>
        </w:rPr>
        <w:t>bbs</w:t>
      </w:r>
      <w:r>
        <w:rPr>
          <w:rFonts w:hint="eastAsia"/>
        </w:rPr>
        <w:t>管理</w:t>
      </w:r>
    </w:p>
    <w:p w:rsidR="00192CCD" w:rsidRDefault="00AE4472">
      <w:r>
        <w:rPr>
          <w:rFonts w:hint="eastAsia"/>
          <w:noProof/>
        </w:rPr>
        <w:drawing>
          <wp:inline distT="0" distB="0" distL="114300" distR="114300">
            <wp:extent cx="5273675" cy="3211195"/>
            <wp:effectExtent l="0" t="0" r="14605" b="4445"/>
            <wp:docPr id="373" name="图片 373" descr="50267523070803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502675230708036222"/>
                    <pic:cNvPicPr>
                      <a:picLocks noChangeAspect="1"/>
                    </pic:cNvPicPr>
                  </pic:nvPicPr>
                  <pic:blipFill>
                    <a:blip r:embed="rId34"/>
                    <a:stretch>
                      <a:fillRect/>
                    </a:stretch>
                  </pic:blipFill>
                  <pic:spPr>
                    <a:xfrm>
                      <a:off x="0" y="0"/>
                      <a:ext cx="5273675" cy="3211195"/>
                    </a:xfrm>
                    <a:prstGeom prst="rect">
                      <a:avLst/>
                    </a:prstGeom>
                  </pic:spPr>
                </pic:pic>
              </a:graphicData>
            </a:graphic>
          </wp:inline>
        </w:drawing>
      </w:r>
    </w:p>
    <w:p w:rsidR="00192CCD" w:rsidRDefault="00192CCD"/>
    <w:p w:rsidR="00192CCD" w:rsidRDefault="00AE4472">
      <w:pPr>
        <w:pStyle w:val="4"/>
      </w:pPr>
      <w:r>
        <w:rPr>
          <w:rFonts w:hint="eastAsia"/>
        </w:rPr>
        <w:lastRenderedPageBreak/>
        <w:t xml:space="preserve">3.2.3.3 </w:t>
      </w:r>
      <w:r>
        <w:rPr>
          <w:rFonts w:hint="eastAsia"/>
        </w:rPr>
        <w:t>管理员案例管理</w:t>
      </w:r>
    </w:p>
    <w:p w:rsidR="00192CCD" w:rsidRDefault="00AE4472">
      <w:r>
        <w:rPr>
          <w:rFonts w:hint="eastAsia"/>
          <w:noProof/>
        </w:rPr>
        <w:drawing>
          <wp:inline distT="0" distB="0" distL="114300" distR="114300">
            <wp:extent cx="5274310" cy="2902585"/>
            <wp:effectExtent l="0" t="0" r="13970" b="8255"/>
            <wp:docPr id="368" name="图片 368" descr="67307329490972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673073294909725796"/>
                    <pic:cNvPicPr>
                      <a:picLocks noChangeAspect="1"/>
                    </pic:cNvPicPr>
                  </pic:nvPicPr>
                  <pic:blipFill>
                    <a:blip r:embed="rId35"/>
                    <a:stretch>
                      <a:fillRect/>
                    </a:stretch>
                  </pic:blipFill>
                  <pic:spPr>
                    <a:xfrm>
                      <a:off x="0" y="0"/>
                      <a:ext cx="5274310" cy="2902585"/>
                    </a:xfrm>
                    <a:prstGeom prst="rect">
                      <a:avLst/>
                    </a:prstGeom>
                  </pic:spPr>
                </pic:pic>
              </a:graphicData>
            </a:graphic>
          </wp:inline>
        </w:drawing>
      </w:r>
    </w:p>
    <w:p w:rsidR="00192CCD" w:rsidRDefault="00AE4472">
      <w:pPr>
        <w:pStyle w:val="4"/>
      </w:pPr>
      <w:r>
        <w:rPr>
          <w:rFonts w:hint="eastAsia"/>
        </w:rPr>
        <w:t xml:space="preserve">3.2.3.4 </w:t>
      </w:r>
      <w:r>
        <w:rPr>
          <w:rFonts w:hint="eastAsia"/>
        </w:rPr>
        <w:t>管理员登录</w:t>
      </w:r>
    </w:p>
    <w:p w:rsidR="00192CCD" w:rsidRDefault="00AE4472">
      <w:r>
        <w:rPr>
          <w:rFonts w:hint="eastAsia"/>
          <w:noProof/>
        </w:rPr>
        <w:drawing>
          <wp:inline distT="0" distB="0" distL="114300" distR="114300">
            <wp:extent cx="3337560" cy="1783080"/>
            <wp:effectExtent l="0" t="0" r="0" b="0"/>
            <wp:docPr id="369" name="图片 369" descr="580652662800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580652662800061831"/>
                    <pic:cNvPicPr>
                      <a:picLocks noChangeAspect="1"/>
                    </pic:cNvPicPr>
                  </pic:nvPicPr>
                  <pic:blipFill>
                    <a:blip r:embed="rId36"/>
                    <a:stretch>
                      <a:fillRect/>
                    </a:stretch>
                  </pic:blipFill>
                  <pic:spPr>
                    <a:xfrm>
                      <a:off x="0" y="0"/>
                      <a:ext cx="3337560" cy="1783080"/>
                    </a:xfrm>
                    <a:prstGeom prst="rect">
                      <a:avLst/>
                    </a:prstGeom>
                  </pic:spPr>
                </pic:pic>
              </a:graphicData>
            </a:graphic>
          </wp:inline>
        </w:drawing>
      </w:r>
    </w:p>
    <w:p w:rsidR="00192CCD" w:rsidRDefault="00AE4472">
      <w:pPr>
        <w:pStyle w:val="4"/>
      </w:pPr>
      <w:r>
        <w:rPr>
          <w:rFonts w:hint="eastAsia"/>
        </w:rPr>
        <w:t xml:space="preserve">3.2.3.5 </w:t>
      </w:r>
      <w:r>
        <w:rPr>
          <w:rFonts w:hint="eastAsia"/>
        </w:rPr>
        <w:t>管理员实例管理</w:t>
      </w:r>
    </w:p>
    <w:p w:rsidR="00192CCD" w:rsidRDefault="00AE4472">
      <w:r>
        <w:rPr>
          <w:rFonts w:hint="eastAsia"/>
          <w:noProof/>
        </w:rPr>
        <w:drawing>
          <wp:inline distT="0" distB="0" distL="114300" distR="114300">
            <wp:extent cx="5273675" cy="1600835"/>
            <wp:effectExtent l="0" t="0" r="14605" b="14605"/>
            <wp:docPr id="372" name="图片 372" descr="4033035511144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03303551114416502"/>
                    <pic:cNvPicPr>
                      <a:picLocks noChangeAspect="1"/>
                    </pic:cNvPicPr>
                  </pic:nvPicPr>
                  <pic:blipFill>
                    <a:blip r:embed="rId37"/>
                    <a:stretch>
                      <a:fillRect/>
                    </a:stretch>
                  </pic:blipFill>
                  <pic:spPr>
                    <a:xfrm>
                      <a:off x="0" y="0"/>
                      <a:ext cx="5273675" cy="1600835"/>
                    </a:xfrm>
                    <a:prstGeom prst="rect">
                      <a:avLst/>
                    </a:prstGeom>
                  </pic:spPr>
                </pic:pic>
              </a:graphicData>
            </a:graphic>
          </wp:inline>
        </w:drawing>
      </w:r>
    </w:p>
    <w:p w:rsidR="00192CCD" w:rsidRDefault="00192CCD"/>
    <w:p w:rsidR="00192CCD" w:rsidRDefault="00AE4472">
      <w:pPr>
        <w:pStyle w:val="4"/>
      </w:pPr>
      <w:r>
        <w:rPr>
          <w:rFonts w:hint="eastAsia"/>
        </w:rPr>
        <w:lastRenderedPageBreak/>
        <w:t xml:space="preserve">3.2.3.6 </w:t>
      </w:r>
      <w:r>
        <w:rPr>
          <w:rFonts w:hint="eastAsia"/>
        </w:rPr>
        <w:t>管理员系统管理</w:t>
      </w:r>
    </w:p>
    <w:p w:rsidR="00192CCD" w:rsidRDefault="00AE4472">
      <w:r>
        <w:rPr>
          <w:rFonts w:hint="eastAsia"/>
          <w:noProof/>
        </w:rPr>
        <w:drawing>
          <wp:inline distT="0" distB="0" distL="114300" distR="114300">
            <wp:extent cx="5268595" cy="2613660"/>
            <wp:effectExtent l="0" t="0" r="4445" b="7620"/>
            <wp:docPr id="366" name="图片 366" descr="50123612284346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501236122843464392"/>
                    <pic:cNvPicPr>
                      <a:picLocks noChangeAspect="1"/>
                    </pic:cNvPicPr>
                  </pic:nvPicPr>
                  <pic:blipFill>
                    <a:blip r:embed="rId38"/>
                    <a:stretch>
                      <a:fillRect/>
                    </a:stretch>
                  </pic:blipFill>
                  <pic:spPr>
                    <a:xfrm>
                      <a:off x="0" y="0"/>
                      <a:ext cx="5268595" cy="2613660"/>
                    </a:xfrm>
                    <a:prstGeom prst="rect">
                      <a:avLst/>
                    </a:prstGeom>
                  </pic:spPr>
                </pic:pic>
              </a:graphicData>
            </a:graphic>
          </wp:inline>
        </w:drawing>
      </w:r>
    </w:p>
    <w:p w:rsidR="00192CCD" w:rsidRDefault="00AE4472">
      <w:pPr>
        <w:pStyle w:val="4"/>
      </w:pPr>
      <w:r>
        <w:rPr>
          <w:rFonts w:hint="eastAsia"/>
        </w:rPr>
        <w:t xml:space="preserve">3.2.3.7 </w:t>
      </w:r>
      <w:r>
        <w:rPr>
          <w:rFonts w:hint="eastAsia"/>
        </w:rPr>
        <w:t>管理员用户管理</w:t>
      </w:r>
    </w:p>
    <w:p w:rsidR="00192CCD" w:rsidRDefault="00AE4472">
      <w:r>
        <w:rPr>
          <w:rFonts w:hint="eastAsia"/>
          <w:noProof/>
        </w:rPr>
        <w:drawing>
          <wp:inline distT="0" distB="0" distL="114300" distR="114300">
            <wp:extent cx="5266690" cy="2737485"/>
            <wp:effectExtent l="0" t="0" r="6350" b="5715"/>
            <wp:docPr id="370" name="图片 370" descr="8641632038150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4163203815004659"/>
                    <pic:cNvPicPr>
                      <a:picLocks noChangeAspect="1"/>
                    </pic:cNvPicPr>
                  </pic:nvPicPr>
                  <pic:blipFill>
                    <a:blip r:embed="rId39"/>
                    <a:stretch>
                      <a:fillRect/>
                    </a:stretch>
                  </pic:blipFill>
                  <pic:spPr>
                    <a:xfrm>
                      <a:off x="0" y="0"/>
                      <a:ext cx="5266690" cy="2737485"/>
                    </a:xfrm>
                    <a:prstGeom prst="rect">
                      <a:avLst/>
                    </a:prstGeom>
                  </pic:spPr>
                </pic:pic>
              </a:graphicData>
            </a:graphic>
          </wp:inline>
        </w:drawing>
      </w:r>
    </w:p>
    <w:p w:rsidR="00192CCD" w:rsidRDefault="00AE4472">
      <w:pPr>
        <w:pStyle w:val="4"/>
      </w:pPr>
      <w:r>
        <w:rPr>
          <w:rFonts w:hint="eastAsia"/>
        </w:rPr>
        <w:t xml:space="preserve">3.2.3.8 </w:t>
      </w:r>
      <w:r>
        <w:rPr>
          <w:rFonts w:hint="eastAsia"/>
        </w:rPr>
        <w:t>管理员邮箱管理</w:t>
      </w:r>
    </w:p>
    <w:p w:rsidR="00192CCD" w:rsidRDefault="00AE4472">
      <w:r>
        <w:rPr>
          <w:rFonts w:hint="eastAsia"/>
          <w:noProof/>
        </w:rPr>
        <w:drawing>
          <wp:inline distT="0" distB="0" distL="114300" distR="114300">
            <wp:extent cx="5052060" cy="1790700"/>
            <wp:effectExtent l="0" t="0" r="7620" b="7620"/>
            <wp:docPr id="371" name="图片 371" descr="5223248366832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522324836683263438"/>
                    <pic:cNvPicPr>
                      <a:picLocks noChangeAspect="1"/>
                    </pic:cNvPicPr>
                  </pic:nvPicPr>
                  <pic:blipFill>
                    <a:blip r:embed="rId40"/>
                    <a:stretch>
                      <a:fillRect/>
                    </a:stretch>
                  </pic:blipFill>
                  <pic:spPr>
                    <a:xfrm>
                      <a:off x="0" y="0"/>
                      <a:ext cx="5052060" cy="1790700"/>
                    </a:xfrm>
                    <a:prstGeom prst="rect">
                      <a:avLst/>
                    </a:prstGeom>
                  </pic:spPr>
                </pic:pic>
              </a:graphicData>
            </a:graphic>
          </wp:inline>
        </w:drawing>
      </w:r>
    </w:p>
    <w:p w:rsidR="00192CCD" w:rsidRDefault="00AE4472">
      <w:pPr>
        <w:pStyle w:val="3"/>
      </w:pPr>
      <w:bookmarkStart w:id="238" w:name="_Toc14347"/>
      <w:r>
        <w:rPr>
          <w:rFonts w:hint="eastAsia"/>
        </w:rPr>
        <w:lastRenderedPageBreak/>
        <w:t>3.2.4</w:t>
      </w:r>
      <w:r>
        <w:rPr>
          <w:rFonts w:hint="eastAsia"/>
        </w:rPr>
        <w:t>案例拥有者用例图</w:t>
      </w:r>
      <w:bookmarkEnd w:id="238"/>
    </w:p>
    <w:p w:rsidR="00192CCD" w:rsidRDefault="00AE4472">
      <w:pPr>
        <w:pStyle w:val="4"/>
      </w:pPr>
      <w:r>
        <w:rPr>
          <w:rFonts w:hint="eastAsia"/>
        </w:rPr>
        <w:t>3.2.4.1</w:t>
      </w:r>
      <w:r>
        <w:rPr>
          <w:rFonts w:hint="eastAsia"/>
        </w:rPr>
        <w:t>案例拥有者用例图总览</w:t>
      </w:r>
    </w:p>
    <w:p w:rsidR="00192CCD" w:rsidRDefault="00AE4472">
      <w:r>
        <w:rPr>
          <w:rFonts w:hint="eastAsia"/>
          <w:noProof/>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41"/>
                    <a:stretch>
                      <a:fillRect/>
                    </a:stretch>
                  </pic:blipFill>
                  <pic:spPr>
                    <a:xfrm>
                      <a:off x="0" y="0"/>
                      <a:ext cx="5269230" cy="2193290"/>
                    </a:xfrm>
                    <a:prstGeom prst="rect">
                      <a:avLst/>
                    </a:prstGeom>
                  </pic:spPr>
                </pic:pic>
              </a:graphicData>
            </a:graphic>
          </wp:inline>
        </w:drawing>
      </w:r>
    </w:p>
    <w:p w:rsidR="00192CCD" w:rsidRDefault="00AE4472">
      <w:pPr>
        <w:pStyle w:val="4"/>
      </w:pPr>
      <w:r>
        <w:rPr>
          <w:rFonts w:hint="eastAsia"/>
        </w:rPr>
        <w:t xml:space="preserve">3.2.4.3 </w:t>
      </w:r>
      <w:r>
        <w:rPr>
          <w:rFonts w:hint="eastAsia"/>
        </w:rPr>
        <w:t>案例拥有者登录</w:t>
      </w:r>
    </w:p>
    <w:p w:rsidR="00192CCD" w:rsidRDefault="00AE4472">
      <w:r>
        <w:rPr>
          <w:rFonts w:hint="eastAsia"/>
          <w:noProof/>
        </w:rPr>
        <w:drawing>
          <wp:inline distT="0" distB="0" distL="114300" distR="114300">
            <wp:extent cx="5269865" cy="1708785"/>
            <wp:effectExtent l="0" t="0" r="3175" b="13335"/>
            <wp:docPr id="375" name="图片 375"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66690002912861234"/>
                    <pic:cNvPicPr>
                      <a:picLocks noChangeAspect="1"/>
                    </pic:cNvPicPr>
                  </pic:nvPicPr>
                  <pic:blipFill>
                    <a:blip r:embed="rId42"/>
                    <a:stretch>
                      <a:fillRect/>
                    </a:stretch>
                  </pic:blipFill>
                  <pic:spPr>
                    <a:xfrm>
                      <a:off x="0" y="0"/>
                      <a:ext cx="5269865" cy="1708785"/>
                    </a:xfrm>
                    <a:prstGeom prst="rect">
                      <a:avLst/>
                    </a:prstGeom>
                  </pic:spPr>
                </pic:pic>
              </a:graphicData>
            </a:graphic>
          </wp:inline>
        </w:drawing>
      </w:r>
    </w:p>
    <w:p w:rsidR="00192CCD" w:rsidRDefault="00AE4472">
      <w:pPr>
        <w:pStyle w:val="4"/>
      </w:pPr>
      <w:r>
        <w:rPr>
          <w:rFonts w:hint="eastAsia"/>
        </w:rPr>
        <w:t xml:space="preserve">3.2.4.2 </w:t>
      </w:r>
      <w:r>
        <w:rPr>
          <w:rFonts w:hint="eastAsia"/>
        </w:rPr>
        <w:t>案例拥有者案例库管理</w:t>
      </w:r>
    </w:p>
    <w:p w:rsidR="00192CCD" w:rsidRDefault="00AE4472">
      <w:r>
        <w:rPr>
          <w:rFonts w:hint="eastAsia"/>
          <w:noProof/>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43"/>
                    <a:stretch>
                      <a:fillRect/>
                    </a:stretch>
                  </pic:blipFill>
                  <pic:spPr>
                    <a:xfrm>
                      <a:off x="0" y="0"/>
                      <a:ext cx="5268595" cy="2914650"/>
                    </a:xfrm>
                    <a:prstGeom prst="rect">
                      <a:avLst/>
                    </a:prstGeom>
                  </pic:spPr>
                </pic:pic>
              </a:graphicData>
            </a:graphic>
          </wp:inline>
        </w:drawing>
      </w:r>
    </w:p>
    <w:p w:rsidR="00192CCD" w:rsidRDefault="00AE4472">
      <w:pPr>
        <w:pStyle w:val="3"/>
      </w:pPr>
      <w:bookmarkStart w:id="239" w:name="_Toc28041"/>
      <w:r>
        <w:rPr>
          <w:rFonts w:hint="eastAsia"/>
        </w:rPr>
        <w:lastRenderedPageBreak/>
        <w:t>3.2.5</w:t>
      </w:r>
      <w:r>
        <w:rPr>
          <w:rFonts w:hint="eastAsia"/>
        </w:rPr>
        <w:t>学生用例图</w:t>
      </w:r>
      <w:bookmarkEnd w:id="239"/>
    </w:p>
    <w:p w:rsidR="00192CCD" w:rsidRDefault="00AE4472">
      <w:pPr>
        <w:pStyle w:val="4"/>
      </w:pPr>
      <w:r>
        <w:rPr>
          <w:rFonts w:hint="eastAsia"/>
        </w:rPr>
        <w:t>3.2.5.1</w:t>
      </w:r>
      <w:r>
        <w:rPr>
          <w:rFonts w:hint="eastAsia"/>
        </w:rPr>
        <w:t>学生用例图总览</w:t>
      </w:r>
    </w:p>
    <w:p w:rsidR="00192CCD" w:rsidRDefault="00AE4472">
      <w:r>
        <w:rPr>
          <w:rFonts w:hint="eastAsia"/>
          <w:noProof/>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44"/>
                    <a:stretch>
                      <a:fillRect/>
                    </a:stretch>
                  </pic:blipFill>
                  <pic:spPr>
                    <a:xfrm>
                      <a:off x="0" y="0"/>
                      <a:ext cx="5272405" cy="3041015"/>
                    </a:xfrm>
                    <a:prstGeom prst="rect">
                      <a:avLst/>
                    </a:prstGeom>
                  </pic:spPr>
                </pic:pic>
              </a:graphicData>
            </a:graphic>
          </wp:inline>
        </w:drawing>
      </w:r>
    </w:p>
    <w:p w:rsidR="00192CCD" w:rsidRDefault="00192CCD"/>
    <w:p w:rsidR="00192CCD" w:rsidRDefault="00AE4472">
      <w:pPr>
        <w:pStyle w:val="4"/>
      </w:pPr>
      <w:r>
        <w:rPr>
          <w:rFonts w:hint="eastAsia"/>
        </w:rPr>
        <w:t>3.2.5.2</w:t>
      </w:r>
      <w:r>
        <w:rPr>
          <w:rFonts w:hint="eastAsia"/>
        </w:rPr>
        <w:t>学生登录</w:t>
      </w:r>
    </w:p>
    <w:p w:rsidR="00192CCD" w:rsidRDefault="00AE4472">
      <w:r>
        <w:rPr>
          <w:rFonts w:hint="eastAsia"/>
          <w:noProof/>
        </w:rPr>
        <w:drawing>
          <wp:inline distT="0" distB="0" distL="114300" distR="114300">
            <wp:extent cx="5269865" cy="1708785"/>
            <wp:effectExtent l="0" t="0" r="3175" b="13335"/>
            <wp:docPr id="378" name="图片 378"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466690002912861234"/>
                    <pic:cNvPicPr>
                      <a:picLocks noChangeAspect="1"/>
                    </pic:cNvPicPr>
                  </pic:nvPicPr>
                  <pic:blipFill>
                    <a:blip r:embed="rId42"/>
                    <a:stretch>
                      <a:fillRect/>
                    </a:stretch>
                  </pic:blipFill>
                  <pic:spPr>
                    <a:xfrm>
                      <a:off x="0" y="0"/>
                      <a:ext cx="5269865" cy="1708785"/>
                    </a:xfrm>
                    <a:prstGeom prst="rect">
                      <a:avLst/>
                    </a:prstGeom>
                  </pic:spPr>
                </pic:pic>
              </a:graphicData>
            </a:graphic>
          </wp:inline>
        </w:drawing>
      </w:r>
    </w:p>
    <w:p w:rsidR="00192CCD" w:rsidRDefault="00AE4472">
      <w:pPr>
        <w:pStyle w:val="4"/>
      </w:pPr>
      <w:r>
        <w:rPr>
          <w:rFonts w:hint="eastAsia"/>
        </w:rPr>
        <w:t xml:space="preserve">3.2.5.3 </w:t>
      </w:r>
      <w:r>
        <w:rPr>
          <w:rFonts w:hint="eastAsia"/>
        </w:rPr>
        <w:t>学生个人中心管理</w:t>
      </w:r>
    </w:p>
    <w:p w:rsidR="00192CCD" w:rsidRDefault="00AE4472">
      <w:r>
        <w:rPr>
          <w:rFonts w:hint="eastAsia"/>
          <w:noProof/>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45"/>
                    <a:stretch>
                      <a:fillRect/>
                    </a:stretch>
                  </pic:blipFill>
                  <pic:spPr>
                    <a:xfrm>
                      <a:off x="0" y="0"/>
                      <a:ext cx="5273675" cy="2731135"/>
                    </a:xfrm>
                    <a:prstGeom prst="rect">
                      <a:avLst/>
                    </a:prstGeom>
                  </pic:spPr>
                </pic:pic>
              </a:graphicData>
            </a:graphic>
          </wp:inline>
        </w:drawing>
      </w:r>
    </w:p>
    <w:p w:rsidR="00192CCD" w:rsidRDefault="00AE4472">
      <w:pPr>
        <w:pStyle w:val="4"/>
      </w:pPr>
      <w:r>
        <w:rPr>
          <w:rFonts w:hint="eastAsia"/>
        </w:rPr>
        <w:t xml:space="preserve">3.2.5.4 </w:t>
      </w:r>
      <w:r>
        <w:rPr>
          <w:rFonts w:hint="eastAsia"/>
        </w:rPr>
        <w:t>学生项目管理</w:t>
      </w:r>
    </w:p>
    <w:p w:rsidR="00192CCD" w:rsidRDefault="00AE4472">
      <w:r>
        <w:rPr>
          <w:rFonts w:hint="eastAsia"/>
          <w:noProof/>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46"/>
                    <a:stretch>
                      <a:fillRect/>
                    </a:stretch>
                  </pic:blipFill>
                  <pic:spPr>
                    <a:xfrm>
                      <a:off x="0" y="0"/>
                      <a:ext cx="5270500" cy="3128645"/>
                    </a:xfrm>
                    <a:prstGeom prst="rect">
                      <a:avLst/>
                    </a:prstGeom>
                  </pic:spPr>
                </pic:pic>
              </a:graphicData>
            </a:graphic>
          </wp:inline>
        </w:drawing>
      </w:r>
    </w:p>
    <w:p w:rsidR="00192CCD" w:rsidRDefault="00192CCD"/>
    <w:p w:rsidR="00192CCD" w:rsidRDefault="00192CCD"/>
    <w:p w:rsidR="00192CCD" w:rsidRDefault="00AE4472">
      <w:pPr>
        <w:pStyle w:val="1"/>
        <w:numPr>
          <w:ilvl w:val="0"/>
          <w:numId w:val="5"/>
        </w:numPr>
      </w:pPr>
      <w:bookmarkStart w:id="240" w:name="_Toc3583"/>
      <w:r>
        <w:t>对话框图</w:t>
      </w:r>
      <w:r>
        <w:rPr>
          <w:rFonts w:hint="eastAsia"/>
        </w:rPr>
        <w:t>、</w:t>
      </w:r>
      <w:r>
        <w:t>界面原型以及用例说明</w:t>
      </w:r>
      <w:bookmarkEnd w:id="240"/>
    </w:p>
    <w:p w:rsidR="00192CCD" w:rsidRDefault="00AE4472">
      <w:pPr>
        <w:pStyle w:val="2"/>
        <w:numPr>
          <w:ilvl w:val="1"/>
          <w:numId w:val="5"/>
        </w:numPr>
      </w:pPr>
      <w:bookmarkStart w:id="241" w:name="_Toc12731"/>
      <w:bookmarkStart w:id="242" w:name="_Toc501195330"/>
      <w:r>
        <w:rPr>
          <w:rFonts w:hint="eastAsia"/>
        </w:rPr>
        <w:t>案例拥有者功能需求</w:t>
      </w:r>
      <w:bookmarkEnd w:id="241"/>
      <w:bookmarkEnd w:id="242"/>
    </w:p>
    <w:p w:rsidR="00192CCD" w:rsidRDefault="00AE4472">
      <w:pPr>
        <w:pStyle w:val="3"/>
      </w:pPr>
      <w:bookmarkStart w:id="243" w:name="_Toc8032"/>
      <w:r>
        <w:rPr>
          <w:rFonts w:hint="eastAsia"/>
        </w:rPr>
        <w:t>4.1.1</w:t>
      </w:r>
      <w:r>
        <w:rPr>
          <w:rFonts w:hint="eastAsia"/>
        </w:rPr>
        <w:t>案例拥有者</w:t>
      </w:r>
      <w:bookmarkEnd w:id="243"/>
      <w:r>
        <w:rPr>
          <w:rFonts w:hint="eastAsia"/>
        </w:rPr>
        <w:t>登录</w:t>
      </w:r>
    </w:p>
    <w:p w:rsidR="00192CCD" w:rsidRDefault="00192CCD">
      <w:pPr>
        <w:rPr>
          <w:b/>
        </w:rPr>
      </w:pPr>
      <w:bookmarkStart w:id="244" w:name="_游客注册"/>
      <w:bookmarkEnd w:id="244"/>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-1-</w:t>
            </w:r>
            <w:r>
              <w:t>1</w:t>
            </w:r>
            <w:r>
              <w:rPr>
                <w:rFonts w:hint="eastAsia"/>
              </w:rPr>
              <w:t>,案例拥有者登录</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案例拥有者输入账号密码进入系统</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案例拥有者希望进入案例管理界面</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案例拥有者的身份通过认证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案例拥有者进入我的案例界面</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1-1.0案例拥有者输入用户名密码进入网站</w:t>
            </w:r>
          </w:p>
          <w:p w:rsidR="00192CCD" w:rsidRDefault="00AE4472">
            <w:r>
              <w:rPr>
                <w:rFonts w:hint="eastAsia"/>
              </w:rPr>
              <w:t>1.案例拥有者打开网站</w:t>
            </w:r>
            <w:hyperlink w:anchor="O_登陆界面" w:history="1">
              <w:r>
                <w:rPr>
                  <w:rStyle w:val="af2"/>
                  <w:rFonts w:hint="eastAsia"/>
                </w:rPr>
                <w:t>登录页面</w:t>
              </w:r>
            </w:hyperlink>
          </w:p>
          <w:p w:rsidR="00192CCD" w:rsidRDefault="00AE4472">
            <w:r>
              <w:rPr>
                <w:rFonts w:hint="eastAsia"/>
              </w:rPr>
              <w:t>2.案例拥有者输入账号密码，点击</w:t>
            </w:r>
            <w:hyperlink w:anchor="O_登陆界面" w:history="1">
              <w:r>
                <w:rPr>
                  <w:rStyle w:val="af2"/>
                  <w:rFonts w:hint="eastAsia"/>
                </w:rPr>
                <w:t>登录</w:t>
              </w:r>
            </w:hyperlink>
          </w:p>
          <w:p w:rsidR="00192CCD" w:rsidRDefault="00AE4472">
            <w:r>
              <w:rPr>
                <w:rFonts w:hint="eastAsia"/>
              </w:rPr>
              <w:t>3.账号密码正确，进入</w:t>
            </w:r>
            <w:hyperlink w:anchor="O_我的案例界面" w:history="1">
              <w:r>
                <w:rPr>
                  <w:rStyle w:val="af2"/>
                  <w:rFonts w:hint="eastAsia"/>
                </w:rPr>
                <w:t>我的案例界面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1-1.0E</w:t>
            </w:r>
            <w:r>
              <w:t>1</w:t>
            </w:r>
            <w:r>
              <w:rPr>
                <w:rFonts w:hint="eastAsia"/>
              </w:rPr>
              <w:t>账号密码错误</w:t>
            </w:r>
          </w:p>
          <w:p w:rsidR="00192CCD" w:rsidRDefault="003E3E07">
            <w:pPr>
              <w:rPr>
                <w:color w:val="FF0000"/>
              </w:rPr>
            </w:pPr>
            <w:hyperlink w:anchor="O_异常界面1" w:history="1">
              <w:r w:rsidR="00AE4472">
                <w:rPr>
                  <w:rStyle w:val="af2"/>
                  <w:rFonts w:hint="eastAsia"/>
                  <w:color w:val="FF0000"/>
                </w:rPr>
                <w:t>1.系统提示信息：账号或密码错误</w:t>
              </w:r>
            </w:hyperlink>
          </w:p>
          <w:p w:rsidR="00192CCD" w:rsidRDefault="00AE4472">
            <w:r>
              <w:rPr>
                <w:rFonts w:hint="eastAsia"/>
              </w:rPr>
              <w:t>1-1.0E2账号不存在</w:t>
            </w:r>
          </w:p>
          <w:p w:rsidR="00192CCD" w:rsidRDefault="003E3E07">
            <w:hyperlink w:anchor="O_异常界面2" w:history="1">
              <w:r w:rsidR="00AE4472">
                <w:rPr>
                  <w:rStyle w:val="af2"/>
                  <w:rFonts w:hint="eastAsia"/>
                  <w:color w:val="FF0000"/>
                </w:rPr>
                <w:t>1.系统提示信息：账号不存在</w:t>
              </w:r>
            </w:hyperlink>
          </w:p>
        </w:tc>
      </w:tr>
      <w:tr w:rsidR="00192CCD">
        <w:tc>
          <w:tcPr>
            <w:tcW w:w="4148" w:type="dxa"/>
          </w:tcPr>
          <w:p w:rsidR="00192CCD" w:rsidRDefault="00AE4472">
            <w:r>
              <w:rPr>
                <w:rFonts w:hint="eastAsia"/>
              </w:rPr>
              <w:t>输入</w:t>
            </w:r>
          </w:p>
        </w:tc>
        <w:tc>
          <w:tcPr>
            <w:tcW w:w="4148" w:type="dxa"/>
          </w:tcPr>
          <w:p w:rsidR="00192CCD" w:rsidRDefault="00AE4472">
            <w:r>
              <w:t>1-1.0</w:t>
            </w:r>
            <w:r>
              <w:rPr>
                <w:rFonts w:hint="eastAsia"/>
              </w:rPr>
              <w:t>账号，密码，</w:t>
            </w:r>
            <w:hyperlink w:anchor="O_登陆界面" w:history="1">
              <w:r>
                <w:rPr>
                  <w:rStyle w:val="af2"/>
                  <w:rFonts w:hint="eastAsia"/>
                  <w:color w:val="FF0000"/>
                </w:rPr>
                <w:t>登录页面</w:t>
              </w:r>
            </w:hyperlink>
          </w:p>
        </w:tc>
      </w:tr>
      <w:tr w:rsidR="00192CCD">
        <w:tc>
          <w:tcPr>
            <w:tcW w:w="4148" w:type="dxa"/>
          </w:tcPr>
          <w:p w:rsidR="00192CCD" w:rsidRDefault="00AE4472">
            <w:r>
              <w:rPr>
                <w:rFonts w:hint="eastAsia"/>
              </w:rPr>
              <w:t>输出</w:t>
            </w:r>
          </w:p>
        </w:tc>
        <w:tc>
          <w:tcPr>
            <w:tcW w:w="4148" w:type="dxa"/>
          </w:tcPr>
          <w:p w:rsidR="00192CCD" w:rsidRDefault="00AE4472">
            <w:r>
              <w:rPr>
                <w:rFonts w:hint="eastAsia"/>
              </w:rPr>
              <w:t>1-1.0账号或密码错误，账号不存在，我的案例界面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BR-O-1账号，密码必须正确，与数据库中数据相匹配</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4.30</w:t>
            </w:r>
          </w:p>
        </w:tc>
      </w:tr>
    </w:tbl>
    <w:p w:rsidR="00192CCD" w:rsidRDefault="00AE4472">
      <w:pPr>
        <w:rPr>
          <w:rFonts w:eastAsiaTheme="minorEastAsia"/>
        </w:rPr>
      </w:pPr>
      <w:bookmarkStart w:id="245" w:name="O_登陆界面"/>
      <w:r>
        <w:rPr>
          <w:rFonts w:eastAsiaTheme="minorEastAsia" w:hint="eastAsia"/>
        </w:rPr>
        <w:t>登录界面</w:t>
      </w:r>
      <w:bookmarkEnd w:id="245"/>
      <w:r>
        <w:rPr>
          <w:rFonts w:eastAsiaTheme="minorEastAsia" w:hint="eastAsia"/>
        </w:rPr>
        <w:t>/</w:t>
      </w:r>
      <w:r>
        <w:rPr>
          <w:rFonts w:eastAsiaTheme="minorEastAsia" w:hint="eastAsia"/>
        </w:rPr>
        <w:t>登录按钮：</w:t>
      </w:r>
    </w:p>
    <w:p w:rsidR="00192CCD" w:rsidRDefault="00AE4472">
      <w:r>
        <w:rPr>
          <w:noProof/>
        </w:rPr>
        <w:drawing>
          <wp:inline distT="0" distB="0" distL="0" distR="0">
            <wp:extent cx="4592955" cy="2612390"/>
            <wp:effectExtent l="0" t="0" r="9525"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7"/>
                    <a:stretch>
                      <a:fillRect/>
                    </a:stretch>
                  </pic:blipFill>
                  <pic:spPr>
                    <a:xfrm>
                      <a:off x="0" y="0"/>
                      <a:ext cx="4601074" cy="2616840"/>
                    </a:xfrm>
                    <a:prstGeom prst="rect">
                      <a:avLst/>
                    </a:prstGeom>
                  </pic:spPr>
                </pic:pic>
              </a:graphicData>
            </a:graphic>
          </wp:inline>
        </w:drawing>
      </w:r>
    </w:p>
    <w:p w:rsidR="00192CCD" w:rsidRDefault="00AE4472">
      <w:bookmarkStart w:id="246" w:name="O_我的案例界面"/>
      <w:r>
        <w:rPr>
          <w:rFonts w:hint="eastAsia"/>
        </w:rPr>
        <w:t>我的案例界面</w:t>
      </w:r>
      <w:bookmarkEnd w:id="246"/>
      <w:r>
        <w:rPr>
          <w:rFonts w:hint="eastAsia"/>
        </w:rPr>
        <w:t>：</w:t>
      </w:r>
    </w:p>
    <w:p w:rsidR="00192CCD" w:rsidRDefault="00AE4472">
      <w:r>
        <w:rPr>
          <w:noProof/>
        </w:rPr>
        <w:drawing>
          <wp:inline distT="0" distB="0" distL="114300" distR="114300">
            <wp:extent cx="5269865" cy="4377055"/>
            <wp:effectExtent l="0" t="0" r="3175" b="1206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48"/>
                    <a:stretch>
                      <a:fillRect/>
                    </a:stretch>
                  </pic:blipFill>
                  <pic:spPr>
                    <a:xfrm>
                      <a:off x="0" y="0"/>
                      <a:ext cx="5269865" cy="4377055"/>
                    </a:xfrm>
                    <a:prstGeom prst="rect">
                      <a:avLst/>
                    </a:prstGeom>
                    <a:noFill/>
                    <a:ln w="9525">
                      <a:noFill/>
                    </a:ln>
                  </pic:spPr>
                </pic:pic>
              </a:graphicData>
            </a:graphic>
          </wp:inline>
        </w:drawing>
      </w:r>
    </w:p>
    <w:p w:rsidR="00192CCD" w:rsidRDefault="00AE4472">
      <w:pPr>
        <w:rPr>
          <w:color w:val="FF0000"/>
        </w:rPr>
      </w:pPr>
      <w:bookmarkStart w:id="247" w:name="O_异常界面1"/>
      <w:r>
        <w:rPr>
          <w:rFonts w:hint="eastAsia"/>
          <w:color w:val="FF0000"/>
        </w:rPr>
        <w:t>异常界面</w:t>
      </w:r>
      <w:bookmarkEnd w:id="247"/>
      <w:r>
        <w:rPr>
          <w:rFonts w:hint="eastAsia"/>
          <w:color w:val="FF0000"/>
        </w:rPr>
        <w:t>：</w:t>
      </w:r>
    </w:p>
    <w:p w:rsidR="00192CCD" w:rsidRDefault="00AE4472">
      <w:pPr>
        <w:rPr>
          <w:color w:val="FF0000"/>
        </w:rPr>
      </w:pPr>
      <w:r>
        <w:rPr>
          <w:rFonts w:hint="eastAsia"/>
          <w:color w:val="FF0000"/>
        </w:rPr>
        <w:t>1.</w:t>
      </w:r>
      <w:r>
        <w:rPr>
          <w:rFonts w:hint="eastAsia"/>
          <w:color w:val="FF0000"/>
        </w:rPr>
        <w:t>系统提示信息：账号或密码错误</w:t>
      </w:r>
    </w:p>
    <w:p w:rsidR="00192CCD" w:rsidRDefault="00AE4472">
      <w:pPr>
        <w:rPr>
          <w:color w:val="FF0000"/>
        </w:rPr>
      </w:pPr>
      <w:r>
        <w:rPr>
          <w:noProof/>
        </w:rPr>
        <w:drawing>
          <wp:inline distT="0" distB="0" distL="0" distR="0">
            <wp:extent cx="2904490" cy="2999740"/>
            <wp:effectExtent l="0" t="0" r="635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9"/>
                    <a:stretch>
                      <a:fillRect/>
                    </a:stretch>
                  </pic:blipFill>
                  <pic:spPr>
                    <a:xfrm>
                      <a:off x="0" y="0"/>
                      <a:ext cx="2904762" cy="3000000"/>
                    </a:xfrm>
                    <a:prstGeom prst="rect">
                      <a:avLst/>
                    </a:prstGeom>
                  </pic:spPr>
                </pic:pic>
              </a:graphicData>
            </a:graphic>
          </wp:inline>
        </w:drawing>
      </w:r>
    </w:p>
    <w:p w:rsidR="00192CCD" w:rsidRDefault="00AE4472">
      <w:bookmarkStart w:id="248" w:name="O_异常界面2"/>
      <w:r>
        <w:rPr>
          <w:rFonts w:hint="eastAsia"/>
          <w:color w:val="FF0000"/>
        </w:rPr>
        <w:t>1.</w:t>
      </w:r>
      <w:r>
        <w:rPr>
          <w:rFonts w:hint="eastAsia"/>
          <w:color w:val="FF0000"/>
        </w:rPr>
        <w:t>系统提示信息</w:t>
      </w:r>
      <w:bookmarkEnd w:id="248"/>
      <w:r>
        <w:rPr>
          <w:rFonts w:hint="eastAsia"/>
          <w:color w:val="FF0000"/>
        </w:rPr>
        <w:t>：账号不存在</w:t>
      </w:r>
    </w:p>
    <w:p w:rsidR="00192CCD" w:rsidRDefault="00AE4472">
      <w:r>
        <w:rPr>
          <w:noProof/>
        </w:rPr>
        <w:drawing>
          <wp:inline distT="0" distB="0" distL="0" distR="0">
            <wp:extent cx="2866390" cy="3123565"/>
            <wp:effectExtent l="0" t="0" r="139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50"/>
                    <a:stretch>
                      <a:fillRect/>
                    </a:stretch>
                  </pic:blipFill>
                  <pic:spPr>
                    <a:xfrm>
                      <a:off x="0" y="0"/>
                      <a:ext cx="2866667" cy="3123809"/>
                    </a:xfrm>
                    <a:prstGeom prst="rect">
                      <a:avLst/>
                    </a:prstGeom>
                  </pic:spPr>
                </pic:pic>
              </a:graphicData>
            </a:graphic>
          </wp:inline>
        </w:drawing>
      </w:r>
    </w:p>
    <w:p w:rsidR="00192CCD" w:rsidRDefault="00192CCD"/>
    <w:p w:rsidR="00192CCD" w:rsidRDefault="00AE4472">
      <w:pPr>
        <w:rPr>
          <w:rFonts w:eastAsiaTheme="minorEastAsia"/>
        </w:rPr>
      </w:pPr>
      <w:r>
        <w:rPr>
          <w:rFonts w:eastAsiaTheme="minorEastAsia" w:hint="eastAsia"/>
        </w:rPr>
        <w:t>对话框图：</w:t>
      </w:r>
    </w:p>
    <w:p w:rsidR="00192CCD" w:rsidRDefault="00AE4472">
      <w:pPr>
        <w:rPr>
          <w:rFonts w:eastAsiaTheme="minorEastAsia"/>
        </w:rPr>
      </w:pPr>
      <w:r>
        <w:rPr>
          <w:rFonts w:eastAsiaTheme="minorEastAsia" w:hint="eastAsia"/>
          <w:noProof/>
        </w:rPr>
        <w:drawing>
          <wp:inline distT="0" distB="0" distL="114300" distR="114300">
            <wp:extent cx="3276600" cy="2994660"/>
            <wp:effectExtent l="0" t="0" r="0" b="7620"/>
            <wp:docPr id="3" name="图片 3" descr="570051171285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005117128594342"/>
                    <pic:cNvPicPr>
                      <a:picLocks noChangeAspect="1"/>
                    </pic:cNvPicPr>
                  </pic:nvPicPr>
                  <pic:blipFill>
                    <a:blip r:embed="rId51"/>
                    <a:stretch>
                      <a:fillRect/>
                    </a:stretch>
                  </pic:blipFill>
                  <pic:spPr>
                    <a:xfrm>
                      <a:off x="0" y="0"/>
                      <a:ext cx="3276600" cy="2994660"/>
                    </a:xfrm>
                    <a:prstGeom prst="rect">
                      <a:avLst/>
                    </a:prstGeom>
                  </pic:spPr>
                </pic:pic>
              </a:graphicData>
            </a:graphic>
          </wp:inline>
        </w:drawing>
      </w:r>
    </w:p>
    <w:p w:rsidR="00192CCD" w:rsidRDefault="00AE4472">
      <w:pPr>
        <w:pStyle w:val="3"/>
      </w:pPr>
      <w:bookmarkStart w:id="249" w:name="_Toc21329"/>
      <w:r>
        <w:rPr>
          <w:rFonts w:hint="eastAsia"/>
        </w:rPr>
        <w:t>4.1.2</w:t>
      </w:r>
      <w:r>
        <w:rPr>
          <w:rFonts w:hint="eastAsia"/>
        </w:rPr>
        <w:t>案例拥有者浏览现有案例</w:t>
      </w:r>
      <w:bookmarkEnd w:id="249"/>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-2-</w:t>
            </w:r>
            <w:r>
              <w:t>1</w:t>
            </w:r>
            <w:r>
              <w:rPr>
                <w:rFonts w:hint="eastAsia"/>
              </w:rPr>
              <w:t>,案例拥有者浏览现有案例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案例拥有者希望浏览现有案例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案例拥有者希望查看现有案例的信息</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案例拥有者身份得到认证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在案例主界面显示现有案例信息</w:t>
            </w:r>
            <w:r>
              <w:t xml:space="preserve"> </w:t>
            </w:r>
          </w:p>
        </w:tc>
      </w:tr>
      <w:tr w:rsidR="00192CCD">
        <w:tc>
          <w:tcPr>
            <w:tcW w:w="4148" w:type="dxa"/>
          </w:tcPr>
          <w:p w:rsidR="00192CCD" w:rsidRDefault="00AE4472">
            <w:r>
              <w:rPr>
                <w:rFonts w:hint="eastAsia"/>
              </w:rPr>
              <w:lastRenderedPageBreak/>
              <w:t>正常流程</w:t>
            </w:r>
          </w:p>
        </w:tc>
        <w:tc>
          <w:tcPr>
            <w:tcW w:w="4148" w:type="dxa"/>
          </w:tcPr>
          <w:p w:rsidR="00192CCD" w:rsidRDefault="00AE4472">
            <w:r>
              <w:rPr>
                <w:rFonts w:hint="eastAsia"/>
              </w:rPr>
              <w:t>2-1.0案例拥有者浏览现有案例</w:t>
            </w:r>
          </w:p>
          <w:p w:rsidR="00192CCD" w:rsidRDefault="00AE4472">
            <w:r>
              <w:rPr>
                <w:rFonts w:hint="eastAsia"/>
              </w:rPr>
              <w:t>1.案例拥有者进入主界面</w:t>
            </w:r>
          </w:p>
          <w:p w:rsidR="00192CCD" w:rsidRDefault="00AE4472">
            <w:r>
              <w:rPr>
                <w:rFonts w:hint="eastAsia"/>
              </w:rPr>
              <w:t>2.案例拥有者点击“我的案例”</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2-1.0点击</w:t>
            </w:r>
            <w:hyperlink w:anchor="O_我的案例界面_我的案例按钮" w:history="1">
              <w:r>
                <w:rPr>
                  <w:rStyle w:val="af2"/>
                  <w:rFonts w:hint="eastAsia"/>
                </w:rPr>
                <w:t>“我的案例”按钮</w:t>
              </w:r>
            </w:hyperlink>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2-1.0显示</w:t>
            </w:r>
            <w:hyperlink w:anchor="O_我的案例界面_我的案例按钮" w:history="1">
              <w:r>
                <w:rPr>
                  <w:rStyle w:val="af2"/>
                  <w:rFonts w:hint="eastAsia"/>
                </w:rPr>
                <w:t>案例信息</w:t>
              </w:r>
            </w:hyperlink>
            <w:r>
              <w:rPr>
                <w:rFonts w:hint="eastAsia"/>
              </w:rPr>
              <w:t>（案例名称、发布状态、玩家数、任务数、已有项目、开始项目、完成项目）</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0.81</w:t>
            </w:r>
          </w:p>
        </w:tc>
      </w:tr>
    </w:tbl>
    <w:p w:rsidR="00192CCD" w:rsidRDefault="00AE4472">
      <w:bookmarkStart w:id="250" w:name="O_我的案例界面_我的案例按钮"/>
      <w:bookmarkStart w:id="251" w:name="O_我的案例界面1"/>
      <w:r>
        <w:rPr>
          <w:rFonts w:hint="eastAsia"/>
        </w:rPr>
        <w:t>我的案例界面</w:t>
      </w:r>
      <w:r>
        <w:rPr>
          <w:rFonts w:hint="eastAsia"/>
        </w:rPr>
        <w:t>/</w:t>
      </w:r>
      <w:r>
        <w:rPr>
          <w:rFonts w:hint="eastAsia"/>
        </w:rPr>
        <w:t>我的案例按钮</w:t>
      </w:r>
      <w:bookmarkEnd w:id="250"/>
      <w:r>
        <w:rPr>
          <w:rFonts w:hint="eastAsia"/>
        </w:rPr>
        <w:t>：</w:t>
      </w:r>
    </w:p>
    <w:bookmarkEnd w:id="251"/>
    <w:p w:rsidR="00192CCD" w:rsidRDefault="00192CCD">
      <w:pPr>
        <w:rPr>
          <w:rFonts w:eastAsiaTheme="minorEastAsia"/>
        </w:rPr>
      </w:pPr>
    </w:p>
    <w:p w:rsidR="00192CCD" w:rsidRDefault="00AE4472">
      <w:r>
        <w:rPr>
          <w:noProof/>
        </w:rPr>
        <w:drawing>
          <wp:inline distT="0" distB="0" distL="114300" distR="114300">
            <wp:extent cx="5266690" cy="4006850"/>
            <wp:effectExtent l="0" t="0" r="6350" b="1270"/>
            <wp:docPr id="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
                    <pic:cNvPicPr>
                      <a:picLocks noChangeAspect="1"/>
                    </pic:cNvPicPr>
                  </pic:nvPicPr>
                  <pic:blipFill>
                    <a:blip r:embed="rId52"/>
                    <a:stretch>
                      <a:fillRect/>
                    </a:stretch>
                  </pic:blipFill>
                  <pic:spPr>
                    <a:xfrm>
                      <a:off x="0" y="0"/>
                      <a:ext cx="5266690" cy="4006850"/>
                    </a:xfrm>
                    <a:prstGeom prst="rect">
                      <a:avLst/>
                    </a:prstGeom>
                    <a:noFill/>
                    <a:ln w="9525">
                      <a:noFill/>
                    </a:ln>
                  </pic:spPr>
                </pic:pic>
              </a:graphicData>
            </a:graphic>
          </wp:inline>
        </w:drawing>
      </w:r>
    </w:p>
    <w:p w:rsidR="00192CCD" w:rsidRDefault="00AE4472">
      <w:r>
        <w:rPr>
          <w:rFonts w:hint="eastAsia"/>
        </w:rPr>
        <w:t>对话框图：</w:t>
      </w:r>
    </w:p>
    <w:p w:rsidR="00192CCD" w:rsidRDefault="00AE4472">
      <w:r>
        <w:rPr>
          <w:rFonts w:hint="eastAsia"/>
          <w:noProof/>
        </w:rPr>
        <w:lastRenderedPageBreak/>
        <w:drawing>
          <wp:inline distT="0" distB="0" distL="114300" distR="114300">
            <wp:extent cx="2209800" cy="2133600"/>
            <wp:effectExtent l="0" t="0" r="0" b="0"/>
            <wp:docPr id="6" name="图片 6" descr="8756703732609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5670373260967844"/>
                    <pic:cNvPicPr>
                      <a:picLocks noChangeAspect="1"/>
                    </pic:cNvPicPr>
                  </pic:nvPicPr>
                  <pic:blipFill>
                    <a:blip r:embed="rId53"/>
                    <a:stretch>
                      <a:fillRect/>
                    </a:stretch>
                  </pic:blipFill>
                  <pic:spPr>
                    <a:xfrm>
                      <a:off x="0" y="0"/>
                      <a:ext cx="2209800" cy="2133600"/>
                    </a:xfrm>
                    <a:prstGeom prst="rect">
                      <a:avLst/>
                    </a:prstGeom>
                  </pic:spPr>
                </pic:pic>
              </a:graphicData>
            </a:graphic>
          </wp:inline>
        </w:drawing>
      </w:r>
    </w:p>
    <w:p w:rsidR="00192CCD" w:rsidRDefault="00AE4472">
      <w:pPr>
        <w:pStyle w:val="3"/>
      </w:pPr>
      <w:bookmarkStart w:id="252" w:name="_Toc27281"/>
      <w:r>
        <w:rPr>
          <w:rFonts w:hint="eastAsia"/>
        </w:rPr>
        <w:t>4.1.3</w:t>
      </w:r>
      <w:r>
        <w:rPr>
          <w:rFonts w:hint="eastAsia"/>
        </w:rPr>
        <w:t>案例拥有者新建案例</w:t>
      </w:r>
      <w:bookmarkEnd w:id="252"/>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O-2</w:t>
            </w:r>
            <w:r>
              <w:rPr>
                <w:rFonts w:hint="eastAsia"/>
              </w:rPr>
              <w:t>-2,新建案例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案例拥有者希望新建案例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案例拥有者表示他需要新建案例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_新建按钮"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1.案例拥有者新增案例</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2-2.0案例拥有者新建案例</w:t>
            </w:r>
          </w:p>
          <w:p w:rsidR="00192CCD" w:rsidRDefault="00AE4472">
            <w:r>
              <w:rPr>
                <w:rFonts w:hint="eastAsia"/>
              </w:rPr>
              <w:t>1.案例拥有者点击</w:t>
            </w:r>
            <w:hyperlink w:anchor="O_我的案例界面_新建按钮" w:history="1">
              <w:r>
                <w:rPr>
                  <w:rStyle w:val="af2"/>
                  <w:rFonts w:hint="eastAsia"/>
                </w:rPr>
                <w:t>“新建案例”</w:t>
              </w:r>
            </w:hyperlink>
          </w:p>
          <w:p w:rsidR="00192CCD" w:rsidRDefault="00AE4472">
            <w:r>
              <w:rPr>
                <w:rFonts w:hint="eastAsia"/>
              </w:rPr>
              <w:t>2.案例拥有者输入案例名、描述、选择案例类型</w:t>
            </w:r>
          </w:p>
          <w:p w:rsidR="00192CCD" w:rsidRDefault="00AE4472">
            <w:r>
              <w:rPr>
                <w:rFonts w:hint="eastAsia"/>
              </w:rPr>
              <w:t>5.案例拥有者点击</w:t>
            </w:r>
            <w:hyperlink w:anchor="O_新建案例界面_创建按钮" w:history="1">
              <w:r>
                <w:rPr>
                  <w:rStyle w:val="af2"/>
                  <w:rFonts w:hint="eastAsia"/>
                </w:rPr>
                <w:t>“创建”</w:t>
              </w:r>
            </w:hyperlink>
          </w:p>
          <w:p w:rsidR="00192CCD" w:rsidRDefault="00AE4472">
            <w:r>
              <w:rPr>
                <w:rFonts w:hint="eastAsia"/>
              </w:rPr>
              <w:t>6.进入</w:t>
            </w:r>
            <w:hyperlink w:anchor="O_编辑案例界面" w:history="1">
              <w:r>
                <w:rPr>
                  <w:rStyle w:val="af2"/>
                  <w:rFonts w:hint="eastAsia"/>
                </w:rPr>
                <w:t>“编辑案例”界面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2-2.0E</w:t>
            </w:r>
            <w:r>
              <w:t>1</w:t>
            </w:r>
            <w:r>
              <w:rPr>
                <w:rFonts w:hint="eastAsia"/>
              </w:rPr>
              <w:t>案例名称不能为空</w:t>
            </w:r>
          </w:p>
          <w:p w:rsidR="00192CCD" w:rsidRDefault="003E3E07">
            <w:hyperlink w:anchor="O_案例名称不能为空提示界面" w:history="1">
              <w:r w:rsidR="00AE4472">
                <w:rPr>
                  <w:rStyle w:val="af2"/>
                  <w:rFonts w:hint="eastAsia"/>
                </w:rPr>
                <w:t>1.系统提示信息：案例名称不能为空</w:t>
              </w:r>
            </w:hyperlink>
          </w:p>
        </w:tc>
      </w:tr>
      <w:tr w:rsidR="00192CCD">
        <w:tc>
          <w:tcPr>
            <w:tcW w:w="4148" w:type="dxa"/>
          </w:tcPr>
          <w:p w:rsidR="00192CCD" w:rsidRDefault="00AE4472">
            <w:r>
              <w:rPr>
                <w:rFonts w:hint="eastAsia"/>
              </w:rPr>
              <w:t>输入</w:t>
            </w:r>
          </w:p>
        </w:tc>
        <w:tc>
          <w:tcPr>
            <w:tcW w:w="4148" w:type="dxa"/>
          </w:tcPr>
          <w:p w:rsidR="00192CCD" w:rsidRDefault="00AE4472">
            <w:r>
              <w:rPr>
                <w:rFonts w:hint="eastAsia"/>
              </w:rPr>
              <w:t>2-2.0案例名称、案例描述、案例类型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2-2.0新建案例界面、案例名称不为空提示界面，编辑案例界面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BR-O-2案例名称不能为空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0.68</w:t>
            </w:r>
          </w:p>
        </w:tc>
      </w:tr>
    </w:tbl>
    <w:p w:rsidR="00192CCD" w:rsidRDefault="00AE4472">
      <w:pPr>
        <w:rPr>
          <w:rFonts w:eastAsiaTheme="minorEastAsia"/>
        </w:rPr>
      </w:pPr>
      <w:bookmarkStart w:id="253" w:name="O_我的案例界面_新建按钮"/>
      <w:r>
        <w:rPr>
          <w:rFonts w:eastAsiaTheme="minorEastAsia" w:hint="eastAsia"/>
        </w:rPr>
        <w:t>我的案例界面</w:t>
      </w:r>
      <w:r>
        <w:rPr>
          <w:rFonts w:eastAsiaTheme="minorEastAsia" w:hint="eastAsia"/>
        </w:rPr>
        <w:t>/</w:t>
      </w:r>
      <w:r>
        <w:rPr>
          <w:rFonts w:eastAsiaTheme="minorEastAsia" w:hint="eastAsia"/>
        </w:rPr>
        <w:t>新建按钮</w:t>
      </w:r>
      <w:bookmarkEnd w:id="253"/>
      <w:r>
        <w:rPr>
          <w:rFonts w:eastAsiaTheme="minorEastAsia" w:hint="eastAsia"/>
        </w:rPr>
        <w:t>：</w:t>
      </w:r>
    </w:p>
    <w:p w:rsidR="00192CCD" w:rsidRDefault="00AE4472">
      <w:r>
        <w:rPr>
          <w:noProof/>
        </w:rPr>
        <w:lastRenderedPageBreak/>
        <w:drawing>
          <wp:inline distT="0" distB="0" distL="114300" distR="114300">
            <wp:extent cx="5266690" cy="4006850"/>
            <wp:effectExtent l="0" t="0" r="6350" b="1270"/>
            <wp:docPr id="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
                    <pic:cNvPicPr>
                      <a:picLocks noChangeAspect="1"/>
                    </pic:cNvPicPr>
                  </pic:nvPicPr>
                  <pic:blipFill>
                    <a:blip r:embed="rId52"/>
                    <a:stretch>
                      <a:fillRect/>
                    </a:stretch>
                  </pic:blipFill>
                  <pic:spPr>
                    <a:xfrm>
                      <a:off x="0" y="0"/>
                      <a:ext cx="5266690" cy="4006850"/>
                    </a:xfrm>
                    <a:prstGeom prst="rect">
                      <a:avLst/>
                    </a:prstGeom>
                    <a:noFill/>
                    <a:ln w="9525">
                      <a:noFill/>
                    </a:ln>
                  </pic:spPr>
                </pic:pic>
              </a:graphicData>
            </a:graphic>
          </wp:inline>
        </w:drawing>
      </w:r>
    </w:p>
    <w:p w:rsidR="00192CCD" w:rsidRDefault="00AE4472">
      <w:bookmarkStart w:id="254" w:name="O_新建案例界面_创建按钮"/>
      <w:r>
        <w:rPr>
          <w:rFonts w:hint="eastAsia"/>
        </w:rPr>
        <w:t>新建案例界面</w:t>
      </w:r>
      <w:r>
        <w:rPr>
          <w:rFonts w:hint="eastAsia"/>
        </w:rPr>
        <w:t>/</w:t>
      </w:r>
      <w:r>
        <w:rPr>
          <w:rFonts w:hint="eastAsia"/>
        </w:rPr>
        <w:t>创建按钮</w:t>
      </w:r>
      <w:bookmarkEnd w:id="254"/>
      <w:r>
        <w:rPr>
          <w:rFonts w:hint="eastAsia"/>
        </w:rPr>
        <w:t>：</w:t>
      </w:r>
    </w:p>
    <w:p w:rsidR="00192CCD" w:rsidRDefault="00AE4472">
      <w:r>
        <w:rPr>
          <w:noProof/>
        </w:rPr>
        <w:drawing>
          <wp:inline distT="0" distB="0" distL="114300" distR="114300">
            <wp:extent cx="5268595" cy="2509520"/>
            <wp:effectExtent l="0" t="0" r="4445" b="5080"/>
            <wp:docPr id="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
                    <pic:cNvPicPr>
                      <a:picLocks noChangeAspect="1"/>
                    </pic:cNvPicPr>
                  </pic:nvPicPr>
                  <pic:blipFill>
                    <a:blip r:embed="rId54"/>
                    <a:stretch>
                      <a:fillRect/>
                    </a:stretch>
                  </pic:blipFill>
                  <pic:spPr>
                    <a:xfrm>
                      <a:off x="0" y="0"/>
                      <a:ext cx="5268595" cy="2509520"/>
                    </a:xfrm>
                    <a:prstGeom prst="rect">
                      <a:avLst/>
                    </a:prstGeom>
                    <a:noFill/>
                    <a:ln w="9525">
                      <a:noFill/>
                    </a:ln>
                  </pic:spPr>
                </pic:pic>
              </a:graphicData>
            </a:graphic>
          </wp:inline>
        </w:drawing>
      </w:r>
    </w:p>
    <w:p w:rsidR="00192CCD" w:rsidRDefault="00AE4472">
      <w:bookmarkStart w:id="255" w:name="O_编辑案例界面"/>
      <w:r>
        <w:rPr>
          <w:rFonts w:hint="eastAsia"/>
        </w:rPr>
        <w:t>编辑案例界面</w:t>
      </w:r>
      <w:bookmarkEnd w:id="255"/>
      <w:r>
        <w:rPr>
          <w:rFonts w:hint="eastAsia"/>
        </w:rPr>
        <w:t>：</w:t>
      </w:r>
    </w:p>
    <w:p w:rsidR="00192CCD" w:rsidRDefault="00AE4472">
      <w:r>
        <w:rPr>
          <w:noProof/>
        </w:rPr>
        <w:lastRenderedPageBreak/>
        <w:drawing>
          <wp:inline distT="0" distB="0" distL="114300" distR="114300">
            <wp:extent cx="5266690" cy="2968625"/>
            <wp:effectExtent l="0" t="0" r="6350" b="317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55"/>
                    <a:stretch>
                      <a:fillRect/>
                    </a:stretch>
                  </pic:blipFill>
                  <pic:spPr>
                    <a:xfrm>
                      <a:off x="0" y="0"/>
                      <a:ext cx="5266690" cy="2968625"/>
                    </a:xfrm>
                    <a:prstGeom prst="rect">
                      <a:avLst/>
                    </a:prstGeom>
                    <a:noFill/>
                    <a:ln w="9525">
                      <a:noFill/>
                    </a:ln>
                  </pic:spPr>
                </pic:pic>
              </a:graphicData>
            </a:graphic>
          </wp:inline>
        </w:drawing>
      </w:r>
    </w:p>
    <w:p w:rsidR="00192CCD" w:rsidRDefault="00AE4472">
      <w:bookmarkStart w:id="256" w:name="O_案例名称不能为空提示界面"/>
      <w:r>
        <w:rPr>
          <w:rFonts w:hint="eastAsia"/>
        </w:rPr>
        <w:t>案例名称不能为空提示界面</w:t>
      </w:r>
      <w:bookmarkEnd w:id="256"/>
      <w:r>
        <w:rPr>
          <w:rFonts w:hint="eastAsia"/>
        </w:rPr>
        <w:t>：</w:t>
      </w:r>
    </w:p>
    <w:p w:rsidR="00192CCD" w:rsidRDefault="00AE4472">
      <w:r>
        <w:rPr>
          <w:noProof/>
        </w:rPr>
        <w:drawing>
          <wp:inline distT="0" distB="0" distL="114300" distR="114300">
            <wp:extent cx="1958340" cy="1043940"/>
            <wp:effectExtent l="0" t="0" r="7620" b="762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6"/>
                    <a:stretch>
                      <a:fillRect/>
                    </a:stretch>
                  </pic:blipFill>
                  <pic:spPr>
                    <a:xfrm>
                      <a:off x="0" y="0"/>
                      <a:ext cx="1958340" cy="1043940"/>
                    </a:xfrm>
                    <a:prstGeom prst="rect">
                      <a:avLst/>
                    </a:prstGeom>
                    <a:noFill/>
                    <a:ln w="9525">
                      <a:noFill/>
                    </a:ln>
                  </pic:spPr>
                </pic:pic>
              </a:graphicData>
            </a:graphic>
          </wp:inline>
        </w:drawing>
      </w:r>
    </w:p>
    <w:p w:rsidR="00192CCD" w:rsidRDefault="00192CCD"/>
    <w:p w:rsidR="00192CCD" w:rsidRDefault="00AE4472">
      <w:r>
        <w:rPr>
          <w:rFonts w:hint="eastAsia"/>
        </w:rPr>
        <w:t>对话框图：</w:t>
      </w:r>
    </w:p>
    <w:p w:rsidR="00192CCD" w:rsidRDefault="00AE4472">
      <w:r>
        <w:rPr>
          <w:rFonts w:hint="eastAsia"/>
          <w:noProof/>
        </w:rPr>
        <w:drawing>
          <wp:inline distT="0" distB="0" distL="114300" distR="114300">
            <wp:extent cx="2887980" cy="3131820"/>
            <wp:effectExtent l="0" t="0" r="7620" b="7620"/>
            <wp:docPr id="7" name="图片 7" descr="9200784403024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007844030247058"/>
                    <pic:cNvPicPr>
                      <a:picLocks noChangeAspect="1"/>
                    </pic:cNvPicPr>
                  </pic:nvPicPr>
                  <pic:blipFill>
                    <a:blip r:embed="rId57"/>
                    <a:stretch>
                      <a:fillRect/>
                    </a:stretch>
                  </pic:blipFill>
                  <pic:spPr>
                    <a:xfrm>
                      <a:off x="0" y="0"/>
                      <a:ext cx="2887980" cy="3131820"/>
                    </a:xfrm>
                    <a:prstGeom prst="rect">
                      <a:avLst/>
                    </a:prstGeom>
                  </pic:spPr>
                </pic:pic>
              </a:graphicData>
            </a:graphic>
          </wp:inline>
        </w:drawing>
      </w:r>
    </w:p>
    <w:p w:rsidR="00192CCD" w:rsidRDefault="00AE4472">
      <w:pPr>
        <w:pStyle w:val="3"/>
      </w:pPr>
      <w:bookmarkStart w:id="257" w:name="_Toc20101"/>
      <w:r>
        <w:rPr>
          <w:rFonts w:hint="eastAsia"/>
        </w:rPr>
        <w:t>4.1.4</w:t>
      </w:r>
      <w:r>
        <w:rPr>
          <w:rFonts w:hint="eastAsia"/>
        </w:rPr>
        <w:t>案例拥有者删除案例</w:t>
      </w:r>
      <w:bookmarkEnd w:id="257"/>
    </w:p>
    <w:p w:rsidR="00192CCD" w:rsidRDefault="00192CCD"/>
    <w:p w:rsidR="00192CCD" w:rsidRDefault="00192CCD">
      <w:pPr>
        <w:rPr>
          <w:rFonts w:eastAsiaTheme="minorEastAsia"/>
        </w:rPr>
      </w:pPr>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O-2-3,</w:t>
            </w:r>
            <w:r>
              <w:rPr>
                <w:rFonts w:hint="eastAsia"/>
              </w:rPr>
              <w:t>删除案例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案例拥有者希望删除某个案例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案例拥有者表示他需要对某个案例进行删除</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 案例拥有者进入</w:t>
            </w:r>
            <w:hyperlink w:anchor="O_我的案例界面_删除按钮"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消去案例界面的指定案例</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2-3.0案例拥有者删除案例</w:t>
            </w:r>
          </w:p>
          <w:p w:rsidR="00192CCD" w:rsidRDefault="00AE4472">
            <w:r>
              <w:rPr>
                <w:rFonts w:hint="eastAsia"/>
              </w:rPr>
              <w:t>1.案例拥有者查找指定案例</w:t>
            </w:r>
          </w:p>
          <w:p w:rsidR="00192CCD" w:rsidRDefault="00AE4472">
            <w:r>
              <w:rPr>
                <w:rFonts w:hint="eastAsia"/>
              </w:rPr>
              <w:t>2.案例拥有者点击</w:t>
            </w:r>
            <w:hyperlink w:anchor="O_我的案例界面_删除按钮" w:history="1">
              <w:r>
                <w:rPr>
                  <w:rStyle w:val="af2"/>
                </w:rPr>
                <w:t>”</w:t>
              </w:r>
              <w:r>
                <w:rPr>
                  <w:rStyle w:val="af2"/>
                  <w:rFonts w:hint="eastAsia"/>
                </w:rPr>
                <w:t>删除</w:t>
              </w:r>
              <w:r>
                <w:rPr>
                  <w:rStyle w:val="af2"/>
                </w:rPr>
                <w:t>”</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2-3.0点击“删除”</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 xml:space="preserve">2-3.0 </w:t>
            </w:r>
            <w:hyperlink w:anchor="O_提示界面" w:history="1">
              <w:r>
                <w:rPr>
                  <w:rStyle w:val="af2"/>
                  <w:rFonts w:hint="eastAsia"/>
                </w:rPr>
                <w:t>是否删除确认界面</w:t>
              </w:r>
            </w:hyperlink>
            <w:r>
              <w:rPr>
                <w:rFonts w:hint="eastAsia"/>
              </w:rPr>
              <w:t>、我的案例界面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0.71</w:t>
            </w:r>
          </w:p>
        </w:tc>
      </w:tr>
    </w:tbl>
    <w:p w:rsidR="00192CCD" w:rsidRDefault="00192CCD"/>
    <w:p w:rsidR="00192CCD" w:rsidRDefault="00AE4472">
      <w:bookmarkStart w:id="258" w:name="O_我的案例界面_删除按钮"/>
      <w:r>
        <w:rPr>
          <w:rFonts w:hint="eastAsia"/>
        </w:rPr>
        <w:t>我的案例界面</w:t>
      </w:r>
      <w:r>
        <w:rPr>
          <w:rFonts w:hint="eastAsia"/>
        </w:rPr>
        <w:t>/</w:t>
      </w:r>
      <w:r>
        <w:rPr>
          <w:rFonts w:hint="eastAsia"/>
        </w:rPr>
        <w:t>删除按钮</w:t>
      </w:r>
      <w:bookmarkEnd w:id="258"/>
      <w:r>
        <w:rPr>
          <w:rFonts w:hint="eastAsia"/>
        </w:rPr>
        <w:t>：</w:t>
      </w:r>
    </w:p>
    <w:p w:rsidR="00192CCD" w:rsidRDefault="00AE4472">
      <w:pPr>
        <w:rPr>
          <w:rFonts w:eastAsiaTheme="minorEastAsia"/>
        </w:rPr>
      </w:pPr>
      <w:r>
        <w:rPr>
          <w:noProof/>
        </w:rPr>
        <w:lastRenderedPageBreak/>
        <w:drawing>
          <wp:inline distT="0" distB="0" distL="114300" distR="114300">
            <wp:extent cx="5273675" cy="4344035"/>
            <wp:effectExtent l="0" t="0" r="14605" b="1460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58"/>
                    <a:stretch>
                      <a:fillRect/>
                    </a:stretch>
                  </pic:blipFill>
                  <pic:spPr>
                    <a:xfrm>
                      <a:off x="0" y="0"/>
                      <a:ext cx="5273675" cy="4344035"/>
                    </a:xfrm>
                    <a:prstGeom prst="rect">
                      <a:avLst/>
                    </a:prstGeom>
                    <a:noFill/>
                    <a:ln w="9525">
                      <a:noFill/>
                    </a:ln>
                  </pic:spPr>
                </pic:pic>
              </a:graphicData>
            </a:graphic>
          </wp:inline>
        </w:drawing>
      </w:r>
    </w:p>
    <w:p w:rsidR="00192CCD" w:rsidRDefault="00AE4472">
      <w:pPr>
        <w:rPr>
          <w:rFonts w:eastAsiaTheme="minorEastAsia"/>
        </w:rPr>
      </w:pPr>
      <w:bookmarkStart w:id="259" w:name="O_提示界面"/>
      <w:r>
        <w:rPr>
          <w:rFonts w:eastAsiaTheme="minorEastAsia" w:hint="eastAsia"/>
        </w:rPr>
        <w:t>提示界面</w:t>
      </w:r>
      <w:bookmarkEnd w:id="259"/>
      <w:r>
        <w:rPr>
          <w:rFonts w:eastAsiaTheme="minorEastAsia" w:hint="eastAsia"/>
        </w:rPr>
        <w:t>：</w:t>
      </w:r>
    </w:p>
    <w:p w:rsidR="00192CCD" w:rsidRDefault="00AE4472">
      <w:r>
        <w:rPr>
          <w:noProof/>
        </w:rPr>
        <w:drawing>
          <wp:inline distT="0" distB="0" distL="114300" distR="114300">
            <wp:extent cx="2286000" cy="1196340"/>
            <wp:effectExtent l="0" t="0" r="0" b="7620"/>
            <wp:docPr id="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
                    <pic:cNvPicPr>
                      <a:picLocks noChangeAspect="1"/>
                    </pic:cNvPicPr>
                  </pic:nvPicPr>
                  <pic:blipFill>
                    <a:blip r:embed="rId59"/>
                    <a:stretch>
                      <a:fillRect/>
                    </a:stretch>
                  </pic:blipFill>
                  <pic:spPr>
                    <a:xfrm>
                      <a:off x="0" y="0"/>
                      <a:ext cx="2286000" cy="1196340"/>
                    </a:xfrm>
                    <a:prstGeom prst="rect">
                      <a:avLst/>
                    </a:prstGeom>
                    <a:noFill/>
                    <a:ln w="9525">
                      <a:noFill/>
                    </a:ln>
                  </pic:spPr>
                </pic:pic>
              </a:graphicData>
            </a:graphic>
          </wp:inline>
        </w:drawing>
      </w:r>
    </w:p>
    <w:p w:rsidR="00192CCD" w:rsidRDefault="00AE4472">
      <w:r>
        <w:rPr>
          <w:rFonts w:hint="eastAsia"/>
        </w:rPr>
        <w:t>确定</w:t>
      </w:r>
      <w:r>
        <w:rPr>
          <w:rFonts w:hint="eastAsia"/>
        </w:rPr>
        <w:t>-</w:t>
      </w:r>
      <w:r>
        <w:rPr>
          <w:rFonts w:hint="eastAsia"/>
        </w:rPr>
        <w:t>提示见面：</w:t>
      </w:r>
    </w:p>
    <w:p w:rsidR="00192CCD" w:rsidRDefault="00AE4472">
      <w:r>
        <w:rPr>
          <w:rFonts w:hint="eastAsia"/>
        </w:rPr>
        <w:t>暂无</w:t>
      </w:r>
    </w:p>
    <w:p w:rsidR="00192CCD" w:rsidRDefault="00AE4472">
      <w:r>
        <w:rPr>
          <w:rFonts w:hint="eastAsia"/>
        </w:rPr>
        <w:t>取消</w:t>
      </w:r>
      <w:r>
        <w:rPr>
          <w:rFonts w:hint="eastAsia"/>
        </w:rPr>
        <w:t>-</w:t>
      </w:r>
      <w:r>
        <w:rPr>
          <w:rFonts w:hint="eastAsia"/>
        </w:rPr>
        <w:t>提示界面：</w:t>
      </w:r>
    </w:p>
    <w:p w:rsidR="00192CCD" w:rsidRDefault="00AE4472">
      <w:r>
        <w:rPr>
          <w:rFonts w:hint="eastAsia"/>
        </w:rPr>
        <w:t>暂无</w:t>
      </w:r>
    </w:p>
    <w:p w:rsidR="00192CCD" w:rsidRDefault="00AE4472">
      <w:r>
        <w:rPr>
          <w:rFonts w:hint="eastAsia"/>
        </w:rPr>
        <w:t>对话框图：</w:t>
      </w:r>
    </w:p>
    <w:p w:rsidR="00192CCD" w:rsidRDefault="00AE4472">
      <w:r>
        <w:rPr>
          <w:rFonts w:hint="eastAsia"/>
          <w:noProof/>
        </w:rPr>
        <w:lastRenderedPageBreak/>
        <w:drawing>
          <wp:inline distT="0" distB="0" distL="114300" distR="114300">
            <wp:extent cx="3253740" cy="2674620"/>
            <wp:effectExtent l="0" t="0" r="7620" b="7620"/>
            <wp:docPr id="8" name="图片 8" descr="3116349024006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11634902400693585"/>
                    <pic:cNvPicPr>
                      <a:picLocks noChangeAspect="1"/>
                    </pic:cNvPicPr>
                  </pic:nvPicPr>
                  <pic:blipFill>
                    <a:blip r:embed="rId60"/>
                    <a:stretch>
                      <a:fillRect/>
                    </a:stretch>
                  </pic:blipFill>
                  <pic:spPr>
                    <a:xfrm>
                      <a:off x="0" y="0"/>
                      <a:ext cx="3253740" cy="2674620"/>
                    </a:xfrm>
                    <a:prstGeom prst="rect">
                      <a:avLst/>
                    </a:prstGeom>
                  </pic:spPr>
                </pic:pic>
              </a:graphicData>
            </a:graphic>
          </wp:inline>
        </w:drawing>
      </w:r>
    </w:p>
    <w:p w:rsidR="00192CCD" w:rsidRDefault="00AE4472">
      <w:pPr>
        <w:pStyle w:val="3"/>
      </w:pPr>
      <w:bookmarkStart w:id="260" w:name="_Toc7356"/>
      <w:r>
        <w:rPr>
          <w:rFonts w:hint="eastAsia"/>
        </w:rPr>
        <w:t>4.1.5</w:t>
      </w:r>
      <w:r>
        <w:rPr>
          <w:rFonts w:hint="eastAsia"/>
        </w:rPr>
        <w:t>案例拥有者修改案例信息</w:t>
      </w:r>
      <w:bookmarkEnd w:id="260"/>
    </w:p>
    <w:p w:rsidR="00192CCD" w:rsidRDefault="00192CCD"/>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3-1,修改案例名称</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案例拥有者希望修改某个案例的案例名称</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案例拥有者表示他需要对某个案例的名称进行修改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编辑案例界面_案例信息按钮_重命名按钮" w:history="1">
              <w:r>
                <w:rPr>
                  <w:rStyle w:val="af2"/>
                  <w:rFonts w:hint="eastAsia"/>
                </w:rPr>
                <w:t>“编辑案例“界面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显示修改后的相关案例名称</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3-1.0案例拥有者修改案例名称</w:t>
            </w:r>
          </w:p>
          <w:p w:rsidR="00192CCD" w:rsidRDefault="00AE4472">
            <w:r>
              <w:rPr>
                <w:rFonts w:hint="eastAsia"/>
              </w:rPr>
              <w:t>1. 点击</w:t>
            </w:r>
            <w:hyperlink w:anchor="O_编辑案例界面_案例信息按钮_重命名按钮" w:history="1">
              <w:r>
                <w:rPr>
                  <w:rStyle w:val="af2"/>
                  <w:rFonts w:hint="eastAsia"/>
                </w:rPr>
                <w:t>“案例信息”</w:t>
              </w:r>
            </w:hyperlink>
            <w:r>
              <w:rPr>
                <w:rFonts w:hint="eastAsia"/>
              </w:rPr>
              <w:t>，输入要修改的案例名称</w:t>
            </w:r>
          </w:p>
          <w:p w:rsidR="00192CCD" w:rsidRDefault="00AE4472">
            <w:r>
              <w:rPr>
                <w:rFonts w:hint="eastAsia"/>
              </w:rPr>
              <w:t>2.点击</w:t>
            </w:r>
            <w:hyperlink w:anchor="O_编辑案例界面_案例信息按钮_重命名按钮" w:history="1">
              <w:r>
                <w:rPr>
                  <w:rStyle w:val="af2"/>
                  <w:rFonts w:hint="eastAsia"/>
                </w:rPr>
                <w:t>“重命名”</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3-1.1修改案例描述</w:t>
            </w:r>
          </w:p>
          <w:p w:rsidR="00192CCD" w:rsidRDefault="00AE4472">
            <w:r>
              <w:rPr>
                <w:rFonts w:hint="eastAsia"/>
              </w:rPr>
              <w:t>1.案例拥有者查找到查找到指定案例，点击“管理”，进入</w:t>
            </w:r>
            <w:hyperlink w:anchor="O_编辑案例界面_案例信息按钮_重命名按钮" w:history="1">
              <w:r>
                <w:rPr>
                  <w:rStyle w:val="af2"/>
                  <w:rFonts w:hint="eastAsia"/>
                </w:rPr>
                <w:t>“编辑案例“界面</w:t>
              </w:r>
            </w:hyperlink>
          </w:p>
          <w:p w:rsidR="00192CCD" w:rsidRDefault="00AE4472">
            <w:r>
              <w:rPr>
                <w:rFonts w:hint="eastAsia"/>
              </w:rPr>
              <w:t>2. 点击</w:t>
            </w:r>
            <w:hyperlink w:anchor="O_编辑案例界面_案例信息按钮_重命名按钮" w:history="1">
              <w:r>
                <w:rPr>
                  <w:rStyle w:val="af2"/>
                  <w:rFonts w:hint="eastAsia"/>
                </w:rPr>
                <w:t>“案例信息”</w:t>
              </w:r>
            </w:hyperlink>
            <w:r>
              <w:rPr>
                <w:rFonts w:hint="eastAsia"/>
              </w:rPr>
              <w:t>，输入要修改的案例描述</w:t>
            </w:r>
          </w:p>
          <w:p w:rsidR="00192CCD" w:rsidRDefault="00AE4472">
            <w:r>
              <w:rPr>
                <w:rFonts w:hint="eastAsia"/>
              </w:rPr>
              <w:t>3.点击</w:t>
            </w:r>
            <w:hyperlink w:anchor="O_编辑案例界面_案例信息按钮_重命名按钮" w:history="1">
              <w:r>
                <w:rPr>
                  <w:rStyle w:val="af2"/>
                  <w:rFonts w:hint="eastAsia"/>
                </w:rPr>
                <w:t>“修改”</w:t>
              </w:r>
            </w:hyperlink>
          </w:p>
          <w:p w:rsidR="00192CCD" w:rsidRDefault="00AE4472">
            <w:r>
              <w:rPr>
                <w:rFonts w:hint="eastAsia"/>
              </w:rPr>
              <w:t>3-1.2修改案例类型</w:t>
            </w:r>
          </w:p>
          <w:p w:rsidR="00192CCD" w:rsidRDefault="00AE4472">
            <w:r>
              <w:rPr>
                <w:rFonts w:hint="eastAsia"/>
              </w:rPr>
              <w:t>1. 点击</w:t>
            </w:r>
            <w:hyperlink w:anchor="O_编辑案例界面_案例信息按钮_重命名按钮" w:history="1">
              <w:r>
                <w:rPr>
                  <w:rStyle w:val="af2"/>
                  <w:rFonts w:hint="eastAsia"/>
                </w:rPr>
                <w:t>“案例信息”</w:t>
              </w:r>
            </w:hyperlink>
            <w:r>
              <w:rPr>
                <w:rFonts w:hint="eastAsia"/>
              </w:rPr>
              <w:t>，选择要修改的案例类型</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3-1.0E</w:t>
            </w:r>
            <w:r>
              <w:t>1</w:t>
            </w:r>
            <w:r>
              <w:rPr>
                <w:rFonts w:hint="eastAsia"/>
              </w:rPr>
              <w:t>案例名称不能为空</w:t>
            </w:r>
          </w:p>
          <w:p w:rsidR="00192CCD" w:rsidRDefault="00AE4472">
            <w:r>
              <w:rPr>
                <w:rFonts w:hint="eastAsia"/>
              </w:rPr>
              <w:t>1.系统提示信息：案例名称不能为空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3-1.0 案例名称</w:t>
            </w:r>
          </w:p>
          <w:p w:rsidR="00192CCD" w:rsidRDefault="00AE4472">
            <w:r>
              <w:rPr>
                <w:rFonts w:hint="eastAsia"/>
              </w:rPr>
              <w:lastRenderedPageBreak/>
              <w:t>3-1.1 案例描述</w:t>
            </w:r>
          </w:p>
          <w:p w:rsidR="00192CCD" w:rsidRDefault="00AE4472">
            <w:r>
              <w:rPr>
                <w:rFonts w:hint="eastAsia"/>
              </w:rPr>
              <w:t>3-1.2 案例类型</w:t>
            </w:r>
          </w:p>
        </w:tc>
      </w:tr>
      <w:tr w:rsidR="00192CCD">
        <w:tc>
          <w:tcPr>
            <w:tcW w:w="4148" w:type="dxa"/>
          </w:tcPr>
          <w:p w:rsidR="00192CCD" w:rsidRDefault="00AE4472">
            <w:r>
              <w:rPr>
                <w:rFonts w:hint="eastAsia"/>
              </w:rPr>
              <w:lastRenderedPageBreak/>
              <w:t>输出</w:t>
            </w:r>
          </w:p>
        </w:tc>
        <w:tc>
          <w:tcPr>
            <w:tcW w:w="4148" w:type="dxa"/>
          </w:tcPr>
          <w:p w:rsidR="00192CCD" w:rsidRDefault="00AE4472">
            <w:r>
              <w:rPr>
                <w:rFonts w:hint="eastAsia"/>
              </w:rPr>
              <w:t>3-1.0 重命名成功界面、案例名称不能为空提醒界面</w:t>
            </w:r>
          </w:p>
          <w:p w:rsidR="00192CCD" w:rsidRDefault="00AE4472">
            <w:r>
              <w:rPr>
                <w:rFonts w:hint="eastAsia"/>
              </w:rPr>
              <w:t>3-1.1 修改成功界面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BR-O-3案例名称不能为空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0.83</w:t>
            </w:r>
          </w:p>
        </w:tc>
      </w:tr>
    </w:tbl>
    <w:p w:rsidR="00192CCD" w:rsidRDefault="00AE4472">
      <w:bookmarkStart w:id="261" w:name="O_我的案例界面2"/>
      <w:r>
        <w:rPr>
          <w:rFonts w:hint="eastAsia"/>
        </w:rPr>
        <w:t>我的案例界面</w:t>
      </w:r>
      <w:bookmarkEnd w:id="261"/>
      <w:r>
        <w:rPr>
          <w:rFonts w:hint="eastAsia"/>
        </w:rPr>
        <w:t>：</w:t>
      </w:r>
    </w:p>
    <w:p w:rsidR="00192CCD" w:rsidRDefault="00AE4472">
      <w:r>
        <w:rPr>
          <w:noProof/>
        </w:rPr>
        <w:drawing>
          <wp:inline distT="0" distB="0" distL="114300" distR="114300">
            <wp:extent cx="5266055" cy="4332605"/>
            <wp:effectExtent l="0" t="0" r="6985" b="10795"/>
            <wp:docPr id="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
                    <pic:cNvPicPr>
                      <a:picLocks noChangeAspect="1"/>
                    </pic:cNvPicPr>
                  </pic:nvPicPr>
                  <pic:blipFill>
                    <a:blip r:embed="rId61"/>
                    <a:stretch>
                      <a:fillRect/>
                    </a:stretch>
                  </pic:blipFill>
                  <pic:spPr>
                    <a:xfrm>
                      <a:off x="0" y="0"/>
                      <a:ext cx="5266055" cy="4332605"/>
                    </a:xfrm>
                    <a:prstGeom prst="rect">
                      <a:avLst/>
                    </a:prstGeom>
                    <a:noFill/>
                    <a:ln w="9525">
                      <a:noFill/>
                    </a:ln>
                  </pic:spPr>
                </pic:pic>
              </a:graphicData>
            </a:graphic>
          </wp:inline>
        </w:drawing>
      </w:r>
    </w:p>
    <w:p w:rsidR="00192CCD" w:rsidRDefault="00AE4472">
      <w:bookmarkStart w:id="262" w:name="O_编辑案例界面_案例信息按钮_重命名按钮"/>
      <w:r>
        <w:rPr>
          <w:rFonts w:hint="eastAsia"/>
        </w:rPr>
        <w:t>编辑案例界面</w:t>
      </w:r>
      <w:r>
        <w:rPr>
          <w:rFonts w:hint="eastAsia"/>
        </w:rPr>
        <w:t>/</w:t>
      </w:r>
      <w:r>
        <w:rPr>
          <w:rFonts w:hint="eastAsia"/>
        </w:rPr>
        <w:t>案例信息按钮</w:t>
      </w:r>
      <w:r>
        <w:rPr>
          <w:rFonts w:hint="eastAsia"/>
        </w:rPr>
        <w:t>/</w:t>
      </w:r>
      <w:r>
        <w:rPr>
          <w:rFonts w:hint="eastAsia"/>
        </w:rPr>
        <w:t>重命名按钮</w:t>
      </w:r>
      <w:bookmarkEnd w:id="262"/>
      <w:r>
        <w:rPr>
          <w:rFonts w:hint="eastAsia"/>
        </w:rPr>
        <w:t>/</w:t>
      </w:r>
      <w:r>
        <w:rPr>
          <w:rFonts w:hint="eastAsia"/>
        </w:rPr>
        <w:t>修改按钮：</w:t>
      </w:r>
    </w:p>
    <w:p w:rsidR="00192CCD" w:rsidRDefault="00AE4472">
      <w:r>
        <w:rPr>
          <w:noProof/>
        </w:rPr>
        <w:lastRenderedPageBreak/>
        <w:drawing>
          <wp:inline distT="0" distB="0" distL="114300" distR="114300">
            <wp:extent cx="5273675" cy="2992120"/>
            <wp:effectExtent l="0" t="0" r="14605" b="10160"/>
            <wp:docPr id="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
                    <pic:cNvPicPr>
                      <a:picLocks noChangeAspect="1"/>
                    </pic:cNvPicPr>
                  </pic:nvPicPr>
                  <pic:blipFill>
                    <a:blip r:embed="rId62"/>
                    <a:stretch>
                      <a:fillRect/>
                    </a:stretch>
                  </pic:blipFill>
                  <pic:spPr>
                    <a:xfrm>
                      <a:off x="0" y="0"/>
                      <a:ext cx="5273675" cy="2992120"/>
                    </a:xfrm>
                    <a:prstGeom prst="rect">
                      <a:avLst/>
                    </a:prstGeom>
                    <a:noFill/>
                    <a:ln w="9525">
                      <a:noFill/>
                    </a:ln>
                  </pic:spPr>
                </pic:pic>
              </a:graphicData>
            </a:graphic>
          </wp:inline>
        </w:drawing>
      </w:r>
    </w:p>
    <w:p w:rsidR="00192CCD" w:rsidRDefault="00AE4472">
      <w:r>
        <w:rPr>
          <w:rFonts w:hint="eastAsia"/>
        </w:rPr>
        <w:t>重命名成功提示界面：</w:t>
      </w:r>
    </w:p>
    <w:p w:rsidR="00192CCD" w:rsidRDefault="00AE4472">
      <w:r>
        <w:rPr>
          <w:rFonts w:hint="eastAsia"/>
        </w:rPr>
        <w:t>暂无</w:t>
      </w:r>
    </w:p>
    <w:p w:rsidR="00192CCD" w:rsidRDefault="00AE4472">
      <w:r>
        <w:rPr>
          <w:rFonts w:hint="eastAsia"/>
        </w:rPr>
        <w:t>案例名称不能为空提示界面：</w:t>
      </w:r>
    </w:p>
    <w:p w:rsidR="00192CCD" w:rsidRDefault="00AE4472">
      <w:r>
        <w:rPr>
          <w:rFonts w:hint="eastAsia"/>
        </w:rPr>
        <w:t>暂无</w:t>
      </w:r>
    </w:p>
    <w:p w:rsidR="00192CCD" w:rsidRDefault="00AE4472">
      <w:pPr>
        <w:rPr>
          <w:rFonts w:eastAsiaTheme="minorEastAsia"/>
        </w:rPr>
      </w:pPr>
      <w:r>
        <w:rPr>
          <w:rFonts w:eastAsiaTheme="minorEastAsia" w:hint="eastAsia"/>
        </w:rPr>
        <w:t>对话框图：</w:t>
      </w:r>
    </w:p>
    <w:p w:rsidR="00192CCD" w:rsidRDefault="00AE4472">
      <w:pPr>
        <w:rPr>
          <w:rFonts w:eastAsiaTheme="minorEastAsia"/>
        </w:rPr>
      </w:pPr>
      <w:r>
        <w:rPr>
          <w:rFonts w:eastAsiaTheme="minorEastAsia" w:hint="eastAsia"/>
          <w:noProof/>
        </w:rPr>
        <w:drawing>
          <wp:inline distT="0" distB="0" distL="114300" distR="114300">
            <wp:extent cx="5212080" cy="2941320"/>
            <wp:effectExtent l="0" t="0" r="0" b="0"/>
            <wp:docPr id="9" name="图片 9" descr="7907832134128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90783213412858053"/>
                    <pic:cNvPicPr>
                      <a:picLocks noChangeAspect="1"/>
                    </pic:cNvPicPr>
                  </pic:nvPicPr>
                  <pic:blipFill>
                    <a:blip r:embed="rId63"/>
                    <a:stretch>
                      <a:fillRect/>
                    </a:stretch>
                  </pic:blipFill>
                  <pic:spPr>
                    <a:xfrm>
                      <a:off x="0" y="0"/>
                      <a:ext cx="5212080" cy="2941320"/>
                    </a:xfrm>
                    <a:prstGeom prst="rect">
                      <a:avLst/>
                    </a:prstGeom>
                  </pic:spPr>
                </pic:pic>
              </a:graphicData>
            </a:graphic>
          </wp:inline>
        </w:drawing>
      </w:r>
    </w:p>
    <w:p w:rsidR="00192CCD" w:rsidRDefault="00AE4472">
      <w:pPr>
        <w:pStyle w:val="3"/>
      </w:pPr>
      <w:bookmarkStart w:id="263" w:name="_Toc7756"/>
      <w:r>
        <w:rPr>
          <w:rFonts w:hint="eastAsia"/>
        </w:rPr>
        <w:t>4.1.6</w:t>
      </w:r>
      <w:r>
        <w:rPr>
          <w:rFonts w:hint="eastAsia"/>
        </w:rPr>
        <w:t>案例拥有者新增角色</w:t>
      </w:r>
      <w:bookmarkEnd w:id="263"/>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3-2,新增角色</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案例拥有者希望增加角色</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案例拥有者表示他需要对某个案例增加角</w:t>
            </w:r>
            <w:r>
              <w:rPr>
                <w:rFonts w:hint="eastAsia"/>
              </w:rPr>
              <w:lastRenderedPageBreak/>
              <w:t>色</w:t>
            </w:r>
          </w:p>
        </w:tc>
      </w:tr>
      <w:tr w:rsidR="00192CCD">
        <w:tc>
          <w:tcPr>
            <w:tcW w:w="4148" w:type="dxa"/>
          </w:tcPr>
          <w:p w:rsidR="00192CCD" w:rsidRDefault="00AE4472">
            <w:r>
              <w:rPr>
                <w:rFonts w:hint="eastAsia"/>
              </w:rPr>
              <w:lastRenderedPageBreak/>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3"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显示新增后的角色信息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3-2.0案例拥有者新增角色</w:t>
            </w:r>
          </w:p>
          <w:p w:rsidR="00192CCD" w:rsidRDefault="00AE4472">
            <w:r>
              <w:rPr>
                <w:rFonts w:hint="eastAsia"/>
              </w:rPr>
              <w:t>1.案例拥有者查找到查找到指定案例，点击</w:t>
            </w:r>
            <w:hyperlink w:anchor="O_我的案例界面3" w:history="1">
              <w:r>
                <w:rPr>
                  <w:rStyle w:val="af2"/>
                  <w:rFonts w:hint="eastAsia"/>
                </w:rPr>
                <w:t>“管理”</w:t>
              </w:r>
            </w:hyperlink>
            <w:r>
              <w:rPr>
                <w:rFonts w:hint="eastAsia"/>
              </w:rPr>
              <w:t>，进入</w:t>
            </w:r>
            <w:hyperlink w:anchor="O_案例编辑界面_角色管理按钮_新增角色按钮" w:history="1">
              <w:r>
                <w:rPr>
                  <w:rStyle w:val="af2"/>
                  <w:rFonts w:hint="eastAsia"/>
                </w:rPr>
                <w:t>“编辑案例“界面”</w:t>
              </w:r>
            </w:hyperlink>
          </w:p>
          <w:p w:rsidR="00192CCD" w:rsidRDefault="00AE4472">
            <w:r>
              <w:rPr>
                <w:rFonts w:hint="eastAsia"/>
              </w:rPr>
              <w:t>2. 点击</w:t>
            </w:r>
            <w:hyperlink w:anchor="O_案例编辑界面_角色管理按钮_新增角色按钮" w:history="1">
              <w:r>
                <w:rPr>
                  <w:rStyle w:val="af2"/>
                  <w:rFonts w:hint="eastAsia"/>
                </w:rPr>
                <w:t>“角色管理”</w:t>
              </w:r>
            </w:hyperlink>
            <w:r>
              <w:rPr>
                <w:rFonts w:hint="eastAsia"/>
              </w:rPr>
              <w:t>，点击</w:t>
            </w:r>
            <w:hyperlink w:anchor="O_案例编辑界面_角色管理按钮_新增角色按钮" w:history="1">
              <w:r>
                <w:rPr>
                  <w:rStyle w:val="af2"/>
                  <w:rFonts w:hint="eastAsia"/>
                </w:rPr>
                <w:t>“新增角色”</w:t>
              </w:r>
            </w:hyperlink>
            <w:r>
              <w:rPr>
                <w:rFonts w:hint="eastAsia"/>
              </w:rPr>
              <w:t>，输入新增角色的信息</w:t>
            </w:r>
          </w:p>
          <w:p w:rsidR="00192CCD" w:rsidRDefault="00AE4472">
            <w:r>
              <w:rPr>
                <w:rFonts w:hint="eastAsia"/>
              </w:rPr>
              <w:t>3.点击</w:t>
            </w:r>
            <w:hyperlink w:anchor="O_案例编辑界面_角色管理按钮_新增角色按钮" w:history="1">
              <w:r>
                <w:rPr>
                  <w:rStyle w:val="af2"/>
                  <w:rFonts w:hint="eastAsia"/>
                </w:rPr>
                <w:t>“保存”</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3-2.0E</w:t>
            </w:r>
            <w:r>
              <w:t>1</w:t>
            </w:r>
            <w:r>
              <w:rPr>
                <w:rFonts w:hint="eastAsia"/>
              </w:rPr>
              <w:t>角色名不能为空</w:t>
            </w:r>
          </w:p>
          <w:p w:rsidR="00192CCD" w:rsidRDefault="00AE4472">
            <w:r>
              <w:rPr>
                <w:rFonts w:hint="eastAsia"/>
              </w:rPr>
              <w:t>1.系统提示信息：角色名不能为空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3-2.0角色名、角色类型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3-2.0 编辑案例界面、角色管理分界面、角色名不为空提示界面、</w:t>
            </w:r>
            <w:hyperlink w:anchor="O_角色保存成功提示界面" w:history="1">
              <w:r>
                <w:rPr>
                  <w:rStyle w:val="af2"/>
                  <w:rFonts w:hint="eastAsia"/>
                </w:rPr>
                <w:t>保存成功界面</w:t>
              </w:r>
            </w:hyperlink>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BR-O-4 角色名称不能为空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0.58</w:t>
            </w:r>
          </w:p>
        </w:tc>
      </w:tr>
    </w:tbl>
    <w:p w:rsidR="00192CCD" w:rsidRDefault="00192CCD"/>
    <w:p w:rsidR="00192CCD" w:rsidRDefault="00AE4472">
      <w:pPr>
        <w:rPr>
          <w:rFonts w:eastAsiaTheme="minorEastAsia"/>
        </w:rPr>
      </w:pPr>
      <w:bookmarkStart w:id="264" w:name="O_我的案例界面3"/>
      <w:r>
        <w:rPr>
          <w:rFonts w:eastAsiaTheme="minorEastAsia" w:hint="eastAsia"/>
        </w:rPr>
        <w:t>我的案例界面：</w:t>
      </w:r>
    </w:p>
    <w:bookmarkEnd w:id="264"/>
    <w:p w:rsidR="00192CCD" w:rsidRDefault="00AE4472">
      <w:r>
        <w:rPr>
          <w:noProof/>
        </w:rPr>
        <w:lastRenderedPageBreak/>
        <w:drawing>
          <wp:inline distT="0" distB="0" distL="114300" distR="114300">
            <wp:extent cx="5271770" cy="4375785"/>
            <wp:effectExtent l="0" t="0" r="1270" b="13335"/>
            <wp:docPr id="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65" w:name="O_案例编辑界面_角色管理按钮_新增角色按钮"/>
      <w:r>
        <w:rPr>
          <w:rFonts w:hint="eastAsia"/>
        </w:rPr>
        <w:t>案例编辑界面</w:t>
      </w:r>
      <w:r>
        <w:rPr>
          <w:rFonts w:hint="eastAsia"/>
        </w:rPr>
        <w:t>/</w:t>
      </w:r>
      <w:r>
        <w:rPr>
          <w:rFonts w:hint="eastAsia"/>
        </w:rPr>
        <w:t>角色管理按钮</w:t>
      </w:r>
      <w:r>
        <w:rPr>
          <w:rFonts w:hint="eastAsia"/>
        </w:rPr>
        <w:t>/</w:t>
      </w:r>
      <w:r>
        <w:rPr>
          <w:rFonts w:hint="eastAsia"/>
        </w:rPr>
        <w:t>新增角色按钮</w:t>
      </w:r>
    </w:p>
    <w:bookmarkEnd w:id="265"/>
    <w:p w:rsidR="00192CCD" w:rsidRDefault="00AE4472">
      <w:r>
        <w:rPr>
          <w:noProof/>
        </w:rPr>
        <w:drawing>
          <wp:inline distT="0" distB="0" distL="114300" distR="114300">
            <wp:extent cx="5267325" cy="2980055"/>
            <wp:effectExtent l="0" t="0" r="5715" b="6985"/>
            <wp:docPr id="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1"/>
                    <pic:cNvPicPr>
                      <a:picLocks noChangeAspect="1"/>
                    </pic:cNvPicPr>
                  </pic:nvPicPr>
                  <pic:blipFill>
                    <a:blip r:embed="rId65"/>
                    <a:stretch>
                      <a:fillRect/>
                    </a:stretch>
                  </pic:blipFill>
                  <pic:spPr>
                    <a:xfrm>
                      <a:off x="0" y="0"/>
                      <a:ext cx="5267325" cy="2980055"/>
                    </a:xfrm>
                    <a:prstGeom prst="rect">
                      <a:avLst/>
                    </a:prstGeom>
                    <a:noFill/>
                    <a:ln w="9525">
                      <a:noFill/>
                    </a:ln>
                  </pic:spPr>
                </pic:pic>
              </a:graphicData>
            </a:graphic>
          </wp:inline>
        </w:drawing>
      </w:r>
    </w:p>
    <w:p w:rsidR="00192CCD" w:rsidRDefault="00AE4472">
      <w:r>
        <w:rPr>
          <w:rFonts w:hint="eastAsia"/>
        </w:rPr>
        <w:t>角色名不能为空提示界面：</w:t>
      </w:r>
    </w:p>
    <w:p w:rsidR="00192CCD" w:rsidRDefault="00AE4472">
      <w:r>
        <w:rPr>
          <w:rFonts w:hint="eastAsia"/>
        </w:rPr>
        <w:t>暂无</w:t>
      </w:r>
    </w:p>
    <w:p w:rsidR="00192CCD" w:rsidRDefault="00AE4472">
      <w:bookmarkStart w:id="266" w:name="O_角色保存成功提示界面"/>
      <w:r>
        <w:rPr>
          <w:rFonts w:hint="eastAsia"/>
        </w:rPr>
        <w:t>角色保存成功提示界面</w:t>
      </w:r>
      <w:bookmarkEnd w:id="266"/>
      <w:r>
        <w:rPr>
          <w:rFonts w:hint="eastAsia"/>
        </w:rPr>
        <w:t>：</w:t>
      </w:r>
    </w:p>
    <w:p w:rsidR="00192CCD" w:rsidRDefault="00AE4472">
      <w:r>
        <w:rPr>
          <w:noProof/>
        </w:rPr>
        <w:lastRenderedPageBreak/>
        <w:drawing>
          <wp:inline distT="0" distB="0" distL="114300" distR="114300">
            <wp:extent cx="1760220" cy="1021080"/>
            <wp:effectExtent l="0" t="0" r="7620" b="0"/>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66"/>
                    <a:stretch>
                      <a:fillRect/>
                    </a:stretch>
                  </pic:blipFill>
                  <pic:spPr>
                    <a:xfrm>
                      <a:off x="0" y="0"/>
                      <a:ext cx="1760220" cy="1021080"/>
                    </a:xfrm>
                    <a:prstGeom prst="rect">
                      <a:avLst/>
                    </a:prstGeom>
                    <a:noFill/>
                    <a:ln w="9525">
                      <a:noFill/>
                    </a:ln>
                  </pic:spPr>
                </pic:pic>
              </a:graphicData>
            </a:graphic>
          </wp:inline>
        </w:drawing>
      </w:r>
    </w:p>
    <w:p w:rsidR="00192CCD" w:rsidRDefault="00AE4472">
      <w:r>
        <w:rPr>
          <w:rFonts w:hint="eastAsia"/>
        </w:rPr>
        <w:t>对话框：</w:t>
      </w:r>
    </w:p>
    <w:p w:rsidR="00192CCD" w:rsidRDefault="00AE4472">
      <w:r>
        <w:rPr>
          <w:rFonts w:hint="eastAsia"/>
          <w:noProof/>
        </w:rPr>
        <w:drawing>
          <wp:inline distT="0" distB="0" distL="114300" distR="114300">
            <wp:extent cx="4130040" cy="4427220"/>
            <wp:effectExtent l="0" t="0" r="0" b="7620"/>
            <wp:docPr id="10" name="图片 10" descr="835042741658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3504274165805574"/>
                    <pic:cNvPicPr>
                      <a:picLocks noChangeAspect="1"/>
                    </pic:cNvPicPr>
                  </pic:nvPicPr>
                  <pic:blipFill>
                    <a:blip r:embed="rId67"/>
                    <a:stretch>
                      <a:fillRect/>
                    </a:stretch>
                  </pic:blipFill>
                  <pic:spPr>
                    <a:xfrm>
                      <a:off x="0" y="0"/>
                      <a:ext cx="4130040" cy="4427220"/>
                    </a:xfrm>
                    <a:prstGeom prst="rect">
                      <a:avLst/>
                    </a:prstGeom>
                  </pic:spPr>
                </pic:pic>
              </a:graphicData>
            </a:graphic>
          </wp:inline>
        </w:drawing>
      </w:r>
    </w:p>
    <w:p w:rsidR="00192CCD" w:rsidRDefault="00AE4472">
      <w:pPr>
        <w:pStyle w:val="3"/>
      </w:pPr>
      <w:bookmarkStart w:id="267" w:name="_Toc1455"/>
      <w:r>
        <w:rPr>
          <w:rFonts w:hint="eastAsia"/>
        </w:rPr>
        <w:t>4.1.7</w:t>
      </w:r>
      <w:r>
        <w:rPr>
          <w:rFonts w:hint="eastAsia"/>
        </w:rPr>
        <w:t>案例拥有者修改角色信息</w:t>
      </w:r>
      <w:bookmarkEnd w:id="267"/>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-3-3,修改角色信息</w:t>
            </w:r>
            <w:r>
              <w:t xml:space="preserve"> </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案例拥有者希望修改角色信息</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案例拥有者表示他需要对某个案例修改血色信息</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 案例拥有者进入</w:t>
            </w:r>
            <w:hyperlink w:anchor="O_我的案例界面4"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系统显示修改后的角色信息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3-3.0案例拥有者修改角色名</w:t>
            </w:r>
          </w:p>
          <w:p w:rsidR="00192CCD" w:rsidRDefault="00AE4472">
            <w:r>
              <w:rPr>
                <w:rFonts w:hint="eastAsia"/>
              </w:rPr>
              <w:t>1.案例拥有者选择指定案例，点击</w:t>
            </w:r>
            <w:hyperlink w:anchor="O_我的案例界面4" w:history="1">
              <w:r>
                <w:rPr>
                  <w:rStyle w:val="af2"/>
                  <w:rFonts w:hint="eastAsia"/>
                </w:rPr>
                <w:t>“管理“</w:t>
              </w:r>
            </w:hyperlink>
            <w:r>
              <w:rPr>
                <w:rFonts w:hint="eastAsia"/>
              </w:rPr>
              <w:t>，</w:t>
            </w:r>
            <w:r>
              <w:rPr>
                <w:rFonts w:hint="eastAsia"/>
              </w:rPr>
              <w:lastRenderedPageBreak/>
              <w:t>进入</w:t>
            </w:r>
            <w:hyperlink w:anchor="O_案例编辑界面_角色管理按钮_新增角色按钮" w:history="1">
              <w:r>
                <w:rPr>
                  <w:rStyle w:val="af2"/>
                  <w:rFonts w:hint="eastAsia"/>
                </w:rPr>
                <w:t>“编辑案例“界面”</w:t>
              </w:r>
            </w:hyperlink>
            <w:r>
              <w:rPr>
                <w:rFonts w:hint="eastAsia"/>
              </w:rPr>
              <w:t>。</w:t>
            </w:r>
          </w:p>
          <w:p w:rsidR="00192CCD" w:rsidRDefault="00AE4472">
            <w:r>
              <w:rPr>
                <w:rFonts w:hint="eastAsia"/>
              </w:rPr>
              <w:t>2. 点击</w:t>
            </w:r>
            <w:hyperlink w:anchor="O_案例编辑界面_角色管理按钮_修改角色按钮" w:history="1">
              <w:r>
                <w:rPr>
                  <w:rStyle w:val="af2"/>
                  <w:rFonts w:hint="eastAsia"/>
                </w:rPr>
                <w:t>“角色管理”</w:t>
              </w:r>
            </w:hyperlink>
            <w:r>
              <w:rPr>
                <w:rFonts w:hint="eastAsia"/>
              </w:rPr>
              <w:t>，输入修改角色名，点击</w:t>
            </w:r>
            <w:hyperlink w:anchor="O_案例编辑界面_角色管理按钮_修改角色按钮" w:history="1">
              <w:r>
                <w:rPr>
                  <w:rStyle w:val="af2"/>
                  <w:rFonts w:hint="eastAsia"/>
                </w:rPr>
                <w:t>“修改”</w:t>
              </w:r>
            </w:hyperlink>
            <w:r>
              <w:rPr>
                <w:rFonts w:hint="eastAsia"/>
              </w:rPr>
              <w:t>。</w:t>
            </w:r>
          </w:p>
          <w:p w:rsidR="00192CCD" w:rsidRDefault="00AE4472">
            <w:r>
              <w:rPr>
                <w:rFonts w:hint="eastAsia"/>
              </w:rPr>
              <w:t>3-3.0案例拥有者修改角色类型</w:t>
            </w:r>
          </w:p>
          <w:p w:rsidR="00192CCD" w:rsidRDefault="00AE4472">
            <w:r>
              <w:rPr>
                <w:rFonts w:hint="eastAsia"/>
              </w:rPr>
              <w:t>1.案例拥有者选择指定案例，点击“管理“，进入“编辑案例“界面”。</w:t>
            </w:r>
          </w:p>
          <w:p w:rsidR="00192CCD" w:rsidRDefault="00AE4472">
            <w:r>
              <w:rPr>
                <w:rFonts w:hint="eastAsia"/>
              </w:rPr>
              <w:t>2. 点击“角色管理”，输入修改角色类型，点击“修改”。</w:t>
            </w:r>
          </w:p>
        </w:tc>
      </w:tr>
      <w:tr w:rsidR="00192CCD">
        <w:tc>
          <w:tcPr>
            <w:tcW w:w="4148" w:type="dxa"/>
          </w:tcPr>
          <w:p w:rsidR="00192CCD" w:rsidRDefault="00AE4472">
            <w:r>
              <w:rPr>
                <w:rFonts w:hint="eastAsia"/>
              </w:rPr>
              <w:lastRenderedPageBreak/>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3-3.0E</w:t>
            </w:r>
            <w:r>
              <w:t>1</w:t>
            </w:r>
            <w:r>
              <w:rPr>
                <w:rFonts w:hint="eastAsia"/>
              </w:rPr>
              <w:t>角色名不能为空</w:t>
            </w:r>
          </w:p>
          <w:p w:rsidR="00192CCD" w:rsidRDefault="00AE4472">
            <w:r>
              <w:rPr>
                <w:rFonts w:hint="eastAsia"/>
              </w:rPr>
              <w:t>1.系统提示信息：角色名不能为空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3-3.0 角色名</w:t>
            </w:r>
          </w:p>
          <w:p w:rsidR="00192CCD" w:rsidRDefault="00AE4472">
            <w:r>
              <w:rPr>
                <w:rFonts w:hint="eastAsia"/>
              </w:rPr>
              <w:t>3-3.1 角色类型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 xml:space="preserve">3-3.0 </w:t>
            </w:r>
            <w:hyperlink w:anchor="O_角色修改成功提示界面" w:history="1">
              <w:r>
                <w:rPr>
                  <w:rStyle w:val="af2"/>
                  <w:rFonts w:hint="eastAsia"/>
                </w:rPr>
                <w:t>修改成功界面</w:t>
              </w:r>
            </w:hyperlink>
            <w:r>
              <w:rPr>
                <w:rFonts w:hint="eastAsia"/>
              </w:rPr>
              <w:t>、角色名不能为空界面</w:t>
            </w:r>
          </w:p>
          <w:p w:rsidR="00192CCD" w:rsidRDefault="00AE4472">
            <w:r>
              <w:rPr>
                <w:rFonts w:hint="eastAsia"/>
              </w:rPr>
              <w:t>3-3.1 修改成功界面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BR-O-4 角色名称不能为空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0.51</w:t>
            </w:r>
          </w:p>
        </w:tc>
      </w:tr>
    </w:tbl>
    <w:p w:rsidR="00192CCD" w:rsidRDefault="00192CCD">
      <w:pPr>
        <w:rPr>
          <w:rFonts w:eastAsiaTheme="minorEastAsia"/>
        </w:rPr>
      </w:pPr>
    </w:p>
    <w:p w:rsidR="00192CCD" w:rsidRDefault="00AE4472">
      <w:pPr>
        <w:rPr>
          <w:rFonts w:eastAsiaTheme="minorEastAsia"/>
        </w:rPr>
      </w:pPr>
      <w:bookmarkStart w:id="268" w:name="O_我的案例界面4"/>
      <w:r>
        <w:rPr>
          <w:rFonts w:eastAsiaTheme="minorEastAsia" w:hint="eastAsia"/>
        </w:rPr>
        <w:t>我的案例界面</w:t>
      </w:r>
      <w:bookmarkEnd w:id="268"/>
      <w:r>
        <w:rPr>
          <w:rFonts w:eastAsiaTheme="minorEastAsia" w:hint="eastAsia"/>
        </w:rPr>
        <w:t>：</w:t>
      </w:r>
    </w:p>
    <w:p w:rsidR="00192CCD" w:rsidRDefault="00AE4472">
      <w:r>
        <w:rPr>
          <w:noProof/>
        </w:rPr>
        <w:drawing>
          <wp:inline distT="0" distB="0" distL="114300" distR="114300">
            <wp:extent cx="5271770" cy="4375785"/>
            <wp:effectExtent l="0" t="0" r="1270" b="13335"/>
            <wp:docPr id="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69" w:name="O_案例编辑界面_角色管理按钮_修改角色按钮"/>
      <w:r>
        <w:rPr>
          <w:rFonts w:hint="eastAsia"/>
        </w:rPr>
        <w:lastRenderedPageBreak/>
        <w:t>案例编辑界面</w:t>
      </w:r>
      <w:r>
        <w:rPr>
          <w:rFonts w:hint="eastAsia"/>
        </w:rPr>
        <w:t>/</w:t>
      </w:r>
      <w:r>
        <w:rPr>
          <w:rFonts w:hint="eastAsia"/>
        </w:rPr>
        <w:t>角色管理按钮</w:t>
      </w:r>
      <w:r>
        <w:rPr>
          <w:rFonts w:hint="eastAsia"/>
        </w:rPr>
        <w:t>/</w:t>
      </w:r>
      <w:r>
        <w:rPr>
          <w:rFonts w:hint="eastAsia"/>
        </w:rPr>
        <w:t>修改角色按钮</w:t>
      </w:r>
      <w:bookmarkEnd w:id="269"/>
    </w:p>
    <w:p w:rsidR="00192CCD" w:rsidRDefault="00AE4472">
      <w:r>
        <w:rPr>
          <w:noProof/>
        </w:rPr>
        <w:drawing>
          <wp:inline distT="0" distB="0" distL="114300" distR="114300">
            <wp:extent cx="5267325" cy="2980055"/>
            <wp:effectExtent l="0" t="0" r="5715" b="6985"/>
            <wp:docPr id="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1"/>
                    <pic:cNvPicPr>
                      <a:picLocks noChangeAspect="1"/>
                    </pic:cNvPicPr>
                  </pic:nvPicPr>
                  <pic:blipFill>
                    <a:blip r:embed="rId65"/>
                    <a:stretch>
                      <a:fillRect/>
                    </a:stretch>
                  </pic:blipFill>
                  <pic:spPr>
                    <a:xfrm>
                      <a:off x="0" y="0"/>
                      <a:ext cx="5267325" cy="2980055"/>
                    </a:xfrm>
                    <a:prstGeom prst="rect">
                      <a:avLst/>
                    </a:prstGeom>
                    <a:noFill/>
                    <a:ln w="9525">
                      <a:noFill/>
                    </a:ln>
                  </pic:spPr>
                </pic:pic>
              </a:graphicData>
            </a:graphic>
          </wp:inline>
        </w:drawing>
      </w:r>
    </w:p>
    <w:p w:rsidR="00192CCD" w:rsidRDefault="00AE4472">
      <w:r>
        <w:rPr>
          <w:rFonts w:hint="eastAsia"/>
        </w:rPr>
        <w:t>角色名不能为空提示界面：</w:t>
      </w:r>
    </w:p>
    <w:p w:rsidR="00192CCD" w:rsidRDefault="00AE4472">
      <w:r>
        <w:rPr>
          <w:rFonts w:hint="eastAsia"/>
        </w:rPr>
        <w:t>暂无</w:t>
      </w:r>
    </w:p>
    <w:p w:rsidR="00192CCD" w:rsidRDefault="00AE4472">
      <w:bookmarkStart w:id="270" w:name="O_角色修改成功提示界面"/>
      <w:r>
        <w:rPr>
          <w:rFonts w:hint="eastAsia"/>
        </w:rPr>
        <w:t>角色修改成功提示界面</w:t>
      </w:r>
      <w:bookmarkEnd w:id="270"/>
      <w:r>
        <w:rPr>
          <w:rFonts w:hint="eastAsia"/>
        </w:rPr>
        <w:t>：</w:t>
      </w:r>
    </w:p>
    <w:p w:rsidR="00192CCD" w:rsidRDefault="00AE4472">
      <w:r>
        <w:rPr>
          <w:noProof/>
        </w:rPr>
        <w:drawing>
          <wp:inline distT="0" distB="0" distL="114300" distR="114300">
            <wp:extent cx="1760220" cy="1021080"/>
            <wp:effectExtent l="0" t="0" r="7620" b="0"/>
            <wp:docPr id="4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6"/>
                    <pic:cNvPicPr>
                      <a:picLocks noChangeAspect="1"/>
                    </pic:cNvPicPr>
                  </pic:nvPicPr>
                  <pic:blipFill>
                    <a:blip r:embed="rId66"/>
                    <a:stretch>
                      <a:fillRect/>
                    </a:stretch>
                  </pic:blipFill>
                  <pic:spPr>
                    <a:xfrm>
                      <a:off x="0" y="0"/>
                      <a:ext cx="1760220" cy="1021080"/>
                    </a:xfrm>
                    <a:prstGeom prst="rect">
                      <a:avLst/>
                    </a:prstGeom>
                    <a:noFill/>
                    <a:ln w="9525">
                      <a:noFill/>
                    </a:ln>
                  </pic:spPr>
                </pic:pic>
              </a:graphicData>
            </a:graphic>
          </wp:inline>
        </w:drawing>
      </w:r>
    </w:p>
    <w:p w:rsidR="00192CCD" w:rsidRDefault="00AE4472">
      <w:r>
        <w:rPr>
          <w:rFonts w:hint="eastAsia"/>
        </w:rPr>
        <w:t>对话框：</w:t>
      </w:r>
    </w:p>
    <w:p w:rsidR="00192CCD" w:rsidRDefault="00AE4472">
      <w:pPr>
        <w:rPr>
          <w:rFonts w:eastAsiaTheme="minorEastAsia"/>
        </w:rPr>
      </w:pPr>
      <w:r>
        <w:rPr>
          <w:rFonts w:eastAsiaTheme="minorEastAsia" w:hint="eastAsia"/>
          <w:noProof/>
        </w:rPr>
        <w:drawing>
          <wp:inline distT="0" distB="0" distL="114300" distR="114300">
            <wp:extent cx="4244340" cy="3451860"/>
            <wp:effectExtent l="0" t="0" r="7620" b="7620"/>
            <wp:docPr id="11" name="图片 11" descr="7469828695242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46982869524278414"/>
                    <pic:cNvPicPr>
                      <a:picLocks noChangeAspect="1"/>
                    </pic:cNvPicPr>
                  </pic:nvPicPr>
                  <pic:blipFill>
                    <a:blip r:embed="rId68"/>
                    <a:stretch>
                      <a:fillRect/>
                    </a:stretch>
                  </pic:blipFill>
                  <pic:spPr>
                    <a:xfrm>
                      <a:off x="0" y="0"/>
                      <a:ext cx="4244340" cy="3451860"/>
                    </a:xfrm>
                    <a:prstGeom prst="rect">
                      <a:avLst/>
                    </a:prstGeom>
                  </pic:spPr>
                </pic:pic>
              </a:graphicData>
            </a:graphic>
          </wp:inline>
        </w:drawing>
      </w:r>
    </w:p>
    <w:p w:rsidR="00192CCD" w:rsidRDefault="00AE4472">
      <w:pPr>
        <w:pStyle w:val="3"/>
      </w:pPr>
      <w:bookmarkStart w:id="271" w:name="_Toc14655"/>
      <w:r>
        <w:rPr>
          <w:rFonts w:hint="eastAsia"/>
        </w:rPr>
        <w:lastRenderedPageBreak/>
        <w:t>4.1.8</w:t>
      </w:r>
      <w:r>
        <w:rPr>
          <w:rFonts w:hint="eastAsia"/>
        </w:rPr>
        <w:t>案例拥有者删除角色</w:t>
      </w:r>
      <w:bookmarkEnd w:id="271"/>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-3-4, 删除角色</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案例拥有者希望删除某一案例的角色</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案例拥有者表示他删除案例的角色</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 案例拥有者进入</w:t>
            </w:r>
            <w:hyperlink w:anchor="O_我的案例界面5"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删除指定角色</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3-4.0案例拥有者删除角色</w:t>
            </w:r>
          </w:p>
          <w:p w:rsidR="00192CCD" w:rsidRDefault="00AE4472">
            <w:r>
              <w:rPr>
                <w:rFonts w:hint="eastAsia"/>
              </w:rPr>
              <w:t>1.查找到指定案例，点击</w:t>
            </w:r>
            <w:hyperlink w:anchor="O_我的案例界面5" w:history="1">
              <w:r>
                <w:rPr>
                  <w:rStyle w:val="af2"/>
                  <w:rFonts w:hint="eastAsia"/>
                </w:rPr>
                <w:t>“管理”</w:t>
              </w:r>
            </w:hyperlink>
            <w:r>
              <w:rPr>
                <w:rFonts w:hint="eastAsia"/>
              </w:rPr>
              <w:t>，进入</w:t>
            </w:r>
            <w:hyperlink w:anchor="O_案例编辑界面_角色管理按钮_删除按钮" w:history="1">
              <w:r>
                <w:rPr>
                  <w:rStyle w:val="af2"/>
                  <w:rFonts w:hint="eastAsia"/>
                </w:rPr>
                <w:t>“编辑案例“界面</w:t>
              </w:r>
            </w:hyperlink>
          </w:p>
          <w:p w:rsidR="00192CCD" w:rsidRDefault="00AE4472">
            <w:r>
              <w:rPr>
                <w:rFonts w:hint="eastAsia"/>
              </w:rPr>
              <w:t>2.点击“角色管理”，选择角色，点击</w:t>
            </w:r>
            <w:hyperlink w:anchor="O_案例编辑界面_角色管理按钮_删除按钮" w:history="1">
              <w:r>
                <w:rPr>
                  <w:rStyle w:val="af2"/>
                </w:rPr>
                <w:t>”</w:t>
              </w:r>
              <w:r>
                <w:rPr>
                  <w:rStyle w:val="af2"/>
                  <w:rFonts w:hint="eastAsia"/>
                </w:rPr>
                <w:t>删除</w:t>
              </w:r>
              <w:r>
                <w:rPr>
                  <w:rStyle w:val="af2"/>
                </w:rPr>
                <w:t>”</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3-4.0点击“删除”按钮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3-4.0 角色管理分界面、是否删除提示界面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0.71</w:t>
            </w:r>
          </w:p>
        </w:tc>
      </w:tr>
    </w:tbl>
    <w:p w:rsidR="00192CCD" w:rsidRDefault="00192CCD">
      <w:pPr>
        <w:rPr>
          <w:rFonts w:eastAsiaTheme="minorEastAsia"/>
        </w:rPr>
      </w:pPr>
    </w:p>
    <w:p w:rsidR="00192CCD" w:rsidRDefault="00AE4472">
      <w:pPr>
        <w:rPr>
          <w:rFonts w:eastAsiaTheme="minorEastAsia"/>
        </w:rPr>
      </w:pPr>
      <w:bookmarkStart w:id="272" w:name="O_我的案例界面5"/>
      <w:r>
        <w:rPr>
          <w:rFonts w:eastAsiaTheme="minorEastAsia" w:hint="eastAsia"/>
        </w:rPr>
        <w:t>我的案例界面：</w:t>
      </w:r>
    </w:p>
    <w:bookmarkEnd w:id="272"/>
    <w:p w:rsidR="00192CCD" w:rsidRDefault="00AE4472">
      <w:r>
        <w:rPr>
          <w:noProof/>
        </w:rPr>
        <w:lastRenderedPageBreak/>
        <w:drawing>
          <wp:inline distT="0" distB="0" distL="114300" distR="114300">
            <wp:extent cx="5271770" cy="4375785"/>
            <wp:effectExtent l="0" t="0" r="1270" b="1333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73" w:name="O_案例编辑界面_角色管理按钮_删除按钮"/>
      <w:r>
        <w:rPr>
          <w:rFonts w:hint="eastAsia"/>
        </w:rPr>
        <w:t>案例编辑界面</w:t>
      </w:r>
      <w:r>
        <w:rPr>
          <w:rFonts w:hint="eastAsia"/>
        </w:rPr>
        <w:t>/</w:t>
      </w:r>
      <w:r>
        <w:rPr>
          <w:rFonts w:hint="eastAsia"/>
        </w:rPr>
        <w:t>角色管理按钮</w:t>
      </w:r>
      <w:r>
        <w:rPr>
          <w:rFonts w:hint="eastAsia"/>
        </w:rPr>
        <w:t>/</w:t>
      </w:r>
      <w:r>
        <w:rPr>
          <w:rFonts w:hint="eastAsia"/>
        </w:rPr>
        <w:t>删除按钮</w:t>
      </w:r>
    </w:p>
    <w:bookmarkEnd w:id="273"/>
    <w:p w:rsidR="00192CCD" w:rsidRDefault="00AE4472">
      <w:r>
        <w:rPr>
          <w:noProof/>
        </w:rPr>
        <w:drawing>
          <wp:inline distT="0" distB="0" distL="114300" distR="114300">
            <wp:extent cx="5267325" cy="2980055"/>
            <wp:effectExtent l="0" t="0" r="5715" b="6985"/>
            <wp:docPr id="4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1"/>
                    <pic:cNvPicPr>
                      <a:picLocks noChangeAspect="1"/>
                    </pic:cNvPicPr>
                  </pic:nvPicPr>
                  <pic:blipFill>
                    <a:blip r:embed="rId65"/>
                    <a:stretch>
                      <a:fillRect/>
                    </a:stretch>
                  </pic:blipFill>
                  <pic:spPr>
                    <a:xfrm>
                      <a:off x="0" y="0"/>
                      <a:ext cx="5267325" cy="2980055"/>
                    </a:xfrm>
                    <a:prstGeom prst="rect">
                      <a:avLst/>
                    </a:prstGeom>
                    <a:noFill/>
                    <a:ln w="9525">
                      <a:noFill/>
                    </a:ln>
                  </pic:spPr>
                </pic:pic>
              </a:graphicData>
            </a:graphic>
          </wp:inline>
        </w:drawing>
      </w:r>
    </w:p>
    <w:p w:rsidR="00192CCD" w:rsidRDefault="00192CCD"/>
    <w:p w:rsidR="00192CCD" w:rsidRDefault="00AE4472">
      <w:pPr>
        <w:rPr>
          <w:rFonts w:eastAsiaTheme="minorEastAsia"/>
        </w:rPr>
      </w:pPr>
      <w:r>
        <w:rPr>
          <w:rFonts w:eastAsiaTheme="minorEastAsia" w:hint="eastAsia"/>
        </w:rPr>
        <w:t>提示界面：</w:t>
      </w:r>
    </w:p>
    <w:p w:rsidR="00192CCD" w:rsidRDefault="00AE4472">
      <w:r>
        <w:rPr>
          <w:rFonts w:hint="eastAsia"/>
        </w:rPr>
        <w:t>暂无</w:t>
      </w:r>
    </w:p>
    <w:p w:rsidR="00192CCD" w:rsidRDefault="00AE4472">
      <w:r>
        <w:rPr>
          <w:rFonts w:hint="eastAsia"/>
        </w:rPr>
        <w:t>对话框图：</w:t>
      </w:r>
    </w:p>
    <w:p w:rsidR="00192CCD" w:rsidRDefault="00AE4472">
      <w:r>
        <w:rPr>
          <w:rFonts w:hint="eastAsia"/>
          <w:noProof/>
        </w:rPr>
        <w:lastRenderedPageBreak/>
        <w:drawing>
          <wp:inline distT="0" distB="0" distL="114300" distR="114300">
            <wp:extent cx="3177540" cy="3215640"/>
            <wp:effectExtent l="0" t="0" r="7620" b="0"/>
            <wp:docPr id="12" name="图片 12" descr="5853650746123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85365074612355661"/>
                    <pic:cNvPicPr>
                      <a:picLocks noChangeAspect="1"/>
                    </pic:cNvPicPr>
                  </pic:nvPicPr>
                  <pic:blipFill>
                    <a:blip r:embed="rId69"/>
                    <a:stretch>
                      <a:fillRect/>
                    </a:stretch>
                  </pic:blipFill>
                  <pic:spPr>
                    <a:xfrm>
                      <a:off x="0" y="0"/>
                      <a:ext cx="3177540" cy="3215640"/>
                    </a:xfrm>
                    <a:prstGeom prst="rect">
                      <a:avLst/>
                    </a:prstGeom>
                  </pic:spPr>
                </pic:pic>
              </a:graphicData>
            </a:graphic>
          </wp:inline>
        </w:drawing>
      </w:r>
    </w:p>
    <w:p w:rsidR="00192CCD" w:rsidRDefault="00192CCD">
      <w:pPr>
        <w:rPr>
          <w:rFonts w:eastAsiaTheme="minorEastAsia"/>
        </w:rPr>
      </w:pPr>
    </w:p>
    <w:p w:rsidR="00192CCD" w:rsidRDefault="00AE4472">
      <w:pPr>
        <w:pStyle w:val="3"/>
      </w:pPr>
      <w:bookmarkStart w:id="274" w:name="_Toc6039"/>
      <w:r>
        <w:rPr>
          <w:rFonts w:hint="eastAsia"/>
        </w:rPr>
        <w:t>4.1.9</w:t>
      </w:r>
      <w:r>
        <w:rPr>
          <w:rFonts w:hint="eastAsia"/>
        </w:rPr>
        <w:t>案例拥有者新增任务</w:t>
      </w:r>
      <w:bookmarkEnd w:id="274"/>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-3-5, 新增任务</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案例拥有者希望新增某一案例的任务</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案例拥有者表示他新增某一案例的任务</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6"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显示新增后的任务信息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3-5.0案例拥有者新增任务</w:t>
            </w:r>
          </w:p>
          <w:p w:rsidR="00192CCD" w:rsidRDefault="00AE4472">
            <w:r>
              <w:rPr>
                <w:rFonts w:hint="eastAsia"/>
              </w:rPr>
              <w:t>1.查找到指定案例，点击</w:t>
            </w:r>
            <w:hyperlink w:anchor="O_我的案例界面6" w:history="1">
              <w:r>
                <w:rPr>
                  <w:rStyle w:val="af2"/>
                  <w:rFonts w:hint="eastAsia"/>
                </w:rPr>
                <w:t>“管理”</w:t>
              </w:r>
            </w:hyperlink>
            <w:r>
              <w:rPr>
                <w:rFonts w:hint="eastAsia"/>
              </w:rPr>
              <w:t>，进入</w:t>
            </w:r>
            <w:hyperlink w:anchor="O_编辑案例界面_任务管理界面_新增任务按钮" w:history="1">
              <w:r>
                <w:rPr>
                  <w:rStyle w:val="af2"/>
                  <w:rFonts w:hint="eastAsia"/>
                </w:rPr>
                <w:t>“编辑案例”界面</w:t>
              </w:r>
            </w:hyperlink>
          </w:p>
          <w:p w:rsidR="00192CCD" w:rsidRDefault="00AE4472">
            <w:r>
              <w:rPr>
                <w:rFonts w:hint="eastAsia"/>
              </w:rPr>
              <w:t>2.点击</w:t>
            </w:r>
            <w:hyperlink w:anchor="O_编辑案例界面_任务管理界面_新增任务按钮" w:history="1">
              <w:r>
                <w:rPr>
                  <w:rStyle w:val="af2"/>
                  <w:rFonts w:hint="eastAsia"/>
                </w:rPr>
                <w:t>“任务管理”</w:t>
              </w:r>
            </w:hyperlink>
            <w:r>
              <w:rPr>
                <w:rFonts w:hint="eastAsia"/>
              </w:rPr>
              <w:t>，点击</w:t>
            </w:r>
            <w:hyperlink w:anchor="O_编辑案例界面_任务管理界面_新增任务按钮" w:history="1">
              <w:r>
                <w:rPr>
                  <w:rStyle w:val="af2"/>
                </w:rPr>
                <w:t>”</w:t>
              </w:r>
              <w:r>
                <w:rPr>
                  <w:rStyle w:val="af2"/>
                  <w:rFonts w:hint="eastAsia"/>
                </w:rPr>
                <w:t>新增任务</w:t>
              </w:r>
              <w:r>
                <w:rPr>
                  <w:rStyle w:val="af2"/>
                </w:rPr>
                <w:t>”</w:t>
              </w:r>
            </w:hyperlink>
          </w:p>
          <w:p w:rsidR="00192CCD" w:rsidRDefault="00AE4472">
            <w:r>
              <w:rPr>
                <w:rFonts w:hint="eastAsia"/>
              </w:rPr>
              <w:t>3.输入任务信息</w:t>
            </w:r>
          </w:p>
          <w:p w:rsidR="00192CCD" w:rsidRDefault="00AE4472">
            <w:r>
              <w:rPr>
                <w:rFonts w:hint="eastAsia"/>
              </w:rPr>
              <w:t>4.点击</w:t>
            </w:r>
            <w:hyperlink w:anchor="O_任务新增分界面_保存按钮_取消按钮" w:history="1">
              <w:r>
                <w:rPr>
                  <w:rStyle w:val="af2"/>
                  <w:rFonts w:hint="eastAsia"/>
                </w:rPr>
                <w:t>“保存”</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3-5.1案例拥有者新增任务取消</w:t>
            </w:r>
          </w:p>
          <w:p w:rsidR="00192CCD" w:rsidRDefault="00AE4472">
            <w:r>
              <w:rPr>
                <w:rFonts w:hint="eastAsia"/>
              </w:rPr>
              <w:t>1.查找到指定案例，点击</w:t>
            </w:r>
            <w:hyperlink w:anchor="O_我的案例界面6" w:history="1">
              <w:r>
                <w:rPr>
                  <w:rStyle w:val="af2"/>
                  <w:rFonts w:hint="eastAsia"/>
                </w:rPr>
                <w:t>“管理”</w:t>
              </w:r>
            </w:hyperlink>
            <w:r>
              <w:rPr>
                <w:rFonts w:hint="eastAsia"/>
              </w:rPr>
              <w:t>，进入</w:t>
            </w:r>
            <w:hyperlink w:anchor="O_编辑案例界面_任务管理界面_新增任务按钮" w:history="1">
              <w:r>
                <w:rPr>
                  <w:rStyle w:val="af2"/>
                  <w:rFonts w:hint="eastAsia"/>
                </w:rPr>
                <w:t>“编辑案例”界面</w:t>
              </w:r>
            </w:hyperlink>
          </w:p>
          <w:p w:rsidR="00192CCD" w:rsidRDefault="00AE4472">
            <w:r>
              <w:rPr>
                <w:rFonts w:hint="eastAsia"/>
              </w:rPr>
              <w:t>2.点击</w:t>
            </w:r>
            <w:hyperlink w:anchor="O_编辑案例界面_任务管理界面_新增任务按钮" w:history="1">
              <w:r>
                <w:rPr>
                  <w:rStyle w:val="af2"/>
                  <w:rFonts w:hint="eastAsia"/>
                </w:rPr>
                <w:t>“任务管理”</w:t>
              </w:r>
            </w:hyperlink>
            <w:r>
              <w:rPr>
                <w:rFonts w:hint="eastAsia"/>
              </w:rPr>
              <w:t>，点击</w:t>
            </w:r>
            <w:hyperlink w:anchor="O_编辑案例界面_任务管理界面_新增任务按钮" w:history="1">
              <w:r>
                <w:rPr>
                  <w:rStyle w:val="af2"/>
                </w:rPr>
                <w:t>”</w:t>
              </w:r>
              <w:r>
                <w:rPr>
                  <w:rStyle w:val="af2"/>
                  <w:rFonts w:hint="eastAsia"/>
                </w:rPr>
                <w:t>新增任务</w:t>
              </w:r>
              <w:r>
                <w:rPr>
                  <w:rStyle w:val="af2"/>
                </w:rPr>
                <w:t>”</w:t>
              </w:r>
            </w:hyperlink>
          </w:p>
          <w:p w:rsidR="00192CCD" w:rsidRDefault="00AE4472">
            <w:r>
              <w:rPr>
                <w:rFonts w:hint="eastAsia"/>
              </w:rPr>
              <w:t>3.输入任务信息</w:t>
            </w:r>
          </w:p>
          <w:p w:rsidR="00192CCD" w:rsidRDefault="00AE4472">
            <w:r>
              <w:rPr>
                <w:rFonts w:hint="eastAsia"/>
              </w:rPr>
              <w:t>4.点击“</w:t>
            </w:r>
            <w:hyperlink w:anchor="O_任务新增分界面_保存按钮_取消按钮" w:history="1">
              <w:r>
                <w:rPr>
                  <w:rStyle w:val="af2"/>
                  <w:rFonts w:hint="eastAsia"/>
                </w:rPr>
                <w:t>取消</w:t>
              </w:r>
            </w:hyperlink>
            <w:r>
              <w:rPr>
                <w:rFonts w:hint="eastAsia"/>
              </w:rPr>
              <w:t>”</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3-5.0E</w:t>
            </w:r>
            <w:r>
              <w:t>1</w:t>
            </w:r>
            <w:r>
              <w:rPr>
                <w:rFonts w:hint="eastAsia"/>
              </w:rPr>
              <w:t>任务名不能为空</w:t>
            </w:r>
          </w:p>
          <w:p w:rsidR="00192CCD" w:rsidRDefault="003E3E07">
            <w:hyperlink w:anchor="O_任务名称不能为空提示界面" w:history="1">
              <w:r w:rsidR="00AE4472">
                <w:rPr>
                  <w:rStyle w:val="af2"/>
                  <w:rFonts w:hint="eastAsia"/>
                </w:rPr>
                <w:t>1.系统提示信息：任务名不能为空</w:t>
              </w:r>
            </w:hyperlink>
          </w:p>
          <w:p w:rsidR="00192CCD" w:rsidRDefault="00AE4472">
            <w:r>
              <w:rPr>
                <w:rFonts w:hint="eastAsia"/>
              </w:rPr>
              <w:lastRenderedPageBreak/>
              <w:t>3-5.0E2预计工期不能为空</w:t>
            </w:r>
          </w:p>
          <w:p w:rsidR="00192CCD" w:rsidRDefault="003E3E07">
            <w:hyperlink w:anchor="O_预计工期不能为空提示界面" w:history="1">
              <w:r w:rsidR="00AE4472">
                <w:rPr>
                  <w:rStyle w:val="af2"/>
                  <w:rFonts w:hint="eastAsia"/>
                </w:rPr>
                <w:t>1.系统提示信息：工期不能为空</w:t>
              </w:r>
            </w:hyperlink>
          </w:p>
          <w:p w:rsidR="00192CCD" w:rsidRDefault="00AE4472">
            <w:r>
              <w:rPr>
                <w:rFonts w:hint="eastAsia"/>
              </w:rPr>
              <w:t>3-5.0E3 WBS不能为空</w:t>
            </w:r>
          </w:p>
          <w:p w:rsidR="00192CCD" w:rsidRDefault="003E3E07">
            <w:hyperlink w:anchor="O_WBS不能为空界面" w:history="1">
              <w:r w:rsidR="00AE4472">
                <w:rPr>
                  <w:rStyle w:val="af2"/>
                  <w:rFonts w:hint="eastAsia"/>
                </w:rPr>
                <w:t>1.系统提示信息：WBS不能为空</w:t>
              </w:r>
            </w:hyperlink>
          </w:p>
          <w:p w:rsidR="00192CCD" w:rsidRDefault="00AE4472">
            <w:r>
              <w:rPr>
                <w:rFonts w:hint="eastAsia"/>
              </w:rPr>
              <w:t>3-5.0E4负责人不能为空</w:t>
            </w:r>
          </w:p>
          <w:p w:rsidR="00192CCD" w:rsidRDefault="003E3E07">
            <w:hyperlink w:anchor="O_负责人不能为空界面" w:history="1">
              <w:r w:rsidR="00AE4472">
                <w:rPr>
                  <w:rStyle w:val="af2"/>
                  <w:rFonts w:hint="eastAsia"/>
                </w:rPr>
                <w:t>1.系统提示信息：负责人不能为空</w:t>
              </w:r>
            </w:hyperlink>
          </w:p>
        </w:tc>
      </w:tr>
      <w:tr w:rsidR="00192CCD">
        <w:trPr>
          <w:trHeight w:val="90"/>
        </w:trPr>
        <w:tc>
          <w:tcPr>
            <w:tcW w:w="4148" w:type="dxa"/>
          </w:tcPr>
          <w:p w:rsidR="00192CCD" w:rsidRDefault="00AE4472">
            <w:r>
              <w:rPr>
                <w:rFonts w:hint="eastAsia"/>
              </w:rPr>
              <w:lastRenderedPageBreak/>
              <w:t>输入</w:t>
            </w:r>
          </w:p>
        </w:tc>
        <w:tc>
          <w:tcPr>
            <w:tcW w:w="4148" w:type="dxa"/>
          </w:tcPr>
          <w:p w:rsidR="00192CCD" w:rsidRDefault="00AE4472">
            <w:r>
              <w:rPr>
                <w:rFonts w:hint="eastAsia"/>
              </w:rPr>
              <w:t>3-5.0 任务名、任务描述、预计工期、WBS、里程碑、前驱任务、负责人、标准文档</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3-5.0 任务管理分界面、任务名不能为空界面、预计工期不能为空界面、WBS不能为空界面、负责人不能为空界面、保存成功界面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BR-O-5任务名不能为空、预计工期不能为空、WBS不能为空、负责人不能为空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0.75</w:t>
            </w:r>
          </w:p>
        </w:tc>
      </w:tr>
    </w:tbl>
    <w:p w:rsidR="00192CCD" w:rsidRDefault="00AE4472">
      <w:pPr>
        <w:rPr>
          <w:rFonts w:eastAsiaTheme="minorEastAsia"/>
        </w:rPr>
      </w:pPr>
      <w:bookmarkStart w:id="275" w:name="O_我的案例界面6"/>
      <w:r>
        <w:rPr>
          <w:rFonts w:eastAsiaTheme="minorEastAsia" w:hint="eastAsia"/>
        </w:rPr>
        <w:t>我的案例界面：</w:t>
      </w:r>
    </w:p>
    <w:bookmarkEnd w:id="275"/>
    <w:p w:rsidR="00192CCD" w:rsidRDefault="00AE4472">
      <w:r>
        <w:rPr>
          <w:noProof/>
        </w:rPr>
        <w:drawing>
          <wp:inline distT="0" distB="0" distL="114300" distR="114300">
            <wp:extent cx="5271770" cy="4375785"/>
            <wp:effectExtent l="0" t="0" r="1270" b="1333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76" w:name="O_编辑案例界面_任务管理界面_新增任务按钮"/>
      <w:r>
        <w:rPr>
          <w:rFonts w:hint="eastAsia"/>
        </w:rPr>
        <w:t>编辑案例界面</w:t>
      </w:r>
      <w:r>
        <w:rPr>
          <w:rFonts w:hint="eastAsia"/>
        </w:rPr>
        <w:t>/</w:t>
      </w:r>
      <w:r>
        <w:rPr>
          <w:rFonts w:hint="eastAsia"/>
        </w:rPr>
        <w:t>任务管理界面</w:t>
      </w:r>
      <w:r>
        <w:rPr>
          <w:rFonts w:hint="eastAsia"/>
        </w:rPr>
        <w:t>/</w:t>
      </w:r>
      <w:r>
        <w:rPr>
          <w:rFonts w:hint="eastAsia"/>
        </w:rPr>
        <w:t>新增任务按钮：</w:t>
      </w:r>
    </w:p>
    <w:bookmarkEnd w:id="276"/>
    <w:p w:rsidR="00192CCD" w:rsidRDefault="00AE4472">
      <w:r>
        <w:rPr>
          <w:noProof/>
        </w:rPr>
        <w:lastRenderedPageBreak/>
        <w:drawing>
          <wp:inline distT="0" distB="0" distL="114300" distR="114300">
            <wp:extent cx="5269865" cy="2988310"/>
            <wp:effectExtent l="0" t="0" r="3175" b="13970"/>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192CCD" w:rsidRDefault="00AE4472">
      <w:r>
        <w:rPr>
          <w:rFonts w:hint="eastAsia"/>
        </w:rPr>
        <w:t>任务新增分界面</w:t>
      </w:r>
      <w:r>
        <w:rPr>
          <w:rFonts w:hint="eastAsia"/>
        </w:rPr>
        <w:t>/</w:t>
      </w:r>
      <w:r>
        <w:rPr>
          <w:rFonts w:hint="eastAsia"/>
        </w:rPr>
        <w:t>保存按钮</w:t>
      </w:r>
      <w:r>
        <w:rPr>
          <w:rFonts w:hint="eastAsia"/>
        </w:rPr>
        <w:t>/</w:t>
      </w:r>
      <w:r>
        <w:rPr>
          <w:rFonts w:hint="eastAsia"/>
        </w:rPr>
        <w:t>取消按钮：</w:t>
      </w:r>
    </w:p>
    <w:p w:rsidR="00192CCD" w:rsidRDefault="00AE4472">
      <w:r>
        <w:rPr>
          <w:noProof/>
        </w:rPr>
        <w:drawing>
          <wp:inline distT="0" distB="0" distL="114300" distR="114300">
            <wp:extent cx="5268595" cy="2944495"/>
            <wp:effectExtent l="0" t="0" r="4445" b="12065"/>
            <wp:docPr id="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
                    <pic:cNvPicPr>
                      <a:picLocks noChangeAspect="1"/>
                    </pic:cNvPicPr>
                  </pic:nvPicPr>
                  <pic:blipFill>
                    <a:blip r:embed="rId71"/>
                    <a:stretch>
                      <a:fillRect/>
                    </a:stretch>
                  </pic:blipFill>
                  <pic:spPr>
                    <a:xfrm>
                      <a:off x="0" y="0"/>
                      <a:ext cx="5268595" cy="2944495"/>
                    </a:xfrm>
                    <a:prstGeom prst="rect">
                      <a:avLst/>
                    </a:prstGeom>
                    <a:noFill/>
                    <a:ln w="9525">
                      <a:noFill/>
                    </a:ln>
                  </pic:spPr>
                </pic:pic>
              </a:graphicData>
            </a:graphic>
          </wp:inline>
        </w:drawing>
      </w:r>
    </w:p>
    <w:p w:rsidR="00192CCD" w:rsidRDefault="00AE4472">
      <w:bookmarkStart w:id="277" w:name="O_任务名称不能为空提示界面"/>
      <w:r>
        <w:rPr>
          <w:rFonts w:hint="eastAsia"/>
        </w:rPr>
        <w:t>任务名称不能为空提示界面</w:t>
      </w:r>
      <w:bookmarkEnd w:id="277"/>
      <w:r>
        <w:rPr>
          <w:rFonts w:hint="eastAsia"/>
        </w:rPr>
        <w:t>：</w:t>
      </w:r>
    </w:p>
    <w:p w:rsidR="00192CCD" w:rsidRDefault="00AE4472">
      <w:r>
        <w:rPr>
          <w:noProof/>
        </w:rPr>
        <w:drawing>
          <wp:inline distT="0" distB="0" distL="114300" distR="114300">
            <wp:extent cx="1882140" cy="1036320"/>
            <wp:effectExtent l="0" t="0" r="7620" b="0"/>
            <wp:docPr id="4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7"/>
                    <pic:cNvPicPr>
                      <a:picLocks noChangeAspect="1"/>
                    </pic:cNvPicPr>
                  </pic:nvPicPr>
                  <pic:blipFill>
                    <a:blip r:embed="rId72"/>
                    <a:stretch>
                      <a:fillRect/>
                    </a:stretch>
                  </pic:blipFill>
                  <pic:spPr>
                    <a:xfrm>
                      <a:off x="0" y="0"/>
                      <a:ext cx="1882140" cy="1036320"/>
                    </a:xfrm>
                    <a:prstGeom prst="rect">
                      <a:avLst/>
                    </a:prstGeom>
                    <a:noFill/>
                    <a:ln w="9525">
                      <a:noFill/>
                    </a:ln>
                  </pic:spPr>
                </pic:pic>
              </a:graphicData>
            </a:graphic>
          </wp:inline>
        </w:drawing>
      </w:r>
    </w:p>
    <w:p w:rsidR="00192CCD" w:rsidRDefault="00AE4472">
      <w:bookmarkStart w:id="278" w:name="O_预计工期不能为空提示界面"/>
      <w:r>
        <w:rPr>
          <w:rFonts w:hint="eastAsia"/>
        </w:rPr>
        <w:t>预计工期不能为空提示界面</w:t>
      </w:r>
      <w:bookmarkEnd w:id="278"/>
      <w:r>
        <w:rPr>
          <w:rFonts w:hint="eastAsia"/>
        </w:rPr>
        <w:t>：</w:t>
      </w:r>
    </w:p>
    <w:p w:rsidR="00192CCD" w:rsidRDefault="00AE4472">
      <w:r>
        <w:rPr>
          <w:noProof/>
        </w:rPr>
        <w:lastRenderedPageBreak/>
        <w:drawing>
          <wp:inline distT="0" distB="0" distL="114300" distR="114300">
            <wp:extent cx="1760220" cy="1074420"/>
            <wp:effectExtent l="0" t="0" r="7620" b="762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8"/>
                    <pic:cNvPicPr>
                      <a:picLocks noChangeAspect="1"/>
                    </pic:cNvPicPr>
                  </pic:nvPicPr>
                  <pic:blipFill>
                    <a:blip r:embed="rId73"/>
                    <a:stretch>
                      <a:fillRect/>
                    </a:stretch>
                  </pic:blipFill>
                  <pic:spPr>
                    <a:xfrm>
                      <a:off x="0" y="0"/>
                      <a:ext cx="1760220" cy="1074420"/>
                    </a:xfrm>
                    <a:prstGeom prst="rect">
                      <a:avLst/>
                    </a:prstGeom>
                    <a:noFill/>
                    <a:ln w="9525">
                      <a:noFill/>
                    </a:ln>
                  </pic:spPr>
                </pic:pic>
              </a:graphicData>
            </a:graphic>
          </wp:inline>
        </w:drawing>
      </w:r>
    </w:p>
    <w:p w:rsidR="00192CCD" w:rsidRDefault="00AE4472">
      <w:bookmarkStart w:id="279" w:name="O_WBS不能为空界面"/>
      <w:r>
        <w:rPr>
          <w:rFonts w:hint="eastAsia"/>
        </w:rPr>
        <w:t>WBS</w:t>
      </w:r>
      <w:r>
        <w:rPr>
          <w:rFonts w:hint="eastAsia"/>
        </w:rPr>
        <w:t>不能为空界面</w:t>
      </w:r>
      <w:bookmarkEnd w:id="279"/>
      <w:r>
        <w:rPr>
          <w:rFonts w:hint="eastAsia"/>
        </w:rPr>
        <w:t>：</w:t>
      </w:r>
    </w:p>
    <w:p w:rsidR="00192CCD" w:rsidRDefault="00AE4472">
      <w:r>
        <w:rPr>
          <w:noProof/>
        </w:rPr>
        <w:drawing>
          <wp:inline distT="0" distB="0" distL="114300" distR="114300">
            <wp:extent cx="1760220" cy="1021080"/>
            <wp:effectExtent l="0" t="0" r="7620" b="0"/>
            <wp:docPr id="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
                    <pic:cNvPicPr>
                      <a:picLocks noChangeAspect="1"/>
                    </pic:cNvPicPr>
                  </pic:nvPicPr>
                  <pic:blipFill>
                    <a:blip r:embed="rId74"/>
                    <a:stretch>
                      <a:fillRect/>
                    </a:stretch>
                  </pic:blipFill>
                  <pic:spPr>
                    <a:xfrm>
                      <a:off x="0" y="0"/>
                      <a:ext cx="1760220" cy="1021080"/>
                    </a:xfrm>
                    <a:prstGeom prst="rect">
                      <a:avLst/>
                    </a:prstGeom>
                    <a:noFill/>
                    <a:ln w="9525">
                      <a:noFill/>
                    </a:ln>
                  </pic:spPr>
                </pic:pic>
              </a:graphicData>
            </a:graphic>
          </wp:inline>
        </w:drawing>
      </w:r>
    </w:p>
    <w:p w:rsidR="00192CCD" w:rsidRDefault="00AE4472">
      <w:bookmarkStart w:id="280" w:name="O_负责人不能为空界面"/>
      <w:r>
        <w:rPr>
          <w:rFonts w:hint="eastAsia"/>
        </w:rPr>
        <w:t>负责人不能为空界面</w:t>
      </w:r>
      <w:bookmarkEnd w:id="280"/>
      <w:r>
        <w:rPr>
          <w:rFonts w:hint="eastAsia"/>
        </w:rPr>
        <w:t>：</w:t>
      </w:r>
    </w:p>
    <w:p w:rsidR="00192CCD" w:rsidRDefault="00AE4472">
      <w:r>
        <w:rPr>
          <w:noProof/>
        </w:rPr>
        <w:drawing>
          <wp:inline distT="0" distB="0" distL="114300" distR="114300">
            <wp:extent cx="1874520" cy="1082040"/>
            <wp:effectExtent l="0" t="0" r="0" b="0"/>
            <wp:docPr id="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0"/>
                    <pic:cNvPicPr>
                      <a:picLocks noChangeAspect="1"/>
                    </pic:cNvPicPr>
                  </pic:nvPicPr>
                  <pic:blipFill>
                    <a:blip r:embed="rId75"/>
                    <a:stretch>
                      <a:fillRect/>
                    </a:stretch>
                  </pic:blipFill>
                  <pic:spPr>
                    <a:xfrm>
                      <a:off x="0" y="0"/>
                      <a:ext cx="1874520" cy="1082040"/>
                    </a:xfrm>
                    <a:prstGeom prst="rect">
                      <a:avLst/>
                    </a:prstGeom>
                    <a:noFill/>
                    <a:ln w="9525">
                      <a:noFill/>
                    </a:ln>
                  </pic:spPr>
                </pic:pic>
              </a:graphicData>
            </a:graphic>
          </wp:inline>
        </w:drawing>
      </w:r>
    </w:p>
    <w:p w:rsidR="00192CCD" w:rsidRDefault="00AE4472">
      <w:r>
        <w:rPr>
          <w:rFonts w:hint="eastAsia"/>
        </w:rPr>
        <w:t>保存成功界面：</w:t>
      </w:r>
    </w:p>
    <w:p w:rsidR="00192CCD" w:rsidRDefault="00AE4472">
      <w:r>
        <w:rPr>
          <w:rFonts w:hint="eastAsia"/>
        </w:rPr>
        <w:t>暂无</w:t>
      </w:r>
    </w:p>
    <w:p w:rsidR="00192CCD" w:rsidRDefault="00AE4472">
      <w:r>
        <w:rPr>
          <w:rFonts w:hint="eastAsia"/>
        </w:rPr>
        <w:t>对话框图：</w:t>
      </w:r>
    </w:p>
    <w:p w:rsidR="00192CCD" w:rsidRDefault="00AE4472">
      <w:r>
        <w:rPr>
          <w:rFonts w:hint="eastAsia"/>
          <w:noProof/>
        </w:rPr>
        <w:drawing>
          <wp:inline distT="0" distB="0" distL="114300" distR="114300">
            <wp:extent cx="5271135" cy="3782695"/>
            <wp:effectExtent l="0" t="0" r="1905" b="12065"/>
            <wp:docPr id="13" name="图片 13" descr="7672050894351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67205089435195015"/>
                    <pic:cNvPicPr>
                      <a:picLocks noChangeAspect="1"/>
                    </pic:cNvPicPr>
                  </pic:nvPicPr>
                  <pic:blipFill>
                    <a:blip r:embed="rId76"/>
                    <a:stretch>
                      <a:fillRect/>
                    </a:stretch>
                  </pic:blipFill>
                  <pic:spPr>
                    <a:xfrm>
                      <a:off x="0" y="0"/>
                      <a:ext cx="5271135" cy="3782695"/>
                    </a:xfrm>
                    <a:prstGeom prst="rect">
                      <a:avLst/>
                    </a:prstGeom>
                  </pic:spPr>
                </pic:pic>
              </a:graphicData>
            </a:graphic>
          </wp:inline>
        </w:drawing>
      </w:r>
    </w:p>
    <w:p w:rsidR="00192CCD" w:rsidRDefault="00192CCD"/>
    <w:p w:rsidR="00192CCD" w:rsidRDefault="00AE4472">
      <w:pPr>
        <w:pStyle w:val="3"/>
      </w:pPr>
      <w:bookmarkStart w:id="281" w:name="_Toc12004"/>
      <w:r>
        <w:rPr>
          <w:rFonts w:hint="eastAsia"/>
        </w:rPr>
        <w:lastRenderedPageBreak/>
        <w:t>4.1.10</w:t>
      </w:r>
      <w:r>
        <w:rPr>
          <w:rFonts w:hint="eastAsia"/>
        </w:rPr>
        <w:t>案例拥有者修改任务</w:t>
      </w:r>
      <w:bookmarkEnd w:id="28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-3-6, 修改任务</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案例拥有者希望修改某一案例的任务</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案例拥有者表示他修改某一案例的任务</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 案例拥有者进入</w:t>
            </w:r>
            <w:hyperlink w:anchor="O_我的案例界面7"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3E3E07">
            <w:hyperlink w:anchor="O_编辑案例界面_任务管理界面_编辑按钮" w:history="1">
              <w:r w:rsidR="00AE4472">
                <w:rPr>
                  <w:rStyle w:val="af2"/>
                  <w:rFonts w:hint="eastAsia"/>
                </w:rPr>
                <w:t>“编辑案例”</w:t>
              </w:r>
            </w:hyperlink>
            <w:r w:rsidR="00AE4472">
              <w:rPr>
                <w:rFonts w:hint="eastAsia"/>
              </w:rPr>
              <w:t>界面显示修改后的任务</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3-6.0案例拥有者取消修改任务</w:t>
            </w:r>
          </w:p>
          <w:p w:rsidR="00192CCD" w:rsidRDefault="00AE4472">
            <w:r>
              <w:rPr>
                <w:rFonts w:hint="eastAsia"/>
              </w:rPr>
              <w:t>1.查找到指定案例，点击</w:t>
            </w:r>
            <w:hyperlink w:anchor="O_我的案例界面7" w:history="1">
              <w:r>
                <w:rPr>
                  <w:rStyle w:val="af2"/>
                  <w:rFonts w:hint="eastAsia"/>
                </w:rPr>
                <w:t>“管理”</w:t>
              </w:r>
            </w:hyperlink>
            <w:r>
              <w:rPr>
                <w:rFonts w:hint="eastAsia"/>
              </w:rPr>
              <w:t>，进入“编辑案例“界面”</w:t>
            </w:r>
          </w:p>
          <w:p w:rsidR="00192CCD" w:rsidRDefault="00AE4472">
            <w:r>
              <w:rPr>
                <w:rFonts w:hint="eastAsia"/>
              </w:rPr>
              <w:t>2.点击</w:t>
            </w:r>
            <w:hyperlink w:anchor="O_编辑案例界面_任务管理界面_编辑按钮" w:history="1">
              <w:r>
                <w:rPr>
                  <w:rStyle w:val="af2"/>
                  <w:rFonts w:hint="eastAsia"/>
                </w:rPr>
                <w:t>“任务管理”</w:t>
              </w:r>
            </w:hyperlink>
            <w:r>
              <w:rPr>
                <w:rFonts w:hint="eastAsia"/>
              </w:rPr>
              <w:t>，选定指定案例</w:t>
            </w:r>
          </w:p>
          <w:p w:rsidR="00192CCD" w:rsidRDefault="00AE4472">
            <w:r>
              <w:rPr>
                <w:rFonts w:hint="eastAsia"/>
              </w:rPr>
              <w:t>3.点击</w:t>
            </w:r>
            <w:hyperlink w:anchor="O_编辑案例界面_任务管理界面_编辑按钮" w:history="1">
              <w:r>
                <w:rPr>
                  <w:rStyle w:val="af2"/>
                  <w:rFonts w:hint="eastAsia"/>
                </w:rPr>
                <w:t>编辑</w:t>
              </w:r>
            </w:hyperlink>
            <w:r>
              <w:rPr>
                <w:rFonts w:hint="eastAsia"/>
              </w:rPr>
              <w:t>，输入修改信息</w:t>
            </w:r>
          </w:p>
          <w:p w:rsidR="00192CCD" w:rsidRDefault="00AE4472">
            <w:r>
              <w:rPr>
                <w:rFonts w:hint="eastAsia"/>
              </w:rPr>
              <w:t>4.点击“</w:t>
            </w:r>
            <w:hyperlink w:anchor="O_任务新增分界面_保存按钮_取消按钮" w:history="1">
              <w:r>
                <w:rPr>
                  <w:rStyle w:val="af2"/>
                  <w:rFonts w:hint="eastAsia"/>
                </w:rPr>
                <w:t>保存</w:t>
              </w:r>
            </w:hyperlink>
            <w:r>
              <w:rPr>
                <w:rFonts w:hint="eastAsia"/>
              </w:rPr>
              <w:t>“</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3-6.0E</w:t>
            </w:r>
            <w:r>
              <w:t>1</w:t>
            </w:r>
            <w:r>
              <w:rPr>
                <w:rFonts w:hint="eastAsia"/>
              </w:rPr>
              <w:t>任务名不能为空</w:t>
            </w:r>
          </w:p>
          <w:p w:rsidR="00192CCD" w:rsidRDefault="003E3E07">
            <w:hyperlink w:anchor="O_任务名称不能为空提示界面1" w:history="1">
              <w:r w:rsidR="00AE4472">
                <w:rPr>
                  <w:rStyle w:val="af2"/>
                  <w:rFonts w:hint="eastAsia"/>
                </w:rPr>
                <w:t>1.系统提示信息：任务名不能为空</w:t>
              </w:r>
            </w:hyperlink>
          </w:p>
          <w:p w:rsidR="00192CCD" w:rsidRDefault="00AE4472">
            <w:r>
              <w:rPr>
                <w:rFonts w:hint="eastAsia"/>
              </w:rPr>
              <w:t>3-6.0E2预计工期不能为空</w:t>
            </w:r>
          </w:p>
          <w:p w:rsidR="00192CCD" w:rsidRDefault="003E3E07">
            <w:hyperlink w:anchor="O_预计工期不能为空提示界面1" w:history="1">
              <w:r w:rsidR="00AE4472">
                <w:rPr>
                  <w:rStyle w:val="af2"/>
                  <w:rFonts w:hint="eastAsia"/>
                </w:rPr>
                <w:t>1.系统提示信息：工期不能为空</w:t>
              </w:r>
            </w:hyperlink>
          </w:p>
          <w:p w:rsidR="00192CCD" w:rsidRDefault="00AE4472">
            <w:r>
              <w:rPr>
                <w:rFonts w:hint="eastAsia"/>
              </w:rPr>
              <w:t>3-6.0E3 WBS不能为空</w:t>
            </w:r>
          </w:p>
          <w:p w:rsidR="00192CCD" w:rsidRDefault="003E3E07">
            <w:hyperlink w:anchor="O_WBS不能为空界面1" w:history="1">
              <w:r w:rsidR="00AE4472">
                <w:rPr>
                  <w:rStyle w:val="af2"/>
                  <w:rFonts w:hint="eastAsia"/>
                </w:rPr>
                <w:t>1.系统提示信息：WBS不能为空</w:t>
              </w:r>
            </w:hyperlink>
          </w:p>
          <w:p w:rsidR="00192CCD" w:rsidRDefault="00AE4472">
            <w:r>
              <w:rPr>
                <w:rFonts w:hint="eastAsia"/>
              </w:rPr>
              <w:t>3-6.0E4负责人不能为空</w:t>
            </w:r>
          </w:p>
          <w:p w:rsidR="00192CCD" w:rsidRDefault="003E3E07">
            <w:hyperlink w:anchor="O_负责人不能为空界面1" w:history="1">
              <w:r w:rsidR="00AE4472">
                <w:rPr>
                  <w:rStyle w:val="af2"/>
                  <w:rFonts w:hint="eastAsia"/>
                </w:rPr>
                <w:t>1.系统提示信息：负责人不能为空</w:t>
              </w:r>
            </w:hyperlink>
          </w:p>
        </w:tc>
      </w:tr>
      <w:tr w:rsidR="00192CCD">
        <w:tc>
          <w:tcPr>
            <w:tcW w:w="4148" w:type="dxa"/>
          </w:tcPr>
          <w:p w:rsidR="00192CCD" w:rsidRDefault="00AE4472">
            <w:r>
              <w:rPr>
                <w:rFonts w:hint="eastAsia"/>
              </w:rPr>
              <w:t>输入</w:t>
            </w:r>
          </w:p>
        </w:tc>
        <w:tc>
          <w:tcPr>
            <w:tcW w:w="4148" w:type="dxa"/>
          </w:tcPr>
          <w:p w:rsidR="00192CCD" w:rsidRDefault="00AE4472">
            <w:r>
              <w:rPr>
                <w:rFonts w:hint="eastAsia"/>
              </w:rPr>
              <w:t>3-6.0 任务名、任务描述、预计工期、WBS、里程碑、前驱任务、负责人、标准文档</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3-6.0 任务管理分界面、任务名不能为空界面、预计工期不能为空界面、WBS不能为空界面、负责人不能为空界面、保存成功界面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BR-O-5任务名不能为空、预计工期不能为空、WBS不能为空、负责人不能为空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0.68</w:t>
            </w:r>
          </w:p>
        </w:tc>
      </w:tr>
    </w:tbl>
    <w:p w:rsidR="00192CCD" w:rsidRDefault="00192CCD">
      <w:pPr>
        <w:rPr>
          <w:rFonts w:eastAsiaTheme="minorEastAsia"/>
        </w:rPr>
      </w:pPr>
    </w:p>
    <w:p w:rsidR="00192CCD" w:rsidRDefault="00AE4472">
      <w:pPr>
        <w:rPr>
          <w:rFonts w:eastAsiaTheme="minorEastAsia"/>
        </w:rPr>
      </w:pPr>
      <w:bookmarkStart w:id="282" w:name="O_我的案例界面7"/>
      <w:r>
        <w:rPr>
          <w:rFonts w:eastAsiaTheme="minorEastAsia" w:hint="eastAsia"/>
        </w:rPr>
        <w:t>我的案例界面</w:t>
      </w:r>
      <w:bookmarkEnd w:id="282"/>
      <w:r>
        <w:rPr>
          <w:rFonts w:eastAsiaTheme="minorEastAsia" w:hint="eastAsia"/>
        </w:rPr>
        <w:t>：</w:t>
      </w:r>
    </w:p>
    <w:p w:rsidR="00192CCD" w:rsidRDefault="00AE4472">
      <w:r>
        <w:rPr>
          <w:noProof/>
        </w:rPr>
        <w:lastRenderedPageBreak/>
        <w:drawing>
          <wp:inline distT="0" distB="0" distL="114300" distR="114300">
            <wp:extent cx="5271770" cy="4375785"/>
            <wp:effectExtent l="0" t="0" r="1270" b="1333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83" w:name="O_编辑案例界面_任务管理界面_编辑按钮"/>
      <w:r>
        <w:rPr>
          <w:rFonts w:hint="eastAsia"/>
        </w:rPr>
        <w:t>编辑案例界面</w:t>
      </w:r>
      <w:r>
        <w:rPr>
          <w:rFonts w:hint="eastAsia"/>
        </w:rPr>
        <w:t>/</w:t>
      </w:r>
      <w:r>
        <w:rPr>
          <w:rFonts w:hint="eastAsia"/>
        </w:rPr>
        <w:t>任务管理界面</w:t>
      </w:r>
      <w:r>
        <w:rPr>
          <w:rFonts w:hint="eastAsia"/>
        </w:rPr>
        <w:t>/</w:t>
      </w:r>
      <w:r>
        <w:rPr>
          <w:rFonts w:hint="eastAsia"/>
        </w:rPr>
        <w:t>编辑按钮</w:t>
      </w:r>
      <w:bookmarkEnd w:id="283"/>
      <w:r>
        <w:rPr>
          <w:rFonts w:hint="eastAsia"/>
        </w:rPr>
        <w:t>：</w:t>
      </w:r>
    </w:p>
    <w:p w:rsidR="00192CCD" w:rsidRDefault="00AE4472">
      <w:r>
        <w:rPr>
          <w:noProof/>
        </w:rPr>
        <w:drawing>
          <wp:inline distT="0" distB="0" distL="114300" distR="114300">
            <wp:extent cx="5269865" cy="2988310"/>
            <wp:effectExtent l="0" t="0" r="3175" b="1397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192CCD" w:rsidRDefault="00AE4472">
      <w:bookmarkStart w:id="284" w:name="O_任务新增分界面_保存按钮_取消按钮"/>
      <w:r>
        <w:rPr>
          <w:rFonts w:hint="eastAsia"/>
        </w:rPr>
        <w:t>任务新增分界面</w:t>
      </w:r>
      <w:r>
        <w:rPr>
          <w:rFonts w:hint="eastAsia"/>
        </w:rPr>
        <w:t>/</w:t>
      </w:r>
      <w:r>
        <w:rPr>
          <w:rFonts w:hint="eastAsia"/>
        </w:rPr>
        <w:t>保存按钮</w:t>
      </w:r>
      <w:r>
        <w:rPr>
          <w:rFonts w:hint="eastAsia"/>
        </w:rPr>
        <w:t>/</w:t>
      </w:r>
      <w:r>
        <w:rPr>
          <w:rFonts w:hint="eastAsia"/>
        </w:rPr>
        <w:t>取消按钮</w:t>
      </w:r>
      <w:bookmarkEnd w:id="284"/>
      <w:r>
        <w:rPr>
          <w:rFonts w:hint="eastAsia"/>
        </w:rPr>
        <w:t>：</w:t>
      </w:r>
    </w:p>
    <w:p w:rsidR="00192CCD" w:rsidRDefault="00AE4472">
      <w:r>
        <w:rPr>
          <w:noProof/>
        </w:rPr>
        <w:lastRenderedPageBreak/>
        <w:drawing>
          <wp:inline distT="0" distB="0" distL="114300" distR="114300">
            <wp:extent cx="5268595" cy="2944495"/>
            <wp:effectExtent l="0" t="0" r="4445" b="12065"/>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71"/>
                    <a:stretch>
                      <a:fillRect/>
                    </a:stretch>
                  </pic:blipFill>
                  <pic:spPr>
                    <a:xfrm>
                      <a:off x="0" y="0"/>
                      <a:ext cx="5268595" cy="2944495"/>
                    </a:xfrm>
                    <a:prstGeom prst="rect">
                      <a:avLst/>
                    </a:prstGeom>
                    <a:noFill/>
                    <a:ln w="9525">
                      <a:noFill/>
                    </a:ln>
                  </pic:spPr>
                </pic:pic>
              </a:graphicData>
            </a:graphic>
          </wp:inline>
        </w:drawing>
      </w:r>
    </w:p>
    <w:p w:rsidR="00192CCD" w:rsidRDefault="00AE4472">
      <w:bookmarkStart w:id="285" w:name="O_任务名称不能为空提示界面1"/>
      <w:r>
        <w:rPr>
          <w:rFonts w:hint="eastAsia"/>
        </w:rPr>
        <w:t>任务名称不能为空提示界面</w:t>
      </w:r>
      <w:bookmarkEnd w:id="285"/>
      <w:r>
        <w:rPr>
          <w:rFonts w:hint="eastAsia"/>
        </w:rPr>
        <w:t>：</w:t>
      </w:r>
    </w:p>
    <w:p w:rsidR="00192CCD" w:rsidRDefault="00AE4472">
      <w:r>
        <w:rPr>
          <w:noProof/>
        </w:rPr>
        <w:drawing>
          <wp:inline distT="0" distB="0" distL="114300" distR="114300">
            <wp:extent cx="1882140" cy="1036320"/>
            <wp:effectExtent l="0" t="0" r="7620" b="0"/>
            <wp:docPr id="4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7"/>
                    <pic:cNvPicPr>
                      <a:picLocks noChangeAspect="1"/>
                    </pic:cNvPicPr>
                  </pic:nvPicPr>
                  <pic:blipFill>
                    <a:blip r:embed="rId72"/>
                    <a:stretch>
                      <a:fillRect/>
                    </a:stretch>
                  </pic:blipFill>
                  <pic:spPr>
                    <a:xfrm>
                      <a:off x="0" y="0"/>
                      <a:ext cx="1882140" cy="1036320"/>
                    </a:xfrm>
                    <a:prstGeom prst="rect">
                      <a:avLst/>
                    </a:prstGeom>
                    <a:noFill/>
                    <a:ln w="9525">
                      <a:noFill/>
                    </a:ln>
                  </pic:spPr>
                </pic:pic>
              </a:graphicData>
            </a:graphic>
          </wp:inline>
        </w:drawing>
      </w:r>
    </w:p>
    <w:p w:rsidR="00192CCD" w:rsidRDefault="00AE4472">
      <w:bookmarkStart w:id="286" w:name="O_预计工期不能为空提示界面1"/>
      <w:r>
        <w:rPr>
          <w:rFonts w:hint="eastAsia"/>
        </w:rPr>
        <w:t>预计工期不能为空提示界面</w:t>
      </w:r>
      <w:bookmarkEnd w:id="286"/>
      <w:r>
        <w:rPr>
          <w:rFonts w:hint="eastAsia"/>
        </w:rPr>
        <w:t>：</w:t>
      </w:r>
    </w:p>
    <w:p w:rsidR="00192CCD" w:rsidRDefault="00AE4472">
      <w:r>
        <w:rPr>
          <w:noProof/>
        </w:rPr>
        <w:drawing>
          <wp:inline distT="0" distB="0" distL="114300" distR="114300">
            <wp:extent cx="1760220" cy="1074420"/>
            <wp:effectExtent l="0" t="0" r="7620" b="7620"/>
            <wp:docPr id="4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8"/>
                    <pic:cNvPicPr>
                      <a:picLocks noChangeAspect="1"/>
                    </pic:cNvPicPr>
                  </pic:nvPicPr>
                  <pic:blipFill>
                    <a:blip r:embed="rId73"/>
                    <a:stretch>
                      <a:fillRect/>
                    </a:stretch>
                  </pic:blipFill>
                  <pic:spPr>
                    <a:xfrm>
                      <a:off x="0" y="0"/>
                      <a:ext cx="1760220" cy="1074420"/>
                    </a:xfrm>
                    <a:prstGeom prst="rect">
                      <a:avLst/>
                    </a:prstGeom>
                    <a:noFill/>
                    <a:ln w="9525">
                      <a:noFill/>
                    </a:ln>
                  </pic:spPr>
                </pic:pic>
              </a:graphicData>
            </a:graphic>
          </wp:inline>
        </w:drawing>
      </w:r>
    </w:p>
    <w:p w:rsidR="00192CCD" w:rsidRDefault="00AE4472">
      <w:bookmarkStart w:id="287" w:name="O_WBS不能为空界面1"/>
      <w:r>
        <w:rPr>
          <w:rFonts w:hint="eastAsia"/>
        </w:rPr>
        <w:t>WBS</w:t>
      </w:r>
      <w:r>
        <w:rPr>
          <w:rFonts w:hint="eastAsia"/>
        </w:rPr>
        <w:t>不能为空界面</w:t>
      </w:r>
      <w:bookmarkEnd w:id="287"/>
      <w:r>
        <w:rPr>
          <w:rFonts w:hint="eastAsia"/>
        </w:rPr>
        <w:t>：</w:t>
      </w:r>
    </w:p>
    <w:p w:rsidR="00192CCD" w:rsidRDefault="00AE4472">
      <w:r>
        <w:rPr>
          <w:noProof/>
        </w:rPr>
        <w:drawing>
          <wp:inline distT="0" distB="0" distL="114300" distR="114300">
            <wp:extent cx="1760220" cy="1021080"/>
            <wp:effectExtent l="0" t="0" r="7620" b="0"/>
            <wp:docPr id="5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9"/>
                    <pic:cNvPicPr>
                      <a:picLocks noChangeAspect="1"/>
                    </pic:cNvPicPr>
                  </pic:nvPicPr>
                  <pic:blipFill>
                    <a:blip r:embed="rId74"/>
                    <a:stretch>
                      <a:fillRect/>
                    </a:stretch>
                  </pic:blipFill>
                  <pic:spPr>
                    <a:xfrm>
                      <a:off x="0" y="0"/>
                      <a:ext cx="1760220" cy="1021080"/>
                    </a:xfrm>
                    <a:prstGeom prst="rect">
                      <a:avLst/>
                    </a:prstGeom>
                    <a:noFill/>
                    <a:ln w="9525">
                      <a:noFill/>
                    </a:ln>
                  </pic:spPr>
                </pic:pic>
              </a:graphicData>
            </a:graphic>
          </wp:inline>
        </w:drawing>
      </w:r>
    </w:p>
    <w:p w:rsidR="00192CCD" w:rsidRDefault="00AE4472">
      <w:bookmarkStart w:id="288" w:name="O_负责人不能为空界面1"/>
      <w:r>
        <w:rPr>
          <w:rFonts w:hint="eastAsia"/>
        </w:rPr>
        <w:t>负责人不能为空界面</w:t>
      </w:r>
      <w:bookmarkEnd w:id="288"/>
      <w:r>
        <w:rPr>
          <w:rFonts w:hint="eastAsia"/>
        </w:rPr>
        <w:t>：</w:t>
      </w:r>
    </w:p>
    <w:p w:rsidR="00192CCD" w:rsidRDefault="00AE4472">
      <w:r>
        <w:rPr>
          <w:noProof/>
        </w:rPr>
        <w:drawing>
          <wp:inline distT="0" distB="0" distL="114300" distR="114300">
            <wp:extent cx="1874520" cy="1082040"/>
            <wp:effectExtent l="0" t="0" r="0" b="0"/>
            <wp:docPr id="5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0"/>
                    <pic:cNvPicPr>
                      <a:picLocks noChangeAspect="1"/>
                    </pic:cNvPicPr>
                  </pic:nvPicPr>
                  <pic:blipFill>
                    <a:blip r:embed="rId75"/>
                    <a:stretch>
                      <a:fillRect/>
                    </a:stretch>
                  </pic:blipFill>
                  <pic:spPr>
                    <a:xfrm>
                      <a:off x="0" y="0"/>
                      <a:ext cx="1874520" cy="1082040"/>
                    </a:xfrm>
                    <a:prstGeom prst="rect">
                      <a:avLst/>
                    </a:prstGeom>
                    <a:noFill/>
                    <a:ln w="9525">
                      <a:noFill/>
                    </a:ln>
                  </pic:spPr>
                </pic:pic>
              </a:graphicData>
            </a:graphic>
          </wp:inline>
        </w:drawing>
      </w:r>
    </w:p>
    <w:p w:rsidR="00192CCD" w:rsidRDefault="00AE4472">
      <w:r>
        <w:rPr>
          <w:rFonts w:hint="eastAsia"/>
        </w:rPr>
        <w:t>保存成功界面：</w:t>
      </w:r>
    </w:p>
    <w:p w:rsidR="00192CCD" w:rsidRDefault="00AE4472">
      <w:r>
        <w:rPr>
          <w:rFonts w:hint="eastAsia"/>
        </w:rPr>
        <w:lastRenderedPageBreak/>
        <w:t>暂无</w:t>
      </w:r>
    </w:p>
    <w:p w:rsidR="00192CCD" w:rsidRDefault="00AE4472">
      <w:r>
        <w:rPr>
          <w:rFonts w:hint="eastAsia"/>
        </w:rPr>
        <w:t>对话框图：</w:t>
      </w:r>
    </w:p>
    <w:p w:rsidR="00192CCD" w:rsidRDefault="00AE4472">
      <w:r>
        <w:rPr>
          <w:rFonts w:hint="eastAsia"/>
          <w:noProof/>
        </w:rPr>
        <w:drawing>
          <wp:inline distT="0" distB="0" distL="114300" distR="114300">
            <wp:extent cx="5274310" cy="3718560"/>
            <wp:effectExtent l="0" t="0" r="13970" b="0"/>
            <wp:docPr id="17" name="图片 17" descr="8582528844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5825288449683264"/>
                    <pic:cNvPicPr>
                      <a:picLocks noChangeAspect="1"/>
                    </pic:cNvPicPr>
                  </pic:nvPicPr>
                  <pic:blipFill>
                    <a:blip r:embed="rId77"/>
                    <a:stretch>
                      <a:fillRect/>
                    </a:stretch>
                  </pic:blipFill>
                  <pic:spPr>
                    <a:xfrm>
                      <a:off x="0" y="0"/>
                      <a:ext cx="5274310" cy="3718560"/>
                    </a:xfrm>
                    <a:prstGeom prst="rect">
                      <a:avLst/>
                    </a:prstGeom>
                  </pic:spPr>
                </pic:pic>
              </a:graphicData>
            </a:graphic>
          </wp:inline>
        </w:drawing>
      </w:r>
    </w:p>
    <w:p w:rsidR="00192CCD" w:rsidRDefault="00192CCD">
      <w:pPr>
        <w:rPr>
          <w:rFonts w:eastAsiaTheme="minorEastAsia"/>
        </w:rPr>
      </w:pPr>
    </w:p>
    <w:p w:rsidR="00192CCD" w:rsidRDefault="00AE4472">
      <w:pPr>
        <w:pStyle w:val="3"/>
      </w:pPr>
      <w:bookmarkStart w:id="289" w:name="_Toc14763"/>
      <w:r>
        <w:rPr>
          <w:rFonts w:hint="eastAsia"/>
        </w:rPr>
        <w:t>4.1.11</w:t>
      </w:r>
      <w:r>
        <w:rPr>
          <w:rFonts w:hint="eastAsia"/>
        </w:rPr>
        <w:t>案例拥有者删除任务</w:t>
      </w:r>
      <w:bookmarkEnd w:id="289"/>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-3-7, 删除任务</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案例拥有者希望删除某一案例的任务</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案例拥有者表示他删除某一案例的任务</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8"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“编辑案例”界面显示删除后的任务列表</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3-7.0案例拥有者删除任务</w:t>
            </w:r>
          </w:p>
          <w:p w:rsidR="00192CCD" w:rsidRDefault="00AE4472">
            <w:r>
              <w:rPr>
                <w:rFonts w:hint="eastAsia"/>
              </w:rPr>
              <w:t>1.查找到指定案例，点击</w:t>
            </w:r>
            <w:hyperlink w:anchor="O_我的案例界面8" w:history="1">
              <w:r>
                <w:rPr>
                  <w:rStyle w:val="af2"/>
                  <w:rFonts w:hint="eastAsia"/>
                </w:rPr>
                <w:t>“管理”</w:t>
              </w:r>
            </w:hyperlink>
            <w:r>
              <w:rPr>
                <w:rFonts w:hint="eastAsia"/>
              </w:rPr>
              <w:t>，进入</w:t>
            </w:r>
            <w:hyperlink w:anchor="O_编辑案例界面_任务管理界面_删除按钮" w:history="1">
              <w:r>
                <w:rPr>
                  <w:rStyle w:val="af2"/>
                  <w:rFonts w:hint="eastAsia"/>
                </w:rPr>
                <w:t>“编辑案例“</w:t>
              </w:r>
            </w:hyperlink>
            <w:r>
              <w:rPr>
                <w:rFonts w:hint="eastAsia"/>
              </w:rPr>
              <w:t>界面”</w:t>
            </w:r>
          </w:p>
          <w:p w:rsidR="00192CCD" w:rsidRDefault="00AE4472">
            <w:r>
              <w:rPr>
                <w:rFonts w:hint="eastAsia"/>
              </w:rPr>
              <w:t>2.点击</w:t>
            </w:r>
            <w:hyperlink w:anchor="O_编辑案例界面_任务管理界面_删除按钮" w:history="1">
              <w:r>
                <w:rPr>
                  <w:rStyle w:val="af2"/>
                  <w:rFonts w:hint="eastAsia"/>
                </w:rPr>
                <w:t>“任务管理”</w:t>
              </w:r>
            </w:hyperlink>
            <w:r>
              <w:rPr>
                <w:rFonts w:hint="eastAsia"/>
              </w:rPr>
              <w:t>，选定指定任务</w:t>
            </w:r>
          </w:p>
          <w:p w:rsidR="00192CCD" w:rsidRDefault="00AE4472">
            <w:r>
              <w:rPr>
                <w:rFonts w:hint="eastAsia"/>
              </w:rPr>
              <w:t>3.点击</w:t>
            </w:r>
            <w:hyperlink w:anchor="O_编辑案例界面_任务管理界面_删除按钮" w:history="1">
              <w:r>
                <w:rPr>
                  <w:rStyle w:val="af2"/>
                  <w:rFonts w:hint="eastAsia"/>
                </w:rPr>
                <w:t>“删除”</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3-7.0点击“删除”</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 xml:space="preserve">3-7.0 </w:t>
            </w:r>
            <w:hyperlink w:anchor="O_提示界面1" w:history="1">
              <w:r>
                <w:rPr>
                  <w:rStyle w:val="af2"/>
                  <w:rFonts w:hint="eastAsia"/>
                </w:rPr>
                <w:t>是否删除提示界面</w:t>
              </w:r>
            </w:hyperlink>
            <w:r>
              <w:rPr>
                <w:rFonts w:hint="eastAsia"/>
              </w:rPr>
              <w:t>，显示任务列表的任务管理分界面</w:t>
            </w:r>
          </w:p>
        </w:tc>
      </w:tr>
      <w:tr w:rsidR="00192CCD">
        <w:tc>
          <w:tcPr>
            <w:tcW w:w="4148" w:type="dxa"/>
          </w:tcPr>
          <w:p w:rsidR="00192CCD" w:rsidRDefault="00AE4472">
            <w:r>
              <w:rPr>
                <w:rFonts w:hint="eastAsia"/>
              </w:rPr>
              <w:lastRenderedPageBreak/>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0.72</w:t>
            </w:r>
          </w:p>
        </w:tc>
      </w:tr>
    </w:tbl>
    <w:p w:rsidR="00192CCD" w:rsidRDefault="00AE4472">
      <w:pPr>
        <w:rPr>
          <w:rFonts w:eastAsiaTheme="minorEastAsia"/>
        </w:rPr>
      </w:pPr>
      <w:bookmarkStart w:id="290" w:name="O_我的案例界面8"/>
      <w:r>
        <w:rPr>
          <w:rFonts w:eastAsiaTheme="minorEastAsia" w:hint="eastAsia"/>
        </w:rPr>
        <w:t>我的案例界面：</w:t>
      </w:r>
    </w:p>
    <w:bookmarkEnd w:id="290"/>
    <w:p w:rsidR="00192CCD" w:rsidRDefault="00AE4472">
      <w:r>
        <w:rPr>
          <w:noProof/>
        </w:rPr>
        <w:drawing>
          <wp:inline distT="0" distB="0" distL="114300" distR="114300">
            <wp:extent cx="5271770" cy="4375785"/>
            <wp:effectExtent l="0" t="0" r="1270" b="1333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91" w:name="O_编辑案例界面_任务管理界面_删除按钮"/>
      <w:r>
        <w:rPr>
          <w:rFonts w:hint="eastAsia"/>
        </w:rPr>
        <w:t>编辑案例界面</w:t>
      </w:r>
      <w:r>
        <w:rPr>
          <w:rFonts w:hint="eastAsia"/>
        </w:rPr>
        <w:t>/</w:t>
      </w:r>
      <w:r>
        <w:rPr>
          <w:rFonts w:hint="eastAsia"/>
        </w:rPr>
        <w:t>任务管理界面</w:t>
      </w:r>
      <w:r>
        <w:rPr>
          <w:rFonts w:hint="eastAsia"/>
        </w:rPr>
        <w:t>/</w:t>
      </w:r>
      <w:r>
        <w:rPr>
          <w:rFonts w:hint="eastAsia"/>
        </w:rPr>
        <w:t>删除按钮：</w:t>
      </w:r>
    </w:p>
    <w:bookmarkEnd w:id="291"/>
    <w:p w:rsidR="00192CCD" w:rsidRDefault="00AE4472">
      <w:r>
        <w:rPr>
          <w:noProof/>
        </w:rPr>
        <w:drawing>
          <wp:inline distT="0" distB="0" distL="114300" distR="114300">
            <wp:extent cx="5269865" cy="2988310"/>
            <wp:effectExtent l="0" t="0" r="3175" b="13970"/>
            <wp:docPr id="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192CCD" w:rsidRDefault="00AE4472">
      <w:bookmarkStart w:id="292" w:name="O_提示界面1"/>
      <w:r>
        <w:rPr>
          <w:rFonts w:hint="eastAsia"/>
        </w:rPr>
        <w:lastRenderedPageBreak/>
        <w:t>提示界面：</w:t>
      </w:r>
    </w:p>
    <w:bookmarkEnd w:id="292"/>
    <w:p w:rsidR="00192CCD" w:rsidRDefault="00AE4472">
      <w:r>
        <w:rPr>
          <w:noProof/>
        </w:rPr>
        <w:drawing>
          <wp:inline distT="0" distB="0" distL="114300" distR="114300">
            <wp:extent cx="2133600" cy="1150620"/>
            <wp:effectExtent l="0" t="0" r="0" b="7620"/>
            <wp:docPr id="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
                    <pic:cNvPicPr>
                      <a:picLocks noChangeAspect="1"/>
                    </pic:cNvPicPr>
                  </pic:nvPicPr>
                  <pic:blipFill>
                    <a:blip r:embed="rId78"/>
                    <a:stretch>
                      <a:fillRect/>
                    </a:stretch>
                  </pic:blipFill>
                  <pic:spPr>
                    <a:xfrm>
                      <a:off x="0" y="0"/>
                      <a:ext cx="2133600" cy="1150620"/>
                    </a:xfrm>
                    <a:prstGeom prst="rect">
                      <a:avLst/>
                    </a:prstGeom>
                    <a:noFill/>
                    <a:ln w="9525">
                      <a:noFill/>
                    </a:ln>
                  </pic:spPr>
                </pic:pic>
              </a:graphicData>
            </a:graphic>
          </wp:inline>
        </w:drawing>
      </w:r>
    </w:p>
    <w:p w:rsidR="00192CCD" w:rsidRDefault="00AE4472">
      <w:r>
        <w:rPr>
          <w:rFonts w:hint="eastAsia"/>
        </w:rPr>
        <w:t>对话框图：</w:t>
      </w:r>
    </w:p>
    <w:p w:rsidR="00192CCD" w:rsidRDefault="00AE4472">
      <w:pPr>
        <w:rPr>
          <w:rFonts w:eastAsiaTheme="minorEastAsia"/>
        </w:rPr>
      </w:pPr>
      <w:r>
        <w:rPr>
          <w:rFonts w:eastAsiaTheme="minorEastAsia" w:hint="eastAsia"/>
          <w:noProof/>
        </w:rPr>
        <w:drawing>
          <wp:inline distT="0" distB="0" distL="114300" distR="114300">
            <wp:extent cx="2743200" cy="3162300"/>
            <wp:effectExtent l="0" t="0" r="0" b="7620"/>
            <wp:docPr id="20" name="图片 20" descr="4462350850184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46235085018488004"/>
                    <pic:cNvPicPr>
                      <a:picLocks noChangeAspect="1"/>
                    </pic:cNvPicPr>
                  </pic:nvPicPr>
                  <pic:blipFill>
                    <a:blip r:embed="rId79"/>
                    <a:stretch>
                      <a:fillRect/>
                    </a:stretch>
                  </pic:blipFill>
                  <pic:spPr>
                    <a:xfrm>
                      <a:off x="0" y="0"/>
                      <a:ext cx="2743200" cy="3162300"/>
                    </a:xfrm>
                    <a:prstGeom prst="rect">
                      <a:avLst/>
                    </a:prstGeom>
                  </pic:spPr>
                </pic:pic>
              </a:graphicData>
            </a:graphic>
          </wp:inline>
        </w:drawing>
      </w:r>
    </w:p>
    <w:p w:rsidR="00192CCD" w:rsidRDefault="00AE4472">
      <w:pPr>
        <w:pStyle w:val="3"/>
      </w:pPr>
      <w:bookmarkStart w:id="293" w:name="_Toc12351"/>
      <w:r>
        <w:rPr>
          <w:rFonts w:hint="eastAsia"/>
        </w:rPr>
        <w:t>4.1.12</w:t>
      </w:r>
      <w:r>
        <w:rPr>
          <w:rFonts w:hint="eastAsia"/>
        </w:rPr>
        <w:t>案例拥有者查看甘特图</w:t>
      </w:r>
      <w:bookmarkEnd w:id="293"/>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-3-8, 查看甘特图</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案例拥有者希望查看某一案例的任务的甘特图</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案例拥有者表示他查看某一案例的任务的甘特图</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9"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“编辑案例”界面显示甘特图</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3-8.0案例拥有者查看甘特图</w:t>
            </w:r>
          </w:p>
          <w:p w:rsidR="00192CCD" w:rsidRDefault="00AE4472">
            <w:r>
              <w:rPr>
                <w:rFonts w:hint="eastAsia"/>
              </w:rPr>
              <w:t>1.查找到指定案例，点击</w:t>
            </w:r>
            <w:hyperlink w:anchor="O_我的案例界面9" w:history="1">
              <w:r>
                <w:rPr>
                  <w:rStyle w:val="af2"/>
                  <w:rFonts w:hint="eastAsia"/>
                </w:rPr>
                <w:t>“管理”</w:t>
              </w:r>
            </w:hyperlink>
            <w:r>
              <w:rPr>
                <w:rFonts w:hint="eastAsia"/>
              </w:rPr>
              <w:t>，进入</w:t>
            </w:r>
            <w:hyperlink w:anchor="O_编辑案例界面_任务管理界面_查看甘特图按钮" w:history="1">
              <w:r>
                <w:rPr>
                  <w:rStyle w:val="af2"/>
                  <w:rFonts w:hint="eastAsia"/>
                </w:rPr>
                <w:t>“编辑案例“</w:t>
              </w:r>
            </w:hyperlink>
            <w:r>
              <w:rPr>
                <w:rFonts w:hint="eastAsia"/>
              </w:rPr>
              <w:t>界面”</w:t>
            </w:r>
          </w:p>
          <w:p w:rsidR="00192CCD" w:rsidRDefault="00AE4472">
            <w:r>
              <w:rPr>
                <w:rFonts w:hint="eastAsia"/>
              </w:rPr>
              <w:t>2.点击</w:t>
            </w:r>
            <w:hyperlink w:anchor="O_编辑案例界面_任务管理界面_查看甘特图按钮" w:history="1">
              <w:r>
                <w:rPr>
                  <w:rStyle w:val="af2"/>
                  <w:rFonts w:hint="eastAsia"/>
                </w:rPr>
                <w:t>“任务管理”</w:t>
              </w:r>
            </w:hyperlink>
            <w:r>
              <w:rPr>
                <w:rFonts w:hint="eastAsia"/>
              </w:rPr>
              <w:t>，</w:t>
            </w:r>
            <w:hyperlink w:anchor="O_编辑案例界面_任务管理界面_查看甘特图按钮" w:history="1">
              <w:r>
                <w:rPr>
                  <w:rStyle w:val="af2"/>
                  <w:rFonts w:hint="eastAsia"/>
                </w:rPr>
                <w:t>“查看甘特图”</w:t>
              </w:r>
            </w:hyperlink>
            <w:r>
              <w:t xml:space="preserve"> </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lastRenderedPageBreak/>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3-8.0 点击“查看甘特图”</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 xml:space="preserve">3-8.0 </w:t>
            </w:r>
            <w:hyperlink w:anchor="O_甘特图界面" w:history="1">
              <w:r>
                <w:rPr>
                  <w:rStyle w:val="af2"/>
                  <w:rFonts w:hint="eastAsia"/>
                </w:rPr>
                <w:t>甘特图界面</w:t>
              </w:r>
            </w:hyperlink>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0.53</w:t>
            </w:r>
          </w:p>
        </w:tc>
      </w:tr>
    </w:tbl>
    <w:p w:rsidR="00192CCD" w:rsidRDefault="00192CCD">
      <w:pPr>
        <w:rPr>
          <w:rFonts w:eastAsiaTheme="minorEastAsia"/>
        </w:rPr>
      </w:pPr>
    </w:p>
    <w:p w:rsidR="00192CCD" w:rsidRDefault="00AE4472">
      <w:pPr>
        <w:rPr>
          <w:rFonts w:eastAsiaTheme="minorEastAsia"/>
        </w:rPr>
      </w:pPr>
      <w:bookmarkStart w:id="294" w:name="O_我的案例界面9"/>
      <w:r>
        <w:rPr>
          <w:rFonts w:eastAsiaTheme="minorEastAsia" w:hint="eastAsia"/>
        </w:rPr>
        <w:t>我的案例界面</w:t>
      </w:r>
      <w:bookmarkEnd w:id="294"/>
      <w:r>
        <w:rPr>
          <w:rFonts w:eastAsiaTheme="minorEastAsia" w:hint="eastAsia"/>
        </w:rPr>
        <w:t>：</w:t>
      </w:r>
    </w:p>
    <w:p w:rsidR="00192CCD" w:rsidRDefault="00AE4472">
      <w:r>
        <w:rPr>
          <w:noProof/>
        </w:rPr>
        <w:drawing>
          <wp:inline distT="0" distB="0" distL="114300" distR="114300">
            <wp:extent cx="5271770" cy="4375785"/>
            <wp:effectExtent l="0" t="0" r="1270" b="13335"/>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95" w:name="O_编辑案例界面_任务管理界面_查看甘特图按钮"/>
      <w:r>
        <w:rPr>
          <w:rFonts w:hint="eastAsia"/>
        </w:rPr>
        <w:t>编辑案例界面</w:t>
      </w:r>
      <w:r>
        <w:rPr>
          <w:rFonts w:hint="eastAsia"/>
        </w:rPr>
        <w:t>/</w:t>
      </w:r>
      <w:r>
        <w:rPr>
          <w:rFonts w:hint="eastAsia"/>
        </w:rPr>
        <w:t>任务管理界面</w:t>
      </w:r>
      <w:r>
        <w:rPr>
          <w:rFonts w:hint="eastAsia"/>
        </w:rPr>
        <w:t>/</w:t>
      </w:r>
      <w:r>
        <w:rPr>
          <w:rFonts w:hint="eastAsia"/>
        </w:rPr>
        <w:t>查看甘特图按钮</w:t>
      </w:r>
      <w:bookmarkEnd w:id="295"/>
      <w:r>
        <w:rPr>
          <w:rFonts w:hint="eastAsia"/>
        </w:rPr>
        <w:t>：</w:t>
      </w:r>
    </w:p>
    <w:p w:rsidR="00192CCD" w:rsidRDefault="00AE4472">
      <w:r>
        <w:rPr>
          <w:noProof/>
        </w:rPr>
        <w:lastRenderedPageBreak/>
        <w:drawing>
          <wp:inline distT="0" distB="0" distL="114300" distR="114300">
            <wp:extent cx="5269865" cy="2988310"/>
            <wp:effectExtent l="0" t="0" r="3175" b="13970"/>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192CCD" w:rsidRDefault="00AE4472">
      <w:bookmarkStart w:id="296" w:name="O_甘特图界面"/>
      <w:r>
        <w:rPr>
          <w:rFonts w:hint="eastAsia"/>
        </w:rPr>
        <w:t>甘特图界面</w:t>
      </w:r>
      <w:bookmarkEnd w:id="296"/>
      <w:r>
        <w:rPr>
          <w:rFonts w:hint="eastAsia"/>
        </w:rPr>
        <w:t>：</w:t>
      </w:r>
    </w:p>
    <w:p w:rsidR="00192CCD" w:rsidRDefault="00AE4472">
      <w:r>
        <w:rPr>
          <w:noProof/>
        </w:rPr>
        <w:drawing>
          <wp:inline distT="0" distB="0" distL="114300" distR="114300">
            <wp:extent cx="5273675" cy="2484120"/>
            <wp:effectExtent l="0" t="0" r="14605" b="0"/>
            <wp:docPr id="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
                    <pic:cNvPicPr>
                      <a:picLocks noChangeAspect="1"/>
                    </pic:cNvPicPr>
                  </pic:nvPicPr>
                  <pic:blipFill>
                    <a:blip r:embed="rId80"/>
                    <a:stretch>
                      <a:fillRect/>
                    </a:stretch>
                  </pic:blipFill>
                  <pic:spPr>
                    <a:xfrm>
                      <a:off x="0" y="0"/>
                      <a:ext cx="5273675" cy="2484120"/>
                    </a:xfrm>
                    <a:prstGeom prst="rect">
                      <a:avLst/>
                    </a:prstGeom>
                    <a:noFill/>
                    <a:ln w="9525">
                      <a:noFill/>
                    </a:ln>
                  </pic:spPr>
                </pic:pic>
              </a:graphicData>
            </a:graphic>
          </wp:inline>
        </w:drawing>
      </w:r>
    </w:p>
    <w:p w:rsidR="00192CCD" w:rsidRDefault="00AE4472">
      <w:r>
        <w:rPr>
          <w:rFonts w:hint="eastAsia"/>
        </w:rPr>
        <w:t>对话框图：</w:t>
      </w:r>
    </w:p>
    <w:p w:rsidR="00192CCD" w:rsidRDefault="00192CCD">
      <w:pPr>
        <w:rPr>
          <w:rFonts w:eastAsiaTheme="minorEastAsia"/>
        </w:rPr>
      </w:pPr>
    </w:p>
    <w:p w:rsidR="00192CCD" w:rsidRDefault="00AE4472">
      <w:pPr>
        <w:rPr>
          <w:rFonts w:eastAsiaTheme="minorEastAsia"/>
        </w:rPr>
      </w:pPr>
      <w:r>
        <w:rPr>
          <w:rFonts w:eastAsiaTheme="minorEastAsia" w:hint="eastAsia"/>
          <w:noProof/>
        </w:rPr>
        <w:lastRenderedPageBreak/>
        <w:drawing>
          <wp:inline distT="0" distB="0" distL="114300" distR="114300">
            <wp:extent cx="1889760" cy="2948940"/>
            <wp:effectExtent l="0" t="0" r="0" b="7620"/>
            <wp:docPr id="21" name="图片 21" descr="5474404201201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47440420120110699"/>
                    <pic:cNvPicPr>
                      <a:picLocks noChangeAspect="1"/>
                    </pic:cNvPicPr>
                  </pic:nvPicPr>
                  <pic:blipFill>
                    <a:blip r:embed="rId81"/>
                    <a:stretch>
                      <a:fillRect/>
                    </a:stretch>
                  </pic:blipFill>
                  <pic:spPr>
                    <a:xfrm>
                      <a:off x="0" y="0"/>
                      <a:ext cx="1889760" cy="2948940"/>
                    </a:xfrm>
                    <a:prstGeom prst="rect">
                      <a:avLst/>
                    </a:prstGeom>
                  </pic:spPr>
                </pic:pic>
              </a:graphicData>
            </a:graphic>
          </wp:inline>
        </w:drawing>
      </w:r>
    </w:p>
    <w:p w:rsidR="00192CCD" w:rsidRDefault="00192CCD">
      <w:pPr>
        <w:rPr>
          <w:rFonts w:eastAsiaTheme="minorEastAsia"/>
        </w:rPr>
      </w:pPr>
    </w:p>
    <w:p w:rsidR="00192CCD" w:rsidRDefault="00AE4472">
      <w:pPr>
        <w:pStyle w:val="3"/>
      </w:pPr>
      <w:bookmarkStart w:id="297" w:name="_Toc11517"/>
      <w:r>
        <w:rPr>
          <w:rFonts w:hint="eastAsia"/>
        </w:rPr>
        <w:t>4.1.13</w:t>
      </w:r>
      <w:r>
        <w:rPr>
          <w:rFonts w:hint="eastAsia"/>
        </w:rPr>
        <w:t>案例拥有者查看当前的模拟案例</w:t>
      </w:r>
      <w:bookmarkEnd w:id="297"/>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-3-9, 查看当前的模拟案例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案例拥有者希望查看当前模拟某一案例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案例拥有者表示他查看当前模拟某一个案例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10"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3E3E07">
            <w:hyperlink w:anchor="O_编辑案例界面_项目模拟按钮" w:history="1">
              <w:r w:rsidR="00AE4472">
                <w:rPr>
                  <w:rStyle w:val="af2"/>
                  <w:rFonts w:hint="eastAsia"/>
                </w:rPr>
                <w:t>“编辑案例”界面</w:t>
              </w:r>
            </w:hyperlink>
            <w:r w:rsidR="00AE4472">
              <w:rPr>
                <w:rFonts w:hint="eastAsia"/>
              </w:rPr>
              <w:t>正在进行的案例信息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3-9.0案例拥有者查看当前的模拟案例</w:t>
            </w:r>
          </w:p>
          <w:p w:rsidR="00192CCD" w:rsidRDefault="00AE4472">
            <w:r>
              <w:rPr>
                <w:rFonts w:hint="eastAsia"/>
              </w:rPr>
              <w:t>1.查找到指定案例，点击</w:t>
            </w:r>
            <w:hyperlink w:anchor="O_我的案例界面10" w:history="1">
              <w:r>
                <w:rPr>
                  <w:rStyle w:val="af2"/>
                  <w:rFonts w:hint="eastAsia"/>
                </w:rPr>
                <w:t>“管理”</w:t>
              </w:r>
            </w:hyperlink>
            <w:r>
              <w:rPr>
                <w:rFonts w:hint="eastAsia"/>
              </w:rPr>
              <w:t>，进入“编辑案例“界面”</w:t>
            </w:r>
          </w:p>
          <w:p w:rsidR="00192CCD" w:rsidRDefault="00AE4472">
            <w:r>
              <w:rPr>
                <w:rFonts w:hint="eastAsia"/>
              </w:rPr>
              <w:t>2.点击</w:t>
            </w:r>
            <w:hyperlink w:anchor="O_编辑案例界面_项目模拟按钮" w:history="1">
              <w:r>
                <w:rPr>
                  <w:rStyle w:val="af2"/>
                  <w:rFonts w:hint="eastAsia"/>
                </w:rPr>
                <w:t>“项目模拟”</w:t>
              </w:r>
            </w:hyperlink>
            <w:r>
              <w:rPr>
                <w:rFonts w:hint="eastAsia"/>
              </w:rPr>
              <w:t>按钮</w:t>
            </w:r>
            <w:r>
              <w:t xml:space="preserve"> </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3-9.0点击“项目模拟”按钮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3-9.0 案例模拟分界面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0.57</w:t>
            </w:r>
          </w:p>
        </w:tc>
      </w:tr>
    </w:tbl>
    <w:p w:rsidR="00192CCD" w:rsidRDefault="00AE4472">
      <w:pPr>
        <w:rPr>
          <w:rFonts w:eastAsiaTheme="minorEastAsia"/>
        </w:rPr>
      </w:pPr>
      <w:bookmarkStart w:id="298" w:name="O_我的案例界面10"/>
      <w:r>
        <w:rPr>
          <w:rFonts w:eastAsiaTheme="minorEastAsia" w:hint="eastAsia"/>
        </w:rPr>
        <w:t>我的案例界面：</w:t>
      </w:r>
      <w:bookmarkEnd w:id="298"/>
    </w:p>
    <w:p w:rsidR="00192CCD" w:rsidRDefault="00AE4472">
      <w:r>
        <w:rPr>
          <w:noProof/>
        </w:rPr>
        <w:lastRenderedPageBreak/>
        <w:drawing>
          <wp:inline distT="0" distB="0" distL="114300" distR="114300">
            <wp:extent cx="5271770" cy="4375785"/>
            <wp:effectExtent l="0" t="0" r="1270"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299" w:name="O_编辑案例界面_项目模拟按钮"/>
      <w:r>
        <w:rPr>
          <w:rFonts w:hint="eastAsia"/>
        </w:rPr>
        <w:t>编辑案例界面</w:t>
      </w:r>
      <w:r>
        <w:rPr>
          <w:rFonts w:hint="eastAsia"/>
        </w:rPr>
        <w:t>/</w:t>
      </w:r>
      <w:r>
        <w:rPr>
          <w:rFonts w:hint="eastAsia"/>
        </w:rPr>
        <w:t>项目模拟按钮</w:t>
      </w:r>
    </w:p>
    <w:bookmarkEnd w:id="299"/>
    <w:p w:rsidR="00192CCD" w:rsidRDefault="00AE4472">
      <w:r>
        <w:rPr>
          <w:noProof/>
        </w:rPr>
        <w:drawing>
          <wp:inline distT="0" distB="0" distL="114300" distR="114300">
            <wp:extent cx="5270500" cy="2979420"/>
            <wp:effectExtent l="0" t="0" r="2540" b="762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6"/>
                    <pic:cNvPicPr>
                      <a:picLocks noChangeAspect="1"/>
                    </pic:cNvPicPr>
                  </pic:nvPicPr>
                  <pic:blipFill>
                    <a:blip r:embed="rId82"/>
                    <a:stretch>
                      <a:fillRect/>
                    </a:stretch>
                  </pic:blipFill>
                  <pic:spPr>
                    <a:xfrm>
                      <a:off x="0" y="0"/>
                      <a:ext cx="5270500" cy="2979420"/>
                    </a:xfrm>
                    <a:prstGeom prst="rect">
                      <a:avLst/>
                    </a:prstGeom>
                    <a:noFill/>
                    <a:ln w="9525">
                      <a:noFill/>
                    </a:ln>
                  </pic:spPr>
                </pic:pic>
              </a:graphicData>
            </a:graphic>
          </wp:inline>
        </w:drawing>
      </w:r>
    </w:p>
    <w:p w:rsidR="00192CCD" w:rsidRDefault="00192CCD"/>
    <w:p w:rsidR="00192CCD" w:rsidRDefault="00AE4472">
      <w:r>
        <w:rPr>
          <w:rFonts w:hint="eastAsia"/>
        </w:rPr>
        <w:t>对话框图：</w:t>
      </w:r>
    </w:p>
    <w:p w:rsidR="00192CCD" w:rsidRDefault="00AE4472">
      <w:pPr>
        <w:rPr>
          <w:rFonts w:eastAsiaTheme="minorEastAsia"/>
        </w:rPr>
      </w:pPr>
      <w:r>
        <w:rPr>
          <w:rFonts w:eastAsiaTheme="minorEastAsia" w:hint="eastAsia"/>
          <w:noProof/>
        </w:rPr>
        <w:lastRenderedPageBreak/>
        <w:drawing>
          <wp:inline distT="0" distB="0" distL="114300" distR="114300">
            <wp:extent cx="2948940" cy="2926080"/>
            <wp:effectExtent l="0" t="0" r="7620" b="0"/>
            <wp:docPr id="22" name="图片 22" descr="84071433894700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0714338947009964"/>
                    <pic:cNvPicPr>
                      <a:picLocks noChangeAspect="1"/>
                    </pic:cNvPicPr>
                  </pic:nvPicPr>
                  <pic:blipFill>
                    <a:blip r:embed="rId83"/>
                    <a:stretch>
                      <a:fillRect/>
                    </a:stretch>
                  </pic:blipFill>
                  <pic:spPr>
                    <a:xfrm>
                      <a:off x="0" y="0"/>
                      <a:ext cx="2948940" cy="2926080"/>
                    </a:xfrm>
                    <a:prstGeom prst="rect">
                      <a:avLst/>
                    </a:prstGeom>
                  </pic:spPr>
                </pic:pic>
              </a:graphicData>
            </a:graphic>
          </wp:inline>
        </w:drawing>
      </w:r>
    </w:p>
    <w:p w:rsidR="00192CCD" w:rsidRDefault="00192CCD">
      <w:pPr>
        <w:rPr>
          <w:rFonts w:eastAsiaTheme="minorEastAsia"/>
        </w:rPr>
      </w:pPr>
    </w:p>
    <w:p w:rsidR="00192CCD" w:rsidRDefault="00AE4472">
      <w:pPr>
        <w:pStyle w:val="3"/>
      </w:pPr>
      <w:bookmarkStart w:id="300" w:name="_Toc26054"/>
      <w:r>
        <w:rPr>
          <w:rFonts w:hint="eastAsia"/>
        </w:rPr>
        <w:t>4.1.14</w:t>
      </w:r>
      <w:r>
        <w:rPr>
          <w:rFonts w:hint="eastAsia"/>
        </w:rPr>
        <w:t>案例拥有者模拟新建案例</w:t>
      </w:r>
      <w:bookmarkEnd w:id="300"/>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-3-10, 模拟新建案例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案例拥有者希望模拟新建某一案例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案例拥有者表示模拟新建某一个案例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11"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“编辑案例”界面显示新建的案例</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3-10.0案例拥有者模拟新建案例</w:t>
            </w:r>
          </w:p>
          <w:p w:rsidR="00192CCD" w:rsidRDefault="00AE4472">
            <w:r>
              <w:rPr>
                <w:rFonts w:hint="eastAsia"/>
              </w:rPr>
              <w:t>1.查找到指定案例，点击</w:t>
            </w:r>
            <w:hyperlink w:anchor="O_我的案例界面11" w:history="1">
              <w:r>
                <w:rPr>
                  <w:rStyle w:val="af2"/>
                  <w:rFonts w:hint="eastAsia"/>
                </w:rPr>
                <w:t>“管理”</w:t>
              </w:r>
            </w:hyperlink>
            <w:r>
              <w:rPr>
                <w:rFonts w:hint="eastAsia"/>
              </w:rPr>
              <w:t>，进入</w:t>
            </w:r>
            <w:hyperlink w:anchor="O_编辑案例界面_项目模拟按钮_新建项目按钮" w:history="1">
              <w:r>
                <w:rPr>
                  <w:rStyle w:val="af2"/>
                  <w:rFonts w:hint="eastAsia"/>
                </w:rPr>
                <w:t>“编辑案例“</w:t>
              </w:r>
            </w:hyperlink>
            <w:r>
              <w:rPr>
                <w:rFonts w:hint="eastAsia"/>
              </w:rPr>
              <w:t>界面”</w:t>
            </w:r>
          </w:p>
          <w:p w:rsidR="00192CCD" w:rsidRDefault="00AE4472">
            <w:r>
              <w:rPr>
                <w:rFonts w:hint="eastAsia"/>
              </w:rPr>
              <w:t>2.点击</w:t>
            </w:r>
            <w:hyperlink w:anchor="O_编辑案例界面_项目模拟按钮_新建项目按钮" w:history="1">
              <w:r>
                <w:rPr>
                  <w:rStyle w:val="af2"/>
                  <w:rFonts w:hint="eastAsia"/>
                </w:rPr>
                <w:t>“案例模拟”</w:t>
              </w:r>
            </w:hyperlink>
          </w:p>
          <w:p w:rsidR="00192CCD" w:rsidRDefault="00AE4472">
            <w:r>
              <w:rPr>
                <w:rFonts w:hint="eastAsia"/>
              </w:rPr>
              <w:t>3.输入新建案例信息，点击</w:t>
            </w:r>
            <w:hyperlink w:anchor="O_编辑案例界面_项目模拟按钮_新建项目按钮" w:history="1">
              <w:r>
                <w:rPr>
                  <w:rStyle w:val="af2"/>
                  <w:rFonts w:hint="eastAsia"/>
                </w:rPr>
                <w:t>“创建”</w:t>
              </w:r>
            </w:hyperlink>
            <w:r>
              <w:rPr>
                <w:rFonts w:hint="eastAsia"/>
              </w:rPr>
              <w:t>，跳转到</w:t>
            </w:r>
            <w:hyperlink w:anchor="O_实例详情界面" w:history="1">
              <w:r>
                <w:rPr>
                  <w:rStyle w:val="af2"/>
                  <w:rFonts w:hint="eastAsia"/>
                </w:rPr>
                <w:t>实例详情界面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3-10.0E 项目名称不能为空</w:t>
            </w:r>
          </w:p>
          <w:p w:rsidR="00192CCD" w:rsidRDefault="00AE4472">
            <w:r>
              <w:rPr>
                <w:rFonts w:hint="eastAsia"/>
              </w:rPr>
              <w:t>1.系统提示信息：项目名称不能为空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3-10.0 项目名称</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3-10.0 项目名称不能为空提示界面、实例详情界面</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0.68</w:t>
            </w:r>
          </w:p>
        </w:tc>
      </w:tr>
    </w:tbl>
    <w:p w:rsidR="00192CCD" w:rsidRDefault="00192CCD"/>
    <w:p w:rsidR="00192CCD" w:rsidRDefault="00AE4472">
      <w:pPr>
        <w:rPr>
          <w:rFonts w:eastAsiaTheme="minorEastAsia"/>
        </w:rPr>
      </w:pPr>
      <w:bookmarkStart w:id="301" w:name="O_我的案例界面11"/>
      <w:r>
        <w:rPr>
          <w:rFonts w:eastAsiaTheme="minorEastAsia" w:hint="eastAsia"/>
        </w:rPr>
        <w:t>我的案例界面</w:t>
      </w:r>
      <w:bookmarkEnd w:id="301"/>
      <w:r>
        <w:rPr>
          <w:rFonts w:eastAsiaTheme="minorEastAsia" w:hint="eastAsia"/>
        </w:rPr>
        <w:t>：</w:t>
      </w:r>
    </w:p>
    <w:p w:rsidR="00192CCD" w:rsidRDefault="00AE4472">
      <w:r>
        <w:rPr>
          <w:noProof/>
        </w:rPr>
        <w:lastRenderedPageBreak/>
        <w:drawing>
          <wp:inline distT="0" distB="0" distL="114300" distR="114300">
            <wp:extent cx="5271770" cy="4375785"/>
            <wp:effectExtent l="0" t="0" r="1270" b="1333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302" w:name="O_编辑案例界面_项目模拟按钮_新建项目按钮"/>
      <w:r>
        <w:rPr>
          <w:rFonts w:hint="eastAsia"/>
        </w:rPr>
        <w:t>编辑案例界面</w:t>
      </w:r>
      <w:r>
        <w:rPr>
          <w:rFonts w:hint="eastAsia"/>
        </w:rPr>
        <w:t>/</w:t>
      </w:r>
      <w:r>
        <w:rPr>
          <w:rFonts w:hint="eastAsia"/>
        </w:rPr>
        <w:t>项目模拟按钮</w:t>
      </w:r>
      <w:r>
        <w:rPr>
          <w:rFonts w:hint="eastAsia"/>
        </w:rPr>
        <w:t>/</w:t>
      </w:r>
      <w:r>
        <w:rPr>
          <w:rFonts w:hint="eastAsia"/>
        </w:rPr>
        <w:t>新建项目按钮</w:t>
      </w:r>
      <w:bookmarkEnd w:id="302"/>
      <w:r>
        <w:rPr>
          <w:rFonts w:hint="eastAsia"/>
        </w:rPr>
        <w:t>：</w:t>
      </w:r>
    </w:p>
    <w:p w:rsidR="00192CCD" w:rsidRDefault="00AE4472">
      <w:r>
        <w:rPr>
          <w:noProof/>
        </w:rPr>
        <w:drawing>
          <wp:inline distT="0" distB="0" distL="114300" distR="114300">
            <wp:extent cx="5270500" cy="2979420"/>
            <wp:effectExtent l="0" t="0" r="2540"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82"/>
                    <a:stretch>
                      <a:fillRect/>
                    </a:stretch>
                  </pic:blipFill>
                  <pic:spPr>
                    <a:xfrm>
                      <a:off x="0" y="0"/>
                      <a:ext cx="5270500" cy="2979420"/>
                    </a:xfrm>
                    <a:prstGeom prst="rect">
                      <a:avLst/>
                    </a:prstGeom>
                    <a:noFill/>
                    <a:ln w="9525">
                      <a:noFill/>
                    </a:ln>
                  </pic:spPr>
                </pic:pic>
              </a:graphicData>
            </a:graphic>
          </wp:inline>
        </w:drawing>
      </w:r>
    </w:p>
    <w:p w:rsidR="00192CCD" w:rsidRDefault="00AE4472">
      <w:pPr>
        <w:rPr>
          <w:rFonts w:eastAsiaTheme="minorEastAsia"/>
        </w:rPr>
      </w:pPr>
      <w:r>
        <w:rPr>
          <w:rFonts w:eastAsiaTheme="minorEastAsia" w:hint="eastAsia"/>
        </w:rPr>
        <w:t>项目名为空提示界面：</w:t>
      </w:r>
    </w:p>
    <w:p w:rsidR="00192CCD" w:rsidRDefault="00AE4472">
      <w:pPr>
        <w:rPr>
          <w:rFonts w:eastAsiaTheme="minorEastAsia"/>
        </w:rPr>
      </w:pPr>
      <w:r>
        <w:rPr>
          <w:rFonts w:eastAsiaTheme="minorEastAsia" w:hint="eastAsia"/>
        </w:rPr>
        <w:t>暂无</w:t>
      </w:r>
    </w:p>
    <w:p w:rsidR="00192CCD" w:rsidRDefault="00AE4472">
      <w:pPr>
        <w:rPr>
          <w:rFonts w:eastAsiaTheme="minorEastAsia"/>
        </w:rPr>
      </w:pPr>
      <w:r>
        <w:rPr>
          <w:rFonts w:eastAsiaTheme="minorEastAsia" w:hint="eastAsia"/>
        </w:rPr>
        <w:t>项目名重名提示界面：</w:t>
      </w:r>
    </w:p>
    <w:p w:rsidR="00192CCD" w:rsidRDefault="00AE4472">
      <w:pPr>
        <w:rPr>
          <w:rFonts w:eastAsiaTheme="minorEastAsia"/>
        </w:rPr>
      </w:pPr>
      <w:r>
        <w:rPr>
          <w:rFonts w:eastAsiaTheme="minorEastAsia" w:hint="eastAsia"/>
        </w:rPr>
        <w:t>暂无</w:t>
      </w:r>
    </w:p>
    <w:p w:rsidR="00192CCD" w:rsidRDefault="00AE4472">
      <w:pPr>
        <w:rPr>
          <w:rFonts w:eastAsiaTheme="minorEastAsia"/>
        </w:rPr>
      </w:pPr>
      <w:bookmarkStart w:id="303" w:name="O_实例详情界面"/>
      <w:r>
        <w:rPr>
          <w:rFonts w:eastAsiaTheme="minorEastAsia" w:hint="eastAsia"/>
        </w:rPr>
        <w:lastRenderedPageBreak/>
        <w:t>实例详情界面</w:t>
      </w:r>
      <w:bookmarkEnd w:id="303"/>
      <w:r>
        <w:rPr>
          <w:rFonts w:eastAsiaTheme="minorEastAsia" w:hint="eastAsia"/>
        </w:rPr>
        <w:t>：</w:t>
      </w:r>
    </w:p>
    <w:p w:rsidR="00192CCD" w:rsidRDefault="00AE4472">
      <w:r>
        <w:rPr>
          <w:noProof/>
        </w:rPr>
        <w:drawing>
          <wp:inline distT="0" distB="0" distL="114300" distR="114300">
            <wp:extent cx="5270500" cy="4107815"/>
            <wp:effectExtent l="0" t="0" r="2540" b="6985"/>
            <wp:docPr id="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
                    <pic:cNvPicPr>
                      <a:picLocks noChangeAspect="1"/>
                    </pic:cNvPicPr>
                  </pic:nvPicPr>
                  <pic:blipFill>
                    <a:blip r:embed="rId84"/>
                    <a:stretch>
                      <a:fillRect/>
                    </a:stretch>
                  </pic:blipFill>
                  <pic:spPr>
                    <a:xfrm>
                      <a:off x="0" y="0"/>
                      <a:ext cx="5270500" cy="4107815"/>
                    </a:xfrm>
                    <a:prstGeom prst="rect">
                      <a:avLst/>
                    </a:prstGeom>
                    <a:noFill/>
                    <a:ln w="9525">
                      <a:noFill/>
                    </a:ln>
                  </pic:spPr>
                </pic:pic>
              </a:graphicData>
            </a:graphic>
          </wp:inline>
        </w:drawing>
      </w:r>
    </w:p>
    <w:p w:rsidR="00192CCD" w:rsidRDefault="00AE4472">
      <w:r>
        <w:rPr>
          <w:rFonts w:hint="eastAsia"/>
        </w:rPr>
        <w:t>对话框图：</w:t>
      </w:r>
    </w:p>
    <w:p w:rsidR="00192CCD" w:rsidRDefault="00AE4472">
      <w:r>
        <w:rPr>
          <w:rFonts w:hint="eastAsia"/>
          <w:noProof/>
        </w:rPr>
        <w:lastRenderedPageBreak/>
        <w:drawing>
          <wp:inline distT="0" distB="0" distL="114300" distR="114300">
            <wp:extent cx="4168140" cy="4358640"/>
            <wp:effectExtent l="0" t="0" r="7620" b="0"/>
            <wp:docPr id="23" name="图片 23" descr="28776871702625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87768717026259704"/>
                    <pic:cNvPicPr>
                      <a:picLocks noChangeAspect="1"/>
                    </pic:cNvPicPr>
                  </pic:nvPicPr>
                  <pic:blipFill>
                    <a:blip r:embed="rId85"/>
                    <a:stretch>
                      <a:fillRect/>
                    </a:stretch>
                  </pic:blipFill>
                  <pic:spPr>
                    <a:xfrm>
                      <a:off x="0" y="0"/>
                      <a:ext cx="4168140" cy="4358640"/>
                    </a:xfrm>
                    <a:prstGeom prst="rect">
                      <a:avLst/>
                    </a:prstGeom>
                  </pic:spPr>
                </pic:pic>
              </a:graphicData>
            </a:graphic>
          </wp:inline>
        </w:drawing>
      </w:r>
    </w:p>
    <w:p w:rsidR="00192CCD" w:rsidRDefault="00AE4472">
      <w:r>
        <w:rPr>
          <w:rFonts w:hint="eastAsia"/>
        </w:rPr>
        <w:t>状态图：</w:t>
      </w:r>
    </w:p>
    <w:p w:rsidR="00192CCD" w:rsidRDefault="00AE4472">
      <w:pPr>
        <w:widowControl/>
        <w:jc w:val="left"/>
      </w:pPr>
      <w:r>
        <w:rPr>
          <w:rFonts w:ascii="宋体" w:hAnsi="宋体" w:cs="宋体"/>
          <w:noProof/>
          <w:kern w:val="0"/>
          <w:sz w:val="24"/>
          <w:lang w:bidi="ar"/>
        </w:rPr>
        <w:drawing>
          <wp:inline distT="0" distB="0" distL="114300" distR="114300">
            <wp:extent cx="5461000" cy="2534285"/>
            <wp:effectExtent l="0" t="0" r="10160" b="10795"/>
            <wp:docPr id="5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 descr="IMG_256"/>
                    <pic:cNvPicPr>
                      <a:picLocks noChangeAspect="1"/>
                    </pic:cNvPicPr>
                  </pic:nvPicPr>
                  <pic:blipFill>
                    <a:blip r:embed="rId86"/>
                    <a:stretch>
                      <a:fillRect/>
                    </a:stretch>
                  </pic:blipFill>
                  <pic:spPr>
                    <a:xfrm>
                      <a:off x="0" y="0"/>
                      <a:ext cx="5461000" cy="2534285"/>
                    </a:xfrm>
                    <a:prstGeom prst="rect">
                      <a:avLst/>
                    </a:prstGeom>
                    <a:noFill/>
                    <a:ln w="9525">
                      <a:noFill/>
                    </a:ln>
                  </pic:spPr>
                </pic:pic>
              </a:graphicData>
            </a:graphic>
          </wp:inline>
        </w:drawing>
      </w:r>
    </w:p>
    <w:p w:rsidR="00192CCD" w:rsidRDefault="00192CCD"/>
    <w:p w:rsidR="00192CCD" w:rsidRDefault="00AE4472">
      <w:pPr>
        <w:pStyle w:val="3"/>
      </w:pPr>
      <w:bookmarkStart w:id="304" w:name="_Toc32015"/>
      <w:r>
        <w:rPr>
          <w:rFonts w:hint="eastAsia"/>
        </w:rPr>
        <w:t>4.1.15</w:t>
      </w:r>
      <w:r>
        <w:rPr>
          <w:rFonts w:hint="eastAsia"/>
        </w:rPr>
        <w:t>案例拥有者删除模拟案例</w:t>
      </w:r>
      <w:bookmarkEnd w:id="304"/>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-3-11, 删除模拟案例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lastRenderedPageBreak/>
              <w:t>描述</w:t>
            </w:r>
          </w:p>
        </w:tc>
        <w:tc>
          <w:tcPr>
            <w:tcW w:w="4148" w:type="dxa"/>
          </w:tcPr>
          <w:p w:rsidR="00192CCD" w:rsidRDefault="00AE4472">
            <w:r>
              <w:rPr>
                <w:rFonts w:hint="eastAsia"/>
              </w:rPr>
              <w:t>案例拥有者希望删除模拟的某一案例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案例拥有者表示删除模拟的某一个案例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12"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“编辑案例”界面显示删除后的模拟案例信息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3-11.0案例拥有者删除模拟案例</w:t>
            </w:r>
          </w:p>
          <w:p w:rsidR="00192CCD" w:rsidRDefault="00AE4472">
            <w:r>
              <w:rPr>
                <w:rFonts w:hint="eastAsia"/>
              </w:rPr>
              <w:t>1.查找到指定案例，点击</w:t>
            </w:r>
            <w:hyperlink w:anchor="O_我的案例界面12" w:history="1">
              <w:r>
                <w:rPr>
                  <w:rStyle w:val="af2"/>
                  <w:rFonts w:hint="eastAsia"/>
                </w:rPr>
                <w:t>“管理”</w:t>
              </w:r>
            </w:hyperlink>
            <w:r>
              <w:rPr>
                <w:rFonts w:hint="eastAsia"/>
              </w:rPr>
              <w:t>，进入</w:t>
            </w:r>
            <w:hyperlink w:anchor="O_编辑案例界面_项目模拟按钮_删除按钮" w:history="1">
              <w:r>
                <w:rPr>
                  <w:rStyle w:val="af2"/>
                  <w:rFonts w:hint="eastAsia"/>
                </w:rPr>
                <w:t>“编辑案例“</w:t>
              </w:r>
            </w:hyperlink>
            <w:r>
              <w:rPr>
                <w:rFonts w:hint="eastAsia"/>
              </w:rPr>
              <w:t>界面”</w:t>
            </w:r>
          </w:p>
          <w:p w:rsidR="00192CCD" w:rsidRDefault="00AE4472">
            <w:r>
              <w:rPr>
                <w:rFonts w:hint="eastAsia"/>
              </w:rPr>
              <w:t>2.点击</w:t>
            </w:r>
            <w:hyperlink w:anchor="O_编辑案例界面_项目模拟按钮_删除按钮" w:history="1">
              <w:r>
                <w:rPr>
                  <w:rStyle w:val="af2"/>
                  <w:rFonts w:hint="eastAsia"/>
                </w:rPr>
                <w:t>“项目模拟”</w:t>
              </w:r>
            </w:hyperlink>
          </w:p>
          <w:p w:rsidR="00192CCD" w:rsidRDefault="00AE4472">
            <w:r>
              <w:rPr>
                <w:rFonts w:hint="eastAsia"/>
              </w:rPr>
              <w:t>3.选择指定案例，点击</w:t>
            </w:r>
            <w:hyperlink w:anchor="O_编辑案例界面_项目模拟按钮_删除按钮" w:history="1">
              <w:r>
                <w:rPr>
                  <w:rStyle w:val="af2"/>
                  <w:rFonts w:hint="eastAsia"/>
                </w:rPr>
                <w:t>“删除”</w:t>
              </w:r>
            </w:hyperlink>
            <w:r>
              <w:rPr>
                <w:rFonts w:hint="eastAsia"/>
              </w:rPr>
              <w:t xml:space="preserve"> </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3-11.0 点击“删除”按钮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 xml:space="preserve">3-11.0 </w:t>
            </w:r>
            <w:hyperlink w:anchor="O_提示界面2" w:history="1">
              <w:r>
                <w:rPr>
                  <w:rStyle w:val="af2"/>
                  <w:rFonts w:hint="eastAsia"/>
                </w:rPr>
                <w:t>是否删除界面</w:t>
              </w:r>
            </w:hyperlink>
            <w:r>
              <w:rPr>
                <w:rFonts w:hint="eastAsia"/>
              </w:rPr>
              <w:t>、删除案例后的项目模拟分界面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0.52</w:t>
            </w:r>
          </w:p>
        </w:tc>
      </w:tr>
    </w:tbl>
    <w:p w:rsidR="00192CCD" w:rsidRDefault="00192CCD">
      <w:pPr>
        <w:rPr>
          <w:rFonts w:eastAsiaTheme="minorEastAsia"/>
        </w:rPr>
      </w:pPr>
    </w:p>
    <w:p w:rsidR="00192CCD" w:rsidRDefault="00AE4472">
      <w:pPr>
        <w:rPr>
          <w:rFonts w:eastAsiaTheme="minorEastAsia"/>
        </w:rPr>
      </w:pPr>
      <w:bookmarkStart w:id="305" w:name="O_我的案例界面12"/>
      <w:r>
        <w:rPr>
          <w:rFonts w:eastAsiaTheme="minorEastAsia" w:hint="eastAsia"/>
        </w:rPr>
        <w:t>我的案例界面：</w:t>
      </w:r>
    </w:p>
    <w:bookmarkEnd w:id="305"/>
    <w:p w:rsidR="00192CCD" w:rsidRDefault="00AE4472">
      <w:r>
        <w:rPr>
          <w:noProof/>
        </w:rPr>
        <w:drawing>
          <wp:inline distT="0" distB="0" distL="114300" distR="114300">
            <wp:extent cx="5271770" cy="4375785"/>
            <wp:effectExtent l="0" t="0" r="1270" b="13335"/>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306" w:name="O_编辑案例界面_项目模拟按钮_删除按钮"/>
      <w:r>
        <w:rPr>
          <w:rFonts w:hint="eastAsia"/>
        </w:rPr>
        <w:lastRenderedPageBreak/>
        <w:t>编辑案例界面</w:t>
      </w:r>
      <w:r>
        <w:rPr>
          <w:rFonts w:hint="eastAsia"/>
        </w:rPr>
        <w:t>/</w:t>
      </w:r>
      <w:r>
        <w:rPr>
          <w:rFonts w:hint="eastAsia"/>
        </w:rPr>
        <w:t>项目模拟按钮</w:t>
      </w:r>
      <w:r>
        <w:rPr>
          <w:rFonts w:hint="eastAsia"/>
        </w:rPr>
        <w:t>/</w:t>
      </w:r>
      <w:r>
        <w:rPr>
          <w:rFonts w:hint="eastAsia"/>
        </w:rPr>
        <w:t>删除按钮</w:t>
      </w:r>
      <w:bookmarkEnd w:id="306"/>
      <w:r>
        <w:rPr>
          <w:rFonts w:hint="eastAsia"/>
        </w:rPr>
        <w:t>：</w:t>
      </w:r>
    </w:p>
    <w:p w:rsidR="00192CCD" w:rsidRDefault="00AE4472">
      <w:r>
        <w:rPr>
          <w:noProof/>
        </w:rPr>
        <w:drawing>
          <wp:inline distT="0" distB="0" distL="114300" distR="114300">
            <wp:extent cx="5270500" cy="2979420"/>
            <wp:effectExtent l="0" t="0" r="2540" b="762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82"/>
                    <a:stretch>
                      <a:fillRect/>
                    </a:stretch>
                  </pic:blipFill>
                  <pic:spPr>
                    <a:xfrm>
                      <a:off x="0" y="0"/>
                      <a:ext cx="5270500" cy="2979420"/>
                    </a:xfrm>
                    <a:prstGeom prst="rect">
                      <a:avLst/>
                    </a:prstGeom>
                    <a:noFill/>
                    <a:ln w="9525">
                      <a:noFill/>
                    </a:ln>
                  </pic:spPr>
                </pic:pic>
              </a:graphicData>
            </a:graphic>
          </wp:inline>
        </w:drawing>
      </w:r>
    </w:p>
    <w:p w:rsidR="00192CCD" w:rsidRDefault="00AE4472">
      <w:bookmarkStart w:id="307" w:name="O_提示界面2"/>
      <w:r>
        <w:rPr>
          <w:rFonts w:hint="eastAsia"/>
        </w:rPr>
        <w:t>提示界面</w:t>
      </w:r>
      <w:bookmarkEnd w:id="307"/>
      <w:r>
        <w:rPr>
          <w:rFonts w:hint="eastAsia"/>
        </w:rPr>
        <w:t>：</w:t>
      </w:r>
    </w:p>
    <w:p w:rsidR="00192CCD" w:rsidRDefault="00AE4472">
      <w:r>
        <w:rPr>
          <w:noProof/>
        </w:rPr>
        <w:drawing>
          <wp:inline distT="0" distB="0" distL="114300" distR="114300">
            <wp:extent cx="2217420" cy="1112520"/>
            <wp:effectExtent l="0" t="0" r="7620" b="0"/>
            <wp:docPr id="4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8"/>
                    <pic:cNvPicPr>
                      <a:picLocks noChangeAspect="1"/>
                    </pic:cNvPicPr>
                  </pic:nvPicPr>
                  <pic:blipFill>
                    <a:blip r:embed="rId87"/>
                    <a:stretch>
                      <a:fillRect/>
                    </a:stretch>
                  </pic:blipFill>
                  <pic:spPr>
                    <a:xfrm>
                      <a:off x="0" y="0"/>
                      <a:ext cx="2217420" cy="1112520"/>
                    </a:xfrm>
                    <a:prstGeom prst="rect">
                      <a:avLst/>
                    </a:prstGeom>
                    <a:noFill/>
                    <a:ln w="9525">
                      <a:noFill/>
                    </a:ln>
                  </pic:spPr>
                </pic:pic>
              </a:graphicData>
            </a:graphic>
          </wp:inline>
        </w:drawing>
      </w:r>
    </w:p>
    <w:p w:rsidR="00192CCD" w:rsidRDefault="00AE4472">
      <w:r>
        <w:rPr>
          <w:rFonts w:hint="eastAsia"/>
        </w:rPr>
        <w:t>对话框图：</w:t>
      </w:r>
    </w:p>
    <w:p w:rsidR="00192CCD" w:rsidRDefault="00AE4472">
      <w:pPr>
        <w:rPr>
          <w:rFonts w:eastAsiaTheme="minorEastAsia"/>
        </w:rPr>
      </w:pPr>
      <w:r>
        <w:rPr>
          <w:rFonts w:eastAsiaTheme="minorEastAsia" w:hint="eastAsia"/>
          <w:noProof/>
        </w:rPr>
        <w:drawing>
          <wp:inline distT="0" distB="0" distL="114300" distR="114300">
            <wp:extent cx="3817620" cy="3459480"/>
            <wp:effectExtent l="0" t="0" r="7620" b="0"/>
            <wp:docPr id="24" name="图片 24" descr="4180700387947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8070038794745114"/>
                    <pic:cNvPicPr>
                      <a:picLocks noChangeAspect="1"/>
                    </pic:cNvPicPr>
                  </pic:nvPicPr>
                  <pic:blipFill>
                    <a:blip r:embed="rId88"/>
                    <a:stretch>
                      <a:fillRect/>
                    </a:stretch>
                  </pic:blipFill>
                  <pic:spPr>
                    <a:xfrm>
                      <a:off x="0" y="0"/>
                      <a:ext cx="3817620" cy="3459480"/>
                    </a:xfrm>
                    <a:prstGeom prst="rect">
                      <a:avLst/>
                    </a:prstGeom>
                  </pic:spPr>
                </pic:pic>
              </a:graphicData>
            </a:graphic>
          </wp:inline>
        </w:drawing>
      </w:r>
    </w:p>
    <w:p w:rsidR="00192CCD" w:rsidRDefault="00AE4472">
      <w:pPr>
        <w:rPr>
          <w:rFonts w:eastAsiaTheme="minorEastAsia"/>
        </w:rPr>
      </w:pPr>
      <w:r>
        <w:rPr>
          <w:rFonts w:eastAsiaTheme="minorEastAsia" w:hint="eastAsia"/>
        </w:rPr>
        <w:t>状态图：</w:t>
      </w:r>
    </w:p>
    <w:p w:rsidR="00192CCD" w:rsidRDefault="00AE4472">
      <w:pPr>
        <w:widowControl/>
        <w:jc w:val="left"/>
      </w:pPr>
      <w:r>
        <w:rPr>
          <w:rFonts w:ascii="宋体" w:hAnsi="宋体" w:cs="宋体"/>
          <w:noProof/>
          <w:kern w:val="0"/>
          <w:sz w:val="24"/>
          <w:lang w:bidi="ar"/>
        </w:rPr>
        <w:lastRenderedPageBreak/>
        <w:drawing>
          <wp:inline distT="0" distB="0" distL="114300" distR="114300">
            <wp:extent cx="4613275" cy="2524125"/>
            <wp:effectExtent l="0" t="0" r="4445" b="5715"/>
            <wp:docPr id="5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 descr="IMG_256"/>
                    <pic:cNvPicPr>
                      <a:picLocks noChangeAspect="1"/>
                    </pic:cNvPicPr>
                  </pic:nvPicPr>
                  <pic:blipFill>
                    <a:blip r:embed="rId89"/>
                    <a:stretch>
                      <a:fillRect/>
                    </a:stretch>
                  </pic:blipFill>
                  <pic:spPr>
                    <a:xfrm>
                      <a:off x="0" y="0"/>
                      <a:ext cx="4613275" cy="2524125"/>
                    </a:xfrm>
                    <a:prstGeom prst="rect">
                      <a:avLst/>
                    </a:prstGeom>
                    <a:noFill/>
                    <a:ln w="9525">
                      <a:noFill/>
                    </a:ln>
                  </pic:spPr>
                </pic:pic>
              </a:graphicData>
            </a:graphic>
          </wp:inline>
        </w:drawing>
      </w:r>
    </w:p>
    <w:p w:rsidR="00192CCD" w:rsidRDefault="00192CCD">
      <w:pPr>
        <w:rPr>
          <w:rFonts w:eastAsiaTheme="minorEastAsia"/>
        </w:rPr>
      </w:pPr>
    </w:p>
    <w:p w:rsidR="00192CCD" w:rsidRDefault="00AE4472">
      <w:pPr>
        <w:pStyle w:val="3"/>
      </w:pPr>
      <w:bookmarkStart w:id="308" w:name="_Toc17977"/>
      <w:r>
        <w:rPr>
          <w:rFonts w:hint="eastAsia"/>
        </w:rPr>
        <w:t>4.1.16</w:t>
      </w:r>
      <w:r>
        <w:rPr>
          <w:rFonts w:hint="eastAsia"/>
        </w:rPr>
        <w:t>案例拥有者保存新版本</w:t>
      </w:r>
      <w:bookmarkEnd w:id="308"/>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-3-12, 保存新版本</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案例拥有者希望保存某一案例的新版本</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案例拥有者表示保存某一个案例的新版本</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13"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“编辑案例”界面显示保存新版的案例信息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3-12.0案例拥有者保存新版本</w:t>
            </w:r>
            <w:r>
              <w:t xml:space="preserve"> </w:t>
            </w:r>
          </w:p>
          <w:p w:rsidR="00192CCD" w:rsidRDefault="00AE4472">
            <w:r>
              <w:rPr>
                <w:rFonts w:hint="eastAsia"/>
              </w:rPr>
              <w:t>1.查找到指定案例，点击</w:t>
            </w:r>
            <w:hyperlink w:anchor="O_我的案例界面13" w:history="1">
              <w:r>
                <w:rPr>
                  <w:rStyle w:val="af2"/>
                  <w:rFonts w:hint="eastAsia"/>
                </w:rPr>
                <w:t>“管理”</w:t>
              </w:r>
            </w:hyperlink>
            <w:r>
              <w:rPr>
                <w:rFonts w:hint="eastAsia"/>
              </w:rPr>
              <w:t>，进入</w:t>
            </w:r>
            <w:hyperlink w:anchor="O_编辑案例界面_版本管理按钮_保存新版本按钮" w:history="1">
              <w:r>
                <w:rPr>
                  <w:rStyle w:val="af2"/>
                  <w:rFonts w:hint="eastAsia"/>
                </w:rPr>
                <w:t>“编辑案例“界面”</w:t>
              </w:r>
            </w:hyperlink>
          </w:p>
          <w:p w:rsidR="00192CCD" w:rsidRDefault="00AE4472">
            <w:r>
              <w:rPr>
                <w:rFonts w:hint="eastAsia"/>
              </w:rPr>
              <w:t>2.点击</w:t>
            </w:r>
            <w:hyperlink w:anchor="O_编辑案例界面_版本管理按钮_保存新版本按钮" w:history="1">
              <w:r>
                <w:rPr>
                  <w:rStyle w:val="af2"/>
                  <w:rFonts w:hint="eastAsia"/>
                </w:rPr>
                <w:t>“版本管理”</w:t>
              </w:r>
            </w:hyperlink>
          </w:p>
          <w:p w:rsidR="00192CCD" w:rsidRDefault="00AE4472">
            <w:r>
              <w:rPr>
                <w:rFonts w:hint="eastAsia"/>
              </w:rPr>
              <w:t>3.选择指定案例，点击</w:t>
            </w:r>
            <w:hyperlink w:anchor="O_编辑案例界面_版本管理按钮_保存新版本按钮" w:history="1">
              <w:r>
                <w:rPr>
                  <w:rStyle w:val="af2"/>
                  <w:rFonts w:hint="eastAsia"/>
                </w:rPr>
                <w:t>“保存新版本”</w:t>
              </w:r>
            </w:hyperlink>
            <w:r>
              <w:rPr>
                <w:rFonts w:hint="eastAsia"/>
              </w:rPr>
              <w:t xml:space="preserve"> </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3-12.0点击“保存新版本”按钮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3-12.0 保存新版本成功界面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0.57</w:t>
            </w:r>
          </w:p>
        </w:tc>
      </w:tr>
    </w:tbl>
    <w:p w:rsidR="00192CCD" w:rsidRDefault="00192CCD">
      <w:pPr>
        <w:rPr>
          <w:rFonts w:eastAsiaTheme="minorEastAsia"/>
        </w:rPr>
      </w:pPr>
    </w:p>
    <w:p w:rsidR="00192CCD" w:rsidRDefault="00AE4472">
      <w:pPr>
        <w:rPr>
          <w:rFonts w:eastAsiaTheme="minorEastAsia"/>
        </w:rPr>
      </w:pPr>
      <w:bookmarkStart w:id="309" w:name="O_我的案例界面13"/>
      <w:r>
        <w:rPr>
          <w:rFonts w:eastAsiaTheme="minorEastAsia" w:hint="eastAsia"/>
        </w:rPr>
        <w:t>我的案例界面：</w:t>
      </w:r>
    </w:p>
    <w:bookmarkEnd w:id="309"/>
    <w:p w:rsidR="00192CCD" w:rsidRDefault="00AE4472">
      <w:r>
        <w:rPr>
          <w:noProof/>
        </w:rPr>
        <w:lastRenderedPageBreak/>
        <w:drawing>
          <wp:inline distT="0" distB="0" distL="114300" distR="114300">
            <wp:extent cx="5271770" cy="4375785"/>
            <wp:effectExtent l="0" t="0" r="1270" b="13335"/>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310" w:name="O_编辑案例界面_版本管理按钮_保存新版本按钮"/>
      <w:r>
        <w:rPr>
          <w:rFonts w:hint="eastAsia"/>
        </w:rPr>
        <w:t>编辑案例界面</w:t>
      </w:r>
      <w:r>
        <w:rPr>
          <w:rFonts w:hint="eastAsia"/>
        </w:rPr>
        <w:t>/</w:t>
      </w:r>
      <w:r>
        <w:rPr>
          <w:rFonts w:hint="eastAsia"/>
        </w:rPr>
        <w:t>版本管理按钮</w:t>
      </w:r>
      <w:r>
        <w:rPr>
          <w:rFonts w:hint="eastAsia"/>
        </w:rPr>
        <w:t>/</w:t>
      </w:r>
      <w:r>
        <w:rPr>
          <w:rFonts w:hint="eastAsia"/>
        </w:rPr>
        <w:t>保存新版本按钮</w:t>
      </w:r>
      <w:bookmarkEnd w:id="310"/>
      <w:r>
        <w:rPr>
          <w:rFonts w:hint="eastAsia"/>
        </w:rPr>
        <w:t>：</w:t>
      </w:r>
    </w:p>
    <w:p w:rsidR="00192CCD" w:rsidRDefault="00AE4472">
      <w:r>
        <w:rPr>
          <w:noProof/>
        </w:rPr>
        <w:drawing>
          <wp:inline distT="0" distB="0" distL="114300" distR="114300">
            <wp:extent cx="5269865" cy="2998470"/>
            <wp:effectExtent l="0" t="0" r="3175" b="38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90"/>
                    <a:stretch>
                      <a:fillRect/>
                    </a:stretch>
                  </pic:blipFill>
                  <pic:spPr>
                    <a:xfrm>
                      <a:off x="0" y="0"/>
                      <a:ext cx="5269865" cy="2998470"/>
                    </a:xfrm>
                    <a:prstGeom prst="rect">
                      <a:avLst/>
                    </a:prstGeom>
                    <a:noFill/>
                    <a:ln w="9525">
                      <a:noFill/>
                    </a:ln>
                  </pic:spPr>
                </pic:pic>
              </a:graphicData>
            </a:graphic>
          </wp:inline>
        </w:drawing>
      </w:r>
    </w:p>
    <w:p w:rsidR="00192CCD" w:rsidRDefault="00AE4472">
      <w:r>
        <w:rPr>
          <w:rFonts w:hint="eastAsia"/>
        </w:rPr>
        <w:t>保存新版本成功界面：</w:t>
      </w:r>
    </w:p>
    <w:p w:rsidR="00192CCD" w:rsidRDefault="00AE4472">
      <w:r>
        <w:rPr>
          <w:rFonts w:hint="eastAsia"/>
        </w:rPr>
        <w:t>暂无</w:t>
      </w:r>
    </w:p>
    <w:p w:rsidR="00192CCD" w:rsidRDefault="00AE4472">
      <w:pPr>
        <w:rPr>
          <w:rFonts w:eastAsiaTheme="minorEastAsia"/>
        </w:rPr>
      </w:pPr>
      <w:r>
        <w:rPr>
          <w:rFonts w:eastAsiaTheme="minorEastAsia" w:hint="eastAsia"/>
        </w:rPr>
        <w:t>对话框图：</w:t>
      </w:r>
    </w:p>
    <w:p w:rsidR="00192CCD" w:rsidRDefault="00AE4472">
      <w:pPr>
        <w:rPr>
          <w:rFonts w:eastAsiaTheme="minorEastAsia"/>
        </w:rPr>
      </w:pPr>
      <w:r>
        <w:rPr>
          <w:rFonts w:eastAsiaTheme="minorEastAsia" w:hint="eastAsia"/>
          <w:noProof/>
        </w:rPr>
        <w:lastRenderedPageBreak/>
        <w:drawing>
          <wp:inline distT="0" distB="0" distL="114300" distR="114300">
            <wp:extent cx="3223260" cy="3611880"/>
            <wp:effectExtent l="0" t="0" r="7620" b="0"/>
            <wp:docPr id="25" name="图片 25" descr="396978564747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96978564747945005"/>
                    <pic:cNvPicPr>
                      <a:picLocks noChangeAspect="1"/>
                    </pic:cNvPicPr>
                  </pic:nvPicPr>
                  <pic:blipFill>
                    <a:blip r:embed="rId91"/>
                    <a:stretch>
                      <a:fillRect/>
                    </a:stretch>
                  </pic:blipFill>
                  <pic:spPr>
                    <a:xfrm>
                      <a:off x="0" y="0"/>
                      <a:ext cx="3223260" cy="3611880"/>
                    </a:xfrm>
                    <a:prstGeom prst="rect">
                      <a:avLst/>
                    </a:prstGeom>
                  </pic:spPr>
                </pic:pic>
              </a:graphicData>
            </a:graphic>
          </wp:inline>
        </w:drawing>
      </w:r>
    </w:p>
    <w:p w:rsidR="00192CCD" w:rsidRDefault="00AE4472">
      <w:pPr>
        <w:pStyle w:val="3"/>
      </w:pPr>
      <w:bookmarkStart w:id="311" w:name="_Toc481"/>
      <w:r>
        <w:rPr>
          <w:rFonts w:hint="eastAsia"/>
        </w:rPr>
        <w:t>4.1.17</w:t>
      </w:r>
      <w:r>
        <w:rPr>
          <w:rFonts w:hint="eastAsia"/>
        </w:rPr>
        <w:t>案例拥有者版本回滚</w:t>
      </w:r>
      <w:bookmarkEnd w:id="311"/>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-3-13, 版本回滚</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案例拥有者希望回滚某一案例的版本</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案例拥有者表示回滚某一个案例的版本</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14"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“编辑案例”界面显示保存回滚后的版本案例信息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3-13.0案例拥有者版本回滚</w:t>
            </w:r>
            <w:r>
              <w:t xml:space="preserve"> </w:t>
            </w:r>
          </w:p>
          <w:p w:rsidR="00192CCD" w:rsidRDefault="00AE4472">
            <w:r>
              <w:rPr>
                <w:rFonts w:hint="eastAsia"/>
              </w:rPr>
              <w:t>1.查找到指定案例，点击</w:t>
            </w:r>
            <w:hyperlink w:anchor="O_我的案例界面14" w:history="1">
              <w:r>
                <w:rPr>
                  <w:rStyle w:val="af2"/>
                  <w:rFonts w:hint="eastAsia"/>
                </w:rPr>
                <w:t>“管理”</w:t>
              </w:r>
            </w:hyperlink>
            <w:r>
              <w:rPr>
                <w:rFonts w:hint="eastAsia"/>
              </w:rPr>
              <w:t>，进入</w:t>
            </w:r>
            <w:hyperlink w:anchor="O_编辑案例界面_版本管理按钮_版本回滚按钮" w:history="1">
              <w:r>
                <w:rPr>
                  <w:rStyle w:val="af2"/>
                  <w:rFonts w:hint="eastAsia"/>
                </w:rPr>
                <w:t>“编辑案例“界面”</w:t>
              </w:r>
            </w:hyperlink>
          </w:p>
          <w:p w:rsidR="00192CCD" w:rsidRDefault="00AE4472">
            <w:r>
              <w:rPr>
                <w:rFonts w:hint="eastAsia"/>
              </w:rPr>
              <w:t>2.点击</w:t>
            </w:r>
            <w:hyperlink w:anchor="O_编辑案例界面_版本管理按钮_版本回滚按钮" w:history="1">
              <w:r>
                <w:rPr>
                  <w:rStyle w:val="af2"/>
                  <w:rFonts w:hint="eastAsia"/>
                </w:rPr>
                <w:t>“版本管理”</w:t>
              </w:r>
            </w:hyperlink>
          </w:p>
          <w:p w:rsidR="00192CCD" w:rsidRDefault="00AE4472">
            <w:r>
              <w:rPr>
                <w:rFonts w:hint="eastAsia"/>
              </w:rPr>
              <w:t>3.选择指定案例，点击</w:t>
            </w:r>
            <w:hyperlink w:anchor="O_编辑案例界面_版本管理按钮_版本回滚按钮" w:history="1">
              <w:r>
                <w:rPr>
                  <w:rStyle w:val="af2"/>
                  <w:rFonts w:hint="eastAsia"/>
                </w:rPr>
                <w:t xml:space="preserve">“版本回滚” </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3-13.0 点击“版本回滚”按钮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3-13.0 版本回滚成功提示界面</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0.40</w:t>
            </w:r>
          </w:p>
        </w:tc>
      </w:tr>
    </w:tbl>
    <w:p w:rsidR="00192CCD" w:rsidRDefault="00AE4472">
      <w:pPr>
        <w:rPr>
          <w:rFonts w:eastAsiaTheme="minorEastAsia"/>
        </w:rPr>
      </w:pPr>
      <w:bookmarkStart w:id="312" w:name="O_我的案例界面14"/>
      <w:r>
        <w:rPr>
          <w:rFonts w:eastAsiaTheme="minorEastAsia" w:hint="eastAsia"/>
        </w:rPr>
        <w:t>我的案例界面</w:t>
      </w:r>
      <w:bookmarkEnd w:id="312"/>
      <w:r>
        <w:rPr>
          <w:rFonts w:eastAsiaTheme="minorEastAsia" w:hint="eastAsia"/>
        </w:rPr>
        <w:t>：</w:t>
      </w:r>
    </w:p>
    <w:p w:rsidR="00192CCD" w:rsidRDefault="00AE4472">
      <w:r>
        <w:rPr>
          <w:noProof/>
        </w:rPr>
        <w:lastRenderedPageBreak/>
        <w:drawing>
          <wp:inline distT="0" distB="0" distL="114300" distR="114300">
            <wp:extent cx="5271770" cy="4375785"/>
            <wp:effectExtent l="0" t="0" r="1270" b="13335"/>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313" w:name="O_编辑案例界面_版本管理按钮_版本回滚按钮"/>
      <w:r>
        <w:rPr>
          <w:rFonts w:hint="eastAsia"/>
        </w:rPr>
        <w:t>编辑案例界面</w:t>
      </w:r>
      <w:r>
        <w:rPr>
          <w:rFonts w:hint="eastAsia"/>
        </w:rPr>
        <w:t>/</w:t>
      </w:r>
      <w:r>
        <w:rPr>
          <w:rFonts w:hint="eastAsia"/>
        </w:rPr>
        <w:t>版本管理按钮</w:t>
      </w:r>
      <w:r>
        <w:rPr>
          <w:rFonts w:hint="eastAsia"/>
        </w:rPr>
        <w:t>/</w:t>
      </w:r>
      <w:r>
        <w:rPr>
          <w:rFonts w:hint="eastAsia"/>
        </w:rPr>
        <w:t>版本回滚按钮</w:t>
      </w:r>
      <w:bookmarkEnd w:id="313"/>
      <w:r>
        <w:rPr>
          <w:rFonts w:hint="eastAsia"/>
        </w:rPr>
        <w:t>：</w:t>
      </w:r>
    </w:p>
    <w:p w:rsidR="00192CCD" w:rsidRDefault="00AE4472">
      <w:r>
        <w:rPr>
          <w:noProof/>
        </w:rPr>
        <w:drawing>
          <wp:inline distT="0" distB="0" distL="114300" distR="114300">
            <wp:extent cx="5269865" cy="2998470"/>
            <wp:effectExtent l="0" t="0" r="3175" b="381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9"/>
                    <pic:cNvPicPr>
                      <a:picLocks noChangeAspect="1"/>
                    </pic:cNvPicPr>
                  </pic:nvPicPr>
                  <pic:blipFill>
                    <a:blip r:embed="rId90"/>
                    <a:stretch>
                      <a:fillRect/>
                    </a:stretch>
                  </pic:blipFill>
                  <pic:spPr>
                    <a:xfrm>
                      <a:off x="0" y="0"/>
                      <a:ext cx="5269865" cy="2998470"/>
                    </a:xfrm>
                    <a:prstGeom prst="rect">
                      <a:avLst/>
                    </a:prstGeom>
                    <a:noFill/>
                    <a:ln w="9525">
                      <a:noFill/>
                    </a:ln>
                  </pic:spPr>
                </pic:pic>
              </a:graphicData>
            </a:graphic>
          </wp:inline>
        </w:drawing>
      </w:r>
    </w:p>
    <w:p w:rsidR="00192CCD" w:rsidRDefault="00AE4472">
      <w:r>
        <w:rPr>
          <w:rFonts w:hint="eastAsia"/>
        </w:rPr>
        <w:t>版本回滚成功提示界面：</w:t>
      </w:r>
    </w:p>
    <w:p w:rsidR="00192CCD" w:rsidRDefault="00AE4472">
      <w:r>
        <w:rPr>
          <w:rFonts w:hint="eastAsia"/>
        </w:rPr>
        <w:t>暂无</w:t>
      </w:r>
    </w:p>
    <w:p w:rsidR="00192CCD" w:rsidRDefault="00AE4472">
      <w:pPr>
        <w:rPr>
          <w:rFonts w:eastAsiaTheme="minorEastAsia"/>
        </w:rPr>
      </w:pPr>
      <w:r>
        <w:rPr>
          <w:rFonts w:eastAsiaTheme="minorEastAsia" w:hint="eastAsia"/>
        </w:rPr>
        <w:t>对话框图：</w:t>
      </w:r>
    </w:p>
    <w:p w:rsidR="00192CCD" w:rsidRDefault="00AE4472">
      <w:pPr>
        <w:rPr>
          <w:rFonts w:eastAsiaTheme="minorEastAsia"/>
        </w:rPr>
      </w:pPr>
      <w:r>
        <w:rPr>
          <w:rFonts w:eastAsiaTheme="minorEastAsia" w:hint="eastAsia"/>
          <w:noProof/>
        </w:rPr>
        <w:lastRenderedPageBreak/>
        <w:drawing>
          <wp:inline distT="0" distB="0" distL="114300" distR="114300">
            <wp:extent cx="1729740" cy="2842260"/>
            <wp:effectExtent l="0" t="0" r="7620" b="7620"/>
            <wp:docPr id="26" name="图片 26" descr="2112648783241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1264878324159250"/>
                    <pic:cNvPicPr>
                      <a:picLocks noChangeAspect="1"/>
                    </pic:cNvPicPr>
                  </pic:nvPicPr>
                  <pic:blipFill>
                    <a:blip r:embed="rId92"/>
                    <a:stretch>
                      <a:fillRect/>
                    </a:stretch>
                  </pic:blipFill>
                  <pic:spPr>
                    <a:xfrm>
                      <a:off x="0" y="0"/>
                      <a:ext cx="1729740" cy="2842260"/>
                    </a:xfrm>
                    <a:prstGeom prst="rect">
                      <a:avLst/>
                    </a:prstGeom>
                  </pic:spPr>
                </pic:pic>
              </a:graphicData>
            </a:graphic>
          </wp:inline>
        </w:drawing>
      </w:r>
    </w:p>
    <w:p w:rsidR="00192CCD" w:rsidRDefault="00AE4472">
      <w:pPr>
        <w:pStyle w:val="3"/>
      </w:pPr>
      <w:bookmarkStart w:id="314" w:name="_Toc31974"/>
      <w:r>
        <w:rPr>
          <w:rFonts w:hint="eastAsia"/>
        </w:rPr>
        <w:t>4.1.18</w:t>
      </w:r>
      <w:r>
        <w:rPr>
          <w:rFonts w:hint="eastAsia"/>
        </w:rPr>
        <w:t>案例拥有者申请发布案例</w:t>
      </w:r>
      <w:bookmarkEnd w:id="314"/>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-3-14, 申请发布案例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案例拥有者希望发布某一案例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案例拥有者表示发布某一个案例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案例界面16" w:history="1">
              <w:r>
                <w:rPr>
                  <w:rStyle w:val="af2"/>
                  <w:rFonts w:hint="eastAsia"/>
                </w:rPr>
                <w:t>“我的案例”界面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“编辑案例”界面显示修改版本状态的版本案例信息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3-14.0案例拥有者申请发布案例</w:t>
            </w:r>
          </w:p>
          <w:p w:rsidR="00192CCD" w:rsidRDefault="00AE4472">
            <w:r>
              <w:rPr>
                <w:rFonts w:hint="eastAsia"/>
              </w:rPr>
              <w:t>1.查找到指定案例，点击</w:t>
            </w:r>
            <w:hyperlink w:anchor="O_我的案例界面16" w:history="1">
              <w:r>
                <w:rPr>
                  <w:rStyle w:val="af2"/>
                  <w:rFonts w:hint="eastAsia"/>
                </w:rPr>
                <w:t>“管理”</w:t>
              </w:r>
            </w:hyperlink>
            <w:r>
              <w:rPr>
                <w:rFonts w:hint="eastAsia"/>
              </w:rPr>
              <w:t>，进入</w:t>
            </w:r>
            <w:hyperlink w:anchor="O_编辑案例界面_版本管理按钮_申请发布按钮" w:history="1">
              <w:r>
                <w:rPr>
                  <w:rStyle w:val="af2"/>
                  <w:rFonts w:hint="eastAsia"/>
                </w:rPr>
                <w:t>“编辑案例“界面</w:t>
              </w:r>
            </w:hyperlink>
            <w:r>
              <w:rPr>
                <w:rFonts w:hint="eastAsia"/>
              </w:rPr>
              <w:t>”</w:t>
            </w:r>
          </w:p>
          <w:p w:rsidR="00192CCD" w:rsidRDefault="00AE4472">
            <w:r>
              <w:rPr>
                <w:rFonts w:hint="eastAsia"/>
              </w:rPr>
              <w:t>2.点击</w:t>
            </w:r>
            <w:hyperlink w:anchor="O_编辑案例界面_版本管理按钮_申请发布按钮" w:history="1">
              <w:r>
                <w:rPr>
                  <w:rStyle w:val="af2"/>
                  <w:rFonts w:hint="eastAsia"/>
                </w:rPr>
                <w:t>“版本管理”</w:t>
              </w:r>
            </w:hyperlink>
          </w:p>
          <w:p w:rsidR="00192CCD" w:rsidRDefault="00AE4472">
            <w:r>
              <w:rPr>
                <w:rFonts w:hint="eastAsia"/>
              </w:rPr>
              <w:t>3.选择指定案例，点击</w:t>
            </w:r>
            <w:hyperlink w:anchor="O_编辑案例界面_版本管理按钮_申请发布按钮" w:history="1">
              <w:r>
                <w:rPr>
                  <w:rStyle w:val="af2"/>
                  <w:rFonts w:hint="eastAsia"/>
                </w:rPr>
                <w:t>“申请发布”</w:t>
              </w:r>
            </w:hyperlink>
            <w:r>
              <w:rPr>
                <w:rFonts w:hint="eastAsia"/>
              </w:rPr>
              <w:t xml:space="preserve"> </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3-1.0 点击“申请发布”按钮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3-17.0 修改状态后的版本管理界面、</w:t>
            </w:r>
            <w:hyperlink w:anchor="O_系统提示界面3" w:history="1">
              <w:r>
                <w:rPr>
                  <w:rStyle w:val="af2"/>
                  <w:rFonts w:hint="eastAsia"/>
                </w:rPr>
                <w:t>申请成功界面</w:t>
              </w:r>
            </w:hyperlink>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0.57</w:t>
            </w:r>
          </w:p>
        </w:tc>
      </w:tr>
    </w:tbl>
    <w:p w:rsidR="00192CCD" w:rsidRDefault="00AE4472">
      <w:pPr>
        <w:rPr>
          <w:rFonts w:eastAsiaTheme="minorEastAsia"/>
        </w:rPr>
      </w:pPr>
      <w:bookmarkStart w:id="315" w:name="O_我的案例界面16"/>
      <w:r>
        <w:rPr>
          <w:rFonts w:eastAsiaTheme="minorEastAsia" w:hint="eastAsia"/>
        </w:rPr>
        <w:t>我的案例界面</w:t>
      </w:r>
      <w:bookmarkEnd w:id="315"/>
      <w:r>
        <w:rPr>
          <w:rFonts w:eastAsiaTheme="minorEastAsia" w:hint="eastAsia"/>
        </w:rPr>
        <w:t>：</w:t>
      </w:r>
    </w:p>
    <w:p w:rsidR="00192CCD" w:rsidRDefault="00AE4472">
      <w:r>
        <w:rPr>
          <w:noProof/>
        </w:rPr>
        <w:lastRenderedPageBreak/>
        <w:drawing>
          <wp:inline distT="0" distB="0" distL="114300" distR="114300">
            <wp:extent cx="5271770" cy="4375785"/>
            <wp:effectExtent l="0" t="0" r="1270" b="1333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192CCD" w:rsidRDefault="00AE4472">
      <w:bookmarkStart w:id="316" w:name="O_编辑案例界面_版本管理按钮_申请发布按钮"/>
      <w:r>
        <w:rPr>
          <w:rFonts w:hint="eastAsia"/>
        </w:rPr>
        <w:t>编辑案例界面</w:t>
      </w:r>
      <w:r>
        <w:rPr>
          <w:rFonts w:hint="eastAsia"/>
        </w:rPr>
        <w:t>/</w:t>
      </w:r>
      <w:r>
        <w:rPr>
          <w:rFonts w:hint="eastAsia"/>
        </w:rPr>
        <w:t>版本管理按钮</w:t>
      </w:r>
      <w:r>
        <w:rPr>
          <w:rFonts w:hint="eastAsia"/>
        </w:rPr>
        <w:t>/</w:t>
      </w:r>
      <w:r>
        <w:rPr>
          <w:rFonts w:hint="eastAsia"/>
        </w:rPr>
        <w:t>申请发布按钮</w:t>
      </w:r>
      <w:bookmarkEnd w:id="316"/>
      <w:r>
        <w:rPr>
          <w:rFonts w:hint="eastAsia"/>
        </w:rPr>
        <w:t>：</w:t>
      </w:r>
    </w:p>
    <w:p w:rsidR="00192CCD" w:rsidRDefault="00AE4472">
      <w:r>
        <w:rPr>
          <w:noProof/>
        </w:rPr>
        <w:drawing>
          <wp:inline distT="0" distB="0" distL="114300" distR="114300">
            <wp:extent cx="5269865" cy="2998470"/>
            <wp:effectExtent l="0" t="0" r="3175" b="3810"/>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9"/>
                    <pic:cNvPicPr>
                      <a:picLocks noChangeAspect="1"/>
                    </pic:cNvPicPr>
                  </pic:nvPicPr>
                  <pic:blipFill>
                    <a:blip r:embed="rId90"/>
                    <a:stretch>
                      <a:fillRect/>
                    </a:stretch>
                  </pic:blipFill>
                  <pic:spPr>
                    <a:xfrm>
                      <a:off x="0" y="0"/>
                      <a:ext cx="5269865" cy="2998470"/>
                    </a:xfrm>
                    <a:prstGeom prst="rect">
                      <a:avLst/>
                    </a:prstGeom>
                    <a:noFill/>
                    <a:ln w="9525">
                      <a:noFill/>
                    </a:ln>
                  </pic:spPr>
                </pic:pic>
              </a:graphicData>
            </a:graphic>
          </wp:inline>
        </w:drawing>
      </w:r>
    </w:p>
    <w:p w:rsidR="00192CCD" w:rsidRDefault="00AE4472">
      <w:bookmarkStart w:id="317" w:name="O_系统提示界面3"/>
      <w:r>
        <w:rPr>
          <w:rFonts w:hint="eastAsia"/>
        </w:rPr>
        <w:t>系统提示界面</w:t>
      </w:r>
      <w:bookmarkEnd w:id="317"/>
      <w:r>
        <w:rPr>
          <w:rFonts w:hint="eastAsia"/>
        </w:rPr>
        <w:t>：</w:t>
      </w:r>
    </w:p>
    <w:p w:rsidR="00192CCD" w:rsidRDefault="00AE4472">
      <w:r>
        <w:rPr>
          <w:noProof/>
        </w:rPr>
        <w:lastRenderedPageBreak/>
        <w:drawing>
          <wp:inline distT="0" distB="0" distL="114300" distR="114300">
            <wp:extent cx="2141220" cy="1280160"/>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
                    <pic:cNvPicPr>
                      <a:picLocks noChangeAspect="1"/>
                    </pic:cNvPicPr>
                  </pic:nvPicPr>
                  <pic:blipFill>
                    <a:blip r:embed="rId93"/>
                    <a:stretch>
                      <a:fillRect/>
                    </a:stretch>
                  </pic:blipFill>
                  <pic:spPr>
                    <a:xfrm>
                      <a:off x="0" y="0"/>
                      <a:ext cx="2141220" cy="1280160"/>
                    </a:xfrm>
                    <a:prstGeom prst="rect">
                      <a:avLst/>
                    </a:prstGeom>
                    <a:noFill/>
                    <a:ln w="9525">
                      <a:noFill/>
                    </a:ln>
                  </pic:spPr>
                </pic:pic>
              </a:graphicData>
            </a:graphic>
          </wp:inline>
        </w:drawing>
      </w:r>
    </w:p>
    <w:p w:rsidR="00192CCD" w:rsidRDefault="00AE4472">
      <w:pPr>
        <w:rPr>
          <w:rFonts w:eastAsiaTheme="minorEastAsia"/>
        </w:rPr>
      </w:pPr>
      <w:r>
        <w:rPr>
          <w:rFonts w:eastAsiaTheme="minorEastAsia" w:hint="eastAsia"/>
        </w:rPr>
        <w:t>对话框图：</w:t>
      </w:r>
    </w:p>
    <w:p w:rsidR="00192CCD" w:rsidRDefault="00AE4472">
      <w:pPr>
        <w:rPr>
          <w:rFonts w:eastAsiaTheme="minorEastAsia"/>
        </w:rPr>
      </w:pPr>
      <w:r>
        <w:rPr>
          <w:rFonts w:eastAsiaTheme="minorEastAsia" w:hint="eastAsia"/>
          <w:noProof/>
        </w:rPr>
        <w:drawing>
          <wp:inline distT="0" distB="0" distL="114300" distR="114300">
            <wp:extent cx="2065020" cy="2804160"/>
            <wp:effectExtent l="0" t="0" r="7620" b="0"/>
            <wp:docPr id="27" name="图片 27" descr="51527389160120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5273891601206454"/>
                    <pic:cNvPicPr>
                      <a:picLocks noChangeAspect="1"/>
                    </pic:cNvPicPr>
                  </pic:nvPicPr>
                  <pic:blipFill>
                    <a:blip r:embed="rId94"/>
                    <a:stretch>
                      <a:fillRect/>
                    </a:stretch>
                  </pic:blipFill>
                  <pic:spPr>
                    <a:xfrm>
                      <a:off x="0" y="0"/>
                      <a:ext cx="2065020" cy="2804160"/>
                    </a:xfrm>
                    <a:prstGeom prst="rect">
                      <a:avLst/>
                    </a:prstGeom>
                  </pic:spPr>
                </pic:pic>
              </a:graphicData>
            </a:graphic>
          </wp:inline>
        </w:drawing>
      </w:r>
    </w:p>
    <w:p w:rsidR="00192CCD" w:rsidRDefault="00AE4472">
      <w:pPr>
        <w:pStyle w:val="3"/>
      </w:pPr>
      <w:bookmarkStart w:id="318" w:name="_Toc26509"/>
      <w:r>
        <w:rPr>
          <w:rFonts w:hint="eastAsia"/>
        </w:rPr>
        <w:t>4.1.19</w:t>
      </w:r>
      <w:r>
        <w:rPr>
          <w:rFonts w:hint="eastAsia"/>
        </w:rPr>
        <w:t>案例拥有者查询现有实例</w:t>
      </w:r>
      <w:bookmarkEnd w:id="318"/>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-4-1, 查看现有实例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案例拥有者希望查看现有实例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案例拥有者表示查看现有实例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“实例列表”界面显示现有案例信息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4-1.0案例拥有者根据类别查询</w:t>
            </w:r>
          </w:p>
          <w:p w:rsidR="00192CCD" w:rsidRDefault="00AE4472">
            <w:pPr>
              <w:numPr>
                <w:ilvl w:val="0"/>
                <w:numId w:val="9"/>
              </w:numPr>
            </w:pPr>
            <w:r>
              <w:rPr>
                <w:rFonts w:hint="eastAsia"/>
              </w:rPr>
              <w:t>点击</w:t>
            </w:r>
            <w:hyperlink w:anchor="O_我的项目界面" w:history="1">
              <w:r>
                <w:rPr>
                  <w:rStyle w:val="af2"/>
                  <w:rFonts w:hint="eastAsia"/>
                </w:rPr>
                <w:t>“我的项目”</w:t>
              </w:r>
            </w:hyperlink>
          </w:p>
          <w:p w:rsidR="00192CCD" w:rsidRDefault="00AE4472">
            <w:pPr>
              <w:numPr>
                <w:ilvl w:val="0"/>
                <w:numId w:val="9"/>
              </w:numPr>
            </w:pPr>
            <w:r>
              <w:rPr>
                <w:rFonts w:hint="eastAsia"/>
              </w:rPr>
              <w:t>选择类型，点击</w:t>
            </w:r>
            <w:hyperlink w:anchor="O_我的项目界面" w:history="1">
              <w:r>
                <w:rPr>
                  <w:rStyle w:val="af2"/>
                  <w:rFonts w:hint="eastAsia"/>
                </w:rPr>
                <w:t>“查询”</w:t>
              </w:r>
            </w:hyperlink>
            <w:r>
              <w:rPr>
                <w:rFonts w:hint="eastAsia"/>
              </w:rPr>
              <w:t>按钮</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4-1.1 案例拥有者根据关键字查询</w:t>
            </w:r>
          </w:p>
          <w:p w:rsidR="00192CCD" w:rsidRDefault="00AE4472">
            <w:r>
              <w:rPr>
                <w:rFonts w:hint="eastAsia"/>
              </w:rPr>
              <w:t>1. 点击“我的项目”</w:t>
            </w:r>
          </w:p>
          <w:p w:rsidR="00192CCD" w:rsidRDefault="00AE4472">
            <w:r>
              <w:rPr>
                <w:rFonts w:hint="eastAsia"/>
              </w:rPr>
              <w:t>2. 输入关键字，点击“查询”按钮</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4-1.0 点击“我的项目”、选择类别</w:t>
            </w:r>
          </w:p>
          <w:p w:rsidR="00192CCD" w:rsidRDefault="00AE4472">
            <w:r>
              <w:rPr>
                <w:rFonts w:hint="eastAsia"/>
              </w:rPr>
              <w:t>4-1.1 点击“我的项目”，关键字</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4-1.0 我的项目界面</w:t>
            </w:r>
          </w:p>
          <w:p w:rsidR="00192CCD" w:rsidRDefault="00AE4472">
            <w:r>
              <w:rPr>
                <w:rFonts w:hint="eastAsia"/>
              </w:rPr>
              <w:lastRenderedPageBreak/>
              <w:t>4-1.1 我的项目界面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0.57</w:t>
            </w:r>
          </w:p>
        </w:tc>
      </w:tr>
    </w:tbl>
    <w:p w:rsidR="00192CCD" w:rsidRDefault="00AE4472">
      <w:bookmarkStart w:id="319" w:name="O_我的项目界面"/>
      <w:r>
        <w:rPr>
          <w:rFonts w:hint="eastAsia"/>
        </w:rPr>
        <w:t>我的项目界面</w:t>
      </w:r>
      <w:bookmarkEnd w:id="319"/>
      <w:r>
        <w:rPr>
          <w:rFonts w:hint="eastAsia"/>
        </w:rPr>
        <w:t>：</w:t>
      </w:r>
    </w:p>
    <w:p w:rsidR="00192CCD" w:rsidRDefault="00AE4472">
      <w:r>
        <w:rPr>
          <w:noProof/>
        </w:rPr>
        <w:drawing>
          <wp:inline distT="0" distB="0" distL="114300" distR="114300">
            <wp:extent cx="5266690" cy="4300220"/>
            <wp:effectExtent l="0" t="0" r="6350" b="1270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1"/>
                    <pic:cNvPicPr>
                      <a:picLocks noChangeAspect="1"/>
                    </pic:cNvPicPr>
                  </pic:nvPicPr>
                  <pic:blipFill>
                    <a:blip r:embed="rId95"/>
                    <a:stretch>
                      <a:fillRect/>
                    </a:stretch>
                  </pic:blipFill>
                  <pic:spPr>
                    <a:xfrm>
                      <a:off x="0" y="0"/>
                      <a:ext cx="5266690" cy="4300220"/>
                    </a:xfrm>
                    <a:prstGeom prst="rect">
                      <a:avLst/>
                    </a:prstGeom>
                    <a:noFill/>
                    <a:ln w="9525">
                      <a:noFill/>
                    </a:ln>
                  </pic:spPr>
                </pic:pic>
              </a:graphicData>
            </a:graphic>
          </wp:inline>
        </w:drawing>
      </w:r>
    </w:p>
    <w:p w:rsidR="00192CCD" w:rsidRDefault="00AE4472">
      <w:r>
        <w:rPr>
          <w:rFonts w:hint="eastAsia"/>
        </w:rPr>
        <w:t>对话框图：</w:t>
      </w:r>
      <w:r>
        <w:rPr>
          <w:rFonts w:hint="eastAsia"/>
          <w:noProof/>
        </w:rPr>
        <w:drawing>
          <wp:inline distT="0" distB="0" distL="114300" distR="114300">
            <wp:extent cx="3535680" cy="3009900"/>
            <wp:effectExtent l="0" t="0" r="0" b="7620"/>
            <wp:docPr id="74" name="图片 74" descr="39498364637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949836463757586"/>
                    <pic:cNvPicPr>
                      <a:picLocks noChangeAspect="1"/>
                    </pic:cNvPicPr>
                  </pic:nvPicPr>
                  <pic:blipFill>
                    <a:blip r:embed="rId96"/>
                    <a:stretch>
                      <a:fillRect/>
                    </a:stretch>
                  </pic:blipFill>
                  <pic:spPr>
                    <a:xfrm>
                      <a:off x="0" y="0"/>
                      <a:ext cx="3535680" cy="3009900"/>
                    </a:xfrm>
                    <a:prstGeom prst="rect">
                      <a:avLst/>
                    </a:prstGeom>
                  </pic:spPr>
                </pic:pic>
              </a:graphicData>
            </a:graphic>
          </wp:inline>
        </w:drawing>
      </w:r>
    </w:p>
    <w:p w:rsidR="00192CCD" w:rsidRDefault="00192CCD"/>
    <w:p w:rsidR="00192CCD" w:rsidRDefault="00AE4472">
      <w:pPr>
        <w:pStyle w:val="3"/>
      </w:pPr>
      <w:bookmarkStart w:id="320" w:name="_Toc9058"/>
      <w:r>
        <w:rPr>
          <w:rFonts w:hint="eastAsia"/>
        </w:rPr>
        <w:lastRenderedPageBreak/>
        <w:t>4.1.20</w:t>
      </w:r>
      <w:r>
        <w:rPr>
          <w:rFonts w:hint="eastAsia"/>
        </w:rPr>
        <w:t>案例拥有者管理实例</w:t>
      </w:r>
      <w:bookmarkEnd w:id="320"/>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-4-2, 管理实例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案例拥有者希望管理现有实例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案例拥有者表示管理现有实例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2.案例拥有者进入</w:t>
            </w:r>
            <w:hyperlink w:anchor="O_我的项目界面_项目名称按钮" w:history="1">
              <w:r>
                <w:rPr>
                  <w:rStyle w:val="af2"/>
                  <w:rFonts w:hint="eastAsia"/>
                </w:rPr>
                <w:t>“我的项目”界面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显示管理后的案例信息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4-2.0案例拥有者管理实例</w:t>
            </w:r>
          </w:p>
          <w:p w:rsidR="00192CCD" w:rsidRDefault="00AE4472">
            <w:r>
              <w:rPr>
                <w:rFonts w:hint="eastAsia"/>
              </w:rPr>
              <w:t>1.案例拥有者点击</w:t>
            </w:r>
            <w:hyperlink w:anchor="O_我的项目界面_项目名称按钮" w:history="1">
              <w:r>
                <w:rPr>
                  <w:rStyle w:val="af2"/>
                  <w:rFonts w:hint="eastAsia"/>
                </w:rPr>
                <w:t>项目名</w:t>
              </w:r>
            </w:hyperlink>
          </w:p>
          <w:p w:rsidR="00192CCD" w:rsidRDefault="00AE4472">
            <w:r>
              <w:rPr>
                <w:rFonts w:hint="eastAsia"/>
              </w:rPr>
              <w:t>2.案例拥有者进入</w:t>
            </w:r>
            <w:hyperlink w:anchor="O_实例详情" w:history="1">
              <w:r>
                <w:rPr>
                  <w:rStyle w:val="af2"/>
                  <w:rFonts w:hint="eastAsia"/>
                </w:rPr>
                <w:t>“案例详情”界面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4-2.0 点击项目名称按钮</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4-2.0 “案例详情”界面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0.48</w:t>
            </w:r>
          </w:p>
        </w:tc>
      </w:tr>
    </w:tbl>
    <w:p w:rsidR="00192CCD" w:rsidRDefault="00192CCD">
      <w:pPr>
        <w:rPr>
          <w:rFonts w:eastAsiaTheme="minorEastAsia"/>
        </w:rPr>
      </w:pPr>
    </w:p>
    <w:p w:rsidR="00192CCD" w:rsidRDefault="00192CCD"/>
    <w:p w:rsidR="00192CCD" w:rsidRDefault="00AE4472">
      <w:bookmarkStart w:id="321" w:name="O_我的项目界面_项目名称按钮"/>
      <w:r>
        <w:rPr>
          <w:rFonts w:hint="eastAsia"/>
        </w:rPr>
        <w:t>我的项目界面</w:t>
      </w:r>
      <w:r>
        <w:rPr>
          <w:rFonts w:hint="eastAsia"/>
        </w:rPr>
        <w:t>/</w:t>
      </w:r>
      <w:r>
        <w:rPr>
          <w:rFonts w:hint="eastAsia"/>
        </w:rPr>
        <w:t>项目名称按钮</w:t>
      </w:r>
      <w:bookmarkEnd w:id="321"/>
      <w:r>
        <w:rPr>
          <w:rFonts w:hint="eastAsia"/>
        </w:rPr>
        <w:t>：</w:t>
      </w:r>
    </w:p>
    <w:p w:rsidR="00192CCD" w:rsidRDefault="00AE4472">
      <w:r>
        <w:rPr>
          <w:noProof/>
        </w:rPr>
        <w:drawing>
          <wp:inline distT="0" distB="0" distL="114300" distR="114300">
            <wp:extent cx="5266690" cy="4300220"/>
            <wp:effectExtent l="0" t="0" r="6350"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95"/>
                    <a:stretch>
                      <a:fillRect/>
                    </a:stretch>
                  </pic:blipFill>
                  <pic:spPr>
                    <a:xfrm>
                      <a:off x="0" y="0"/>
                      <a:ext cx="5266690" cy="4300220"/>
                    </a:xfrm>
                    <a:prstGeom prst="rect">
                      <a:avLst/>
                    </a:prstGeom>
                    <a:noFill/>
                    <a:ln w="9525">
                      <a:noFill/>
                    </a:ln>
                  </pic:spPr>
                </pic:pic>
              </a:graphicData>
            </a:graphic>
          </wp:inline>
        </w:drawing>
      </w:r>
    </w:p>
    <w:p w:rsidR="00192CCD" w:rsidRDefault="00192CCD"/>
    <w:p w:rsidR="00192CCD" w:rsidRDefault="00AE4472">
      <w:pPr>
        <w:rPr>
          <w:rFonts w:eastAsiaTheme="minorEastAsia"/>
        </w:rPr>
      </w:pPr>
      <w:bookmarkStart w:id="322" w:name="O_实例详情"/>
      <w:r>
        <w:rPr>
          <w:rFonts w:eastAsiaTheme="minorEastAsia" w:hint="eastAsia"/>
        </w:rPr>
        <w:t>实例详情</w:t>
      </w:r>
      <w:bookmarkEnd w:id="322"/>
      <w:r>
        <w:rPr>
          <w:rFonts w:eastAsiaTheme="minorEastAsia" w:hint="eastAsia"/>
        </w:rPr>
        <w:t>：</w:t>
      </w:r>
    </w:p>
    <w:p w:rsidR="00192CCD" w:rsidRDefault="00AE4472">
      <w:r>
        <w:rPr>
          <w:noProof/>
        </w:rPr>
        <w:drawing>
          <wp:inline distT="0" distB="0" distL="114300" distR="114300">
            <wp:extent cx="5270500" cy="4107815"/>
            <wp:effectExtent l="0" t="0" r="2540" b="6985"/>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97"/>
                    <a:stretch>
                      <a:fillRect/>
                    </a:stretch>
                  </pic:blipFill>
                  <pic:spPr>
                    <a:xfrm>
                      <a:off x="0" y="0"/>
                      <a:ext cx="5270500" cy="4107815"/>
                    </a:xfrm>
                    <a:prstGeom prst="rect">
                      <a:avLst/>
                    </a:prstGeom>
                    <a:noFill/>
                    <a:ln w="9525">
                      <a:noFill/>
                    </a:ln>
                  </pic:spPr>
                </pic:pic>
              </a:graphicData>
            </a:graphic>
          </wp:inline>
        </w:drawing>
      </w:r>
    </w:p>
    <w:p w:rsidR="00192CCD" w:rsidRDefault="00AE4472">
      <w:r>
        <w:rPr>
          <w:rFonts w:hint="eastAsia"/>
        </w:rPr>
        <w:t>对话框图：</w:t>
      </w:r>
    </w:p>
    <w:p w:rsidR="00192CCD" w:rsidRDefault="00AE4472">
      <w:r>
        <w:rPr>
          <w:rFonts w:hint="eastAsia"/>
          <w:noProof/>
        </w:rPr>
        <w:drawing>
          <wp:inline distT="0" distB="0" distL="114300" distR="114300">
            <wp:extent cx="1592580" cy="2186940"/>
            <wp:effectExtent l="0" t="0" r="7620" b="7620"/>
            <wp:docPr id="75" name="图片 75" descr="1054247586906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05424758690605887"/>
                    <pic:cNvPicPr>
                      <a:picLocks noChangeAspect="1"/>
                    </pic:cNvPicPr>
                  </pic:nvPicPr>
                  <pic:blipFill>
                    <a:blip r:embed="rId98"/>
                    <a:stretch>
                      <a:fillRect/>
                    </a:stretch>
                  </pic:blipFill>
                  <pic:spPr>
                    <a:xfrm>
                      <a:off x="0" y="0"/>
                      <a:ext cx="1592580" cy="2186940"/>
                    </a:xfrm>
                    <a:prstGeom prst="rect">
                      <a:avLst/>
                    </a:prstGeom>
                  </pic:spPr>
                </pic:pic>
              </a:graphicData>
            </a:graphic>
          </wp:inline>
        </w:drawing>
      </w:r>
    </w:p>
    <w:p w:rsidR="00192CCD" w:rsidRDefault="00AE4472">
      <w:pPr>
        <w:pStyle w:val="3"/>
      </w:pPr>
      <w:bookmarkStart w:id="323" w:name="_Toc4019"/>
      <w:r>
        <w:rPr>
          <w:rFonts w:hint="eastAsia"/>
        </w:rPr>
        <w:t>4.1.21</w:t>
      </w:r>
      <w:r>
        <w:rPr>
          <w:rFonts w:hint="eastAsia"/>
        </w:rPr>
        <w:t>案例拥有者查询申请案例信息</w:t>
      </w:r>
      <w:bookmarkEnd w:id="323"/>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-5-1, 查看申请案例信息</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案例拥有者希望查看申请案例信息</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案例拥有者表示查看申请案例信息</w:t>
            </w:r>
          </w:p>
        </w:tc>
      </w:tr>
      <w:tr w:rsidR="00192CCD">
        <w:tc>
          <w:tcPr>
            <w:tcW w:w="4148" w:type="dxa"/>
          </w:tcPr>
          <w:p w:rsidR="00192CCD" w:rsidRDefault="00AE4472">
            <w:r>
              <w:rPr>
                <w:rFonts w:hint="eastAsia"/>
              </w:rPr>
              <w:lastRenderedPageBreak/>
              <w:t>前置条件</w:t>
            </w:r>
          </w:p>
        </w:tc>
        <w:tc>
          <w:tcPr>
            <w:tcW w:w="4148" w:type="dxa"/>
          </w:tcPr>
          <w:p w:rsidR="00192CCD" w:rsidRDefault="00AE4472">
            <w:pPr>
              <w:numPr>
                <w:ilvl w:val="0"/>
                <w:numId w:val="10"/>
              </w:numPr>
            </w:pPr>
            <w:r>
              <w:rPr>
                <w:rFonts w:hint="eastAsia"/>
              </w:rPr>
              <w:t>案例拥有者身份得到认证</w:t>
            </w:r>
          </w:p>
          <w:p w:rsidR="00192CCD" w:rsidRDefault="00AE4472">
            <w:pPr>
              <w:numPr>
                <w:ilvl w:val="0"/>
                <w:numId w:val="10"/>
              </w:numPr>
            </w:pPr>
            <w:r>
              <w:rPr>
                <w:rFonts w:hint="eastAsia"/>
              </w:rPr>
              <w:t>案例拥有者进入</w:t>
            </w:r>
            <w:hyperlink w:anchor="O_申请列表界面" w:history="1">
              <w:r>
                <w:rPr>
                  <w:rStyle w:val="af2"/>
                  <w:rFonts w:hint="eastAsia"/>
                </w:rPr>
                <w:t>“申请列表”界面</w:t>
              </w:r>
            </w:hyperlink>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显示提出申请的案例信息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5-1.0案例拥有者根据状态查询申请案例信息</w:t>
            </w:r>
          </w:p>
          <w:p w:rsidR="00192CCD" w:rsidRDefault="00AE4472">
            <w:pPr>
              <w:numPr>
                <w:ilvl w:val="0"/>
                <w:numId w:val="11"/>
              </w:numPr>
            </w:pPr>
            <w:r>
              <w:rPr>
                <w:rFonts w:hint="eastAsia"/>
              </w:rPr>
              <w:t>案例拥有者选择案例状态作为查询条件</w:t>
            </w:r>
          </w:p>
          <w:p w:rsidR="00192CCD" w:rsidRDefault="00AE4472">
            <w:pPr>
              <w:numPr>
                <w:ilvl w:val="0"/>
                <w:numId w:val="11"/>
              </w:numPr>
            </w:pPr>
            <w:r>
              <w:rPr>
                <w:rFonts w:hint="eastAsia"/>
              </w:rPr>
              <w:t>案例拥有者点击“</w:t>
            </w:r>
            <w:hyperlink w:anchor="O_查询" w:history="1">
              <w:r>
                <w:rPr>
                  <w:rStyle w:val="af2"/>
                  <w:rFonts w:hint="eastAsia"/>
                </w:rPr>
                <w:t>查询</w:t>
              </w:r>
            </w:hyperlink>
            <w:r>
              <w:rPr>
                <w:rFonts w:hint="eastAsia"/>
              </w:rPr>
              <w:t>”按钮</w:t>
            </w:r>
          </w:p>
          <w:p w:rsidR="00192CCD" w:rsidRDefault="00AE4472">
            <w:pPr>
              <w:numPr>
                <w:ilvl w:val="0"/>
                <w:numId w:val="11"/>
              </w:numPr>
            </w:pPr>
            <w:r>
              <w:rPr>
                <w:rFonts w:hint="eastAsia"/>
              </w:rPr>
              <w:t>显示符合条件的案例信息</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5-1.1案例拥有者根据时间查询申请案例信息</w:t>
            </w:r>
          </w:p>
          <w:p w:rsidR="00192CCD" w:rsidRDefault="00AE4472">
            <w:r>
              <w:rPr>
                <w:rFonts w:hint="eastAsia"/>
              </w:rPr>
              <w:t>1.案例拥有者选择案例时间作为查询条件</w:t>
            </w:r>
          </w:p>
          <w:p w:rsidR="00192CCD" w:rsidRDefault="00AE4472">
            <w:r>
              <w:rPr>
                <w:rFonts w:hint="eastAsia"/>
              </w:rPr>
              <w:t>2.案例拥有者点击“查询”按钮</w:t>
            </w:r>
          </w:p>
          <w:p w:rsidR="00192CCD" w:rsidRDefault="00AE4472">
            <w:r>
              <w:rPr>
                <w:rFonts w:hint="eastAsia"/>
              </w:rPr>
              <w:t>3.显示符合条件的案例信息</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5-1.0 案例状态</w:t>
            </w:r>
          </w:p>
          <w:p w:rsidR="00192CCD" w:rsidRDefault="00AE4472">
            <w:r>
              <w:rPr>
                <w:rFonts w:hint="eastAsia"/>
              </w:rPr>
              <w:t>5-1.1 案例时间</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5-1.0 符合条件申请的案例信息</w:t>
            </w:r>
          </w:p>
          <w:p w:rsidR="00192CCD" w:rsidRDefault="00AE4472">
            <w:r>
              <w:rPr>
                <w:rFonts w:hint="eastAsia"/>
              </w:rPr>
              <w:t>5-1.1 符合条件申请</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0.64</w:t>
            </w:r>
          </w:p>
        </w:tc>
      </w:tr>
    </w:tbl>
    <w:p w:rsidR="00192CCD" w:rsidRDefault="00AE4472">
      <w:pPr>
        <w:rPr>
          <w:rFonts w:eastAsiaTheme="minorEastAsia"/>
        </w:rPr>
      </w:pPr>
      <w:bookmarkStart w:id="324" w:name="O_申请列表界面"/>
      <w:r>
        <w:rPr>
          <w:rFonts w:eastAsiaTheme="minorEastAsia" w:hint="eastAsia"/>
        </w:rPr>
        <w:t>申请列表界面</w:t>
      </w:r>
      <w:bookmarkEnd w:id="324"/>
      <w:r>
        <w:rPr>
          <w:rFonts w:eastAsiaTheme="minorEastAsia" w:hint="eastAsia"/>
        </w:rPr>
        <w:t>：</w:t>
      </w:r>
    </w:p>
    <w:p w:rsidR="00192CCD" w:rsidRDefault="00AE4472">
      <w:r>
        <w:rPr>
          <w:noProof/>
        </w:rPr>
        <w:drawing>
          <wp:inline distT="0" distB="0" distL="114300" distR="114300">
            <wp:extent cx="5266690" cy="2883535"/>
            <wp:effectExtent l="0" t="0" r="6350" b="1206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99"/>
                    <a:stretch>
                      <a:fillRect/>
                    </a:stretch>
                  </pic:blipFill>
                  <pic:spPr>
                    <a:xfrm>
                      <a:off x="0" y="0"/>
                      <a:ext cx="5266690" cy="2883535"/>
                    </a:xfrm>
                    <a:prstGeom prst="rect">
                      <a:avLst/>
                    </a:prstGeom>
                    <a:noFill/>
                    <a:ln w="9525">
                      <a:noFill/>
                    </a:ln>
                  </pic:spPr>
                </pic:pic>
              </a:graphicData>
            </a:graphic>
          </wp:inline>
        </w:drawing>
      </w:r>
    </w:p>
    <w:p w:rsidR="00192CCD" w:rsidRDefault="00AE4472">
      <w:bookmarkStart w:id="325" w:name="O_查询"/>
      <w:r>
        <w:rPr>
          <w:rFonts w:hint="eastAsia"/>
        </w:rPr>
        <w:t>查询</w:t>
      </w:r>
      <w:bookmarkEnd w:id="325"/>
      <w:r>
        <w:rPr>
          <w:rFonts w:hint="eastAsia"/>
        </w:rPr>
        <w:t>：</w:t>
      </w:r>
    </w:p>
    <w:p w:rsidR="00192CCD" w:rsidRDefault="00AE4472">
      <w:r>
        <w:rPr>
          <w:noProof/>
        </w:rPr>
        <w:drawing>
          <wp:inline distT="0" distB="0" distL="114300" distR="114300">
            <wp:extent cx="5270500" cy="478155"/>
            <wp:effectExtent l="0" t="0" r="2540" b="952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100"/>
                    <a:stretch>
                      <a:fillRect/>
                    </a:stretch>
                  </pic:blipFill>
                  <pic:spPr>
                    <a:xfrm>
                      <a:off x="0" y="0"/>
                      <a:ext cx="5270500" cy="478155"/>
                    </a:xfrm>
                    <a:prstGeom prst="rect">
                      <a:avLst/>
                    </a:prstGeom>
                    <a:noFill/>
                    <a:ln w="9525">
                      <a:noFill/>
                    </a:ln>
                  </pic:spPr>
                </pic:pic>
              </a:graphicData>
            </a:graphic>
          </wp:inline>
        </w:drawing>
      </w:r>
    </w:p>
    <w:p w:rsidR="00192CCD" w:rsidRDefault="00AE4472">
      <w:r>
        <w:rPr>
          <w:rFonts w:hint="eastAsia"/>
        </w:rPr>
        <w:t>对话框图：</w:t>
      </w:r>
    </w:p>
    <w:p w:rsidR="00192CCD" w:rsidRDefault="00AE4472">
      <w:r>
        <w:rPr>
          <w:rFonts w:hint="eastAsia"/>
          <w:noProof/>
        </w:rPr>
        <w:lastRenderedPageBreak/>
        <w:drawing>
          <wp:inline distT="0" distB="0" distL="114300" distR="114300">
            <wp:extent cx="3444240" cy="3375660"/>
            <wp:effectExtent l="0" t="0" r="0" b="7620"/>
            <wp:docPr id="76" name="图片 76" descr="6875010677169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87501067716929710"/>
                    <pic:cNvPicPr>
                      <a:picLocks noChangeAspect="1"/>
                    </pic:cNvPicPr>
                  </pic:nvPicPr>
                  <pic:blipFill>
                    <a:blip r:embed="rId101"/>
                    <a:stretch>
                      <a:fillRect/>
                    </a:stretch>
                  </pic:blipFill>
                  <pic:spPr>
                    <a:xfrm>
                      <a:off x="0" y="0"/>
                      <a:ext cx="3444240" cy="3375660"/>
                    </a:xfrm>
                    <a:prstGeom prst="rect">
                      <a:avLst/>
                    </a:prstGeom>
                  </pic:spPr>
                </pic:pic>
              </a:graphicData>
            </a:graphic>
          </wp:inline>
        </w:drawing>
      </w:r>
    </w:p>
    <w:p w:rsidR="00192CCD" w:rsidRDefault="00AE4472">
      <w:pPr>
        <w:pStyle w:val="3"/>
      </w:pPr>
      <w:bookmarkStart w:id="326" w:name="_Toc29123"/>
      <w:r>
        <w:rPr>
          <w:rFonts w:hint="eastAsia"/>
        </w:rPr>
        <w:t>4.1.22</w:t>
      </w:r>
      <w:r>
        <w:rPr>
          <w:rFonts w:hint="eastAsia"/>
        </w:rPr>
        <w:t>案例拥有者取消正在申请的案例</w:t>
      </w:r>
      <w:bookmarkEnd w:id="326"/>
    </w:p>
    <w:p w:rsidR="00192CCD" w:rsidRDefault="00192CCD">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O</w:t>
            </w:r>
            <w:r>
              <w:rPr>
                <w:rFonts w:hint="eastAsia"/>
              </w:rPr>
              <w:t>-5-2, 取消正在申请的案例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刘乐威</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案例拥有者希望取消正在申请的案例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案例拥有者表示取消正在申请的案例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1.案例拥有者身份得到认证</w:t>
            </w:r>
          </w:p>
          <w:p w:rsidR="00192CCD" w:rsidRDefault="00AE4472">
            <w:r>
              <w:rPr>
                <w:rFonts w:hint="eastAsia"/>
              </w:rPr>
              <w:t>2.案例拥有者点击“申请列表”</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显示修改申请状态的案例信息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5-2.0案例拥有者管理实例</w:t>
            </w:r>
          </w:p>
          <w:p w:rsidR="00192CCD" w:rsidRDefault="00AE4472">
            <w:r>
              <w:rPr>
                <w:rFonts w:hint="eastAsia"/>
              </w:rPr>
              <w:t>1.案例拥有者点击</w:t>
            </w:r>
            <w:hyperlink w:anchor="O_申请列表界面_取消申请按钮" w:history="1">
              <w:r>
                <w:rPr>
                  <w:rStyle w:val="af2"/>
                  <w:rFonts w:hint="eastAsia"/>
                </w:rPr>
                <w:t>“申请列表”</w:t>
              </w:r>
            </w:hyperlink>
          </w:p>
          <w:p w:rsidR="00192CCD" w:rsidRDefault="00AE4472">
            <w:r>
              <w:rPr>
                <w:rFonts w:hint="eastAsia"/>
              </w:rPr>
              <w:t>2.案例拥有者选择指定案例，点击</w:t>
            </w:r>
            <w:hyperlink w:anchor="O_申请列表界面_取消申请按钮" w:history="1">
              <w:r>
                <w:rPr>
                  <w:rStyle w:val="af2"/>
                  <w:rFonts w:hint="eastAsia"/>
                </w:rPr>
                <w:t>“取消申请”</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5-2.0点击“取消申请”</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5-2.0 修改状态后的案例列表界面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0.81</w:t>
            </w:r>
          </w:p>
        </w:tc>
      </w:tr>
    </w:tbl>
    <w:p w:rsidR="00192CCD" w:rsidRDefault="00AE4472">
      <w:pPr>
        <w:rPr>
          <w:rFonts w:eastAsiaTheme="minorEastAsia"/>
        </w:rPr>
      </w:pPr>
      <w:bookmarkStart w:id="327" w:name="O_申请列表界面_取消申请按钮"/>
      <w:r>
        <w:rPr>
          <w:rFonts w:eastAsiaTheme="minorEastAsia" w:hint="eastAsia"/>
        </w:rPr>
        <w:t>申请列表界面</w:t>
      </w:r>
      <w:r>
        <w:rPr>
          <w:rFonts w:eastAsiaTheme="minorEastAsia" w:hint="eastAsia"/>
        </w:rPr>
        <w:t>/</w:t>
      </w:r>
      <w:r>
        <w:rPr>
          <w:rFonts w:eastAsiaTheme="minorEastAsia" w:hint="eastAsia"/>
        </w:rPr>
        <w:t>取消申请按钮</w:t>
      </w:r>
      <w:bookmarkEnd w:id="327"/>
      <w:r>
        <w:rPr>
          <w:rFonts w:eastAsiaTheme="minorEastAsia" w:hint="eastAsia"/>
        </w:rPr>
        <w:t>：</w:t>
      </w:r>
    </w:p>
    <w:p w:rsidR="00192CCD" w:rsidRDefault="00AE4472">
      <w:r>
        <w:rPr>
          <w:noProof/>
        </w:rPr>
        <w:lastRenderedPageBreak/>
        <w:drawing>
          <wp:inline distT="0" distB="0" distL="114300" distR="114300">
            <wp:extent cx="5266690" cy="2883535"/>
            <wp:effectExtent l="0" t="0" r="6350" b="12065"/>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99"/>
                    <a:stretch>
                      <a:fillRect/>
                    </a:stretch>
                  </pic:blipFill>
                  <pic:spPr>
                    <a:xfrm>
                      <a:off x="0" y="0"/>
                      <a:ext cx="5266690" cy="2883535"/>
                    </a:xfrm>
                    <a:prstGeom prst="rect">
                      <a:avLst/>
                    </a:prstGeom>
                    <a:noFill/>
                    <a:ln w="9525">
                      <a:noFill/>
                    </a:ln>
                  </pic:spPr>
                </pic:pic>
              </a:graphicData>
            </a:graphic>
          </wp:inline>
        </w:drawing>
      </w:r>
    </w:p>
    <w:p w:rsidR="00192CCD" w:rsidRDefault="00AE4472">
      <w:r>
        <w:rPr>
          <w:rFonts w:hint="eastAsia"/>
        </w:rPr>
        <w:t>对话框图：</w:t>
      </w:r>
    </w:p>
    <w:p w:rsidR="00192CCD" w:rsidRDefault="00AE4472">
      <w:r>
        <w:rPr>
          <w:rFonts w:hint="eastAsia"/>
          <w:noProof/>
        </w:rPr>
        <w:drawing>
          <wp:inline distT="0" distB="0" distL="114300" distR="114300">
            <wp:extent cx="1546860" cy="2407920"/>
            <wp:effectExtent l="0" t="0" r="7620" b="0"/>
            <wp:docPr id="77" name="图片 77" descr="3785693538271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78569353827153815"/>
                    <pic:cNvPicPr>
                      <a:picLocks noChangeAspect="1"/>
                    </pic:cNvPicPr>
                  </pic:nvPicPr>
                  <pic:blipFill>
                    <a:blip r:embed="rId102"/>
                    <a:stretch>
                      <a:fillRect/>
                    </a:stretch>
                  </pic:blipFill>
                  <pic:spPr>
                    <a:xfrm>
                      <a:off x="0" y="0"/>
                      <a:ext cx="1546860" cy="2407920"/>
                    </a:xfrm>
                    <a:prstGeom prst="rect">
                      <a:avLst/>
                    </a:prstGeom>
                  </pic:spPr>
                </pic:pic>
              </a:graphicData>
            </a:graphic>
          </wp:inline>
        </w:drawing>
      </w:r>
    </w:p>
    <w:p w:rsidR="00192CCD" w:rsidRDefault="00192CCD">
      <w:pPr>
        <w:rPr>
          <w:rFonts w:eastAsiaTheme="minorEastAsia"/>
        </w:rPr>
      </w:pPr>
    </w:p>
    <w:p w:rsidR="00192CCD" w:rsidRDefault="00AE4472">
      <w:pPr>
        <w:pStyle w:val="2"/>
      </w:pPr>
      <w:bookmarkStart w:id="328" w:name="_Hlk533942203"/>
      <w:bookmarkStart w:id="329" w:name="_Toc825"/>
      <w:bookmarkStart w:id="330" w:name="_Toc11552"/>
      <w:bookmarkStart w:id="331" w:name="_Toc28643"/>
      <w:bookmarkEnd w:id="328"/>
      <w:r>
        <w:rPr>
          <w:rFonts w:hint="eastAsia"/>
        </w:rPr>
        <w:t>4.2</w:t>
      </w:r>
      <w:r>
        <w:rPr>
          <w:rFonts w:hint="eastAsia"/>
        </w:rPr>
        <w:t>学生功能需求</w:t>
      </w:r>
      <w:bookmarkEnd w:id="329"/>
      <w:bookmarkEnd w:id="330"/>
    </w:p>
    <w:p w:rsidR="00192CCD" w:rsidRDefault="00AE4472">
      <w:pPr>
        <w:pStyle w:val="3"/>
      </w:pPr>
      <w:bookmarkStart w:id="332" w:name="_Toc25045"/>
      <w:bookmarkStart w:id="333" w:name="_Toc305"/>
      <w:r>
        <w:rPr>
          <w:rFonts w:hint="eastAsia"/>
        </w:rPr>
        <w:t>4.2.1</w:t>
      </w:r>
      <w:r>
        <w:rPr>
          <w:rFonts w:hint="eastAsia"/>
        </w:rPr>
        <w:t>学生登陆</w:t>
      </w:r>
      <w:bookmarkEnd w:id="332"/>
      <w:bookmarkEnd w:id="333"/>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S-1-1,</w:t>
            </w:r>
            <w:r>
              <w:rPr>
                <w:rFonts w:hint="eastAsia"/>
                <w:kern w:val="0"/>
                <w:sz w:val="20"/>
              </w:rPr>
              <w:t>学生登陆</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学生输入账号密码进入系统</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学生希望进入系统管理网站</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学生的身份通过认证</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1.学生进入网站管理页面</w:t>
            </w:r>
          </w:p>
        </w:tc>
      </w:tr>
      <w:tr w:rsidR="00192CCD">
        <w:tc>
          <w:tcPr>
            <w:tcW w:w="4148" w:type="dxa"/>
          </w:tcPr>
          <w:p w:rsidR="00192CCD" w:rsidRDefault="00AE4472">
            <w:pPr>
              <w:rPr>
                <w:kern w:val="0"/>
                <w:sz w:val="20"/>
              </w:rPr>
            </w:pPr>
            <w:r>
              <w:rPr>
                <w:rFonts w:hint="eastAsia"/>
                <w:kern w:val="0"/>
                <w:sz w:val="20"/>
              </w:rPr>
              <w:lastRenderedPageBreak/>
              <w:t>正常流程</w:t>
            </w:r>
          </w:p>
        </w:tc>
        <w:tc>
          <w:tcPr>
            <w:tcW w:w="4148" w:type="dxa"/>
          </w:tcPr>
          <w:p w:rsidR="00192CCD" w:rsidRDefault="00AE4472">
            <w:pPr>
              <w:rPr>
                <w:kern w:val="0"/>
                <w:sz w:val="20"/>
              </w:rPr>
            </w:pPr>
            <w:r>
              <w:rPr>
                <w:rFonts w:hint="eastAsia"/>
                <w:kern w:val="0"/>
                <w:sz w:val="20"/>
              </w:rPr>
              <w:t>1-1.0学生登陆</w:t>
            </w:r>
          </w:p>
          <w:p w:rsidR="00192CCD" w:rsidRDefault="00AE4472">
            <w:pPr>
              <w:rPr>
                <w:kern w:val="0"/>
                <w:sz w:val="20"/>
              </w:rPr>
            </w:pPr>
            <w:r>
              <w:rPr>
                <w:rFonts w:hint="eastAsia"/>
                <w:kern w:val="0"/>
                <w:sz w:val="20"/>
              </w:rPr>
              <w:t>1.学生打开网站登陆页面</w:t>
            </w:r>
          </w:p>
          <w:p w:rsidR="00192CCD" w:rsidRDefault="00AE4472">
            <w:pPr>
              <w:rPr>
                <w:kern w:val="0"/>
                <w:sz w:val="20"/>
              </w:rPr>
            </w:pPr>
            <w:r>
              <w:rPr>
                <w:rFonts w:hint="eastAsia"/>
                <w:kern w:val="0"/>
                <w:sz w:val="20"/>
              </w:rPr>
              <w:t>2.</w:t>
            </w:r>
            <w:hyperlink w:anchor="S_学生输入用户名密码" w:history="1">
              <w:r>
                <w:rPr>
                  <w:rStyle w:val="af2"/>
                  <w:rFonts w:hint="eastAsia"/>
                  <w:color w:val="FF0000"/>
                  <w:kern w:val="0"/>
                  <w:sz w:val="20"/>
                </w:rPr>
                <w:t>学生输入用户名密码</w:t>
              </w:r>
            </w:hyperlink>
          </w:p>
          <w:p w:rsidR="00192CCD" w:rsidRDefault="00AE4472">
            <w:pPr>
              <w:rPr>
                <w:kern w:val="0"/>
                <w:sz w:val="20"/>
              </w:rPr>
            </w:pPr>
            <w:r>
              <w:rPr>
                <w:rFonts w:hint="eastAsia"/>
                <w:kern w:val="0"/>
                <w:sz w:val="20"/>
              </w:rPr>
              <w:t>3.</w:t>
            </w:r>
            <w:hyperlink w:anchor="S_学生输入用户名密码" w:history="1">
              <w:r>
                <w:rPr>
                  <w:rStyle w:val="af2"/>
                  <w:rFonts w:hint="eastAsia"/>
                  <w:color w:val="FF0000"/>
                  <w:kern w:val="0"/>
                  <w:sz w:val="20"/>
                </w:rPr>
                <w:t>点击登陆界面的登陆按钮</w:t>
              </w:r>
            </w:hyperlink>
          </w:p>
          <w:p w:rsidR="00192CCD" w:rsidRDefault="00AE4472">
            <w:pPr>
              <w:rPr>
                <w:kern w:val="0"/>
                <w:sz w:val="20"/>
              </w:rPr>
            </w:pPr>
            <w:r>
              <w:rPr>
                <w:rFonts w:hint="eastAsia"/>
                <w:kern w:val="0"/>
                <w:sz w:val="20"/>
              </w:rPr>
              <w:t>4.账号密码正确,</w:t>
            </w:r>
            <w:hyperlink w:anchor="S_进入主界面" w:history="1">
              <w:r>
                <w:rPr>
                  <w:rStyle w:val="af2"/>
                  <w:rFonts w:hint="eastAsia"/>
                  <w:color w:val="FF0000"/>
                  <w:kern w:val="0"/>
                  <w:sz w:val="20"/>
                </w:rPr>
                <w:t>进入主界面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1-1.0E</w:t>
            </w:r>
            <w:r>
              <w:rPr>
                <w:kern w:val="0"/>
                <w:sz w:val="20"/>
              </w:rPr>
              <w:t>1</w:t>
            </w:r>
            <w:r>
              <w:rPr>
                <w:rFonts w:hint="eastAsia"/>
                <w:kern w:val="0"/>
                <w:sz w:val="20"/>
              </w:rPr>
              <w:t>账号不存在</w:t>
            </w:r>
          </w:p>
          <w:p w:rsidR="00192CCD" w:rsidRDefault="00AE4472">
            <w:pPr>
              <w:pStyle w:val="af5"/>
              <w:numPr>
                <w:ilvl w:val="0"/>
                <w:numId w:val="12"/>
              </w:numPr>
              <w:ind w:firstLineChars="0"/>
              <w:rPr>
                <w:kern w:val="0"/>
                <w:sz w:val="20"/>
              </w:rPr>
            </w:pPr>
            <w:r>
              <w:rPr>
                <w:rFonts w:hint="eastAsia"/>
                <w:kern w:val="0"/>
                <w:sz w:val="20"/>
              </w:rPr>
              <w:t>系统提示信息:</w:t>
            </w:r>
            <w:hyperlink w:anchor="S_1账号不存在" w:history="1">
              <w:r>
                <w:rPr>
                  <w:rStyle w:val="af2"/>
                  <w:rFonts w:hint="eastAsia"/>
                  <w:color w:val="FF0000"/>
                  <w:kern w:val="0"/>
                  <w:sz w:val="20"/>
                </w:rPr>
                <w:t>账号不存在</w:t>
              </w:r>
            </w:hyperlink>
          </w:p>
          <w:p w:rsidR="00192CCD" w:rsidRDefault="00AE4472">
            <w:pPr>
              <w:rPr>
                <w:kern w:val="0"/>
                <w:sz w:val="20"/>
              </w:rPr>
            </w:pPr>
            <w:r>
              <w:rPr>
                <w:rFonts w:hint="eastAsia"/>
                <w:kern w:val="0"/>
                <w:sz w:val="20"/>
              </w:rPr>
              <w:t>1-1.0E2账号密码错误</w:t>
            </w:r>
          </w:p>
          <w:p w:rsidR="00192CCD" w:rsidRDefault="00AE4472">
            <w:pPr>
              <w:pStyle w:val="af5"/>
              <w:numPr>
                <w:ilvl w:val="0"/>
                <w:numId w:val="12"/>
              </w:numPr>
              <w:ind w:firstLineChars="0"/>
              <w:rPr>
                <w:kern w:val="0"/>
                <w:sz w:val="20"/>
              </w:rPr>
            </w:pPr>
            <w:r>
              <w:rPr>
                <w:rFonts w:hint="eastAsia"/>
                <w:kern w:val="0"/>
                <w:sz w:val="20"/>
              </w:rPr>
              <w:t>系统提示信息：</w:t>
            </w:r>
            <w:hyperlink w:anchor="S_2账号或密码错误" w:history="1">
              <w:r>
                <w:rPr>
                  <w:rStyle w:val="af2"/>
                  <w:rFonts w:hint="eastAsia"/>
                  <w:color w:val="FF0000"/>
                  <w:kern w:val="0"/>
                  <w:sz w:val="20"/>
                </w:rPr>
                <w:t>账号或密码错误</w:t>
              </w:r>
            </w:hyperlink>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1-1.0账号、密码</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1-1.0</w:t>
            </w:r>
            <w:r>
              <w:rPr>
                <w:rFonts w:hint="eastAsia"/>
                <w:color w:val="FF0000"/>
                <w:kern w:val="0"/>
                <w:sz w:val="20"/>
              </w:rPr>
              <w:t>跳转到主界面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w:t>
            </w:r>
            <w:r>
              <w:rPr>
                <w:kern w:val="0"/>
                <w:sz w:val="20"/>
              </w:rPr>
              <w:t>-S-1</w:t>
            </w:r>
            <w:r>
              <w:rPr>
                <w:rFonts w:hint="eastAsia"/>
                <w:kern w:val="0"/>
                <w:sz w:val="20"/>
              </w:rPr>
              <w:t>账号密码必须匹配</w:t>
            </w:r>
          </w:p>
          <w:p w:rsidR="00192CCD" w:rsidRDefault="00AE4472">
            <w:pPr>
              <w:rPr>
                <w:kern w:val="0"/>
                <w:sz w:val="20"/>
              </w:rPr>
            </w:pPr>
            <w:r>
              <w:rPr>
                <w:rFonts w:hint="eastAsia"/>
                <w:kern w:val="0"/>
                <w:sz w:val="20"/>
              </w:rPr>
              <w:t>B</w:t>
            </w:r>
            <w:r>
              <w:rPr>
                <w:kern w:val="0"/>
                <w:sz w:val="20"/>
              </w:rPr>
              <w:t>R-S-2</w:t>
            </w:r>
            <w:r>
              <w:rPr>
                <w:rFonts w:hint="eastAsia"/>
                <w:kern w:val="0"/>
                <w:sz w:val="20"/>
              </w:rPr>
              <w:t>账号不能为空，且长度不能少于6位</w:t>
            </w:r>
          </w:p>
          <w:p w:rsidR="00192CCD" w:rsidRDefault="00AE4472">
            <w:pPr>
              <w:rPr>
                <w:kern w:val="0"/>
                <w:sz w:val="20"/>
              </w:rPr>
            </w:pPr>
            <w:r>
              <w:rPr>
                <w:rFonts w:hint="eastAsia"/>
                <w:kern w:val="0"/>
                <w:sz w:val="20"/>
              </w:rPr>
              <w:t>BR</w:t>
            </w:r>
            <w:r>
              <w:rPr>
                <w:kern w:val="0"/>
                <w:sz w:val="20"/>
              </w:rPr>
              <w:t>-S-</w:t>
            </w:r>
            <w:r>
              <w:rPr>
                <w:rFonts w:hint="eastAsia"/>
                <w:kern w:val="0"/>
                <w:sz w:val="20"/>
              </w:rPr>
              <w:t>3账号必须已存在</w:t>
            </w:r>
          </w:p>
        </w:tc>
      </w:tr>
      <w:tr w:rsidR="00192CCD">
        <w:trPr>
          <w:trHeight w:val="269"/>
        </w:trPr>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widowControl/>
              <w:rPr>
                <w:rFonts w:ascii="宋体" w:hAnsi="宋体"/>
                <w:color w:val="000000"/>
                <w:kern w:val="0"/>
                <w:szCs w:val="21"/>
              </w:rPr>
            </w:pPr>
            <w:r>
              <w:rPr>
                <w:rFonts w:ascii="宋体" w:hAnsi="宋体" w:hint="eastAsia"/>
                <w:color w:val="000000"/>
                <w:kern w:val="0"/>
                <w:szCs w:val="21"/>
              </w:rPr>
              <w:t xml:space="preserve">2.28 </w:t>
            </w:r>
          </w:p>
        </w:tc>
      </w:tr>
    </w:tbl>
    <w:p w:rsidR="00192CCD" w:rsidRDefault="00AE4472">
      <w:r>
        <w:rPr>
          <w:noProof/>
        </w:rPr>
        <w:drawing>
          <wp:inline distT="0" distB="0" distL="0" distR="0">
            <wp:extent cx="4581525" cy="4457700"/>
            <wp:effectExtent l="0" t="0" r="571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4581525" cy="4457700"/>
                    </a:xfrm>
                    <a:prstGeom prst="rect">
                      <a:avLst/>
                    </a:prstGeom>
                  </pic:spPr>
                </pic:pic>
              </a:graphicData>
            </a:graphic>
          </wp:inline>
        </w:drawing>
      </w:r>
    </w:p>
    <w:p w:rsidR="00192CCD" w:rsidRDefault="00AE4472">
      <w:bookmarkStart w:id="334" w:name="S_学生输入用户名密码"/>
      <w:r>
        <w:rPr>
          <w:rFonts w:hint="eastAsia"/>
          <w:color w:val="FF0000"/>
        </w:rPr>
        <w:t>学生输入用户名密码</w:t>
      </w:r>
    </w:p>
    <w:bookmarkEnd w:id="334"/>
    <w:p w:rsidR="00192CCD" w:rsidRDefault="00AE4472">
      <w:r>
        <w:rPr>
          <w:noProof/>
        </w:rPr>
        <w:lastRenderedPageBreak/>
        <w:drawing>
          <wp:inline distT="0" distB="0" distL="0" distR="0">
            <wp:extent cx="4229100" cy="4029075"/>
            <wp:effectExtent l="0" t="0" r="762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4229100" cy="4029075"/>
                    </a:xfrm>
                    <a:prstGeom prst="rect">
                      <a:avLst/>
                    </a:prstGeom>
                  </pic:spPr>
                </pic:pic>
              </a:graphicData>
            </a:graphic>
          </wp:inline>
        </w:drawing>
      </w:r>
    </w:p>
    <w:p w:rsidR="00192CCD" w:rsidRDefault="00AE4472">
      <w:pPr>
        <w:rPr>
          <w:color w:val="FF0000"/>
        </w:rPr>
      </w:pPr>
      <w:bookmarkStart w:id="335" w:name="S_进入主界面"/>
      <w:r>
        <w:rPr>
          <w:rFonts w:hint="eastAsia"/>
          <w:color w:val="FF0000"/>
        </w:rPr>
        <w:t>进入主界面</w:t>
      </w:r>
    </w:p>
    <w:bookmarkEnd w:id="335"/>
    <w:p w:rsidR="00192CCD" w:rsidRDefault="00AE4472">
      <w:r>
        <w:rPr>
          <w:noProof/>
        </w:rPr>
        <w:drawing>
          <wp:inline distT="0" distB="0" distL="0" distR="0">
            <wp:extent cx="5274310" cy="2109470"/>
            <wp:effectExtent l="0" t="0" r="1397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5"/>
                    <a:stretch>
                      <a:fillRect/>
                    </a:stretch>
                  </pic:blipFill>
                  <pic:spPr>
                    <a:xfrm>
                      <a:off x="0" y="0"/>
                      <a:ext cx="5274310" cy="2109470"/>
                    </a:xfrm>
                    <a:prstGeom prst="rect">
                      <a:avLst/>
                    </a:prstGeom>
                  </pic:spPr>
                </pic:pic>
              </a:graphicData>
            </a:graphic>
          </wp:inline>
        </w:drawing>
      </w:r>
    </w:p>
    <w:p w:rsidR="00192CCD" w:rsidRDefault="00AE4472">
      <w:pPr>
        <w:rPr>
          <w:color w:val="FF0000"/>
        </w:rPr>
      </w:pPr>
      <w:r>
        <w:rPr>
          <w:rFonts w:hint="eastAsia"/>
          <w:color w:val="FF0000"/>
        </w:rPr>
        <w:t>异常</w:t>
      </w:r>
    </w:p>
    <w:p w:rsidR="00192CCD" w:rsidRDefault="00AE4472">
      <w:pPr>
        <w:rPr>
          <w:color w:val="FF0000"/>
        </w:rPr>
      </w:pPr>
      <w:bookmarkStart w:id="336" w:name="S_1账号不存在"/>
      <w:r>
        <w:rPr>
          <w:rFonts w:hint="eastAsia"/>
          <w:color w:val="FF0000"/>
        </w:rPr>
        <w:t>1</w:t>
      </w:r>
      <w:r>
        <w:rPr>
          <w:rFonts w:hint="eastAsia"/>
          <w:color w:val="FF0000"/>
        </w:rPr>
        <w:t>账号不存在</w:t>
      </w:r>
    </w:p>
    <w:bookmarkEnd w:id="336"/>
    <w:p w:rsidR="00192CCD" w:rsidRDefault="00AE4472">
      <w:r>
        <w:rPr>
          <w:noProof/>
        </w:rPr>
        <w:lastRenderedPageBreak/>
        <w:drawing>
          <wp:inline distT="0" distB="0" distL="0" distR="0">
            <wp:extent cx="3390900" cy="3381375"/>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6"/>
                    <a:stretch>
                      <a:fillRect/>
                    </a:stretch>
                  </pic:blipFill>
                  <pic:spPr>
                    <a:xfrm>
                      <a:off x="0" y="0"/>
                      <a:ext cx="3390900" cy="3381375"/>
                    </a:xfrm>
                    <a:prstGeom prst="rect">
                      <a:avLst/>
                    </a:prstGeom>
                  </pic:spPr>
                </pic:pic>
              </a:graphicData>
            </a:graphic>
          </wp:inline>
        </w:drawing>
      </w:r>
    </w:p>
    <w:p w:rsidR="00192CCD" w:rsidRDefault="00AE4472">
      <w:bookmarkStart w:id="337" w:name="S_2账号或密码错误"/>
      <w:r>
        <w:rPr>
          <w:rFonts w:hint="eastAsia"/>
        </w:rPr>
        <w:t>2</w:t>
      </w:r>
      <w:r>
        <w:rPr>
          <w:rFonts w:hint="eastAsia"/>
          <w:color w:val="FF0000"/>
        </w:rPr>
        <w:t>账号或密码错误</w:t>
      </w:r>
    </w:p>
    <w:bookmarkEnd w:id="337"/>
    <w:p w:rsidR="00192CCD" w:rsidRDefault="00AE4472">
      <w:r>
        <w:rPr>
          <w:noProof/>
        </w:rPr>
        <w:drawing>
          <wp:inline distT="0" distB="0" distL="0" distR="0">
            <wp:extent cx="3505200" cy="366712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3505200" cy="3667125"/>
                    </a:xfrm>
                    <a:prstGeom prst="rect">
                      <a:avLst/>
                    </a:prstGeom>
                  </pic:spPr>
                </pic:pic>
              </a:graphicData>
            </a:graphic>
          </wp:inline>
        </w:drawing>
      </w:r>
    </w:p>
    <w:p w:rsidR="00192CCD" w:rsidRDefault="00AE4472">
      <w:r>
        <w:rPr>
          <w:noProof/>
        </w:rPr>
        <w:lastRenderedPageBreak/>
        <w:drawing>
          <wp:inline distT="0" distB="0" distL="0" distR="0">
            <wp:extent cx="5274310" cy="232537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8"/>
                    <a:stretch>
                      <a:fillRect/>
                    </a:stretch>
                  </pic:blipFill>
                  <pic:spPr>
                    <a:xfrm>
                      <a:off x="0" y="0"/>
                      <a:ext cx="5274310" cy="2325370"/>
                    </a:xfrm>
                    <a:prstGeom prst="rect">
                      <a:avLst/>
                    </a:prstGeom>
                  </pic:spPr>
                </pic:pic>
              </a:graphicData>
            </a:graphic>
          </wp:inline>
        </w:drawing>
      </w:r>
    </w:p>
    <w:p w:rsidR="00192CCD" w:rsidRDefault="00AE4472">
      <w:pPr>
        <w:pStyle w:val="3"/>
        <w:rPr>
          <w:color w:val="000000" w:themeColor="text1"/>
        </w:rPr>
      </w:pPr>
      <w:bookmarkStart w:id="338" w:name="_Toc4721"/>
      <w:bookmarkStart w:id="339" w:name="_Toc7989"/>
      <w:r>
        <w:rPr>
          <w:rFonts w:hint="eastAsia"/>
          <w:color w:val="000000" w:themeColor="text1"/>
        </w:rPr>
        <w:t>4.2.2</w:t>
      </w:r>
      <w:r>
        <w:rPr>
          <w:rFonts w:hint="eastAsia"/>
          <w:color w:val="000000" w:themeColor="text1"/>
        </w:rPr>
        <w:t>学生注册</w:t>
      </w:r>
      <w:bookmarkEnd w:id="338"/>
      <w:bookmarkEnd w:id="339"/>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color w:val="000000" w:themeColor="text1"/>
                <w:kern w:val="0"/>
                <w:sz w:val="20"/>
              </w:rPr>
            </w:pPr>
            <w:r>
              <w:rPr>
                <w:rFonts w:hint="eastAsia"/>
                <w:color w:val="000000" w:themeColor="text1"/>
                <w:kern w:val="0"/>
                <w:sz w:val="20"/>
              </w:rPr>
              <w:t>ID和名称</w:t>
            </w:r>
          </w:p>
        </w:tc>
        <w:tc>
          <w:tcPr>
            <w:tcW w:w="4148" w:type="dxa"/>
          </w:tcPr>
          <w:p w:rsidR="00192CCD" w:rsidRDefault="00AE4472">
            <w:pPr>
              <w:rPr>
                <w:color w:val="000000" w:themeColor="text1"/>
                <w:kern w:val="0"/>
                <w:sz w:val="20"/>
              </w:rPr>
            </w:pPr>
            <w:r>
              <w:rPr>
                <w:color w:val="000000" w:themeColor="text1"/>
                <w:kern w:val="0"/>
                <w:sz w:val="20"/>
              </w:rPr>
              <w:t>S-1-2,</w:t>
            </w:r>
            <w:r>
              <w:rPr>
                <w:rFonts w:hint="eastAsia"/>
                <w:color w:val="000000" w:themeColor="text1"/>
                <w:kern w:val="0"/>
                <w:sz w:val="20"/>
              </w:rPr>
              <w:t>学生注册</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描述</w:t>
            </w:r>
          </w:p>
        </w:tc>
        <w:tc>
          <w:tcPr>
            <w:tcW w:w="4148" w:type="dxa"/>
          </w:tcPr>
          <w:p w:rsidR="00192CCD" w:rsidRDefault="00AE4472">
            <w:pPr>
              <w:rPr>
                <w:color w:val="000000" w:themeColor="text1"/>
                <w:kern w:val="0"/>
                <w:sz w:val="20"/>
              </w:rPr>
            </w:pPr>
            <w:r>
              <w:rPr>
                <w:rFonts w:hint="eastAsia"/>
                <w:color w:val="000000" w:themeColor="text1"/>
                <w:kern w:val="0"/>
                <w:sz w:val="20"/>
              </w:rPr>
              <w:t>学生新用户可以进行注册</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触发条件</w:t>
            </w:r>
          </w:p>
        </w:tc>
        <w:tc>
          <w:tcPr>
            <w:tcW w:w="4148" w:type="dxa"/>
          </w:tcPr>
          <w:p w:rsidR="00192CCD" w:rsidRDefault="00AE4472">
            <w:pPr>
              <w:rPr>
                <w:color w:val="000000" w:themeColor="text1"/>
                <w:kern w:val="0"/>
                <w:sz w:val="20"/>
              </w:rPr>
            </w:pPr>
            <w:r>
              <w:rPr>
                <w:rFonts w:hint="eastAsia"/>
                <w:color w:val="000000" w:themeColor="text1"/>
                <w:kern w:val="0"/>
                <w:sz w:val="20"/>
              </w:rPr>
              <w:t>学生新用户希望可以进行注册一个用户账号</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前置条件</w:t>
            </w:r>
          </w:p>
        </w:tc>
        <w:tc>
          <w:tcPr>
            <w:tcW w:w="4148" w:type="dxa"/>
          </w:tcPr>
          <w:p w:rsidR="00192CCD" w:rsidRDefault="00AE4472">
            <w:pPr>
              <w:rPr>
                <w:color w:val="000000" w:themeColor="text1"/>
                <w:kern w:val="0"/>
                <w:sz w:val="20"/>
              </w:rPr>
            </w:pPr>
            <w:r>
              <w:rPr>
                <w:rFonts w:hint="eastAsia"/>
                <w:color w:val="000000" w:themeColor="text1"/>
                <w:kern w:val="0"/>
                <w:sz w:val="20"/>
              </w:rPr>
              <w:t>账号与已存在的账号不重复</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后置条件</w:t>
            </w:r>
          </w:p>
        </w:tc>
        <w:tc>
          <w:tcPr>
            <w:tcW w:w="4148" w:type="dxa"/>
          </w:tcPr>
          <w:p w:rsidR="00192CCD" w:rsidRDefault="00AE4472">
            <w:pPr>
              <w:rPr>
                <w:color w:val="000000" w:themeColor="text1"/>
                <w:kern w:val="0"/>
                <w:sz w:val="20"/>
              </w:rPr>
            </w:pPr>
            <w:r>
              <w:rPr>
                <w:rFonts w:hint="eastAsia"/>
                <w:color w:val="000000" w:themeColor="text1"/>
                <w:kern w:val="0"/>
                <w:sz w:val="20"/>
              </w:rPr>
              <w:t>1.学生用户名，密码，真实姓名，邮箱，身份证号码信息，邮箱验证码记录到数据库</w:t>
            </w:r>
          </w:p>
          <w:p w:rsidR="00192CCD" w:rsidRDefault="00AE4472">
            <w:pPr>
              <w:rPr>
                <w:color w:val="000000" w:themeColor="text1"/>
                <w:kern w:val="0"/>
                <w:sz w:val="20"/>
              </w:rPr>
            </w:pPr>
            <w:r>
              <w:rPr>
                <w:rFonts w:hint="eastAsia"/>
                <w:color w:val="000000" w:themeColor="text1"/>
                <w:kern w:val="0"/>
                <w:sz w:val="20"/>
              </w:rPr>
              <w:t>2.新账号注册成功</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正常流程</w:t>
            </w:r>
          </w:p>
        </w:tc>
        <w:tc>
          <w:tcPr>
            <w:tcW w:w="4148" w:type="dxa"/>
          </w:tcPr>
          <w:p w:rsidR="00192CCD" w:rsidRDefault="00AE4472">
            <w:pPr>
              <w:rPr>
                <w:color w:val="000000" w:themeColor="text1"/>
                <w:kern w:val="0"/>
                <w:sz w:val="20"/>
              </w:rPr>
            </w:pPr>
            <w:r>
              <w:rPr>
                <w:rFonts w:hint="eastAsia"/>
                <w:color w:val="000000" w:themeColor="text1"/>
                <w:kern w:val="0"/>
                <w:sz w:val="20"/>
              </w:rPr>
              <w:t>1-2.0学生注册账户</w:t>
            </w:r>
          </w:p>
          <w:p w:rsidR="00192CCD" w:rsidRDefault="00AE4472">
            <w:pPr>
              <w:rPr>
                <w:color w:val="000000" w:themeColor="text1"/>
                <w:kern w:val="0"/>
                <w:sz w:val="20"/>
              </w:rPr>
            </w:pPr>
            <w:r>
              <w:rPr>
                <w:rFonts w:hint="eastAsia"/>
                <w:color w:val="000000" w:themeColor="text1"/>
                <w:kern w:val="0"/>
                <w:sz w:val="20"/>
              </w:rPr>
              <w:t>1.学生打开网站登陆页面</w:t>
            </w:r>
          </w:p>
          <w:p w:rsidR="00192CCD" w:rsidRDefault="00AE4472">
            <w:pPr>
              <w:rPr>
                <w:color w:val="000000" w:themeColor="text1"/>
                <w:kern w:val="0"/>
                <w:sz w:val="20"/>
              </w:rPr>
            </w:pPr>
            <w:r>
              <w:rPr>
                <w:rFonts w:hint="eastAsia"/>
                <w:color w:val="000000" w:themeColor="text1"/>
                <w:kern w:val="0"/>
                <w:sz w:val="20"/>
              </w:rPr>
              <w:t>2.</w:t>
            </w:r>
            <w:hyperlink w:anchor="S_立即注册" w:history="1">
              <w:r>
                <w:rPr>
                  <w:rStyle w:val="af2"/>
                  <w:rFonts w:hint="eastAsia"/>
                  <w:color w:val="FF0000"/>
                  <w:kern w:val="0"/>
                  <w:sz w:val="20"/>
                </w:rPr>
                <w:t>点击立即注册</w:t>
              </w:r>
            </w:hyperlink>
          </w:p>
          <w:p w:rsidR="00192CCD" w:rsidRDefault="00AE4472">
            <w:pPr>
              <w:rPr>
                <w:color w:val="FF0000"/>
                <w:kern w:val="0"/>
                <w:sz w:val="20"/>
              </w:rPr>
            </w:pPr>
            <w:r>
              <w:rPr>
                <w:rFonts w:hint="eastAsia"/>
                <w:color w:val="000000" w:themeColor="text1"/>
                <w:kern w:val="0"/>
                <w:sz w:val="20"/>
              </w:rPr>
              <w:t>3</w:t>
            </w:r>
            <w:r>
              <w:rPr>
                <w:rFonts w:hint="eastAsia"/>
                <w:color w:val="FF0000"/>
                <w:kern w:val="0"/>
                <w:sz w:val="20"/>
              </w:rPr>
              <w:t>.</w:t>
            </w:r>
            <w:hyperlink w:anchor="S_注册信息填写界面" w:history="1">
              <w:r>
                <w:rPr>
                  <w:rStyle w:val="af2"/>
                  <w:rFonts w:hint="eastAsia"/>
                  <w:color w:val="FF0000"/>
                  <w:kern w:val="0"/>
                  <w:sz w:val="20"/>
                </w:rPr>
                <w:t>填写用户名，密码，确认密码，真实姓名，邮箱，邮箱验证码，身份证信息的信息</w:t>
              </w:r>
            </w:hyperlink>
          </w:p>
          <w:p w:rsidR="00192CCD" w:rsidRDefault="00AE4472">
            <w:pPr>
              <w:rPr>
                <w:color w:val="000000" w:themeColor="text1"/>
                <w:kern w:val="0"/>
                <w:sz w:val="20"/>
              </w:rPr>
            </w:pPr>
            <w:r>
              <w:rPr>
                <w:rFonts w:hint="eastAsia"/>
                <w:color w:val="000000" w:themeColor="text1"/>
                <w:kern w:val="0"/>
                <w:sz w:val="20"/>
              </w:rPr>
              <w:t>4.</w:t>
            </w:r>
            <w:hyperlink w:anchor="S_注册信息填写界面" w:history="1">
              <w:r>
                <w:rPr>
                  <w:rStyle w:val="af2"/>
                  <w:rFonts w:hint="eastAsia"/>
                  <w:color w:val="FF0000"/>
                  <w:kern w:val="0"/>
                  <w:sz w:val="20"/>
                </w:rPr>
                <w:t>点击注册界面的注册按钮</w:t>
              </w:r>
            </w:hyperlink>
          </w:p>
          <w:p w:rsidR="00192CCD" w:rsidRDefault="00AE4472">
            <w:pPr>
              <w:rPr>
                <w:color w:val="000000" w:themeColor="text1"/>
                <w:kern w:val="0"/>
                <w:sz w:val="20"/>
              </w:rPr>
            </w:pPr>
            <w:r>
              <w:rPr>
                <w:rFonts w:hint="eastAsia"/>
                <w:color w:val="000000" w:themeColor="text1"/>
                <w:kern w:val="0"/>
                <w:sz w:val="20"/>
              </w:rPr>
              <w:t>5.</w:t>
            </w:r>
            <w:hyperlink w:anchor="S_登陆界面" w:history="1">
              <w:r>
                <w:rPr>
                  <w:rStyle w:val="af2"/>
                  <w:rFonts w:hint="eastAsia"/>
                  <w:color w:val="FF0000"/>
                  <w:kern w:val="0"/>
                  <w:sz w:val="20"/>
                </w:rPr>
                <w:t>跳转至登陆界面</w:t>
              </w:r>
            </w:hyperlink>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可选流程</w:t>
            </w:r>
          </w:p>
        </w:tc>
        <w:tc>
          <w:tcPr>
            <w:tcW w:w="4148" w:type="dxa"/>
          </w:tcPr>
          <w:p w:rsidR="00192CCD" w:rsidRDefault="00AE4472">
            <w:pPr>
              <w:rPr>
                <w:color w:val="000000" w:themeColor="text1"/>
                <w:kern w:val="0"/>
                <w:sz w:val="20"/>
              </w:rPr>
            </w:pPr>
            <w:r>
              <w:rPr>
                <w:rFonts w:hint="eastAsia"/>
                <w:color w:val="000000" w:themeColor="text1"/>
                <w:kern w:val="0"/>
                <w:sz w:val="20"/>
              </w:rPr>
              <w:t>无</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异常</w:t>
            </w:r>
          </w:p>
        </w:tc>
        <w:tc>
          <w:tcPr>
            <w:tcW w:w="4148" w:type="dxa"/>
          </w:tcPr>
          <w:p w:rsidR="00192CCD" w:rsidRDefault="00AE4472">
            <w:pPr>
              <w:rPr>
                <w:color w:val="000000" w:themeColor="text1"/>
                <w:kern w:val="0"/>
                <w:sz w:val="20"/>
              </w:rPr>
            </w:pPr>
            <w:r>
              <w:rPr>
                <w:rFonts w:hint="eastAsia"/>
                <w:color w:val="000000" w:themeColor="text1"/>
                <w:kern w:val="0"/>
                <w:sz w:val="20"/>
              </w:rPr>
              <w:t>1-2.0E1用户名存在</w:t>
            </w:r>
          </w:p>
          <w:p w:rsidR="00192CCD" w:rsidRDefault="00AE4472">
            <w:pPr>
              <w:rPr>
                <w:color w:val="000000" w:themeColor="text1"/>
                <w:kern w:val="0"/>
                <w:sz w:val="20"/>
              </w:rPr>
            </w:pPr>
            <w:r>
              <w:rPr>
                <w:rFonts w:hint="eastAsia"/>
                <w:color w:val="000000" w:themeColor="text1"/>
                <w:kern w:val="0"/>
                <w:sz w:val="20"/>
              </w:rPr>
              <w:t>1.系统提示信息：</w:t>
            </w:r>
            <w:hyperlink w:anchor="S_1用户名不规范" w:history="1">
              <w:r>
                <w:rPr>
                  <w:rStyle w:val="af2"/>
                  <w:rFonts w:hint="eastAsia"/>
                  <w:color w:val="FF0000"/>
                  <w:kern w:val="0"/>
                  <w:sz w:val="20"/>
                </w:rPr>
                <w:t>用户名已存在</w:t>
              </w:r>
            </w:hyperlink>
          </w:p>
          <w:p w:rsidR="00192CCD" w:rsidRDefault="00AE4472">
            <w:pPr>
              <w:rPr>
                <w:color w:val="000000" w:themeColor="text1"/>
                <w:kern w:val="0"/>
                <w:sz w:val="20"/>
              </w:rPr>
            </w:pPr>
            <w:r>
              <w:rPr>
                <w:rFonts w:hint="eastAsia"/>
                <w:color w:val="000000" w:themeColor="text1"/>
                <w:kern w:val="0"/>
                <w:sz w:val="20"/>
              </w:rPr>
              <w:t>1-2.0E2用户名长度不在6-12位字符之间</w:t>
            </w:r>
          </w:p>
          <w:p w:rsidR="00192CCD" w:rsidRDefault="00AE4472">
            <w:pPr>
              <w:rPr>
                <w:color w:val="FF0000"/>
                <w:kern w:val="0"/>
                <w:sz w:val="20"/>
              </w:rPr>
            </w:pPr>
            <w:r>
              <w:rPr>
                <w:rFonts w:hint="eastAsia"/>
                <w:color w:val="000000" w:themeColor="text1"/>
                <w:kern w:val="0"/>
                <w:sz w:val="20"/>
              </w:rPr>
              <w:t>1系统提示信息：</w:t>
            </w:r>
            <w:hyperlink w:anchor="S_1用户名不规范" w:history="1">
              <w:r>
                <w:rPr>
                  <w:rStyle w:val="af2"/>
                  <w:rFonts w:hint="eastAsia"/>
                  <w:color w:val="FF0000"/>
                  <w:kern w:val="0"/>
                  <w:sz w:val="20"/>
                </w:rPr>
                <w:t>用户名不符合规范</w:t>
              </w:r>
            </w:hyperlink>
          </w:p>
          <w:p w:rsidR="00192CCD" w:rsidRDefault="00AE4472">
            <w:pPr>
              <w:rPr>
                <w:color w:val="000000" w:themeColor="text1"/>
                <w:kern w:val="0"/>
                <w:sz w:val="20"/>
              </w:rPr>
            </w:pPr>
            <w:r>
              <w:rPr>
                <w:rFonts w:hint="eastAsia"/>
                <w:color w:val="000000" w:themeColor="text1"/>
                <w:kern w:val="0"/>
                <w:sz w:val="20"/>
              </w:rPr>
              <w:t>1-2.0E3用户名为空</w:t>
            </w:r>
          </w:p>
          <w:p w:rsidR="00192CCD" w:rsidRDefault="00AE4472">
            <w:pPr>
              <w:rPr>
                <w:color w:val="FF0000"/>
                <w:kern w:val="0"/>
                <w:sz w:val="20"/>
              </w:rPr>
            </w:pPr>
            <w:r>
              <w:rPr>
                <w:rFonts w:hint="eastAsia"/>
                <w:color w:val="000000" w:themeColor="text1"/>
                <w:kern w:val="0"/>
                <w:sz w:val="20"/>
              </w:rPr>
              <w:t>1.系统提示信息：</w:t>
            </w:r>
            <w:hyperlink w:anchor="S_1用户名不规范" w:history="1">
              <w:r>
                <w:rPr>
                  <w:rStyle w:val="af2"/>
                  <w:rFonts w:hint="eastAsia"/>
                  <w:color w:val="FF0000"/>
                  <w:kern w:val="0"/>
                  <w:sz w:val="20"/>
                </w:rPr>
                <w:t>用户名不符合规范</w:t>
              </w:r>
            </w:hyperlink>
          </w:p>
          <w:p w:rsidR="00192CCD" w:rsidRDefault="00AE4472">
            <w:pPr>
              <w:rPr>
                <w:color w:val="000000" w:themeColor="text1"/>
                <w:kern w:val="0"/>
                <w:sz w:val="20"/>
              </w:rPr>
            </w:pPr>
            <w:r>
              <w:rPr>
                <w:rFonts w:hint="eastAsia"/>
                <w:color w:val="000000" w:themeColor="text1"/>
                <w:kern w:val="0"/>
                <w:sz w:val="20"/>
              </w:rPr>
              <w:t>1-2.0E4密码长度小于6位</w:t>
            </w:r>
          </w:p>
          <w:p w:rsidR="00192CCD" w:rsidRDefault="00AE4472">
            <w:pPr>
              <w:rPr>
                <w:color w:val="000000" w:themeColor="text1"/>
                <w:kern w:val="0"/>
                <w:sz w:val="20"/>
              </w:rPr>
            </w:pPr>
            <w:r>
              <w:rPr>
                <w:rFonts w:hint="eastAsia"/>
                <w:color w:val="000000" w:themeColor="text1"/>
                <w:kern w:val="0"/>
                <w:sz w:val="20"/>
              </w:rPr>
              <w:t>1.系统提示信息：</w:t>
            </w:r>
            <w:hyperlink w:anchor="S_2密码6_20" w:history="1">
              <w:r>
                <w:rPr>
                  <w:rStyle w:val="af2"/>
                  <w:rFonts w:hint="eastAsia"/>
                  <w:color w:val="FF0000"/>
                  <w:kern w:val="0"/>
                  <w:sz w:val="20"/>
                </w:rPr>
                <w:t>密码长度小于6位</w:t>
              </w:r>
            </w:hyperlink>
          </w:p>
          <w:p w:rsidR="00192CCD" w:rsidRDefault="00AE4472">
            <w:pPr>
              <w:rPr>
                <w:color w:val="000000" w:themeColor="text1"/>
                <w:kern w:val="0"/>
                <w:sz w:val="20"/>
              </w:rPr>
            </w:pPr>
            <w:r>
              <w:rPr>
                <w:rFonts w:hint="eastAsia"/>
                <w:color w:val="000000" w:themeColor="text1"/>
                <w:kern w:val="0"/>
                <w:sz w:val="20"/>
              </w:rPr>
              <w:t>1-2.0E5密码长度大于20位</w:t>
            </w:r>
          </w:p>
          <w:p w:rsidR="00192CCD" w:rsidRDefault="00AE4472">
            <w:pPr>
              <w:rPr>
                <w:color w:val="000000" w:themeColor="text1"/>
                <w:kern w:val="0"/>
                <w:sz w:val="20"/>
              </w:rPr>
            </w:pPr>
            <w:r>
              <w:rPr>
                <w:rFonts w:hint="eastAsia"/>
                <w:color w:val="000000" w:themeColor="text1"/>
                <w:kern w:val="0"/>
                <w:sz w:val="20"/>
              </w:rPr>
              <w:t>1. 系统提示信息：</w:t>
            </w:r>
            <w:hyperlink w:anchor="S_2密码6_20" w:history="1">
              <w:r>
                <w:rPr>
                  <w:rStyle w:val="af2"/>
                  <w:rFonts w:hint="eastAsia"/>
                  <w:color w:val="FF0000"/>
                  <w:kern w:val="0"/>
                  <w:sz w:val="20"/>
                </w:rPr>
                <w:t>密码长度大于20位</w:t>
              </w:r>
            </w:hyperlink>
          </w:p>
          <w:p w:rsidR="00192CCD" w:rsidRDefault="00AE4472">
            <w:pPr>
              <w:rPr>
                <w:color w:val="000000" w:themeColor="text1"/>
                <w:kern w:val="0"/>
                <w:sz w:val="20"/>
              </w:rPr>
            </w:pPr>
            <w:r>
              <w:rPr>
                <w:rFonts w:hint="eastAsia"/>
                <w:color w:val="000000" w:themeColor="text1"/>
                <w:kern w:val="0"/>
                <w:sz w:val="20"/>
              </w:rPr>
              <w:t>1-2.0E6确认密码与密码不一致</w:t>
            </w:r>
          </w:p>
          <w:p w:rsidR="00192CCD" w:rsidRDefault="00AE4472">
            <w:pPr>
              <w:rPr>
                <w:color w:val="000000" w:themeColor="text1"/>
                <w:kern w:val="0"/>
                <w:sz w:val="20"/>
              </w:rPr>
            </w:pPr>
            <w:r>
              <w:rPr>
                <w:rFonts w:hint="eastAsia"/>
                <w:color w:val="000000" w:themeColor="text1"/>
                <w:kern w:val="0"/>
                <w:sz w:val="20"/>
              </w:rPr>
              <w:lastRenderedPageBreak/>
              <w:t>1.系统提示信息：</w:t>
            </w:r>
            <w:hyperlink w:anchor="S_两次密码不一致" w:history="1">
              <w:r>
                <w:rPr>
                  <w:rStyle w:val="af2"/>
                  <w:rFonts w:hint="eastAsia"/>
                  <w:color w:val="000000" w:themeColor="text1"/>
                  <w:kern w:val="0"/>
                  <w:sz w:val="20"/>
                </w:rPr>
                <w:t>两次密码不一致</w:t>
              </w:r>
            </w:hyperlink>
          </w:p>
          <w:p w:rsidR="00192CCD" w:rsidRDefault="00AE4472">
            <w:pPr>
              <w:rPr>
                <w:color w:val="000000" w:themeColor="text1"/>
                <w:kern w:val="0"/>
                <w:sz w:val="20"/>
              </w:rPr>
            </w:pPr>
            <w:r>
              <w:rPr>
                <w:rFonts w:hint="eastAsia"/>
                <w:color w:val="000000" w:themeColor="text1"/>
                <w:kern w:val="0"/>
                <w:sz w:val="20"/>
              </w:rPr>
              <w:t>1-2.0E9邮箱格式错误</w:t>
            </w:r>
          </w:p>
          <w:p w:rsidR="00192CCD" w:rsidRDefault="00AE4472">
            <w:pPr>
              <w:rPr>
                <w:color w:val="000000" w:themeColor="text1"/>
                <w:kern w:val="0"/>
                <w:sz w:val="20"/>
              </w:rPr>
            </w:pPr>
            <w:r>
              <w:rPr>
                <w:rFonts w:hint="eastAsia"/>
                <w:color w:val="000000" w:themeColor="text1"/>
                <w:kern w:val="0"/>
                <w:sz w:val="20"/>
              </w:rPr>
              <w:t>1.系统提示信息：</w:t>
            </w:r>
            <w:hyperlink w:anchor="S_邮箱格式不正确" w:history="1">
              <w:r>
                <w:rPr>
                  <w:rStyle w:val="af2"/>
                  <w:rFonts w:hint="eastAsia"/>
                  <w:color w:val="FF0000"/>
                  <w:kern w:val="0"/>
                  <w:sz w:val="20"/>
                </w:rPr>
                <w:t>邮箱格式不正确</w:t>
              </w:r>
            </w:hyperlink>
          </w:p>
          <w:p w:rsidR="00192CCD" w:rsidRDefault="00AE4472">
            <w:pPr>
              <w:rPr>
                <w:color w:val="000000" w:themeColor="text1"/>
                <w:kern w:val="0"/>
                <w:sz w:val="20"/>
              </w:rPr>
            </w:pPr>
            <w:r>
              <w:rPr>
                <w:rFonts w:hint="eastAsia"/>
                <w:color w:val="000000" w:themeColor="text1"/>
                <w:kern w:val="0"/>
                <w:sz w:val="20"/>
              </w:rPr>
              <w:t>1-2.0E10邮箱验证码不正确</w:t>
            </w:r>
          </w:p>
          <w:p w:rsidR="00192CCD" w:rsidRDefault="00AE4472">
            <w:pPr>
              <w:rPr>
                <w:color w:val="000000" w:themeColor="text1"/>
                <w:kern w:val="0"/>
                <w:sz w:val="20"/>
              </w:rPr>
            </w:pPr>
            <w:r>
              <w:rPr>
                <w:rFonts w:hint="eastAsia"/>
                <w:color w:val="000000" w:themeColor="text1"/>
                <w:kern w:val="0"/>
                <w:sz w:val="20"/>
              </w:rPr>
              <w:t>1.系统提示信息：</w:t>
            </w:r>
            <w:hyperlink w:anchor="S_验证码不正确" w:history="1">
              <w:r>
                <w:rPr>
                  <w:rStyle w:val="af2"/>
                  <w:rFonts w:hint="eastAsia"/>
                  <w:color w:val="FF0000"/>
                  <w:kern w:val="0"/>
                  <w:sz w:val="20"/>
                </w:rPr>
                <w:t>邮箱验证码不正确</w:t>
              </w:r>
            </w:hyperlink>
          </w:p>
          <w:p w:rsidR="00192CCD" w:rsidRDefault="00AE4472">
            <w:pPr>
              <w:rPr>
                <w:color w:val="000000" w:themeColor="text1"/>
                <w:kern w:val="0"/>
                <w:sz w:val="20"/>
              </w:rPr>
            </w:pPr>
            <w:r>
              <w:rPr>
                <w:rFonts w:hint="eastAsia"/>
                <w:color w:val="000000" w:themeColor="text1"/>
                <w:kern w:val="0"/>
                <w:sz w:val="20"/>
              </w:rPr>
              <w:t>1-2.0E11身份证号码长度不是18位</w:t>
            </w:r>
          </w:p>
          <w:p w:rsidR="00192CCD" w:rsidRDefault="00AE4472">
            <w:pPr>
              <w:pStyle w:val="af5"/>
              <w:numPr>
                <w:ilvl w:val="0"/>
                <w:numId w:val="13"/>
              </w:numPr>
              <w:ind w:firstLineChars="0"/>
              <w:rPr>
                <w:color w:val="FF0000"/>
                <w:kern w:val="0"/>
                <w:sz w:val="20"/>
              </w:rPr>
            </w:pPr>
            <w:r>
              <w:rPr>
                <w:rFonts w:hint="eastAsia"/>
                <w:color w:val="000000" w:themeColor="text1"/>
                <w:kern w:val="0"/>
                <w:sz w:val="20"/>
              </w:rPr>
              <w:t>系统提示信息：</w:t>
            </w:r>
            <w:hyperlink w:anchor="S_身份证号码长度不正确" w:history="1">
              <w:r>
                <w:rPr>
                  <w:rStyle w:val="af2"/>
                  <w:rFonts w:hint="eastAsia"/>
                  <w:color w:val="FF0000"/>
                  <w:kern w:val="0"/>
                  <w:sz w:val="20"/>
                </w:rPr>
                <w:t>身份证号码长度不正确</w:t>
              </w:r>
            </w:hyperlink>
          </w:p>
          <w:p w:rsidR="00192CCD" w:rsidRDefault="00AE4472">
            <w:pPr>
              <w:rPr>
                <w:color w:val="000000" w:themeColor="text1"/>
                <w:kern w:val="0"/>
                <w:sz w:val="20"/>
              </w:rPr>
            </w:pPr>
            <w:r>
              <w:rPr>
                <w:rFonts w:hint="eastAsia"/>
                <w:color w:val="000000" w:themeColor="text1"/>
                <w:kern w:val="0"/>
                <w:sz w:val="20"/>
              </w:rPr>
              <w:t>1-2.0E11真实姓名为空</w:t>
            </w:r>
          </w:p>
          <w:p w:rsidR="00192CCD" w:rsidRDefault="00AE4472">
            <w:pPr>
              <w:rPr>
                <w:color w:val="000000" w:themeColor="text1"/>
                <w:kern w:val="0"/>
                <w:sz w:val="20"/>
              </w:rPr>
            </w:pPr>
            <w:r>
              <w:rPr>
                <w:rFonts w:hint="eastAsia"/>
                <w:color w:val="000000" w:themeColor="text1"/>
                <w:kern w:val="0"/>
                <w:sz w:val="20"/>
              </w:rPr>
              <w:t>1.系统提示信息：</w:t>
            </w:r>
            <w:hyperlink w:anchor="S_请输入真实姓名" w:history="1">
              <w:r>
                <w:rPr>
                  <w:rStyle w:val="af2"/>
                  <w:rFonts w:hint="eastAsia"/>
                  <w:color w:val="FF0000"/>
                  <w:kern w:val="0"/>
                  <w:sz w:val="20"/>
                </w:rPr>
                <w:t>请输入真实姓名</w:t>
              </w:r>
            </w:hyperlink>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输入</w:t>
            </w:r>
          </w:p>
        </w:tc>
        <w:tc>
          <w:tcPr>
            <w:tcW w:w="4148" w:type="dxa"/>
          </w:tcPr>
          <w:p w:rsidR="00192CCD" w:rsidRDefault="00AE4472">
            <w:pPr>
              <w:rPr>
                <w:color w:val="000000" w:themeColor="text1"/>
                <w:kern w:val="0"/>
                <w:sz w:val="20"/>
              </w:rPr>
            </w:pPr>
            <w:r>
              <w:rPr>
                <w:rFonts w:hint="eastAsia"/>
                <w:color w:val="000000" w:themeColor="text1"/>
                <w:kern w:val="0"/>
                <w:sz w:val="20"/>
              </w:rPr>
              <w:t>1-2.0用户名、密码、确认密码、真实姓名、身份证、邮箱、验证码</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输出</w:t>
            </w:r>
          </w:p>
        </w:tc>
        <w:tc>
          <w:tcPr>
            <w:tcW w:w="4148" w:type="dxa"/>
          </w:tcPr>
          <w:p w:rsidR="00192CCD" w:rsidRDefault="00AE4472">
            <w:pPr>
              <w:rPr>
                <w:color w:val="000000" w:themeColor="text1"/>
                <w:kern w:val="0"/>
                <w:sz w:val="20"/>
              </w:rPr>
            </w:pPr>
            <w:r>
              <w:rPr>
                <w:rFonts w:hint="eastAsia"/>
                <w:color w:val="000000" w:themeColor="text1"/>
                <w:kern w:val="0"/>
                <w:sz w:val="20"/>
              </w:rPr>
              <w:t>1-2.0注册成功，跳转到</w:t>
            </w:r>
            <w:r>
              <w:rPr>
                <w:rFonts w:hint="eastAsia"/>
                <w:color w:val="FF0000"/>
                <w:kern w:val="0"/>
                <w:sz w:val="20"/>
              </w:rPr>
              <w:t>登陆界面</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业务规则</w:t>
            </w:r>
          </w:p>
        </w:tc>
        <w:tc>
          <w:tcPr>
            <w:tcW w:w="4148" w:type="dxa"/>
          </w:tcPr>
          <w:p w:rsidR="00192CCD" w:rsidRDefault="00AE4472">
            <w:pPr>
              <w:rPr>
                <w:kern w:val="0"/>
                <w:sz w:val="20"/>
              </w:rPr>
            </w:pPr>
            <w:r>
              <w:rPr>
                <w:rFonts w:hint="eastAsia"/>
                <w:kern w:val="0"/>
                <w:sz w:val="20"/>
              </w:rPr>
              <w:t>BR</w:t>
            </w:r>
            <w:r>
              <w:rPr>
                <w:kern w:val="0"/>
                <w:sz w:val="20"/>
              </w:rPr>
              <w:t>-S-1</w:t>
            </w:r>
            <w:r>
              <w:rPr>
                <w:rFonts w:hint="eastAsia"/>
                <w:kern w:val="0"/>
                <w:sz w:val="20"/>
              </w:rPr>
              <w:t>用户名不能已存在的</w:t>
            </w:r>
          </w:p>
          <w:p w:rsidR="00192CCD" w:rsidRDefault="00AE4472">
            <w:pPr>
              <w:rPr>
                <w:color w:val="000000" w:themeColor="text1"/>
                <w:kern w:val="0"/>
                <w:sz w:val="20"/>
              </w:rPr>
            </w:pPr>
            <w:r>
              <w:rPr>
                <w:rFonts w:hint="eastAsia"/>
                <w:kern w:val="0"/>
                <w:sz w:val="20"/>
              </w:rPr>
              <w:t>BR</w:t>
            </w:r>
            <w:r>
              <w:rPr>
                <w:kern w:val="0"/>
                <w:sz w:val="20"/>
              </w:rPr>
              <w:t>-S-</w:t>
            </w:r>
            <w:r>
              <w:rPr>
                <w:rFonts w:hint="eastAsia"/>
                <w:kern w:val="0"/>
                <w:sz w:val="20"/>
              </w:rPr>
              <w:t>2</w:t>
            </w:r>
            <w:r>
              <w:rPr>
                <w:rFonts w:hint="eastAsia"/>
                <w:color w:val="000000" w:themeColor="text1"/>
                <w:kern w:val="0"/>
                <w:sz w:val="20"/>
              </w:rPr>
              <w:t>用户名长度在6-12位字符之间</w:t>
            </w:r>
          </w:p>
          <w:p w:rsidR="00192CCD" w:rsidRDefault="00AE4472">
            <w:pPr>
              <w:rPr>
                <w:kern w:val="0"/>
                <w:sz w:val="20"/>
              </w:rPr>
            </w:pPr>
            <w:r>
              <w:rPr>
                <w:rFonts w:hint="eastAsia"/>
                <w:kern w:val="0"/>
                <w:sz w:val="20"/>
              </w:rPr>
              <w:t>BR</w:t>
            </w:r>
            <w:r>
              <w:rPr>
                <w:kern w:val="0"/>
                <w:sz w:val="20"/>
              </w:rPr>
              <w:t>-S-</w:t>
            </w:r>
            <w:r>
              <w:rPr>
                <w:rFonts w:hint="eastAsia"/>
                <w:kern w:val="0"/>
                <w:sz w:val="20"/>
              </w:rPr>
              <w:t>3密码长度6-20</w:t>
            </w:r>
          </w:p>
          <w:p w:rsidR="00192CCD" w:rsidRDefault="00AE4472">
            <w:pPr>
              <w:rPr>
                <w:kern w:val="0"/>
                <w:sz w:val="20"/>
              </w:rPr>
            </w:pPr>
            <w:r>
              <w:rPr>
                <w:rFonts w:hint="eastAsia"/>
                <w:kern w:val="0"/>
                <w:sz w:val="20"/>
              </w:rPr>
              <w:t>BR</w:t>
            </w:r>
            <w:r>
              <w:rPr>
                <w:kern w:val="0"/>
                <w:sz w:val="20"/>
              </w:rPr>
              <w:t>-S-</w:t>
            </w:r>
            <w:r>
              <w:rPr>
                <w:rFonts w:hint="eastAsia"/>
                <w:kern w:val="0"/>
                <w:sz w:val="20"/>
              </w:rPr>
              <w:t>4邮箱格式正确</w:t>
            </w:r>
          </w:p>
          <w:p w:rsidR="00192CCD" w:rsidRDefault="00AE4472">
            <w:pPr>
              <w:rPr>
                <w:kern w:val="0"/>
                <w:sz w:val="20"/>
              </w:rPr>
            </w:pPr>
            <w:r>
              <w:rPr>
                <w:rFonts w:hint="eastAsia"/>
                <w:kern w:val="0"/>
                <w:sz w:val="20"/>
              </w:rPr>
              <w:t>BR</w:t>
            </w:r>
            <w:r>
              <w:rPr>
                <w:kern w:val="0"/>
                <w:sz w:val="20"/>
              </w:rPr>
              <w:t>-S-</w:t>
            </w:r>
            <w:r>
              <w:rPr>
                <w:rFonts w:hint="eastAsia"/>
                <w:kern w:val="0"/>
                <w:sz w:val="20"/>
              </w:rPr>
              <w:t>5邮箱验证码正确</w:t>
            </w:r>
          </w:p>
          <w:p w:rsidR="00192CCD" w:rsidRDefault="00AE4472">
            <w:pPr>
              <w:rPr>
                <w:color w:val="000000" w:themeColor="text1"/>
                <w:kern w:val="0"/>
                <w:sz w:val="20"/>
              </w:rPr>
            </w:pPr>
            <w:r>
              <w:rPr>
                <w:rFonts w:hint="eastAsia"/>
                <w:kern w:val="0"/>
                <w:sz w:val="20"/>
              </w:rPr>
              <w:t>BR</w:t>
            </w:r>
            <w:r>
              <w:rPr>
                <w:kern w:val="0"/>
                <w:sz w:val="20"/>
              </w:rPr>
              <w:t>-S-</w:t>
            </w:r>
            <w:r>
              <w:rPr>
                <w:rFonts w:hint="eastAsia"/>
                <w:kern w:val="0"/>
                <w:sz w:val="20"/>
              </w:rPr>
              <w:t>6身份证长度为18位</w:t>
            </w:r>
          </w:p>
        </w:tc>
      </w:tr>
      <w:tr w:rsidR="00192CCD">
        <w:tc>
          <w:tcPr>
            <w:tcW w:w="4148" w:type="dxa"/>
          </w:tcPr>
          <w:p w:rsidR="00192CCD" w:rsidRDefault="00AE4472">
            <w:pPr>
              <w:rPr>
                <w:color w:val="000000" w:themeColor="text1"/>
                <w:kern w:val="0"/>
                <w:sz w:val="20"/>
              </w:rPr>
            </w:pPr>
            <w:r>
              <w:rPr>
                <w:rFonts w:hint="eastAsia"/>
                <w:color w:val="000000" w:themeColor="text1"/>
                <w:kern w:val="0"/>
                <w:sz w:val="20"/>
              </w:rPr>
              <w:t>优先级</w:t>
            </w:r>
          </w:p>
        </w:tc>
        <w:tc>
          <w:tcPr>
            <w:tcW w:w="4148" w:type="dxa"/>
          </w:tcPr>
          <w:p w:rsidR="00192CCD" w:rsidRDefault="00AE4472">
            <w:pPr>
              <w:rPr>
                <w:color w:val="000000" w:themeColor="text1"/>
                <w:kern w:val="0"/>
                <w:sz w:val="20"/>
              </w:rPr>
            </w:pPr>
            <w:r>
              <w:rPr>
                <w:color w:val="000000" w:themeColor="text1"/>
                <w:kern w:val="0"/>
                <w:sz w:val="20"/>
              </w:rPr>
              <w:t>3.94</w:t>
            </w:r>
          </w:p>
        </w:tc>
      </w:tr>
    </w:tbl>
    <w:p w:rsidR="00192CCD" w:rsidRDefault="00192CCD"/>
    <w:p w:rsidR="00192CCD" w:rsidRDefault="00AE4472">
      <w:r>
        <w:rPr>
          <w:noProof/>
        </w:rPr>
        <w:lastRenderedPageBreak/>
        <w:drawing>
          <wp:inline distT="0" distB="0" distL="0" distR="0">
            <wp:extent cx="5274310" cy="4951095"/>
            <wp:effectExtent l="0" t="0" r="1397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9"/>
                    <a:stretch>
                      <a:fillRect/>
                    </a:stretch>
                  </pic:blipFill>
                  <pic:spPr>
                    <a:xfrm>
                      <a:off x="0" y="0"/>
                      <a:ext cx="5274310" cy="4951095"/>
                    </a:xfrm>
                    <a:prstGeom prst="rect">
                      <a:avLst/>
                    </a:prstGeom>
                  </pic:spPr>
                </pic:pic>
              </a:graphicData>
            </a:graphic>
          </wp:inline>
        </w:drawing>
      </w:r>
    </w:p>
    <w:p w:rsidR="00192CCD" w:rsidRDefault="00AE4472">
      <w:bookmarkStart w:id="340" w:name="S_立即注册"/>
      <w:r>
        <w:rPr>
          <w:rFonts w:hint="eastAsia"/>
          <w:color w:val="FF0000"/>
        </w:rPr>
        <w:t>立即注册</w:t>
      </w:r>
    </w:p>
    <w:bookmarkEnd w:id="340"/>
    <w:p w:rsidR="00192CCD" w:rsidRDefault="00AE4472">
      <w:r>
        <w:rPr>
          <w:noProof/>
        </w:rPr>
        <w:drawing>
          <wp:inline distT="0" distB="0" distL="0" distR="0">
            <wp:extent cx="1285875" cy="647700"/>
            <wp:effectExtent l="0" t="0" r="952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0"/>
                    <a:stretch>
                      <a:fillRect/>
                    </a:stretch>
                  </pic:blipFill>
                  <pic:spPr>
                    <a:xfrm>
                      <a:off x="0" y="0"/>
                      <a:ext cx="1285875" cy="647700"/>
                    </a:xfrm>
                    <a:prstGeom prst="rect">
                      <a:avLst/>
                    </a:prstGeom>
                  </pic:spPr>
                </pic:pic>
              </a:graphicData>
            </a:graphic>
          </wp:inline>
        </w:drawing>
      </w:r>
    </w:p>
    <w:p w:rsidR="00192CCD" w:rsidRDefault="00AE4472">
      <w:bookmarkStart w:id="341" w:name="S_注册信息填写界面"/>
      <w:r>
        <w:rPr>
          <w:rFonts w:hint="eastAsia"/>
          <w:color w:val="FF0000"/>
        </w:rPr>
        <w:t>注册信息填写界面</w:t>
      </w:r>
      <w:bookmarkEnd w:id="341"/>
      <w:r>
        <w:rPr>
          <w:rFonts w:hint="eastAsia"/>
          <w:color w:val="FF0000"/>
        </w:rPr>
        <w:t>：</w:t>
      </w:r>
    </w:p>
    <w:p w:rsidR="00192CCD" w:rsidRDefault="00AE4472">
      <w:r>
        <w:rPr>
          <w:noProof/>
        </w:rPr>
        <w:lastRenderedPageBreak/>
        <w:drawing>
          <wp:inline distT="0" distB="0" distL="0" distR="0">
            <wp:extent cx="5274310" cy="3901440"/>
            <wp:effectExtent l="0" t="0" r="139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1"/>
                    <a:stretch>
                      <a:fillRect/>
                    </a:stretch>
                  </pic:blipFill>
                  <pic:spPr>
                    <a:xfrm>
                      <a:off x="0" y="0"/>
                      <a:ext cx="5274310" cy="3901440"/>
                    </a:xfrm>
                    <a:prstGeom prst="rect">
                      <a:avLst/>
                    </a:prstGeom>
                  </pic:spPr>
                </pic:pic>
              </a:graphicData>
            </a:graphic>
          </wp:inline>
        </w:drawing>
      </w:r>
    </w:p>
    <w:p w:rsidR="00192CCD" w:rsidRDefault="00AE4472">
      <w:bookmarkStart w:id="342" w:name="S_登陆界面"/>
      <w:r>
        <w:rPr>
          <w:rFonts w:hint="eastAsia"/>
          <w:color w:val="FF0000"/>
        </w:rPr>
        <w:t>登陆界面</w:t>
      </w:r>
    </w:p>
    <w:bookmarkEnd w:id="342"/>
    <w:p w:rsidR="00192CCD" w:rsidRDefault="00AE4472">
      <w:r>
        <w:rPr>
          <w:noProof/>
        </w:rPr>
        <w:drawing>
          <wp:inline distT="0" distB="0" distL="0" distR="0">
            <wp:extent cx="5274310" cy="2371725"/>
            <wp:effectExtent l="0" t="0" r="139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2"/>
                    <a:stretch>
                      <a:fillRect/>
                    </a:stretch>
                  </pic:blipFill>
                  <pic:spPr>
                    <a:xfrm>
                      <a:off x="0" y="0"/>
                      <a:ext cx="5274310" cy="2371725"/>
                    </a:xfrm>
                    <a:prstGeom prst="rect">
                      <a:avLst/>
                    </a:prstGeom>
                  </pic:spPr>
                </pic:pic>
              </a:graphicData>
            </a:graphic>
          </wp:inline>
        </w:drawing>
      </w:r>
    </w:p>
    <w:p w:rsidR="00192CCD" w:rsidRDefault="00AE4472">
      <w:pPr>
        <w:rPr>
          <w:color w:val="FF0000"/>
        </w:rPr>
      </w:pPr>
      <w:r>
        <w:rPr>
          <w:rFonts w:hint="eastAsia"/>
          <w:color w:val="FF0000"/>
        </w:rPr>
        <w:t>异常</w:t>
      </w:r>
    </w:p>
    <w:p w:rsidR="00192CCD" w:rsidRDefault="00AE4472">
      <w:pPr>
        <w:rPr>
          <w:color w:val="FF0000"/>
        </w:rPr>
      </w:pPr>
      <w:bookmarkStart w:id="343" w:name="S_1用户名不规范"/>
      <w:r>
        <w:rPr>
          <w:rFonts w:hint="eastAsia"/>
          <w:color w:val="FF0000"/>
        </w:rPr>
        <w:t>1</w:t>
      </w:r>
      <w:r>
        <w:rPr>
          <w:rFonts w:hint="eastAsia"/>
          <w:color w:val="FF0000"/>
        </w:rPr>
        <w:t>用户名不规范</w:t>
      </w:r>
    </w:p>
    <w:bookmarkEnd w:id="343"/>
    <w:p w:rsidR="00192CCD" w:rsidRDefault="00AE4472">
      <w:r>
        <w:rPr>
          <w:noProof/>
        </w:rPr>
        <w:drawing>
          <wp:inline distT="0" distB="0" distL="0" distR="0">
            <wp:extent cx="5274310" cy="671195"/>
            <wp:effectExtent l="0" t="0" r="1397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3"/>
                    <a:stretch>
                      <a:fillRect/>
                    </a:stretch>
                  </pic:blipFill>
                  <pic:spPr>
                    <a:xfrm>
                      <a:off x="0" y="0"/>
                      <a:ext cx="5274310" cy="671195"/>
                    </a:xfrm>
                    <a:prstGeom prst="rect">
                      <a:avLst/>
                    </a:prstGeom>
                  </pic:spPr>
                </pic:pic>
              </a:graphicData>
            </a:graphic>
          </wp:inline>
        </w:drawing>
      </w:r>
    </w:p>
    <w:p w:rsidR="00192CCD" w:rsidRDefault="00AE4472">
      <w:pPr>
        <w:rPr>
          <w:color w:val="FF0000"/>
        </w:rPr>
      </w:pPr>
      <w:bookmarkStart w:id="344" w:name="S_2密码6_20"/>
      <w:r>
        <w:rPr>
          <w:rFonts w:hint="eastAsia"/>
          <w:color w:val="FF0000"/>
        </w:rPr>
        <w:t>2</w:t>
      </w:r>
      <w:r>
        <w:rPr>
          <w:rFonts w:hint="eastAsia"/>
          <w:color w:val="FF0000"/>
        </w:rPr>
        <w:t>密码</w:t>
      </w:r>
      <w:r>
        <w:rPr>
          <w:rFonts w:hint="eastAsia"/>
          <w:color w:val="FF0000"/>
        </w:rPr>
        <w:t>6-20</w:t>
      </w:r>
    </w:p>
    <w:bookmarkEnd w:id="344"/>
    <w:p w:rsidR="00192CCD" w:rsidRDefault="00AE4472">
      <w:r>
        <w:rPr>
          <w:noProof/>
        </w:rPr>
        <w:drawing>
          <wp:inline distT="0" distB="0" distL="0" distR="0">
            <wp:extent cx="5274310" cy="55816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4"/>
                    <a:stretch>
                      <a:fillRect/>
                    </a:stretch>
                  </pic:blipFill>
                  <pic:spPr>
                    <a:xfrm>
                      <a:off x="0" y="0"/>
                      <a:ext cx="5274310" cy="558165"/>
                    </a:xfrm>
                    <a:prstGeom prst="rect">
                      <a:avLst/>
                    </a:prstGeom>
                  </pic:spPr>
                </pic:pic>
              </a:graphicData>
            </a:graphic>
          </wp:inline>
        </w:drawing>
      </w:r>
    </w:p>
    <w:p w:rsidR="00192CCD" w:rsidRDefault="00AE4472">
      <w:pPr>
        <w:rPr>
          <w:color w:val="FF0000"/>
        </w:rPr>
      </w:pPr>
      <w:r>
        <w:rPr>
          <w:rFonts w:hint="eastAsia"/>
          <w:color w:val="FF0000"/>
        </w:rPr>
        <w:lastRenderedPageBreak/>
        <w:t>3</w:t>
      </w:r>
      <w:bookmarkStart w:id="345" w:name="S_两次密码不一致"/>
      <w:r>
        <w:rPr>
          <w:rFonts w:hint="eastAsia"/>
          <w:color w:val="FF0000"/>
        </w:rPr>
        <w:t>两次密码不一致</w:t>
      </w:r>
      <w:bookmarkEnd w:id="345"/>
    </w:p>
    <w:p w:rsidR="00192CCD" w:rsidRDefault="00AE4472">
      <w:r>
        <w:rPr>
          <w:noProof/>
        </w:rPr>
        <w:drawing>
          <wp:inline distT="0" distB="0" distL="0" distR="0">
            <wp:extent cx="5274310" cy="371475"/>
            <wp:effectExtent l="0" t="0" r="1397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5274310" cy="371475"/>
                    </a:xfrm>
                    <a:prstGeom prst="rect">
                      <a:avLst/>
                    </a:prstGeom>
                  </pic:spPr>
                </pic:pic>
              </a:graphicData>
            </a:graphic>
          </wp:inline>
        </w:drawing>
      </w:r>
    </w:p>
    <w:p w:rsidR="00192CCD" w:rsidRDefault="00AE4472">
      <w:pPr>
        <w:rPr>
          <w:color w:val="FF0000"/>
        </w:rPr>
      </w:pPr>
      <w:r>
        <w:rPr>
          <w:rFonts w:hint="eastAsia"/>
          <w:color w:val="FF0000"/>
        </w:rPr>
        <w:t>4</w:t>
      </w:r>
      <w:bookmarkStart w:id="346" w:name="S_邮箱格式不正确"/>
      <w:r>
        <w:rPr>
          <w:rFonts w:hint="eastAsia"/>
          <w:color w:val="FF0000"/>
        </w:rPr>
        <w:t>邮箱格式不正确</w:t>
      </w:r>
      <w:bookmarkEnd w:id="346"/>
    </w:p>
    <w:p w:rsidR="00192CCD" w:rsidRDefault="00AE4472">
      <w:r>
        <w:rPr>
          <w:noProof/>
        </w:rPr>
        <w:drawing>
          <wp:inline distT="0" distB="0" distL="0" distR="0">
            <wp:extent cx="5274310" cy="57277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274310" cy="572770"/>
                    </a:xfrm>
                    <a:prstGeom prst="rect">
                      <a:avLst/>
                    </a:prstGeom>
                  </pic:spPr>
                </pic:pic>
              </a:graphicData>
            </a:graphic>
          </wp:inline>
        </w:drawing>
      </w:r>
    </w:p>
    <w:p w:rsidR="00192CCD" w:rsidRDefault="00AE4472">
      <w:pPr>
        <w:rPr>
          <w:color w:val="FF0000"/>
        </w:rPr>
      </w:pPr>
      <w:r>
        <w:rPr>
          <w:rFonts w:hint="eastAsia"/>
          <w:color w:val="FF0000"/>
        </w:rPr>
        <w:t>5</w:t>
      </w:r>
      <w:bookmarkStart w:id="347" w:name="S_验证码不正确"/>
      <w:r>
        <w:rPr>
          <w:rFonts w:hint="eastAsia"/>
          <w:color w:val="FF0000"/>
        </w:rPr>
        <w:t>验证码不正确</w:t>
      </w:r>
      <w:bookmarkEnd w:id="347"/>
    </w:p>
    <w:p w:rsidR="00192CCD" w:rsidRDefault="00AE4472">
      <w:r>
        <w:rPr>
          <w:noProof/>
        </w:rPr>
        <w:drawing>
          <wp:inline distT="0" distB="0" distL="0" distR="0">
            <wp:extent cx="5274310" cy="938530"/>
            <wp:effectExtent l="0" t="0" r="139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274310" cy="938530"/>
                    </a:xfrm>
                    <a:prstGeom prst="rect">
                      <a:avLst/>
                    </a:prstGeom>
                  </pic:spPr>
                </pic:pic>
              </a:graphicData>
            </a:graphic>
          </wp:inline>
        </w:drawing>
      </w:r>
    </w:p>
    <w:p w:rsidR="00192CCD" w:rsidRDefault="00AE4472">
      <w:pPr>
        <w:rPr>
          <w:color w:val="FF0000"/>
        </w:rPr>
      </w:pPr>
      <w:r>
        <w:rPr>
          <w:rFonts w:hint="eastAsia"/>
          <w:color w:val="FF0000"/>
        </w:rPr>
        <w:t>6</w:t>
      </w:r>
      <w:bookmarkStart w:id="348" w:name="S_身份证号码长度不正确"/>
      <w:r>
        <w:rPr>
          <w:rFonts w:hint="eastAsia"/>
          <w:color w:val="FF0000"/>
        </w:rPr>
        <w:t>身份证号码长度不正确</w:t>
      </w:r>
      <w:bookmarkEnd w:id="348"/>
    </w:p>
    <w:p w:rsidR="00192CCD" w:rsidRDefault="00AE4472">
      <w:r>
        <w:rPr>
          <w:noProof/>
        </w:rPr>
        <w:drawing>
          <wp:inline distT="0" distB="0" distL="0" distR="0">
            <wp:extent cx="5274310" cy="434340"/>
            <wp:effectExtent l="0" t="0" r="1397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274310" cy="434340"/>
                    </a:xfrm>
                    <a:prstGeom prst="rect">
                      <a:avLst/>
                    </a:prstGeom>
                  </pic:spPr>
                </pic:pic>
              </a:graphicData>
            </a:graphic>
          </wp:inline>
        </w:drawing>
      </w:r>
    </w:p>
    <w:p w:rsidR="00192CCD" w:rsidRDefault="00AE4472">
      <w:pPr>
        <w:rPr>
          <w:color w:val="FF0000"/>
        </w:rPr>
      </w:pPr>
      <w:r>
        <w:rPr>
          <w:rFonts w:hint="eastAsia"/>
          <w:color w:val="FF0000"/>
        </w:rPr>
        <w:t>7</w:t>
      </w:r>
      <w:bookmarkStart w:id="349" w:name="S_请输入真实姓名"/>
      <w:r>
        <w:rPr>
          <w:rFonts w:hint="eastAsia"/>
          <w:color w:val="FF0000"/>
        </w:rPr>
        <w:t>请输入真实姓名</w:t>
      </w:r>
      <w:bookmarkEnd w:id="349"/>
    </w:p>
    <w:p w:rsidR="00192CCD" w:rsidRDefault="00AE4472">
      <w:r>
        <w:rPr>
          <w:noProof/>
        </w:rPr>
        <w:drawing>
          <wp:inline distT="0" distB="0" distL="0" distR="0">
            <wp:extent cx="5274310" cy="510540"/>
            <wp:effectExtent l="0" t="0" r="1397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5274310" cy="510540"/>
                    </a:xfrm>
                    <a:prstGeom prst="rect">
                      <a:avLst/>
                    </a:prstGeom>
                  </pic:spPr>
                </pic:pic>
              </a:graphicData>
            </a:graphic>
          </wp:inline>
        </w:drawing>
      </w:r>
    </w:p>
    <w:p w:rsidR="00192CCD" w:rsidRDefault="00192CCD"/>
    <w:p w:rsidR="00192CCD" w:rsidRDefault="00192CCD"/>
    <w:p w:rsidR="00192CCD" w:rsidRDefault="00AE4472">
      <w:pPr>
        <w:pStyle w:val="3"/>
      </w:pPr>
      <w:bookmarkStart w:id="350" w:name="_Toc7625"/>
      <w:bookmarkStart w:id="351" w:name="_Toc25836"/>
      <w:r>
        <w:rPr>
          <w:rFonts w:hint="eastAsia"/>
        </w:rPr>
        <w:t>4.2.3</w:t>
      </w:r>
      <w:r>
        <w:rPr>
          <w:rFonts w:hint="eastAsia"/>
        </w:rPr>
        <w:t>学生忘记密码</w:t>
      </w:r>
      <w:bookmarkEnd w:id="350"/>
      <w:bookmarkEnd w:id="351"/>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S-1-</w:t>
            </w:r>
            <w:r>
              <w:rPr>
                <w:rFonts w:hint="eastAsia"/>
                <w:kern w:val="0"/>
                <w:sz w:val="20"/>
              </w:rPr>
              <w:t>3</w:t>
            </w:r>
            <w:r>
              <w:rPr>
                <w:kern w:val="0"/>
                <w:sz w:val="20"/>
              </w:rPr>
              <w:t>,</w:t>
            </w:r>
            <w:r>
              <w:rPr>
                <w:rFonts w:hint="eastAsia"/>
                <w:kern w:val="0"/>
                <w:sz w:val="20"/>
              </w:rPr>
              <w:t>学生忘记密码</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学生登陆时忘记密码，需要找回自己的密码</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学生在登录时，忘记自己的密码，希望找回自己的密码</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学生已有一个注册账号且该账号未被冻结</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1.学生新密码，邮箱验证码信息记录到数据库</w:t>
            </w:r>
          </w:p>
          <w:p w:rsidR="00192CCD" w:rsidRDefault="00AE4472">
            <w:pPr>
              <w:rPr>
                <w:kern w:val="0"/>
                <w:sz w:val="20"/>
              </w:rPr>
            </w:pPr>
            <w:r>
              <w:rPr>
                <w:rFonts w:hint="eastAsia"/>
                <w:kern w:val="0"/>
                <w:sz w:val="20"/>
              </w:rPr>
              <w:t>2.显示登录界面</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1-3.0学生修改自己账号密码</w:t>
            </w:r>
          </w:p>
          <w:p w:rsidR="00192CCD" w:rsidRDefault="00AE4472">
            <w:pPr>
              <w:rPr>
                <w:kern w:val="0"/>
                <w:sz w:val="20"/>
              </w:rPr>
            </w:pPr>
            <w:r>
              <w:rPr>
                <w:rFonts w:hint="eastAsia"/>
                <w:kern w:val="0"/>
                <w:sz w:val="20"/>
              </w:rPr>
              <w:t>1.学生打开网站登陆页面</w:t>
            </w:r>
          </w:p>
          <w:p w:rsidR="00192CCD" w:rsidRDefault="00AE4472">
            <w:pPr>
              <w:rPr>
                <w:kern w:val="0"/>
                <w:sz w:val="20"/>
              </w:rPr>
            </w:pPr>
            <w:r>
              <w:rPr>
                <w:rFonts w:hint="eastAsia"/>
                <w:kern w:val="0"/>
                <w:sz w:val="20"/>
              </w:rPr>
              <w:t>2.</w:t>
            </w:r>
            <w:hyperlink w:anchor="S_点击忘记密码" w:history="1">
              <w:r>
                <w:rPr>
                  <w:rStyle w:val="af2"/>
                  <w:rFonts w:hint="eastAsia"/>
                  <w:color w:val="FF0000"/>
                  <w:kern w:val="0"/>
                  <w:sz w:val="20"/>
                </w:rPr>
                <w:t>点击忘记密码</w:t>
              </w:r>
            </w:hyperlink>
          </w:p>
          <w:p w:rsidR="00192CCD" w:rsidRDefault="00AE4472">
            <w:pPr>
              <w:rPr>
                <w:kern w:val="0"/>
                <w:sz w:val="20"/>
              </w:rPr>
            </w:pPr>
            <w:r>
              <w:rPr>
                <w:rFonts w:hint="eastAsia"/>
                <w:kern w:val="0"/>
                <w:sz w:val="20"/>
              </w:rPr>
              <w:t>3.</w:t>
            </w:r>
            <w:hyperlink w:anchor="S_填写信息" w:history="1">
              <w:r>
                <w:rPr>
                  <w:rStyle w:val="af2"/>
                  <w:rFonts w:hint="eastAsia"/>
                  <w:color w:val="FF0000"/>
                  <w:kern w:val="0"/>
                  <w:sz w:val="20"/>
                </w:rPr>
                <w:t>填写用户名，邮箱，邮箱验证码，新密码，确认新密码</w:t>
              </w:r>
            </w:hyperlink>
            <w:r>
              <w:rPr>
                <w:rFonts w:hint="eastAsia"/>
                <w:color w:val="FF0000"/>
                <w:kern w:val="0"/>
                <w:sz w:val="20"/>
              </w:rPr>
              <w:t>。</w:t>
            </w:r>
          </w:p>
          <w:p w:rsidR="00192CCD" w:rsidRDefault="00AE4472">
            <w:pPr>
              <w:rPr>
                <w:kern w:val="0"/>
                <w:sz w:val="20"/>
              </w:rPr>
            </w:pPr>
            <w:r>
              <w:rPr>
                <w:rFonts w:hint="eastAsia"/>
                <w:kern w:val="0"/>
                <w:sz w:val="20"/>
              </w:rPr>
              <w:t>4．系统修改该用户的密码并且存储到系统中</w:t>
            </w:r>
          </w:p>
          <w:p w:rsidR="00192CCD" w:rsidRDefault="00AE4472">
            <w:pPr>
              <w:rPr>
                <w:kern w:val="0"/>
                <w:sz w:val="20"/>
              </w:rPr>
            </w:pPr>
            <w:r>
              <w:rPr>
                <w:rFonts w:hint="eastAsia"/>
                <w:kern w:val="0"/>
                <w:sz w:val="20"/>
              </w:rPr>
              <w:t>5.</w:t>
            </w:r>
            <w:hyperlink w:anchor="S_登陆界面1" w:history="1">
              <w:r>
                <w:rPr>
                  <w:rStyle w:val="af2"/>
                  <w:rFonts w:hint="eastAsia"/>
                  <w:color w:val="FF0000"/>
                  <w:kern w:val="0"/>
                  <w:sz w:val="20"/>
                </w:rPr>
                <w:t>返回登录界面</w:t>
              </w:r>
            </w:hyperlink>
          </w:p>
        </w:tc>
      </w:tr>
      <w:tr w:rsidR="00192CCD">
        <w:tc>
          <w:tcPr>
            <w:tcW w:w="4148" w:type="dxa"/>
          </w:tcPr>
          <w:p w:rsidR="00192CCD" w:rsidRDefault="00AE4472">
            <w:pPr>
              <w:rPr>
                <w:kern w:val="0"/>
                <w:sz w:val="20"/>
              </w:rPr>
            </w:pPr>
            <w:r>
              <w:rPr>
                <w:rFonts w:hint="eastAsia"/>
                <w:kern w:val="0"/>
                <w:sz w:val="20"/>
              </w:rPr>
              <w:lastRenderedPageBreak/>
              <w:t>可选流程</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1-3.0E1用户名不存在</w:t>
            </w:r>
          </w:p>
          <w:p w:rsidR="00192CCD" w:rsidRDefault="00AE4472">
            <w:pPr>
              <w:rPr>
                <w:kern w:val="0"/>
                <w:sz w:val="20"/>
              </w:rPr>
            </w:pPr>
            <w:r>
              <w:rPr>
                <w:rFonts w:hint="eastAsia"/>
                <w:kern w:val="0"/>
                <w:sz w:val="20"/>
              </w:rPr>
              <w:t>1.系统提示信息：</w:t>
            </w:r>
            <w:hyperlink w:anchor="S_用户名不存在" w:history="1">
              <w:r>
                <w:rPr>
                  <w:rStyle w:val="af2"/>
                  <w:rFonts w:hint="eastAsia"/>
                  <w:color w:val="FF0000"/>
                  <w:kern w:val="0"/>
                  <w:sz w:val="20"/>
                </w:rPr>
                <w:t>账号不存在</w:t>
              </w:r>
            </w:hyperlink>
          </w:p>
          <w:p w:rsidR="00192CCD" w:rsidRDefault="00AE4472">
            <w:pPr>
              <w:rPr>
                <w:kern w:val="0"/>
                <w:sz w:val="20"/>
              </w:rPr>
            </w:pPr>
            <w:r>
              <w:rPr>
                <w:rFonts w:hint="eastAsia"/>
                <w:kern w:val="0"/>
                <w:sz w:val="20"/>
              </w:rPr>
              <w:t>1.3.0E2邮箱与用户名不匹配</w:t>
            </w:r>
          </w:p>
          <w:p w:rsidR="00192CCD" w:rsidRDefault="00AE4472">
            <w:pPr>
              <w:rPr>
                <w:kern w:val="0"/>
                <w:sz w:val="20"/>
              </w:rPr>
            </w:pPr>
            <w:r>
              <w:rPr>
                <w:rFonts w:hint="eastAsia"/>
                <w:kern w:val="0"/>
                <w:sz w:val="20"/>
              </w:rPr>
              <w:t>1.系统提示信息：</w:t>
            </w:r>
            <w:r>
              <w:rPr>
                <w:rFonts w:hint="eastAsia"/>
                <w:color w:val="FF0000"/>
                <w:kern w:val="0"/>
                <w:sz w:val="20"/>
              </w:rPr>
              <w:t>邮箱与用户不匹配</w:t>
            </w:r>
          </w:p>
          <w:p w:rsidR="00192CCD" w:rsidRDefault="00AE4472">
            <w:pPr>
              <w:rPr>
                <w:kern w:val="0"/>
                <w:sz w:val="20"/>
              </w:rPr>
            </w:pPr>
            <w:r>
              <w:rPr>
                <w:rFonts w:hint="eastAsia"/>
                <w:kern w:val="0"/>
                <w:sz w:val="20"/>
              </w:rPr>
              <w:t>1-3.0E3邮箱验证码不正确</w:t>
            </w:r>
          </w:p>
          <w:p w:rsidR="00192CCD" w:rsidRDefault="00AE4472">
            <w:pPr>
              <w:rPr>
                <w:color w:val="FF0000"/>
                <w:kern w:val="0"/>
                <w:sz w:val="20"/>
              </w:rPr>
            </w:pPr>
            <w:r>
              <w:rPr>
                <w:rFonts w:hint="eastAsia"/>
                <w:kern w:val="0"/>
                <w:sz w:val="20"/>
              </w:rPr>
              <w:t>1系统提示信息：</w:t>
            </w:r>
            <w:hyperlink w:anchor="S_验证码不正确1" w:history="1">
              <w:r>
                <w:rPr>
                  <w:rStyle w:val="af2"/>
                  <w:rFonts w:hint="eastAsia"/>
                  <w:color w:val="FF0000"/>
                  <w:kern w:val="0"/>
                  <w:sz w:val="20"/>
                </w:rPr>
                <w:t>邮箱验证码不正确</w:t>
              </w:r>
            </w:hyperlink>
          </w:p>
          <w:p w:rsidR="00192CCD" w:rsidRDefault="00AE4472">
            <w:pPr>
              <w:rPr>
                <w:kern w:val="0"/>
                <w:sz w:val="20"/>
              </w:rPr>
            </w:pPr>
            <w:r>
              <w:rPr>
                <w:rFonts w:hint="eastAsia"/>
                <w:kern w:val="0"/>
                <w:sz w:val="20"/>
              </w:rPr>
              <w:t>1-3.0E4密码输入格式有误</w:t>
            </w:r>
          </w:p>
          <w:p w:rsidR="00192CCD" w:rsidRDefault="00AE4472">
            <w:pPr>
              <w:rPr>
                <w:color w:val="FF0000"/>
                <w:kern w:val="0"/>
                <w:sz w:val="20"/>
              </w:rPr>
            </w:pPr>
            <w:r>
              <w:rPr>
                <w:rFonts w:hint="eastAsia"/>
                <w:kern w:val="0"/>
                <w:sz w:val="20"/>
              </w:rPr>
              <w:t>1系统提示信息：</w:t>
            </w:r>
            <w:hyperlink w:anchor="S_密码格式有误" w:history="1">
              <w:r>
                <w:rPr>
                  <w:rStyle w:val="af2"/>
                  <w:rFonts w:hint="eastAsia"/>
                  <w:color w:val="FF0000"/>
                  <w:kern w:val="0"/>
                  <w:sz w:val="20"/>
                </w:rPr>
                <w:t>密码输入格式有误</w:t>
              </w:r>
            </w:hyperlink>
          </w:p>
          <w:p w:rsidR="00192CCD" w:rsidRDefault="00AE4472">
            <w:pPr>
              <w:rPr>
                <w:kern w:val="0"/>
                <w:sz w:val="20"/>
              </w:rPr>
            </w:pPr>
            <w:r>
              <w:rPr>
                <w:rFonts w:hint="eastAsia"/>
                <w:kern w:val="0"/>
                <w:sz w:val="20"/>
              </w:rPr>
              <w:t>1.3.0E2邮箱输入格式有误</w:t>
            </w:r>
          </w:p>
          <w:p w:rsidR="00192CCD" w:rsidRDefault="00AE4472">
            <w:pPr>
              <w:rPr>
                <w:kern w:val="0"/>
                <w:sz w:val="20"/>
              </w:rPr>
            </w:pPr>
            <w:r>
              <w:rPr>
                <w:rFonts w:hint="eastAsia"/>
                <w:kern w:val="0"/>
                <w:sz w:val="20"/>
              </w:rPr>
              <w:t>1.系统提示信息：</w:t>
            </w:r>
            <w:hyperlink w:anchor="S_邮箱格式不匹配" w:history="1">
              <w:r>
                <w:rPr>
                  <w:rStyle w:val="af2"/>
                  <w:rFonts w:hint="eastAsia"/>
                  <w:color w:val="FF0000"/>
                  <w:kern w:val="0"/>
                  <w:sz w:val="20"/>
                </w:rPr>
                <w:t>邮箱输入格式有误</w:t>
              </w:r>
            </w:hyperlink>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1-3.0用户名，邮箱，邮箱验证码，新密码，确认新密码。</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1-3.0找回密码成功，跳转至</w:t>
            </w:r>
            <w:r>
              <w:rPr>
                <w:rFonts w:hint="eastAsia"/>
                <w:color w:val="FF0000"/>
                <w:kern w:val="0"/>
                <w:sz w:val="20"/>
              </w:rPr>
              <w:t>登陆界面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w:t>
            </w:r>
            <w:r>
              <w:rPr>
                <w:kern w:val="0"/>
                <w:sz w:val="20"/>
              </w:rPr>
              <w:t>-S-1</w:t>
            </w:r>
            <w:r>
              <w:rPr>
                <w:rFonts w:hint="eastAsia"/>
                <w:kern w:val="0"/>
                <w:sz w:val="20"/>
              </w:rPr>
              <w:t>用户名已存在的</w:t>
            </w:r>
          </w:p>
          <w:p w:rsidR="00192CCD" w:rsidRDefault="00AE4472">
            <w:pPr>
              <w:rPr>
                <w:kern w:val="0"/>
                <w:sz w:val="20"/>
              </w:rPr>
            </w:pPr>
            <w:r>
              <w:rPr>
                <w:rFonts w:hint="eastAsia"/>
                <w:kern w:val="0"/>
                <w:sz w:val="20"/>
              </w:rPr>
              <w:t>BR</w:t>
            </w:r>
            <w:r>
              <w:rPr>
                <w:kern w:val="0"/>
                <w:sz w:val="20"/>
              </w:rPr>
              <w:t>-S-</w:t>
            </w:r>
            <w:r>
              <w:rPr>
                <w:rFonts w:hint="eastAsia"/>
                <w:kern w:val="0"/>
                <w:sz w:val="20"/>
              </w:rPr>
              <w:t>2新密码长度6-20</w:t>
            </w:r>
          </w:p>
          <w:p w:rsidR="00192CCD" w:rsidRDefault="00AE4472">
            <w:pPr>
              <w:rPr>
                <w:kern w:val="0"/>
                <w:sz w:val="20"/>
              </w:rPr>
            </w:pPr>
            <w:r>
              <w:rPr>
                <w:rFonts w:hint="eastAsia"/>
                <w:kern w:val="0"/>
                <w:sz w:val="20"/>
              </w:rPr>
              <w:t>BR</w:t>
            </w:r>
            <w:r>
              <w:rPr>
                <w:kern w:val="0"/>
                <w:sz w:val="20"/>
              </w:rPr>
              <w:t>-S-</w:t>
            </w:r>
            <w:r>
              <w:rPr>
                <w:rFonts w:hint="eastAsia"/>
                <w:kern w:val="0"/>
                <w:sz w:val="20"/>
              </w:rPr>
              <w:t>3确认密码一致</w:t>
            </w:r>
          </w:p>
          <w:p w:rsidR="00192CCD" w:rsidRDefault="00AE4472">
            <w:pPr>
              <w:rPr>
                <w:kern w:val="0"/>
                <w:sz w:val="20"/>
              </w:rPr>
            </w:pPr>
            <w:r>
              <w:rPr>
                <w:rFonts w:hint="eastAsia"/>
                <w:kern w:val="0"/>
                <w:sz w:val="20"/>
              </w:rPr>
              <w:t>BR</w:t>
            </w:r>
            <w:r>
              <w:rPr>
                <w:kern w:val="0"/>
                <w:sz w:val="20"/>
              </w:rPr>
              <w:t>-S-</w:t>
            </w:r>
            <w:r>
              <w:rPr>
                <w:rFonts w:hint="eastAsia"/>
                <w:kern w:val="0"/>
                <w:sz w:val="20"/>
              </w:rPr>
              <w:t>4邮箱格式正确</w:t>
            </w:r>
          </w:p>
          <w:p w:rsidR="00192CCD" w:rsidRDefault="00AE4472">
            <w:pPr>
              <w:rPr>
                <w:kern w:val="0"/>
                <w:sz w:val="20"/>
              </w:rPr>
            </w:pPr>
            <w:r>
              <w:rPr>
                <w:rFonts w:hint="eastAsia"/>
                <w:kern w:val="0"/>
                <w:sz w:val="20"/>
              </w:rPr>
              <w:t>BR</w:t>
            </w:r>
            <w:r>
              <w:rPr>
                <w:kern w:val="0"/>
                <w:sz w:val="20"/>
              </w:rPr>
              <w:t>-S-</w:t>
            </w:r>
            <w:r>
              <w:rPr>
                <w:rFonts w:hint="eastAsia"/>
                <w:kern w:val="0"/>
                <w:sz w:val="20"/>
              </w:rPr>
              <w:t>5邮箱验证码正确</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1.66</w:t>
            </w:r>
          </w:p>
        </w:tc>
      </w:tr>
    </w:tbl>
    <w:p w:rsidR="00192CCD" w:rsidRDefault="00AE4472">
      <w:r>
        <w:rPr>
          <w:noProof/>
        </w:rPr>
        <w:drawing>
          <wp:inline distT="0" distB="0" distL="0" distR="0">
            <wp:extent cx="5210175" cy="4371975"/>
            <wp:effectExtent l="0" t="0" r="1905"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210175" cy="4371975"/>
                    </a:xfrm>
                    <a:prstGeom prst="rect">
                      <a:avLst/>
                    </a:prstGeom>
                  </pic:spPr>
                </pic:pic>
              </a:graphicData>
            </a:graphic>
          </wp:inline>
        </w:drawing>
      </w:r>
    </w:p>
    <w:p w:rsidR="00192CCD" w:rsidRDefault="00AE4472">
      <w:bookmarkStart w:id="352" w:name="S_点击忘记密码"/>
      <w:r>
        <w:rPr>
          <w:rFonts w:hint="eastAsia"/>
          <w:color w:val="FF0000"/>
        </w:rPr>
        <w:lastRenderedPageBreak/>
        <w:t>点击忘记密码</w:t>
      </w:r>
    </w:p>
    <w:bookmarkEnd w:id="352"/>
    <w:p w:rsidR="00192CCD" w:rsidRDefault="00AE4472">
      <w:r>
        <w:rPr>
          <w:noProof/>
        </w:rPr>
        <w:drawing>
          <wp:inline distT="0" distB="0" distL="0" distR="0">
            <wp:extent cx="2009775" cy="952500"/>
            <wp:effectExtent l="0" t="0" r="190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1"/>
                    <a:stretch>
                      <a:fillRect/>
                    </a:stretch>
                  </pic:blipFill>
                  <pic:spPr>
                    <a:xfrm>
                      <a:off x="0" y="0"/>
                      <a:ext cx="2009775" cy="952500"/>
                    </a:xfrm>
                    <a:prstGeom prst="rect">
                      <a:avLst/>
                    </a:prstGeom>
                  </pic:spPr>
                </pic:pic>
              </a:graphicData>
            </a:graphic>
          </wp:inline>
        </w:drawing>
      </w:r>
    </w:p>
    <w:p w:rsidR="00192CCD" w:rsidRDefault="00AE4472">
      <w:pPr>
        <w:rPr>
          <w:color w:val="FF0000"/>
        </w:rPr>
      </w:pPr>
      <w:bookmarkStart w:id="353" w:name="S_填写信息"/>
      <w:r>
        <w:rPr>
          <w:rFonts w:hint="eastAsia"/>
          <w:color w:val="FF0000"/>
        </w:rPr>
        <w:t>填写信息</w:t>
      </w:r>
    </w:p>
    <w:bookmarkEnd w:id="353"/>
    <w:p w:rsidR="00192CCD" w:rsidRDefault="00AE4472">
      <w:r>
        <w:rPr>
          <w:noProof/>
        </w:rP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22"/>
                    <a:stretch>
                      <a:fillRect/>
                    </a:stretch>
                  </pic:blipFill>
                  <pic:spPr>
                    <a:xfrm>
                      <a:off x="0" y="0"/>
                      <a:ext cx="3835400" cy="2382520"/>
                    </a:xfrm>
                    <a:prstGeom prst="rect">
                      <a:avLst/>
                    </a:prstGeom>
                    <a:noFill/>
                    <a:ln w="9525">
                      <a:noFill/>
                    </a:ln>
                  </pic:spPr>
                </pic:pic>
              </a:graphicData>
            </a:graphic>
          </wp:inline>
        </w:drawing>
      </w:r>
    </w:p>
    <w:p w:rsidR="00192CCD" w:rsidRDefault="00AE4472">
      <w:pPr>
        <w:rPr>
          <w:color w:val="FF0000"/>
        </w:rPr>
      </w:pPr>
      <w:bookmarkStart w:id="354" w:name="S_登陆界面1"/>
      <w:r>
        <w:rPr>
          <w:rFonts w:hint="eastAsia"/>
          <w:color w:val="FF0000"/>
        </w:rPr>
        <w:t>登陆界面</w:t>
      </w:r>
      <w:bookmarkEnd w:id="354"/>
      <w:r>
        <w:rPr>
          <w:rFonts w:hint="eastAsia"/>
          <w:color w:val="FF0000"/>
        </w:rPr>
        <w:t>：</w:t>
      </w:r>
    </w:p>
    <w:p w:rsidR="00192CCD" w:rsidRDefault="00AE4472">
      <w:r>
        <w:rPr>
          <w:noProof/>
        </w:rPr>
        <w:drawing>
          <wp:inline distT="0" distB="0" distL="0" distR="0">
            <wp:extent cx="5274310" cy="2371725"/>
            <wp:effectExtent l="0" t="0" r="1397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2"/>
                    <a:stretch>
                      <a:fillRect/>
                    </a:stretch>
                  </pic:blipFill>
                  <pic:spPr>
                    <a:xfrm>
                      <a:off x="0" y="0"/>
                      <a:ext cx="5274310" cy="2371725"/>
                    </a:xfrm>
                    <a:prstGeom prst="rect">
                      <a:avLst/>
                    </a:prstGeom>
                  </pic:spPr>
                </pic:pic>
              </a:graphicData>
            </a:graphic>
          </wp:inline>
        </w:drawing>
      </w:r>
    </w:p>
    <w:p w:rsidR="00192CCD" w:rsidRDefault="00AE4472">
      <w:pPr>
        <w:rPr>
          <w:color w:val="FF0000"/>
        </w:rPr>
      </w:pPr>
      <w:r>
        <w:rPr>
          <w:rFonts w:hint="eastAsia"/>
          <w:color w:val="FF0000"/>
        </w:rPr>
        <w:t>异常：</w:t>
      </w:r>
    </w:p>
    <w:p w:rsidR="00192CCD" w:rsidRDefault="00AE4472">
      <w:pPr>
        <w:outlineLvl w:val="0"/>
        <w:rPr>
          <w:color w:val="FF0000"/>
        </w:rPr>
      </w:pPr>
      <w:r>
        <w:rPr>
          <w:rFonts w:hint="eastAsia"/>
          <w:color w:val="FF0000"/>
        </w:rPr>
        <w:t>1</w:t>
      </w:r>
      <w:bookmarkStart w:id="355" w:name="S_用户名不存在"/>
      <w:r>
        <w:rPr>
          <w:rFonts w:hint="eastAsia"/>
          <w:color w:val="FF0000"/>
        </w:rPr>
        <w:t>用户名不存在</w:t>
      </w:r>
      <w:bookmarkEnd w:id="355"/>
    </w:p>
    <w:p w:rsidR="00192CCD" w:rsidRDefault="00AE4472">
      <w:r>
        <w:rPr>
          <w:noProof/>
        </w:rPr>
        <w:drawing>
          <wp:inline distT="0" distB="0" distL="0" distR="0">
            <wp:extent cx="5274310" cy="527685"/>
            <wp:effectExtent l="0" t="0" r="1397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3"/>
                    <a:stretch>
                      <a:fillRect/>
                    </a:stretch>
                  </pic:blipFill>
                  <pic:spPr>
                    <a:xfrm>
                      <a:off x="0" y="0"/>
                      <a:ext cx="5274310" cy="527685"/>
                    </a:xfrm>
                    <a:prstGeom prst="rect">
                      <a:avLst/>
                    </a:prstGeom>
                  </pic:spPr>
                </pic:pic>
              </a:graphicData>
            </a:graphic>
          </wp:inline>
        </w:drawing>
      </w:r>
    </w:p>
    <w:p w:rsidR="00192CCD" w:rsidRDefault="00AE4472">
      <w:pPr>
        <w:rPr>
          <w:b/>
          <w:color w:val="FF0000"/>
        </w:rPr>
      </w:pPr>
      <w:r>
        <w:rPr>
          <w:rFonts w:hint="eastAsia"/>
          <w:b/>
          <w:color w:val="FF0000"/>
        </w:rPr>
        <w:t>2</w:t>
      </w:r>
      <w:bookmarkStart w:id="356" w:name="S_验证码不正确1"/>
      <w:r>
        <w:rPr>
          <w:rFonts w:hint="eastAsia"/>
          <w:b/>
          <w:color w:val="FF0000"/>
        </w:rPr>
        <w:t>验证码不正确</w:t>
      </w:r>
      <w:bookmarkEnd w:id="356"/>
    </w:p>
    <w:p w:rsidR="00192CCD" w:rsidRDefault="00AE4472">
      <w:r>
        <w:rPr>
          <w:noProof/>
        </w:rPr>
        <w:lastRenderedPageBreak/>
        <w:drawing>
          <wp:inline distT="0" distB="0" distL="0" distR="0">
            <wp:extent cx="5274310" cy="1088390"/>
            <wp:effectExtent l="0" t="0" r="1397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stretch>
                      <a:fillRect/>
                    </a:stretch>
                  </pic:blipFill>
                  <pic:spPr>
                    <a:xfrm>
                      <a:off x="0" y="0"/>
                      <a:ext cx="5274310" cy="1088390"/>
                    </a:xfrm>
                    <a:prstGeom prst="rect">
                      <a:avLst/>
                    </a:prstGeom>
                  </pic:spPr>
                </pic:pic>
              </a:graphicData>
            </a:graphic>
          </wp:inline>
        </w:drawing>
      </w:r>
    </w:p>
    <w:p w:rsidR="00192CCD" w:rsidRDefault="00AE4472">
      <w:pPr>
        <w:rPr>
          <w:color w:val="FF0000"/>
        </w:rPr>
      </w:pPr>
      <w:r>
        <w:rPr>
          <w:rFonts w:hint="eastAsia"/>
          <w:color w:val="FF0000"/>
        </w:rPr>
        <w:t>3</w:t>
      </w:r>
      <w:bookmarkStart w:id="357" w:name="S_密码格式有误"/>
      <w:r>
        <w:rPr>
          <w:rFonts w:hint="eastAsia"/>
          <w:color w:val="FF0000"/>
        </w:rPr>
        <w:t>密码格式有误</w:t>
      </w:r>
      <w:bookmarkEnd w:id="357"/>
    </w:p>
    <w:p w:rsidR="00192CCD" w:rsidRDefault="00AE4472">
      <w:r>
        <w:rPr>
          <w:noProof/>
        </w:rPr>
        <w:drawing>
          <wp:inline distT="0" distB="0" distL="0" distR="0">
            <wp:extent cx="5274310" cy="408940"/>
            <wp:effectExtent l="0" t="0" r="1397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stretch>
                      <a:fillRect/>
                    </a:stretch>
                  </pic:blipFill>
                  <pic:spPr>
                    <a:xfrm>
                      <a:off x="0" y="0"/>
                      <a:ext cx="5274310" cy="408940"/>
                    </a:xfrm>
                    <a:prstGeom prst="rect">
                      <a:avLst/>
                    </a:prstGeom>
                  </pic:spPr>
                </pic:pic>
              </a:graphicData>
            </a:graphic>
          </wp:inline>
        </w:drawing>
      </w:r>
    </w:p>
    <w:p w:rsidR="00192CCD" w:rsidRDefault="00AE4472">
      <w:pPr>
        <w:rPr>
          <w:color w:val="FF0000"/>
        </w:rPr>
      </w:pPr>
      <w:r>
        <w:rPr>
          <w:rFonts w:hint="eastAsia"/>
          <w:color w:val="FF0000"/>
        </w:rPr>
        <w:t>4</w:t>
      </w:r>
      <w:bookmarkStart w:id="358" w:name="S_邮箱格式不匹配"/>
      <w:r>
        <w:rPr>
          <w:rFonts w:hint="eastAsia"/>
          <w:color w:val="FF0000"/>
        </w:rPr>
        <w:t>邮箱格式不匹配</w:t>
      </w:r>
      <w:bookmarkEnd w:id="358"/>
    </w:p>
    <w:p w:rsidR="00192CCD" w:rsidRDefault="00AE4472">
      <w:r>
        <w:rPr>
          <w:noProof/>
        </w:rPr>
        <w:drawing>
          <wp:inline distT="0" distB="0" distL="0" distR="0">
            <wp:extent cx="5274310" cy="455295"/>
            <wp:effectExtent l="0" t="0" r="1397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6"/>
                    <a:stretch>
                      <a:fillRect/>
                    </a:stretch>
                  </pic:blipFill>
                  <pic:spPr>
                    <a:xfrm>
                      <a:off x="0" y="0"/>
                      <a:ext cx="5274310" cy="455295"/>
                    </a:xfrm>
                    <a:prstGeom prst="rect">
                      <a:avLst/>
                    </a:prstGeom>
                  </pic:spPr>
                </pic:pic>
              </a:graphicData>
            </a:graphic>
          </wp:inline>
        </w:drawing>
      </w:r>
    </w:p>
    <w:p w:rsidR="00192CCD" w:rsidRDefault="00192CCD"/>
    <w:p w:rsidR="00192CCD" w:rsidRDefault="00192CCD"/>
    <w:p w:rsidR="00192CCD" w:rsidRDefault="00AE4472">
      <w:pPr>
        <w:pStyle w:val="3"/>
      </w:pPr>
      <w:bookmarkStart w:id="359" w:name="_Toc15862"/>
      <w:bookmarkStart w:id="360" w:name="_Toc18477"/>
      <w:r>
        <w:rPr>
          <w:rFonts w:hint="eastAsia"/>
        </w:rPr>
        <w:t>4.2.4</w:t>
      </w:r>
      <w:r>
        <w:rPr>
          <w:rFonts w:hint="eastAsia"/>
        </w:rPr>
        <w:t>学生项目管理</w:t>
      </w:r>
      <w:bookmarkEnd w:id="359"/>
      <w:bookmarkEnd w:id="360"/>
    </w:p>
    <w:tbl>
      <w:tblPr>
        <w:tblStyle w:val="af3"/>
        <w:tblpPr w:leftFromText="180" w:rightFromText="180" w:vertAnchor="text" w:horzAnchor="margin" w:tblpY="94"/>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S-2-1</w:t>
            </w:r>
            <w:r>
              <w:rPr>
                <w:rFonts w:hint="eastAsia"/>
                <w:kern w:val="0"/>
                <w:sz w:val="20"/>
              </w:rPr>
              <w:t>项目管理</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学生用户进行项目的开始和结束</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学生用户表示想要进行项目的开始和结束操作</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用户类型必须为项目经理</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1结束项目</w:t>
            </w:r>
          </w:p>
          <w:p w:rsidR="00192CCD" w:rsidRDefault="00AE4472">
            <w:pPr>
              <w:rPr>
                <w:kern w:val="0"/>
                <w:sz w:val="20"/>
              </w:rPr>
            </w:pPr>
            <w:r>
              <w:rPr>
                <w:rFonts w:hint="eastAsia"/>
                <w:kern w:val="0"/>
                <w:sz w:val="20"/>
              </w:rPr>
              <w:t>2开始项目</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kern w:val="0"/>
                <w:sz w:val="20"/>
              </w:rPr>
              <w:t>2-1.0</w:t>
            </w:r>
            <w:r>
              <w:rPr>
                <w:rFonts w:hint="eastAsia"/>
                <w:kern w:val="0"/>
                <w:sz w:val="20"/>
              </w:rPr>
              <w:t>项目管理</w:t>
            </w:r>
          </w:p>
          <w:p w:rsidR="00192CCD" w:rsidRDefault="00AE4472">
            <w:pPr>
              <w:rPr>
                <w:kern w:val="0"/>
                <w:sz w:val="20"/>
              </w:rPr>
            </w:pPr>
            <w:r>
              <w:rPr>
                <w:rFonts w:hint="eastAsia"/>
                <w:kern w:val="0"/>
                <w:sz w:val="20"/>
              </w:rPr>
              <w:t>1用户选择点击右侧想要查看的实例</w:t>
            </w:r>
          </w:p>
          <w:p w:rsidR="00192CCD" w:rsidRDefault="00AE4472">
            <w:pPr>
              <w:rPr>
                <w:kern w:val="0"/>
                <w:sz w:val="20"/>
              </w:rPr>
            </w:pPr>
            <w:r>
              <w:rPr>
                <w:rFonts w:hint="eastAsia"/>
                <w:kern w:val="0"/>
                <w:sz w:val="20"/>
              </w:rPr>
              <w:t>2进入后</w:t>
            </w:r>
            <w:hyperlink w:anchor="S_点击选择案例" w:history="1">
              <w:r>
                <w:rPr>
                  <w:rStyle w:val="af2"/>
                  <w:rFonts w:hint="eastAsia"/>
                  <w:color w:val="FF0000"/>
                  <w:kern w:val="0"/>
                  <w:sz w:val="20"/>
                </w:rPr>
                <w:t>点击选择案例</w:t>
              </w:r>
            </w:hyperlink>
          </w:p>
          <w:p w:rsidR="00192CCD" w:rsidRDefault="00AE4472">
            <w:pPr>
              <w:rPr>
                <w:kern w:val="0"/>
                <w:sz w:val="20"/>
              </w:rPr>
            </w:pPr>
            <w:r>
              <w:rPr>
                <w:rFonts w:hint="eastAsia"/>
                <w:kern w:val="0"/>
                <w:sz w:val="20"/>
              </w:rPr>
              <w:t>3学生用户点击页面中的</w:t>
            </w:r>
            <w:hyperlink w:anchor="S_项目管理" w:history="1">
              <w:r>
                <w:rPr>
                  <w:rStyle w:val="af2"/>
                  <w:rFonts w:hint="eastAsia"/>
                  <w:kern w:val="0"/>
                  <w:sz w:val="20"/>
                </w:rPr>
                <w:t>“</w:t>
              </w:r>
              <w:r>
                <w:rPr>
                  <w:rStyle w:val="af2"/>
                  <w:rFonts w:hint="eastAsia"/>
                  <w:color w:val="FF0000"/>
                  <w:kern w:val="0"/>
                  <w:sz w:val="20"/>
                </w:rPr>
                <w:t>项目管理”</w:t>
              </w:r>
            </w:hyperlink>
          </w:p>
          <w:p w:rsidR="00192CCD" w:rsidRDefault="00AE4472">
            <w:pPr>
              <w:rPr>
                <w:color w:val="FF0000"/>
                <w:kern w:val="0"/>
                <w:sz w:val="20"/>
              </w:rPr>
            </w:pPr>
            <w:r>
              <w:rPr>
                <w:rFonts w:hint="eastAsia"/>
                <w:kern w:val="0"/>
                <w:sz w:val="20"/>
              </w:rPr>
              <w:t>4</w:t>
            </w:r>
            <w:hyperlink w:anchor="S_项目开始" w:history="1">
              <w:r>
                <w:rPr>
                  <w:rStyle w:val="af2"/>
                  <w:rFonts w:hint="eastAsia"/>
                  <w:color w:val="FF0000"/>
                  <w:kern w:val="0"/>
                  <w:sz w:val="20"/>
                </w:rPr>
                <w:t>选择开始项目</w:t>
              </w:r>
            </w:hyperlink>
          </w:p>
          <w:p w:rsidR="00192CCD" w:rsidRDefault="00AE4472">
            <w:pPr>
              <w:rPr>
                <w:kern w:val="0"/>
                <w:sz w:val="20"/>
              </w:rPr>
            </w:pPr>
            <w:r>
              <w:rPr>
                <w:rFonts w:hint="eastAsia"/>
                <w:kern w:val="0"/>
                <w:sz w:val="20"/>
              </w:rPr>
              <w:t>5.</w:t>
            </w:r>
            <w:hyperlink w:anchor="S_选择开始或暂停" w:history="1">
              <w:r>
                <w:rPr>
                  <w:rStyle w:val="af2"/>
                  <w:rFonts w:hint="eastAsia"/>
                  <w:kern w:val="0"/>
                  <w:sz w:val="20"/>
                </w:rPr>
                <w:t>选择结束、暂停项目</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2-1.0E1</w:t>
            </w:r>
          </w:p>
          <w:p w:rsidR="00192CCD" w:rsidRDefault="00AE4472">
            <w:pPr>
              <w:rPr>
                <w:kern w:val="0"/>
                <w:sz w:val="20"/>
              </w:rPr>
            </w:pPr>
            <w:r>
              <w:rPr>
                <w:rFonts w:hint="eastAsia"/>
                <w:kern w:val="0"/>
                <w:sz w:val="20"/>
              </w:rPr>
              <w:t>1若项目还在进行中，按结束项目按钮，则会报出“该项目仍有任务在进行”</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BR-S-1用户类型必须是PM</w:t>
            </w:r>
          </w:p>
          <w:p w:rsidR="00192CCD" w:rsidRDefault="00AE4472">
            <w:pPr>
              <w:rPr>
                <w:kern w:val="0"/>
                <w:sz w:val="20"/>
              </w:rPr>
            </w:pPr>
            <w:r>
              <w:rPr>
                <w:rFonts w:hint="eastAsia"/>
                <w:kern w:val="0"/>
                <w:sz w:val="20"/>
              </w:rPr>
              <w:t>BR-S-2若要终止项目，必须要有项目在进行</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0.44</w:t>
            </w:r>
          </w:p>
        </w:tc>
      </w:tr>
    </w:tbl>
    <w:p w:rsidR="00192CCD" w:rsidRDefault="00AE4472">
      <w:pPr>
        <w:rPr>
          <w:color w:val="FF0000"/>
        </w:rPr>
      </w:pPr>
      <w:r>
        <w:rPr>
          <w:rFonts w:hint="eastAsia"/>
          <w:color w:val="FF0000"/>
        </w:rPr>
        <w:lastRenderedPageBreak/>
        <w:t>1</w:t>
      </w:r>
      <w:r>
        <w:rPr>
          <w:rFonts w:hint="eastAsia"/>
          <w:color w:val="FF0000"/>
        </w:rPr>
        <w:t>对话框图</w:t>
      </w:r>
    </w:p>
    <w:p w:rsidR="00192CCD" w:rsidRDefault="00AE4472">
      <w:r>
        <w:rPr>
          <w:noProof/>
        </w:rPr>
        <w:drawing>
          <wp:inline distT="0" distB="0" distL="0" distR="0">
            <wp:extent cx="3857625" cy="3648075"/>
            <wp:effectExtent l="0" t="0" r="133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3857625" cy="3648075"/>
                    </a:xfrm>
                    <a:prstGeom prst="rect">
                      <a:avLst/>
                    </a:prstGeom>
                  </pic:spPr>
                </pic:pic>
              </a:graphicData>
            </a:graphic>
          </wp:inline>
        </w:drawing>
      </w:r>
    </w:p>
    <w:p w:rsidR="00192CCD" w:rsidRDefault="00AE4472">
      <w:pPr>
        <w:rPr>
          <w:color w:val="FF0000"/>
        </w:rPr>
      </w:pPr>
      <w:r>
        <w:rPr>
          <w:rFonts w:hint="eastAsia"/>
          <w:color w:val="FF0000"/>
        </w:rPr>
        <w:t>2</w:t>
      </w:r>
      <w:r>
        <w:rPr>
          <w:rFonts w:hint="eastAsia"/>
          <w:color w:val="FF0000"/>
        </w:rPr>
        <w:t>开始项目的时序图</w:t>
      </w:r>
    </w:p>
    <w:p w:rsidR="00192CCD" w:rsidRDefault="00AE4472">
      <w:r>
        <w:rPr>
          <w:noProof/>
        </w:rPr>
        <w:drawing>
          <wp:inline distT="0" distB="0" distL="0" distR="0">
            <wp:extent cx="5274310" cy="1068070"/>
            <wp:effectExtent l="0" t="0" r="13970" b="139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8"/>
                    <a:stretch>
                      <a:fillRect/>
                    </a:stretch>
                  </pic:blipFill>
                  <pic:spPr>
                    <a:xfrm>
                      <a:off x="0" y="0"/>
                      <a:ext cx="5274310" cy="1068070"/>
                    </a:xfrm>
                    <a:prstGeom prst="rect">
                      <a:avLst/>
                    </a:prstGeom>
                  </pic:spPr>
                </pic:pic>
              </a:graphicData>
            </a:graphic>
          </wp:inline>
        </w:drawing>
      </w:r>
    </w:p>
    <w:p w:rsidR="00192CCD" w:rsidRDefault="00AE4472">
      <w:pPr>
        <w:rPr>
          <w:color w:val="FF0000"/>
        </w:rPr>
      </w:pPr>
      <w:r>
        <w:rPr>
          <w:rFonts w:hint="eastAsia"/>
        </w:rPr>
        <w:t>3</w:t>
      </w:r>
      <w:r>
        <w:rPr>
          <w:rFonts w:hint="eastAsia"/>
          <w:color w:val="FF0000"/>
        </w:rPr>
        <w:t>整个项目管理的时序图：</w:t>
      </w:r>
    </w:p>
    <w:p w:rsidR="00192CCD" w:rsidRDefault="00AE4472">
      <w:r>
        <w:rPr>
          <w:noProof/>
        </w:rPr>
        <w:drawing>
          <wp:inline distT="0" distB="0" distL="0" distR="0">
            <wp:extent cx="5274310" cy="2317115"/>
            <wp:effectExtent l="0" t="0" r="13970" b="146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9"/>
                    <a:stretch>
                      <a:fillRect/>
                    </a:stretch>
                  </pic:blipFill>
                  <pic:spPr>
                    <a:xfrm>
                      <a:off x="0" y="0"/>
                      <a:ext cx="5274310" cy="2317115"/>
                    </a:xfrm>
                    <a:prstGeom prst="rect">
                      <a:avLst/>
                    </a:prstGeom>
                  </pic:spPr>
                </pic:pic>
              </a:graphicData>
            </a:graphic>
          </wp:inline>
        </w:drawing>
      </w:r>
    </w:p>
    <w:p w:rsidR="00192CCD" w:rsidRDefault="00AE4472">
      <w:bookmarkStart w:id="361" w:name="S_点击选择案例"/>
      <w:r>
        <w:rPr>
          <w:rFonts w:hint="eastAsia"/>
          <w:color w:val="FF0000"/>
        </w:rPr>
        <w:t>点击选择案例</w:t>
      </w:r>
    </w:p>
    <w:bookmarkEnd w:id="361"/>
    <w:p w:rsidR="00192CCD" w:rsidRDefault="00AE4472">
      <w:r>
        <w:rPr>
          <w:noProof/>
        </w:rPr>
        <w:drawing>
          <wp:inline distT="0" distB="0" distL="0" distR="0">
            <wp:extent cx="5274310" cy="533400"/>
            <wp:effectExtent l="0" t="0" r="139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0"/>
                    <a:stretch>
                      <a:fillRect/>
                    </a:stretch>
                  </pic:blipFill>
                  <pic:spPr>
                    <a:xfrm>
                      <a:off x="0" y="0"/>
                      <a:ext cx="5274310" cy="533400"/>
                    </a:xfrm>
                    <a:prstGeom prst="rect">
                      <a:avLst/>
                    </a:prstGeom>
                  </pic:spPr>
                </pic:pic>
              </a:graphicData>
            </a:graphic>
          </wp:inline>
        </w:drawing>
      </w:r>
    </w:p>
    <w:p w:rsidR="00192CCD" w:rsidRDefault="00AE4472">
      <w:pPr>
        <w:rPr>
          <w:color w:val="FF0000"/>
        </w:rPr>
      </w:pPr>
      <w:bookmarkStart w:id="362" w:name="S_项目管理"/>
      <w:r>
        <w:rPr>
          <w:rFonts w:hint="eastAsia"/>
          <w:color w:val="FF0000"/>
        </w:rPr>
        <w:lastRenderedPageBreak/>
        <w:t>项目管理</w:t>
      </w:r>
    </w:p>
    <w:bookmarkEnd w:id="362"/>
    <w:p w:rsidR="00192CCD" w:rsidRDefault="00AE4472">
      <w:r>
        <w:rPr>
          <w:noProof/>
        </w:rPr>
        <w:drawing>
          <wp:inline distT="0" distB="0" distL="0" distR="0">
            <wp:extent cx="3057525" cy="857250"/>
            <wp:effectExtent l="0" t="0" r="5715"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1"/>
                    <a:stretch>
                      <a:fillRect/>
                    </a:stretch>
                  </pic:blipFill>
                  <pic:spPr>
                    <a:xfrm>
                      <a:off x="0" y="0"/>
                      <a:ext cx="3057525" cy="857250"/>
                    </a:xfrm>
                    <a:prstGeom prst="rect">
                      <a:avLst/>
                    </a:prstGeom>
                  </pic:spPr>
                </pic:pic>
              </a:graphicData>
            </a:graphic>
          </wp:inline>
        </w:drawing>
      </w:r>
    </w:p>
    <w:p w:rsidR="00192CCD" w:rsidRDefault="00AE4472">
      <w:pPr>
        <w:rPr>
          <w:color w:val="FF0000"/>
        </w:rPr>
      </w:pPr>
      <w:bookmarkStart w:id="363" w:name="S_项目开始"/>
      <w:r>
        <w:rPr>
          <w:rFonts w:hint="eastAsia"/>
          <w:color w:val="FF0000"/>
        </w:rPr>
        <w:t>项目开始</w:t>
      </w:r>
    </w:p>
    <w:bookmarkEnd w:id="363"/>
    <w:p w:rsidR="00192CCD" w:rsidRDefault="00AE4472">
      <w:r>
        <w:rPr>
          <w:noProof/>
        </w:rPr>
        <w:drawing>
          <wp:inline distT="0" distB="0" distL="0" distR="0">
            <wp:extent cx="5274310" cy="115824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2"/>
                    <a:stretch>
                      <a:fillRect/>
                    </a:stretch>
                  </pic:blipFill>
                  <pic:spPr>
                    <a:xfrm>
                      <a:off x="0" y="0"/>
                      <a:ext cx="5274310" cy="1158240"/>
                    </a:xfrm>
                    <a:prstGeom prst="rect">
                      <a:avLst/>
                    </a:prstGeom>
                  </pic:spPr>
                </pic:pic>
              </a:graphicData>
            </a:graphic>
          </wp:inline>
        </w:drawing>
      </w:r>
    </w:p>
    <w:p w:rsidR="00192CCD" w:rsidRDefault="00AE4472">
      <w:bookmarkStart w:id="364" w:name="S_选择开始或暂停"/>
      <w:r>
        <w:rPr>
          <w:rFonts w:hint="eastAsia"/>
          <w:color w:val="FF0000"/>
        </w:rPr>
        <w:t>选择开始或暂停</w:t>
      </w:r>
    </w:p>
    <w:bookmarkEnd w:id="364"/>
    <w:p w:rsidR="00192CCD" w:rsidRDefault="00AE4472">
      <w:r>
        <w:rPr>
          <w:noProof/>
        </w:rPr>
        <w:drawing>
          <wp:inline distT="0" distB="0" distL="0" distR="0">
            <wp:extent cx="5274310" cy="562610"/>
            <wp:effectExtent l="0" t="0" r="139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3"/>
                    <a:stretch>
                      <a:fillRect/>
                    </a:stretch>
                  </pic:blipFill>
                  <pic:spPr>
                    <a:xfrm>
                      <a:off x="0" y="0"/>
                      <a:ext cx="5274310" cy="562610"/>
                    </a:xfrm>
                    <a:prstGeom prst="rect">
                      <a:avLst/>
                    </a:prstGeom>
                  </pic:spPr>
                </pic:pic>
              </a:graphicData>
            </a:graphic>
          </wp:inline>
        </w:drawing>
      </w:r>
    </w:p>
    <w:p w:rsidR="00192CCD" w:rsidRDefault="00AE4472">
      <w:pPr>
        <w:pStyle w:val="3"/>
      </w:pPr>
      <w:bookmarkStart w:id="365" w:name="_Toc1708"/>
      <w:bookmarkStart w:id="366" w:name="_Toc2358"/>
      <w:r>
        <w:rPr>
          <w:rFonts w:hint="eastAsia"/>
        </w:rPr>
        <w:t>4.2.5</w:t>
      </w:r>
      <w:r>
        <w:rPr>
          <w:rFonts w:hint="eastAsia"/>
        </w:rPr>
        <w:t>创建新</w:t>
      </w:r>
      <w:bookmarkEnd w:id="365"/>
      <w:r>
        <w:rPr>
          <w:rFonts w:hint="eastAsia"/>
        </w:rPr>
        <w:t>项目</w:t>
      </w:r>
      <w:bookmarkEnd w:id="366"/>
    </w:p>
    <w:tbl>
      <w:tblPr>
        <w:tblStyle w:val="af3"/>
        <w:tblpPr w:leftFromText="180" w:rightFromText="180" w:vertAnchor="text" w:horzAnchor="margin" w:tblpY="234"/>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S-2-2</w:t>
            </w:r>
            <w:r>
              <w:rPr>
                <w:rFonts w:hint="eastAsia"/>
                <w:kern w:val="0"/>
                <w:sz w:val="20"/>
              </w:rPr>
              <w:t>创建新项目</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学生用户可以根据自己意愿选择是否添加此项目作为新项目</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学生用户表示很想实践此项目作为其的新的实例</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学生用户的身份得到认证</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实例创建成功</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kern w:val="0"/>
                <w:sz w:val="20"/>
              </w:rPr>
              <w:t>2-2.0</w:t>
            </w:r>
            <w:r>
              <w:rPr>
                <w:rFonts w:hint="eastAsia"/>
                <w:kern w:val="0"/>
                <w:sz w:val="20"/>
              </w:rPr>
              <w:t>创建新实例</w:t>
            </w:r>
          </w:p>
          <w:p w:rsidR="00192CCD" w:rsidRDefault="00AE4472">
            <w:pPr>
              <w:rPr>
                <w:kern w:val="0"/>
                <w:sz w:val="20"/>
              </w:rPr>
            </w:pPr>
            <w:r>
              <w:rPr>
                <w:rFonts w:hint="eastAsia"/>
                <w:kern w:val="0"/>
                <w:sz w:val="20"/>
              </w:rPr>
              <w:t>1.学生用户</w:t>
            </w:r>
            <w:hyperlink w:anchor="S_点击案例库" w:history="1">
              <w:r>
                <w:rPr>
                  <w:rStyle w:val="af2"/>
                  <w:rFonts w:hint="eastAsia"/>
                  <w:color w:val="FF0000"/>
                  <w:kern w:val="0"/>
                  <w:sz w:val="20"/>
                </w:rPr>
                <w:t>点击案例库</w:t>
              </w:r>
            </w:hyperlink>
          </w:p>
          <w:p w:rsidR="00192CCD" w:rsidRDefault="00AE4472">
            <w:pPr>
              <w:rPr>
                <w:kern w:val="0"/>
                <w:sz w:val="20"/>
              </w:rPr>
            </w:pPr>
            <w:r>
              <w:rPr>
                <w:rFonts w:hint="eastAsia"/>
                <w:kern w:val="0"/>
                <w:sz w:val="20"/>
              </w:rPr>
              <w:t>2.选择需要查看的案例</w:t>
            </w:r>
          </w:p>
          <w:p w:rsidR="00192CCD" w:rsidRDefault="00AE4472">
            <w:pPr>
              <w:rPr>
                <w:kern w:val="0"/>
                <w:sz w:val="20"/>
              </w:rPr>
            </w:pPr>
            <w:r>
              <w:rPr>
                <w:rFonts w:hint="eastAsia"/>
                <w:kern w:val="0"/>
                <w:sz w:val="20"/>
              </w:rPr>
              <w:t>3.</w:t>
            </w:r>
            <w:hyperlink w:anchor="S_点击案例查看详情" w:history="1">
              <w:r>
                <w:rPr>
                  <w:rStyle w:val="af2"/>
                  <w:rFonts w:hint="eastAsia"/>
                  <w:color w:val="FF0000"/>
                  <w:kern w:val="0"/>
                  <w:sz w:val="20"/>
                </w:rPr>
                <w:t>点击案例查看详情</w:t>
              </w:r>
            </w:hyperlink>
          </w:p>
          <w:p w:rsidR="00192CCD" w:rsidRDefault="00AE4472">
            <w:pPr>
              <w:rPr>
                <w:kern w:val="0"/>
                <w:sz w:val="20"/>
              </w:rPr>
            </w:pPr>
            <w:r>
              <w:rPr>
                <w:rFonts w:hint="eastAsia"/>
                <w:kern w:val="0"/>
                <w:sz w:val="20"/>
              </w:rPr>
              <w:t>4.学生用户点击</w:t>
            </w:r>
            <w:hyperlink w:anchor="S_创建新项目" w:history="1">
              <w:r>
                <w:rPr>
                  <w:rStyle w:val="af2"/>
                  <w:rFonts w:hint="eastAsia"/>
                  <w:color w:val="FF0000"/>
                  <w:kern w:val="0"/>
                  <w:sz w:val="20"/>
                </w:rPr>
                <w:t>“创建新实例”</w:t>
              </w:r>
            </w:hyperlink>
            <w:r>
              <w:rPr>
                <w:color w:val="FF0000"/>
                <w:kern w:val="0"/>
                <w:sz w:val="20"/>
              </w:rPr>
              <w:t xml:space="preserve"> </w:t>
            </w:r>
          </w:p>
          <w:p w:rsidR="00192CCD" w:rsidRDefault="00AE4472">
            <w:pPr>
              <w:rPr>
                <w:kern w:val="0"/>
                <w:sz w:val="20"/>
              </w:rPr>
            </w:pPr>
            <w:r>
              <w:rPr>
                <w:rFonts w:hint="eastAsia"/>
                <w:color w:val="000000" w:themeColor="text1"/>
                <w:kern w:val="0"/>
                <w:sz w:val="20"/>
              </w:rPr>
              <w:t>5.填好实例的名称，点击创建新项目</w:t>
            </w:r>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2-2.0E</w:t>
            </w:r>
            <w:r>
              <w:rPr>
                <w:kern w:val="0"/>
                <w:sz w:val="20"/>
              </w:rPr>
              <w:t>1</w:t>
            </w:r>
          </w:p>
          <w:p w:rsidR="00192CCD" w:rsidRDefault="00AE4472">
            <w:pPr>
              <w:rPr>
                <w:kern w:val="0"/>
                <w:sz w:val="20"/>
              </w:rPr>
            </w:pPr>
            <w:r>
              <w:rPr>
                <w:rFonts w:hint="eastAsia"/>
                <w:kern w:val="0"/>
                <w:sz w:val="20"/>
              </w:rPr>
              <w:t>1.显示“实例名不能为空”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2-2.0输入实例名称</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BR-S-1实例名不能为空</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0.69</w:t>
            </w:r>
          </w:p>
        </w:tc>
      </w:tr>
    </w:tbl>
    <w:p w:rsidR="00192CCD" w:rsidRDefault="00AE4472">
      <w:r>
        <w:rPr>
          <w:noProof/>
        </w:rPr>
        <w:lastRenderedPageBreak/>
        <w:drawing>
          <wp:inline distT="0" distB="0" distL="0" distR="0">
            <wp:extent cx="5274310" cy="5110480"/>
            <wp:effectExtent l="0" t="0" r="1397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4"/>
                    <a:stretch>
                      <a:fillRect/>
                    </a:stretch>
                  </pic:blipFill>
                  <pic:spPr>
                    <a:xfrm>
                      <a:off x="0" y="0"/>
                      <a:ext cx="5274310" cy="5110480"/>
                    </a:xfrm>
                    <a:prstGeom prst="rect">
                      <a:avLst/>
                    </a:prstGeom>
                  </pic:spPr>
                </pic:pic>
              </a:graphicData>
            </a:graphic>
          </wp:inline>
        </w:drawing>
      </w:r>
    </w:p>
    <w:p w:rsidR="00192CCD" w:rsidRDefault="00AE4472">
      <w:bookmarkStart w:id="367" w:name="S_点击案例库"/>
      <w:r>
        <w:rPr>
          <w:rFonts w:hint="eastAsia"/>
          <w:color w:val="FF0000"/>
        </w:rPr>
        <w:t>点击案例库</w:t>
      </w:r>
    </w:p>
    <w:bookmarkEnd w:id="367"/>
    <w:p w:rsidR="00192CCD" w:rsidRDefault="00AE4472">
      <w:r>
        <w:rPr>
          <w:noProof/>
        </w:rPr>
        <w:drawing>
          <wp:inline distT="0" distB="0" distL="0" distR="0">
            <wp:extent cx="5274310" cy="505460"/>
            <wp:effectExtent l="0" t="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pPr>
        <w:rPr>
          <w:color w:val="FF0000"/>
        </w:rPr>
      </w:pPr>
      <w:bookmarkStart w:id="368" w:name="S_点击案例查看详情"/>
      <w:r>
        <w:rPr>
          <w:rFonts w:hint="eastAsia"/>
          <w:color w:val="FF0000"/>
        </w:rPr>
        <w:t>点击案例查看详情</w:t>
      </w:r>
    </w:p>
    <w:bookmarkEnd w:id="368"/>
    <w:p w:rsidR="00192CCD" w:rsidRDefault="00AE4472">
      <w:r>
        <w:rPr>
          <w:noProof/>
        </w:rPr>
        <w:drawing>
          <wp:inline distT="0" distB="0" distL="0" distR="0">
            <wp:extent cx="5274310" cy="2029460"/>
            <wp:effectExtent l="0" t="0" r="1397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pPr>
        <w:rPr>
          <w:color w:val="FF0000"/>
        </w:rPr>
      </w:pPr>
      <w:bookmarkStart w:id="369" w:name="S_创建新项目"/>
      <w:r>
        <w:rPr>
          <w:rFonts w:hint="eastAsia"/>
          <w:color w:val="FF0000"/>
        </w:rPr>
        <w:t>创建新项目</w:t>
      </w:r>
    </w:p>
    <w:bookmarkEnd w:id="369"/>
    <w:p w:rsidR="00192CCD" w:rsidRDefault="00AE4472">
      <w:r>
        <w:rPr>
          <w:noProof/>
        </w:rPr>
        <w:lastRenderedPageBreak/>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37"/>
                    <a:stretch>
                      <a:fillRect/>
                    </a:stretch>
                  </pic:blipFill>
                  <pic:spPr>
                    <a:xfrm>
                      <a:off x="0" y="0"/>
                      <a:ext cx="5273675" cy="558800"/>
                    </a:xfrm>
                    <a:prstGeom prst="rect">
                      <a:avLst/>
                    </a:prstGeom>
                    <a:noFill/>
                    <a:ln w="9525">
                      <a:noFill/>
                    </a:ln>
                  </pic:spPr>
                </pic:pic>
              </a:graphicData>
            </a:graphic>
          </wp:inline>
        </w:drawing>
      </w:r>
    </w:p>
    <w:p w:rsidR="00192CCD" w:rsidRDefault="00AE4472">
      <w:pPr>
        <w:pStyle w:val="3"/>
      </w:pPr>
      <w:bookmarkStart w:id="370" w:name="_Toc25994"/>
      <w:bookmarkStart w:id="371" w:name="_Toc26972"/>
      <w:r>
        <w:rPr>
          <w:rFonts w:hint="eastAsia"/>
        </w:rPr>
        <w:t xml:space="preserve">4.2.6 </w:t>
      </w:r>
      <w:r>
        <w:rPr>
          <w:rFonts w:hint="eastAsia"/>
        </w:rPr>
        <w:t>案例详情</w:t>
      </w:r>
      <w:bookmarkEnd w:id="370"/>
      <w:bookmarkEnd w:id="37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S-2-3</w:t>
            </w:r>
            <w:r>
              <w:rPr>
                <w:rFonts w:hint="eastAsia"/>
                <w:kern w:val="0"/>
                <w:sz w:val="20"/>
              </w:rPr>
              <w:t>案例详情</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学生用户可以点击详情进行查看该项目的具体描述信息</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学生用户想进一步了解项目的信息</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数据库中存有该项目的具体描述等相关信息</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系统显示指定项目的具体描述</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2-3.0查看案例详情</w:t>
            </w:r>
          </w:p>
          <w:p w:rsidR="00192CCD" w:rsidRDefault="00AE4472">
            <w:pPr>
              <w:rPr>
                <w:kern w:val="0"/>
                <w:sz w:val="20"/>
              </w:rPr>
            </w:pPr>
            <w:r>
              <w:rPr>
                <w:rFonts w:hint="eastAsia"/>
                <w:kern w:val="0"/>
                <w:sz w:val="20"/>
              </w:rPr>
              <w:t>1.学生用户</w:t>
            </w:r>
            <w:hyperlink w:anchor="S_点击案例库" w:history="1">
              <w:r>
                <w:rPr>
                  <w:rStyle w:val="af2"/>
                  <w:rFonts w:hint="eastAsia"/>
                  <w:color w:val="FF0000"/>
                  <w:kern w:val="0"/>
                  <w:sz w:val="20"/>
                </w:rPr>
                <w:t>点击案例库</w:t>
              </w:r>
            </w:hyperlink>
          </w:p>
          <w:p w:rsidR="00192CCD" w:rsidRDefault="00AE4472">
            <w:pPr>
              <w:rPr>
                <w:kern w:val="0"/>
                <w:sz w:val="20"/>
              </w:rPr>
            </w:pPr>
            <w:r>
              <w:rPr>
                <w:rFonts w:hint="eastAsia"/>
                <w:kern w:val="0"/>
                <w:sz w:val="20"/>
              </w:rPr>
              <w:t>2.</w:t>
            </w:r>
            <w:hyperlink w:anchor="S_选择案例点击" w:history="1">
              <w:r>
                <w:rPr>
                  <w:rStyle w:val="af2"/>
                  <w:rFonts w:hint="eastAsia"/>
                  <w:color w:val="FF0000"/>
                  <w:kern w:val="0"/>
                  <w:sz w:val="20"/>
                </w:rPr>
                <w:t>选择需要查看的案例</w:t>
              </w:r>
            </w:hyperlink>
          </w:p>
          <w:p w:rsidR="00192CCD" w:rsidRDefault="00AE4472">
            <w:pPr>
              <w:rPr>
                <w:color w:val="FF0000"/>
                <w:kern w:val="0"/>
                <w:sz w:val="20"/>
              </w:rPr>
            </w:pPr>
            <w:r>
              <w:rPr>
                <w:rFonts w:hint="eastAsia"/>
                <w:kern w:val="0"/>
                <w:sz w:val="20"/>
              </w:rPr>
              <w:t>3.</w:t>
            </w:r>
            <w:hyperlink w:anchor="S_点击案例详情" w:history="1">
              <w:r>
                <w:rPr>
                  <w:rStyle w:val="af2"/>
                  <w:rFonts w:hint="eastAsia"/>
                  <w:color w:val="FF0000"/>
                  <w:kern w:val="0"/>
                  <w:sz w:val="20"/>
                </w:rPr>
                <w:t>点击案例详情</w:t>
              </w:r>
            </w:hyperlink>
          </w:p>
          <w:p w:rsidR="00192CCD" w:rsidRDefault="00AE4472">
            <w:pPr>
              <w:rPr>
                <w:kern w:val="0"/>
                <w:sz w:val="20"/>
              </w:rPr>
            </w:pPr>
            <w:r>
              <w:rPr>
                <w:rFonts w:hint="eastAsia"/>
                <w:kern w:val="0"/>
                <w:sz w:val="20"/>
              </w:rPr>
              <w:t>4</w:t>
            </w:r>
            <w:r>
              <w:rPr>
                <w:rFonts w:hint="eastAsia"/>
                <w:color w:val="FF0000"/>
                <w:kern w:val="0"/>
                <w:sz w:val="20"/>
              </w:rPr>
              <w:t>.</w:t>
            </w:r>
            <w:hyperlink w:anchor="S_案例详情界面" w:history="1">
              <w:r>
                <w:rPr>
                  <w:rStyle w:val="af2"/>
                  <w:rFonts w:hint="eastAsia"/>
                  <w:color w:val="FF0000"/>
                  <w:kern w:val="0"/>
                  <w:sz w:val="20"/>
                </w:rPr>
                <w:t>跳转案例详情界面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p w:rsidR="00192CCD" w:rsidRDefault="00192CCD">
            <w:pPr>
              <w:rPr>
                <w:kern w:val="0"/>
                <w:sz w:val="20"/>
              </w:rPr>
            </w:pP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color w:val="FF0000"/>
                <w:kern w:val="0"/>
                <w:sz w:val="20"/>
              </w:rPr>
              <w:t>2-3.0跳转至案例详情界面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BR-S-1案例存在</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0.59</w:t>
            </w:r>
          </w:p>
        </w:tc>
      </w:tr>
    </w:tbl>
    <w:p w:rsidR="00192CCD" w:rsidRDefault="00AE4472">
      <w:r>
        <w:rPr>
          <w:noProof/>
        </w:rPr>
        <w:lastRenderedPageBreak/>
        <w:drawing>
          <wp:inline distT="0" distB="0" distL="0" distR="0">
            <wp:extent cx="3705225" cy="4191000"/>
            <wp:effectExtent l="0" t="0" r="133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8"/>
                    <a:stretch>
                      <a:fillRect/>
                    </a:stretch>
                  </pic:blipFill>
                  <pic:spPr>
                    <a:xfrm>
                      <a:off x="0" y="0"/>
                      <a:ext cx="3705225" cy="4191000"/>
                    </a:xfrm>
                    <a:prstGeom prst="rect">
                      <a:avLst/>
                    </a:prstGeom>
                  </pic:spPr>
                </pic:pic>
              </a:graphicData>
            </a:graphic>
          </wp:inline>
        </w:drawing>
      </w:r>
    </w:p>
    <w:p w:rsidR="00192CCD" w:rsidRDefault="00AE4472">
      <w:pPr>
        <w:rPr>
          <w:color w:val="FF0000"/>
        </w:rPr>
      </w:pPr>
      <w:bookmarkStart w:id="372" w:name="S_点击案例库1"/>
      <w:r>
        <w:rPr>
          <w:rFonts w:hint="eastAsia"/>
          <w:color w:val="FF0000"/>
        </w:rPr>
        <w:t>点击案例库</w:t>
      </w:r>
    </w:p>
    <w:bookmarkEnd w:id="372"/>
    <w:p w:rsidR="00192CCD" w:rsidRDefault="00AE4472">
      <w:r>
        <w:rPr>
          <w:noProof/>
        </w:rPr>
        <w:drawing>
          <wp:inline distT="0" distB="0" distL="0" distR="0">
            <wp:extent cx="5274310" cy="505460"/>
            <wp:effectExtent l="0" t="0" r="1397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pPr>
        <w:rPr>
          <w:color w:val="FF0000"/>
        </w:rPr>
      </w:pPr>
      <w:bookmarkStart w:id="373" w:name="S_选择案例点击"/>
      <w:r>
        <w:rPr>
          <w:rFonts w:hint="eastAsia"/>
          <w:color w:val="FF0000"/>
        </w:rPr>
        <w:t>选择案例点击</w:t>
      </w:r>
    </w:p>
    <w:bookmarkEnd w:id="373"/>
    <w:p w:rsidR="00192CCD" w:rsidRDefault="00AE4472">
      <w:r>
        <w:rPr>
          <w:noProof/>
        </w:rPr>
        <w:drawing>
          <wp:inline distT="0" distB="0" distL="0" distR="0">
            <wp:extent cx="5274310" cy="2029460"/>
            <wp:effectExtent l="0" t="0" r="1397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bookmarkStart w:id="374" w:name="S_点击案例详情"/>
      <w:r>
        <w:rPr>
          <w:rFonts w:hint="eastAsia"/>
          <w:color w:val="FF0000"/>
        </w:rPr>
        <w:t>点击案例详情</w:t>
      </w:r>
    </w:p>
    <w:bookmarkEnd w:id="374"/>
    <w:p w:rsidR="00192CCD" w:rsidRDefault="00AE4472">
      <w:r>
        <w:rPr>
          <w:noProof/>
        </w:rPr>
        <w:lastRenderedPageBreak/>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39"/>
                    <a:stretch>
                      <a:fillRect/>
                    </a:stretch>
                  </pic:blipFill>
                  <pic:spPr>
                    <a:xfrm>
                      <a:off x="0" y="0"/>
                      <a:ext cx="5274310" cy="3502025"/>
                    </a:xfrm>
                    <a:prstGeom prst="rect">
                      <a:avLst/>
                    </a:prstGeom>
                    <a:noFill/>
                    <a:ln w="9525">
                      <a:noFill/>
                    </a:ln>
                  </pic:spPr>
                </pic:pic>
              </a:graphicData>
            </a:graphic>
          </wp:inline>
        </w:drawing>
      </w:r>
    </w:p>
    <w:p w:rsidR="00192CCD" w:rsidRDefault="00AE4472">
      <w:bookmarkStart w:id="375" w:name="S_案例详情界面"/>
      <w:r>
        <w:rPr>
          <w:rFonts w:hint="eastAsia"/>
          <w:color w:val="FF0000"/>
        </w:rPr>
        <w:t>案例详情界面</w:t>
      </w:r>
    </w:p>
    <w:bookmarkEnd w:id="375"/>
    <w:p w:rsidR="00192CCD" w:rsidRDefault="00AE4472">
      <w:r>
        <w:rPr>
          <w:noProof/>
        </w:rP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40"/>
                    <a:stretch>
                      <a:fillRect/>
                    </a:stretch>
                  </pic:blipFill>
                  <pic:spPr>
                    <a:xfrm>
                      <a:off x="0" y="0"/>
                      <a:ext cx="5272405" cy="4307840"/>
                    </a:xfrm>
                    <a:prstGeom prst="rect">
                      <a:avLst/>
                    </a:prstGeom>
                    <a:noFill/>
                    <a:ln w="9525">
                      <a:noFill/>
                    </a:ln>
                  </pic:spPr>
                </pic:pic>
              </a:graphicData>
            </a:graphic>
          </wp:inline>
        </w:drawing>
      </w:r>
    </w:p>
    <w:p w:rsidR="00192CCD" w:rsidRDefault="00AE4472">
      <w:pPr>
        <w:pStyle w:val="3"/>
      </w:pPr>
      <w:bookmarkStart w:id="376" w:name="_Toc4803"/>
      <w:bookmarkStart w:id="377" w:name="_Toc8503"/>
      <w:r>
        <w:rPr>
          <w:rFonts w:hint="eastAsia"/>
        </w:rPr>
        <w:t>4.2.7</w:t>
      </w:r>
      <w:r>
        <w:rPr>
          <w:rFonts w:hint="eastAsia"/>
        </w:rPr>
        <w:t>学生组员管理</w:t>
      </w:r>
      <w:bookmarkEnd w:id="376"/>
      <w:bookmarkEnd w:id="377"/>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lastRenderedPageBreak/>
              <w:t>ID和名称</w:t>
            </w:r>
          </w:p>
        </w:tc>
        <w:tc>
          <w:tcPr>
            <w:tcW w:w="4148" w:type="dxa"/>
          </w:tcPr>
          <w:p w:rsidR="00192CCD" w:rsidRDefault="00AE4472">
            <w:pPr>
              <w:rPr>
                <w:kern w:val="0"/>
                <w:sz w:val="20"/>
              </w:rPr>
            </w:pPr>
            <w:r>
              <w:rPr>
                <w:kern w:val="0"/>
                <w:sz w:val="20"/>
              </w:rPr>
              <w:t>S-2-4</w:t>
            </w:r>
            <w:r>
              <w:rPr>
                <w:rFonts w:hint="eastAsia"/>
                <w:kern w:val="0"/>
                <w:sz w:val="20"/>
              </w:rPr>
              <w:t xml:space="preserve"> 组员管理</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学生用户可以进行角色的选择</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学生用户表示想要选择或更改自己的角色及查看小组成员的角色分工</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用户类型必须是创建者或者项目经理</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将角色变动信息更新保存到数据库</w:t>
            </w:r>
            <w:r>
              <w:rPr>
                <w:kern w:val="0"/>
                <w:sz w:val="20"/>
              </w:rPr>
              <w:t xml:space="preserve"> </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2-4.0进行组员管理</w:t>
            </w:r>
          </w:p>
          <w:p w:rsidR="00192CCD" w:rsidRDefault="00AE4472">
            <w:pPr>
              <w:rPr>
                <w:kern w:val="0"/>
                <w:sz w:val="20"/>
              </w:rPr>
            </w:pPr>
            <w:r>
              <w:rPr>
                <w:rFonts w:hint="eastAsia"/>
                <w:kern w:val="0"/>
                <w:sz w:val="20"/>
              </w:rPr>
              <w:t>1</w:t>
            </w:r>
            <w:hyperlink w:anchor="S_点击我的项目" w:history="1">
              <w:r>
                <w:rPr>
                  <w:rStyle w:val="af2"/>
                  <w:rFonts w:hint="eastAsia"/>
                  <w:color w:val="FF0000"/>
                  <w:kern w:val="0"/>
                  <w:sz w:val="20"/>
                </w:rPr>
                <w:t>点击项目我的项目</w:t>
              </w:r>
            </w:hyperlink>
          </w:p>
          <w:p w:rsidR="00192CCD" w:rsidRDefault="00AE4472">
            <w:pPr>
              <w:rPr>
                <w:kern w:val="0"/>
                <w:sz w:val="20"/>
              </w:rPr>
            </w:pPr>
            <w:r>
              <w:rPr>
                <w:rFonts w:hint="eastAsia"/>
                <w:kern w:val="0"/>
                <w:sz w:val="20"/>
              </w:rPr>
              <w:t>2</w:t>
            </w:r>
            <w:hyperlink w:anchor="S_点击选择案例1" w:history="1">
              <w:r>
                <w:rPr>
                  <w:rStyle w:val="af2"/>
                  <w:rFonts w:hint="eastAsia"/>
                  <w:color w:val="FF0000"/>
                  <w:kern w:val="0"/>
                  <w:sz w:val="20"/>
                </w:rPr>
                <w:t>选择项目进入</w:t>
              </w:r>
            </w:hyperlink>
          </w:p>
          <w:p w:rsidR="00192CCD" w:rsidRDefault="00AE4472">
            <w:pPr>
              <w:rPr>
                <w:kern w:val="0"/>
                <w:sz w:val="20"/>
              </w:rPr>
            </w:pPr>
            <w:r>
              <w:rPr>
                <w:rFonts w:hint="eastAsia"/>
                <w:kern w:val="0"/>
                <w:sz w:val="20"/>
              </w:rPr>
              <w:t>3进入后</w:t>
            </w:r>
            <w:hyperlink w:anchor="S_点击项目管理" w:history="1">
              <w:r>
                <w:rPr>
                  <w:rStyle w:val="af2"/>
                  <w:rFonts w:hint="eastAsia"/>
                  <w:color w:val="FF0000"/>
                  <w:kern w:val="0"/>
                  <w:sz w:val="20"/>
                </w:rPr>
                <w:t>点击“管理项目”</w:t>
              </w:r>
            </w:hyperlink>
          </w:p>
          <w:p w:rsidR="00192CCD" w:rsidRDefault="00AE4472">
            <w:pPr>
              <w:rPr>
                <w:kern w:val="0"/>
                <w:sz w:val="20"/>
              </w:rPr>
            </w:pPr>
            <w:r>
              <w:rPr>
                <w:rFonts w:hint="eastAsia"/>
                <w:kern w:val="0"/>
                <w:sz w:val="20"/>
              </w:rPr>
              <w:t>4</w:t>
            </w:r>
            <w:hyperlink w:anchor="S_根据申请列表进行角色的认同界面" w:history="1">
              <w:r>
                <w:rPr>
                  <w:rStyle w:val="af2"/>
                  <w:rFonts w:hint="eastAsia"/>
                  <w:color w:val="FF0000"/>
                  <w:kern w:val="0"/>
                  <w:sz w:val="20"/>
                </w:rPr>
                <w:t>跳转页面</w:t>
              </w:r>
              <w:r>
                <w:rPr>
                  <w:rStyle w:val="af2"/>
                  <w:rFonts w:hint="eastAsia"/>
                  <w:kern w:val="0"/>
                  <w:sz w:val="20"/>
                </w:rPr>
                <w:t>，</w:t>
              </w:r>
              <w:r>
                <w:rPr>
                  <w:rStyle w:val="af2"/>
                  <w:rFonts w:hint="eastAsia"/>
                  <w:color w:val="FF0000"/>
                  <w:kern w:val="0"/>
                  <w:sz w:val="20"/>
                </w:rPr>
                <w:t>根据申请列表进行角色的认同</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color w:val="FF0000"/>
                <w:kern w:val="0"/>
                <w:sz w:val="20"/>
              </w:rPr>
              <w:t>2-4.0跳转至角色管理界面（同上4）</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BR-S-1用户类型必须是创建者或者项目经理</w:t>
            </w:r>
          </w:p>
        </w:tc>
      </w:tr>
      <w:tr w:rsidR="00192CCD">
        <w:trPr>
          <w:trHeight w:val="283"/>
        </w:trPr>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0.83</w:t>
            </w:r>
          </w:p>
        </w:tc>
      </w:tr>
    </w:tbl>
    <w:p w:rsidR="00192CCD" w:rsidRDefault="00AE4472">
      <w:r>
        <w:rPr>
          <w:noProof/>
        </w:rPr>
        <w:lastRenderedPageBreak/>
        <w:drawing>
          <wp:inline distT="0" distB="0" distL="0" distR="0">
            <wp:extent cx="4229100" cy="4886325"/>
            <wp:effectExtent l="0" t="0" r="762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1"/>
                    <a:stretch>
                      <a:fillRect/>
                    </a:stretch>
                  </pic:blipFill>
                  <pic:spPr>
                    <a:xfrm>
                      <a:off x="0" y="0"/>
                      <a:ext cx="4229100" cy="4886325"/>
                    </a:xfrm>
                    <a:prstGeom prst="rect">
                      <a:avLst/>
                    </a:prstGeom>
                  </pic:spPr>
                </pic:pic>
              </a:graphicData>
            </a:graphic>
          </wp:inline>
        </w:drawing>
      </w:r>
    </w:p>
    <w:p w:rsidR="00192CCD" w:rsidRDefault="00AE4472">
      <w:pPr>
        <w:rPr>
          <w:color w:val="FF0000"/>
        </w:rPr>
      </w:pPr>
      <w:bookmarkStart w:id="378" w:name="S_点击我的项目"/>
      <w:r>
        <w:rPr>
          <w:rFonts w:hint="eastAsia"/>
          <w:color w:val="FF0000"/>
        </w:rPr>
        <w:t>点击我的项目</w:t>
      </w:r>
    </w:p>
    <w:bookmarkEnd w:id="378"/>
    <w:p w:rsidR="00192CCD" w:rsidRDefault="00AE4472">
      <w:r>
        <w:rPr>
          <w:noProof/>
        </w:rPr>
        <w:drawing>
          <wp:inline distT="0" distB="0" distL="0" distR="0">
            <wp:extent cx="5274310" cy="505460"/>
            <wp:effectExtent l="0" t="0" r="1397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pPr>
        <w:rPr>
          <w:color w:val="FF0000"/>
        </w:rPr>
      </w:pPr>
      <w:bookmarkStart w:id="379" w:name="S_点击选择案例1"/>
      <w:r>
        <w:rPr>
          <w:rFonts w:hint="eastAsia"/>
          <w:color w:val="FF0000"/>
        </w:rPr>
        <w:t>点击选择案例</w:t>
      </w:r>
    </w:p>
    <w:bookmarkEnd w:id="379"/>
    <w:p w:rsidR="00192CCD" w:rsidRDefault="00AE4472">
      <w:r>
        <w:rPr>
          <w:noProof/>
        </w:rPr>
        <w:drawing>
          <wp:inline distT="0" distB="0" distL="0" distR="0">
            <wp:extent cx="5274310" cy="2029460"/>
            <wp:effectExtent l="0" t="0" r="139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pPr>
        <w:rPr>
          <w:color w:val="FF0000"/>
        </w:rPr>
      </w:pPr>
      <w:bookmarkStart w:id="380" w:name="S_点击项目管理"/>
      <w:r>
        <w:rPr>
          <w:rFonts w:hint="eastAsia"/>
          <w:color w:val="FF0000"/>
        </w:rPr>
        <w:t>点击项目管理</w:t>
      </w:r>
    </w:p>
    <w:bookmarkEnd w:id="380"/>
    <w:p w:rsidR="00192CCD" w:rsidRDefault="00AE4472">
      <w:r>
        <w:rPr>
          <w:noProof/>
        </w:rPr>
        <w:lastRenderedPageBreak/>
        <w:drawing>
          <wp:inline distT="0" distB="0" distL="0" distR="0">
            <wp:extent cx="3286125" cy="857250"/>
            <wp:effectExtent l="0" t="0" r="5715"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2"/>
                    <a:stretch>
                      <a:fillRect/>
                    </a:stretch>
                  </pic:blipFill>
                  <pic:spPr>
                    <a:xfrm>
                      <a:off x="0" y="0"/>
                      <a:ext cx="3286125" cy="857250"/>
                    </a:xfrm>
                    <a:prstGeom prst="rect">
                      <a:avLst/>
                    </a:prstGeom>
                  </pic:spPr>
                </pic:pic>
              </a:graphicData>
            </a:graphic>
          </wp:inline>
        </w:drawing>
      </w:r>
    </w:p>
    <w:p w:rsidR="00192CCD" w:rsidRDefault="00AE4472">
      <w:bookmarkStart w:id="381" w:name="S_根据申请列表进行角色的认同界面"/>
      <w:r>
        <w:rPr>
          <w:rFonts w:hint="eastAsia"/>
          <w:color w:val="FF0000"/>
        </w:rPr>
        <w:t>根据申请列表进行角色的认同界面</w:t>
      </w:r>
    </w:p>
    <w:bookmarkEnd w:id="381"/>
    <w:p w:rsidR="00192CCD" w:rsidRDefault="00AE4472">
      <w:r>
        <w:rPr>
          <w:noProof/>
        </w:rP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43"/>
                    <a:stretch>
                      <a:fillRect/>
                    </a:stretch>
                  </pic:blipFill>
                  <pic:spPr>
                    <a:xfrm>
                      <a:off x="0" y="0"/>
                      <a:ext cx="5272405" cy="3543300"/>
                    </a:xfrm>
                    <a:prstGeom prst="rect">
                      <a:avLst/>
                    </a:prstGeom>
                    <a:noFill/>
                    <a:ln w="9525">
                      <a:noFill/>
                    </a:ln>
                  </pic:spPr>
                </pic:pic>
              </a:graphicData>
            </a:graphic>
          </wp:inline>
        </w:drawing>
      </w:r>
    </w:p>
    <w:p w:rsidR="00192CCD" w:rsidRDefault="00AE4472">
      <w:pPr>
        <w:pStyle w:val="3"/>
      </w:pPr>
      <w:bookmarkStart w:id="382" w:name="_Toc3886"/>
      <w:bookmarkStart w:id="383" w:name="_Toc27280"/>
      <w:r>
        <w:rPr>
          <w:rFonts w:hint="eastAsia"/>
        </w:rPr>
        <w:t>4.2.8</w:t>
      </w:r>
      <w:r>
        <w:rPr>
          <w:rFonts w:hint="eastAsia"/>
        </w:rPr>
        <w:t>学生最新消息</w:t>
      </w:r>
      <w:bookmarkEnd w:id="382"/>
      <w:bookmarkEnd w:id="383"/>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S-2-5</w:t>
            </w:r>
            <w:r>
              <w:rPr>
                <w:rFonts w:hint="eastAsia"/>
                <w:kern w:val="0"/>
                <w:sz w:val="20"/>
              </w:rPr>
              <w:t>最新消息</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学生用户可以了解到项目的最新消息</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学生用户表示想要查看自己的消息和整个正在进行的项目的有关进程信息</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系统显示最新的项目消息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2-5.0查看最新消息</w:t>
            </w:r>
          </w:p>
          <w:p w:rsidR="00192CCD" w:rsidRDefault="00AE4472">
            <w:pPr>
              <w:rPr>
                <w:kern w:val="0"/>
                <w:sz w:val="20"/>
              </w:rPr>
            </w:pPr>
            <w:r>
              <w:rPr>
                <w:rFonts w:hint="eastAsia"/>
                <w:kern w:val="0"/>
                <w:sz w:val="20"/>
              </w:rPr>
              <w:t>1.</w:t>
            </w:r>
            <w:hyperlink w:anchor="S_点击我的项目1" w:history="1">
              <w:r>
                <w:rPr>
                  <w:rStyle w:val="af2"/>
                  <w:rFonts w:hint="eastAsia"/>
                  <w:color w:val="FF0000"/>
                  <w:kern w:val="0"/>
                  <w:sz w:val="20"/>
                </w:rPr>
                <w:t>点击我的项目</w:t>
              </w:r>
            </w:hyperlink>
          </w:p>
          <w:p w:rsidR="00192CCD" w:rsidRDefault="00AE4472">
            <w:pPr>
              <w:rPr>
                <w:kern w:val="0"/>
                <w:sz w:val="20"/>
              </w:rPr>
            </w:pPr>
            <w:r>
              <w:rPr>
                <w:rFonts w:hint="eastAsia"/>
                <w:kern w:val="0"/>
                <w:sz w:val="20"/>
              </w:rPr>
              <w:t>2学生用户</w:t>
            </w:r>
            <w:hyperlink w:anchor="S_点击选择案例2" w:history="1">
              <w:r>
                <w:rPr>
                  <w:rStyle w:val="af2"/>
                  <w:rFonts w:hint="eastAsia"/>
                  <w:color w:val="FF0000"/>
                  <w:kern w:val="0"/>
                  <w:sz w:val="20"/>
                </w:rPr>
                <w:t>选择实例点击</w:t>
              </w:r>
            </w:hyperlink>
          </w:p>
          <w:p w:rsidR="00192CCD" w:rsidRDefault="00AE4472">
            <w:pPr>
              <w:rPr>
                <w:kern w:val="0"/>
                <w:sz w:val="20"/>
              </w:rPr>
            </w:pPr>
            <w:r>
              <w:rPr>
                <w:rFonts w:hint="eastAsia"/>
                <w:kern w:val="0"/>
                <w:sz w:val="20"/>
              </w:rPr>
              <w:t>3进入界面后</w:t>
            </w:r>
            <w:hyperlink w:anchor="S_点击项目总览" w:history="1">
              <w:r>
                <w:rPr>
                  <w:rStyle w:val="af2"/>
                  <w:rFonts w:hint="eastAsia"/>
                  <w:color w:val="FF0000"/>
                  <w:kern w:val="0"/>
                  <w:sz w:val="20"/>
                </w:rPr>
                <w:t>点击项目总览</w:t>
              </w:r>
            </w:hyperlink>
          </w:p>
          <w:p w:rsidR="00192CCD" w:rsidRDefault="00AE4472">
            <w:pPr>
              <w:rPr>
                <w:kern w:val="0"/>
                <w:sz w:val="20"/>
              </w:rPr>
            </w:pPr>
            <w:r>
              <w:rPr>
                <w:rFonts w:hint="eastAsia"/>
                <w:kern w:val="0"/>
                <w:sz w:val="20"/>
              </w:rPr>
              <w:t>4</w:t>
            </w:r>
            <w:hyperlink w:anchor="S_案例情况" w:history="1">
              <w:r>
                <w:rPr>
                  <w:rStyle w:val="af2"/>
                  <w:rFonts w:hint="eastAsia"/>
                  <w:color w:val="FF0000"/>
                  <w:kern w:val="0"/>
                  <w:sz w:val="20"/>
                </w:rPr>
                <w:t>跳转至项目总览界面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lastRenderedPageBreak/>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color w:val="FF0000"/>
                <w:kern w:val="0"/>
                <w:sz w:val="20"/>
              </w:rPr>
              <w:t>2-5.0跳转至项目总览界面（同上4）</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1.04</w:t>
            </w:r>
          </w:p>
        </w:tc>
      </w:tr>
    </w:tbl>
    <w:p w:rsidR="00192CCD" w:rsidRDefault="00AE4472">
      <w:r>
        <w:rPr>
          <w:noProof/>
        </w:rPr>
        <w:drawing>
          <wp:inline distT="0" distB="0" distL="0" distR="0">
            <wp:extent cx="3409950" cy="3800475"/>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4"/>
                    <a:stretch>
                      <a:fillRect/>
                    </a:stretch>
                  </pic:blipFill>
                  <pic:spPr>
                    <a:xfrm>
                      <a:off x="0" y="0"/>
                      <a:ext cx="3409950" cy="3800475"/>
                    </a:xfrm>
                    <a:prstGeom prst="rect">
                      <a:avLst/>
                    </a:prstGeom>
                  </pic:spPr>
                </pic:pic>
              </a:graphicData>
            </a:graphic>
          </wp:inline>
        </w:drawing>
      </w:r>
    </w:p>
    <w:p w:rsidR="00192CCD" w:rsidRDefault="00AE4472">
      <w:pPr>
        <w:rPr>
          <w:color w:val="FF0000"/>
        </w:rPr>
      </w:pPr>
      <w:bookmarkStart w:id="384" w:name="S_点击我的项目1"/>
      <w:r>
        <w:rPr>
          <w:rFonts w:hint="eastAsia"/>
          <w:color w:val="FF0000"/>
        </w:rPr>
        <w:t>点击我的项目</w:t>
      </w:r>
    </w:p>
    <w:bookmarkEnd w:id="384"/>
    <w:p w:rsidR="00192CCD" w:rsidRDefault="00AE4472">
      <w:r>
        <w:rPr>
          <w:noProof/>
        </w:rPr>
        <w:drawing>
          <wp:inline distT="0" distB="0" distL="0" distR="0">
            <wp:extent cx="5274310" cy="505460"/>
            <wp:effectExtent l="0" t="0" r="1397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bookmarkStart w:id="385" w:name="S_点击选择案例2"/>
      <w:r>
        <w:rPr>
          <w:rFonts w:hint="eastAsia"/>
        </w:rPr>
        <w:t>点击选择案例</w:t>
      </w:r>
    </w:p>
    <w:bookmarkEnd w:id="385"/>
    <w:p w:rsidR="00192CCD" w:rsidRDefault="00AE4472">
      <w:r>
        <w:rPr>
          <w:noProof/>
        </w:rPr>
        <w:drawing>
          <wp:inline distT="0" distB="0" distL="0" distR="0">
            <wp:extent cx="5274310" cy="2029460"/>
            <wp:effectExtent l="0" t="0" r="1397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bookmarkStart w:id="386" w:name="S_点击项目总览"/>
      <w:r>
        <w:rPr>
          <w:rFonts w:hint="eastAsia"/>
        </w:rPr>
        <w:t>点击项目总览</w:t>
      </w:r>
    </w:p>
    <w:bookmarkEnd w:id="386"/>
    <w:p w:rsidR="00192CCD" w:rsidRDefault="00AE4472">
      <w:r>
        <w:rPr>
          <w:noProof/>
        </w:rPr>
        <w:lastRenderedPageBreak/>
        <w:drawing>
          <wp:inline distT="0" distB="0" distL="0" distR="0">
            <wp:extent cx="2762250" cy="704850"/>
            <wp:effectExtent l="0" t="0" r="1143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5"/>
                    <a:stretch>
                      <a:fillRect/>
                    </a:stretch>
                  </pic:blipFill>
                  <pic:spPr>
                    <a:xfrm>
                      <a:off x="0" y="0"/>
                      <a:ext cx="2762250" cy="704850"/>
                    </a:xfrm>
                    <a:prstGeom prst="rect">
                      <a:avLst/>
                    </a:prstGeom>
                  </pic:spPr>
                </pic:pic>
              </a:graphicData>
            </a:graphic>
          </wp:inline>
        </w:drawing>
      </w:r>
    </w:p>
    <w:p w:rsidR="00192CCD" w:rsidRDefault="00AE4472">
      <w:pPr>
        <w:rPr>
          <w:color w:val="FF0000"/>
        </w:rPr>
      </w:pPr>
      <w:bookmarkStart w:id="387" w:name="S_案例情况"/>
      <w:r>
        <w:rPr>
          <w:rFonts w:hint="eastAsia"/>
          <w:color w:val="FF0000"/>
        </w:rPr>
        <w:t>案例情况</w:t>
      </w:r>
    </w:p>
    <w:bookmarkEnd w:id="387"/>
    <w:p w:rsidR="00192CCD" w:rsidRDefault="00AE4472">
      <w:r>
        <w:rPr>
          <w:noProof/>
        </w:rP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46"/>
                    <a:stretch>
                      <a:fillRect/>
                    </a:stretch>
                  </pic:blipFill>
                  <pic:spPr>
                    <a:xfrm>
                      <a:off x="0" y="0"/>
                      <a:ext cx="5158740" cy="1958340"/>
                    </a:xfrm>
                    <a:prstGeom prst="rect">
                      <a:avLst/>
                    </a:prstGeom>
                    <a:noFill/>
                    <a:ln w="9525">
                      <a:noFill/>
                    </a:ln>
                  </pic:spPr>
                </pic:pic>
              </a:graphicData>
            </a:graphic>
          </wp:inline>
        </w:drawing>
      </w:r>
    </w:p>
    <w:p w:rsidR="00192CCD" w:rsidRDefault="00AE4472">
      <w:pPr>
        <w:pStyle w:val="3"/>
      </w:pPr>
      <w:bookmarkStart w:id="388" w:name="_Toc18870"/>
      <w:bookmarkStart w:id="389" w:name="_Toc28054"/>
      <w:r>
        <w:rPr>
          <w:rFonts w:hint="eastAsia"/>
        </w:rPr>
        <w:t>4.2.9</w:t>
      </w:r>
      <w:r>
        <w:rPr>
          <w:rFonts w:hint="eastAsia"/>
        </w:rPr>
        <w:t>学生查看</w:t>
      </w:r>
      <w:bookmarkEnd w:id="388"/>
      <w:r>
        <w:rPr>
          <w:rFonts w:hint="eastAsia"/>
        </w:rPr>
        <w:t>项目任务</w:t>
      </w:r>
      <w:bookmarkEnd w:id="389"/>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S-2-6 </w:t>
            </w:r>
            <w:r>
              <w:rPr>
                <w:rFonts w:hint="eastAsia"/>
                <w:kern w:val="0"/>
                <w:sz w:val="20"/>
              </w:rPr>
              <w:t>学生查看项目任务</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学生用户可以在此查看该项目的任务</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学生用户表示想要查看项目的任务</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系统显示正在进行的任务</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2-6.0查看正在进行任务</w:t>
            </w:r>
          </w:p>
          <w:p w:rsidR="00192CCD" w:rsidRDefault="00AE4472">
            <w:pPr>
              <w:pStyle w:val="af5"/>
              <w:numPr>
                <w:ilvl w:val="0"/>
                <w:numId w:val="14"/>
              </w:numPr>
              <w:ind w:firstLineChars="0"/>
              <w:rPr>
                <w:kern w:val="0"/>
                <w:sz w:val="20"/>
              </w:rPr>
            </w:pPr>
            <w:r>
              <w:rPr>
                <w:rFonts w:hint="eastAsia"/>
                <w:kern w:val="0"/>
                <w:sz w:val="20"/>
              </w:rPr>
              <w:t>学生用户</w:t>
            </w:r>
            <w:hyperlink w:anchor="S_点击我的项目2" w:history="1">
              <w:r>
                <w:rPr>
                  <w:rStyle w:val="af2"/>
                  <w:rFonts w:hint="eastAsia"/>
                  <w:color w:val="FF0000"/>
                  <w:kern w:val="0"/>
                  <w:sz w:val="20"/>
                </w:rPr>
                <w:t>点击我的项目</w:t>
              </w:r>
            </w:hyperlink>
            <w:r>
              <w:rPr>
                <w:rFonts w:hint="eastAsia"/>
                <w:kern w:val="0"/>
                <w:sz w:val="20"/>
              </w:rPr>
              <w:t>，</w:t>
            </w:r>
          </w:p>
          <w:p w:rsidR="00192CCD" w:rsidRDefault="003E3E07">
            <w:pPr>
              <w:pStyle w:val="af5"/>
              <w:numPr>
                <w:ilvl w:val="0"/>
                <w:numId w:val="14"/>
              </w:numPr>
              <w:ind w:firstLineChars="0"/>
              <w:rPr>
                <w:kern w:val="0"/>
                <w:sz w:val="20"/>
              </w:rPr>
            </w:pPr>
            <w:hyperlink w:anchor="S_选择实例点击" w:history="1">
              <w:r w:rsidR="00AE4472">
                <w:rPr>
                  <w:rStyle w:val="af2"/>
                  <w:rFonts w:hint="eastAsia"/>
                  <w:kern w:val="0"/>
                  <w:sz w:val="20"/>
                </w:rPr>
                <w:t>选择实例点击</w:t>
              </w:r>
            </w:hyperlink>
          </w:p>
          <w:p w:rsidR="00192CCD" w:rsidRDefault="00AE4472">
            <w:pPr>
              <w:rPr>
                <w:kern w:val="0"/>
                <w:sz w:val="20"/>
              </w:rPr>
            </w:pPr>
            <w:r>
              <w:rPr>
                <w:rFonts w:hint="eastAsia"/>
                <w:kern w:val="0"/>
                <w:sz w:val="20"/>
              </w:rPr>
              <w:t>3.进入界面后</w:t>
            </w:r>
            <w:hyperlink r:id="rId147" w:anchor="S_点击" w:history="1">
              <w:r>
                <w:rPr>
                  <w:rStyle w:val="af2"/>
                  <w:rFonts w:hint="eastAsia"/>
                  <w:color w:val="FF0000"/>
                  <w:kern w:val="0"/>
                  <w:sz w:val="20"/>
                </w:rPr>
                <w:t>点击“项目任务”</w:t>
              </w:r>
            </w:hyperlink>
          </w:p>
          <w:p w:rsidR="00192CCD" w:rsidRDefault="00AE4472">
            <w:pPr>
              <w:rPr>
                <w:kern w:val="0"/>
                <w:sz w:val="20"/>
              </w:rPr>
            </w:pPr>
            <w:r>
              <w:rPr>
                <w:rFonts w:hint="eastAsia"/>
                <w:kern w:val="0"/>
                <w:sz w:val="20"/>
              </w:rPr>
              <w:t>4.</w:t>
            </w:r>
            <w:hyperlink w:anchor="S_项目任务界面" w:history="1">
              <w:r>
                <w:rPr>
                  <w:rStyle w:val="af2"/>
                  <w:rFonts w:hint="eastAsia"/>
                  <w:color w:val="FF0000"/>
                  <w:kern w:val="0"/>
                  <w:sz w:val="20"/>
                </w:rPr>
                <w:t>跳转至项目任务界面，选择筛选条件进行选择</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2-6.0跳转至项目任务界面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192CCD">
            <w:pPr>
              <w:rPr>
                <w:kern w:val="0"/>
                <w:sz w:val="20"/>
              </w:rPr>
            </w:pP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0.90</w:t>
            </w:r>
          </w:p>
        </w:tc>
      </w:tr>
    </w:tbl>
    <w:p w:rsidR="00192CCD" w:rsidRDefault="00AE4472">
      <w:r>
        <w:rPr>
          <w:noProof/>
        </w:rPr>
        <w:lastRenderedPageBreak/>
        <w:drawing>
          <wp:inline distT="0" distB="0" distL="0" distR="0">
            <wp:extent cx="4381500" cy="5657850"/>
            <wp:effectExtent l="0" t="0" r="762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8"/>
                    <a:stretch>
                      <a:fillRect/>
                    </a:stretch>
                  </pic:blipFill>
                  <pic:spPr>
                    <a:xfrm>
                      <a:off x="0" y="0"/>
                      <a:ext cx="4381500" cy="5657850"/>
                    </a:xfrm>
                    <a:prstGeom prst="rect">
                      <a:avLst/>
                    </a:prstGeom>
                  </pic:spPr>
                </pic:pic>
              </a:graphicData>
            </a:graphic>
          </wp:inline>
        </w:drawing>
      </w:r>
    </w:p>
    <w:p w:rsidR="00192CCD" w:rsidRDefault="00AE4472">
      <w:pPr>
        <w:rPr>
          <w:color w:val="FF0000"/>
        </w:rPr>
      </w:pPr>
      <w:bookmarkStart w:id="390" w:name="S_点击我的项目2"/>
      <w:r>
        <w:rPr>
          <w:rFonts w:hint="eastAsia"/>
          <w:color w:val="FF0000"/>
        </w:rPr>
        <w:t>点击我的项目</w:t>
      </w:r>
    </w:p>
    <w:bookmarkEnd w:id="390"/>
    <w:p w:rsidR="00192CCD" w:rsidRDefault="00AE4472">
      <w:r>
        <w:rPr>
          <w:noProof/>
        </w:rPr>
        <w:drawing>
          <wp:inline distT="0" distB="0" distL="0" distR="0">
            <wp:extent cx="5274310" cy="505460"/>
            <wp:effectExtent l="0" t="0" r="1397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pPr>
        <w:rPr>
          <w:color w:val="FF0000"/>
        </w:rPr>
      </w:pPr>
      <w:bookmarkStart w:id="391" w:name="S_选择实例点击"/>
      <w:r>
        <w:rPr>
          <w:rFonts w:hint="eastAsia"/>
          <w:color w:val="FF0000"/>
        </w:rPr>
        <w:t>选择实例点击</w:t>
      </w:r>
    </w:p>
    <w:bookmarkEnd w:id="391"/>
    <w:p w:rsidR="00192CCD" w:rsidRDefault="00192CCD"/>
    <w:p w:rsidR="00192CCD" w:rsidRDefault="00AE4472">
      <w:r>
        <w:rPr>
          <w:noProof/>
        </w:rPr>
        <w:lastRenderedPageBreak/>
        <w:drawing>
          <wp:inline distT="0" distB="0" distL="0" distR="0">
            <wp:extent cx="5274310" cy="2029460"/>
            <wp:effectExtent l="0" t="0" r="1397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bookmarkStart w:id="392" w:name="S_点击“项目任务”"/>
      <w:r>
        <w:rPr>
          <w:rFonts w:hint="eastAsia"/>
          <w:color w:val="FF0000"/>
        </w:rPr>
        <w:t>点击“项目任务”</w:t>
      </w:r>
    </w:p>
    <w:bookmarkEnd w:id="392"/>
    <w:p w:rsidR="00192CCD" w:rsidRDefault="00AE4472">
      <w:r>
        <w:rPr>
          <w:noProof/>
        </w:rPr>
        <w:drawing>
          <wp:inline distT="0" distB="0" distL="0" distR="0">
            <wp:extent cx="5274310" cy="1190625"/>
            <wp:effectExtent l="0" t="0" r="1397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9"/>
                    <a:stretch>
                      <a:fillRect/>
                    </a:stretch>
                  </pic:blipFill>
                  <pic:spPr>
                    <a:xfrm>
                      <a:off x="0" y="0"/>
                      <a:ext cx="5274310" cy="1190625"/>
                    </a:xfrm>
                    <a:prstGeom prst="rect">
                      <a:avLst/>
                    </a:prstGeom>
                  </pic:spPr>
                </pic:pic>
              </a:graphicData>
            </a:graphic>
          </wp:inline>
        </w:drawing>
      </w:r>
    </w:p>
    <w:p w:rsidR="00192CCD" w:rsidRDefault="00AE4472">
      <w:bookmarkStart w:id="393" w:name="S_项目任务界面"/>
      <w:r>
        <w:rPr>
          <w:rFonts w:hint="eastAsia"/>
          <w:color w:val="FF0000"/>
        </w:rPr>
        <w:t>项目任务界面</w:t>
      </w:r>
    </w:p>
    <w:bookmarkEnd w:id="393"/>
    <w:p w:rsidR="00192CCD" w:rsidRDefault="00AE4472">
      <w:r>
        <w:rPr>
          <w:noProof/>
        </w:rP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50"/>
                    <a:stretch>
                      <a:fillRect/>
                    </a:stretch>
                  </pic:blipFill>
                  <pic:spPr>
                    <a:xfrm>
                      <a:off x="0" y="0"/>
                      <a:ext cx="5105400" cy="3360420"/>
                    </a:xfrm>
                    <a:prstGeom prst="rect">
                      <a:avLst/>
                    </a:prstGeom>
                    <a:noFill/>
                    <a:ln w="9525">
                      <a:noFill/>
                    </a:ln>
                  </pic:spPr>
                </pic:pic>
              </a:graphicData>
            </a:graphic>
          </wp:inline>
        </w:drawing>
      </w:r>
    </w:p>
    <w:p w:rsidR="00192CCD" w:rsidRDefault="00192CCD"/>
    <w:p w:rsidR="00192CCD" w:rsidRDefault="00AE4472">
      <w:pPr>
        <w:pStyle w:val="3"/>
      </w:pPr>
      <w:bookmarkStart w:id="394" w:name="_Toc30607"/>
      <w:bookmarkStart w:id="395" w:name="_Toc2791"/>
      <w:r>
        <w:rPr>
          <w:rFonts w:hint="eastAsia"/>
        </w:rPr>
        <w:t>4.2.10</w:t>
      </w:r>
      <w:r>
        <w:rPr>
          <w:rFonts w:hint="eastAsia"/>
        </w:rPr>
        <w:t>学生查看任务甘特图</w:t>
      </w:r>
      <w:bookmarkEnd w:id="394"/>
      <w:bookmarkEnd w:id="395"/>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S-2-8 </w:t>
            </w:r>
            <w:r>
              <w:rPr>
                <w:rFonts w:hint="eastAsia"/>
                <w:kern w:val="0"/>
                <w:sz w:val="20"/>
              </w:rPr>
              <w:t>查看任务甘特图</w:t>
            </w:r>
            <w:r>
              <w:rPr>
                <w:kern w:val="0"/>
                <w:sz w:val="20"/>
              </w:rPr>
              <w:t xml:space="preserve"> </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lastRenderedPageBreak/>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学生用户可以在此查看任务的总的甘特图</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学生用户表示想要查看任务的总的甘特图</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系统显示任务甘特图</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2-8.0查看任务甘特图</w:t>
            </w:r>
          </w:p>
          <w:p w:rsidR="00192CCD" w:rsidRDefault="00AE4472">
            <w:pPr>
              <w:rPr>
                <w:kern w:val="0"/>
                <w:sz w:val="20"/>
              </w:rPr>
            </w:pPr>
            <w:r>
              <w:rPr>
                <w:rFonts w:hint="eastAsia"/>
                <w:kern w:val="0"/>
                <w:sz w:val="20"/>
              </w:rPr>
              <w:t>1.</w:t>
            </w:r>
            <w:hyperlink w:anchor="S_点击我的项目3" w:history="1">
              <w:r>
                <w:rPr>
                  <w:rStyle w:val="af2"/>
                  <w:rFonts w:hint="eastAsia"/>
                  <w:color w:val="FF0000"/>
                  <w:kern w:val="0"/>
                  <w:sz w:val="20"/>
                </w:rPr>
                <w:t>点击我的项目</w:t>
              </w:r>
            </w:hyperlink>
          </w:p>
          <w:p w:rsidR="00192CCD" w:rsidRDefault="00AE4472">
            <w:pPr>
              <w:rPr>
                <w:kern w:val="0"/>
                <w:sz w:val="20"/>
              </w:rPr>
            </w:pPr>
            <w:r>
              <w:rPr>
                <w:rFonts w:hint="eastAsia"/>
                <w:kern w:val="0"/>
                <w:sz w:val="20"/>
              </w:rPr>
              <w:t>2学生用户</w:t>
            </w:r>
            <w:hyperlink w:anchor="S_点击选择案例3" w:history="1">
              <w:r>
                <w:rPr>
                  <w:rStyle w:val="af2"/>
                  <w:rFonts w:hint="eastAsia"/>
                  <w:color w:val="FF0000"/>
                  <w:kern w:val="0"/>
                  <w:sz w:val="20"/>
                </w:rPr>
                <w:t>选择实例点击</w:t>
              </w:r>
            </w:hyperlink>
          </w:p>
          <w:p w:rsidR="00192CCD" w:rsidRDefault="00AE4472">
            <w:pPr>
              <w:rPr>
                <w:color w:val="FF0000"/>
                <w:kern w:val="0"/>
                <w:sz w:val="20"/>
              </w:rPr>
            </w:pPr>
            <w:r>
              <w:rPr>
                <w:rFonts w:hint="eastAsia"/>
                <w:kern w:val="0"/>
                <w:sz w:val="20"/>
              </w:rPr>
              <w:t>3进入界面后</w:t>
            </w:r>
            <w:hyperlink w:anchor="S_点击甘特图" w:history="1">
              <w:r>
                <w:rPr>
                  <w:rStyle w:val="af2"/>
                  <w:rFonts w:hint="eastAsia"/>
                  <w:color w:val="FF0000"/>
                  <w:kern w:val="0"/>
                  <w:sz w:val="20"/>
                </w:rPr>
                <w:t>点击“甘特图”</w:t>
              </w:r>
            </w:hyperlink>
          </w:p>
          <w:p w:rsidR="00192CCD" w:rsidRDefault="00AE4472">
            <w:pPr>
              <w:rPr>
                <w:kern w:val="0"/>
                <w:sz w:val="20"/>
              </w:rPr>
            </w:pPr>
            <w:r>
              <w:rPr>
                <w:rFonts w:hint="eastAsia"/>
                <w:kern w:val="0"/>
                <w:sz w:val="20"/>
              </w:rPr>
              <w:t>4</w:t>
            </w:r>
            <w:hyperlink w:anchor="S_甘特图界面" w:history="1">
              <w:r>
                <w:rPr>
                  <w:rStyle w:val="af2"/>
                  <w:rFonts w:hint="eastAsia"/>
                  <w:color w:val="FF0000"/>
                  <w:kern w:val="0"/>
                  <w:sz w:val="20"/>
                </w:rPr>
                <w:t>跳转至甘特图界面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2-8.0跳转至甘特图界面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0.77</w:t>
            </w:r>
          </w:p>
        </w:tc>
      </w:tr>
    </w:tbl>
    <w:p w:rsidR="00192CCD" w:rsidRDefault="00AE4472">
      <w:r>
        <w:rPr>
          <w:noProof/>
        </w:rPr>
        <w:drawing>
          <wp:inline distT="0" distB="0" distL="0" distR="0">
            <wp:extent cx="3981450" cy="4286250"/>
            <wp:effectExtent l="0" t="0" r="1143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1"/>
                    <a:stretch>
                      <a:fillRect/>
                    </a:stretch>
                  </pic:blipFill>
                  <pic:spPr>
                    <a:xfrm>
                      <a:off x="0" y="0"/>
                      <a:ext cx="3981450" cy="4286250"/>
                    </a:xfrm>
                    <a:prstGeom prst="rect">
                      <a:avLst/>
                    </a:prstGeom>
                  </pic:spPr>
                </pic:pic>
              </a:graphicData>
            </a:graphic>
          </wp:inline>
        </w:drawing>
      </w:r>
    </w:p>
    <w:p w:rsidR="00192CCD" w:rsidRDefault="00AE4472">
      <w:pPr>
        <w:rPr>
          <w:color w:val="FF0000"/>
        </w:rPr>
      </w:pPr>
      <w:bookmarkStart w:id="396" w:name="S_点击我的项目3"/>
      <w:r>
        <w:rPr>
          <w:rFonts w:hint="eastAsia"/>
          <w:color w:val="FF0000"/>
        </w:rPr>
        <w:t>点击我的项目</w:t>
      </w:r>
    </w:p>
    <w:bookmarkEnd w:id="396"/>
    <w:p w:rsidR="00192CCD" w:rsidRDefault="00AE4472">
      <w:r>
        <w:rPr>
          <w:noProof/>
        </w:rPr>
        <w:drawing>
          <wp:inline distT="0" distB="0" distL="0" distR="0">
            <wp:extent cx="5274310" cy="505460"/>
            <wp:effectExtent l="0" t="0" r="1397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pPr>
        <w:rPr>
          <w:color w:val="FF0000"/>
        </w:rPr>
      </w:pPr>
      <w:bookmarkStart w:id="397" w:name="S_点击选择案例3"/>
      <w:r>
        <w:rPr>
          <w:rFonts w:hint="eastAsia"/>
          <w:color w:val="FF0000"/>
        </w:rPr>
        <w:t>点击选择案例</w:t>
      </w:r>
    </w:p>
    <w:bookmarkEnd w:id="397"/>
    <w:p w:rsidR="00192CCD" w:rsidRDefault="00AE4472">
      <w:r>
        <w:rPr>
          <w:noProof/>
        </w:rPr>
        <w:lastRenderedPageBreak/>
        <w:drawing>
          <wp:inline distT="0" distB="0" distL="0" distR="0">
            <wp:extent cx="5274310" cy="2029460"/>
            <wp:effectExtent l="0" t="0" r="1397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pPr>
        <w:rPr>
          <w:color w:val="FF0000"/>
        </w:rPr>
      </w:pPr>
      <w:bookmarkStart w:id="398" w:name="S_点击甘特图"/>
      <w:r>
        <w:rPr>
          <w:rFonts w:hint="eastAsia"/>
          <w:color w:val="FF0000"/>
        </w:rPr>
        <w:t>点击甘特图</w:t>
      </w:r>
    </w:p>
    <w:bookmarkEnd w:id="398"/>
    <w:p w:rsidR="00192CCD" w:rsidRDefault="00AE4472">
      <w:r>
        <w:rPr>
          <w:noProof/>
        </w:rPr>
        <w:drawing>
          <wp:inline distT="0" distB="0" distL="0" distR="0">
            <wp:extent cx="5274310" cy="956945"/>
            <wp:effectExtent l="0" t="0" r="139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2"/>
                    <a:stretch>
                      <a:fillRect/>
                    </a:stretch>
                  </pic:blipFill>
                  <pic:spPr>
                    <a:xfrm>
                      <a:off x="0" y="0"/>
                      <a:ext cx="5274310" cy="956945"/>
                    </a:xfrm>
                    <a:prstGeom prst="rect">
                      <a:avLst/>
                    </a:prstGeom>
                  </pic:spPr>
                </pic:pic>
              </a:graphicData>
            </a:graphic>
          </wp:inline>
        </w:drawing>
      </w:r>
    </w:p>
    <w:p w:rsidR="00192CCD" w:rsidRDefault="00AE4472">
      <w:pPr>
        <w:rPr>
          <w:color w:val="FF0000"/>
        </w:rPr>
      </w:pPr>
      <w:bookmarkStart w:id="399" w:name="S_甘特图界面"/>
      <w:r>
        <w:rPr>
          <w:rFonts w:hint="eastAsia"/>
          <w:color w:val="FF0000"/>
        </w:rPr>
        <w:t>甘特图界面</w:t>
      </w:r>
    </w:p>
    <w:bookmarkEnd w:id="399"/>
    <w:p w:rsidR="00192CCD" w:rsidRDefault="00AE4472">
      <w:r>
        <w:rPr>
          <w:noProof/>
        </w:rP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53"/>
                    <a:stretch>
                      <a:fillRect/>
                    </a:stretch>
                  </pic:blipFill>
                  <pic:spPr>
                    <a:xfrm>
                      <a:off x="0" y="0"/>
                      <a:ext cx="5158740" cy="1592580"/>
                    </a:xfrm>
                    <a:prstGeom prst="rect">
                      <a:avLst/>
                    </a:prstGeom>
                    <a:noFill/>
                    <a:ln w="9525">
                      <a:noFill/>
                    </a:ln>
                  </pic:spPr>
                </pic:pic>
              </a:graphicData>
            </a:graphic>
          </wp:inline>
        </w:drawing>
      </w:r>
    </w:p>
    <w:p w:rsidR="00192CCD" w:rsidRDefault="00AE4472">
      <w:pPr>
        <w:pStyle w:val="3"/>
      </w:pPr>
      <w:bookmarkStart w:id="400" w:name="_Toc30179"/>
      <w:bookmarkStart w:id="401" w:name="_Toc18817"/>
      <w:r>
        <w:rPr>
          <w:rFonts w:hint="eastAsia"/>
        </w:rPr>
        <w:t>4.2.11</w:t>
      </w:r>
      <w:bookmarkEnd w:id="400"/>
      <w:r>
        <w:rPr>
          <w:rFonts w:hint="eastAsia"/>
        </w:rPr>
        <w:t>查看项目资料</w:t>
      </w:r>
      <w:bookmarkEnd w:id="40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S-2-9 </w:t>
            </w:r>
            <w:r>
              <w:rPr>
                <w:rFonts w:hint="eastAsia"/>
                <w:kern w:val="0"/>
                <w:sz w:val="20"/>
              </w:rPr>
              <w:t>查看项目资料</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学生用户可以在此浏览有关项目的一些文档</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学生用户表示想要查看有关项目的一些文档</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学生用户有项目实例在进行，且有文档资料存在</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系统显示相关资料信息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2-9.0文档浏览</w:t>
            </w:r>
          </w:p>
          <w:p w:rsidR="00192CCD" w:rsidRDefault="00AE4472">
            <w:pPr>
              <w:rPr>
                <w:kern w:val="0"/>
                <w:sz w:val="20"/>
              </w:rPr>
            </w:pPr>
            <w:r>
              <w:rPr>
                <w:kern w:val="0"/>
                <w:sz w:val="20"/>
              </w:rPr>
              <w:t>1</w:t>
            </w:r>
            <w:hyperlink w:anchor="S_点击我的项目4" w:history="1">
              <w:r>
                <w:rPr>
                  <w:rStyle w:val="af2"/>
                  <w:kern w:val="0"/>
                  <w:sz w:val="20"/>
                </w:rPr>
                <w:t>点击我的项目</w:t>
              </w:r>
            </w:hyperlink>
          </w:p>
          <w:p w:rsidR="00192CCD" w:rsidRDefault="00AE4472">
            <w:pPr>
              <w:rPr>
                <w:kern w:val="0"/>
                <w:sz w:val="20"/>
              </w:rPr>
            </w:pPr>
            <w:r>
              <w:rPr>
                <w:kern w:val="0"/>
                <w:sz w:val="20"/>
              </w:rPr>
              <w:t>2</w:t>
            </w:r>
            <w:hyperlink w:anchor="S_选择实例" w:history="1">
              <w:r>
                <w:rPr>
                  <w:rStyle w:val="af2"/>
                  <w:color w:val="FF0000"/>
                  <w:kern w:val="0"/>
                  <w:sz w:val="20"/>
                </w:rPr>
                <w:t>选择实例</w:t>
              </w:r>
            </w:hyperlink>
          </w:p>
          <w:p w:rsidR="00192CCD" w:rsidRDefault="00AE4472">
            <w:pPr>
              <w:rPr>
                <w:kern w:val="0"/>
                <w:sz w:val="20"/>
              </w:rPr>
            </w:pPr>
            <w:r>
              <w:rPr>
                <w:rFonts w:hint="eastAsia"/>
                <w:kern w:val="0"/>
                <w:sz w:val="20"/>
              </w:rPr>
              <w:t>3</w:t>
            </w:r>
            <w:hyperlink r:id="rId154" w:anchor="S_" w:history="1">
              <w:r>
                <w:rPr>
                  <w:rStyle w:val="af2"/>
                  <w:rFonts w:hint="eastAsia"/>
                  <w:color w:val="FF0000"/>
                  <w:kern w:val="0"/>
                  <w:sz w:val="20"/>
                </w:rPr>
                <w:t>点击“项目资料”</w:t>
              </w:r>
            </w:hyperlink>
          </w:p>
          <w:p w:rsidR="00192CCD" w:rsidRDefault="00AE4472">
            <w:pPr>
              <w:rPr>
                <w:kern w:val="0"/>
                <w:sz w:val="20"/>
              </w:rPr>
            </w:pPr>
            <w:r>
              <w:rPr>
                <w:rFonts w:hint="eastAsia"/>
                <w:kern w:val="0"/>
                <w:sz w:val="20"/>
              </w:rPr>
              <w:lastRenderedPageBreak/>
              <w:t xml:space="preserve">4 </w:t>
            </w:r>
            <w:hyperlink w:anchor="S_项目资料界面" w:history="1">
              <w:r>
                <w:rPr>
                  <w:rStyle w:val="af2"/>
                  <w:rFonts w:hint="eastAsia"/>
                  <w:color w:val="FF0000"/>
                  <w:kern w:val="0"/>
                  <w:sz w:val="20"/>
                </w:rPr>
                <w:t>跳转至项目资料界面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rPr>
          <w:trHeight w:val="297"/>
        </w:trPr>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rPr>
          <w:trHeight w:val="297"/>
        </w:trPr>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rPr>
          <w:trHeight w:val="297"/>
        </w:trPr>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2-9.0跳转至项目资料界面</w:t>
            </w:r>
          </w:p>
        </w:tc>
      </w:tr>
      <w:tr w:rsidR="00192CCD">
        <w:trPr>
          <w:trHeight w:val="297"/>
        </w:trPr>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暂无</w:t>
            </w:r>
          </w:p>
        </w:tc>
      </w:tr>
      <w:tr w:rsidR="00192CCD">
        <w:trPr>
          <w:trHeight w:val="297"/>
        </w:trPr>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0.51</w:t>
            </w:r>
          </w:p>
        </w:tc>
      </w:tr>
    </w:tbl>
    <w:p w:rsidR="00192CCD" w:rsidRDefault="00AE4472">
      <w:r>
        <w:rPr>
          <w:noProof/>
        </w:rPr>
        <w:drawing>
          <wp:inline distT="0" distB="0" distL="0" distR="0">
            <wp:extent cx="2619375" cy="365760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5"/>
                    <a:stretch>
                      <a:fillRect/>
                    </a:stretch>
                  </pic:blipFill>
                  <pic:spPr>
                    <a:xfrm>
                      <a:off x="0" y="0"/>
                      <a:ext cx="2619375" cy="3657600"/>
                    </a:xfrm>
                    <a:prstGeom prst="rect">
                      <a:avLst/>
                    </a:prstGeom>
                  </pic:spPr>
                </pic:pic>
              </a:graphicData>
            </a:graphic>
          </wp:inline>
        </w:drawing>
      </w:r>
    </w:p>
    <w:p w:rsidR="00192CCD" w:rsidRDefault="00AE4472">
      <w:pPr>
        <w:rPr>
          <w:color w:val="FF0000"/>
        </w:rPr>
      </w:pPr>
      <w:bookmarkStart w:id="402" w:name="S_点击我的项目4"/>
      <w:r>
        <w:rPr>
          <w:rFonts w:hint="eastAsia"/>
          <w:color w:val="FF0000"/>
        </w:rPr>
        <w:t>点击我的项目</w:t>
      </w:r>
    </w:p>
    <w:bookmarkEnd w:id="402"/>
    <w:p w:rsidR="00192CCD" w:rsidRDefault="00AE4472">
      <w:r>
        <w:rPr>
          <w:noProof/>
        </w:rPr>
        <w:drawing>
          <wp:inline distT="0" distB="0" distL="0" distR="0">
            <wp:extent cx="5274310" cy="505460"/>
            <wp:effectExtent l="0" t="0" r="1397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bookmarkStart w:id="403" w:name="S_选择实例"/>
      <w:r>
        <w:rPr>
          <w:color w:val="FF0000"/>
        </w:rPr>
        <w:t>选择实例</w:t>
      </w:r>
    </w:p>
    <w:bookmarkEnd w:id="403"/>
    <w:p w:rsidR="00192CCD" w:rsidRDefault="00AE4472">
      <w:r>
        <w:rPr>
          <w:noProof/>
        </w:rPr>
        <w:drawing>
          <wp:inline distT="0" distB="0" distL="0" distR="0">
            <wp:extent cx="5274310" cy="202946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bookmarkStart w:id="404" w:name="S_“项目资料”按钮"/>
      <w:r>
        <w:rPr>
          <w:rFonts w:hint="eastAsia"/>
          <w:color w:val="FF0000"/>
        </w:rPr>
        <w:t>“项目资料”按钮</w:t>
      </w:r>
    </w:p>
    <w:bookmarkEnd w:id="404"/>
    <w:p w:rsidR="00192CCD" w:rsidRDefault="00192CCD"/>
    <w:p w:rsidR="00192CCD" w:rsidRDefault="00AE4472">
      <w:r>
        <w:rPr>
          <w:noProof/>
        </w:rPr>
        <w:lastRenderedPageBreak/>
        <w:drawing>
          <wp:inline distT="0" distB="0" distL="0" distR="0">
            <wp:extent cx="2876550" cy="74295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6"/>
                    <a:stretch>
                      <a:fillRect/>
                    </a:stretch>
                  </pic:blipFill>
                  <pic:spPr>
                    <a:xfrm>
                      <a:off x="0" y="0"/>
                      <a:ext cx="2876550" cy="742950"/>
                    </a:xfrm>
                    <a:prstGeom prst="rect">
                      <a:avLst/>
                    </a:prstGeom>
                  </pic:spPr>
                </pic:pic>
              </a:graphicData>
            </a:graphic>
          </wp:inline>
        </w:drawing>
      </w:r>
    </w:p>
    <w:p w:rsidR="00192CCD" w:rsidRDefault="00AE4472">
      <w:bookmarkStart w:id="405" w:name="S_项目资料界面"/>
      <w:r>
        <w:rPr>
          <w:rFonts w:hint="eastAsia"/>
          <w:color w:val="FF0000"/>
        </w:rPr>
        <w:t>项目资料界面</w:t>
      </w:r>
    </w:p>
    <w:bookmarkEnd w:id="405"/>
    <w:p w:rsidR="00192CCD" w:rsidRDefault="00AE4472">
      <w:r>
        <w:rPr>
          <w:noProof/>
        </w:rP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57"/>
                    <a:stretch>
                      <a:fillRect/>
                    </a:stretch>
                  </pic:blipFill>
                  <pic:spPr>
                    <a:xfrm>
                      <a:off x="0" y="0"/>
                      <a:ext cx="4945380" cy="4137660"/>
                    </a:xfrm>
                    <a:prstGeom prst="rect">
                      <a:avLst/>
                    </a:prstGeom>
                    <a:noFill/>
                    <a:ln w="9525">
                      <a:noFill/>
                    </a:ln>
                  </pic:spPr>
                </pic:pic>
              </a:graphicData>
            </a:graphic>
          </wp:inline>
        </w:drawing>
      </w:r>
    </w:p>
    <w:p w:rsidR="00192CCD" w:rsidRDefault="00AE4472">
      <w:pPr>
        <w:pStyle w:val="3"/>
      </w:pPr>
      <w:bookmarkStart w:id="406" w:name="_Toc4815"/>
      <w:bookmarkStart w:id="407" w:name="_Toc9671"/>
      <w:r>
        <w:rPr>
          <w:rFonts w:hint="eastAsia"/>
        </w:rPr>
        <w:t>4.2.12</w:t>
      </w:r>
      <w:r>
        <w:rPr>
          <w:rFonts w:hint="eastAsia"/>
        </w:rPr>
        <w:t>学生查看项目</w:t>
      </w:r>
      <w:bookmarkEnd w:id="406"/>
      <w:r>
        <w:rPr>
          <w:rFonts w:hint="eastAsia"/>
        </w:rPr>
        <w:t>文档</w:t>
      </w:r>
      <w:bookmarkEnd w:id="407"/>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S-2-10 </w:t>
            </w:r>
            <w:r>
              <w:rPr>
                <w:rFonts w:hint="eastAsia"/>
                <w:kern w:val="0"/>
                <w:sz w:val="20"/>
              </w:rPr>
              <w:t>查看项目文档列表</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学生用户可以在此查看项目文档列表</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学生用户表示想要查看项目文档列表</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系统显示已有的资料列表</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2-10</w:t>
            </w:r>
            <w:r>
              <w:rPr>
                <w:kern w:val="0"/>
                <w:sz w:val="20"/>
              </w:rPr>
              <w:t>.0</w:t>
            </w:r>
            <w:r>
              <w:rPr>
                <w:rFonts w:hint="eastAsia"/>
                <w:kern w:val="0"/>
                <w:sz w:val="20"/>
              </w:rPr>
              <w:t>查看已有资料列表</w:t>
            </w:r>
          </w:p>
          <w:p w:rsidR="00192CCD" w:rsidRDefault="00AE4472">
            <w:pPr>
              <w:rPr>
                <w:kern w:val="0"/>
                <w:sz w:val="20"/>
              </w:rPr>
            </w:pPr>
            <w:r>
              <w:rPr>
                <w:kern w:val="0"/>
                <w:sz w:val="20"/>
              </w:rPr>
              <w:t>1</w:t>
            </w:r>
            <w:hyperlink w:anchor="S_我的项目" w:history="1">
              <w:r>
                <w:rPr>
                  <w:rStyle w:val="af2"/>
                  <w:kern w:val="0"/>
                  <w:sz w:val="20"/>
                </w:rPr>
                <w:t>点击我的项目</w:t>
              </w:r>
            </w:hyperlink>
          </w:p>
          <w:p w:rsidR="00192CCD" w:rsidRDefault="00AE4472">
            <w:pPr>
              <w:rPr>
                <w:kern w:val="0"/>
                <w:sz w:val="20"/>
              </w:rPr>
            </w:pPr>
            <w:r>
              <w:rPr>
                <w:rFonts w:hint="eastAsia"/>
                <w:kern w:val="0"/>
                <w:sz w:val="20"/>
              </w:rPr>
              <w:t>2.</w:t>
            </w:r>
            <w:hyperlink w:anchor="S_选择实例点击1" w:history="1">
              <w:r>
                <w:rPr>
                  <w:rStyle w:val="af2"/>
                  <w:rFonts w:hint="eastAsia"/>
                  <w:kern w:val="0"/>
                  <w:sz w:val="20"/>
                </w:rPr>
                <w:t>学生用户选择实例点击</w:t>
              </w:r>
            </w:hyperlink>
          </w:p>
          <w:p w:rsidR="00192CCD" w:rsidRDefault="00AE4472">
            <w:pPr>
              <w:rPr>
                <w:kern w:val="0"/>
                <w:sz w:val="20"/>
              </w:rPr>
            </w:pPr>
            <w:r>
              <w:rPr>
                <w:rFonts w:hint="eastAsia"/>
                <w:kern w:val="0"/>
                <w:sz w:val="20"/>
              </w:rPr>
              <w:t>3.</w:t>
            </w:r>
            <w:hyperlink r:id="rId158" w:anchor="S_点击" w:history="1">
              <w:r>
                <w:rPr>
                  <w:rStyle w:val="af2"/>
                  <w:rFonts w:hint="eastAsia"/>
                  <w:kern w:val="0"/>
                  <w:sz w:val="20"/>
                </w:rPr>
                <w:t>进入界面后点击“项目文档”</w:t>
              </w:r>
            </w:hyperlink>
          </w:p>
          <w:p w:rsidR="00192CCD" w:rsidRDefault="00AE4472">
            <w:pPr>
              <w:rPr>
                <w:kern w:val="0"/>
                <w:sz w:val="20"/>
              </w:rPr>
            </w:pPr>
            <w:r>
              <w:rPr>
                <w:rFonts w:hint="eastAsia"/>
                <w:kern w:val="0"/>
                <w:sz w:val="20"/>
              </w:rPr>
              <w:t>4</w:t>
            </w:r>
            <w:r>
              <w:rPr>
                <w:kern w:val="0"/>
                <w:sz w:val="20"/>
              </w:rPr>
              <w:t>.</w:t>
            </w:r>
            <w:hyperlink w:anchor="S_跳转至文档界面" w:history="1">
              <w:r>
                <w:rPr>
                  <w:rStyle w:val="af2"/>
                  <w:kern w:val="0"/>
                  <w:sz w:val="20"/>
                </w:rPr>
                <w:t>跳转至文档界面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lastRenderedPageBreak/>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2.10.0</w:t>
            </w:r>
            <w:r>
              <w:rPr>
                <w:kern w:val="0"/>
                <w:sz w:val="20"/>
              </w:rPr>
              <w:t>跳转至文档界面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rFonts w:hint="eastAsia"/>
                <w:kern w:val="0"/>
                <w:sz w:val="20"/>
              </w:rPr>
              <w:t>0.71</w:t>
            </w:r>
          </w:p>
        </w:tc>
      </w:tr>
    </w:tbl>
    <w:p w:rsidR="00192CCD" w:rsidRDefault="00AE4472">
      <w:r>
        <w:rPr>
          <w:noProof/>
        </w:rPr>
        <w:drawing>
          <wp:inline distT="0" distB="0" distL="0" distR="0">
            <wp:extent cx="3048000" cy="39528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9"/>
                    <a:stretch>
                      <a:fillRect/>
                    </a:stretch>
                  </pic:blipFill>
                  <pic:spPr>
                    <a:xfrm>
                      <a:off x="0" y="0"/>
                      <a:ext cx="3048000" cy="3952875"/>
                    </a:xfrm>
                    <a:prstGeom prst="rect">
                      <a:avLst/>
                    </a:prstGeom>
                  </pic:spPr>
                </pic:pic>
              </a:graphicData>
            </a:graphic>
          </wp:inline>
        </w:drawing>
      </w:r>
    </w:p>
    <w:p w:rsidR="00192CCD" w:rsidRDefault="00AE4472">
      <w:bookmarkStart w:id="408" w:name="S_我的项目"/>
      <w:r>
        <w:rPr>
          <w:color w:val="FF0000"/>
        </w:rPr>
        <w:t>我的项目</w:t>
      </w:r>
    </w:p>
    <w:bookmarkEnd w:id="408"/>
    <w:p w:rsidR="00192CCD" w:rsidRDefault="00AE4472">
      <w:r>
        <w:rPr>
          <w:noProof/>
        </w:rPr>
        <w:drawing>
          <wp:inline distT="0" distB="0" distL="0" distR="0">
            <wp:extent cx="5274310" cy="505460"/>
            <wp:effectExtent l="0" t="0" r="1397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192CCD" w:rsidRDefault="00AE4472">
      <w:bookmarkStart w:id="409" w:name="S_选择实例点击1"/>
      <w:r>
        <w:rPr>
          <w:rFonts w:hint="eastAsia"/>
          <w:color w:val="FF0000"/>
        </w:rPr>
        <w:t>选择实例点击</w:t>
      </w:r>
    </w:p>
    <w:bookmarkEnd w:id="409"/>
    <w:p w:rsidR="00192CCD" w:rsidRDefault="00AE4472">
      <w:r>
        <w:rPr>
          <w:noProof/>
        </w:rPr>
        <w:drawing>
          <wp:inline distT="0" distB="0" distL="0" distR="0">
            <wp:extent cx="5274310" cy="2029460"/>
            <wp:effectExtent l="0" t="0" r="1397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192CCD">
      <w:pPr>
        <w:rPr>
          <w:color w:val="FF0000"/>
        </w:rPr>
      </w:pPr>
    </w:p>
    <w:p w:rsidR="00192CCD" w:rsidRDefault="00AE4472">
      <w:bookmarkStart w:id="410" w:name="S_点击“项目文档”"/>
      <w:r>
        <w:rPr>
          <w:rFonts w:hint="eastAsia"/>
          <w:color w:val="FF0000"/>
        </w:rPr>
        <w:t>点击“项目文档”</w:t>
      </w:r>
    </w:p>
    <w:bookmarkEnd w:id="410"/>
    <w:p w:rsidR="00192CCD" w:rsidRDefault="00AE4472">
      <w:r>
        <w:rPr>
          <w:noProof/>
        </w:rPr>
        <w:lastRenderedPageBreak/>
        <w:drawing>
          <wp:inline distT="0" distB="0" distL="0" distR="0">
            <wp:extent cx="2800350" cy="66675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60"/>
                    <a:stretch>
                      <a:fillRect/>
                    </a:stretch>
                  </pic:blipFill>
                  <pic:spPr>
                    <a:xfrm>
                      <a:off x="0" y="0"/>
                      <a:ext cx="2800350" cy="666750"/>
                    </a:xfrm>
                    <a:prstGeom prst="rect">
                      <a:avLst/>
                    </a:prstGeom>
                  </pic:spPr>
                </pic:pic>
              </a:graphicData>
            </a:graphic>
          </wp:inline>
        </w:drawing>
      </w:r>
    </w:p>
    <w:p w:rsidR="00192CCD" w:rsidRDefault="00192CCD">
      <w:pPr>
        <w:rPr>
          <w:color w:val="FF0000"/>
        </w:rPr>
      </w:pPr>
    </w:p>
    <w:p w:rsidR="00192CCD" w:rsidRDefault="00AE4472">
      <w:pPr>
        <w:rPr>
          <w:color w:val="FF0000"/>
        </w:rPr>
      </w:pPr>
      <w:bookmarkStart w:id="411" w:name="S_跳转至文档界面"/>
      <w:r>
        <w:rPr>
          <w:color w:val="FF0000"/>
        </w:rPr>
        <w:t>跳转至文档界面</w:t>
      </w:r>
    </w:p>
    <w:bookmarkEnd w:id="411"/>
    <w:p w:rsidR="00192CCD" w:rsidRDefault="00AE4472">
      <w:r>
        <w:rPr>
          <w:noProof/>
        </w:rPr>
        <w:drawing>
          <wp:inline distT="0" distB="0" distL="0" distR="0">
            <wp:extent cx="5274310" cy="4779010"/>
            <wp:effectExtent l="0" t="0" r="1397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1"/>
                    <a:stretch>
                      <a:fillRect/>
                    </a:stretch>
                  </pic:blipFill>
                  <pic:spPr>
                    <a:xfrm>
                      <a:off x="0" y="0"/>
                      <a:ext cx="5274310" cy="4779010"/>
                    </a:xfrm>
                    <a:prstGeom prst="rect">
                      <a:avLst/>
                    </a:prstGeom>
                  </pic:spPr>
                </pic:pic>
              </a:graphicData>
            </a:graphic>
          </wp:inline>
        </w:drawing>
      </w:r>
    </w:p>
    <w:p w:rsidR="00192CCD" w:rsidRDefault="00AE4472">
      <w:pPr>
        <w:pStyle w:val="3"/>
      </w:pPr>
      <w:bookmarkStart w:id="412" w:name="_Toc30103"/>
      <w:bookmarkStart w:id="413" w:name="_Toc10142"/>
      <w:r>
        <w:rPr>
          <w:rFonts w:hint="eastAsia"/>
        </w:rPr>
        <w:t>4.2.13</w:t>
      </w:r>
      <w:r>
        <w:rPr>
          <w:rFonts w:hint="eastAsia"/>
        </w:rPr>
        <w:t>学生上传资料</w:t>
      </w:r>
      <w:bookmarkEnd w:id="412"/>
      <w:bookmarkEnd w:id="413"/>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S-2-11 </w:t>
            </w:r>
            <w:r>
              <w:rPr>
                <w:rFonts w:hint="eastAsia"/>
                <w:kern w:val="0"/>
                <w:sz w:val="20"/>
              </w:rPr>
              <w:t>上传资料</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学生用户可以在此上传共享资料</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学生用户表示想要上传有用的资料</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将文件资料保存至数据库，并且更新到已有的资料列表项</w:t>
            </w:r>
          </w:p>
        </w:tc>
      </w:tr>
      <w:tr w:rsidR="00192CCD">
        <w:tc>
          <w:tcPr>
            <w:tcW w:w="4148" w:type="dxa"/>
          </w:tcPr>
          <w:p w:rsidR="00192CCD" w:rsidRDefault="00AE4472">
            <w:pPr>
              <w:rPr>
                <w:kern w:val="0"/>
                <w:sz w:val="20"/>
              </w:rPr>
            </w:pPr>
            <w:r>
              <w:rPr>
                <w:rFonts w:hint="eastAsia"/>
                <w:kern w:val="0"/>
                <w:sz w:val="20"/>
              </w:rPr>
              <w:lastRenderedPageBreak/>
              <w:t>正常流程</w:t>
            </w:r>
          </w:p>
        </w:tc>
        <w:tc>
          <w:tcPr>
            <w:tcW w:w="4148" w:type="dxa"/>
          </w:tcPr>
          <w:p w:rsidR="00192CCD" w:rsidRDefault="00AE4472">
            <w:pPr>
              <w:rPr>
                <w:kern w:val="0"/>
                <w:sz w:val="20"/>
              </w:rPr>
            </w:pPr>
            <w:r>
              <w:rPr>
                <w:kern w:val="0"/>
                <w:sz w:val="20"/>
              </w:rPr>
              <w:t>2-11.0</w:t>
            </w:r>
            <w:r>
              <w:rPr>
                <w:rFonts w:hint="eastAsia"/>
                <w:kern w:val="0"/>
                <w:sz w:val="20"/>
              </w:rPr>
              <w:t>上传资料</w:t>
            </w:r>
          </w:p>
          <w:p w:rsidR="00192CCD" w:rsidRDefault="00AE4472">
            <w:pPr>
              <w:rPr>
                <w:kern w:val="0"/>
                <w:sz w:val="20"/>
              </w:rPr>
            </w:pPr>
            <w:r>
              <w:rPr>
                <w:rFonts w:hint="eastAsia"/>
                <w:kern w:val="0"/>
                <w:sz w:val="20"/>
              </w:rPr>
              <w:t>1.</w:t>
            </w:r>
            <w:hyperlink w:anchor="S_选择实例点击2" w:history="1">
              <w:r>
                <w:rPr>
                  <w:rStyle w:val="af2"/>
                  <w:rFonts w:hint="eastAsia"/>
                  <w:color w:val="FF0000"/>
                  <w:kern w:val="0"/>
                  <w:sz w:val="20"/>
                </w:rPr>
                <w:t>学生用户选择实例点击</w:t>
              </w:r>
            </w:hyperlink>
          </w:p>
          <w:p w:rsidR="00192CCD" w:rsidRDefault="00AE4472">
            <w:pPr>
              <w:rPr>
                <w:kern w:val="0"/>
                <w:sz w:val="20"/>
              </w:rPr>
            </w:pPr>
            <w:r>
              <w:rPr>
                <w:rFonts w:hint="eastAsia"/>
                <w:kern w:val="0"/>
                <w:sz w:val="20"/>
              </w:rPr>
              <w:t>2.进入界面后点击</w:t>
            </w:r>
            <w:hyperlink r:id="rId162" w:anchor="S_点击" w:history="1">
              <w:r>
                <w:rPr>
                  <w:rStyle w:val="af2"/>
                  <w:rFonts w:hint="eastAsia"/>
                  <w:color w:val="FF0000"/>
                  <w:kern w:val="0"/>
                  <w:sz w:val="20"/>
                </w:rPr>
                <w:t>“项目资料”</w:t>
              </w:r>
            </w:hyperlink>
          </w:p>
          <w:p w:rsidR="00192CCD" w:rsidRDefault="00AE4472">
            <w:pPr>
              <w:rPr>
                <w:kern w:val="0"/>
                <w:sz w:val="20"/>
              </w:rPr>
            </w:pPr>
            <w:r>
              <w:rPr>
                <w:rFonts w:hint="eastAsia"/>
                <w:kern w:val="0"/>
                <w:sz w:val="20"/>
              </w:rPr>
              <w:t>3.点击</w:t>
            </w:r>
            <w:hyperlink r:id="rId163" w:anchor="S_点击" w:history="1">
              <w:r>
                <w:rPr>
                  <w:rStyle w:val="af2"/>
                  <w:rFonts w:hint="eastAsia"/>
                  <w:color w:val="FF0000"/>
                  <w:kern w:val="0"/>
                  <w:sz w:val="20"/>
                </w:rPr>
                <w:t>“资料上传”</w:t>
              </w:r>
            </w:hyperlink>
          </w:p>
          <w:p w:rsidR="00192CCD" w:rsidRDefault="00AE4472">
            <w:pPr>
              <w:rPr>
                <w:kern w:val="0"/>
                <w:sz w:val="20"/>
              </w:rPr>
            </w:pPr>
            <w:r>
              <w:rPr>
                <w:rFonts w:hint="eastAsia"/>
                <w:kern w:val="0"/>
                <w:sz w:val="20"/>
              </w:rPr>
              <w:t>4.</w:t>
            </w:r>
            <w:hyperlink w:anchor="S_填写文件名称和描述" w:history="1">
              <w:r>
                <w:rPr>
                  <w:rStyle w:val="af2"/>
                  <w:rFonts w:hint="eastAsia"/>
                  <w:color w:val="FF0000"/>
                  <w:kern w:val="0"/>
                  <w:sz w:val="20"/>
                </w:rPr>
                <w:t>填写文件名称和描述</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2-11.0E1文件名为空</w:t>
            </w:r>
          </w:p>
          <w:p w:rsidR="00192CCD" w:rsidRDefault="00AE4472">
            <w:pPr>
              <w:rPr>
                <w:kern w:val="0"/>
                <w:sz w:val="20"/>
              </w:rPr>
            </w:pPr>
            <w:r>
              <w:rPr>
                <w:rFonts w:hint="eastAsia"/>
                <w:kern w:val="0"/>
                <w:sz w:val="20"/>
              </w:rPr>
              <w:t>1显示“文件名输入不能为空”</w:t>
            </w:r>
          </w:p>
          <w:p w:rsidR="00192CCD" w:rsidRDefault="00AE4472">
            <w:pPr>
              <w:rPr>
                <w:kern w:val="0"/>
                <w:sz w:val="20"/>
              </w:rPr>
            </w:pPr>
            <w:r>
              <w:rPr>
                <w:rFonts w:hint="eastAsia"/>
                <w:kern w:val="0"/>
                <w:sz w:val="20"/>
              </w:rPr>
              <w:t>2-11.0E2描述为空</w:t>
            </w:r>
          </w:p>
          <w:p w:rsidR="00192CCD" w:rsidRDefault="00AE4472">
            <w:pPr>
              <w:rPr>
                <w:kern w:val="0"/>
                <w:sz w:val="20"/>
              </w:rPr>
            </w:pPr>
            <w:r>
              <w:rPr>
                <w:rFonts w:hint="eastAsia"/>
                <w:kern w:val="0"/>
                <w:sz w:val="20"/>
              </w:rPr>
              <w:t>1显示“相关描述不能为空”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2-11.0文件名、描述</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BR-S-1文件名输入不能为空</w:t>
            </w:r>
          </w:p>
          <w:p w:rsidR="00192CCD" w:rsidRDefault="00AE4472">
            <w:pPr>
              <w:rPr>
                <w:kern w:val="0"/>
                <w:sz w:val="20"/>
              </w:rPr>
            </w:pPr>
            <w:r>
              <w:rPr>
                <w:rFonts w:hint="eastAsia"/>
                <w:kern w:val="0"/>
                <w:sz w:val="20"/>
              </w:rPr>
              <w:t>BR-S-2相互描述不能为空</w:t>
            </w:r>
          </w:p>
        </w:tc>
      </w:tr>
      <w:tr w:rsidR="00192CCD">
        <w:trPr>
          <w:trHeight w:val="269"/>
        </w:trPr>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0.76</w:t>
            </w:r>
          </w:p>
        </w:tc>
      </w:tr>
    </w:tbl>
    <w:p w:rsidR="00192CCD" w:rsidRDefault="00AE4472">
      <w:r>
        <w:rPr>
          <w:noProof/>
        </w:rPr>
        <w:drawing>
          <wp:inline distT="0" distB="0" distL="0" distR="0">
            <wp:extent cx="5274310" cy="4728845"/>
            <wp:effectExtent l="0" t="0" r="1397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4"/>
                    <a:stretch>
                      <a:fillRect/>
                    </a:stretch>
                  </pic:blipFill>
                  <pic:spPr>
                    <a:xfrm>
                      <a:off x="0" y="0"/>
                      <a:ext cx="5274310" cy="4728845"/>
                    </a:xfrm>
                    <a:prstGeom prst="rect">
                      <a:avLst/>
                    </a:prstGeom>
                  </pic:spPr>
                </pic:pic>
              </a:graphicData>
            </a:graphic>
          </wp:inline>
        </w:drawing>
      </w:r>
      <w:r>
        <w:t xml:space="preserve"> </w:t>
      </w:r>
    </w:p>
    <w:p w:rsidR="00192CCD" w:rsidRDefault="00AE4472">
      <w:bookmarkStart w:id="414" w:name="S_选择实例点击2"/>
      <w:r>
        <w:rPr>
          <w:rFonts w:hint="eastAsia"/>
          <w:color w:val="FF0000"/>
        </w:rPr>
        <w:t>选择实例点击</w:t>
      </w:r>
    </w:p>
    <w:bookmarkEnd w:id="414"/>
    <w:p w:rsidR="00192CCD" w:rsidRDefault="00AE4472">
      <w:r>
        <w:rPr>
          <w:noProof/>
        </w:rPr>
        <w:lastRenderedPageBreak/>
        <w:drawing>
          <wp:inline distT="0" distB="0" distL="0" distR="0">
            <wp:extent cx="5274310" cy="2029460"/>
            <wp:effectExtent l="0" t="0" r="1397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pPr>
        <w:rPr>
          <w:color w:val="FF0000"/>
        </w:rPr>
      </w:pPr>
      <w:bookmarkStart w:id="415" w:name="S_点击“项目资料”"/>
      <w:r>
        <w:rPr>
          <w:rFonts w:hint="eastAsia"/>
          <w:color w:val="FF0000"/>
        </w:rPr>
        <w:t>点击“项目资料”</w:t>
      </w:r>
    </w:p>
    <w:bookmarkEnd w:id="415"/>
    <w:p w:rsidR="00192CCD" w:rsidRDefault="00AE4472">
      <w:r>
        <w:rPr>
          <w:noProof/>
        </w:rPr>
        <w:drawing>
          <wp:inline distT="0" distB="0" distL="0" distR="0">
            <wp:extent cx="2895600" cy="600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5"/>
                    <a:stretch>
                      <a:fillRect/>
                    </a:stretch>
                  </pic:blipFill>
                  <pic:spPr>
                    <a:xfrm>
                      <a:off x="0" y="0"/>
                      <a:ext cx="2895600" cy="600075"/>
                    </a:xfrm>
                    <a:prstGeom prst="rect">
                      <a:avLst/>
                    </a:prstGeom>
                  </pic:spPr>
                </pic:pic>
              </a:graphicData>
            </a:graphic>
          </wp:inline>
        </w:drawing>
      </w:r>
    </w:p>
    <w:p w:rsidR="00192CCD" w:rsidRDefault="00AE4472">
      <w:pPr>
        <w:rPr>
          <w:color w:val="FF0000"/>
        </w:rPr>
      </w:pPr>
      <w:bookmarkStart w:id="416" w:name="S_点击“资料上传”"/>
      <w:r>
        <w:rPr>
          <w:rFonts w:hint="eastAsia"/>
          <w:color w:val="FF0000"/>
        </w:rPr>
        <w:t>点击“资料上传”</w:t>
      </w:r>
    </w:p>
    <w:bookmarkEnd w:id="416"/>
    <w:p w:rsidR="00192CCD" w:rsidRDefault="00AE4472">
      <w:r>
        <w:rPr>
          <w:noProof/>
        </w:rPr>
        <w:lastRenderedPageBreak/>
        <w:drawing>
          <wp:inline distT="0" distB="0" distL="0" distR="0">
            <wp:extent cx="5274310" cy="5509260"/>
            <wp:effectExtent l="0" t="0" r="1397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6"/>
                    <a:stretch>
                      <a:fillRect/>
                    </a:stretch>
                  </pic:blipFill>
                  <pic:spPr>
                    <a:xfrm>
                      <a:off x="0" y="0"/>
                      <a:ext cx="5274310" cy="5509260"/>
                    </a:xfrm>
                    <a:prstGeom prst="rect">
                      <a:avLst/>
                    </a:prstGeom>
                  </pic:spPr>
                </pic:pic>
              </a:graphicData>
            </a:graphic>
          </wp:inline>
        </w:drawing>
      </w:r>
      <w:r>
        <w:t xml:space="preserve"> </w:t>
      </w:r>
    </w:p>
    <w:p w:rsidR="00192CCD" w:rsidRDefault="00192CCD"/>
    <w:p w:rsidR="00192CCD" w:rsidRDefault="00AE4472">
      <w:bookmarkStart w:id="417" w:name="S_填写文件名称和描述"/>
      <w:r>
        <w:rPr>
          <w:rFonts w:hint="eastAsia"/>
          <w:color w:val="FF0000"/>
        </w:rPr>
        <w:t>填写文件名称和描述</w:t>
      </w:r>
    </w:p>
    <w:bookmarkEnd w:id="417"/>
    <w:p w:rsidR="00192CCD" w:rsidRDefault="00AE4472">
      <w:r>
        <w:rPr>
          <w:noProof/>
        </w:rP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67"/>
                    <a:stretch>
                      <a:fillRect/>
                    </a:stretch>
                  </pic:blipFill>
                  <pic:spPr>
                    <a:xfrm>
                      <a:off x="0" y="0"/>
                      <a:ext cx="3855720" cy="2247900"/>
                    </a:xfrm>
                    <a:prstGeom prst="rect">
                      <a:avLst/>
                    </a:prstGeom>
                    <a:noFill/>
                    <a:ln w="9525">
                      <a:noFill/>
                    </a:ln>
                  </pic:spPr>
                </pic:pic>
              </a:graphicData>
            </a:graphic>
          </wp:inline>
        </w:drawing>
      </w:r>
    </w:p>
    <w:p w:rsidR="00192CCD" w:rsidRDefault="00AE4472">
      <w:pPr>
        <w:pStyle w:val="3"/>
      </w:pPr>
      <w:bookmarkStart w:id="418" w:name="_Toc22254"/>
      <w:bookmarkStart w:id="419" w:name="_Toc1903"/>
      <w:r>
        <w:rPr>
          <w:rFonts w:hint="eastAsia"/>
        </w:rPr>
        <w:lastRenderedPageBreak/>
        <w:t>4.2.14</w:t>
      </w:r>
      <w:bookmarkEnd w:id="418"/>
      <w:r>
        <w:rPr>
          <w:rFonts w:hint="eastAsia"/>
        </w:rPr>
        <w:t>查看评价信息</w:t>
      </w:r>
      <w:bookmarkEnd w:id="419"/>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S-2-12 </w:t>
            </w:r>
            <w:r>
              <w:rPr>
                <w:rFonts w:hint="eastAsia"/>
                <w:kern w:val="0"/>
                <w:sz w:val="20"/>
              </w:rPr>
              <w:t>查看评价信息</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学生用户可以查看评价信息</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学生用户表示想要查看自己最终的评价情况</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学生用户有项目实例在进行，且他人已经完成对自己的评价</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系统显示该用户的评价信息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2-12.0查看评价</w:t>
            </w:r>
          </w:p>
          <w:p w:rsidR="00192CCD" w:rsidRDefault="00AE4472">
            <w:pPr>
              <w:rPr>
                <w:kern w:val="0"/>
                <w:sz w:val="20"/>
              </w:rPr>
            </w:pPr>
            <w:r>
              <w:rPr>
                <w:rFonts w:hint="eastAsia"/>
                <w:kern w:val="0"/>
                <w:sz w:val="20"/>
              </w:rPr>
              <w:t>1.</w:t>
            </w:r>
            <w:hyperlink w:anchor="S_选择实例点击3" w:history="1">
              <w:r>
                <w:rPr>
                  <w:rStyle w:val="af2"/>
                  <w:rFonts w:hint="eastAsia"/>
                  <w:kern w:val="0"/>
                  <w:sz w:val="20"/>
                </w:rPr>
                <w:t>学生用户选择实例点击</w:t>
              </w:r>
            </w:hyperlink>
          </w:p>
          <w:p w:rsidR="00192CCD" w:rsidRDefault="00AE4472">
            <w:pPr>
              <w:rPr>
                <w:kern w:val="0"/>
                <w:sz w:val="20"/>
              </w:rPr>
            </w:pPr>
            <w:r>
              <w:rPr>
                <w:rFonts w:hint="eastAsia"/>
                <w:kern w:val="0"/>
                <w:sz w:val="20"/>
              </w:rPr>
              <w:t>2.</w:t>
            </w:r>
            <w:hyperlink r:id="rId168" w:anchor="S_点击" w:history="1">
              <w:r>
                <w:rPr>
                  <w:rStyle w:val="af2"/>
                  <w:rFonts w:hint="eastAsia"/>
                  <w:color w:val="FF0000"/>
                  <w:kern w:val="0"/>
                  <w:sz w:val="20"/>
                </w:rPr>
                <w:t>进入界面后点击“项目评价”</w:t>
              </w:r>
            </w:hyperlink>
          </w:p>
          <w:p w:rsidR="00192CCD" w:rsidRDefault="00AE4472">
            <w:pPr>
              <w:rPr>
                <w:kern w:val="0"/>
                <w:sz w:val="20"/>
              </w:rPr>
            </w:pPr>
            <w:r>
              <w:rPr>
                <w:rFonts w:hint="eastAsia"/>
                <w:kern w:val="0"/>
                <w:sz w:val="20"/>
              </w:rPr>
              <w:t>3.</w:t>
            </w:r>
            <w:r>
              <w:rPr>
                <w:kern w:val="0"/>
                <w:sz w:val="20"/>
              </w:rPr>
              <w:t xml:space="preserve"> </w:t>
            </w:r>
            <w:hyperlink w:anchor="S_显示相关评价信息" w:history="1">
              <w:r>
                <w:rPr>
                  <w:rStyle w:val="af2"/>
                  <w:rFonts w:hint="eastAsia"/>
                  <w:kern w:val="0"/>
                  <w:sz w:val="20"/>
                </w:rPr>
                <w:t>显示相关评价信息</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2-12.0显示相关评价信息</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1.04</w:t>
            </w:r>
          </w:p>
        </w:tc>
      </w:tr>
    </w:tbl>
    <w:p w:rsidR="00192CCD" w:rsidRDefault="00AE4472">
      <w:r>
        <w:rPr>
          <w:noProof/>
        </w:rPr>
        <w:drawing>
          <wp:inline distT="0" distB="0" distL="0" distR="0">
            <wp:extent cx="3209925" cy="3895725"/>
            <wp:effectExtent l="0" t="0" r="571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69"/>
                    <a:stretch>
                      <a:fillRect/>
                    </a:stretch>
                  </pic:blipFill>
                  <pic:spPr>
                    <a:xfrm>
                      <a:off x="0" y="0"/>
                      <a:ext cx="3209925" cy="3895725"/>
                    </a:xfrm>
                    <a:prstGeom prst="rect">
                      <a:avLst/>
                    </a:prstGeom>
                  </pic:spPr>
                </pic:pic>
              </a:graphicData>
            </a:graphic>
          </wp:inline>
        </w:drawing>
      </w:r>
      <w:r>
        <w:t xml:space="preserve"> </w:t>
      </w:r>
    </w:p>
    <w:p w:rsidR="00192CCD" w:rsidRDefault="00AE4472">
      <w:bookmarkStart w:id="420" w:name="S_选择实例点击3"/>
      <w:r>
        <w:rPr>
          <w:rFonts w:hint="eastAsia"/>
          <w:color w:val="FF0000"/>
        </w:rPr>
        <w:t>选择实例点击</w:t>
      </w:r>
    </w:p>
    <w:bookmarkEnd w:id="420"/>
    <w:p w:rsidR="00192CCD" w:rsidRDefault="00AE4472">
      <w:r>
        <w:rPr>
          <w:noProof/>
        </w:rPr>
        <w:lastRenderedPageBreak/>
        <w:drawing>
          <wp:inline distT="0" distB="0" distL="0" distR="0">
            <wp:extent cx="5274310" cy="2029460"/>
            <wp:effectExtent l="0" t="0" r="1397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bookmarkStart w:id="421" w:name="S_点击“项目评价”"/>
      <w:r>
        <w:rPr>
          <w:rFonts w:hint="eastAsia"/>
          <w:color w:val="FF0000"/>
        </w:rPr>
        <w:t>点击“项目评价”</w:t>
      </w:r>
    </w:p>
    <w:bookmarkEnd w:id="421"/>
    <w:p w:rsidR="00192CCD" w:rsidRDefault="00AE4472">
      <w:r>
        <w:rPr>
          <w:noProof/>
        </w:rPr>
        <w:drawing>
          <wp:inline distT="0" distB="0" distL="0" distR="0">
            <wp:extent cx="2895600" cy="77152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70"/>
                    <a:stretch>
                      <a:fillRect/>
                    </a:stretch>
                  </pic:blipFill>
                  <pic:spPr>
                    <a:xfrm>
                      <a:off x="0" y="0"/>
                      <a:ext cx="2895600" cy="771525"/>
                    </a:xfrm>
                    <a:prstGeom prst="rect">
                      <a:avLst/>
                    </a:prstGeom>
                  </pic:spPr>
                </pic:pic>
              </a:graphicData>
            </a:graphic>
          </wp:inline>
        </w:drawing>
      </w:r>
    </w:p>
    <w:p w:rsidR="00192CCD" w:rsidRDefault="00AE4472">
      <w:bookmarkStart w:id="422" w:name="S_显示相关评价信息"/>
      <w:r>
        <w:rPr>
          <w:rFonts w:hint="eastAsia"/>
          <w:color w:val="FF0000"/>
        </w:rPr>
        <w:t>显示相关评价信息</w:t>
      </w:r>
    </w:p>
    <w:bookmarkEnd w:id="422"/>
    <w:p w:rsidR="00192CCD" w:rsidRDefault="00AE4472">
      <w:r>
        <w:rPr>
          <w:noProof/>
        </w:rPr>
        <w:drawing>
          <wp:inline distT="0" distB="0" distL="0" distR="0">
            <wp:extent cx="5274310" cy="2893060"/>
            <wp:effectExtent l="0" t="0" r="1397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1"/>
                    <a:stretch>
                      <a:fillRect/>
                    </a:stretch>
                  </pic:blipFill>
                  <pic:spPr>
                    <a:xfrm>
                      <a:off x="0" y="0"/>
                      <a:ext cx="5274310" cy="2893060"/>
                    </a:xfrm>
                    <a:prstGeom prst="rect">
                      <a:avLst/>
                    </a:prstGeom>
                  </pic:spPr>
                </pic:pic>
              </a:graphicData>
            </a:graphic>
          </wp:inline>
        </w:drawing>
      </w:r>
    </w:p>
    <w:p w:rsidR="00192CCD" w:rsidRDefault="00192CCD"/>
    <w:p w:rsidR="00192CCD" w:rsidRDefault="00AE4472">
      <w:pPr>
        <w:pStyle w:val="3"/>
      </w:pPr>
      <w:bookmarkStart w:id="423" w:name="_Toc11897"/>
      <w:bookmarkStart w:id="424" w:name="_Toc122"/>
      <w:r>
        <w:rPr>
          <w:rFonts w:hint="eastAsia"/>
        </w:rPr>
        <w:t>4.2.15</w:t>
      </w:r>
      <w:r>
        <w:rPr>
          <w:rFonts w:hint="eastAsia"/>
        </w:rPr>
        <w:t>学生参与评价</w:t>
      </w:r>
      <w:bookmarkEnd w:id="423"/>
      <w:bookmarkEnd w:id="424"/>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S-2-13 </w:t>
            </w:r>
            <w:r>
              <w:rPr>
                <w:rFonts w:hint="eastAsia"/>
                <w:kern w:val="0"/>
                <w:sz w:val="20"/>
              </w:rPr>
              <w:t>任务评价</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学生用户可以参与评价组内其他成员</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学生用户表示想要参与评价组内其他成员</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学生用户有项目实例在进行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对他人的评价结果会保存到数据库，并且整</w:t>
            </w:r>
            <w:r>
              <w:rPr>
                <w:rFonts w:hint="eastAsia"/>
                <w:kern w:val="0"/>
                <w:sz w:val="20"/>
              </w:rPr>
              <w:lastRenderedPageBreak/>
              <w:t>合在他评中，并更新保存</w:t>
            </w:r>
          </w:p>
        </w:tc>
      </w:tr>
      <w:tr w:rsidR="00192CCD">
        <w:tc>
          <w:tcPr>
            <w:tcW w:w="4148" w:type="dxa"/>
          </w:tcPr>
          <w:p w:rsidR="00192CCD" w:rsidRDefault="00AE4472">
            <w:pPr>
              <w:rPr>
                <w:kern w:val="0"/>
                <w:sz w:val="20"/>
              </w:rPr>
            </w:pPr>
            <w:r>
              <w:rPr>
                <w:rFonts w:hint="eastAsia"/>
                <w:kern w:val="0"/>
                <w:sz w:val="20"/>
              </w:rPr>
              <w:lastRenderedPageBreak/>
              <w:t>正常流程</w:t>
            </w:r>
          </w:p>
        </w:tc>
        <w:tc>
          <w:tcPr>
            <w:tcW w:w="4148" w:type="dxa"/>
          </w:tcPr>
          <w:p w:rsidR="00192CCD" w:rsidRDefault="00AE4472">
            <w:pPr>
              <w:rPr>
                <w:kern w:val="0"/>
                <w:sz w:val="20"/>
              </w:rPr>
            </w:pPr>
            <w:r>
              <w:rPr>
                <w:rFonts w:hint="eastAsia"/>
                <w:kern w:val="0"/>
                <w:sz w:val="20"/>
              </w:rPr>
              <w:t>2-13.0任务评价</w:t>
            </w:r>
          </w:p>
          <w:p w:rsidR="00192CCD" w:rsidRDefault="00AE4472">
            <w:pPr>
              <w:rPr>
                <w:kern w:val="0"/>
                <w:sz w:val="20"/>
              </w:rPr>
            </w:pPr>
            <w:r>
              <w:rPr>
                <w:rFonts w:hint="eastAsia"/>
                <w:kern w:val="0"/>
                <w:sz w:val="20"/>
              </w:rPr>
              <w:t>1.</w:t>
            </w:r>
            <w:hyperlink w:anchor="S_选择实例点击4" w:history="1">
              <w:r>
                <w:rPr>
                  <w:rStyle w:val="af2"/>
                  <w:rFonts w:hint="eastAsia"/>
                  <w:kern w:val="0"/>
                  <w:sz w:val="20"/>
                </w:rPr>
                <w:t>学生用户选择实例点击</w:t>
              </w:r>
            </w:hyperlink>
          </w:p>
          <w:p w:rsidR="00192CCD" w:rsidRDefault="00AE4472">
            <w:pPr>
              <w:rPr>
                <w:kern w:val="0"/>
                <w:sz w:val="20"/>
              </w:rPr>
            </w:pPr>
            <w:r>
              <w:rPr>
                <w:rFonts w:hint="eastAsia"/>
                <w:kern w:val="0"/>
                <w:sz w:val="20"/>
              </w:rPr>
              <w:t>2.</w:t>
            </w:r>
            <w:hyperlink r:id="rId172" w:anchor="S_点击" w:history="1">
              <w:r>
                <w:rPr>
                  <w:rStyle w:val="af2"/>
                  <w:rFonts w:hint="eastAsia"/>
                  <w:kern w:val="0"/>
                  <w:sz w:val="20"/>
                </w:rPr>
                <w:t>进入界面后点击“项目评价”</w:t>
              </w:r>
            </w:hyperlink>
          </w:p>
          <w:p w:rsidR="00192CCD" w:rsidRDefault="00AE4472">
            <w:pPr>
              <w:rPr>
                <w:kern w:val="0"/>
                <w:sz w:val="20"/>
              </w:rPr>
            </w:pPr>
            <w:r>
              <w:rPr>
                <w:rFonts w:hint="eastAsia"/>
                <w:kern w:val="0"/>
                <w:sz w:val="20"/>
              </w:rPr>
              <w:t>3.</w:t>
            </w:r>
            <w:r>
              <w:rPr>
                <w:kern w:val="0"/>
                <w:sz w:val="20"/>
              </w:rPr>
              <w:t xml:space="preserve"> </w:t>
            </w:r>
            <w:hyperlink r:id="rId173" w:anchor="S_点击" w:history="1">
              <w:r>
                <w:rPr>
                  <w:rStyle w:val="af2"/>
                  <w:rFonts w:hint="eastAsia"/>
                  <w:kern w:val="0"/>
                  <w:sz w:val="20"/>
                </w:rPr>
                <w:t>点击“对任务评价”</w:t>
              </w:r>
            </w:hyperlink>
          </w:p>
          <w:p w:rsidR="00192CCD" w:rsidRDefault="00AE4472">
            <w:pPr>
              <w:rPr>
                <w:kern w:val="0"/>
                <w:sz w:val="20"/>
              </w:rPr>
            </w:pPr>
            <w:r>
              <w:rPr>
                <w:rFonts w:hint="eastAsia"/>
                <w:kern w:val="0"/>
                <w:sz w:val="20"/>
              </w:rPr>
              <w:t xml:space="preserve">4. </w:t>
            </w:r>
            <w:hyperlink w:anchor="S_选择各项的评价等级，并填写综合评价" w:history="1">
              <w:r>
                <w:rPr>
                  <w:rStyle w:val="af2"/>
                  <w:rFonts w:hint="eastAsia"/>
                  <w:kern w:val="0"/>
                  <w:sz w:val="20"/>
                </w:rPr>
                <w:t>选择各项的评价等级，并填写综合评价</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2无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2-13.0E1</w:t>
            </w:r>
          </w:p>
          <w:p w:rsidR="00192CCD" w:rsidRDefault="00AE4472">
            <w:pPr>
              <w:rPr>
                <w:kern w:val="0"/>
                <w:sz w:val="20"/>
              </w:rPr>
            </w:pPr>
            <w:r>
              <w:rPr>
                <w:rFonts w:hint="eastAsia"/>
                <w:kern w:val="0"/>
                <w:sz w:val="20"/>
              </w:rPr>
              <w:t>1若没填写综合评价，系统显示“综合评价不能为空”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2-13.0填写综合评价</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w:t>
            </w:r>
            <w:r>
              <w:rPr>
                <w:kern w:val="0"/>
                <w:sz w:val="20"/>
              </w:rPr>
              <w:t>1</w:t>
            </w:r>
            <w:r>
              <w:rPr>
                <w:rFonts w:hint="eastAsia"/>
                <w:kern w:val="0"/>
                <w:sz w:val="20"/>
              </w:rPr>
              <w:t>综合评价不能为空</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0.83</w:t>
            </w:r>
          </w:p>
        </w:tc>
      </w:tr>
    </w:tbl>
    <w:p w:rsidR="00192CCD" w:rsidRDefault="00AE4472">
      <w:r>
        <w:rPr>
          <w:noProof/>
        </w:rPr>
        <w:drawing>
          <wp:inline distT="0" distB="0" distL="0" distR="0">
            <wp:extent cx="4676775" cy="5362575"/>
            <wp:effectExtent l="0" t="0" r="1905"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74"/>
                    <a:stretch>
                      <a:fillRect/>
                    </a:stretch>
                  </pic:blipFill>
                  <pic:spPr>
                    <a:xfrm>
                      <a:off x="0" y="0"/>
                      <a:ext cx="4676775" cy="5362575"/>
                    </a:xfrm>
                    <a:prstGeom prst="rect">
                      <a:avLst/>
                    </a:prstGeom>
                  </pic:spPr>
                </pic:pic>
              </a:graphicData>
            </a:graphic>
          </wp:inline>
        </w:drawing>
      </w:r>
      <w:r>
        <w:t xml:space="preserve"> </w:t>
      </w:r>
    </w:p>
    <w:p w:rsidR="00192CCD" w:rsidRDefault="00AE4472">
      <w:bookmarkStart w:id="425" w:name="S_选择实例点击4"/>
      <w:r>
        <w:rPr>
          <w:rFonts w:hint="eastAsia"/>
          <w:color w:val="FF0000"/>
        </w:rPr>
        <w:t>选择实例点击</w:t>
      </w:r>
    </w:p>
    <w:bookmarkEnd w:id="425"/>
    <w:p w:rsidR="00192CCD" w:rsidRDefault="00AE4472">
      <w:r>
        <w:rPr>
          <w:noProof/>
        </w:rPr>
        <w:lastRenderedPageBreak/>
        <w:drawing>
          <wp:inline distT="0" distB="0" distL="0" distR="0">
            <wp:extent cx="5274310" cy="2029460"/>
            <wp:effectExtent l="0" t="0" r="1397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192CCD" w:rsidRDefault="00AE4472">
      <w:bookmarkStart w:id="426" w:name="S_点击“项目评价”2"/>
      <w:r>
        <w:rPr>
          <w:rFonts w:hint="eastAsia"/>
          <w:color w:val="FF0000"/>
        </w:rPr>
        <w:t>点击“项目评价”</w:t>
      </w:r>
    </w:p>
    <w:bookmarkEnd w:id="426"/>
    <w:p w:rsidR="00192CCD" w:rsidRDefault="00AE4472">
      <w:r>
        <w:rPr>
          <w:noProof/>
        </w:rPr>
        <w:drawing>
          <wp:inline distT="0" distB="0" distL="0" distR="0">
            <wp:extent cx="2552700" cy="733425"/>
            <wp:effectExtent l="0" t="0" r="762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5"/>
                    <a:stretch>
                      <a:fillRect/>
                    </a:stretch>
                  </pic:blipFill>
                  <pic:spPr>
                    <a:xfrm>
                      <a:off x="0" y="0"/>
                      <a:ext cx="2552700" cy="733425"/>
                    </a:xfrm>
                    <a:prstGeom prst="rect">
                      <a:avLst/>
                    </a:prstGeom>
                  </pic:spPr>
                </pic:pic>
              </a:graphicData>
            </a:graphic>
          </wp:inline>
        </w:drawing>
      </w:r>
    </w:p>
    <w:p w:rsidR="00192CCD" w:rsidRDefault="00AE4472">
      <w:bookmarkStart w:id="427" w:name="S_点击“对任务评价”"/>
      <w:r>
        <w:rPr>
          <w:rFonts w:hint="eastAsia"/>
          <w:color w:val="FF0000"/>
        </w:rPr>
        <w:t>点击“对任务评价”</w:t>
      </w:r>
    </w:p>
    <w:bookmarkEnd w:id="427"/>
    <w:p w:rsidR="00192CCD" w:rsidRDefault="00AE4472">
      <w:r>
        <w:rPr>
          <w:noProof/>
        </w:rPr>
        <w:drawing>
          <wp:inline distT="0" distB="0" distL="0" distR="0">
            <wp:extent cx="1714500" cy="1495425"/>
            <wp:effectExtent l="0" t="0" r="7620"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76"/>
                    <a:stretch>
                      <a:fillRect/>
                    </a:stretch>
                  </pic:blipFill>
                  <pic:spPr>
                    <a:xfrm>
                      <a:off x="0" y="0"/>
                      <a:ext cx="1714500" cy="1495425"/>
                    </a:xfrm>
                    <a:prstGeom prst="rect">
                      <a:avLst/>
                    </a:prstGeom>
                  </pic:spPr>
                </pic:pic>
              </a:graphicData>
            </a:graphic>
          </wp:inline>
        </w:drawing>
      </w:r>
    </w:p>
    <w:p w:rsidR="00192CCD" w:rsidRDefault="00AE4472">
      <w:bookmarkStart w:id="428" w:name="S_选择各项的评价等级，并填写综合评价"/>
      <w:r>
        <w:rPr>
          <w:rFonts w:hint="eastAsia"/>
          <w:color w:val="FF0000"/>
        </w:rPr>
        <w:t>选择各项的评价等级，并填写综合评价</w:t>
      </w:r>
    </w:p>
    <w:bookmarkEnd w:id="428"/>
    <w:p w:rsidR="00192CCD" w:rsidRDefault="00AE4472">
      <w:r>
        <w:rPr>
          <w:noProof/>
        </w:rPr>
        <w:lastRenderedPageBreak/>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77"/>
                    <a:stretch>
                      <a:fillRect/>
                    </a:stretch>
                  </pic:blipFill>
                  <pic:spPr>
                    <a:xfrm>
                      <a:off x="0" y="0"/>
                      <a:ext cx="4884420" cy="4823460"/>
                    </a:xfrm>
                    <a:prstGeom prst="rect">
                      <a:avLst/>
                    </a:prstGeom>
                    <a:noFill/>
                    <a:ln w="9525">
                      <a:noFill/>
                    </a:ln>
                  </pic:spPr>
                </pic:pic>
              </a:graphicData>
            </a:graphic>
          </wp:inline>
        </w:drawing>
      </w:r>
    </w:p>
    <w:p w:rsidR="00192CCD" w:rsidRDefault="00192CCD"/>
    <w:p w:rsidR="00192CCD" w:rsidRDefault="00AE4472">
      <w:pPr>
        <w:pStyle w:val="3"/>
      </w:pPr>
      <w:bookmarkStart w:id="429" w:name="_Toc10618"/>
      <w:bookmarkStart w:id="430" w:name="_Toc12882"/>
      <w:r>
        <w:rPr>
          <w:rFonts w:hint="eastAsia"/>
        </w:rPr>
        <w:t>4.2.16</w:t>
      </w:r>
      <w:r>
        <w:rPr>
          <w:rFonts w:hint="eastAsia"/>
        </w:rPr>
        <w:t>学生查看我的实例</w:t>
      </w:r>
      <w:bookmarkEnd w:id="429"/>
      <w:bookmarkEnd w:id="430"/>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S-3-1 </w:t>
            </w:r>
            <w:r>
              <w:rPr>
                <w:rFonts w:hint="eastAsia"/>
                <w:kern w:val="0"/>
                <w:sz w:val="20"/>
              </w:rPr>
              <w:t xml:space="preserve">查看我的实例 </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学生用户可以在此查看参与的实例信息</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学生用户表示想要查看参与的实例信息</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学生用户已注册并登陆</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系统显示该用户的实例信息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3-1.0查看我的案例</w:t>
            </w:r>
          </w:p>
          <w:p w:rsidR="00192CCD" w:rsidRDefault="00AE4472">
            <w:pPr>
              <w:rPr>
                <w:kern w:val="0"/>
                <w:sz w:val="20"/>
              </w:rPr>
            </w:pPr>
            <w:r>
              <w:rPr>
                <w:kern w:val="0"/>
                <w:sz w:val="20"/>
              </w:rPr>
              <w:t>1点击</w:t>
            </w:r>
            <w:hyperlink w:anchor="S_点击我的项目5" w:history="1">
              <w:r>
                <w:rPr>
                  <w:rStyle w:val="af2"/>
                  <w:kern w:val="0"/>
                  <w:sz w:val="20"/>
                </w:rPr>
                <w:t>我的项目</w:t>
              </w:r>
            </w:hyperlink>
          </w:p>
          <w:p w:rsidR="00192CCD" w:rsidRDefault="00AE4472">
            <w:pPr>
              <w:rPr>
                <w:kern w:val="0"/>
                <w:sz w:val="20"/>
              </w:rPr>
            </w:pPr>
            <w:r>
              <w:rPr>
                <w:kern w:val="0"/>
                <w:sz w:val="20"/>
              </w:rPr>
              <w:t>2选择</w:t>
            </w:r>
            <w:hyperlink w:anchor="S_选择实例点击5" w:history="1">
              <w:r>
                <w:rPr>
                  <w:rStyle w:val="af2"/>
                  <w:kern w:val="0"/>
                  <w:sz w:val="20"/>
                </w:rPr>
                <w:t>实例点击</w:t>
              </w:r>
            </w:hyperlink>
          </w:p>
          <w:p w:rsidR="00192CCD" w:rsidRDefault="00AE4472">
            <w:pPr>
              <w:rPr>
                <w:kern w:val="0"/>
                <w:sz w:val="20"/>
              </w:rPr>
            </w:pPr>
            <w:r>
              <w:rPr>
                <w:kern w:val="0"/>
                <w:sz w:val="20"/>
              </w:rPr>
              <w:t>3.跳转至</w:t>
            </w:r>
            <w:hyperlink w:anchor="S_跳转至案例界面" w:history="1">
              <w:r>
                <w:rPr>
                  <w:rStyle w:val="af2"/>
                  <w:kern w:val="0"/>
                  <w:sz w:val="20"/>
                </w:rPr>
                <w:t>案例界面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kern w:val="0"/>
                <w:sz w:val="20"/>
              </w:rPr>
              <w:t>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lastRenderedPageBreak/>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3-1.0</w:t>
            </w:r>
            <w:r>
              <w:rPr>
                <w:kern w:val="0"/>
                <w:sz w:val="20"/>
              </w:rPr>
              <w:t>跳转至案例界面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0.83</w:t>
            </w:r>
          </w:p>
        </w:tc>
      </w:tr>
    </w:tbl>
    <w:p w:rsidR="00192CCD" w:rsidRDefault="00AE4472">
      <w:r>
        <w:rPr>
          <w:noProof/>
        </w:rPr>
        <w:drawing>
          <wp:inline distT="0" distB="0" distL="0" distR="0">
            <wp:extent cx="3276600" cy="3971925"/>
            <wp:effectExtent l="0" t="0" r="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78"/>
                    <a:stretch>
                      <a:fillRect/>
                    </a:stretch>
                  </pic:blipFill>
                  <pic:spPr>
                    <a:xfrm>
                      <a:off x="0" y="0"/>
                      <a:ext cx="3276600" cy="3971925"/>
                    </a:xfrm>
                    <a:prstGeom prst="rect">
                      <a:avLst/>
                    </a:prstGeom>
                  </pic:spPr>
                </pic:pic>
              </a:graphicData>
            </a:graphic>
          </wp:inline>
        </w:drawing>
      </w:r>
      <w:r>
        <w:t xml:space="preserve"> </w:t>
      </w:r>
    </w:p>
    <w:p w:rsidR="00192CCD" w:rsidRDefault="00AE4472">
      <w:bookmarkStart w:id="431" w:name="S_点击我的项目5"/>
      <w:r>
        <w:rPr>
          <w:color w:val="FF0000"/>
        </w:rPr>
        <w:t>点击我的项目</w:t>
      </w:r>
    </w:p>
    <w:bookmarkEnd w:id="431"/>
    <w:p w:rsidR="00192CCD" w:rsidRDefault="00AE4472">
      <w:r>
        <w:rPr>
          <w:noProof/>
        </w:rPr>
        <w:drawing>
          <wp:inline distT="0" distB="0" distL="0" distR="0">
            <wp:extent cx="1524000" cy="66675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79"/>
                    <a:stretch>
                      <a:fillRect/>
                    </a:stretch>
                  </pic:blipFill>
                  <pic:spPr>
                    <a:xfrm>
                      <a:off x="0" y="0"/>
                      <a:ext cx="1524000" cy="666750"/>
                    </a:xfrm>
                    <a:prstGeom prst="rect">
                      <a:avLst/>
                    </a:prstGeom>
                  </pic:spPr>
                </pic:pic>
              </a:graphicData>
            </a:graphic>
          </wp:inline>
        </w:drawing>
      </w:r>
    </w:p>
    <w:p w:rsidR="00192CCD" w:rsidRDefault="00AE4472">
      <w:bookmarkStart w:id="432" w:name="S_选择实例点击5"/>
      <w:r>
        <w:rPr>
          <w:color w:val="FF0000"/>
        </w:rPr>
        <w:t>选择实例点击</w:t>
      </w:r>
    </w:p>
    <w:bookmarkEnd w:id="432"/>
    <w:p w:rsidR="00192CCD" w:rsidRDefault="00AE4472">
      <w:r>
        <w:rPr>
          <w:noProof/>
        </w:rP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80"/>
                    <a:stretch>
                      <a:fillRect/>
                    </a:stretch>
                  </pic:blipFill>
                  <pic:spPr>
                    <a:xfrm>
                      <a:off x="0" y="0"/>
                      <a:ext cx="5269865" cy="1617345"/>
                    </a:xfrm>
                    <a:prstGeom prst="rect">
                      <a:avLst/>
                    </a:prstGeom>
                    <a:noFill/>
                    <a:ln w="9525">
                      <a:noFill/>
                    </a:ln>
                  </pic:spPr>
                </pic:pic>
              </a:graphicData>
            </a:graphic>
          </wp:inline>
        </w:drawing>
      </w:r>
    </w:p>
    <w:p w:rsidR="00192CCD" w:rsidRDefault="00AE4472">
      <w:pPr>
        <w:rPr>
          <w:color w:val="FF0000"/>
        </w:rPr>
      </w:pPr>
      <w:bookmarkStart w:id="433" w:name="S_跳转至案例界面"/>
      <w:r>
        <w:rPr>
          <w:color w:val="FF0000"/>
        </w:rPr>
        <w:t>跳转至案例界面</w:t>
      </w:r>
    </w:p>
    <w:bookmarkEnd w:id="433"/>
    <w:p w:rsidR="00192CCD" w:rsidRDefault="00AE4472">
      <w:r>
        <w:rPr>
          <w:noProof/>
        </w:rPr>
        <w:lastRenderedPageBreak/>
        <w:drawing>
          <wp:inline distT="0" distB="0" distL="0" distR="0">
            <wp:extent cx="5274310" cy="2856230"/>
            <wp:effectExtent l="0" t="0" r="139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1"/>
                    <a:stretch>
                      <a:fillRect/>
                    </a:stretch>
                  </pic:blipFill>
                  <pic:spPr>
                    <a:xfrm>
                      <a:off x="0" y="0"/>
                      <a:ext cx="5274310" cy="2856230"/>
                    </a:xfrm>
                    <a:prstGeom prst="rect">
                      <a:avLst/>
                    </a:prstGeom>
                  </pic:spPr>
                </pic:pic>
              </a:graphicData>
            </a:graphic>
          </wp:inline>
        </w:drawing>
      </w:r>
    </w:p>
    <w:p w:rsidR="00192CCD" w:rsidRDefault="00AE4472">
      <w:pPr>
        <w:pStyle w:val="3"/>
      </w:pPr>
      <w:bookmarkStart w:id="434" w:name="_Toc3025"/>
      <w:bookmarkStart w:id="435" w:name="_Toc16439"/>
      <w:r>
        <w:rPr>
          <w:rFonts w:hint="eastAsia"/>
        </w:rPr>
        <w:t>4.2.17</w:t>
      </w:r>
      <w:r>
        <w:rPr>
          <w:rFonts w:hint="eastAsia"/>
        </w:rPr>
        <w:t>学生修改密码</w:t>
      </w:r>
      <w:bookmarkEnd w:id="434"/>
      <w:bookmarkEnd w:id="435"/>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S-3-2 </w:t>
            </w:r>
            <w:r>
              <w:rPr>
                <w:rFonts w:hint="eastAsia"/>
                <w:kern w:val="0"/>
                <w:sz w:val="20"/>
              </w:rPr>
              <w:t xml:space="preserve">修改密码 </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学生用户可以在此修改密码</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学生用户表示想要修改密码</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学生用户已注册并登陆</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修改后的密码会保存至数据库，并且更新该用户的基本信息（密码）</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3-2.0修改密码</w:t>
            </w:r>
          </w:p>
          <w:p w:rsidR="00192CCD" w:rsidRDefault="00AE4472">
            <w:pPr>
              <w:rPr>
                <w:kern w:val="0"/>
                <w:sz w:val="20"/>
              </w:rPr>
            </w:pPr>
            <w:r>
              <w:rPr>
                <w:rFonts w:hint="eastAsia"/>
                <w:kern w:val="0"/>
                <w:sz w:val="20"/>
              </w:rPr>
              <w:t>1.</w:t>
            </w:r>
            <w:hyperlink w:anchor="S_学生用户点击头像" w:history="1">
              <w:r>
                <w:rPr>
                  <w:rStyle w:val="af2"/>
                  <w:rFonts w:hint="eastAsia"/>
                  <w:kern w:val="0"/>
                  <w:sz w:val="20"/>
                </w:rPr>
                <w:t>学生用户点击头像</w:t>
              </w:r>
            </w:hyperlink>
          </w:p>
          <w:p w:rsidR="00192CCD" w:rsidRDefault="00AE4472">
            <w:pPr>
              <w:rPr>
                <w:kern w:val="0"/>
                <w:sz w:val="20"/>
              </w:rPr>
            </w:pPr>
            <w:r>
              <w:rPr>
                <w:rFonts w:hint="eastAsia"/>
                <w:kern w:val="0"/>
                <w:sz w:val="20"/>
              </w:rPr>
              <w:t>2.进入界面后点击</w:t>
            </w:r>
            <w:hyperlink r:id="rId182" w:anchor="S_点击" w:history="1">
              <w:r>
                <w:rPr>
                  <w:rStyle w:val="af2"/>
                  <w:rFonts w:hint="eastAsia"/>
                  <w:kern w:val="0"/>
                  <w:sz w:val="20"/>
                </w:rPr>
                <w:t>“修改密码”</w:t>
              </w:r>
            </w:hyperlink>
          </w:p>
          <w:p w:rsidR="00192CCD" w:rsidRDefault="00AE4472">
            <w:pPr>
              <w:rPr>
                <w:kern w:val="0"/>
                <w:sz w:val="20"/>
              </w:rPr>
            </w:pPr>
            <w:r>
              <w:rPr>
                <w:rFonts w:hint="eastAsia"/>
                <w:kern w:val="0"/>
                <w:sz w:val="20"/>
              </w:rPr>
              <w:t>3.</w:t>
            </w:r>
            <w:r>
              <w:rPr>
                <w:kern w:val="0"/>
                <w:sz w:val="20"/>
              </w:rPr>
              <w:t xml:space="preserve"> </w:t>
            </w:r>
            <w:hyperlink w:anchor="S_输入旧密码和两遍新密码，点击提交" w:history="1">
              <w:r>
                <w:rPr>
                  <w:rStyle w:val="af2"/>
                  <w:rFonts w:hint="eastAsia"/>
                  <w:kern w:val="0"/>
                  <w:sz w:val="20"/>
                </w:rPr>
                <w:t>输入旧密码和两遍新密码</w:t>
              </w:r>
              <w:r>
                <w:rPr>
                  <w:rStyle w:val="af2"/>
                  <w:kern w:val="0"/>
                  <w:sz w:val="20"/>
                </w:rPr>
                <w:t>，点击提交</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3-2.0E1</w:t>
            </w:r>
            <w:r>
              <w:rPr>
                <w:rFonts w:hint="eastAsia"/>
                <w:color w:val="FF0000"/>
                <w:kern w:val="0"/>
                <w:sz w:val="20"/>
              </w:rPr>
              <w:t>输入旧密码有误</w:t>
            </w:r>
          </w:p>
          <w:p w:rsidR="00192CCD" w:rsidRDefault="00AE4472">
            <w:pPr>
              <w:rPr>
                <w:kern w:val="0"/>
                <w:sz w:val="20"/>
              </w:rPr>
            </w:pPr>
            <w:r>
              <w:rPr>
                <w:rFonts w:hint="eastAsia"/>
                <w:kern w:val="0"/>
                <w:sz w:val="20"/>
              </w:rPr>
              <w:t>1输入的旧密码不正确，显示“旧密码输入有误”</w:t>
            </w:r>
          </w:p>
          <w:p w:rsidR="00192CCD" w:rsidRDefault="00AE4472">
            <w:pPr>
              <w:rPr>
                <w:kern w:val="0"/>
                <w:sz w:val="20"/>
              </w:rPr>
            </w:pPr>
            <w:r>
              <w:rPr>
                <w:rFonts w:hint="eastAsia"/>
                <w:kern w:val="0"/>
                <w:sz w:val="20"/>
              </w:rPr>
              <w:t>3-2.0E2</w:t>
            </w:r>
            <w:r>
              <w:rPr>
                <w:rFonts w:hint="eastAsia"/>
                <w:color w:val="FF0000"/>
                <w:kern w:val="0"/>
                <w:sz w:val="20"/>
              </w:rPr>
              <w:t>输入的新密码</w:t>
            </w:r>
          </w:p>
          <w:p w:rsidR="00192CCD" w:rsidRDefault="00AE4472">
            <w:pPr>
              <w:rPr>
                <w:kern w:val="0"/>
                <w:sz w:val="20"/>
              </w:rPr>
            </w:pPr>
            <w:r>
              <w:rPr>
                <w:rFonts w:hint="eastAsia"/>
                <w:kern w:val="0"/>
                <w:sz w:val="20"/>
              </w:rPr>
              <w:t>1确认密码和新密码输入不相符，显示“确认密码有误”</w:t>
            </w:r>
          </w:p>
          <w:p w:rsidR="00192CCD" w:rsidRDefault="00AE4472">
            <w:pPr>
              <w:rPr>
                <w:kern w:val="0"/>
                <w:sz w:val="20"/>
              </w:rPr>
            </w:pPr>
            <w:r>
              <w:rPr>
                <w:rFonts w:hint="eastAsia"/>
                <w:kern w:val="0"/>
                <w:sz w:val="20"/>
              </w:rPr>
              <w:t>3-2.0E3</w:t>
            </w:r>
            <w:r>
              <w:rPr>
                <w:rFonts w:hint="eastAsia"/>
                <w:color w:val="FF0000"/>
                <w:kern w:val="0"/>
                <w:sz w:val="20"/>
              </w:rPr>
              <w:t>密码长度小于6位</w:t>
            </w:r>
          </w:p>
          <w:p w:rsidR="00192CCD" w:rsidRDefault="00AE4472">
            <w:pPr>
              <w:rPr>
                <w:kern w:val="0"/>
                <w:sz w:val="20"/>
              </w:rPr>
            </w:pPr>
            <w:r>
              <w:rPr>
                <w:rFonts w:hint="eastAsia"/>
                <w:kern w:val="0"/>
                <w:sz w:val="20"/>
              </w:rPr>
              <w:t>1.系统提示信息：密码长度小于6位</w:t>
            </w:r>
          </w:p>
          <w:p w:rsidR="00192CCD" w:rsidRDefault="00AE4472">
            <w:pPr>
              <w:rPr>
                <w:kern w:val="0"/>
                <w:sz w:val="20"/>
              </w:rPr>
            </w:pPr>
            <w:r>
              <w:rPr>
                <w:rFonts w:hint="eastAsia"/>
                <w:kern w:val="0"/>
                <w:sz w:val="20"/>
              </w:rPr>
              <w:t>3-2.0E4</w:t>
            </w:r>
            <w:r>
              <w:rPr>
                <w:rFonts w:hint="eastAsia"/>
                <w:color w:val="FF0000"/>
                <w:kern w:val="0"/>
                <w:sz w:val="20"/>
              </w:rPr>
              <w:t>密码长度大于20位</w:t>
            </w:r>
          </w:p>
          <w:p w:rsidR="00192CCD" w:rsidRDefault="00AE4472">
            <w:pPr>
              <w:rPr>
                <w:kern w:val="0"/>
                <w:sz w:val="20"/>
              </w:rPr>
            </w:pPr>
            <w:r>
              <w:rPr>
                <w:rFonts w:hint="eastAsia"/>
                <w:kern w:val="0"/>
                <w:sz w:val="20"/>
              </w:rPr>
              <w:t>1. 系统提示信息：密码长度大于20位</w:t>
            </w:r>
          </w:p>
          <w:p w:rsidR="00192CCD" w:rsidRDefault="00192CCD">
            <w:pPr>
              <w:rPr>
                <w:kern w:val="0"/>
                <w:sz w:val="20"/>
              </w:rPr>
            </w:pPr>
          </w:p>
        </w:tc>
      </w:tr>
      <w:tr w:rsidR="00192CCD">
        <w:tc>
          <w:tcPr>
            <w:tcW w:w="4148" w:type="dxa"/>
          </w:tcPr>
          <w:p w:rsidR="00192CCD" w:rsidRDefault="00AE4472">
            <w:pPr>
              <w:rPr>
                <w:kern w:val="0"/>
                <w:sz w:val="20"/>
              </w:rPr>
            </w:pPr>
            <w:r>
              <w:rPr>
                <w:kern w:val="0"/>
                <w:sz w:val="20"/>
              </w:rPr>
              <w:lastRenderedPageBreak/>
              <w:t>输入</w:t>
            </w:r>
          </w:p>
        </w:tc>
        <w:tc>
          <w:tcPr>
            <w:tcW w:w="4148" w:type="dxa"/>
          </w:tcPr>
          <w:p w:rsidR="00192CCD" w:rsidRDefault="00AE4472">
            <w:pPr>
              <w:rPr>
                <w:kern w:val="0"/>
                <w:sz w:val="20"/>
              </w:rPr>
            </w:pPr>
            <w:r>
              <w:rPr>
                <w:rFonts w:hint="eastAsia"/>
                <w:kern w:val="0"/>
                <w:sz w:val="20"/>
              </w:rPr>
              <w:t>3-2.0旧密码、新密码、确认密码</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3-2.0输入的旧密码不正确，显示“旧密码输入有误”；确认密码和新密码输入不相符，显示“确认密码有误”</w:t>
            </w:r>
            <w:r>
              <w:rPr>
                <w:kern w:val="0"/>
                <w:sz w:val="20"/>
              </w:rPr>
              <w:t>；</w:t>
            </w:r>
            <w:r>
              <w:rPr>
                <w:rFonts w:hint="eastAsia"/>
                <w:kern w:val="0"/>
                <w:sz w:val="20"/>
              </w:rPr>
              <w:t>系统提示信息：密码长度大于20位</w:t>
            </w:r>
          </w:p>
        </w:tc>
      </w:tr>
      <w:tr w:rsidR="00192CCD">
        <w:trPr>
          <w:trHeight w:val="983"/>
        </w:trPr>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BR-S-1输入的旧密码正确</w:t>
            </w:r>
          </w:p>
          <w:p w:rsidR="00192CCD" w:rsidRDefault="00AE4472">
            <w:pPr>
              <w:rPr>
                <w:kern w:val="0"/>
                <w:sz w:val="20"/>
              </w:rPr>
            </w:pPr>
            <w:r>
              <w:rPr>
                <w:rFonts w:hint="eastAsia"/>
                <w:kern w:val="0"/>
                <w:sz w:val="20"/>
              </w:rPr>
              <w:t>BR-S-2认密码相符</w:t>
            </w:r>
          </w:p>
          <w:p w:rsidR="00192CCD" w:rsidRDefault="00AE4472">
            <w:pPr>
              <w:rPr>
                <w:kern w:val="0"/>
                <w:sz w:val="20"/>
              </w:rPr>
            </w:pPr>
            <w:r>
              <w:rPr>
                <w:rFonts w:hint="eastAsia"/>
                <w:kern w:val="0"/>
                <w:sz w:val="20"/>
              </w:rPr>
              <w:t>BR-S-3码长度6-20</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0.44</w:t>
            </w:r>
          </w:p>
        </w:tc>
      </w:tr>
    </w:tbl>
    <w:p w:rsidR="00192CCD" w:rsidRDefault="00AE4472">
      <w:r>
        <w:rPr>
          <w:noProof/>
        </w:rPr>
        <w:drawing>
          <wp:inline distT="0" distB="0" distL="0" distR="0">
            <wp:extent cx="5274310" cy="5203190"/>
            <wp:effectExtent l="0" t="0" r="1397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3"/>
                    <a:stretch>
                      <a:fillRect/>
                    </a:stretch>
                  </pic:blipFill>
                  <pic:spPr>
                    <a:xfrm>
                      <a:off x="0" y="0"/>
                      <a:ext cx="5274310" cy="5203190"/>
                    </a:xfrm>
                    <a:prstGeom prst="rect">
                      <a:avLst/>
                    </a:prstGeom>
                  </pic:spPr>
                </pic:pic>
              </a:graphicData>
            </a:graphic>
          </wp:inline>
        </w:drawing>
      </w:r>
    </w:p>
    <w:p w:rsidR="00192CCD" w:rsidRDefault="00AE4472">
      <w:bookmarkStart w:id="436" w:name="S_学生用户点击头像"/>
      <w:r>
        <w:rPr>
          <w:rFonts w:hint="eastAsia"/>
          <w:color w:val="FF0000"/>
        </w:rPr>
        <w:t>学生用户点击头像</w:t>
      </w:r>
    </w:p>
    <w:bookmarkEnd w:id="436"/>
    <w:p w:rsidR="00192CCD" w:rsidRDefault="00AE4472">
      <w:r>
        <w:rPr>
          <w:noProof/>
        </w:rPr>
        <w:lastRenderedPageBreak/>
        <w:drawing>
          <wp:inline distT="0" distB="0" distL="0" distR="0">
            <wp:extent cx="3305175" cy="1219200"/>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4"/>
                    <a:stretch>
                      <a:fillRect/>
                    </a:stretch>
                  </pic:blipFill>
                  <pic:spPr>
                    <a:xfrm>
                      <a:off x="0" y="0"/>
                      <a:ext cx="3305175" cy="1219200"/>
                    </a:xfrm>
                    <a:prstGeom prst="rect">
                      <a:avLst/>
                    </a:prstGeom>
                  </pic:spPr>
                </pic:pic>
              </a:graphicData>
            </a:graphic>
          </wp:inline>
        </w:drawing>
      </w:r>
    </w:p>
    <w:p w:rsidR="00192CCD" w:rsidRDefault="00AE4472">
      <w:bookmarkStart w:id="437" w:name="S_点击“修改密码”"/>
      <w:r>
        <w:rPr>
          <w:rFonts w:hint="eastAsia"/>
          <w:color w:val="FF0000"/>
        </w:rPr>
        <w:t>点击“修改密码”</w:t>
      </w:r>
    </w:p>
    <w:bookmarkEnd w:id="437"/>
    <w:p w:rsidR="00192CCD" w:rsidRDefault="00AE4472">
      <w:r>
        <w:rPr>
          <w:noProof/>
        </w:rPr>
        <w:drawing>
          <wp:inline distT="0" distB="0" distL="0" distR="0">
            <wp:extent cx="4095750" cy="1609725"/>
            <wp:effectExtent l="0" t="0" r="381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85"/>
                    <a:stretch>
                      <a:fillRect/>
                    </a:stretch>
                  </pic:blipFill>
                  <pic:spPr>
                    <a:xfrm>
                      <a:off x="0" y="0"/>
                      <a:ext cx="4095750" cy="1609725"/>
                    </a:xfrm>
                    <a:prstGeom prst="rect">
                      <a:avLst/>
                    </a:prstGeom>
                  </pic:spPr>
                </pic:pic>
              </a:graphicData>
            </a:graphic>
          </wp:inline>
        </w:drawing>
      </w:r>
    </w:p>
    <w:p w:rsidR="00192CCD" w:rsidRDefault="00AE4472">
      <w:bookmarkStart w:id="438" w:name="S_输入旧密码和两遍新密码，点击提交"/>
      <w:r>
        <w:rPr>
          <w:rFonts w:hint="eastAsia"/>
          <w:color w:val="FF0000"/>
        </w:rPr>
        <w:t>输入旧密码和两遍新密码</w:t>
      </w:r>
      <w:r>
        <w:rPr>
          <w:color w:val="FF0000"/>
        </w:rPr>
        <w:t>，点击提交</w:t>
      </w:r>
    </w:p>
    <w:bookmarkEnd w:id="438"/>
    <w:p w:rsidR="00192CCD" w:rsidRDefault="00AE4472">
      <w:r>
        <w:rPr>
          <w:noProof/>
        </w:rP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86"/>
                    <a:stretch>
                      <a:fillRect/>
                    </a:stretch>
                  </pic:blipFill>
                  <pic:spPr>
                    <a:xfrm>
                      <a:off x="0" y="0"/>
                      <a:ext cx="4244340" cy="3093720"/>
                    </a:xfrm>
                    <a:prstGeom prst="rect">
                      <a:avLst/>
                    </a:prstGeom>
                    <a:noFill/>
                    <a:ln w="9525">
                      <a:noFill/>
                    </a:ln>
                  </pic:spPr>
                </pic:pic>
              </a:graphicData>
            </a:graphic>
          </wp:inline>
        </w:drawing>
      </w:r>
    </w:p>
    <w:p w:rsidR="00192CCD" w:rsidRDefault="00AE4472">
      <w:pPr>
        <w:pStyle w:val="3"/>
      </w:pPr>
      <w:bookmarkStart w:id="439" w:name="_Toc1653"/>
      <w:bookmarkStart w:id="440" w:name="_Toc8306"/>
      <w:r>
        <w:rPr>
          <w:rFonts w:hint="eastAsia"/>
        </w:rPr>
        <w:t>4.2.18</w:t>
      </w:r>
      <w:r>
        <w:rPr>
          <w:rFonts w:hint="eastAsia"/>
        </w:rPr>
        <w:t>学生更改头像</w:t>
      </w:r>
      <w:bookmarkEnd w:id="439"/>
      <w:bookmarkEnd w:id="440"/>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S-3-3</w:t>
            </w:r>
            <w:r>
              <w:rPr>
                <w:rFonts w:hint="eastAsia"/>
                <w:kern w:val="0"/>
                <w:sz w:val="20"/>
              </w:rPr>
              <w:t>更换头像</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学生用户可以在此更换头像</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学生用户表示想要更换头像</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学生用户已注册并登陆</w:t>
            </w:r>
          </w:p>
        </w:tc>
      </w:tr>
      <w:tr w:rsidR="00192CCD">
        <w:tc>
          <w:tcPr>
            <w:tcW w:w="4148" w:type="dxa"/>
          </w:tcPr>
          <w:p w:rsidR="00192CCD" w:rsidRDefault="00AE4472">
            <w:pPr>
              <w:rPr>
                <w:kern w:val="0"/>
                <w:sz w:val="20"/>
              </w:rPr>
            </w:pPr>
            <w:r>
              <w:rPr>
                <w:rFonts w:hint="eastAsia"/>
                <w:kern w:val="0"/>
                <w:sz w:val="20"/>
              </w:rPr>
              <w:lastRenderedPageBreak/>
              <w:t>后置条件</w:t>
            </w:r>
          </w:p>
        </w:tc>
        <w:tc>
          <w:tcPr>
            <w:tcW w:w="4148" w:type="dxa"/>
          </w:tcPr>
          <w:p w:rsidR="00192CCD" w:rsidRDefault="00AE4472">
            <w:pPr>
              <w:rPr>
                <w:kern w:val="0"/>
                <w:sz w:val="20"/>
              </w:rPr>
            </w:pPr>
            <w:r>
              <w:rPr>
                <w:rFonts w:hint="eastAsia"/>
                <w:kern w:val="0"/>
                <w:sz w:val="20"/>
              </w:rPr>
              <w:t>系统保存头像的信息，并且及时更新用户的显示信息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3-3.0更换头像</w:t>
            </w:r>
          </w:p>
          <w:p w:rsidR="00192CCD" w:rsidRDefault="00AE4472">
            <w:pPr>
              <w:rPr>
                <w:kern w:val="0"/>
                <w:sz w:val="20"/>
              </w:rPr>
            </w:pPr>
            <w:r>
              <w:rPr>
                <w:rFonts w:hint="eastAsia"/>
                <w:kern w:val="0"/>
                <w:sz w:val="20"/>
              </w:rPr>
              <w:t>1.学生用户</w:t>
            </w:r>
            <w:hyperlink w:anchor="S_点击头像" w:history="1">
              <w:r>
                <w:rPr>
                  <w:rStyle w:val="af2"/>
                  <w:rFonts w:hint="eastAsia"/>
                  <w:kern w:val="0"/>
                  <w:sz w:val="20"/>
                </w:rPr>
                <w:t>点击头像</w:t>
              </w:r>
            </w:hyperlink>
          </w:p>
          <w:p w:rsidR="00192CCD" w:rsidRDefault="00AE4472">
            <w:pPr>
              <w:rPr>
                <w:kern w:val="0"/>
                <w:sz w:val="20"/>
              </w:rPr>
            </w:pPr>
            <w:r>
              <w:rPr>
                <w:rFonts w:hint="eastAsia"/>
                <w:kern w:val="0"/>
                <w:sz w:val="20"/>
              </w:rPr>
              <w:t>2.进入界面后点击</w:t>
            </w:r>
            <w:hyperlink r:id="rId187" w:anchor="S_点击" w:history="1">
              <w:r>
                <w:rPr>
                  <w:rStyle w:val="af2"/>
                  <w:rFonts w:hint="eastAsia"/>
                  <w:kern w:val="0"/>
                  <w:sz w:val="20"/>
                </w:rPr>
                <w:t>“更改头像”</w:t>
              </w:r>
            </w:hyperlink>
          </w:p>
          <w:p w:rsidR="00192CCD" w:rsidRDefault="00AE4472">
            <w:pPr>
              <w:rPr>
                <w:color w:val="FF0000"/>
                <w:kern w:val="0"/>
                <w:sz w:val="20"/>
              </w:rPr>
            </w:pPr>
            <w:r>
              <w:rPr>
                <w:rFonts w:hint="eastAsia"/>
                <w:kern w:val="0"/>
                <w:sz w:val="20"/>
              </w:rPr>
              <w:t>3.</w:t>
            </w:r>
            <w:r>
              <w:rPr>
                <w:kern w:val="0"/>
                <w:sz w:val="20"/>
              </w:rPr>
              <w:t xml:space="preserve"> </w:t>
            </w:r>
            <w:r>
              <w:rPr>
                <w:rFonts w:hint="eastAsia"/>
                <w:kern w:val="0"/>
                <w:sz w:val="20"/>
              </w:rPr>
              <w:t>选择目标照片的文件夹位置</w:t>
            </w:r>
            <w:r>
              <w:rPr>
                <w:kern w:val="0"/>
                <w:sz w:val="20"/>
              </w:rPr>
              <w:t>，</w:t>
            </w:r>
            <w:hyperlink w:anchor="S_选择目标照片的文件夹位置" w:history="1">
              <w:r>
                <w:rPr>
                  <w:rStyle w:val="af2"/>
                  <w:rFonts w:hint="eastAsia"/>
                  <w:kern w:val="0"/>
                  <w:sz w:val="20"/>
                </w:rPr>
                <w:t>上传</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color w:val="FF0000"/>
                <w:kern w:val="0"/>
                <w:sz w:val="20"/>
              </w:rPr>
            </w:pPr>
            <w:r>
              <w:rPr>
                <w:rFonts w:hint="eastAsia"/>
                <w:kern w:val="0"/>
                <w:sz w:val="20"/>
              </w:rPr>
              <w:t>3-3.0E1</w:t>
            </w:r>
            <w:r>
              <w:rPr>
                <w:rFonts w:hint="eastAsia"/>
                <w:color w:val="FF0000"/>
                <w:kern w:val="0"/>
                <w:sz w:val="20"/>
              </w:rPr>
              <w:t>照片的格式非gif或jpg或大于350kb</w:t>
            </w:r>
          </w:p>
          <w:p w:rsidR="00192CCD" w:rsidRDefault="00AE4472">
            <w:pPr>
              <w:rPr>
                <w:kern w:val="0"/>
                <w:sz w:val="20"/>
              </w:rPr>
            </w:pPr>
            <w:r>
              <w:rPr>
                <w:rFonts w:hint="eastAsia"/>
                <w:kern w:val="0"/>
                <w:sz w:val="20"/>
              </w:rPr>
              <w:t>1系统显示“修改失败，照片格式有误”</w:t>
            </w:r>
          </w:p>
          <w:p w:rsidR="00192CCD" w:rsidRDefault="00AE4472">
            <w:pPr>
              <w:rPr>
                <w:kern w:val="0"/>
                <w:sz w:val="20"/>
              </w:rPr>
            </w:pPr>
            <w:r>
              <w:rPr>
                <w:rFonts w:hint="eastAsia"/>
                <w:kern w:val="0"/>
                <w:sz w:val="20"/>
              </w:rPr>
              <w:t>3-3.0E2</w:t>
            </w:r>
            <w:r>
              <w:rPr>
                <w:rFonts w:hint="eastAsia"/>
                <w:color w:val="FF0000"/>
                <w:kern w:val="0"/>
                <w:sz w:val="20"/>
              </w:rPr>
              <w:t>文件夹为空</w:t>
            </w:r>
          </w:p>
          <w:p w:rsidR="00192CCD" w:rsidRDefault="00AE4472">
            <w:pPr>
              <w:rPr>
                <w:kern w:val="0"/>
                <w:sz w:val="20"/>
              </w:rPr>
            </w:pPr>
            <w:r>
              <w:rPr>
                <w:rFonts w:hint="eastAsia"/>
                <w:kern w:val="0"/>
                <w:sz w:val="20"/>
              </w:rPr>
              <w:t>1若选择的文件夹是空，则显示“文件夹内容为空”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2-3.0选择文件</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2-3.0系统显示“修改失败，照片格式有误”；</w:t>
            </w:r>
          </w:p>
          <w:p w:rsidR="00192CCD" w:rsidRDefault="00AE4472">
            <w:pPr>
              <w:rPr>
                <w:kern w:val="0"/>
                <w:sz w:val="20"/>
              </w:rPr>
            </w:pPr>
            <w:r>
              <w:rPr>
                <w:rFonts w:hint="eastAsia"/>
                <w:kern w:val="0"/>
                <w:sz w:val="20"/>
              </w:rPr>
              <w:t>若选择的文件夹是空，则显示“文件夹内容为空”</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BR-S-1照片的格式gif或jpg或小于350kb</w:t>
            </w:r>
          </w:p>
          <w:p w:rsidR="00192CCD" w:rsidRDefault="00AE4472">
            <w:pPr>
              <w:rPr>
                <w:kern w:val="0"/>
                <w:sz w:val="20"/>
              </w:rPr>
            </w:pPr>
            <w:r>
              <w:rPr>
                <w:rFonts w:hint="eastAsia"/>
                <w:kern w:val="0"/>
                <w:sz w:val="20"/>
              </w:rPr>
              <w:t>BR-S-2选择的文件夹非空</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0.66</w:t>
            </w:r>
          </w:p>
        </w:tc>
      </w:tr>
    </w:tbl>
    <w:p w:rsidR="00192CCD" w:rsidRDefault="00AE4472">
      <w:r>
        <w:rPr>
          <w:noProof/>
        </w:rPr>
        <w:lastRenderedPageBreak/>
        <w:drawing>
          <wp:inline distT="0" distB="0" distL="0" distR="0">
            <wp:extent cx="5181600" cy="544830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88"/>
                    <a:stretch>
                      <a:fillRect/>
                    </a:stretch>
                  </pic:blipFill>
                  <pic:spPr>
                    <a:xfrm>
                      <a:off x="0" y="0"/>
                      <a:ext cx="5181600" cy="5448300"/>
                    </a:xfrm>
                    <a:prstGeom prst="rect">
                      <a:avLst/>
                    </a:prstGeom>
                  </pic:spPr>
                </pic:pic>
              </a:graphicData>
            </a:graphic>
          </wp:inline>
        </w:drawing>
      </w:r>
    </w:p>
    <w:p w:rsidR="00192CCD" w:rsidRDefault="00AE4472">
      <w:bookmarkStart w:id="441" w:name="S_点击头像"/>
      <w:r>
        <w:rPr>
          <w:rFonts w:hint="eastAsia"/>
          <w:color w:val="FF0000"/>
        </w:rPr>
        <w:t>点击头像</w:t>
      </w:r>
    </w:p>
    <w:bookmarkEnd w:id="441"/>
    <w:p w:rsidR="00192CCD" w:rsidRDefault="00AE4472">
      <w:r>
        <w:rPr>
          <w:noProof/>
        </w:rPr>
        <w:drawing>
          <wp:inline distT="0" distB="0" distL="0" distR="0">
            <wp:extent cx="3305175" cy="121920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84"/>
                    <a:stretch>
                      <a:fillRect/>
                    </a:stretch>
                  </pic:blipFill>
                  <pic:spPr>
                    <a:xfrm>
                      <a:off x="0" y="0"/>
                      <a:ext cx="3305175" cy="1219200"/>
                    </a:xfrm>
                    <a:prstGeom prst="rect">
                      <a:avLst/>
                    </a:prstGeom>
                  </pic:spPr>
                </pic:pic>
              </a:graphicData>
            </a:graphic>
          </wp:inline>
        </w:drawing>
      </w:r>
    </w:p>
    <w:p w:rsidR="00192CCD" w:rsidRDefault="00AE4472">
      <w:bookmarkStart w:id="442" w:name="S_点击“更改头像”"/>
      <w:r>
        <w:rPr>
          <w:rFonts w:hint="eastAsia"/>
          <w:color w:val="FF0000"/>
        </w:rPr>
        <w:t>点击“更改头像”</w:t>
      </w:r>
    </w:p>
    <w:bookmarkEnd w:id="442"/>
    <w:p w:rsidR="00192CCD" w:rsidRDefault="00AE4472">
      <w:r>
        <w:rPr>
          <w:noProof/>
        </w:rPr>
        <w:drawing>
          <wp:inline distT="0" distB="0" distL="0" distR="0">
            <wp:extent cx="4371975" cy="1304925"/>
            <wp:effectExtent l="0" t="0" r="1905"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89"/>
                    <a:stretch>
                      <a:fillRect/>
                    </a:stretch>
                  </pic:blipFill>
                  <pic:spPr>
                    <a:xfrm>
                      <a:off x="0" y="0"/>
                      <a:ext cx="4371975" cy="1304925"/>
                    </a:xfrm>
                    <a:prstGeom prst="rect">
                      <a:avLst/>
                    </a:prstGeom>
                  </pic:spPr>
                </pic:pic>
              </a:graphicData>
            </a:graphic>
          </wp:inline>
        </w:drawing>
      </w:r>
    </w:p>
    <w:p w:rsidR="00192CCD" w:rsidRDefault="00AE4472">
      <w:bookmarkStart w:id="443" w:name="S_选择目标照片的文件夹位置"/>
      <w:r>
        <w:rPr>
          <w:rFonts w:hint="eastAsia"/>
          <w:color w:val="FF0000"/>
        </w:rPr>
        <w:lastRenderedPageBreak/>
        <w:t>选择目标照片的文件夹位置</w:t>
      </w:r>
    </w:p>
    <w:bookmarkEnd w:id="443"/>
    <w:p w:rsidR="00192CCD" w:rsidRDefault="00AE4472">
      <w:r>
        <w:rPr>
          <w:noProof/>
        </w:rP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90"/>
                    <a:stretch>
                      <a:fillRect/>
                    </a:stretch>
                  </pic:blipFill>
                  <pic:spPr>
                    <a:xfrm>
                      <a:off x="0" y="0"/>
                      <a:ext cx="4495800" cy="1844040"/>
                    </a:xfrm>
                    <a:prstGeom prst="rect">
                      <a:avLst/>
                    </a:prstGeom>
                    <a:noFill/>
                    <a:ln w="9525">
                      <a:noFill/>
                    </a:ln>
                  </pic:spPr>
                </pic:pic>
              </a:graphicData>
            </a:graphic>
          </wp:inline>
        </w:drawing>
      </w:r>
    </w:p>
    <w:p w:rsidR="00192CCD" w:rsidRDefault="00AE4472">
      <w:pPr>
        <w:pStyle w:val="3"/>
      </w:pPr>
      <w:bookmarkStart w:id="444" w:name="_Toc1672"/>
      <w:bookmarkStart w:id="445" w:name="_Toc29859"/>
      <w:r>
        <w:rPr>
          <w:rFonts w:hint="eastAsia"/>
        </w:rPr>
        <w:t>4.2.19</w:t>
      </w:r>
      <w:r>
        <w:rPr>
          <w:rFonts w:hint="eastAsia"/>
        </w:rPr>
        <w:t>学生我的信箱</w:t>
      </w:r>
      <w:bookmarkEnd w:id="444"/>
      <w:bookmarkEnd w:id="445"/>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S-3-4</w:t>
            </w:r>
            <w:r>
              <w:rPr>
                <w:rFonts w:hint="eastAsia"/>
                <w:kern w:val="0"/>
                <w:sz w:val="20"/>
              </w:rPr>
              <w:t>我的信箱</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学生用户可以在此进行收发邮件</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学生用户表示想要查看收发的邮件和发送他人邮件</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学生用户已注册并登陆</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发邮件后，系统自动保存邮件至数据库，并且更新用户的邮件信息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3-4.0我的信箱</w:t>
            </w:r>
          </w:p>
          <w:p w:rsidR="00192CCD" w:rsidRDefault="00AE4472">
            <w:pPr>
              <w:rPr>
                <w:color w:val="000000" w:themeColor="text1"/>
                <w:kern w:val="0"/>
                <w:sz w:val="20"/>
              </w:rPr>
            </w:pPr>
            <w:r>
              <w:rPr>
                <w:rFonts w:hint="eastAsia"/>
                <w:color w:val="000000" w:themeColor="text1"/>
                <w:kern w:val="0"/>
                <w:sz w:val="20"/>
              </w:rPr>
              <w:t>1.学生用户</w:t>
            </w:r>
            <w:hyperlink w:anchor="S_点击头像1" w:history="1">
              <w:r>
                <w:rPr>
                  <w:rStyle w:val="af2"/>
                  <w:rFonts w:hint="eastAsia"/>
                  <w:color w:val="000000" w:themeColor="text1"/>
                  <w:kern w:val="0"/>
                  <w:sz w:val="20"/>
                </w:rPr>
                <w:t>点击头像</w:t>
              </w:r>
            </w:hyperlink>
          </w:p>
          <w:p w:rsidR="00192CCD" w:rsidRDefault="00AE4472">
            <w:pPr>
              <w:rPr>
                <w:color w:val="000000" w:themeColor="text1"/>
                <w:kern w:val="0"/>
                <w:sz w:val="20"/>
              </w:rPr>
            </w:pPr>
            <w:r>
              <w:rPr>
                <w:rFonts w:hint="eastAsia"/>
                <w:color w:val="000000" w:themeColor="text1"/>
                <w:kern w:val="0"/>
                <w:sz w:val="20"/>
              </w:rPr>
              <w:t>2.进入界面后</w:t>
            </w:r>
            <w:hyperlink r:id="rId191" w:anchor="S_点击" w:history="1">
              <w:r>
                <w:rPr>
                  <w:rStyle w:val="af2"/>
                  <w:rFonts w:hint="eastAsia"/>
                  <w:color w:val="000000" w:themeColor="text1"/>
                  <w:kern w:val="0"/>
                  <w:sz w:val="20"/>
                </w:rPr>
                <w:t>点击“我的邮箱”</w:t>
              </w:r>
            </w:hyperlink>
          </w:p>
          <w:p w:rsidR="00192CCD" w:rsidRDefault="00AE4472">
            <w:pPr>
              <w:rPr>
                <w:color w:val="000000" w:themeColor="text1"/>
                <w:kern w:val="0"/>
                <w:sz w:val="20"/>
              </w:rPr>
            </w:pPr>
            <w:r>
              <w:rPr>
                <w:rFonts w:hint="eastAsia"/>
                <w:color w:val="000000" w:themeColor="text1"/>
                <w:kern w:val="0"/>
                <w:sz w:val="20"/>
              </w:rPr>
              <w:t>3.</w:t>
            </w:r>
            <w:r>
              <w:rPr>
                <w:color w:val="000000" w:themeColor="text1"/>
                <w:kern w:val="0"/>
                <w:sz w:val="20"/>
              </w:rPr>
              <w:t xml:space="preserve"> </w:t>
            </w:r>
            <w:hyperlink w:anchor="S_选择操作类别" w:history="1">
              <w:r>
                <w:rPr>
                  <w:rStyle w:val="af2"/>
                  <w:rFonts w:hint="eastAsia"/>
                  <w:color w:val="000000" w:themeColor="text1"/>
                  <w:kern w:val="0"/>
                  <w:sz w:val="20"/>
                </w:rPr>
                <w:t>选择操作类别</w:t>
              </w:r>
            </w:hyperlink>
          </w:p>
          <w:p w:rsidR="00192CCD" w:rsidRDefault="00AE4472">
            <w:pPr>
              <w:rPr>
                <w:kern w:val="0"/>
                <w:sz w:val="20"/>
              </w:rPr>
            </w:pPr>
            <w:r>
              <w:rPr>
                <w:rFonts w:hint="eastAsia"/>
                <w:color w:val="000000" w:themeColor="text1"/>
                <w:kern w:val="0"/>
                <w:sz w:val="20"/>
              </w:rPr>
              <w:t xml:space="preserve">4. </w:t>
            </w:r>
            <w:hyperlink w:anchor="S_填写相关信息" w:history="1">
              <w:r>
                <w:rPr>
                  <w:rStyle w:val="af2"/>
                  <w:rFonts w:hint="eastAsia"/>
                  <w:color w:val="000000" w:themeColor="text1"/>
                  <w:kern w:val="0"/>
                  <w:sz w:val="20"/>
                </w:rPr>
                <w:t>填写邮件，则填写收信人、标题、正文等相关信息</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color w:val="FF0000"/>
                <w:kern w:val="0"/>
                <w:sz w:val="20"/>
              </w:rPr>
            </w:pPr>
            <w:r>
              <w:rPr>
                <w:rFonts w:hint="eastAsia"/>
                <w:color w:val="FF0000"/>
                <w:kern w:val="0"/>
                <w:sz w:val="20"/>
              </w:rPr>
              <w:t>3-4.0E1收信人为空</w:t>
            </w:r>
          </w:p>
          <w:p w:rsidR="00192CCD" w:rsidRDefault="00AE4472">
            <w:pPr>
              <w:rPr>
                <w:kern w:val="0"/>
                <w:sz w:val="20"/>
              </w:rPr>
            </w:pPr>
            <w:r>
              <w:rPr>
                <w:rFonts w:hint="eastAsia"/>
                <w:kern w:val="0"/>
                <w:sz w:val="20"/>
              </w:rPr>
              <w:t>1收信人不能为空</w:t>
            </w:r>
          </w:p>
          <w:p w:rsidR="00192CCD" w:rsidRDefault="00AE4472">
            <w:pPr>
              <w:rPr>
                <w:color w:val="FF0000"/>
                <w:kern w:val="0"/>
                <w:sz w:val="20"/>
              </w:rPr>
            </w:pPr>
            <w:r>
              <w:rPr>
                <w:rFonts w:hint="eastAsia"/>
                <w:color w:val="FF0000"/>
                <w:kern w:val="0"/>
                <w:sz w:val="20"/>
              </w:rPr>
              <w:t>3-4.0E2标题为空</w:t>
            </w:r>
          </w:p>
          <w:p w:rsidR="00192CCD" w:rsidRDefault="00AE4472">
            <w:pPr>
              <w:rPr>
                <w:kern w:val="0"/>
                <w:sz w:val="20"/>
              </w:rPr>
            </w:pPr>
            <w:r>
              <w:rPr>
                <w:rFonts w:hint="eastAsia"/>
                <w:kern w:val="0"/>
                <w:sz w:val="20"/>
              </w:rPr>
              <w:t>1标题不能为空</w:t>
            </w:r>
          </w:p>
          <w:p w:rsidR="00192CCD" w:rsidRDefault="00AE4472">
            <w:pPr>
              <w:rPr>
                <w:color w:val="FF0000"/>
                <w:kern w:val="0"/>
                <w:sz w:val="20"/>
              </w:rPr>
            </w:pPr>
            <w:r>
              <w:rPr>
                <w:rFonts w:hint="eastAsia"/>
                <w:color w:val="FF0000"/>
                <w:kern w:val="0"/>
                <w:sz w:val="20"/>
              </w:rPr>
              <w:t>3-4.0E3正文为空</w:t>
            </w:r>
          </w:p>
          <w:p w:rsidR="00192CCD" w:rsidRDefault="00AE4472">
            <w:pPr>
              <w:rPr>
                <w:kern w:val="0"/>
                <w:sz w:val="20"/>
              </w:rPr>
            </w:pPr>
            <w:r>
              <w:rPr>
                <w:rFonts w:hint="eastAsia"/>
                <w:kern w:val="0"/>
                <w:sz w:val="20"/>
              </w:rPr>
              <w:t>1正文不能为空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3-4.0收信人、标题、正文</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3-4.0收信人不能为空；标题不能为空；正文不能为空</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BR-S-1收信人不能为空；</w:t>
            </w:r>
          </w:p>
          <w:p w:rsidR="00192CCD" w:rsidRDefault="00AE4472">
            <w:pPr>
              <w:rPr>
                <w:kern w:val="0"/>
                <w:sz w:val="20"/>
              </w:rPr>
            </w:pPr>
            <w:r>
              <w:rPr>
                <w:rFonts w:hint="eastAsia"/>
                <w:kern w:val="0"/>
                <w:sz w:val="20"/>
              </w:rPr>
              <w:lastRenderedPageBreak/>
              <w:t>BR-S-2标题不能为空</w:t>
            </w:r>
          </w:p>
          <w:p w:rsidR="00192CCD" w:rsidRDefault="00AE4472">
            <w:pPr>
              <w:rPr>
                <w:kern w:val="0"/>
                <w:sz w:val="20"/>
              </w:rPr>
            </w:pPr>
            <w:r>
              <w:rPr>
                <w:rFonts w:hint="eastAsia"/>
                <w:kern w:val="0"/>
                <w:sz w:val="20"/>
              </w:rPr>
              <w:t>BR-S-3正文不能为空</w:t>
            </w:r>
          </w:p>
        </w:tc>
      </w:tr>
      <w:tr w:rsidR="00192CCD">
        <w:tc>
          <w:tcPr>
            <w:tcW w:w="4148" w:type="dxa"/>
          </w:tcPr>
          <w:p w:rsidR="00192CCD" w:rsidRDefault="00AE4472">
            <w:pPr>
              <w:rPr>
                <w:kern w:val="0"/>
                <w:sz w:val="20"/>
              </w:rPr>
            </w:pPr>
            <w:r>
              <w:rPr>
                <w:rFonts w:hint="eastAsia"/>
                <w:kern w:val="0"/>
                <w:sz w:val="20"/>
              </w:rPr>
              <w:lastRenderedPageBreak/>
              <w:t>优先级</w:t>
            </w:r>
          </w:p>
        </w:tc>
        <w:tc>
          <w:tcPr>
            <w:tcW w:w="4148" w:type="dxa"/>
          </w:tcPr>
          <w:p w:rsidR="00192CCD" w:rsidRDefault="00AE4472">
            <w:pPr>
              <w:rPr>
                <w:kern w:val="0"/>
                <w:sz w:val="20"/>
              </w:rPr>
            </w:pPr>
            <w:r>
              <w:rPr>
                <w:kern w:val="0"/>
                <w:sz w:val="20"/>
              </w:rPr>
              <w:t>0.39</w:t>
            </w:r>
          </w:p>
        </w:tc>
      </w:tr>
    </w:tbl>
    <w:p w:rsidR="00192CCD" w:rsidRDefault="00AE4472">
      <w:r>
        <w:rPr>
          <w:noProof/>
        </w:rPr>
        <w:drawing>
          <wp:inline distT="0" distB="0" distL="0" distR="0">
            <wp:extent cx="5181600" cy="5457825"/>
            <wp:effectExtent l="0" t="0" r="0"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2"/>
                    <a:stretch>
                      <a:fillRect/>
                    </a:stretch>
                  </pic:blipFill>
                  <pic:spPr>
                    <a:xfrm>
                      <a:off x="0" y="0"/>
                      <a:ext cx="5181600" cy="5457825"/>
                    </a:xfrm>
                    <a:prstGeom prst="rect">
                      <a:avLst/>
                    </a:prstGeom>
                  </pic:spPr>
                </pic:pic>
              </a:graphicData>
            </a:graphic>
          </wp:inline>
        </w:drawing>
      </w:r>
    </w:p>
    <w:p w:rsidR="00192CCD" w:rsidRDefault="00AE4472">
      <w:bookmarkStart w:id="446" w:name="S_点击头像1"/>
      <w:r>
        <w:rPr>
          <w:rFonts w:hint="eastAsia"/>
          <w:color w:val="FF0000"/>
        </w:rPr>
        <w:t>点击头像</w:t>
      </w:r>
    </w:p>
    <w:bookmarkEnd w:id="446"/>
    <w:p w:rsidR="00192CCD" w:rsidRDefault="00AE4472">
      <w:r>
        <w:rPr>
          <w:noProof/>
        </w:rPr>
        <w:drawing>
          <wp:inline distT="0" distB="0" distL="0" distR="0">
            <wp:extent cx="3305175" cy="12192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4"/>
                    <a:stretch>
                      <a:fillRect/>
                    </a:stretch>
                  </pic:blipFill>
                  <pic:spPr>
                    <a:xfrm>
                      <a:off x="0" y="0"/>
                      <a:ext cx="3305175" cy="1219200"/>
                    </a:xfrm>
                    <a:prstGeom prst="rect">
                      <a:avLst/>
                    </a:prstGeom>
                  </pic:spPr>
                </pic:pic>
              </a:graphicData>
            </a:graphic>
          </wp:inline>
        </w:drawing>
      </w:r>
    </w:p>
    <w:p w:rsidR="00192CCD" w:rsidRDefault="00AE4472">
      <w:bookmarkStart w:id="447" w:name="S_点击“我的邮箱”"/>
      <w:r>
        <w:rPr>
          <w:rFonts w:hint="eastAsia"/>
          <w:color w:val="FF0000"/>
        </w:rPr>
        <w:t>点击“我的邮箱”</w:t>
      </w:r>
    </w:p>
    <w:bookmarkEnd w:id="447"/>
    <w:p w:rsidR="00192CCD" w:rsidRDefault="00AE4472">
      <w:r>
        <w:rPr>
          <w:noProof/>
        </w:rPr>
        <w:lastRenderedPageBreak/>
        <w:drawing>
          <wp:inline distT="0" distB="0" distL="0" distR="0">
            <wp:extent cx="4619625" cy="1152525"/>
            <wp:effectExtent l="0" t="0" r="1333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3"/>
                    <a:stretch>
                      <a:fillRect/>
                    </a:stretch>
                  </pic:blipFill>
                  <pic:spPr>
                    <a:xfrm>
                      <a:off x="0" y="0"/>
                      <a:ext cx="4619625" cy="1152525"/>
                    </a:xfrm>
                    <a:prstGeom prst="rect">
                      <a:avLst/>
                    </a:prstGeom>
                  </pic:spPr>
                </pic:pic>
              </a:graphicData>
            </a:graphic>
          </wp:inline>
        </w:drawing>
      </w:r>
    </w:p>
    <w:p w:rsidR="00192CCD" w:rsidRDefault="00AE4472">
      <w:bookmarkStart w:id="448" w:name="S_选择操作类别"/>
      <w:r>
        <w:rPr>
          <w:rFonts w:hint="eastAsia"/>
          <w:color w:val="FF0000"/>
        </w:rPr>
        <w:t>选择操作类别</w:t>
      </w:r>
    </w:p>
    <w:bookmarkEnd w:id="448"/>
    <w:p w:rsidR="00192CCD" w:rsidRDefault="00AE4472">
      <w:r>
        <w:rPr>
          <w:noProof/>
        </w:rP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94"/>
                    <a:stretch>
                      <a:fillRect/>
                    </a:stretch>
                  </pic:blipFill>
                  <pic:spPr>
                    <a:xfrm>
                      <a:off x="0" y="0"/>
                      <a:ext cx="4876800" cy="3901440"/>
                    </a:xfrm>
                    <a:prstGeom prst="rect">
                      <a:avLst/>
                    </a:prstGeom>
                    <a:noFill/>
                    <a:ln w="9525">
                      <a:noFill/>
                    </a:ln>
                  </pic:spPr>
                </pic:pic>
              </a:graphicData>
            </a:graphic>
          </wp:inline>
        </w:drawing>
      </w:r>
    </w:p>
    <w:p w:rsidR="00192CCD" w:rsidRDefault="00AE4472">
      <w:bookmarkStart w:id="449" w:name="S_填写相关信息"/>
      <w:r>
        <w:rPr>
          <w:rFonts w:hint="eastAsia"/>
          <w:color w:val="FF0000"/>
        </w:rPr>
        <w:t>填写相关信息</w:t>
      </w:r>
    </w:p>
    <w:bookmarkEnd w:id="449"/>
    <w:p w:rsidR="00192CCD" w:rsidRDefault="00AE4472">
      <w:r>
        <w:rPr>
          <w:noProof/>
        </w:rPr>
        <w:lastRenderedPageBreak/>
        <w:drawing>
          <wp:inline distT="0" distB="0" distL="0" distR="0">
            <wp:extent cx="5274310" cy="4631690"/>
            <wp:effectExtent l="0" t="0" r="1397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5"/>
                    <a:stretch>
                      <a:fillRect/>
                    </a:stretch>
                  </pic:blipFill>
                  <pic:spPr>
                    <a:xfrm>
                      <a:off x="0" y="0"/>
                      <a:ext cx="5274310" cy="4631690"/>
                    </a:xfrm>
                    <a:prstGeom prst="rect">
                      <a:avLst/>
                    </a:prstGeom>
                  </pic:spPr>
                </pic:pic>
              </a:graphicData>
            </a:graphic>
          </wp:inline>
        </w:drawing>
      </w:r>
    </w:p>
    <w:p w:rsidR="00192CCD" w:rsidRDefault="00AE4472">
      <w:pPr>
        <w:pStyle w:val="3"/>
      </w:pPr>
      <w:bookmarkStart w:id="450" w:name="_Toc21862"/>
      <w:bookmarkStart w:id="451" w:name="_Toc8581"/>
      <w:r>
        <w:rPr>
          <w:rFonts w:hint="eastAsia"/>
        </w:rPr>
        <w:t>4.2.20</w:t>
      </w:r>
      <w:r>
        <w:rPr>
          <w:rFonts w:hint="eastAsia"/>
        </w:rPr>
        <w:t>学生修改</w:t>
      </w:r>
      <w:bookmarkEnd w:id="450"/>
      <w:r>
        <w:rPr>
          <w:rFonts w:hint="eastAsia"/>
        </w:rPr>
        <w:t>联系方式</w:t>
      </w:r>
      <w:bookmarkEnd w:id="45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w:t>
            </w:r>
            <w:r>
              <w:rPr>
                <w:rFonts w:hint="eastAsia"/>
                <w:kern w:val="0"/>
                <w:sz w:val="20"/>
              </w:rPr>
              <w:t>3-6</w:t>
            </w:r>
            <w:r>
              <w:rPr>
                <w:kern w:val="0"/>
                <w:sz w:val="20"/>
              </w:rPr>
              <w:t xml:space="preserve"> </w:t>
            </w:r>
            <w:r>
              <w:rPr>
                <w:rFonts w:hint="eastAsia"/>
                <w:kern w:val="0"/>
                <w:sz w:val="20"/>
              </w:rPr>
              <w:t>修改联系方式</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学生用户可以在此修改修改联系方式</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学生用户表示想要修改修改联系方式</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学生用户已注册并登陆</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填写修改后的个人信息被保存到数据库，并且保存更新至用户的基本信息</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3-6.0个人信息修改</w:t>
            </w:r>
          </w:p>
          <w:p w:rsidR="00192CCD" w:rsidRDefault="00AE4472">
            <w:pPr>
              <w:rPr>
                <w:color w:val="000000" w:themeColor="text1"/>
                <w:kern w:val="0"/>
                <w:sz w:val="20"/>
              </w:rPr>
            </w:pPr>
            <w:r>
              <w:rPr>
                <w:rFonts w:hint="eastAsia"/>
                <w:color w:val="000000" w:themeColor="text1"/>
                <w:kern w:val="0"/>
                <w:sz w:val="20"/>
              </w:rPr>
              <w:t>1.学生用户</w:t>
            </w:r>
            <w:hyperlink w:anchor="S_点击头像3" w:history="1">
              <w:r>
                <w:rPr>
                  <w:rStyle w:val="af2"/>
                  <w:rFonts w:hint="eastAsia"/>
                  <w:color w:val="000000" w:themeColor="text1"/>
                  <w:kern w:val="0"/>
                  <w:sz w:val="20"/>
                </w:rPr>
                <w:t>点击头像</w:t>
              </w:r>
            </w:hyperlink>
          </w:p>
          <w:p w:rsidR="00192CCD" w:rsidRDefault="00AE4472">
            <w:pPr>
              <w:rPr>
                <w:color w:val="000000" w:themeColor="text1"/>
                <w:kern w:val="0"/>
                <w:sz w:val="20"/>
              </w:rPr>
            </w:pPr>
            <w:r>
              <w:rPr>
                <w:rFonts w:hint="eastAsia"/>
                <w:color w:val="000000" w:themeColor="text1"/>
                <w:kern w:val="0"/>
                <w:sz w:val="20"/>
              </w:rPr>
              <w:t>2.进入界面后</w:t>
            </w:r>
            <w:hyperlink r:id="rId196" w:anchor="S_点击" w:history="1">
              <w:r>
                <w:rPr>
                  <w:rStyle w:val="af2"/>
                  <w:rFonts w:hint="eastAsia"/>
                  <w:color w:val="000000" w:themeColor="text1"/>
                  <w:kern w:val="0"/>
                  <w:sz w:val="20"/>
                </w:rPr>
                <w:t>点击“主要信息”</w:t>
              </w:r>
            </w:hyperlink>
          </w:p>
          <w:p w:rsidR="00192CCD" w:rsidRDefault="00AE4472">
            <w:pPr>
              <w:rPr>
                <w:color w:val="FF0000"/>
                <w:kern w:val="0"/>
                <w:sz w:val="20"/>
              </w:rPr>
            </w:pPr>
            <w:r>
              <w:rPr>
                <w:rFonts w:hint="eastAsia"/>
                <w:color w:val="000000" w:themeColor="text1"/>
                <w:kern w:val="0"/>
                <w:sz w:val="20"/>
              </w:rPr>
              <w:t>3.</w:t>
            </w:r>
            <w:r>
              <w:rPr>
                <w:color w:val="000000" w:themeColor="text1"/>
                <w:kern w:val="0"/>
                <w:sz w:val="20"/>
              </w:rPr>
              <w:t xml:space="preserve"> </w:t>
            </w:r>
            <w:hyperlink w:anchor="S_填写qq、wechat、email等信息，击下方的修改" w:history="1">
              <w:r>
                <w:rPr>
                  <w:rStyle w:val="af2"/>
                  <w:rFonts w:hint="eastAsia"/>
                  <w:color w:val="000000" w:themeColor="text1"/>
                  <w:kern w:val="0"/>
                  <w:sz w:val="20"/>
                </w:rPr>
                <w:t>填写qq、wechat、</w:t>
              </w:r>
              <w:r>
                <w:rPr>
                  <w:rStyle w:val="af2"/>
                  <w:color w:val="000000" w:themeColor="text1"/>
                  <w:kern w:val="0"/>
                  <w:sz w:val="20"/>
                </w:rPr>
                <w:t>email</w:t>
              </w:r>
              <w:r>
                <w:rPr>
                  <w:rStyle w:val="af2"/>
                  <w:rFonts w:hint="eastAsia"/>
                  <w:color w:val="000000" w:themeColor="text1"/>
                  <w:kern w:val="0"/>
                  <w:sz w:val="20"/>
                </w:rPr>
                <w:t>等信息</w:t>
              </w:r>
              <w:r>
                <w:rPr>
                  <w:rStyle w:val="af2"/>
                  <w:color w:val="000000" w:themeColor="text1"/>
                  <w:kern w:val="0"/>
                  <w:sz w:val="20"/>
                </w:rPr>
                <w:t>，</w:t>
              </w:r>
              <w:r>
                <w:rPr>
                  <w:rStyle w:val="af2"/>
                  <w:rFonts w:hint="eastAsia"/>
                  <w:color w:val="000000" w:themeColor="text1"/>
                  <w:kern w:val="0"/>
                  <w:sz w:val="20"/>
                </w:rPr>
                <w:t>击下方的修改</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lastRenderedPageBreak/>
              <w:t>异常</w:t>
            </w:r>
          </w:p>
        </w:tc>
        <w:tc>
          <w:tcPr>
            <w:tcW w:w="4148" w:type="dxa"/>
          </w:tcPr>
          <w:p w:rsidR="00192CCD" w:rsidRDefault="00AE4472">
            <w:pPr>
              <w:rPr>
                <w:kern w:val="0"/>
                <w:sz w:val="20"/>
              </w:rPr>
            </w:pPr>
            <w:r>
              <w:rPr>
                <w:rFonts w:hint="eastAsia"/>
                <w:kern w:val="0"/>
                <w:sz w:val="20"/>
              </w:rPr>
              <w:t>3-6.0E1QQ号格式有误</w:t>
            </w:r>
          </w:p>
          <w:p w:rsidR="00192CCD" w:rsidRDefault="00AE4472">
            <w:pPr>
              <w:rPr>
                <w:kern w:val="0"/>
                <w:sz w:val="20"/>
              </w:rPr>
            </w:pPr>
            <w:r>
              <w:rPr>
                <w:rFonts w:hint="eastAsia"/>
                <w:kern w:val="0"/>
                <w:sz w:val="20"/>
              </w:rPr>
              <w:t>1QQ号输入有误时输出“QQ号输入有误”</w:t>
            </w:r>
          </w:p>
          <w:p w:rsidR="00192CCD" w:rsidRDefault="00AE4472">
            <w:pPr>
              <w:rPr>
                <w:kern w:val="0"/>
                <w:sz w:val="20"/>
              </w:rPr>
            </w:pPr>
            <w:r>
              <w:rPr>
                <w:rFonts w:hint="eastAsia"/>
                <w:kern w:val="0"/>
                <w:sz w:val="20"/>
              </w:rPr>
              <w:t>3-6.0E2email格式输入有误</w:t>
            </w:r>
          </w:p>
          <w:p w:rsidR="00192CCD" w:rsidRDefault="00AE4472">
            <w:pPr>
              <w:rPr>
                <w:kern w:val="0"/>
                <w:sz w:val="20"/>
              </w:rPr>
            </w:pPr>
            <w:r>
              <w:rPr>
                <w:rFonts w:hint="eastAsia"/>
                <w:kern w:val="0"/>
                <w:sz w:val="20"/>
              </w:rPr>
              <w:t>1email格式有误时输出“email输入格式有误”</w:t>
            </w:r>
            <w:r>
              <w:rPr>
                <w:kern w:val="0"/>
                <w:sz w:val="20"/>
              </w:rPr>
              <w:t xml:space="preserve"> </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3-6.0填写qq、wechat、</w:t>
            </w:r>
            <w:r>
              <w:rPr>
                <w:kern w:val="0"/>
                <w:sz w:val="20"/>
              </w:rPr>
              <w:t>email</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3-6.0QQ号输入有误时输出“QQ号输入有误”</w:t>
            </w:r>
            <w:r>
              <w:rPr>
                <w:kern w:val="0"/>
                <w:sz w:val="20"/>
              </w:rPr>
              <w:t>；</w:t>
            </w:r>
            <w:r>
              <w:rPr>
                <w:rFonts w:hint="eastAsia"/>
                <w:kern w:val="0"/>
                <w:sz w:val="20"/>
              </w:rPr>
              <w:t>email格式有误时输出“email输入格式有误”</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BR-S-1QQ格式必须正确</w:t>
            </w:r>
          </w:p>
          <w:p w:rsidR="00192CCD" w:rsidRDefault="00AE4472">
            <w:pPr>
              <w:rPr>
                <w:kern w:val="0"/>
                <w:sz w:val="20"/>
              </w:rPr>
            </w:pPr>
            <w:r>
              <w:rPr>
                <w:rFonts w:hint="eastAsia"/>
                <w:kern w:val="0"/>
                <w:sz w:val="20"/>
              </w:rPr>
              <w:t>BR-S-2email格式必须正确</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0.50</w:t>
            </w:r>
          </w:p>
        </w:tc>
      </w:tr>
    </w:tbl>
    <w:p w:rsidR="00192CCD" w:rsidRDefault="00AE4472">
      <w:r>
        <w:rPr>
          <w:noProof/>
        </w:rPr>
        <w:drawing>
          <wp:inline distT="0" distB="0" distL="0" distR="0">
            <wp:extent cx="5274310" cy="5393690"/>
            <wp:effectExtent l="0" t="0" r="1397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7"/>
                    <a:stretch>
                      <a:fillRect/>
                    </a:stretch>
                  </pic:blipFill>
                  <pic:spPr>
                    <a:xfrm>
                      <a:off x="0" y="0"/>
                      <a:ext cx="5274310" cy="5393690"/>
                    </a:xfrm>
                    <a:prstGeom prst="rect">
                      <a:avLst/>
                    </a:prstGeom>
                  </pic:spPr>
                </pic:pic>
              </a:graphicData>
            </a:graphic>
          </wp:inline>
        </w:drawing>
      </w:r>
    </w:p>
    <w:p w:rsidR="00192CCD" w:rsidRDefault="00AE4472">
      <w:bookmarkStart w:id="452" w:name="S_点击头像3"/>
      <w:r>
        <w:rPr>
          <w:rFonts w:hint="eastAsia"/>
          <w:color w:val="FF0000"/>
        </w:rPr>
        <w:t>点击头像</w:t>
      </w:r>
    </w:p>
    <w:bookmarkEnd w:id="452"/>
    <w:p w:rsidR="00192CCD" w:rsidRDefault="00AE4472">
      <w:r>
        <w:rPr>
          <w:noProof/>
        </w:rPr>
        <w:lastRenderedPageBreak/>
        <w:drawing>
          <wp:inline distT="0" distB="0" distL="0" distR="0">
            <wp:extent cx="3305175" cy="1219200"/>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4"/>
                    <a:stretch>
                      <a:fillRect/>
                    </a:stretch>
                  </pic:blipFill>
                  <pic:spPr>
                    <a:xfrm>
                      <a:off x="0" y="0"/>
                      <a:ext cx="3305175" cy="1219200"/>
                    </a:xfrm>
                    <a:prstGeom prst="rect">
                      <a:avLst/>
                    </a:prstGeom>
                  </pic:spPr>
                </pic:pic>
              </a:graphicData>
            </a:graphic>
          </wp:inline>
        </w:drawing>
      </w:r>
    </w:p>
    <w:p w:rsidR="00192CCD" w:rsidRDefault="00AE4472">
      <w:bookmarkStart w:id="453" w:name="S_点击“主要信息”"/>
      <w:r>
        <w:rPr>
          <w:rFonts w:hint="eastAsia"/>
          <w:color w:val="FF0000"/>
        </w:rPr>
        <w:t>点击“主要信息”</w:t>
      </w:r>
    </w:p>
    <w:bookmarkEnd w:id="453"/>
    <w:p w:rsidR="00192CCD" w:rsidRDefault="00AE4472">
      <w:r>
        <w:rPr>
          <w:noProof/>
        </w:rPr>
        <w:drawing>
          <wp:inline distT="0" distB="0" distL="0" distR="0">
            <wp:extent cx="3390900" cy="1362075"/>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8"/>
                    <a:stretch>
                      <a:fillRect/>
                    </a:stretch>
                  </pic:blipFill>
                  <pic:spPr>
                    <a:xfrm>
                      <a:off x="0" y="0"/>
                      <a:ext cx="3390900" cy="1362075"/>
                    </a:xfrm>
                    <a:prstGeom prst="rect">
                      <a:avLst/>
                    </a:prstGeom>
                  </pic:spPr>
                </pic:pic>
              </a:graphicData>
            </a:graphic>
          </wp:inline>
        </w:drawing>
      </w:r>
    </w:p>
    <w:p w:rsidR="00192CCD" w:rsidRDefault="00AE4472">
      <w:bookmarkStart w:id="454" w:name="S_填写qq、wechat、email等信息，击下方的修改"/>
      <w:r>
        <w:rPr>
          <w:rFonts w:hint="eastAsia"/>
          <w:color w:val="FF0000"/>
        </w:rPr>
        <w:t>填写</w:t>
      </w:r>
      <w:r>
        <w:rPr>
          <w:rFonts w:hint="eastAsia"/>
          <w:color w:val="FF0000"/>
        </w:rPr>
        <w:t>qq</w:t>
      </w:r>
      <w:r>
        <w:rPr>
          <w:rFonts w:hint="eastAsia"/>
          <w:color w:val="FF0000"/>
        </w:rPr>
        <w:t>、</w:t>
      </w:r>
      <w:r>
        <w:rPr>
          <w:rFonts w:hint="eastAsia"/>
          <w:color w:val="FF0000"/>
        </w:rPr>
        <w:t>wechat</w:t>
      </w:r>
      <w:r>
        <w:rPr>
          <w:rFonts w:hint="eastAsia"/>
          <w:color w:val="FF0000"/>
        </w:rPr>
        <w:t>、</w:t>
      </w:r>
      <w:r>
        <w:rPr>
          <w:color w:val="FF0000"/>
        </w:rPr>
        <w:t>email</w:t>
      </w:r>
      <w:r>
        <w:rPr>
          <w:rFonts w:hint="eastAsia"/>
          <w:color w:val="FF0000"/>
        </w:rPr>
        <w:t>等信息</w:t>
      </w:r>
      <w:r>
        <w:rPr>
          <w:color w:val="FF0000"/>
        </w:rPr>
        <w:t>，</w:t>
      </w:r>
      <w:r>
        <w:rPr>
          <w:rFonts w:hint="eastAsia"/>
          <w:color w:val="FF0000"/>
        </w:rPr>
        <w:t>击下方的修改</w:t>
      </w:r>
    </w:p>
    <w:bookmarkEnd w:id="454"/>
    <w:p w:rsidR="00192CCD" w:rsidRDefault="00AE4472">
      <w:r>
        <w:rPr>
          <w:noProof/>
        </w:rPr>
        <w:drawing>
          <wp:inline distT="0" distB="0" distL="114300" distR="114300">
            <wp:extent cx="4861560" cy="4960620"/>
            <wp:effectExtent l="0" t="0" r="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99"/>
                    <a:stretch>
                      <a:fillRect/>
                    </a:stretch>
                  </pic:blipFill>
                  <pic:spPr>
                    <a:xfrm>
                      <a:off x="0" y="0"/>
                      <a:ext cx="4861560" cy="4960620"/>
                    </a:xfrm>
                    <a:prstGeom prst="rect">
                      <a:avLst/>
                    </a:prstGeom>
                    <a:noFill/>
                    <a:ln w="9525">
                      <a:noFill/>
                    </a:ln>
                  </pic:spPr>
                </pic:pic>
              </a:graphicData>
            </a:graphic>
          </wp:inline>
        </w:drawing>
      </w:r>
    </w:p>
    <w:p w:rsidR="00192CCD" w:rsidRDefault="00AE4472">
      <w:pPr>
        <w:pStyle w:val="3"/>
      </w:pPr>
      <w:bookmarkStart w:id="455" w:name="_Toc24226"/>
      <w:bookmarkStart w:id="456" w:name="_Toc16244"/>
      <w:r>
        <w:rPr>
          <w:rFonts w:hint="eastAsia"/>
        </w:rPr>
        <w:lastRenderedPageBreak/>
        <w:t>4.2.21</w:t>
      </w:r>
      <w:r>
        <w:rPr>
          <w:rFonts w:hint="eastAsia"/>
        </w:rPr>
        <w:t>学生浏览案例</w:t>
      </w:r>
      <w:bookmarkEnd w:id="455"/>
      <w:bookmarkEnd w:id="456"/>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S-4-1 </w:t>
            </w:r>
            <w:r>
              <w:rPr>
                <w:rFonts w:hint="eastAsia"/>
                <w:kern w:val="0"/>
                <w:sz w:val="20"/>
              </w:rPr>
              <w:t>浏览案例</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学生点击可查看浏览案例内容</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学生表示想要查看一些案例的内容，并对其想要有一定的了解</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1.学生的身份得到认证</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1.系统显示所有存在的案例内容</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4-1.0浏览案例</w:t>
            </w:r>
          </w:p>
          <w:p w:rsidR="00192CCD" w:rsidRDefault="00AE4472">
            <w:pPr>
              <w:rPr>
                <w:color w:val="000000" w:themeColor="text1"/>
                <w:kern w:val="0"/>
                <w:sz w:val="20"/>
              </w:rPr>
            </w:pPr>
            <w:r>
              <w:rPr>
                <w:rFonts w:hint="eastAsia"/>
                <w:color w:val="000000" w:themeColor="text1"/>
                <w:kern w:val="0"/>
                <w:sz w:val="20"/>
              </w:rPr>
              <w:t>1.点击</w:t>
            </w:r>
            <w:hyperlink r:id="rId200" w:anchor="S_点击导航条的" w:history="1">
              <w:r>
                <w:rPr>
                  <w:rStyle w:val="af2"/>
                  <w:rFonts w:hint="eastAsia"/>
                  <w:color w:val="000000" w:themeColor="text1"/>
                  <w:kern w:val="0"/>
                  <w:sz w:val="20"/>
                </w:rPr>
                <w:t>导航条的“案例库”</w:t>
              </w:r>
            </w:hyperlink>
          </w:p>
          <w:p w:rsidR="00192CCD" w:rsidRDefault="00AE4472">
            <w:pPr>
              <w:rPr>
                <w:color w:val="000000" w:themeColor="text1"/>
                <w:kern w:val="0"/>
                <w:sz w:val="20"/>
              </w:rPr>
            </w:pPr>
            <w:r>
              <w:rPr>
                <w:rFonts w:hint="eastAsia"/>
                <w:color w:val="000000" w:themeColor="text1"/>
                <w:kern w:val="0"/>
                <w:sz w:val="20"/>
              </w:rPr>
              <w:t>2.选择你需要详细查看的案例</w:t>
            </w:r>
            <w:hyperlink w:anchor="S_选择你需要详细查看的案例" w:history="1">
              <w:r>
                <w:rPr>
                  <w:rStyle w:val="af2"/>
                  <w:rFonts w:hint="eastAsia"/>
                  <w:color w:val="000000" w:themeColor="text1"/>
                  <w:kern w:val="0"/>
                  <w:sz w:val="20"/>
                </w:rPr>
                <w:t>进行查看</w:t>
              </w:r>
            </w:hyperlink>
          </w:p>
          <w:p w:rsidR="00192CCD" w:rsidRDefault="00AE4472">
            <w:pPr>
              <w:rPr>
                <w:kern w:val="0"/>
                <w:sz w:val="20"/>
              </w:rPr>
            </w:pPr>
            <w:r>
              <w:rPr>
                <w:color w:val="000000" w:themeColor="text1"/>
                <w:kern w:val="0"/>
                <w:sz w:val="20"/>
              </w:rPr>
              <w:t>3</w:t>
            </w:r>
            <w:hyperlink w:anchor="S_跳至详细案例界面" w:history="1">
              <w:r>
                <w:rPr>
                  <w:rStyle w:val="af2"/>
                  <w:color w:val="000000" w:themeColor="text1"/>
                  <w:kern w:val="0"/>
                  <w:sz w:val="20"/>
                </w:rPr>
                <w:t>跳至详细案例界面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4-1.0</w:t>
            </w:r>
            <w:r>
              <w:rPr>
                <w:color w:val="FF0000"/>
                <w:kern w:val="0"/>
                <w:sz w:val="20"/>
              </w:rPr>
              <w:t>跳至详细案例界面</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rPr>
          <w:trHeight w:val="269"/>
        </w:trPr>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0.50</w:t>
            </w:r>
          </w:p>
        </w:tc>
      </w:tr>
    </w:tbl>
    <w:p w:rsidR="00192CCD" w:rsidRDefault="00AE4472">
      <w:r>
        <w:rPr>
          <w:noProof/>
        </w:rPr>
        <w:drawing>
          <wp:inline distT="0" distB="0" distL="0" distR="0">
            <wp:extent cx="3086100" cy="368617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01"/>
                    <a:stretch>
                      <a:fillRect/>
                    </a:stretch>
                  </pic:blipFill>
                  <pic:spPr>
                    <a:xfrm>
                      <a:off x="0" y="0"/>
                      <a:ext cx="3086100" cy="3686175"/>
                    </a:xfrm>
                    <a:prstGeom prst="rect">
                      <a:avLst/>
                    </a:prstGeom>
                  </pic:spPr>
                </pic:pic>
              </a:graphicData>
            </a:graphic>
          </wp:inline>
        </w:drawing>
      </w:r>
    </w:p>
    <w:p w:rsidR="00192CCD" w:rsidRDefault="00AE4472">
      <w:bookmarkStart w:id="457" w:name="S_点击导航条的“案例库”"/>
      <w:r>
        <w:rPr>
          <w:rFonts w:hint="eastAsia"/>
          <w:color w:val="FF0000"/>
        </w:rPr>
        <w:t>点击导航条的“案例库”</w:t>
      </w:r>
    </w:p>
    <w:bookmarkEnd w:id="457"/>
    <w:p w:rsidR="00192CCD" w:rsidRDefault="00AE4472">
      <w:r>
        <w:rPr>
          <w:noProof/>
        </w:rPr>
        <w:lastRenderedPageBreak/>
        <w:drawing>
          <wp:inline distT="0" distB="0" distL="0" distR="0">
            <wp:extent cx="1790700" cy="790575"/>
            <wp:effectExtent l="0" t="0" r="762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2"/>
                    <a:stretch>
                      <a:fillRect/>
                    </a:stretch>
                  </pic:blipFill>
                  <pic:spPr>
                    <a:xfrm>
                      <a:off x="0" y="0"/>
                      <a:ext cx="1790700" cy="790575"/>
                    </a:xfrm>
                    <a:prstGeom prst="rect">
                      <a:avLst/>
                    </a:prstGeom>
                  </pic:spPr>
                </pic:pic>
              </a:graphicData>
            </a:graphic>
          </wp:inline>
        </w:drawing>
      </w:r>
    </w:p>
    <w:p w:rsidR="00192CCD" w:rsidRDefault="00AE4472">
      <w:bookmarkStart w:id="458" w:name="S_选择你需要详细查看的案例"/>
      <w:r>
        <w:rPr>
          <w:rFonts w:hint="eastAsia"/>
          <w:color w:val="FF0000"/>
        </w:rPr>
        <w:t>选择你需要详细查看的案例</w:t>
      </w:r>
    </w:p>
    <w:bookmarkEnd w:id="458"/>
    <w:p w:rsidR="00192CCD" w:rsidRDefault="00AE4472">
      <w:r>
        <w:rPr>
          <w:noProof/>
        </w:rP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203"/>
                    <a:stretch>
                      <a:fillRect/>
                    </a:stretch>
                  </pic:blipFill>
                  <pic:spPr>
                    <a:xfrm>
                      <a:off x="0" y="0"/>
                      <a:ext cx="5269230" cy="3572510"/>
                    </a:xfrm>
                    <a:prstGeom prst="rect">
                      <a:avLst/>
                    </a:prstGeom>
                    <a:noFill/>
                    <a:ln w="9525">
                      <a:noFill/>
                    </a:ln>
                  </pic:spPr>
                </pic:pic>
              </a:graphicData>
            </a:graphic>
          </wp:inline>
        </w:drawing>
      </w:r>
    </w:p>
    <w:p w:rsidR="00192CCD" w:rsidRDefault="00AE4472">
      <w:bookmarkStart w:id="459" w:name="S_跳至详细案例界面"/>
      <w:r>
        <w:rPr>
          <w:color w:val="FF0000"/>
        </w:rPr>
        <w:t>跳至详细案例界面</w:t>
      </w:r>
    </w:p>
    <w:bookmarkEnd w:id="459"/>
    <w:p w:rsidR="00192CCD" w:rsidRDefault="00AE4472">
      <w:r>
        <w:rPr>
          <w:noProof/>
        </w:rPr>
        <w:drawing>
          <wp:inline distT="0" distB="0" distL="0" distR="0">
            <wp:extent cx="5274310" cy="2203450"/>
            <wp:effectExtent l="0" t="0" r="1397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04"/>
                    <a:stretch>
                      <a:fillRect/>
                    </a:stretch>
                  </pic:blipFill>
                  <pic:spPr>
                    <a:xfrm>
                      <a:off x="0" y="0"/>
                      <a:ext cx="5274310" cy="2203450"/>
                    </a:xfrm>
                    <a:prstGeom prst="rect">
                      <a:avLst/>
                    </a:prstGeom>
                  </pic:spPr>
                </pic:pic>
              </a:graphicData>
            </a:graphic>
          </wp:inline>
        </w:drawing>
      </w:r>
    </w:p>
    <w:p w:rsidR="00192CCD" w:rsidRDefault="00AE4472">
      <w:pPr>
        <w:pStyle w:val="3"/>
      </w:pPr>
      <w:bookmarkStart w:id="460" w:name="_Toc31259"/>
      <w:bookmarkStart w:id="461" w:name="_Toc21782"/>
      <w:r>
        <w:rPr>
          <w:rFonts w:hint="eastAsia"/>
        </w:rPr>
        <w:t>4.2.22</w:t>
      </w:r>
      <w:r>
        <w:rPr>
          <w:rFonts w:hint="eastAsia"/>
        </w:rPr>
        <w:t>学生</w:t>
      </w:r>
      <w:r>
        <w:rPr>
          <w:rFonts w:hint="eastAsia"/>
        </w:rPr>
        <w:t>bbs</w:t>
      </w:r>
      <w:r>
        <w:rPr>
          <w:rFonts w:hint="eastAsia"/>
        </w:rPr>
        <w:t>点赞</w:t>
      </w:r>
      <w:bookmarkEnd w:id="460"/>
      <w:bookmarkEnd w:id="46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 xml:space="preserve">S-4-2 </w:t>
            </w:r>
            <w:r>
              <w:rPr>
                <w:rFonts w:hint="eastAsia"/>
                <w:kern w:val="0"/>
                <w:sz w:val="20"/>
              </w:rPr>
              <w:t>b</w:t>
            </w:r>
            <w:r>
              <w:rPr>
                <w:kern w:val="0"/>
                <w:sz w:val="20"/>
              </w:rPr>
              <w:t>bs</w:t>
            </w:r>
            <w:r>
              <w:rPr>
                <w:rFonts w:hint="eastAsia"/>
                <w:kern w:val="0"/>
                <w:sz w:val="20"/>
              </w:rPr>
              <w:t>点赞</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lastRenderedPageBreak/>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学生点赞bbs内容</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学生表示想要点赞bbs内容</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该案例存在</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点赞数加一</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4-2.0bbs点赞</w:t>
            </w:r>
          </w:p>
          <w:p w:rsidR="00192CCD" w:rsidRDefault="00AE4472">
            <w:pPr>
              <w:rPr>
                <w:color w:val="FF0000"/>
                <w:kern w:val="0"/>
                <w:sz w:val="20"/>
              </w:rPr>
            </w:pPr>
            <w:r>
              <w:rPr>
                <w:rFonts w:hint="eastAsia"/>
                <w:kern w:val="0"/>
                <w:sz w:val="20"/>
              </w:rPr>
              <w:t>1.</w:t>
            </w:r>
            <w:r>
              <w:rPr>
                <w:rFonts w:hint="eastAsia"/>
                <w:color w:val="000000" w:themeColor="text1"/>
                <w:kern w:val="0"/>
                <w:sz w:val="20"/>
              </w:rPr>
              <w:t>点击导航条的</w:t>
            </w:r>
            <w:hyperlink r:id="rId205" w:anchor="S_" w:history="1">
              <w:r>
                <w:rPr>
                  <w:rStyle w:val="af2"/>
                  <w:rFonts w:hint="eastAsia"/>
                  <w:color w:val="FF0000"/>
                  <w:kern w:val="0"/>
                  <w:sz w:val="20"/>
                  <w:u w:val="none"/>
                </w:rPr>
                <w:t>“项目列表”</w:t>
              </w:r>
            </w:hyperlink>
          </w:p>
          <w:p w:rsidR="00192CCD" w:rsidRDefault="00AE4472">
            <w:pPr>
              <w:rPr>
                <w:color w:val="000000" w:themeColor="text1"/>
                <w:kern w:val="0"/>
                <w:sz w:val="20"/>
              </w:rPr>
            </w:pPr>
            <w:r>
              <w:rPr>
                <w:rFonts w:hint="eastAsia"/>
                <w:color w:val="000000" w:themeColor="text1"/>
                <w:kern w:val="0"/>
                <w:sz w:val="20"/>
              </w:rPr>
              <w:t>2.</w:t>
            </w:r>
            <w:hyperlink w:anchor="S_选择你需要详细查看的项目" w:history="1">
              <w:r>
                <w:rPr>
                  <w:rStyle w:val="af2"/>
                  <w:rFonts w:hint="eastAsia"/>
                  <w:color w:val="000000" w:themeColor="text1"/>
                  <w:kern w:val="0"/>
                  <w:sz w:val="20"/>
                </w:rPr>
                <w:t>选择你需要详细查看的项目进行查看</w:t>
              </w:r>
            </w:hyperlink>
          </w:p>
          <w:p w:rsidR="00192CCD" w:rsidRDefault="00AE4472">
            <w:pPr>
              <w:rPr>
                <w:color w:val="000000" w:themeColor="text1"/>
                <w:kern w:val="0"/>
                <w:sz w:val="20"/>
              </w:rPr>
            </w:pPr>
            <w:r>
              <w:rPr>
                <w:rFonts w:hint="eastAsia"/>
                <w:color w:val="000000" w:themeColor="text1"/>
                <w:kern w:val="0"/>
                <w:sz w:val="20"/>
              </w:rPr>
              <w:t>3.</w:t>
            </w:r>
            <w:hyperlink w:anchor="S_点击案例讨论区" w:history="1">
              <w:r>
                <w:rPr>
                  <w:rStyle w:val="af2"/>
                  <w:rFonts w:hint="eastAsia"/>
                  <w:color w:val="000000" w:themeColor="text1"/>
                  <w:kern w:val="0"/>
                  <w:sz w:val="20"/>
                </w:rPr>
                <w:t>点击案例讨论区</w:t>
              </w:r>
            </w:hyperlink>
          </w:p>
          <w:p w:rsidR="00192CCD" w:rsidRDefault="00AE4472">
            <w:pPr>
              <w:rPr>
                <w:kern w:val="0"/>
                <w:sz w:val="20"/>
              </w:rPr>
            </w:pPr>
            <w:r>
              <w:rPr>
                <w:rFonts w:hint="eastAsia"/>
                <w:color w:val="000000" w:themeColor="text1"/>
                <w:kern w:val="0"/>
                <w:sz w:val="20"/>
              </w:rPr>
              <w:t>4.</w:t>
            </w:r>
            <w:hyperlink w:anchor="S_点赞" w:history="1">
              <w:r>
                <w:rPr>
                  <w:rStyle w:val="af2"/>
                  <w:rFonts w:hint="eastAsia"/>
                  <w:color w:val="000000" w:themeColor="text1"/>
                  <w:kern w:val="0"/>
                  <w:sz w:val="20"/>
                </w:rPr>
                <w:t>点赞</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4-2.0点赞数+1</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0.54</w:t>
            </w:r>
          </w:p>
        </w:tc>
      </w:tr>
    </w:tbl>
    <w:p w:rsidR="00192CCD" w:rsidRDefault="00AE4472">
      <w:r>
        <w:rPr>
          <w:noProof/>
        </w:rPr>
        <w:drawing>
          <wp:inline distT="0" distB="0" distL="0" distR="0">
            <wp:extent cx="4505325" cy="5267325"/>
            <wp:effectExtent l="0" t="0" r="5715"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06"/>
                    <a:stretch>
                      <a:fillRect/>
                    </a:stretch>
                  </pic:blipFill>
                  <pic:spPr>
                    <a:xfrm>
                      <a:off x="0" y="0"/>
                      <a:ext cx="4505325" cy="5267325"/>
                    </a:xfrm>
                    <a:prstGeom prst="rect">
                      <a:avLst/>
                    </a:prstGeom>
                  </pic:spPr>
                </pic:pic>
              </a:graphicData>
            </a:graphic>
          </wp:inline>
        </w:drawing>
      </w:r>
    </w:p>
    <w:p w:rsidR="00192CCD" w:rsidRDefault="00AE4472">
      <w:bookmarkStart w:id="462" w:name="S_“项目列表”"/>
      <w:r>
        <w:rPr>
          <w:rFonts w:hint="eastAsia"/>
          <w:color w:val="FF0000"/>
        </w:rPr>
        <w:t>“项目列表”</w:t>
      </w:r>
    </w:p>
    <w:bookmarkEnd w:id="462"/>
    <w:p w:rsidR="00192CCD" w:rsidRDefault="00AE4472">
      <w:r>
        <w:rPr>
          <w:noProof/>
        </w:rPr>
        <w:lastRenderedPageBreak/>
        <w:drawing>
          <wp:inline distT="0" distB="0" distL="0" distR="0">
            <wp:extent cx="1762125" cy="904875"/>
            <wp:effectExtent l="0" t="0" r="571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07"/>
                    <a:stretch>
                      <a:fillRect/>
                    </a:stretch>
                  </pic:blipFill>
                  <pic:spPr>
                    <a:xfrm>
                      <a:off x="0" y="0"/>
                      <a:ext cx="1762125" cy="904875"/>
                    </a:xfrm>
                    <a:prstGeom prst="rect">
                      <a:avLst/>
                    </a:prstGeom>
                  </pic:spPr>
                </pic:pic>
              </a:graphicData>
            </a:graphic>
          </wp:inline>
        </w:drawing>
      </w:r>
    </w:p>
    <w:p w:rsidR="00192CCD" w:rsidRDefault="00AE4472">
      <w:bookmarkStart w:id="463" w:name="S_选择你需要详细查看的项目"/>
      <w:r>
        <w:rPr>
          <w:rFonts w:hint="eastAsia"/>
          <w:color w:val="FF0000"/>
        </w:rPr>
        <w:t>选择你需要详细查看的项目</w:t>
      </w:r>
    </w:p>
    <w:bookmarkEnd w:id="463"/>
    <w:p w:rsidR="00192CCD" w:rsidRDefault="00AE4472">
      <w:r>
        <w:rPr>
          <w:noProof/>
        </w:rPr>
        <w:drawing>
          <wp:inline distT="0" distB="0" distL="0" distR="0">
            <wp:extent cx="5274310" cy="2127885"/>
            <wp:effectExtent l="0" t="0" r="1397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08"/>
                    <a:stretch>
                      <a:fillRect/>
                    </a:stretch>
                  </pic:blipFill>
                  <pic:spPr>
                    <a:xfrm>
                      <a:off x="0" y="0"/>
                      <a:ext cx="5274310" cy="2127885"/>
                    </a:xfrm>
                    <a:prstGeom prst="rect">
                      <a:avLst/>
                    </a:prstGeom>
                  </pic:spPr>
                </pic:pic>
              </a:graphicData>
            </a:graphic>
          </wp:inline>
        </w:drawing>
      </w:r>
    </w:p>
    <w:p w:rsidR="00192CCD" w:rsidRDefault="00AE4472">
      <w:bookmarkStart w:id="464" w:name="S_点击案例讨论区"/>
      <w:r>
        <w:rPr>
          <w:rFonts w:hint="eastAsia"/>
          <w:color w:val="FF0000"/>
        </w:rPr>
        <w:t>点击案例讨论区</w:t>
      </w:r>
    </w:p>
    <w:bookmarkEnd w:id="464"/>
    <w:p w:rsidR="00192CCD" w:rsidRDefault="00AE4472">
      <w:r>
        <w:rPr>
          <w:noProof/>
        </w:rPr>
        <w:drawing>
          <wp:inline distT="0" distB="0" distL="0" distR="0">
            <wp:extent cx="3095625" cy="1838325"/>
            <wp:effectExtent l="0" t="0" r="1333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09"/>
                    <a:stretch>
                      <a:fillRect/>
                    </a:stretch>
                  </pic:blipFill>
                  <pic:spPr>
                    <a:xfrm>
                      <a:off x="0" y="0"/>
                      <a:ext cx="3095625" cy="1838325"/>
                    </a:xfrm>
                    <a:prstGeom prst="rect">
                      <a:avLst/>
                    </a:prstGeom>
                  </pic:spPr>
                </pic:pic>
              </a:graphicData>
            </a:graphic>
          </wp:inline>
        </w:drawing>
      </w:r>
    </w:p>
    <w:p w:rsidR="00192CCD" w:rsidRDefault="00AE4472">
      <w:pPr>
        <w:rPr>
          <w:color w:val="FF0000"/>
        </w:rPr>
      </w:pPr>
      <w:bookmarkStart w:id="465" w:name="S_点赞"/>
      <w:r>
        <w:rPr>
          <w:rFonts w:hint="eastAsia"/>
          <w:color w:val="FF0000"/>
        </w:rPr>
        <w:t>点赞</w:t>
      </w:r>
    </w:p>
    <w:bookmarkEnd w:id="465"/>
    <w:p w:rsidR="00192CCD" w:rsidRDefault="00AE4472">
      <w:r>
        <w:rPr>
          <w:noProof/>
        </w:rPr>
        <w:drawing>
          <wp:inline distT="0" distB="0" distL="0" distR="0">
            <wp:extent cx="5274310" cy="1508125"/>
            <wp:effectExtent l="0" t="0" r="139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10"/>
                    <a:stretch>
                      <a:fillRect/>
                    </a:stretch>
                  </pic:blipFill>
                  <pic:spPr>
                    <a:xfrm>
                      <a:off x="0" y="0"/>
                      <a:ext cx="5274310" cy="1508125"/>
                    </a:xfrm>
                    <a:prstGeom prst="rect">
                      <a:avLst/>
                    </a:prstGeom>
                  </pic:spPr>
                </pic:pic>
              </a:graphicData>
            </a:graphic>
          </wp:inline>
        </w:drawing>
      </w:r>
    </w:p>
    <w:p w:rsidR="00192CCD" w:rsidRDefault="00192CCD"/>
    <w:p w:rsidR="00192CCD" w:rsidRDefault="00AE4472">
      <w:pPr>
        <w:pStyle w:val="3"/>
      </w:pPr>
      <w:bookmarkStart w:id="466" w:name="_Toc24218"/>
      <w:bookmarkStart w:id="467" w:name="_Toc28241"/>
      <w:r>
        <w:rPr>
          <w:rFonts w:hint="eastAsia"/>
        </w:rPr>
        <w:t>4.2.23</w:t>
      </w:r>
      <w:r>
        <w:rPr>
          <w:rFonts w:hint="eastAsia"/>
        </w:rPr>
        <w:t>学生</w:t>
      </w:r>
      <w:r>
        <w:rPr>
          <w:rFonts w:hint="eastAsia"/>
        </w:rPr>
        <w:t>bbs</w:t>
      </w:r>
      <w:r>
        <w:rPr>
          <w:rFonts w:hint="eastAsia"/>
        </w:rPr>
        <w:t>踩</w:t>
      </w:r>
      <w:bookmarkEnd w:id="466"/>
      <w:bookmarkEnd w:id="467"/>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3</w:t>
            </w:r>
            <w:r>
              <w:rPr>
                <w:kern w:val="0"/>
                <w:sz w:val="20"/>
              </w:rPr>
              <w:t xml:space="preserve"> </w:t>
            </w:r>
            <w:r>
              <w:rPr>
                <w:rFonts w:hint="eastAsia"/>
                <w:kern w:val="0"/>
                <w:sz w:val="20"/>
              </w:rPr>
              <w:t>b</w:t>
            </w:r>
            <w:r>
              <w:rPr>
                <w:kern w:val="0"/>
                <w:sz w:val="20"/>
              </w:rPr>
              <w:t>bs</w:t>
            </w:r>
            <w:r>
              <w:rPr>
                <w:rFonts w:hint="eastAsia"/>
                <w:kern w:val="0"/>
                <w:sz w:val="20"/>
              </w:rPr>
              <w:t>踩</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lastRenderedPageBreak/>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学生踩bbs内容</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学生表示想要踩bbs内容</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该案例存在</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踩数加一</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4-3.0bbs踩</w:t>
            </w:r>
          </w:p>
          <w:p w:rsidR="00192CCD" w:rsidRDefault="00AE4472">
            <w:pPr>
              <w:rPr>
                <w:color w:val="FF0000"/>
                <w:kern w:val="0"/>
                <w:sz w:val="20"/>
              </w:rPr>
            </w:pPr>
            <w:r>
              <w:rPr>
                <w:rFonts w:hint="eastAsia"/>
                <w:kern w:val="0"/>
                <w:sz w:val="20"/>
              </w:rPr>
              <w:t>1</w:t>
            </w:r>
            <w:r>
              <w:rPr>
                <w:rFonts w:hint="eastAsia"/>
                <w:color w:val="FF0000"/>
                <w:kern w:val="0"/>
                <w:sz w:val="20"/>
              </w:rPr>
              <w:t>.</w:t>
            </w:r>
            <w:hyperlink r:id="rId211" w:anchor="S_" w:history="1">
              <w:r>
                <w:rPr>
                  <w:rStyle w:val="af2"/>
                  <w:rFonts w:hint="eastAsia"/>
                  <w:color w:val="FF0000"/>
                  <w:kern w:val="0"/>
                  <w:sz w:val="20"/>
                </w:rPr>
                <w:t>点击导航条的“项目列表”</w:t>
              </w:r>
            </w:hyperlink>
          </w:p>
          <w:p w:rsidR="00192CCD" w:rsidRDefault="00AE4472">
            <w:pPr>
              <w:rPr>
                <w:color w:val="FF0000"/>
                <w:kern w:val="0"/>
                <w:sz w:val="20"/>
              </w:rPr>
            </w:pPr>
            <w:r>
              <w:rPr>
                <w:rFonts w:hint="eastAsia"/>
                <w:color w:val="FF0000"/>
                <w:kern w:val="0"/>
                <w:sz w:val="20"/>
              </w:rPr>
              <w:t>2.</w:t>
            </w:r>
            <w:hyperlink w:anchor="S_选择你需要详细查看的案例1" w:history="1">
              <w:r>
                <w:rPr>
                  <w:rStyle w:val="af2"/>
                  <w:rFonts w:hint="eastAsia"/>
                  <w:color w:val="FF0000"/>
                  <w:kern w:val="0"/>
                  <w:sz w:val="20"/>
                </w:rPr>
                <w:t>选择你需要详细查看的案例进行查看</w:t>
              </w:r>
            </w:hyperlink>
          </w:p>
          <w:p w:rsidR="00192CCD" w:rsidRDefault="00AE4472">
            <w:pPr>
              <w:rPr>
                <w:color w:val="FF0000"/>
                <w:kern w:val="0"/>
                <w:sz w:val="20"/>
              </w:rPr>
            </w:pPr>
            <w:r>
              <w:rPr>
                <w:rFonts w:hint="eastAsia"/>
                <w:color w:val="FF0000"/>
                <w:kern w:val="0"/>
                <w:sz w:val="20"/>
              </w:rPr>
              <w:t>3.</w:t>
            </w:r>
            <w:hyperlink w:anchor="S_点击案例讨论区1" w:history="1">
              <w:r>
                <w:rPr>
                  <w:rStyle w:val="af2"/>
                  <w:rFonts w:hint="eastAsia"/>
                  <w:color w:val="FF0000"/>
                  <w:kern w:val="0"/>
                  <w:sz w:val="20"/>
                </w:rPr>
                <w:t>点击案例讨论区</w:t>
              </w:r>
            </w:hyperlink>
          </w:p>
          <w:p w:rsidR="00192CCD" w:rsidRDefault="00AE4472">
            <w:pPr>
              <w:rPr>
                <w:kern w:val="0"/>
                <w:sz w:val="20"/>
              </w:rPr>
            </w:pPr>
            <w:r>
              <w:rPr>
                <w:rFonts w:hint="eastAsia"/>
                <w:color w:val="FF0000"/>
                <w:kern w:val="0"/>
                <w:sz w:val="20"/>
              </w:rPr>
              <w:t>4.</w:t>
            </w:r>
            <w:hyperlink w:anchor="S_踩" w:history="1">
              <w:r>
                <w:rPr>
                  <w:rStyle w:val="af2"/>
                  <w:rFonts w:hint="eastAsia"/>
                  <w:color w:val="FF0000"/>
                  <w:kern w:val="0"/>
                  <w:sz w:val="20"/>
                </w:rPr>
                <w:t>点“踩”</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color w:val="FF0000"/>
                <w:kern w:val="0"/>
                <w:sz w:val="20"/>
              </w:rPr>
              <w:t>4-3.0</w:t>
            </w:r>
            <w:hyperlink w:anchor="S_踩1" w:history="1">
              <w:r>
                <w:rPr>
                  <w:rStyle w:val="af2"/>
                  <w:rFonts w:hint="eastAsia"/>
                  <w:color w:val="FF0000"/>
                  <w:kern w:val="0"/>
                  <w:sz w:val="20"/>
                </w:rPr>
                <w:t>踩+1</w:t>
              </w:r>
            </w:hyperlink>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0.62</w:t>
            </w:r>
          </w:p>
        </w:tc>
      </w:tr>
    </w:tbl>
    <w:p w:rsidR="00192CCD" w:rsidRDefault="00AE4472">
      <w:r>
        <w:rPr>
          <w:noProof/>
        </w:rPr>
        <w:drawing>
          <wp:inline distT="0" distB="0" distL="0" distR="0">
            <wp:extent cx="2409825" cy="4314825"/>
            <wp:effectExtent l="0" t="0" r="13335" b="133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12"/>
                    <a:stretch>
                      <a:fillRect/>
                    </a:stretch>
                  </pic:blipFill>
                  <pic:spPr>
                    <a:xfrm>
                      <a:off x="0" y="0"/>
                      <a:ext cx="2409825" cy="4314825"/>
                    </a:xfrm>
                    <a:prstGeom prst="rect">
                      <a:avLst/>
                    </a:prstGeom>
                  </pic:spPr>
                </pic:pic>
              </a:graphicData>
            </a:graphic>
          </wp:inline>
        </w:drawing>
      </w:r>
    </w:p>
    <w:p w:rsidR="00192CCD" w:rsidRDefault="00AE4472">
      <w:bookmarkStart w:id="468" w:name="S_“项目列表”1"/>
      <w:r>
        <w:rPr>
          <w:rFonts w:hint="eastAsia"/>
          <w:color w:val="FF0000"/>
        </w:rPr>
        <w:t>“项目列表”</w:t>
      </w:r>
    </w:p>
    <w:bookmarkEnd w:id="468"/>
    <w:p w:rsidR="00192CCD" w:rsidRDefault="00AE4472">
      <w:r>
        <w:rPr>
          <w:noProof/>
        </w:rPr>
        <w:drawing>
          <wp:inline distT="0" distB="0" distL="0" distR="0">
            <wp:extent cx="1762125" cy="904875"/>
            <wp:effectExtent l="0" t="0" r="571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07"/>
                    <a:stretch>
                      <a:fillRect/>
                    </a:stretch>
                  </pic:blipFill>
                  <pic:spPr>
                    <a:xfrm>
                      <a:off x="0" y="0"/>
                      <a:ext cx="1762125" cy="904875"/>
                    </a:xfrm>
                    <a:prstGeom prst="rect">
                      <a:avLst/>
                    </a:prstGeom>
                  </pic:spPr>
                </pic:pic>
              </a:graphicData>
            </a:graphic>
          </wp:inline>
        </w:drawing>
      </w:r>
    </w:p>
    <w:p w:rsidR="00192CCD" w:rsidRDefault="00AE4472">
      <w:bookmarkStart w:id="469" w:name="S_选择你需要详细查看的案例1"/>
      <w:r>
        <w:rPr>
          <w:rFonts w:hint="eastAsia"/>
          <w:color w:val="FF0000"/>
        </w:rPr>
        <w:lastRenderedPageBreak/>
        <w:t>选择你需要详细查看的案例</w:t>
      </w:r>
    </w:p>
    <w:bookmarkEnd w:id="469"/>
    <w:p w:rsidR="00192CCD" w:rsidRDefault="00AE4472">
      <w:r>
        <w:rPr>
          <w:noProof/>
        </w:rPr>
        <w:drawing>
          <wp:inline distT="0" distB="0" distL="0" distR="0">
            <wp:extent cx="5274310" cy="2127885"/>
            <wp:effectExtent l="0" t="0" r="1397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08"/>
                    <a:stretch>
                      <a:fillRect/>
                    </a:stretch>
                  </pic:blipFill>
                  <pic:spPr>
                    <a:xfrm>
                      <a:off x="0" y="0"/>
                      <a:ext cx="5274310" cy="2127885"/>
                    </a:xfrm>
                    <a:prstGeom prst="rect">
                      <a:avLst/>
                    </a:prstGeom>
                  </pic:spPr>
                </pic:pic>
              </a:graphicData>
            </a:graphic>
          </wp:inline>
        </w:drawing>
      </w:r>
    </w:p>
    <w:p w:rsidR="00192CCD" w:rsidRDefault="00AE4472">
      <w:bookmarkStart w:id="470" w:name="S_点击案例讨论区1"/>
      <w:r>
        <w:rPr>
          <w:rFonts w:hint="eastAsia"/>
          <w:color w:val="FF0000"/>
        </w:rPr>
        <w:t>点击案例讨论区</w:t>
      </w:r>
    </w:p>
    <w:bookmarkEnd w:id="470"/>
    <w:p w:rsidR="00192CCD" w:rsidRDefault="00AE4472">
      <w:r>
        <w:rPr>
          <w:noProof/>
        </w:rPr>
        <w:drawing>
          <wp:inline distT="0" distB="0" distL="0" distR="0">
            <wp:extent cx="3095625" cy="1838325"/>
            <wp:effectExtent l="0" t="0" r="1333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09"/>
                    <a:stretch>
                      <a:fillRect/>
                    </a:stretch>
                  </pic:blipFill>
                  <pic:spPr>
                    <a:xfrm>
                      <a:off x="0" y="0"/>
                      <a:ext cx="3095625" cy="1838325"/>
                    </a:xfrm>
                    <a:prstGeom prst="rect">
                      <a:avLst/>
                    </a:prstGeom>
                  </pic:spPr>
                </pic:pic>
              </a:graphicData>
            </a:graphic>
          </wp:inline>
        </w:drawing>
      </w:r>
    </w:p>
    <w:p w:rsidR="00192CCD" w:rsidRDefault="00AE4472">
      <w:bookmarkStart w:id="471" w:name="S_踩"/>
      <w:r>
        <w:rPr>
          <w:rFonts w:hint="eastAsia"/>
        </w:rPr>
        <w:t>踩</w:t>
      </w:r>
    </w:p>
    <w:bookmarkEnd w:id="471"/>
    <w:p w:rsidR="00192CCD" w:rsidRDefault="00AE4472">
      <w:r>
        <w:rPr>
          <w:noProof/>
        </w:rPr>
        <w:drawing>
          <wp:inline distT="0" distB="0" distL="0" distR="0">
            <wp:extent cx="5274310" cy="1508125"/>
            <wp:effectExtent l="0" t="0" r="139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10"/>
                    <a:stretch>
                      <a:fillRect/>
                    </a:stretch>
                  </pic:blipFill>
                  <pic:spPr>
                    <a:xfrm>
                      <a:off x="0" y="0"/>
                      <a:ext cx="5274310" cy="1508125"/>
                    </a:xfrm>
                    <a:prstGeom prst="rect">
                      <a:avLst/>
                    </a:prstGeom>
                  </pic:spPr>
                </pic:pic>
              </a:graphicData>
            </a:graphic>
          </wp:inline>
        </w:drawing>
      </w:r>
    </w:p>
    <w:p w:rsidR="00192CCD" w:rsidRDefault="00192CCD"/>
    <w:p w:rsidR="00192CCD" w:rsidRDefault="00192CCD"/>
    <w:p w:rsidR="00192CCD" w:rsidRDefault="00AE4472">
      <w:pPr>
        <w:rPr>
          <w:color w:val="FF0000"/>
        </w:rPr>
      </w:pPr>
      <w:bookmarkStart w:id="472" w:name="S_踩1"/>
      <w:r>
        <w:rPr>
          <w:rFonts w:hint="eastAsia"/>
          <w:color w:val="FF0000"/>
        </w:rPr>
        <w:t>踩</w:t>
      </w:r>
      <w:r>
        <w:rPr>
          <w:rFonts w:hint="eastAsia"/>
          <w:color w:val="FF0000"/>
        </w:rPr>
        <w:t>+1</w:t>
      </w:r>
      <w:r>
        <w:rPr>
          <w:color w:val="FF0000"/>
        </w:rPr>
        <w:t xml:space="preserve"> </w:t>
      </w:r>
      <w:r>
        <w:rPr>
          <w:rFonts w:hint="eastAsia"/>
          <w:color w:val="FF0000"/>
        </w:rPr>
        <w:t>（</w:t>
      </w:r>
      <w:r>
        <w:rPr>
          <w:color w:val="FF0000"/>
        </w:rPr>
        <w:t>输出</w:t>
      </w:r>
      <w:r>
        <w:rPr>
          <w:rFonts w:hint="eastAsia"/>
          <w:color w:val="FF0000"/>
        </w:rPr>
        <w:t>）</w:t>
      </w:r>
    </w:p>
    <w:bookmarkEnd w:id="472"/>
    <w:p w:rsidR="00192CCD" w:rsidRDefault="00AE4472">
      <w:pPr>
        <w:rPr>
          <w:color w:val="FF0000"/>
        </w:rPr>
      </w:pPr>
      <w:r>
        <w:rPr>
          <w:noProof/>
        </w:rPr>
        <w:drawing>
          <wp:inline distT="0" distB="0" distL="0" distR="0">
            <wp:extent cx="1552575" cy="1095375"/>
            <wp:effectExtent l="0" t="0" r="190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13"/>
                    <a:stretch>
                      <a:fillRect/>
                    </a:stretch>
                  </pic:blipFill>
                  <pic:spPr>
                    <a:xfrm>
                      <a:off x="0" y="0"/>
                      <a:ext cx="1552575" cy="1095375"/>
                    </a:xfrm>
                    <a:prstGeom prst="rect">
                      <a:avLst/>
                    </a:prstGeom>
                  </pic:spPr>
                </pic:pic>
              </a:graphicData>
            </a:graphic>
          </wp:inline>
        </w:drawing>
      </w:r>
    </w:p>
    <w:p w:rsidR="00192CCD" w:rsidRDefault="00AE4472">
      <w:pPr>
        <w:pStyle w:val="3"/>
      </w:pPr>
      <w:bookmarkStart w:id="473" w:name="_Toc14090"/>
      <w:bookmarkStart w:id="474" w:name="_Toc23275"/>
      <w:r>
        <w:rPr>
          <w:rFonts w:hint="eastAsia"/>
        </w:rPr>
        <w:t>4.2.24</w:t>
      </w:r>
      <w:r>
        <w:rPr>
          <w:rFonts w:hint="eastAsia"/>
        </w:rPr>
        <w:t>学生</w:t>
      </w:r>
      <w:r>
        <w:rPr>
          <w:rFonts w:hint="eastAsia"/>
        </w:rPr>
        <w:t>bbs</w:t>
      </w:r>
      <w:r>
        <w:rPr>
          <w:rFonts w:hint="eastAsia"/>
        </w:rPr>
        <w:t>回复</w:t>
      </w:r>
      <w:bookmarkEnd w:id="473"/>
      <w:bookmarkEnd w:id="474"/>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lastRenderedPageBreak/>
              <w:t>ID和名称</w:t>
            </w:r>
          </w:p>
        </w:tc>
        <w:tc>
          <w:tcPr>
            <w:tcW w:w="4148" w:type="dxa"/>
          </w:tcPr>
          <w:p w:rsidR="00192CCD" w:rsidRDefault="00AE4472">
            <w:pPr>
              <w:rPr>
                <w:kern w:val="0"/>
                <w:sz w:val="20"/>
              </w:rPr>
            </w:pPr>
            <w:r>
              <w:rPr>
                <w:kern w:val="0"/>
                <w:sz w:val="20"/>
              </w:rPr>
              <w:t>S-4-</w:t>
            </w:r>
            <w:r>
              <w:rPr>
                <w:rFonts w:hint="eastAsia"/>
                <w:kern w:val="0"/>
                <w:sz w:val="20"/>
              </w:rPr>
              <w:t>4</w:t>
            </w:r>
            <w:r>
              <w:rPr>
                <w:kern w:val="0"/>
                <w:sz w:val="20"/>
              </w:rPr>
              <w:t xml:space="preserve"> </w:t>
            </w:r>
            <w:r>
              <w:rPr>
                <w:rFonts w:hint="eastAsia"/>
                <w:kern w:val="0"/>
                <w:sz w:val="20"/>
              </w:rPr>
              <w:t>b</w:t>
            </w:r>
            <w:r>
              <w:rPr>
                <w:kern w:val="0"/>
                <w:sz w:val="20"/>
              </w:rPr>
              <w:t>bs</w:t>
            </w:r>
            <w:r>
              <w:rPr>
                <w:rFonts w:hint="eastAsia"/>
                <w:kern w:val="0"/>
                <w:sz w:val="20"/>
              </w:rPr>
              <w:t>回复</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学生回复bbs内容</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学生表示想要回复bbs内容</w:t>
            </w:r>
          </w:p>
        </w:tc>
      </w:tr>
      <w:tr w:rsidR="00192CCD">
        <w:trPr>
          <w:trHeight w:val="90"/>
        </w:trPr>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该案例存在</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显示回复内容</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4-4.0bbs回复</w:t>
            </w:r>
          </w:p>
          <w:p w:rsidR="00192CCD" w:rsidRDefault="00AE4472">
            <w:pPr>
              <w:rPr>
                <w:color w:val="000000" w:themeColor="text1"/>
                <w:kern w:val="0"/>
                <w:sz w:val="20"/>
              </w:rPr>
            </w:pPr>
            <w:r>
              <w:rPr>
                <w:rFonts w:hint="eastAsia"/>
                <w:color w:val="000000" w:themeColor="text1"/>
                <w:kern w:val="0"/>
                <w:sz w:val="20"/>
              </w:rPr>
              <w:t>1.点击导航条的</w:t>
            </w:r>
            <w:hyperlink r:id="rId214" w:anchor="S_" w:history="1">
              <w:r>
                <w:rPr>
                  <w:rStyle w:val="af2"/>
                  <w:rFonts w:hint="eastAsia"/>
                  <w:color w:val="000000" w:themeColor="text1"/>
                  <w:kern w:val="0"/>
                  <w:sz w:val="20"/>
                </w:rPr>
                <w:t>“项目列表”</w:t>
              </w:r>
            </w:hyperlink>
          </w:p>
          <w:p w:rsidR="00192CCD" w:rsidRDefault="00AE4472">
            <w:pPr>
              <w:rPr>
                <w:color w:val="000000" w:themeColor="text1"/>
                <w:kern w:val="0"/>
                <w:sz w:val="20"/>
              </w:rPr>
            </w:pPr>
            <w:r>
              <w:rPr>
                <w:rFonts w:hint="eastAsia"/>
                <w:color w:val="000000" w:themeColor="text1"/>
                <w:kern w:val="0"/>
                <w:sz w:val="20"/>
              </w:rPr>
              <w:t>2.</w:t>
            </w:r>
            <w:hyperlink w:anchor="S_选择你需要详细查看的案例2" w:history="1">
              <w:r>
                <w:rPr>
                  <w:rStyle w:val="af2"/>
                  <w:rFonts w:hint="eastAsia"/>
                  <w:color w:val="000000" w:themeColor="text1"/>
                  <w:kern w:val="0"/>
                  <w:sz w:val="20"/>
                </w:rPr>
                <w:t>选择你需要详细查看的案例进行查看</w:t>
              </w:r>
            </w:hyperlink>
          </w:p>
          <w:p w:rsidR="00192CCD" w:rsidRDefault="00AE4472">
            <w:pPr>
              <w:rPr>
                <w:color w:val="000000" w:themeColor="text1"/>
                <w:kern w:val="0"/>
                <w:sz w:val="20"/>
              </w:rPr>
            </w:pPr>
            <w:r>
              <w:rPr>
                <w:rFonts w:hint="eastAsia"/>
                <w:color w:val="000000" w:themeColor="text1"/>
                <w:kern w:val="0"/>
                <w:sz w:val="20"/>
              </w:rPr>
              <w:t>3.</w:t>
            </w:r>
            <w:hyperlink w:anchor="S_点击案例讨论区2" w:history="1">
              <w:r>
                <w:rPr>
                  <w:rStyle w:val="af2"/>
                  <w:rFonts w:hint="eastAsia"/>
                  <w:color w:val="000000" w:themeColor="text1"/>
                  <w:kern w:val="0"/>
                  <w:sz w:val="20"/>
                </w:rPr>
                <w:t>点击案例讨论区</w:t>
              </w:r>
            </w:hyperlink>
          </w:p>
          <w:p w:rsidR="00192CCD" w:rsidRDefault="00AE4472">
            <w:pPr>
              <w:rPr>
                <w:color w:val="000000" w:themeColor="text1"/>
                <w:kern w:val="0"/>
                <w:sz w:val="20"/>
              </w:rPr>
            </w:pPr>
            <w:r>
              <w:rPr>
                <w:rFonts w:hint="eastAsia"/>
                <w:color w:val="000000" w:themeColor="text1"/>
                <w:kern w:val="0"/>
                <w:sz w:val="20"/>
              </w:rPr>
              <w:t>4.</w:t>
            </w:r>
            <w:hyperlink w:anchor="S_回复帖子" w:history="1">
              <w:r>
                <w:rPr>
                  <w:rStyle w:val="af2"/>
                  <w:rFonts w:hint="eastAsia"/>
                  <w:color w:val="000000" w:themeColor="text1"/>
                  <w:kern w:val="0"/>
                  <w:sz w:val="20"/>
                </w:rPr>
                <w:t>回复帖子</w:t>
              </w:r>
            </w:hyperlink>
          </w:p>
          <w:p w:rsidR="00192CCD" w:rsidRDefault="00AE4472">
            <w:pPr>
              <w:rPr>
                <w:kern w:val="0"/>
                <w:sz w:val="20"/>
              </w:rPr>
            </w:pPr>
            <w:r>
              <w:rPr>
                <w:color w:val="000000" w:themeColor="text1"/>
                <w:kern w:val="0"/>
                <w:sz w:val="20"/>
              </w:rPr>
              <w:t>5.</w:t>
            </w:r>
            <w:hyperlink w:anchor="S_点击发表" w:history="1">
              <w:r>
                <w:rPr>
                  <w:rStyle w:val="af2"/>
                  <w:color w:val="000000" w:themeColor="text1"/>
                  <w:kern w:val="0"/>
                  <w:sz w:val="20"/>
                </w:rPr>
                <w:t>点击发表</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4-4.0E1</w:t>
            </w:r>
          </w:p>
          <w:p w:rsidR="00192CCD" w:rsidRDefault="00AE4472">
            <w:pPr>
              <w:rPr>
                <w:kern w:val="0"/>
                <w:sz w:val="20"/>
              </w:rPr>
            </w:pPr>
            <w:r>
              <w:rPr>
                <w:rFonts w:hint="eastAsia"/>
                <w:kern w:val="0"/>
                <w:sz w:val="20"/>
              </w:rPr>
              <w:t>1若回复内容为空，则报错：回复的内容不能为空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4-4.0输入回复内容</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4-4.0若回复内容为空，则报错：回复的内容不能为空</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BR-S-1回复的内容不能为空</w:t>
            </w:r>
          </w:p>
        </w:tc>
      </w:tr>
      <w:tr w:rsidR="00192CCD">
        <w:trPr>
          <w:trHeight w:val="283"/>
        </w:trPr>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0.62</w:t>
            </w:r>
          </w:p>
        </w:tc>
      </w:tr>
    </w:tbl>
    <w:p w:rsidR="00192CCD" w:rsidRDefault="00AE4472">
      <w:r>
        <w:rPr>
          <w:noProof/>
        </w:rPr>
        <w:lastRenderedPageBreak/>
        <w:drawing>
          <wp:inline distT="0" distB="0" distL="0" distR="0">
            <wp:extent cx="5274310" cy="5047615"/>
            <wp:effectExtent l="0" t="0" r="13970" b="1206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15"/>
                    <a:stretch>
                      <a:fillRect/>
                    </a:stretch>
                  </pic:blipFill>
                  <pic:spPr>
                    <a:xfrm>
                      <a:off x="0" y="0"/>
                      <a:ext cx="5274310" cy="5047615"/>
                    </a:xfrm>
                    <a:prstGeom prst="rect">
                      <a:avLst/>
                    </a:prstGeom>
                  </pic:spPr>
                </pic:pic>
              </a:graphicData>
            </a:graphic>
          </wp:inline>
        </w:drawing>
      </w:r>
    </w:p>
    <w:p w:rsidR="00192CCD" w:rsidRDefault="00AE4472">
      <w:bookmarkStart w:id="475" w:name="S_“项目列表”2"/>
      <w:r>
        <w:rPr>
          <w:rFonts w:hint="eastAsia"/>
          <w:color w:val="FF0000"/>
        </w:rPr>
        <w:t>“项目列表”</w:t>
      </w:r>
    </w:p>
    <w:bookmarkEnd w:id="475"/>
    <w:p w:rsidR="00192CCD" w:rsidRDefault="00AE4472">
      <w:r>
        <w:rPr>
          <w:noProof/>
        </w:rPr>
        <w:drawing>
          <wp:inline distT="0" distB="0" distL="0" distR="0">
            <wp:extent cx="1762125" cy="904875"/>
            <wp:effectExtent l="0" t="0" r="571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7"/>
                    <a:stretch>
                      <a:fillRect/>
                    </a:stretch>
                  </pic:blipFill>
                  <pic:spPr>
                    <a:xfrm>
                      <a:off x="0" y="0"/>
                      <a:ext cx="1762125" cy="904875"/>
                    </a:xfrm>
                    <a:prstGeom prst="rect">
                      <a:avLst/>
                    </a:prstGeom>
                  </pic:spPr>
                </pic:pic>
              </a:graphicData>
            </a:graphic>
          </wp:inline>
        </w:drawing>
      </w:r>
    </w:p>
    <w:p w:rsidR="00192CCD" w:rsidRDefault="00AE4472">
      <w:bookmarkStart w:id="476" w:name="S_选择你需要详细查看的案例2"/>
      <w:r>
        <w:rPr>
          <w:rFonts w:hint="eastAsia"/>
          <w:color w:val="FF0000"/>
        </w:rPr>
        <w:t>选择你需要详细查看的案例</w:t>
      </w:r>
    </w:p>
    <w:bookmarkEnd w:id="476"/>
    <w:p w:rsidR="00192CCD" w:rsidRDefault="00AE4472">
      <w:r>
        <w:rPr>
          <w:noProof/>
        </w:rPr>
        <w:drawing>
          <wp:inline distT="0" distB="0" distL="0" distR="0">
            <wp:extent cx="5274310" cy="2127885"/>
            <wp:effectExtent l="0" t="0" r="139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8"/>
                    <a:stretch>
                      <a:fillRect/>
                    </a:stretch>
                  </pic:blipFill>
                  <pic:spPr>
                    <a:xfrm>
                      <a:off x="0" y="0"/>
                      <a:ext cx="5274310" cy="2127885"/>
                    </a:xfrm>
                    <a:prstGeom prst="rect">
                      <a:avLst/>
                    </a:prstGeom>
                  </pic:spPr>
                </pic:pic>
              </a:graphicData>
            </a:graphic>
          </wp:inline>
        </w:drawing>
      </w:r>
    </w:p>
    <w:p w:rsidR="00192CCD" w:rsidRDefault="00AE4472">
      <w:bookmarkStart w:id="477" w:name="S_点击案例讨论区2"/>
      <w:r>
        <w:rPr>
          <w:rFonts w:hint="eastAsia"/>
          <w:color w:val="FF0000"/>
        </w:rPr>
        <w:lastRenderedPageBreak/>
        <w:t>点击案例讨论区</w:t>
      </w:r>
    </w:p>
    <w:bookmarkEnd w:id="477"/>
    <w:p w:rsidR="00192CCD" w:rsidRDefault="00AE4472">
      <w:r>
        <w:rPr>
          <w:noProof/>
        </w:rPr>
        <w:drawing>
          <wp:inline distT="0" distB="0" distL="0" distR="0">
            <wp:extent cx="3095625" cy="1838325"/>
            <wp:effectExtent l="0" t="0" r="1333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9"/>
                    <a:stretch>
                      <a:fillRect/>
                    </a:stretch>
                  </pic:blipFill>
                  <pic:spPr>
                    <a:xfrm>
                      <a:off x="0" y="0"/>
                      <a:ext cx="3095625" cy="1838325"/>
                    </a:xfrm>
                    <a:prstGeom prst="rect">
                      <a:avLst/>
                    </a:prstGeom>
                  </pic:spPr>
                </pic:pic>
              </a:graphicData>
            </a:graphic>
          </wp:inline>
        </w:drawing>
      </w:r>
    </w:p>
    <w:p w:rsidR="00192CCD" w:rsidRDefault="00AE4472">
      <w:bookmarkStart w:id="478" w:name="S_回复帖子"/>
      <w:r>
        <w:rPr>
          <w:rFonts w:hint="eastAsia"/>
          <w:color w:val="FF0000"/>
        </w:rPr>
        <w:t>回复帖子</w:t>
      </w:r>
    </w:p>
    <w:bookmarkEnd w:id="478"/>
    <w:p w:rsidR="00192CCD" w:rsidRDefault="00AE4472">
      <w:r>
        <w:rPr>
          <w:noProof/>
        </w:rPr>
        <w:drawing>
          <wp:inline distT="0" distB="0" distL="0" distR="0">
            <wp:extent cx="5274310" cy="1508125"/>
            <wp:effectExtent l="0" t="0" r="1397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10"/>
                    <a:stretch>
                      <a:fillRect/>
                    </a:stretch>
                  </pic:blipFill>
                  <pic:spPr>
                    <a:xfrm>
                      <a:off x="0" y="0"/>
                      <a:ext cx="5274310" cy="1508125"/>
                    </a:xfrm>
                    <a:prstGeom prst="rect">
                      <a:avLst/>
                    </a:prstGeom>
                  </pic:spPr>
                </pic:pic>
              </a:graphicData>
            </a:graphic>
          </wp:inline>
        </w:drawing>
      </w:r>
    </w:p>
    <w:p w:rsidR="00192CCD" w:rsidRDefault="00AE4472">
      <w:bookmarkStart w:id="479" w:name="S_点击发表"/>
      <w:r>
        <w:rPr>
          <w:color w:val="FF0000"/>
        </w:rPr>
        <w:t>点击发表</w:t>
      </w:r>
    </w:p>
    <w:bookmarkEnd w:id="479"/>
    <w:p w:rsidR="00192CCD" w:rsidRDefault="00AE4472">
      <w:r>
        <w:rPr>
          <w:noProof/>
        </w:rPr>
        <w:drawing>
          <wp:inline distT="0" distB="0" distL="0" distR="0">
            <wp:extent cx="5274310" cy="2041525"/>
            <wp:effectExtent l="0" t="0" r="1397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16"/>
                    <a:stretch>
                      <a:fillRect/>
                    </a:stretch>
                  </pic:blipFill>
                  <pic:spPr>
                    <a:xfrm>
                      <a:off x="0" y="0"/>
                      <a:ext cx="5274310" cy="2041525"/>
                    </a:xfrm>
                    <a:prstGeom prst="rect">
                      <a:avLst/>
                    </a:prstGeom>
                  </pic:spPr>
                </pic:pic>
              </a:graphicData>
            </a:graphic>
          </wp:inline>
        </w:drawing>
      </w:r>
    </w:p>
    <w:p w:rsidR="00192CCD" w:rsidRDefault="00192CCD"/>
    <w:p w:rsidR="00192CCD" w:rsidRDefault="00AE4472">
      <w:pPr>
        <w:pStyle w:val="3"/>
      </w:pPr>
      <w:bookmarkStart w:id="480" w:name="_Toc22574"/>
      <w:bookmarkStart w:id="481" w:name="_Toc23517"/>
      <w:r>
        <w:rPr>
          <w:rFonts w:hint="eastAsia"/>
        </w:rPr>
        <w:t>4.2.25</w:t>
      </w:r>
      <w:r>
        <w:rPr>
          <w:rFonts w:hint="eastAsia"/>
        </w:rPr>
        <w:t>学生</w:t>
      </w:r>
      <w:r>
        <w:rPr>
          <w:rFonts w:hint="eastAsia"/>
        </w:rPr>
        <w:t>bbs</w:t>
      </w:r>
      <w:r>
        <w:rPr>
          <w:rFonts w:hint="eastAsia"/>
        </w:rPr>
        <w:t>删除</w:t>
      </w:r>
      <w:bookmarkEnd w:id="480"/>
      <w:bookmarkEnd w:id="48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5</w:t>
            </w:r>
            <w:r>
              <w:rPr>
                <w:kern w:val="0"/>
                <w:sz w:val="20"/>
              </w:rPr>
              <w:t xml:space="preserve"> </w:t>
            </w:r>
            <w:r>
              <w:rPr>
                <w:rFonts w:hint="eastAsia"/>
                <w:kern w:val="0"/>
                <w:sz w:val="20"/>
              </w:rPr>
              <w:t>b</w:t>
            </w:r>
            <w:r>
              <w:rPr>
                <w:kern w:val="0"/>
                <w:sz w:val="20"/>
              </w:rPr>
              <w:t>bs</w:t>
            </w:r>
            <w:r>
              <w:rPr>
                <w:rFonts w:hint="eastAsia"/>
                <w:kern w:val="0"/>
                <w:sz w:val="20"/>
              </w:rPr>
              <w:t>删除</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学生删除bbs内容</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学生表示想要删除bbs内容</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该案例存在</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删除bbs帖子</w:t>
            </w:r>
          </w:p>
        </w:tc>
      </w:tr>
      <w:tr w:rsidR="00192CCD">
        <w:tc>
          <w:tcPr>
            <w:tcW w:w="4148" w:type="dxa"/>
          </w:tcPr>
          <w:p w:rsidR="00192CCD" w:rsidRDefault="00AE4472">
            <w:pPr>
              <w:rPr>
                <w:kern w:val="0"/>
                <w:sz w:val="20"/>
              </w:rPr>
            </w:pPr>
            <w:r>
              <w:rPr>
                <w:rFonts w:hint="eastAsia"/>
                <w:kern w:val="0"/>
                <w:sz w:val="20"/>
              </w:rPr>
              <w:lastRenderedPageBreak/>
              <w:t>正常流程</w:t>
            </w:r>
          </w:p>
        </w:tc>
        <w:tc>
          <w:tcPr>
            <w:tcW w:w="4148" w:type="dxa"/>
          </w:tcPr>
          <w:p w:rsidR="00192CCD" w:rsidRDefault="00AE4472">
            <w:pPr>
              <w:rPr>
                <w:kern w:val="0"/>
                <w:sz w:val="20"/>
              </w:rPr>
            </w:pPr>
            <w:r>
              <w:rPr>
                <w:rFonts w:hint="eastAsia"/>
                <w:kern w:val="0"/>
                <w:sz w:val="20"/>
              </w:rPr>
              <w:t>4-5.0bbs删除</w:t>
            </w:r>
          </w:p>
          <w:p w:rsidR="00192CCD" w:rsidRDefault="00AE4472">
            <w:pPr>
              <w:rPr>
                <w:color w:val="000000" w:themeColor="text1"/>
                <w:kern w:val="0"/>
                <w:sz w:val="20"/>
              </w:rPr>
            </w:pPr>
            <w:r>
              <w:rPr>
                <w:rFonts w:hint="eastAsia"/>
                <w:color w:val="000000" w:themeColor="text1"/>
                <w:kern w:val="0"/>
                <w:sz w:val="20"/>
              </w:rPr>
              <w:t>1.点击导航条的</w:t>
            </w:r>
            <w:hyperlink r:id="rId217" w:anchor="S_" w:history="1">
              <w:r>
                <w:rPr>
                  <w:rStyle w:val="af2"/>
                  <w:rFonts w:hint="eastAsia"/>
                  <w:color w:val="000000" w:themeColor="text1"/>
                  <w:kern w:val="0"/>
                  <w:sz w:val="20"/>
                </w:rPr>
                <w:t>“项目列表”</w:t>
              </w:r>
            </w:hyperlink>
          </w:p>
          <w:p w:rsidR="00192CCD" w:rsidRDefault="00AE4472">
            <w:pPr>
              <w:rPr>
                <w:color w:val="000000" w:themeColor="text1"/>
                <w:kern w:val="0"/>
                <w:sz w:val="20"/>
              </w:rPr>
            </w:pPr>
            <w:r>
              <w:rPr>
                <w:rFonts w:hint="eastAsia"/>
                <w:color w:val="000000" w:themeColor="text1"/>
                <w:kern w:val="0"/>
                <w:sz w:val="20"/>
              </w:rPr>
              <w:t>2.</w:t>
            </w:r>
            <w:hyperlink w:anchor="S_选择你需要详细查看的案例3" w:history="1">
              <w:r>
                <w:rPr>
                  <w:rStyle w:val="af2"/>
                  <w:rFonts w:hint="eastAsia"/>
                  <w:color w:val="000000" w:themeColor="text1"/>
                  <w:kern w:val="0"/>
                  <w:sz w:val="20"/>
                </w:rPr>
                <w:t>选择你需要详细查看的案例进行查看</w:t>
              </w:r>
            </w:hyperlink>
          </w:p>
          <w:p w:rsidR="00192CCD" w:rsidRDefault="00AE4472">
            <w:pPr>
              <w:rPr>
                <w:color w:val="000000" w:themeColor="text1"/>
                <w:kern w:val="0"/>
                <w:sz w:val="20"/>
              </w:rPr>
            </w:pPr>
            <w:r>
              <w:rPr>
                <w:rFonts w:hint="eastAsia"/>
                <w:color w:val="000000" w:themeColor="text1"/>
                <w:kern w:val="0"/>
                <w:sz w:val="20"/>
              </w:rPr>
              <w:t>3.点击</w:t>
            </w:r>
            <w:hyperlink w:anchor="S_点击案例讨论区3" w:history="1">
              <w:r>
                <w:rPr>
                  <w:rStyle w:val="af2"/>
                  <w:rFonts w:hint="eastAsia"/>
                  <w:color w:val="000000" w:themeColor="text1"/>
                  <w:kern w:val="0"/>
                  <w:sz w:val="20"/>
                </w:rPr>
                <w:t>案例讨论区</w:t>
              </w:r>
            </w:hyperlink>
          </w:p>
          <w:p w:rsidR="00192CCD" w:rsidRDefault="00AE4472">
            <w:pPr>
              <w:rPr>
                <w:kern w:val="0"/>
                <w:sz w:val="20"/>
              </w:rPr>
            </w:pPr>
            <w:r>
              <w:rPr>
                <w:rFonts w:hint="eastAsia"/>
                <w:color w:val="000000" w:themeColor="text1"/>
                <w:kern w:val="0"/>
                <w:sz w:val="20"/>
              </w:rPr>
              <w:t>4.选择帖子进行</w:t>
            </w:r>
            <w:hyperlink w:anchor="S_选择帖子进行删除" w:history="1">
              <w:r>
                <w:rPr>
                  <w:rStyle w:val="af2"/>
                  <w:rFonts w:hint="eastAsia"/>
                  <w:color w:val="000000" w:themeColor="text1"/>
                  <w:kern w:val="0"/>
                  <w:sz w:val="20"/>
                </w:rPr>
                <w:t>删除</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4-5.0删除成功</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0.81</w:t>
            </w:r>
          </w:p>
        </w:tc>
      </w:tr>
    </w:tbl>
    <w:p w:rsidR="00192CCD" w:rsidRDefault="00AE4472">
      <w:r>
        <w:rPr>
          <w:noProof/>
        </w:rPr>
        <w:drawing>
          <wp:inline distT="0" distB="0" distL="0" distR="0">
            <wp:extent cx="2667000" cy="444817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18"/>
                    <a:stretch>
                      <a:fillRect/>
                    </a:stretch>
                  </pic:blipFill>
                  <pic:spPr>
                    <a:xfrm>
                      <a:off x="0" y="0"/>
                      <a:ext cx="2667000" cy="4448175"/>
                    </a:xfrm>
                    <a:prstGeom prst="rect">
                      <a:avLst/>
                    </a:prstGeom>
                  </pic:spPr>
                </pic:pic>
              </a:graphicData>
            </a:graphic>
          </wp:inline>
        </w:drawing>
      </w:r>
    </w:p>
    <w:p w:rsidR="00192CCD" w:rsidRDefault="00AE4472">
      <w:bookmarkStart w:id="482" w:name="S_“项目列表”3"/>
      <w:r>
        <w:rPr>
          <w:rFonts w:hint="eastAsia"/>
          <w:color w:val="FF0000"/>
        </w:rPr>
        <w:t>“项目列表”</w:t>
      </w:r>
    </w:p>
    <w:bookmarkEnd w:id="482"/>
    <w:p w:rsidR="00192CCD" w:rsidRDefault="00AE4472">
      <w:r>
        <w:rPr>
          <w:noProof/>
        </w:rPr>
        <w:drawing>
          <wp:inline distT="0" distB="0" distL="0" distR="0">
            <wp:extent cx="1762125" cy="904875"/>
            <wp:effectExtent l="0" t="0" r="571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07"/>
                    <a:stretch>
                      <a:fillRect/>
                    </a:stretch>
                  </pic:blipFill>
                  <pic:spPr>
                    <a:xfrm>
                      <a:off x="0" y="0"/>
                      <a:ext cx="1762125" cy="904875"/>
                    </a:xfrm>
                    <a:prstGeom prst="rect">
                      <a:avLst/>
                    </a:prstGeom>
                  </pic:spPr>
                </pic:pic>
              </a:graphicData>
            </a:graphic>
          </wp:inline>
        </w:drawing>
      </w:r>
    </w:p>
    <w:p w:rsidR="00192CCD" w:rsidRDefault="00AE4472">
      <w:bookmarkStart w:id="483" w:name="S_选择你需要详细查看的案例3"/>
      <w:r>
        <w:rPr>
          <w:rFonts w:hint="eastAsia"/>
          <w:color w:val="FF0000"/>
        </w:rPr>
        <w:t>选择你需要详细查看的案例</w:t>
      </w:r>
    </w:p>
    <w:bookmarkEnd w:id="483"/>
    <w:p w:rsidR="00192CCD" w:rsidRDefault="00AE4472">
      <w:r>
        <w:rPr>
          <w:noProof/>
        </w:rPr>
        <w:lastRenderedPageBreak/>
        <w:drawing>
          <wp:inline distT="0" distB="0" distL="0" distR="0">
            <wp:extent cx="5274310" cy="2127885"/>
            <wp:effectExtent l="0" t="0" r="1397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08"/>
                    <a:stretch>
                      <a:fillRect/>
                    </a:stretch>
                  </pic:blipFill>
                  <pic:spPr>
                    <a:xfrm>
                      <a:off x="0" y="0"/>
                      <a:ext cx="5274310" cy="2127885"/>
                    </a:xfrm>
                    <a:prstGeom prst="rect">
                      <a:avLst/>
                    </a:prstGeom>
                  </pic:spPr>
                </pic:pic>
              </a:graphicData>
            </a:graphic>
          </wp:inline>
        </w:drawing>
      </w:r>
    </w:p>
    <w:p w:rsidR="00192CCD" w:rsidRDefault="00AE4472">
      <w:bookmarkStart w:id="484" w:name="S_点击案例讨论区3"/>
      <w:r>
        <w:rPr>
          <w:rFonts w:hint="eastAsia"/>
          <w:color w:val="FF0000"/>
        </w:rPr>
        <w:t>点击案例讨论区</w:t>
      </w:r>
    </w:p>
    <w:bookmarkEnd w:id="484"/>
    <w:p w:rsidR="00192CCD" w:rsidRDefault="00AE4472">
      <w:r>
        <w:rPr>
          <w:noProof/>
        </w:rPr>
        <w:drawing>
          <wp:inline distT="0" distB="0" distL="0" distR="0">
            <wp:extent cx="3095625" cy="1838325"/>
            <wp:effectExtent l="0" t="0" r="1333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09"/>
                    <a:stretch>
                      <a:fillRect/>
                    </a:stretch>
                  </pic:blipFill>
                  <pic:spPr>
                    <a:xfrm>
                      <a:off x="0" y="0"/>
                      <a:ext cx="3095625" cy="1838325"/>
                    </a:xfrm>
                    <a:prstGeom prst="rect">
                      <a:avLst/>
                    </a:prstGeom>
                  </pic:spPr>
                </pic:pic>
              </a:graphicData>
            </a:graphic>
          </wp:inline>
        </w:drawing>
      </w:r>
    </w:p>
    <w:p w:rsidR="00192CCD" w:rsidRDefault="00AE4472">
      <w:bookmarkStart w:id="485" w:name="S_选择帖子进行删除"/>
      <w:r>
        <w:rPr>
          <w:rFonts w:hint="eastAsia"/>
          <w:color w:val="FF0000"/>
        </w:rPr>
        <w:t>选择帖子进行删除</w:t>
      </w:r>
    </w:p>
    <w:bookmarkEnd w:id="485"/>
    <w:p w:rsidR="00192CCD" w:rsidRDefault="00AE4472">
      <w:r>
        <w:rPr>
          <w:noProof/>
        </w:rPr>
        <w:drawing>
          <wp:inline distT="0" distB="0" distL="0" distR="0">
            <wp:extent cx="5274310" cy="877570"/>
            <wp:effectExtent l="0" t="0" r="1397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19"/>
                    <a:stretch>
                      <a:fillRect/>
                    </a:stretch>
                  </pic:blipFill>
                  <pic:spPr>
                    <a:xfrm>
                      <a:off x="0" y="0"/>
                      <a:ext cx="5274310" cy="877570"/>
                    </a:xfrm>
                    <a:prstGeom prst="rect">
                      <a:avLst/>
                    </a:prstGeom>
                  </pic:spPr>
                </pic:pic>
              </a:graphicData>
            </a:graphic>
          </wp:inline>
        </w:drawing>
      </w:r>
    </w:p>
    <w:p w:rsidR="00192CCD" w:rsidRDefault="00192CCD"/>
    <w:p w:rsidR="00192CCD" w:rsidRDefault="00192CCD"/>
    <w:p w:rsidR="00192CCD" w:rsidRDefault="00AE4472">
      <w:pPr>
        <w:pStyle w:val="3"/>
      </w:pPr>
      <w:bookmarkStart w:id="486" w:name="_Toc4961"/>
      <w:bookmarkStart w:id="487" w:name="_Toc25389"/>
      <w:r>
        <w:rPr>
          <w:rFonts w:hint="eastAsia"/>
        </w:rPr>
        <w:t>4.2.26</w:t>
      </w:r>
      <w:r>
        <w:rPr>
          <w:rFonts w:hint="eastAsia"/>
        </w:rPr>
        <w:t>学生</w:t>
      </w:r>
      <w:r>
        <w:rPr>
          <w:rFonts w:hint="eastAsia"/>
        </w:rPr>
        <w:t>bbs</w:t>
      </w:r>
      <w:r>
        <w:rPr>
          <w:rFonts w:hint="eastAsia"/>
        </w:rPr>
        <w:t>发帖</w:t>
      </w:r>
      <w:bookmarkEnd w:id="486"/>
      <w:bookmarkEnd w:id="487"/>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6</w:t>
            </w:r>
            <w:r>
              <w:rPr>
                <w:kern w:val="0"/>
                <w:sz w:val="20"/>
              </w:rPr>
              <w:t xml:space="preserve"> </w:t>
            </w:r>
            <w:r>
              <w:rPr>
                <w:rFonts w:hint="eastAsia"/>
                <w:kern w:val="0"/>
                <w:sz w:val="20"/>
              </w:rPr>
              <w:t>b</w:t>
            </w:r>
            <w:r>
              <w:rPr>
                <w:kern w:val="0"/>
                <w:sz w:val="20"/>
              </w:rPr>
              <w:t>b</w:t>
            </w:r>
            <w:r>
              <w:rPr>
                <w:rFonts w:hint="eastAsia"/>
                <w:kern w:val="0"/>
                <w:sz w:val="20"/>
              </w:rPr>
              <w:t>s发帖</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学生发布bbs帖子</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学生表示想要发表言论</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该案例存在</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发布bbs内容</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4-6.0bbs发布帖子</w:t>
            </w:r>
          </w:p>
          <w:p w:rsidR="00192CCD" w:rsidRDefault="00AE4472">
            <w:pPr>
              <w:rPr>
                <w:color w:val="000000" w:themeColor="text1"/>
                <w:kern w:val="0"/>
                <w:sz w:val="20"/>
              </w:rPr>
            </w:pPr>
            <w:r>
              <w:rPr>
                <w:rFonts w:hint="eastAsia"/>
                <w:color w:val="000000" w:themeColor="text1"/>
                <w:kern w:val="0"/>
                <w:sz w:val="20"/>
              </w:rPr>
              <w:t>1.点击导航条的</w:t>
            </w:r>
            <w:hyperlink r:id="rId220" w:anchor="S_" w:history="1">
              <w:r>
                <w:rPr>
                  <w:rStyle w:val="af2"/>
                  <w:rFonts w:hint="eastAsia"/>
                  <w:color w:val="000000" w:themeColor="text1"/>
                  <w:kern w:val="0"/>
                  <w:sz w:val="20"/>
                </w:rPr>
                <w:t>“项目列表”</w:t>
              </w:r>
            </w:hyperlink>
          </w:p>
          <w:p w:rsidR="00192CCD" w:rsidRDefault="00AE4472">
            <w:pPr>
              <w:rPr>
                <w:color w:val="000000" w:themeColor="text1"/>
                <w:kern w:val="0"/>
                <w:sz w:val="20"/>
              </w:rPr>
            </w:pPr>
            <w:r>
              <w:rPr>
                <w:rFonts w:hint="eastAsia"/>
                <w:color w:val="000000" w:themeColor="text1"/>
                <w:kern w:val="0"/>
                <w:sz w:val="20"/>
              </w:rPr>
              <w:lastRenderedPageBreak/>
              <w:t>2.</w:t>
            </w:r>
            <w:hyperlink w:anchor="S_选择你需要详细查看的案例4" w:history="1">
              <w:r>
                <w:rPr>
                  <w:rStyle w:val="af2"/>
                  <w:rFonts w:hint="eastAsia"/>
                  <w:color w:val="000000" w:themeColor="text1"/>
                  <w:kern w:val="0"/>
                  <w:sz w:val="20"/>
                </w:rPr>
                <w:t>选择你需要详细查看的案例进行查看</w:t>
              </w:r>
            </w:hyperlink>
          </w:p>
          <w:p w:rsidR="00192CCD" w:rsidRDefault="00AE4472">
            <w:pPr>
              <w:rPr>
                <w:color w:val="000000" w:themeColor="text1"/>
                <w:kern w:val="0"/>
                <w:sz w:val="20"/>
              </w:rPr>
            </w:pPr>
            <w:r>
              <w:rPr>
                <w:rFonts w:hint="eastAsia"/>
                <w:color w:val="000000" w:themeColor="text1"/>
                <w:kern w:val="0"/>
                <w:sz w:val="20"/>
              </w:rPr>
              <w:t>3.</w:t>
            </w:r>
            <w:hyperlink w:anchor="S_点击案例讨论区4" w:history="1">
              <w:r>
                <w:rPr>
                  <w:rStyle w:val="af2"/>
                  <w:rFonts w:hint="eastAsia"/>
                  <w:color w:val="000000" w:themeColor="text1"/>
                  <w:kern w:val="0"/>
                  <w:sz w:val="20"/>
                </w:rPr>
                <w:t>点击案例讨论区</w:t>
              </w:r>
            </w:hyperlink>
          </w:p>
          <w:p w:rsidR="00192CCD" w:rsidRDefault="00AE4472">
            <w:pPr>
              <w:rPr>
                <w:kern w:val="0"/>
                <w:sz w:val="20"/>
              </w:rPr>
            </w:pPr>
            <w:r>
              <w:rPr>
                <w:rFonts w:hint="eastAsia"/>
                <w:color w:val="000000" w:themeColor="text1"/>
                <w:kern w:val="0"/>
                <w:sz w:val="20"/>
              </w:rPr>
              <w:t>4.点击</w:t>
            </w:r>
            <w:hyperlink w:anchor="S_点击发表按钮" w:history="1">
              <w:r>
                <w:rPr>
                  <w:rStyle w:val="af2"/>
                  <w:rFonts w:hint="eastAsia"/>
                  <w:color w:val="000000" w:themeColor="text1"/>
                  <w:kern w:val="0"/>
                  <w:sz w:val="20"/>
                </w:rPr>
                <w:t>发表按钮</w:t>
              </w:r>
            </w:hyperlink>
            <w:r>
              <w:rPr>
                <w:rFonts w:hint="eastAsia"/>
                <w:color w:val="000000" w:themeColor="text1"/>
                <w:kern w:val="0"/>
                <w:sz w:val="20"/>
              </w:rPr>
              <w:t>，输入标题和内容，发送帖子</w:t>
            </w:r>
          </w:p>
        </w:tc>
      </w:tr>
      <w:tr w:rsidR="00192CCD">
        <w:tc>
          <w:tcPr>
            <w:tcW w:w="4148" w:type="dxa"/>
          </w:tcPr>
          <w:p w:rsidR="00192CCD" w:rsidRDefault="00AE4472">
            <w:pPr>
              <w:rPr>
                <w:kern w:val="0"/>
                <w:sz w:val="20"/>
              </w:rPr>
            </w:pPr>
            <w:r>
              <w:rPr>
                <w:rFonts w:hint="eastAsia"/>
                <w:kern w:val="0"/>
                <w:sz w:val="20"/>
              </w:rPr>
              <w:lastRenderedPageBreak/>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4-5.0E1标题为空</w:t>
            </w:r>
          </w:p>
          <w:p w:rsidR="00192CCD" w:rsidRDefault="00AE4472">
            <w:pPr>
              <w:rPr>
                <w:kern w:val="0"/>
                <w:sz w:val="20"/>
              </w:rPr>
            </w:pPr>
            <w:r>
              <w:rPr>
                <w:rFonts w:hint="eastAsia"/>
                <w:kern w:val="0"/>
                <w:sz w:val="20"/>
              </w:rPr>
              <w:t>1帖子标题为空，系统提示：标题不能为空</w:t>
            </w:r>
          </w:p>
          <w:p w:rsidR="00192CCD" w:rsidRDefault="00AE4472">
            <w:pPr>
              <w:rPr>
                <w:kern w:val="0"/>
                <w:sz w:val="20"/>
              </w:rPr>
            </w:pPr>
            <w:r>
              <w:rPr>
                <w:rFonts w:hint="eastAsia"/>
                <w:kern w:val="0"/>
                <w:sz w:val="20"/>
              </w:rPr>
              <w:t>4-5.0E2内容为空</w:t>
            </w:r>
          </w:p>
          <w:p w:rsidR="00192CCD" w:rsidRDefault="00AE4472">
            <w:pPr>
              <w:rPr>
                <w:kern w:val="0"/>
                <w:sz w:val="20"/>
              </w:rPr>
            </w:pPr>
            <w:r>
              <w:rPr>
                <w:rFonts w:hint="eastAsia"/>
                <w:kern w:val="0"/>
                <w:sz w:val="20"/>
              </w:rPr>
              <w:t>1帖子内容为空，系统提示：内容不能为空</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4-5.0标题、内容</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4-5.0系统提示：标题不能为空；系统提示：内容不能为空</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内容不能为空；标题不能为空</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0.62</w:t>
            </w:r>
          </w:p>
        </w:tc>
      </w:tr>
    </w:tbl>
    <w:p w:rsidR="00192CCD" w:rsidRDefault="00AE4472">
      <w:r>
        <w:rPr>
          <w:noProof/>
        </w:rPr>
        <w:drawing>
          <wp:inline distT="0" distB="0" distL="0" distR="0">
            <wp:extent cx="4524375" cy="5191125"/>
            <wp:effectExtent l="0" t="0" r="1905" b="57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21"/>
                    <a:stretch>
                      <a:fillRect/>
                    </a:stretch>
                  </pic:blipFill>
                  <pic:spPr>
                    <a:xfrm>
                      <a:off x="0" y="0"/>
                      <a:ext cx="4524375" cy="5191125"/>
                    </a:xfrm>
                    <a:prstGeom prst="rect">
                      <a:avLst/>
                    </a:prstGeom>
                  </pic:spPr>
                </pic:pic>
              </a:graphicData>
            </a:graphic>
          </wp:inline>
        </w:drawing>
      </w:r>
    </w:p>
    <w:p w:rsidR="00192CCD" w:rsidRDefault="00AE4472">
      <w:bookmarkStart w:id="488" w:name="S_“项目列表”4"/>
      <w:r>
        <w:rPr>
          <w:rFonts w:hint="eastAsia"/>
          <w:color w:val="FF0000"/>
        </w:rPr>
        <w:t>“项目列表”</w:t>
      </w:r>
    </w:p>
    <w:bookmarkEnd w:id="488"/>
    <w:p w:rsidR="00192CCD" w:rsidRDefault="00AE4472">
      <w:r>
        <w:rPr>
          <w:noProof/>
        </w:rPr>
        <w:lastRenderedPageBreak/>
        <w:drawing>
          <wp:inline distT="0" distB="0" distL="0" distR="0">
            <wp:extent cx="1762125" cy="904875"/>
            <wp:effectExtent l="0" t="0" r="571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7"/>
                    <a:stretch>
                      <a:fillRect/>
                    </a:stretch>
                  </pic:blipFill>
                  <pic:spPr>
                    <a:xfrm>
                      <a:off x="0" y="0"/>
                      <a:ext cx="1762125" cy="904875"/>
                    </a:xfrm>
                    <a:prstGeom prst="rect">
                      <a:avLst/>
                    </a:prstGeom>
                  </pic:spPr>
                </pic:pic>
              </a:graphicData>
            </a:graphic>
          </wp:inline>
        </w:drawing>
      </w:r>
    </w:p>
    <w:p w:rsidR="00192CCD" w:rsidRDefault="00AE4472">
      <w:bookmarkStart w:id="489" w:name="S_选择你需要详细查看的案例4"/>
      <w:r>
        <w:rPr>
          <w:rFonts w:hint="eastAsia"/>
          <w:color w:val="FF0000"/>
        </w:rPr>
        <w:t>选择你需要详细查看的案例</w:t>
      </w:r>
    </w:p>
    <w:bookmarkEnd w:id="489"/>
    <w:p w:rsidR="00192CCD" w:rsidRDefault="00AE4472">
      <w:r>
        <w:rPr>
          <w:noProof/>
        </w:rPr>
        <w:drawing>
          <wp:inline distT="0" distB="0" distL="0" distR="0">
            <wp:extent cx="5274310" cy="2127885"/>
            <wp:effectExtent l="0" t="0" r="139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8"/>
                    <a:stretch>
                      <a:fillRect/>
                    </a:stretch>
                  </pic:blipFill>
                  <pic:spPr>
                    <a:xfrm>
                      <a:off x="0" y="0"/>
                      <a:ext cx="5274310" cy="2127885"/>
                    </a:xfrm>
                    <a:prstGeom prst="rect">
                      <a:avLst/>
                    </a:prstGeom>
                  </pic:spPr>
                </pic:pic>
              </a:graphicData>
            </a:graphic>
          </wp:inline>
        </w:drawing>
      </w:r>
    </w:p>
    <w:p w:rsidR="00192CCD" w:rsidRDefault="00AE4472">
      <w:bookmarkStart w:id="490" w:name="S_点击案例讨论区4"/>
      <w:r>
        <w:rPr>
          <w:rFonts w:hint="eastAsia"/>
          <w:color w:val="FF0000"/>
        </w:rPr>
        <w:t>点击案例讨论区</w:t>
      </w:r>
    </w:p>
    <w:bookmarkEnd w:id="490"/>
    <w:p w:rsidR="00192CCD" w:rsidRDefault="00AE4472">
      <w:r>
        <w:rPr>
          <w:noProof/>
        </w:rPr>
        <w:drawing>
          <wp:inline distT="0" distB="0" distL="0" distR="0">
            <wp:extent cx="3095625" cy="1838325"/>
            <wp:effectExtent l="0" t="0" r="1333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09"/>
                    <a:stretch>
                      <a:fillRect/>
                    </a:stretch>
                  </pic:blipFill>
                  <pic:spPr>
                    <a:xfrm>
                      <a:off x="0" y="0"/>
                      <a:ext cx="3095625" cy="1838325"/>
                    </a:xfrm>
                    <a:prstGeom prst="rect">
                      <a:avLst/>
                    </a:prstGeom>
                  </pic:spPr>
                </pic:pic>
              </a:graphicData>
            </a:graphic>
          </wp:inline>
        </w:drawing>
      </w:r>
    </w:p>
    <w:p w:rsidR="00192CCD" w:rsidRDefault="00AE4472">
      <w:bookmarkStart w:id="491" w:name="S_点击发表按钮"/>
      <w:r>
        <w:rPr>
          <w:rFonts w:hint="eastAsia"/>
          <w:color w:val="FF0000"/>
        </w:rPr>
        <w:t>点击发表按钮</w:t>
      </w:r>
    </w:p>
    <w:bookmarkEnd w:id="491"/>
    <w:p w:rsidR="00192CCD" w:rsidRDefault="00AE4472">
      <w:r>
        <w:rPr>
          <w:noProof/>
        </w:rPr>
        <w:drawing>
          <wp:inline distT="0" distB="0" distL="0" distR="0">
            <wp:extent cx="5274310" cy="141795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2"/>
                    <a:stretch>
                      <a:fillRect/>
                    </a:stretch>
                  </pic:blipFill>
                  <pic:spPr>
                    <a:xfrm>
                      <a:off x="0" y="0"/>
                      <a:ext cx="5274310" cy="1417955"/>
                    </a:xfrm>
                    <a:prstGeom prst="rect">
                      <a:avLst/>
                    </a:prstGeom>
                  </pic:spPr>
                </pic:pic>
              </a:graphicData>
            </a:graphic>
          </wp:inline>
        </w:drawing>
      </w:r>
    </w:p>
    <w:p w:rsidR="00192CCD" w:rsidRDefault="00192CCD"/>
    <w:p w:rsidR="00192CCD" w:rsidRDefault="00192CCD"/>
    <w:p w:rsidR="00192CCD" w:rsidRDefault="00AE4472">
      <w:pPr>
        <w:pStyle w:val="3"/>
      </w:pPr>
      <w:bookmarkStart w:id="492" w:name="_Toc5187"/>
      <w:r>
        <w:rPr>
          <w:rFonts w:hint="eastAsia"/>
        </w:rPr>
        <w:t>4.2.27</w:t>
      </w:r>
      <w:r>
        <w:rPr>
          <w:rFonts w:hint="eastAsia"/>
        </w:rPr>
        <w:t>即时通讯</w:t>
      </w:r>
      <w:bookmarkEnd w:id="492"/>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7</w:t>
            </w:r>
            <w:r>
              <w:rPr>
                <w:kern w:val="0"/>
                <w:sz w:val="20"/>
              </w:rPr>
              <w:t xml:space="preserve"> </w:t>
            </w:r>
            <w:r>
              <w:rPr>
                <w:rFonts w:hint="eastAsia"/>
                <w:kern w:val="0"/>
                <w:sz w:val="20"/>
              </w:rPr>
              <w:t>即时通讯</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lastRenderedPageBreak/>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学生可以在通讯板块进行聊天</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学生表示想要进行组内沟通</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小组项目开始进行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实时通讯进行</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4-7.0即时通讯</w:t>
            </w:r>
          </w:p>
          <w:p w:rsidR="00192CCD" w:rsidRDefault="00AE4472">
            <w:pPr>
              <w:rPr>
                <w:color w:val="000000" w:themeColor="text1"/>
                <w:kern w:val="0"/>
                <w:sz w:val="20"/>
              </w:rPr>
            </w:pPr>
            <w:r>
              <w:rPr>
                <w:rFonts w:hint="eastAsia"/>
                <w:color w:val="000000" w:themeColor="text1"/>
                <w:kern w:val="0"/>
                <w:sz w:val="20"/>
              </w:rPr>
              <w:t>1.点击导航条的</w:t>
            </w:r>
            <w:hyperlink r:id="rId223" w:anchor="S_" w:history="1">
              <w:r>
                <w:rPr>
                  <w:rStyle w:val="af2"/>
                  <w:rFonts w:hint="eastAsia"/>
                  <w:color w:val="000000" w:themeColor="text1"/>
                  <w:kern w:val="0"/>
                  <w:sz w:val="20"/>
                </w:rPr>
                <w:t>“我的项目”</w:t>
              </w:r>
            </w:hyperlink>
          </w:p>
          <w:p w:rsidR="00192CCD" w:rsidRDefault="00AE4472">
            <w:pPr>
              <w:rPr>
                <w:color w:val="000000" w:themeColor="text1"/>
                <w:kern w:val="0"/>
                <w:sz w:val="20"/>
              </w:rPr>
            </w:pPr>
            <w:r>
              <w:rPr>
                <w:rFonts w:hint="eastAsia"/>
                <w:color w:val="000000" w:themeColor="text1"/>
                <w:kern w:val="0"/>
                <w:sz w:val="20"/>
              </w:rPr>
              <w:t>2.</w:t>
            </w:r>
            <w:hyperlink w:anchor="S_选择你需要详细查看的案例5" w:history="1">
              <w:r>
                <w:rPr>
                  <w:rStyle w:val="af2"/>
                  <w:rFonts w:hint="eastAsia"/>
                  <w:color w:val="000000" w:themeColor="text1"/>
                  <w:kern w:val="0"/>
                  <w:sz w:val="20"/>
                </w:rPr>
                <w:t>选择你需要详细查看的案例进行查看</w:t>
              </w:r>
            </w:hyperlink>
          </w:p>
          <w:p w:rsidR="00192CCD" w:rsidRDefault="00AE4472">
            <w:pPr>
              <w:rPr>
                <w:color w:val="000000" w:themeColor="text1"/>
                <w:kern w:val="0"/>
                <w:sz w:val="20"/>
              </w:rPr>
            </w:pPr>
            <w:r>
              <w:rPr>
                <w:rFonts w:hint="eastAsia"/>
                <w:color w:val="000000" w:themeColor="text1"/>
                <w:kern w:val="0"/>
                <w:sz w:val="20"/>
              </w:rPr>
              <w:t>3.</w:t>
            </w:r>
            <w:hyperlink w:anchor="S_聊天按钮" w:history="1">
              <w:r>
                <w:rPr>
                  <w:rStyle w:val="af2"/>
                  <w:rFonts w:hint="eastAsia"/>
                  <w:color w:val="000000" w:themeColor="text1"/>
                  <w:kern w:val="0"/>
                  <w:sz w:val="20"/>
                </w:rPr>
                <w:t>点击右下角头聊天按钮</w:t>
              </w:r>
            </w:hyperlink>
          </w:p>
          <w:p w:rsidR="00192CCD" w:rsidRDefault="00AE4472">
            <w:pPr>
              <w:rPr>
                <w:kern w:val="0"/>
                <w:sz w:val="20"/>
              </w:rPr>
            </w:pPr>
            <w:r>
              <w:rPr>
                <w:rFonts w:hint="eastAsia"/>
                <w:color w:val="000000" w:themeColor="text1"/>
                <w:kern w:val="0"/>
                <w:sz w:val="20"/>
              </w:rPr>
              <w:t>4．</w:t>
            </w:r>
            <w:hyperlink w:anchor="S_输入聊天信息" w:history="1">
              <w:r>
                <w:rPr>
                  <w:rStyle w:val="af2"/>
                  <w:rFonts w:hint="eastAsia"/>
                  <w:color w:val="000000" w:themeColor="text1"/>
                  <w:kern w:val="0"/>
                  <w:sz w:val="20"/>
                </w:rPr>
                <w:t>输入聊天信息，进行发布</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4-7.0输入聊天信息</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4-7.0系统提示：输入内容为空</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BR-S-1输入发送的内容不能为空</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0.45</w:t>
            </w:r>
          </w:p>
        </w:tc>
      </w:tr>
    </w:tbl>
    <w:p w:rsidR="00192CCD" w:rsidRDefault="00AE4472">
      <w:r>
        <w:rPr>
          <w:noProof/>
        </w:rPr>
        <w:drawing>
          <wp:inline distT="0" distB="0" distL="0" distR="0">
            <wp:extent cx="3695700" cy="3962400"/>
            <wp:effectExtent l="0" t="0" r="762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4"/>
                    <a:stretch>
                      <a:fillRect/>
                    </a:stretch>
                  </pic:blipFill>
                  <pic:spPr>
                    <a:xfrm>
                      <a:off x="0" y="0"/>
                      <a:ext cx="3695700" cy="3962400"/>
                    </a:xfrm>
                    <a:prstGeom prst="rect">
                      <a:avLst/>
                    </a:prstGeom>
                  </pic:spPr>
                </pic:pic>
              </a:graphicData>
            </a:graphic>
          </wp:inline>
        </w:drawing>
      </w:r>
    </w:p>
    <w:p w:rsidR="00192CCD" w:rsidRDefault="00AE4472">
      <w:bookmarkStart w:id="493" w:name="S_“我的项目”"/>
      <w:r>
        <w:rPr>
          <w:rFonts w:hint="eastAsia"/>
          <w:color w:val="FF0000"/>
        </w:rPr>
        <w:t>“我的项目”</w:t>
      </w:r>
    </w:p>
    <w:bookmarkEnd w:id="493"/>
    <w:p w:rsidR="00192CCD" w:rsidRDefault="00AE4472">
      <w:r>
        <w:rPr>
          <w:noProof/>
        </w:rPr>
        <w:drawing>
          <wp:inline distT="0" distB="0" distL="0" distR="0">
            <wp:extent cx="1752600" cy="93345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5"/>
                    <a:stretch>
                      <a:fillRect/>
                    </a:stretch>
                  </pic:blipFill>
                  <pic:spPr>
                    <a:xfrm>
                      <a:off x="0" y="0"/>
                      <a:ext cx="1752600" cy="933450"/>
                    </a:xfrm>
                    <a:prstGeom prst="rect">
                      <a:avLst/>
                    </a:prstGeom>
                  </pic:spPr>
                </pic:pic>
              </a:graphicData>
            </a:graphic>
          </wp:inline>
        </w:drawing>
      </w:r>
    </w:p>
    <w:p w:rsidR="00192CCD" w:rsidRDefault="00AE4472">
      <w:bookmarkStart w:id="494" w:name="S_选择你需要详细查看的案例5"/>
      <w:r>
        <w:rPr>
          <w:rFonts w:hint="eastAsia"/>
          <w:color w:val="FF0000"/>
        </w:rPr>
        <w:t>选择你需要详细查看的案例</w:t>
      </w:r>
    </w:p>
    <w:bookmarkEnd w:id="494"/>
    <w:p w:rsidR="00192CCD" w:rsidRDefault="00AE4472">
      <w:r>
        <w:rPr>
          <w:noProof/>
        </w:rPr>
        <w:lastRenderedPageBreak/>
        <w:drawing>
          <wp:inline distT="0" distB="0" distL="0" distR="0">
            <wp:extent cx="5274310" cy="136398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6"/>
                    <a:stretch>
                      <a:fillRect/>
                    </a:stretch>
                  </pic:blipFill>
                  <pic:spPr>
                    <a:xfrm>
                      <a:off x="0" y="0"/>
                      <a:ext cx="5274310" cy="1363980"/>
                    </a:xfrm>
                    <a:prstGeom prst="rect">
                      <a:avLst/>
                    </a:prstGeom>
                  </pic:spPr>
                </pic:pic>
              </a:graphicData>
            </a:graphic>
          </wp:inline>
        </w:drawing>
      </w:r>
    </w:p>
    <w:p w:rsidR="00192CCD" w:rsidRDefault="00AE4472">
      <w:bookmarkStart w:id="495" w:name="S_聊天按钮"/>
      <w:r>
        <w:rPr>
          <w:rFonts w:hint="eastAsia"/>
          <w:color w:val="FF0000"/>
        </w:rPr>
        <w:t>聊天按钮</w:t>
      </w:r>
    </w:p>
    <w:bookmarkEnd w:id="495"/>
    <w:p w:rsidR="00192CCD" w:rsidRDefault="00AE4472">
      <w:r>
        <w:rPr>
          <w:noProof/>
        </w:rPr>
        <w:drawing>
          <wp:inline distT="0" distB="0" distL="0" distR="0">
            <wp:extent cx="1600200" cy="1362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27"/>
                    <a:stretch>
                      <a:fillRect/>
                    </a:stretch>
                  </pic:blipFill>
                  <pic:spPr>
                    <a:xfrm>
                      <a:off x="0" y="0"/>
                      <a:ext cx="1600200" cy="1362075"/>
                    </a:xfrm>
                    <a:prstGeom prst="rect">
                      <a:avLst/>
                    </a:prstGeom>
                  </pic:spPr>
                </pic:pic>
              </a:graphicData>
            </a:graphic>
          </wp:inline>
        </w:drawing>
      </w:r>
    </w:p>
    <w:p w:rsidR="00192CCD" w:rsidRDefault="00AE4472">
      <w:bookmarkStart w:id="496" w:name="S_输入聊天信息"/>
      <w:r>
        <w:rPr>
          <w:rFonts w:hint="eastAsia"/>
          <w:color w:val="FF0000"/>
        </w:rPr>
        <w:t>输入聊天信息</w:t>
      </w:r>
    </w:p>
    <w:bookmarkEnd w:id="496"/>
    <w:p w:rsidR="00192CCD" w:rsidRDefault="00AE4472">
      <w:r>
        <w:rPr>
          <w:noProof/>
        </w:rPr>
        <w:drawing>
          <wp:inline distT="0" distB="0" distL="0" distR="0">
            <wp:extent cx="5274310" cy="4601845"/>
            <wp:effectExtent l="0" t="0" r="139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8"/>
                    <a:stretch>
                      <a:fillRect/>
                    </a:stretch>
                  </pic:blipFill>
                  <pic:spPr>
                    <a:xfrm>
                      <a:off x="0" y="0"/>
                      <a:ext cx="5274310" cy="4601845"/>
                    </a:xfrm>
                    <a:prstGeom prst="rect">
                      <a:avLst/>
                    </a:prstGeom>
                  </pic:spPr>
                </pic:pic>
              </a:graphicData>
            </a:graphic>
          </wp:inline>
        </w:drawing>
      </w:r>
    </w:p>
    <w:p w:rsidR="00192CCD" w:rsidRDefault="00AE4472">
      <w:pPr>
        <w:pStyle w:val="3"/>
      </w:pPr>
      <w:bookmarkStart w:id="497" w:name="_Toc22490"/>
      <w:r>
        <w:rPr>
          <w:rFonts w:hint="eastAsia"/>
        </w:rPr>
        <w:t>4.2.28</w:t>
      </w:r>
      <w:r>
        <w:rPr>
          <w:rFonts w:hint="eastAsia"/>
        </w:rPr>
        <w:t>查看评价标准</w:t>
      </w:r>
      <w:bookmarkEnd w:id="497"/>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8</w:t>
            </w:r>
            <w:r>
              <w:rPr>
                <w:kern w:val="0"/>
                <w:sz w:val="20"/>
              </w:rPr>
              <w:t xml:space="preserve"> </w:t>
            </w:r>
            <w:r>
              <w:rPr>
                <w:rFonts w:hint="eastAsia"/>
                <w:kern w:val="0"/>
                <w:sz w:val="20"/>
              </w:rPr>
              <w:t>查看评价标准</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lastRenderedPageBreak/>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学生可以查看评价标准</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学生表示想要查看评价标准</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小组项目开始进行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查看评价标准</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4-8.0查看评价标准</w:t>
            </w:r>
          </w:p>
          <w:p w:rsidR="00192CCD" w:rsidRDefault="00AE4472">
            <w:pPr>
              <w:rPr>
                <w:color w:val="000000" w:themeColor="text1"/>
                <w:kern w:val="0"/>
                <w:sz w:val="20"/>
              </w:rPr>
            </w:pPr>
            <w:r>
              <w:rPr>
                <w:rFonts w:hint="eastAsia"/>
                <w:color w:val="000000" w:themeColor="text1"/>
                <w:kern w:val="0"/>
                <w:sz w:val="20"/>
              </w:rPr>
              <w:t>1.点击导航条的</w:t>
            </w:r>
            <w:hyperlink r:id="rId229" w:anchor="S_" w:history="1">
              <w:r>
                <w:rPr>
                  <w:rStyle w:val="af2"/>
                  <w:rFonts w:hint="eastAsia"/>
                  <w:color w:val="000000" w:themeColor="text1"/>
                  <w:kern w:val="0"/>
                  <w:sz w:val="20"/>
                </w:rPr>
                <w:t>“我的项目”</w:t>
              </w:r>
            </w:hyperlink>
          </w:p>
          <w:p w:rsidR="00192CCD" w:rsidRDefault="00AE4472">
            <w:pPr>
              <w:rPr>
                <w:color w:val="000000" w:themeColor="text1"/>
                <w:kern w:val="0"/>
                <w:sz w:val="20"/>
              </w:rPr>
            </w:pPr>
            <w:r>
              <w:rPr>
                <w:rFonts w:hint="eastAsia"/>
                <w:color w:val="000000" w:themeColor="text1"/>
                <w:kern w:val="0"/>
                <w:sz w:val="20"/>
              </w:rPr>
              <w:t>2.</w:t>
            </w:r>
            <w:hyperlink w:anchor="S_选择你需要详细查看的案例6" w:history="1">
              <w:r>
                <w:rPr>
                  <w:rStyle w:val="af2"/>
                  <w:rFonts w:hint="eastAsia"/>
                  <w:color w:val="000000" w:themeColor="text1"/>
                  <w:kern w:val="0"/>
                  <w:sz w:val="20"/>
                </w:rPr>
                <w:t>选择你需要详细查看的案例进行查看</w:t>
              </w:r>
            </w:hyperlink>
          </w:p>
          <w:p w:rsidR="00192CCD" w:rsidRDefault="00AE4472">
            <w:pPr>
              <w:rPr>
                <w:color w:val="000000" w:themeColor="text1"/>
                <w:kern w:val="0"/>
                <w:sz w:val="20"/>
              </w:rPr>
            </w:pPr>
            <w:r>
              <w:rPr>
                <w:rFonts w:hint="eastAsia"/>
                <w:color w:val="000000" w:themeColor="text1"/>
                <w:kern w:val="0"/>
                <w:sz w:val="20"/>
              </w:rPr>
              <w:t>3.</w:t>
            </w:r>
            <w:hyperlink w:anchor="S_点击项目评价" w:history="1">
              <w:r>
                <w:rPr>
                  <w:rStyle w:val="af2"/>
                  <w:rFonts w:hint="eastAsia"/>
                  <w:color w:val="000000" w:themeColor="text1"/>
                  <w:kern w:val="0"/>
                  <w:sz w:val="20"/>
                </w:rPr>
                <w:t>点击项目评价</w:t>
              </w:r>
            </w:hyperlink>
          </w:p>
          <w:p w:rsidR="00192CCD" w:rsidRDefault="00AE4472">
            <w:pPr>
              <w:rPr>
                <w:kern w:val="0"/>
                <w:sz w:val="20"/>
              </w:rPr>
            </w:pPr>
            <w:r>
              <w:rPr>
                <w:rFonts w:hint="eastAsia"/>
                <w:color w:val="000000" w:themeColor="text1"/>
                <w:kern w:val="0"/>
                <w:sz w:val="20"/>
              </w:rPr>
              <w:t>4．</w:t>
            </w:r>
            <w:hyperlink w:anchor="S_评价标准界面" w:history="1">
              <w:r>
                <w:rPr>
                  <w:rStyle w:val="af2"/>
                  <w:rFonts w:hint="eastAsia"/>
                  <w:color w:val="000000" w:themeColor="text1"/>
                  <w:kern w:val="0"/>
                  <w:sz w:val="20"/>
                </w:rPr>
                <w:t>跳转至评价标准界面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4-8.0</w:t>
            </w:r>
            <w:r>
              <w:rPr>
                <w:rFonts w:hint="eastAsia"/>
                <w:color w:val="FF0000"/>
                <w:kern w:val="0"/>
                <w:sz w:val="20"/>
              </w:rPr>
              <w:t>跳转至评价标准界面（同上4）</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0.91</w:t>
            </w:r>
          </w:p>
        </w:tc>
      </w:tr>
    </w:tbl>
    <w:p w:rsidR="00192CCD" w:rsidRDefault="00AE4472">
      <w:r>
        <w:rPr>
          <w:noProof/>
        </w:rPr>
        <w:drawing>
          <wp:inline distT="0" distB="0" distL="0" distR="0">
            <wp:extent cx="3724275" cy="3743325"/>
            <wp:effectExtent l="0" t="0" r="952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0"/>
                    <a:stretch>
                      <a:fillRect/>
                    </a:stretch>
                  </pic:blipFill>
                  <pic:spPr>
                    <a:xfrm>
                      <a:off x="0" y="0"/>
                      <a:ext cx="3724275" cy="3743325"/>
                    </a:xfrm>
                    <a:prstGeom prst="rect">
                      <a:avLst/>
                    </a:prstGeom>
                  </pic:spPr>
                </pic:pic>
              </a:graphicData>
            </a:graphic>
          </wp:inline>
        </w:drawing>
      </w:r>
    </w:p>
    <w:p w:rsidR="00192CCD" w:rsidRDefault="00AE4472">
      <w:bookmarkStart w:id="498" w:name="S_“我的项目”2"/>
      <w:r>
        <w:rPr>
          <w:rFonts w:hint="eastAsia"/>
          <w:color w:val="FF0000"/>
        </w:rPr>
        <w:t>“我的项目”</w:t>
      </w:r>
    </w:p>
    <w:bookmarkEnd w:id="498"/>
    <w:p w:rsidR="00192CCD" w:rsidRDefault="00AE4472">
      <w:r>
        <w:rPr>
          <w:noProof/>
        </w:rPr>
        <w:drawing>
          <wp:inline distT="0" distB="0" distL="0" distR="0">
            <wp:extent cx="1752600" cy="93345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5"/>
                    <a:stretch>
                      <a:fillRect/>
                    </a:stretch>
                  </pic:blipFill>
                  <pic:spPr>
                    <a:xfrm>
                      <a:off x="0" y="0"/>
                      <a:ext cx="1752600" cy="933450"/>
                    </a:xfrm>
                    <a:prstGeom prst="rect">
                      <a:avLst/>
                    </a:prstGeom>
                  </pic:spPr>
                </pic:pic>
              </a:graphicData>
            </a:graphic>
          </wp:inline>
        </w:drawing>
      </w:r>
    </w:p>
    <w:p w:rsidR="00192CCD" w:rsidRDefault="00AE4472">
      <w:bookmarkStart w:id="499" w:name="S_选择你需要详细查看的案例6"/>
      <w:r>
        <w:rPr>
          <w:rFonts w:hint="eastAsia"/>
          <w:color w:val="FF0000"/>
        </w:rPr>
        <w:t>选择你需要详细查看的案例</w:t>
      </w:r>
    </w:p>
    <w:bookmarkEnd w:id="499"/>
    <w:p w:rsidR="00192CCD" w:rsidRDefault="00AE4472">
      <w:r>
        <w:rPr>
          <w:noProof/>
        </w:rPr>
        <w:lastRenderedPageBreak/>
        <w:drawing>
          <wp:inline distT="0" distB="0" distL="0" distR="0">
            <wp:extent cx="5274310" cy="1363980"/>
            <wp:effectExtent l="0" t="0" r="1397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6"/>
                    <a:stretch>
                      <a:fillRect/>
                    </a:stretch>
                  </pic:blipFill>
                  <pic:spPr>
                    <a:xfrm>
                      <a:off x="0" y="0"/>
                      <a:ext cx="5274310" cy="1363980"/>
                    </a:xfrm>
                    <a:prstGeom prst="rect">
                      <a:avLst/>
                    </a:prstGeom>
                  </pic:spPr>
                </pic:pic>
              </a:graphicData>
            </a:graphic>
          </wp:inline>
        </w:drawing>
      </w:r>
    </w:p>
    <w:p w:rsidR="00192CCD" w:rsidRDefault="00AE4472">
      <w:bookmarkStart w:id="500" w:name="S_点击项目评价"/>
      <w:r>
        <w:rPr>
          <w:rFonts w:hint="eastAsia"/>
          <w:color w:val="FF0000"/>
        </w:rPr>
        <w:t>点击项目评价</w:t>
      </w:r>
    </w:p>
    <w:bookmarkEnd w:id="500"/>
    <w:p w:rsidR="00192CCD" w:rsidRDefault="00AE4472">
      <w:r>
        <w:rPr>
          <w:noProof/>
        </w:rPr>
        <w:drawing>
          <wp:inline distT="0" distB="0" distL="0" distR="0">
            <wp:extent cx="2828925" cy="685800"/>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31"/>
                    <a:stretch>
                      <a:fillRect/>
                    </a:stretch>
                  </pic:blipFill>
                  <pic:spPr>
                    <a:xfrm>
                      <a:off x="0" y="0"/>
                      <a:ext cx="2828925" cy="685800"/>
                    </a:xfrm>
                    <a:prstGeom prst="rect">
                      <a:avLst/>
                    </a:prstGeom>
                  </pic:spPr>
                </pic:pic>
              </a:graphicData>
            </a:graphic>
          </wp:inline>
        </w:drawing>
      </w:r>
    </w:p>
    <w:p w:rsidR="00192CCD" w:rsidRDefault="00AE4472">
      <w:bookmarkStart w:id="501" w:name="S_评价标准界面"/>
      <w:r>
        <w:rPr>
          <w:rFonts w:hint="eastAsia"/>
          <w:color w:val="FF0000"/>
        </w:rPr>
        <w:t>评价标准界面</w:t>
      </w:r>
    </w:p>
    <w:bookmarkEnd w:id="501"/>
    <w:p w:rsidR="00192CCD" w:rsidRDefault="00AE4472">
      <w:r>
        <w:rPr>
          <w:noProof/>
        </w:rPr>
        <w:drawing>
          <wp:inline distT="0" distB="0" distL="0" distR="0">
            <wp:extent cx="5274310" cy="1299845"/>
            <wp:effectExtent l="0" t="0" r="13970"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2"/>
                    <a:stretch>
                      <a:fillRect/>
                    </a:stretch>
                  </pic:blipFill>
                  <pic:spPr>
                    <a:xfrm>
                      <a:off x="0" y="0"/>
                      <a:ext cx="5274310" cy="1299845"/>
                    </a:xfrm>
                    <a:prstGeom prst="rect">
                      <a:avLst/>
                    </a:prstGeom>
                  </pic:spPr>
                </pic:pic>
              </a:graphicData>
            </a:graphic>
          </wp:inline>
        </w:drawing>
      </w:r>
    </w:p>
    <w:p w:rsidR="00192CCD" w:rsidRDefault="00AE4472">
      <w:pPr>
        <w:pStyle w:val="3"/>
      </w:pPr>
      <w:bookmarkStart w:id="502" w:name="_Toc24911"/>
      <w:r>
        <w:rPr>
          <w:rFonts w:hint="eastAsia"/>
        </w:rPr>
        <w:t>4.2.29</w:t>
      </w:r>
      <w:r>
        <w:rPr>
          <w:rFonts w:hint="eastAsia"/>
        </w:rPr>
        <w:t>浏览个人信息</w:t>
      </w:r>
      <w:bookmarkEnd w:id="502"/>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9</w:t>
            </w:r>
            <w:r>
              <w:rPr>
                <w:kern w:val="0"/>
                <w:sz w:val="20"/>
              </w:rPr>
              <w:t xml:space="preserve"> </w:t>
            </w:r>
            <w:r>
              <w:rPr>
                <w:rFonts w:hint="eastAsia"/>
                <w:kern w:val="0"/>
                <w:sz w:val="20"/>
              </w:rPr>
              <w:t>浏览个人信息</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学生查看个人信息</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学生表示想要浏览个人信息</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小组项目开始进行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个人信息显示</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4-9.0浏览个人信息</w:t>
            </w:r>
          </w:p>
          <w:p w:rsidR="00192CCD" w:rsidRDefault="00AE4472">
            <w:pPr>
              <w:rPr>
                <w:color w:val="000000" w:themeColor="text1"/>
                <w:kern w:val="0"/>
                <w:sz w:val="20"/>
              </w:rPr>
            </w:pPr>
            <w:r>
              <w:rPr>
                <w:rFonts w:hint="eastAsia"/>
                <w:color w:val="000000" w:themeColor="text1"/>
                <w:kern w:val="0"/>
                <w:sz w:val="20"/>
              </w:rPr>
              <w:t>1.</w:t>
            </w:r>
            <w:hyperlink w:anchor="S_我的头像" w:history="1">
              <w:r>
                <w:rPr>
                  <w:rStyle w:val="af2"/>
                  <w:rFonts w:hint="eastAsia"/>
                  <w:color w:val="000000" w:themeColor="text1"/>
                  <w:kern w:val="0"/>
                  <w:sz w:val="20"/>
                </w:rPr>
                <w:t>点击我的头像</w:t>
              </w:r>
            </w:hyperlink>
          </w:p>
          <w:p w:rsidR="00192CCD" w:rsidRDefault="00AE4472">
            <w:pPr>
              <w:rPr>
                <w:color w:val="000000" w:themeColor="text1"/>
                <w:kern w:val="0"/>
                <w:sz w:val="20"/>
              </w:rPr>
            </w:pPr>
            <w:r>
              <w:rPr>
                <w:rFonts w:hint="eastAsia"/>
                <w:color w:val="000000" w:themeColor="text1"/>
                <w:kern w:val="0"/>
                <w:sz w:val="20"/>
              </w:rPr>
              <w:t>2.</w:t>
            </w:r>
            <w:hyperlink w:anchor="S_点击主要信息" w:history="1">
              <w:r>
                <w:rPr>
                  <w:rStyle w:val="af2"/>
                  <w:rFonts w:hint="eastAsia"/>
                  <w:color w:val="000000" w:themeColor="text1"/>
                  <w:kern w:val="0"/>
                  <w:sz w:val="20"/>
                </w:rPr>
                <w:t>点击主要信息</w:t>
              </w:r>
            </w:hyperlink>
          </w:p>
          <w:p w:rsidR="00192CCD" w:rsidRDefault="00AE4472">
            <w:pPr>
              <w:rPr>
                <w:kern w:val="0"/>
                <w:sz w:val="20"/>
              </w:rPr>
            </w:pPr>
            <w:r>
              <w:rPr>
                <w:rFonts w:hint="eastAsia"/>
                <w:color w:val="000000" w:themeColor="text1"/>
                <w:kern w:val="0"/>
                <w:sz w:val="20"/>
              </w:rPr>
              <w:t>3</w:t>
            </w:r>
            <w:hyperlink w:anchor="S_个人信息界面" w:history="1">
              <w:r>
                <w:rPr>
                  <w:rStyle w:val="af2"/>
                  <w:rFonts w:hint="eastAsia"/>
                  <w:color w:val="000000" w:themeColor="text1"/>
                  <w:kern w:val="0"/>
                  <w:sz w:val="20"/>
                </w:rPr>
                <w:t>跳转到个人信息界面</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4-9.0</w:t>
            </w:r>
            <w:r>
              <w:rPr>
                <w:rFonts w:hint="eastAsia"/>
                <w:color w:val="000000" w:themeColor="text1"/>
                <w:kern w:val="0"/>
                <w:sz w:val="20"/>
              </w:rPr>
              <w:t>跳转到个人信息界面（同上3）</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0.53</w:t>
            </w:r>
          </w:p>
        </w:tc>
      </w:tr>
    </w:tbl>
    <w:p w:rsidR="00192CCD" w:rsidRDefault="00AE4472">
      <w:r>
        <w:rPr>
          <w:noProof/>
        </w:rPr>
        <w:lastRenderedPageBreak/>
        <w:drawing>
          <wp:inline distT="0" distB="0" distL="0" distR="0">
            <wp:extent cx="3724275" cy="3771900"/>
            <wp:effectExtent l="0" t="0" r="952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3724275" cy="3771900"/>
                    </a:xfrm>
                    <a:prstGeom prst="rect">
                      <a:avLst/>
                    </a:prstGeom>
                  </pic:spPr>
                </pic:pic>
              </a:graphicData>
            </a:graphic>
          </wp:inline>
        </w:drawing>
      </w:r>
    </w:p>
    <w:p w:rsidR="00192CCD" w:rsidRDefault="00AE4472">
      <w:bookmarkStart w:id="503" w:name="S_我的头像"/>
      <w:r>
        <w:rPr>
          <w:rFonts w:hint="eastAsia"/>
          <w:color w:val="FF0000"/>
        </w:rPr>
        <w:t>我的头像</w:t>
      </w:r>
    </w:p>
    <w:bookmarkEnd w:id="503"/>
    <w:p w:rsidR="00192CCD" w:rsidRDefault="00AE4472">
      <w:r>
        <w:rPr>
          <w:noProof/>
        </w:rPr>
        <w:drawing>
          <wp:inline distT="0" distB="0" distL="0" distR="0">
            <wp:extent cx="2371725" cy="1019175"/>
            <wp:effectExtent l="0" t="0" r="571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34"/>
                    <a:stretch>
                      <a:fillRect/>
                    </a:stretch>
                  </pic:blipFill>
                  <pic:spPr>
                    <a:xfrm>
                      <a:off x="0" y="0"/>
                      <a:ext cx="2371725" cy="1019175"/>
                    </a:xfrm>
                    <a:prstGeom prst="rect">
                      <a:avLst/>
                    </a:prstGeom>
                  </pic:spPr>
                </pic:pic>
              </a:graphicData>
            </a:graphic>
          </wp:inline>
        </w:drawing>
      </w:r>
    </w:p>
    <w:p w:rsidR="00192CCD" w:rsidRDefault="00AE4472">
      <w:bookmarkStart w:id="504" w:name="S_点击主要信息"/>
      <w:r>
        <w:rPr>
          <w:rFonts w:hint="eastAsia"/>
          <w:color w:val="FF0000"/>
        </w:rPr>
        <w:t>点击主要信息</w:t>
      </w:r>
    </w:p>
    <w:bookmarkEnd w:id="504"/>
    <w:p w:rsidR="00192CCD" w:rsidRDefault="00AE4472">
      <w:r>
        <w:rPr>
          <w:noProof/>
        </w:rPr>
        <w:drawing>
          <wp:inline distT="0" distB="0" distL="0" distR="0">
            <wp:extent cx="3790950" cy="12192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5"/>
                    <a:stretch>
                      <a:fillRect/>
                    </a:stretch>
                  </pic:blipFill>
                  <pic:spPr>
                    <a:xfrm>
                      <a:off x="0" y="0"/>
                      <a:ext cx="3790950" cy="1219200"/>
                    </a:xfrm>
                    <a:prstGeom prst="rect">
                      <a:avLst/>
                    </a:prstGeom>
                  </pic:spPr>
                </pic:pic>
              </a:graphicData>
            </a:graphic>
          </wp:inline>
        </w:drawing>
      </w:r>
    </w:p>
    <w:p w:rsidR="00192CCD" w:rsidRDefault="00AE4472">
      <w:bookmarkStart w:id="505" w:name="S_个人信息界面"/>
      <w:r>
        <w:rPr>
          <w:rFonts w:hint="eastAsia"/>
          <w:color w:val="FF0000"/>
        </w:rPr>
        <w:t>个人信息界面</w:t>
      </w:r>
    </w:p>
    <w:bookmarkEnd w:id="505"/>
    <w:p w:rsidR="00192CCD" w:rsidRDefault="00AE4472">
      <w:r>
        <w:rPr>
          <w:noProof/>
        </w:rPr>
        <w:lastRenderedPageBreak/>
        <w:drawing>
          <wp:inline distT="0" distB="0" distL="0" distR="0">
            <wp:extent cx="5274310" cy="4293235"/>
            <wp:effectExtent l="0" t="0" r="1397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6"/>
                    <a:stretch>
                      <a:fillRect/>
                    </a:stretch>
                  </pic:blipFill>
                  <pic:spPr>
                    <a:xfrm>
                      <a:off x="0" y="0"/>
                      <a:ext cx="5274310" cy="4293235"/>
                    </a:xfrm>
                    <a:prstGeom prst="rect">
                      <a:avLst/>
                    </a:prstGeom>
                  </pic:spPr>
                </pic:pic>
              </a:graphicData>
            </a:graphic>
          </wp:inline>
        </w:drawing>
      </w:r>
    </w:p>
    <w:p w:rsidR="00192CCD" w:rsidRDefault="00AE4472">
      <w:pPr>
        <w:pStyle w:val="3"/>
      </w:pPr>
      <w:bookmarkStart w:id="506" w:name="_Toc4981"/>
      <w:r>
        <w:rPr>
          <w:rFonts w:hint="eastAsia"/>
        </w:rPr>
        <w:t>4.2.30</w:t>
      </w:r>
      <w:r>
        <w:rPr>
          <w:rFonts w:hint="eastAsia"/>
        </w:rPr>
        <w:t>下载评价标准</w:t>
      </w:r>
      <w:bookmarkEnd w:id="506"/>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kern w:val="0"/>
                <w:sz w:val="20"/>
              </w:rPr>
            </w:pPr>
            <w:r>
              <w:rPr>
                <w:rFonts w:hint="eastAsia"/>
                <w:kern w:val="0"/>
                <w:sz w:val="20"/>
              </w:rPr>
              <w:t>ID和名称</w:t>
            </w:r>
          </w:p>
        </w:tc>
        <w:tc>
          <w:tcPr>
            <w:tcW w:w="4148" w:type="dxa"/>
          </w:tcPr>
          <w:p w:rsidR="00192CCD" w:rsidRDefault="00AE4472">
            <w:pPr>
              <w:rPr>
                <w:kern w:val="0"/>
                <w:sz w:val="20"/>
              </w:rPr>
            </w:pPr>
            <w:r>
              <w:rPr>
                <w:kern w:val="0"/>
                <w:sz w:val="20"/>
              </w:rPr>
              <w:t>S-4-</w:t>
            </w:r>
            <w:r>
              <w:rPr>
                <w:rFonts w:hint="eastAsia"/>
                <w:kern w:val="0"/>
                <w:sz w:val="20"/>
              </w:rPr>
              <w:t>10下载评价标准</w:t>
            </w:r>
          </w:p>
        </w:tc>
      </w:tr>
      <w:tr w:rsidR="00192CCD">
        <w:tc>
          <w:tcPr>
            <w:tcW w:w="4148" w:type="dxa"/>
          </w:tcPr>
          <w:p w:rsidR="00192CCD" w:rsidRDefault="00AE4472">
            <w:pPr>
              <w:rPr>
                <w:kern w:val="0"/>
                <w:sz w:val="20"/>
              </w:rPr>
            </w:pPr>
            <w:r>
              <w:rPr>
                <w:rFonts w:hint="eastAsia"/>
                <w:kern w:val="0"/>
                <w:sz w:val="20"/>
              </w:rPr>
              <w:t>创建人</w:t>
            </w:r>
          </w:p>
        </w:tc>
        <w:tc>
          <w:tcPr>
            <w:tcW w:w="4148" w:type="dxa"/>
          </w:tcPr>
          <w:p w:rsidR="00192CCD" w:rsidRDefault="00AE4472">
            <w:pPr>
              <w:rPr>
                <w:kern w:val="0"/>
                <w:sz w:val="20"/>
              </w:rPr>
            </w:pPr>
            <w:r>
              <w:rPr>
                <w:rFonts w:hint="eastAsia"/>
                <w:kern w:val="0"/>
                <w:sz w:val="20"/>
              </w:rPr>
              <w:t>王飞钢</w:t>
            </w:r>
          </w:p>
        </w:tc>
      </w:tr>
      <w:tr w:rsidR="00192CCD">
        <w:tc>
          <w:tcPr>
            <w:tcW w:w="4148" w:type="dxa"/>
          </w:tcPr>
          <w:p w:rsidR="00192CCD" w:rsidRDefault="00AE4472">
            <w:pPr>
              <w:rPr>
                <w:kern w:val="0"/>
                <w:sz w:val="20"/>
              </w:rPr>
            </w:pPr>
            <w:r>
              <w:rPr>
                <w:rFonts w:hint="eastAsia"/>
                <w:kern w:val="0"/>
                <w:sz w:val="20"/>
              </w:rPr>
              <w:t>创建时间</w:t>
            </w:r>
          </w:p>
        </w:tc>
        <w:tc>
          <w:tcPr>
            <w:tcW w:w="4148" w:type="dxa"/>
          </w:tcPr>
          <w:p w:rsidR="00192CCD" w:rsidRDefault="00AE4472">
            <w:pPr>
              <w:rPr>
                <w:kern w:val="0"/>
                <w:sz w:val="20"/>
              </w:rPr>
            </w:pPr>
            <w:r>
              <w:rPr>
                <w:rFonts w:hint="eastAsia"/>
                <w:kern w:val="0"/>
                <w:sz w:val="20"/>
              </w:rPr>
              <w:t>2018年12月19日</w:t>
            </w:r>
          </w:p>
        </w:tc>
      </w:tr>
      <w:tr w:rsidR="00192CCD">
        <w:tc>
          <w:tcPr>
            <w:tcW w:w="4148" w:type="dxa"/>
          </w:tcPr>
          <w:p w:rsidR="00192CCD" w:rsidRDefault="00AE4472">
            <w:pPr>
              <w:rPr>
                <w:kern w:val="0"/>
                <w:sz w:val="20"/>
              </w:rPr>
            </w:pPr>
            <w:r>
              <w:rPr>
                <w:rFonts w:hint="eastAsia"/>
                <w:kern w:val="0"/>
                <w:sz w:val="20"/>
              </w:rPr>
              <w:t>操作者</w:t>
            </w:r>
          </w:p>
        </w:tc>
        <w:tc>
          <w:tcPr>
            <w:tcW w:w="4148" w:type="dxa"/>
          </w:tcPr>
          <w:p w:rsidR="00192CCD" w:rsidRDefault="00AE4472">
            <w:pPr>
              <w:rPr>
                <w:kern w:val="0"/>
                <w:sz w:val="20"/>
              </w:rPr>
            </w:pPr>
            <w:r>
              <w:rPr>
                <w:rFonts w:hint="eastAsia"/>
                <w:kern w:val="0"/>
                <w:sz w:val="20"/>
              </w:rPr>
              <w:t>学生</w:t>
            </w:r>
          </w:p>
        </w:tc>
      </w:tr>
      <w:tr w:rsidR="00192CCD">
        <w:tc>
          <w:tcPr>
            <w:tcW w:w="4148" w:type="dxa"/>
          </w:tcPr>
          <w:p w:rsidR="00192CCD" w:rsidRDefault="00AE4472">
            <w:pPr>
              <w:rPr>
                <w:kern w:val="0"/>
                <w:sz w:val="20"/>
              </w:rPr>
            </w:pPr>
            <w:r>
              <w:rPr>
                <w:rFonts w:hint="eastAsia"/>
                <w:kern w:val="0"/>
                <w:sz w:val="20"/>
              </w:rPr>
              <w:t>描述</w:t>
            </w:r>
          </w:p>
        </w:tc>
        <w:tc>
          <w:tcPr>
            <w:tcW w:w="4148" w:type="dxa"/>
          </w:tcPr>
          <w:p w:rsidR="00192CCD" w:rsidRDefault="00AE4472">
            <w:pPr>
              <w:rPr>
                <w:kern w:val="0"/>
                <w:sz w:val="20"/>
              </w:rPr>
            </w:pPr>
            <w:r>
              <w:rPr>
                <w:rFonts w:hint="eastAsia"/>
                <w:kern w:val="0"/>
                <w:sz w:val="20"/>
              </w:rPr>
              <w:t>学生可以下载评价标准进行查看</w:t>
            </w:r>
          </w:p>
        </w:tc>
      </w:tr>
      <w:tr w:rsidR="00192CCD">
        <w:tc>
          <w:tcPr>
            <w:tcW w:w="4148" w:type="dxa"/>
          </w:tcPr>
          <w:p w:rsidR="00192CCD" w:rsidRDefault="00AE4472">
            <w:pPr>
              <w:rPr>
                <w:kern w:val="0"/>
                <w:sz w:val="20"/>
              </w:rPr>
            </w:pPr>
            <w:r>
              <w:rPr>
                <w:rFonts w:hint="eastAsia"/>
                <w:kern w:val="0"/>
                <w:sz w:val="20"/>
              </w:rPr>
              <w:t>触发条件</w:t>
            </w:r>
          </w:p>
        </w:tc>
        <w:tc>
          <w:tcPr>
            <w:tcW w:w="4148" w:type="dxa"/>
          </w:tcPr>
          <w:p w:rsidR="00192CCD" w:rsidRDefault="00AE4472">
            <w:pPr>
              <w:rPr>
                <w:kern w:val="0"/>
                <w:sz w:val="20"/>
              </w:rPr>
            </w:pPr>
            <w:r>
              <w:rPr>
                <w:rFonts w:hint="eastAsia"/>
                <w:kern w:val="0"/>
                <w:sz w:val="20"/>
              </w:rPr>
              <w:t>学生表示想要下载评价标准进行查看</w:t>
            </w:r>
          </w:p>
        </w:tc>
      </w:tr>
      <w:tr w:rsidR="00192CCD">
        <w:tc>
          <w:tcPr>
            <w:tcW w:w="4148" w:type="dxa"/>
          </w:tcPr>
          <w:p w:rsidR="00192CCD" w:rsidRDefault="00AE4472">
            <w:pPr>
              <w:rPr>
                <w:kern w:val="0"/>
                <w:sz w:val="20"/>
              </w:rPr>
            </w:pPr>
            <w:r>
              <w:rPr>
                <w:rFonts w:hint="eastAsia"/>
                <w:kern w:val="0"/>
                <w:sz w:val="20"/>
              </w:rPr>
              <w:t>前置条件</w:t>
            </w:r>
          </w:p>
        </w:tc>
        <w:tc>
          <w:tcPr>
            <w:tcW w:w="4148" w:type="dxa"/>
          </w:tcPr>
          <w:p w:rsidR="00192CCD" w:rsidRDefault="00AE4472">
            <w:pPr>
              <w:rPr>
                <w:kern w:val="0"/>
                <w:sz w:val="20"/>
              </w:rPr>
            </w:pPr>
            <w:r>
              <w:rPr>
                <w:rFonts w:hint="eastAsia"/>
                <w:kern w:val="0"/>
                <w:sz w:val="20"/>
              </w:rPr>
              <w:t>小组项目开始进行</w:t>
            </w:r>
          </w:p>
        </w:tc>
      </w:tr>
      <w:tr w:rsidR="00192CCD">
        <w:tc>
          <w:tcPr>
            <w:tcW w:w="4148" w:type="dxa"/>
          </w:tcPr>
          <w:p w:rsidR="00192CCD" w:rsidRDefault="00AE4472">
            <w:pPr>
              <w:rPr>
                <w:kern w:val="0"/>
                <w:sz w:val="20"/>
              </w:rPr>
            </w:pPr>
            <w:r>
              <w:rPr>
                <w:rFonts w:hint="eastAsia"/>
                <w:kern w:val="0"/>
                <w:sz w:val="20"/>
              </w:rPr>
              <w:t>后置条件</w:t>
            </w:r>
          </w:p>
        </w:tc>
        <w:tc>
          <w:tcPr>
            <w:tcW w:w="4148" w:type="dxa"/>
          </w:tcPr>
          <w:p w:rsidR="00192CCD" w:rsidRDefault="00AE4472">
            <w:pPr>
              <w:rPr>
                <w:kern w:val="0"/>
                <w:sz w:val="20"/>
              </w:rPr>
            </w:pPr>
            <w:r>
              <w:rPr>
                <w:rFonts w:hint="eastAsia"/>
                <w:kern w:val="0"/>
                <w:sz w:val="20"/>
              </w:rPr>
              <w:t>评价标准下载成功</w:t>
            </w:r>
          </w:p>
        </w:tc>
      </w:tr>
      <w:tr w:rsidR="00192CCD">
        <w:tc>
          <w:tcPr>
            <w:tcW w:w="4148" w:type="dxa"/>
          </w:tcPr>
          <w:p w:rsidR="00192CCD" w:rsidRDefault="00AE4472">
            <w:pPr>
              <w:rPr>
                <w:kern w:val="0"/>
                <w:sz w:val="20"/>
              </w:rPr>
            </w:pPr>
            <w:r>
              <w:rPr>
                <w:rFonts w:hint="eastAsia"/>
                <w:kern w:val="0"/>
                <w:sz w:val="20"/>
              </w:rPr>
              <w:t>正常流程</w:t>
            </w:r>
          </w:p>
        </w:tc>
        <w:tc>
          <w:tcPr>
            <w:tcW w:w="4148" w:type="dxa"/>
          </w:tcPr>
          <w:p w:rsidR="00192CCD" w:rsidRDefault="00AE4472">
            <w:pPr>
              <w:rPr>
                <w:kern w:val="0"/>
                <w:sz w:val="20"/>
              </w:rPr>
            </w:pPr>
            <w:r>
              <w:rPr>
                <w:rFonts w:hint="eastAsia"/>
                <w:kern w:val="0"/>
                <w:sz w:val="20"/>
              </w:rPr>
              <w:t>4-10.0下载评价标准</w:t>
            </w:r>
          </w:p>
          <w:p w:rsidR="00192CCD" w:rsidRDefault="00AE4472">
            <w:pPr>
              <w:rPr>
                <w:color w:val="000000" w:themeColor="text1"/>
                <w:kern w:val="0"/>
                <w:sz w:val="20"/>
              </w:rPr>
            </w:pPr>
            <w:r>
              <w:rPr>
                <w:rFonts w:hint="eastAsia"/>
                <w:color w:val="000000" w:themeColor="text1"/>
                <w:kern w:val="0"/>
                <w:sz w:val="20"/>
              </w:rPr>
              <w:t>1.点击导航条的</w:t>
            </w:r>
            <w:hyperlink r:id="rId237" w:anchor="S_" w:history="1">
              <w:r>
                <w:rPr>
                  <w:rStyle w:val="af2"/>
                  <w:rFonts w:hint="eastAsia"/>
                  <w:color w:val="000000" w:themeColor="text1"/>
                  <w:kern w:val="0"/>
                  <w:sz w:val="20"/>
                </w:rPr>
                <w:t>“我的项目”</w:t>
              </w:r>
            </w:hyperlink>
          </w:p>
          <w:p w:rsidR="00192CCD" w:rsidRDefault="00AE4472">
            <w:pPr>
              <w:rPr>
                <w:color w:val="000000" w:themeColor="text1"/>
                <w:kern w:val="0"/>
                <w:sz w:val="20"/>
              </w:rPr>
            </w:pPr>
            <w:r>
              <w:rPr>
                <w:rFonts w:hint="eastAsia"/>
                <w:color w:val="000000" w:themeColor="text1"/>
                <w:kern w:val="0"/>
                <w:sz w:val="20"/>
              </w:rPr>
              <w:t>2.</w:t>
            </w:r>
            <w:hyperlink w:anchor="S_选择你需要详细查看的案例7" w:history="1">
              <w:r>
                <w:rPr>
                  <w:rStyle w:val="af2"/>
                  <w:rFonts w:hint="eastAsia"/>
                  <w:color w:val="000000" w:themeColor="text1"/>
                  <w:kern w:val="0"/>
                  <w:sz w:val="20"/>
                </w:rPr>
                <w:t>选择你需要详细查看的案例进行查看</w:t>
              </w:r>
            </w:hyperlink>
          </w:p>
          <w:p w:rsidR="00192CCD" w:rsidRDefault="00AE4472">
            <w:pPr>
              <w:rPr>
                <w:color w:val="000000" w:themeColor="text1"/>
                <w:kern w:val="0"/>
                <w:sz w:val="20"/>
              </w:rPr>
            </w:pPr>
            <w:r>
              <w:rPr>
                <w:rFonts w:hint="eastAsia"/>
                <w:color w:val="000000" w:themeColor="text1"/>
                <w:kern w:val="0"/>
                <w:sz w:val="20"/>
              </w:rPr>
              <w:t>3.</w:t>
            </w:r>
            <w:hyperlink w:anchor="S_点击项目评价1" w:history="1">
              <w:r>
                <w:rPr>
                  <w:rStyle w:val="af2"/>
                  <w:rFonts w:hint="eastAsia"/>
                  <w:color w:val="000000" w:themeColor="text1"/>
                  <w:kern w:val="0"/>
                  <w:sz w:val="20"/>
                </w:rPr>
                <w:t>点击项目评价</w:t>
              </w:r>
            </w:hyperlink>
          </w:p>
          <w:p w:rsidR="00192CCD" w:rsidRDefault="00AE4472">
            <w:pPr>
              <w:rPr>
                <w:kern w:val="0"/>
                <w:sz w:val="20"/>
              </w:rPr>
            </w:pPr>
            <w:r>
              <w:rPr>
                <w:rFonts w:hint="eastAsia"/>
                <w:color w:val="000000" w:themeColor="text1"/>
                <w:kern w:val="0"/>
                <w:sz w:val="20"/>
              </w:rPr>
              <w:t>4．</w:t>
            </w:r>
            <w:hyperlink w:anchor="S_选择下载" w:history="1">
              <w:r>
                <w:rPr>
                  <w:rStyle w:val="af2"/>
                  <w:rFonts w:hint="eastAsia"/>
                  <w:color w:val="000000" w:themeColor="text1"/>
                  <w:kern w:val="0"/>
                  <w:sz w:val="20"/>
                </w:rPr>
                <w:t>选择下载</w:t>
              </w:r>
            </w:hyperlink>
          </w:p>
        </w:tc>
      </w:tr>
      <w:tr w:rsidR="00192CCD">
        <w:tc>
          <w:tcPr>
            <w:tcW w:w="4148" w:type="dxa"/>
          </w:tcPr>
          <w:p w:rsidR="00192CCD" w:rsidRDefault="00AE4472">
            <w:pPr>
              <w:rPr>
                <w:kern w:val="0"/>
                <w:sz w:val="20"/>
              </w:rPr>
            </w:pPr>
            <w:r>
              <w:rPr>
                <w:rFonts w:hint="eastAsia"/>
                <w:kern w:val="0"/>
                <w:sz w:val="20"/>
              </w:rPr>
              <w:t>可选流程</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异常</w:t>
            </w:r>
          </w:p>
        </w:tc>
        <w:tc>
          <w:tcPr>
            <w:tcW w:w="4148" w:type="dxa"/>
          </w:tcPr>
          <w:p w:rsidR="00192CCD" w:rsidRDefault="00AE4472">
            <w:pPr>
              <w:rPr>
                <w:kern w:val="0"/>
                <w:sz w:val="20"/>
              </w:rPr>
            </w:pPr>
            <w:r>
              <w:rPr>
                <w:rFonts w:hint="eastAsia"/>
                <w:kern w:val="0"/>
                <w:sz w:val="20"/>
              </w:rPr>
              <w:t>暂无</w:t>
            </w:r>
          </w:p>
        </w:tc>
      </w:tr>
      <w:tr w:rsidR="00192CCD">
        <w:tc>
          <w:tcPr>
            <w:tcW w:w="4148" w:type="dxa"/>
          </w:tcPr>
          <w:p w:rsidR="00192CCD" w:rsidRDefault="00AE4472">
            <w:pPr>
              <w:rPr>
                <w:kern w:val="0"/>
                <w:sz w:val="20"/>
              </w:rPr>
            </w:pPr>
            <w:r>
              <w:rPr>
                <w:rFonts w:hint="eastAsia"/>
                <w:kern w:val="0"/>
                <w:sz w:val="20"/>
              </w:rPr>
              <w:t>输入</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输出</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业务规则</w:t>
            </w:r>
          </w:p>
        </w:tc>
        <w:tc>
          <w:tcPr>
            <w:tcW w:w="4148" w:type="dxa"/>
          </w:tcPr>
          <w:p w:rsidR="00192CCD" w:rsidRDefault="00AE4472">
            <w:pPr>
              <w:rPr>
                <w:kern w:val="0"/>
                <w:sz w:val="20"/>
              </w:rPr>
            </w:pPr>
            <w:r>
              <w:rPr>
                <w:rFonts w:hint="eastAsia"/>
                <w:kern w:val="0"/>
                <w:sz w:val="20"/>
              </w:rPr>
              <w:t>无</w:t>
            </w:r>
          </w:p>
        </w:tc>
      </w:tr>
      <w:tr w:rsidR="00192CCD">
        <w:tc>
          <w:tcPr>
            <w:tcW w:w="4148" w:type="dxa"/>
          </w:tcPr>
          <w:p w:rsidR="00192CCD" w:rsidRDefault="00AE4472">
            <w:pPr>
              <w:rPr>
                <w:kern w:val="0"/>
                <w:sz w:val="20"/>
              </w:rPr>
            </w:pPr>
            <w:r>
              <w:rPr>
                <w:rFonts w:hint="eastAsia"/>
                <w:kern w:val="0"/>
                <w:sz w:val="20"/>
              </w:rPr>
              <w:t>优先级</w:t>
            </w:r>
          </w:p>
        </w:tc>
        <w:tc>
          <w:tcPr>
            <w:tcW w:w="4148" w:type="dxa"/>
          </w:tcPr>
          <w:p w:rsidR="00192CCD" w:rsidRDefault="00AE4472">
            <w:pPr>
              <w:rPr>
                <w:kern w:val="0"/>
                <w:sz w:val="20"/>
              </w:rPr>
            </w:pPr>
            <w:r>
              <w:rPr>
                <w:kern w:val="0"/>
                <w:sz w:val="20"/>
              </w:rPr>
              <w:t>0.62</w:t>
            </w:r>
          </w:p>
        </w:tc>
      </w:tr>
    </w:tbl>
    <w:p w:rsidR="00192CCD" w:rsidRDefault="00AE4472">
      <w:r>
        <w:rPr>
          <w:noProof/>
        </w:rPr>
        <w:lastRenderedPageBreak/>
        <w:drawing>
          <wp:inline distT="0" distB="0" distL="0" distR="0">
            <wp:extent cx="3505200" cy="389572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38"/>
                    <a:stretch>
                      <a:fillRect/>
                    </a:stretch>
                  </pic:blipFill>
                  <pic:spPr>
                    <a:xfrm>
                      <a:off x="0" y="0"/>
                      <a:ext cx="3505200" cy="3895725"/>
                    </a:xfrm>
                    <a:prstGeom prst="rect">
                      <a:avLst/>
                    </a:prstGeom>
                  </pic:spPr>
                </pic:pic>
              </a:graphicData>
            </a:graphic>
          </wp:inline>
        </w:drawing>
      </w:r>
    </w:p>
    <w:p w:rsidR="00192CCD" w:rsidRDefault="00AE4472">
      <w:bookmarkStart w:id="507" w:name="S_“我的项目”3"/>
      <w:r>
        <w:rPr>
          <w:rFonts w:hint="eastAsia"/>
          <w:color w:val="FF0000"/>
        </w:rPr>
        <w:t>“我的项目”</w:t>
      </w:r>
    </w:p>
    <w:bookmarkEnd w:id="507"/>
    <w:p w:rsidR="00192CCD" w:rsidRDefault="00AE4472">
      <w:r>
        <w:rPr>
          <w:noProof/>
        </w:rPr>
        <w:drawing>
          <wp:inline distT="0" distB="0" distL="0" distR="0">
            <wp:extent cx="2190750" cy="97155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9"/>
                    <a:stretch>
                      <a:fillRect/>
                    </a:stretch>
                  </pic:blipFill>
                  <pic:spPr>
                    <a:xfrm>
                      <a:off x="0" y="0"/>
                      <a:ext cx="2190750" cy="971550"/>
                    </a:xfrm>
                    <a:prstGeom prst="rect">
                      <a:avLst/>
                    </a:prstGeom>
                  </pic:spPr>
                </pic:pic>
              </a:graphicData>
            </a:graphic>
          </wp:inline>
        </w:drawing>
      </w:r>
    </w:p>
    <w:p w:rsidR="00192CCD" w:rsidRDefault="00AE4472">
      <w:bookmarkStart w:id="508" w:name="S_选择你需要详细查看的案例7"/>
      <w:r>
        <w:rPr>
          <w:rFonts w:hint="eastAsia"/>
          <w:color w:val="FF0000"/>
        </w:rPr>
        <w:t>选择你需要详细查看的案例</w:t>
      </w:r>
    </w:p>
    <w:bookmarkEnd w:id="508"/>
    <w:p w:rsidR="00192CCD" w:rsidRDefault="00AE4472">
      <w:r>
        <w:rPr>
          <w:noProof/>
        </w:rPr>
        <w:drawing>
          <wp:inline distT="0" distB="0" distL="0" distR="0">
            <wp:extent cx="5274310" cy="1055370"/>
            <wp:effectExtent l="0" t="0" r="1397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0"/>
                    <a:stretch>
                      <a:fillRect/>
                    </a:stretch>
                  </pic:blipFill>
                  <pic:spPr>
                    <a:xfrm>
                      <a:off x="0" y="0"/>
                      <a:ext cx="5274310" cy="1055370"/>
                    </a:xfrm>
                    <a:prstGeom prst="rect">
                      <a:avLst/>
                    </a:prstGeom>
                  </pic:spPr>
                </pic:pic>
              </a:graphicData>
            </a:graphic>
          </wp:inline>
        </w:drawing>
      </w:r>
      <w:r>
        <w:t xml:space="preserve"> </w:t>
      </w:r>
    </w:p>
    <w:p w:rsidR="00192CCD" w:rsidRDefault="00AE4472">
      <w:bookmarkStart w:id="509" w:name="S_点击项目评价1"/>
      <w:r>
        <w:rPr>
          <w:rFonts w:hint="eastAsia"/>
          <w:color w:val="FF0000"/>
        </w:rPr>
        <w:t>点击项目评价</w:t>
      </w:r>
    </w:p>
    <w:bookmarkEnd w:id="509"/>
    <w:p w:rsidR="00192CCD" w:rsidRDefault="00AE4472">
      <w:r>
        <w:rPr>
          <w:noProof/>
        </w:rPr>
        <w:drawing>
          <wp:inline distT="0" distB="0" distL="0" distR="0">
            <wp:extent cx="2705100" cy="628650"/>
            <wp:effectExtent l="0" t="0" r="762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1"/>
                    <a:stretch>
                      <a:fillRect/>
                    </a:stretch>
                  </pic:blipFill>
                  <pic:spPr>
                    <a:xfrm>
                      <a:off x="0" y="0"/>
                      <a:ext cx="2705100" cy="628650"/>
                    </a:xfrm>
                    <a:prstGeom prst="rect">
                      <a:avLst/>
                    </a:prstGeom>
                  </pic:spPr>
                </pic:pic>
              </a:graphicData>
            </a:graphic>
          </wp:inline>
        </w:drawing>
      </w:r>
    </w:p>
    <w:p w:rsidR="00192CCD" w:rsidRDefault="00AE4472">
      <w:bookmarkStart w:id="510" w:name="S_选择下载"/>
      <w:r>
        <w:rPr>
          <w:rFonts w:hint="eastAsia"/>
          <w:color w:val="FF0000"/>
        </w:rPr>
        <w:t>选择下载</w:t>
      </w:r>
    </w:p>
    <w:bookmarkEnd w:id="510"/>
    <w:p w:rsidR="00192CCD" w:rsidRDefault="00AE4472">
      <w:r>
        <w:rPr>
          <w:noProof/>
        </w:rPr>
        <w:lastRenderedPageBreak/>
        <w:drawing>
          <wp:inline distT="0" distB="0" distL="0" distR="0">
            <wp:extent cx="5274310" cy="1247140"/>
            <wp:effectExtent l="0" t="0" r="1397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42"/>
                    <a:stretch>
                      <a:fillRect/>
                    </a:stretch>
                  </pic:blipFill>
                  <pic:spPr>
                    <a:xfrm>
                      <a:off x="0" y="0"/>
                      <a:ext cx="5274310" cy="1247140"/>
                    </a:xfrm>
                    <a:prstGeom prst="rect">
                      <a:avLst/>
                    </a:prstGeom>
                  </pic:spPr>
                </pic:pic>
              </a:graphicData>
            </a:graphic>
          </wp:inline>
        </w:drawing>
      </w:r>
    </w:p>
    <w:p w:rsidR="00192CCD" w:rsidRDefault="00192CCD"/>
    <w:p w:rsidR="00192CCD" w:rsidRDefault="00AE4472">
      <w:pPr>
        <w:pStyle w:val="2"/>
      </w:pPr>
      <w:r>
        <w:rPr>
          <w:rFonts w:hint="eastAsia"/>
        </w:rPr>
        <w:t>4.3</w:t>
      </w:r>
      <w:r>
        <w:rPr>
          <w:rFonts w:hint="eastAsia"/>
        </w:rPr>
        <w:t>管理员功能需求</w:t>
      </w:r>
      <w:bookmarkEnd w:id="331"/>
    </w:p>
    <w:p w:rsidR="00192CCD" w:rsidRDefault="00AE4472">
      <w:pPr>
        <w:pStyle w:val="3"/>
      </w:pPr>
      <w:bookmarkStart w:id="511" w:name="_Toc9894"/>
      <w:r>
        <w:rPr>
          <w:rFonts w:hint="eastAsia"/>
        </w:rPr>
        <w:t>4.3.1</w:t>
      </w:r>
      <w:r>
        <w:rPr>
          <w:rFonts w:hint="eastAsia"/>
        </w:rPr>
        <w:t>管理员</w:t>
      </w:r>
      <w:bookmarkEnd w:id="511"/>
      <w:r>
        <w:rPr>
          <w:rFonts w:hint="eastAsia"/>
        </w:rPr>
        <w:t>登录</w:t>
      </w: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w:t>
            </w:r>
            <w:r>
              <w:t>-1-1,</w:t>
            </w:r>
            <w:r>
              <w:rPr>
                <w:rFonts w:hint="eastAsia"/>
              </w:rPr>
              <w:t>管理员登录</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管理员输入账号密码进入系统</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管理员希望进入系统管理网站</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1.管理员的身份通过认证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1.管理员进入网站管理页面</w:t>
            </w:r>
          </w:p>
        </w:tc>
      </w:tr>
      <w:tr w:rsidR="00192CCD">
        <w:trPr>
          <w:trHeight w:val="792"/>
        </w:trPr>
        <w:tc>
          <w:tcPr>
            <w:tcW w:w="4148" w:type="dxa"/>
          </w:tcPr>
          <w:p w:rsidR="00192CCD" w:rsidRDefault="00AE4472">
            <w:r>
              <w:rPr>
                <w:rFonts w:hint="eastAsia"/>
              </w:rPr>
              <w:t>正常流程</w:t>
            </w:r>
          </w:p>
        </w:tc>
        <w:tc>
          <w:tcPr>
            <w:tcW w:w="4148" w:type="dxa"/>
          </w:tcPr>
          <w:p w:rsidR="00192CCD" w:rsidRDefault="00AE4472">
            <w:r>
              <w:rPr>
                <w:rFonts w:hint="eastAsia"/>
              </w:rPr>
              <w:t>1-1.0输入账号密码进入网站</w:t>
            </w:r>
          </w:p>
          <w:p w:rsidR="00192CCD" w:rsidRDefault="00AE4472">
            <w:r>
              <w:rPr>
                <w:rFonts w:hint="eastAsia"/>
              </w:rPr>
              <w:t>1.管理员打开网站</w:t>
            </w:r>
            <w:hyperlink w:anchor="A_登陆页面" w:history="1">
              <w:r>
                <w:rPr>
                  <w:rStyle w:val="af1"/>
                  <w:rFonts w:hint="eastAsia"/>
                  <w:color w:val="FF0000"/>
                </w:rPr>
                <w:t>登录页面</w:t>
              </w:r>
            </w:hyperlink>
          </w:p>
          <w:p w:rsidR="00192CCD" w:rsidRDefault="00AE4472">
            <w:r>
              <w:rPr>
                <w:rFonts w:hint="eastAsia"/>
              </w:rPr>
              <w:t>2.管理员输入账号，密码</w:t>
            </w:r>
          </w:p>
          <w:p w:rsidR="00192CCD" w:rsidRDefault="00AE4472">
            <w:r>
              <w:rPr>
                <w:rFonts w:hint="eastAsia"/>
              </w:rPr>
              <w:t>3.点击登录</w:t>
            </w:r>
          </w:p>
          <w:p w:rsidR="00192CCD" w:rsidRDefault="00AE4472">
            <w:r>
              <w:rPr>
                <w:rFonts w:hint="eastAsia"/>
              </w:rPr>
              <w:t>3.账号密码正确，进入</w:t>
            </w:r>
            <w:hyperlink w:anchor="A_网页管理首页" w:history="1">
              <w:r>
                <w:rPr>
                  <w:rStyle w:val="af2"/>
                  <w:rFonts w:hint="eastAsia"/>
                  <w:color w:val="FF0000"/>
                </w:rPr>
                <w:t>网站管理首页</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1-1.0E</w:t>
            </w:r>
            <w:r>
              <w:t>1</w:t>
            </w:r>
            <w:r>
              <w:rPr>
                <w:rFonts w:hint="eastAsia"/>
              </w:rPr>
              <w:t>账号密码错误</w:t>
            </w:r>
          </w:p>
          <w:p w:rsidR="00192CCD" w:rsidRDefault="003E3E07">
            <w:pPr>
              <w:rPr>
                <w:color w:val="FF0000"/>
              </w:rPr>
            </w:pPr>
            <w:hyperlink w:anchor="A_1_10E1" w:history="1">
              <w:r w:rsidR="00AE4472">
                <w:rPr>
                  <w:rStyle w:val="af1"/>
                  <w:rFonts w:hint="eastAsia"/>
                  <w:color w:val="FF0000"/>
                </w:rPr>
                <w:t>1.系统提示信息：账号或密码错误</w:t>
              </w:r>
            </w:hyperlink>
          </w:p>
          <w:p w:rsidR="00192CCD" w:rsidRDefault="00AE4472">
            <w:r>
              <w:rPr>
                <w:rFonts w:hint="eastAsia"/>
              </w:rPr>
              <w:t>1-1.0E2账号不存在</w:t>
            </w:r>
          </w:p>
          <w:p w:rsidR="00192CCD" w:rsidRDefault="003E3E07">
            <w:hyperlink w:anchor="A_1_10E2" w:history="1">
              <w:r w:rsidR="00AE4472">
                <w:rPr>
                  <w:rStyle w:val="af2"/>
                  <w:rFonts w:hint="eastAsia"/>
                  <w:color w:val="FF0000"/>
                </w:rPr>
                <w:t>1.系统提示信息：账号不存在</w:t>
              </w:r>
            </w:hyperlink>
          </w:p>
        </w:tc>
      </w:tr>
      <w:tr w:rsidR="00192CCD">
        <w:tc>
          <w:tcPr>
            <w:tcW w:w="4148" w:type="dxa"/>
          </w:tcPr>
          <w:p w:rsidR="00192CCD" w:rsidRDefault="00AE4472">
            <w:r>
              <w:rPr>
                <w:rFonts w:hint="eastAsia"/>
              </w:rPr>
              <w:t>输入</w:t>
            </w:r>
          </w:p>
        </w:tc>
        <w:tc>
          <w:tcPr>
            <w:tcW w:w="4148" w:type="dxa"/>
          </w:tcPr>
          <w:p w:rsidR="00192CCD" w:rsidRDefault="00AE4472">
            <w:r>
              <w:t>1-1.0</w:t>
            </w:r>
            <w:r>
              <w:rPr>
                <w:rFonts w:hint="eastAsia"/>
              </w:rPr>
              <w:t>账号，密码，</w:t>
            </w:r>
            <w:hyperlink w:anchor="A_登陆页面" w:history="1">
              <w:r>
                <w:rPr>
                  <w:rStyle w:val="af2"/>
                  <w:rFonts w:hint="eastAsia"/>
                  <w:color w:val="FF0000"/>
                </w:rPr>
                <w:t>登录页面</w:t>
              </w:r>
            </w:hyperlink>
          </w:p>
        </w:tc>
      </w:tr>
      <w:tr w:rsidR="00192CCD">
        <w:tc>
          <w:tcPr>
            <w:tcW w:w="4148" w:type="dxa"/>
          </w:tcPr>
          <w:p w:rsidR="00192CCD" w:rsidRDefault="00AE4472">
            <w:r>
              <w:rPr>
                <w:rFonts w:hint="eastAsia"/>
              </w:rPr>
              <w:t>输出</w:t>
            </w:r>
          </w:p>
        </w:tc>
        <w:tc>
          <w:tcPr>
            <w:tcW w:w="4148" w:type="dxa"/>
          </w:tcPr>
          <w:p w:rsidR="00192CCD" w:rsidRDefault="00AE4472">
            <w:r>
              <w:rPr>
                <w:rFonts w:hint="eastAsia"/>
              </w:rPr>
              <w:t>1-1.0账号或密码错误，账号不存在，</w:t>
            </w:r>
            <w:hyperlink w:anchor="A_网页管理首页" w:history="1">
              <w:r>
                <w:rPr>
                  <w:rStyle w:val="af2"/>
                  <w:rFonts w:hint="eastAsia"/>
                  <w:color w:val="FF0000"/>
                </w:rPr>
                <w:t>网站管理首页</w:t>
              </w:r>
            </w:hyperlink>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BR-A-1账号，密码必须正确，与数据库中数据相匹配</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3.73</w:t>
            </w:r>
          </w:p>
        </w:tc>
      </w:tr>
    </w:tbl>
    <w:p w:rsidR="00192CCD" w:rsidRDefault="00192CCD"/>
    <w:p w:rsidR="00192CCD" w:rsidRDefault="00AE4472">
      <w:pPr>
        <w:rPr>
          <w:color w:val="FF0000"/>
        </w:rPr>
      </w:pPr>
      <w:bookmarkStart w:id="512" w:name="A_登陆页面"/>
      <w:r>
        <w:rPr>
          <w:rFonts w:hint="eastAsia"/>
          <w:color w:val="FF0000"/>
        </w:rPr>
        <w:t>登录页面</w:t>
      </w:r>
    </w:p>
    <w:bookmarkEnd w:id="512"/>
    <w:p w:rsidR="00192CCD" w:rsidRDefault="00AE4472">
      <w:pPr>
        <w:rPr>
          <w:color w:val="FF0000"/>
        </w:rPr>
      </w:pPr>
      <w:r>
        <w:rPr>
          <w:noProof/>
        </w:rPr>
        <w:lastRenderedPageBreak/>
        <w:drawing>
          <wp:inline distT="0" distB="0" distL="0" distR="0">
            <wp:extent cx="4592955" cy="2612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7"/>
                    <a:stretch>
                      <a:fillRect/>
                    </a:stretch>
                  </pic:blipFill>
                  <pic:spPr>
                    <a:xfrm>
                      <a:off x="0" y="0"/>
                      <a:ext cx="4601074" cy="2616840"/>
                    </a:xfrm>
                    <a:prstGeom prst="rect">
                      <a:avLst/>
                    </a:prstGeom>
                  </pic:spPr>
                </pic:pic>
              </a:graphicData>
            </a:graphic>
          </wp:inline>
        </w:drawing>
      </w:r>
    </w:p>
    <w:p w:rsidR="00192CCD" w:rsidRDefault="00AE4472">
      <w:pPr>
        <w:rPr>
          <w:color w:val="FF0000"/>
        </w:rPr>
      </w:pPr>
      <w:bookmarkStart w:id="513" w:name="A_网页管理首页"/>
      <w:r>
        <w:rPr>
          <w:rFonts w:hint="eastAsia"/>
          <w:color w:val="FF0000"/>
        </w:rPr>
        <w:t>网站管理首页</w:t>
      </w:r>
    </w:p>
    <w:bookmarkEnd w:id="513"/>
    <w:p w:rsidR="00192CCD" w:rsidRDefault="00AE4472">
      <w:pPr>
        <w:rPr>
          <w:color w:val="FF0000"/>
        </w:rPr>
      </w:pPr>
      <w:r>
        <w:rPr>
          <w:noProof/>
        </w:rPr>
        <w:drawing>
          <wp:inline distT="0" distB="0" distL="0" distR="0">
            <wp:extent cx="4356735" cy="2209165"/>
            <wp:effectExtent l="0" t="0" r="571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3"/>
                    <a:stretch>
                      <a:fillRect/>
                    </a:stretch>
                  </pic:blipFill>
                  <pic:spPr>
                    <a:xfrm>
                      <a:off x="0" y="0"/>
                      <a:ext cx="4360490" cy="2211218"/>
                    </a:xfrm>
                    <a:prstGeom prst="rect">
                      <a:avLst/>
                    </a:prstGeom>
                  </pic:spPr>
                </pic:pic>
              </a:graphicData>
            </a:graphic>
          </wp:inline>
        </w:drawing>
      </w:r>
    </w:p>
    <w:p w:rsidR="00192CCD" w:rsidRDefault="00AE4472">
      <w:pPr>
        <w:rPr>
          <w:color w:val="FF0000"/>
        </w:rPr>
      </w:pPr>
      <w:bookmarkStart w:id="514" w:name="A_1_10E1"/>
      <w:r>
        <w:rPr>
          <w:rFonts w:hint="eastAsia"/>
          <w:color w:val="FF0000"/>
        </w:rPr>
        <w:t>异常界面：</w:t>
      </w:r>
    </w:p>
    <w:p w:rsidR="00192CCD" w:rsidRDefault="00AE4472">
      <w:pPr>
        <w:rPr>
          <w:color w:val="FF0000"/>
        </w:rPr>
      </w:pPr>
      <w:r>
        <w:rPr>
          <w:rFonts w:hint="eastAsia"/>
          <w:color w:val="FF0000"/>
        </w:rPr>
        <w:t>1.</w:t>
      </w:r>
      <w:r>
        <w:rPr>
          <w:rFonts w:hint="eastAsia"/>
          <w:color w:val="FF0000"/>
        </w:rPr>
        <w:t>系统提示信息：账号或密码错误</w:t>
      </w:r>
    </w:p>
    <w:bookmarkEnd w:id="514"/>
    <w:p w:rsidR="00192CCD" w:rsidRDefault="00AE4472">
      <w:pPr>
        <w:rPr>
          <w:color w:val="FF0000"/>
        </w:rPr>
      </w:pPr>
      <w:r>
        <w:rPr>
          <w:noProof/>
        </w:rPr>
        <w:drawing>
          <wp:inline distT="0" distB="0" distL="0" distR="0">
            <wp:extent cx="2904490" cy="29997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2904762" cy="3000000"/>
                    </a:xfrm>
                    <a:prstGeom prst="rect">
                      <a:avLst/>
                    </a:prstGeom>
                  </pic:spPr>
                </pic:pic>
              </a:graphicData>
            </a:graphic>
          </wp:inline>
        </w:drawing>
      </w:r>
    </w:p>
    <w:p w:rsidR="00192CCD" w:rsidRDefault="00AE4472">
      <w:bookmarkStart w:id="515" w:name="A_1_10E2"/>
      <w:r>
        <w:rPr>
          <w:rFonts w:hint="eastAsia"/>
          <w:color w:val="FF0000"/>
        </w:rPr>
        <w:lastRenderedPageBreak/>
        <w:t>1.</w:t>
      </w:r>
      <w:r>
        <w:rPr>
          <w:rFonts w:hint="eastAsia"/>
          <w:color w:val="FF0000"/>
        </w:rPr>
        <w:t>系统提示信息：账号不存在</w:t>
      </w:r>
    </w:p>
    <w:bookmarkEnd w:id="515"/>
    <w:p w:rsidR="00192CCD" w:rsidRDefault="00AE4472">
      <w:r>
        <w:rPr>
          <w:noProof/>
        </w:rPr>
        <w:drawing>
          <wp:inline distT="0" distB="0" distL="0" distR="0">
            <wp:extent cx="2866390" cy="31235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0"/>
                    <a:stretch>
                      <a:fillRect/>
                    </a:stretch>
                  </pic:blipFill>
                  <pic:spPr>
                    <a:xfrm>
                      <a:off x="0" y="0"/>
                      <a:ext cx="2866667" cy="3123809"/>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4018915" cy="36188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44"/>
                    <a:stretch>
                      <a:fillRect/>
                    </a:stretch>
                  </pic:blipFill>
                  <pic:spPr>
                    <a:xfrm>
                      <a:off x="0" y="0"/>
                      <a:ext cx="4019048" cy="3619048"/>
                    </a:xfrm>
                    <a:prstGeom prst="rect">
                      <a:avLst/>
                    </a:prstGeom>
                  </pic:spPr>
                </pic:pic>
              </a:graphicData>
            </a:graphic>
          </wp:inline>
        </w:drawing>
      </w:r>
    </w:p>
    <w:p w:rsidR="00192CCD" w:rsidRDefault="00AE4472">
      <w:pPr>
        <w:pStyle w:val="3"/>
      </w:pPr>
      <w:bookmarkStart w:id="516" w:name="_Toc28715"/>
      <w:r>
        <w:rPr>
          <w:rFonts w:hint="eastAsia"/>
        </w:rPr>
        <w:t>4.3.2</w:t>
      </w:r>
      <w:r>
        <w:rPr>
          <w:rFonts w:hint="eastAsia"/>
        </w:rPr>
        <w:t>管理员浏览网站概要</w:t>
      </w:r>
      <w:bookmarkEnd w:id="516"/>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color w:val="000000" w:themeColor="text1"/>
              </w:rPr>
            </w:pPr>
            <w:r>
              <w:rPr>
                <w:rFonts w:hint="eastAsia"/>
                <w:color w:val="000000" w:themeColor="text1"/>
              </w:rPr>
              <w:t>ID和名称</w:t>
            </w:r>
          </w:p>
        </w:tc>
        <w:tc>
          <w:tcPr>
            <w:tcW w:w="4148" w:type="dxa"/>
          </w:tcPr>
          <w:p w:rsidR="00192CCD" w:rsidRDefault="00AE4472">
            <w:pPr>
              <w:rPr>
                <w:color w:val="000000" w:themeColor="text1"/>
              </w:rPr>
            </w:pPr>
            <w:r>
              <w:rPr>
                <w:rFonts w:hint="eastAsia"/>
                <w:color w:val="000000" w:themeColor="text1"/>
              </w:rPr>
              <w:t>A</w:t>
            </w:r>
            <w:r>
              <w:rPr>
                <w:color w:val="000000" w:themeColor="text1"/>
              </w:rPr>
              <w:t>-1-</w:t>
            </w:r>
            <w:r>
              <w:rPr>
                <w:rFonts w:hint="eastAsia"/>
                <w:color w:val="000000" w:themeColor="text1"/>
              </w:rPr>
              <w:t>2</w:t>
            </w:r>
            <w:r>
              <w:rPr>
                <w:color w:val="000000" w:themeColor="text1"/>
              </w:rPr>
              <w:t>,</w:t>
            </w:r>
            <w:r>
              <w:rPr>
                <w:rFonts w:hint="eastAsia"/>
                <w:color w:val="000000" w:themeColor="text1"/>
              </w:rPr>
              <w:t>管理员浏览网站概要</w:t>
            </w:r>
          </w:p>
        </w:tc>
      </w:tr>
      <w:tr w:rsidR="00192CCD">
        <w:tc>
          <w:tcPr>
            <w:tcW w:w="4148" w:type="dxa"/>
          </w:tcPr>
          <w:p w:rsidR="00192CCD" w:rsidRDefault="00AE4472">
            <w:pPr>
              <w:rPr>
                <w:color w:val="000000" w:themeColor="text1"/>
              </w:rPr>
            </w:pPr>
            <w:r>
              <w:rPr>
                <w:rFonts w:hint="eastAsia"/>
                <w:color w:val="000000" w:themeColor="text1"/>
              </w:rPr>
              <w:t>创建人</w:t>
            </w:r>
          </w:p>
        </w:tc>
        <w:tc>
          <w:tcPr>
            <w:tcW w:w="4148" w:type="dxa"/>
          </w:tcPr>
          <w:p w:rsidR="00192CCD" w:rsidRDefault="00AE4472">
            <w:pPr>
              <w:rPr>
                <w:color w:val="000000" w:themeColor="text1"/>
              </w:rPr>
            </w:pPr>
            <w:r>
              <w:rPr>
                <w:rFonts w:hint="eastAsia"/>
                <w:color w:val="000000" w:themeColor="text1"/>
              </w:rPr>
              <w:t>冯一鸣</w:t>
            </w:r>
          </w:p>
        </w:tc>
      </w:tr>
      <w:tr w:rsidR="00192CCD">
        <w:tc>
          <w:tcPr>
            <w:tcW w:w="4148" w:type="dxa"/>
          </w:tcPr>
          <w:p w:rsidR="00192CCD" w:rsidRDefault="00AE4472">
            <w:pPr>
              <w:rPr>
                <w:color w:val="000000" w:themeColor="text1"/>
              </w:rPr>
            </w:pPr>
            <w:r>
              <w:rPr>
                <w:rFonts w:hint="eastAsia"/>
                <w:color w:val="000000" w:themeColor="text1"/>
              </w:rPr>
              <w:t>创建时间</w:t>
            </w:r>
          </w:p>
        </w:tc>
        <w:tc>
          <w:tcPr>
            <w:tcW w:w="4148" w:type="dxa"/>
          </w:tcPr>
          <w:p w:rsidR="00192CCD" w:rsidRDefault="00AE4472">
            <w:pPr>
              <w:rPr>
                <w:color w:val="000000" w:themeColor="text1"/>
              </w:rPr>
            </w:pPr>
            <w:r>
              <w:rPr>
                <w:rFonts w:hint="eastAsia"/>
                <w:color w:val="000000" w:themeColor="text1"/>
              </w:rPr>
              <w:t>2018年12月19日</w:t>
            </w:r>
          </w:p>
        </w:tc>
      </w:tr>
      <w:tr w:rsidR="00192CCD">
        <w:tc>
          <w:tcPr>
            <w:tcW w:w="4148" w:type="dxa"/>
          </w:tcPr>
          <w:p w:rsidR="00192CCD" w:rsidRDefault="00AE4472">
            <w:pPr>
              <w:rPr>
                <w:color w:val="000000" w:themeColor="text1"/>
              </w:rPr>
            </w:pPr>
            <w:r>
              <w:rPr>
                <w:rFonts w:hint="eastAsia"/>
                <w:color w:val="000000" w:themeColor="text1"/>
              </w:rPr>
              <w:t>操作者</w:t>
            </w:r>
          </w:p>
        </w:tc>
        <w:tc>
          <w:tcPr>
            <w:tcW w:w="4148" w:type="dxa"/>
          </w:tcPr>
          <w:p w:rsidR="00192CCD" w:rsidRDefault="00AE4472">
            <w:pPr>
              <w:rPr>
                <w:color w:val="000000" w:themeColor="text1"/>
              </w:rPr>
            </w:pPr>
            <w:r>
              <w:rPr>
                <w:rFonts w:hint="eastAsia"/>
                <w:color w:val="000000" w:themeColor="text1"/>
              </w:rPr>
              <w:t>管理员</w:t>
            </w:r>
          </w:p>
        </w:tc>
      </w:tr>
      <w:tr w:rsidR="00192CCD">
        <w:tc>
          <w:tcPr>
            <w:tcW w:w="4148" w:type="dxa"/>
          </w:tcPr>
          <w:p w:rsidR="00192CCD" w:rsidRDefault="00AE4472">
            <w:pPr>
              <w:rPr>
                <w:color w:val="000000" w:themeColor="text1"/>
              </w:rPr>
            </w:pPr>
            <w:r>
              <w:rPr>
                <w:rFonts w:hint="eastAsia"/>
                <w:color w:val="000000" w:themeColor="text1"/>
              </w:rPr>
              <w:t>描述</w:t>
            </w:r>
          </w:p>
        </w:tc>
        <w:tc>
          <w:tcPr>
            <w:tcW w:w="4148" w:type="dxa"/>
          </w:tcPr>
          <w:p w:rsidR="00192CCD" w:rsidRDefault="00AE4472">
            <w:pPr>
              <w:rPr>
                <w:color w:val="000000" w:themeColor="text1"/>
              </w:rPr>
            </w:pPr>
            <w:r>
              <w:rPr>
                <w:rFonts w:hint="eastAsia"/>
                <w:color w:val="000000" w:themeColor="text1"/>
              </w:rPr>
              <w:t>管理员输入用户名密码进入网站管理首页</w:t>
            </w:r>
            <w:r>
              <w:rPr>
                <w:rFonts w:hint="eastAsia"/>
                <w:color w:val="000000" w:themeColor="text1"/>
              </w:rPr>
              <w:lastRenderedPageBreak/>
              <w:t>，看到关于网站的总体概览</w:t>
            </w:r>
          </w:p>
        </w:tc>
      </w:tr>
      <w:tr w:rsidR="00192CCD">
        <w:tc>
          <w:tcPr>
            <w:tcW w:w="4148" w:type="dxa"/>
          </w:tcPr>
          <w:p w:rsidR="00192CCD" w:rsidRDefault="00AE4472">
            <w:pPr>
              <w:rPr>
                <w:color w:val="000000" w:themeColor="text1"/>
              </w:rPr>
            </w:pPr>
            <w:r>
              <w:rPr>
                <w:rFonts w:hint="eastAsia"/>
                <w:color w:val="000000" w:themeColor="text1"/>
              </w:rPr>
              <w:lastRenderedPageBreak/>
              <w:t>触发条件</w:t>
            </w:r>
          </w:p>
        </w:tc>
        <w:tc>
          <w:tcPr>
            <w:tcW w:w="4148" w:type="dxa"/>
          </w:tcPr>
          <w:p w:rsidR="00192CCD" w:rsidRDefault="00AE4472">
            <w:pPr>
              <w:rPr>
                <w:color w:val="000000" w:themeColor="text1"/>
              </w:rPr>
            </w:pPr>
            <w:r>
              <w:rPr>
                <w:rFonts w:hint="eastAsia"/>
                <w:color w:val="000000" w:themeColor="text1"/>
              </w:rPr>
              <w:t>管理员希望进入系统网站管理首页查看网站相关信息</w:t>
            </w:r>
          </w:p>
        </w:tc>
      </w:tr>
      <w:tr w:rsidR="00192CCD">
        <w:tc>
          <w:tcPr>
            <w:tcW w:w="4148" w:type="dxa"/>
          </w:tcPr>
          <w:p w:rsidR="00192CCD" w:rsidRDefault="00AE4472">
            <w:pPr>
              <w:rPr>
                <w:color w:val="000000" w:themeColor="text1"/>
              </w:rPr>
            </w:pPr>
            <w:r>
              <w:rPr>
                <w:rFonts w:hint="eastAsia"/>
                <w:color w:val="000000" w:themeColor="text1"/>
              </w:rPr>
              <w:t>前置条件</w:t>
            </w:r>
          </w:p>
        </w:tc>
        <w:tc>
          <w:tcPr>
            <w:tcW w:w="4148" w:type="dxa"/>
          </w:tcPr>
          <w:p w:rsidR="00192CCD" w:rsidRDefault="00AE4472">
            <w:pPr>
              <w:rPr>
                <w:color w:val="000000" w:themeColor="text1"/>
              </w:rPr>
            </w:pPr>
            <w:r>
              <w:rPr>
                <w:rFonts w:hint="eastAsia"/>
                <w:color w:val="000000" w:themeColor="text1"/>
              </w:rPr>
              <w:t>1.管理员的身份通过认证</w:t>
            </w:r>
          </w:p>
        </w:tc>
      </w:tr>
      <w:tr w:rsidR="00192CCD">
        <w:tc>
          <w:tcPr>
            <w:tcW w:w="4148" w:type="dxa"/>
          </w:tcPr>
          <w:p w:rsidR="00192CCD" w:rsidRDefault="00AE4472">
            <w:pPr>
              <w:rPr>
                <w:color w:val="000000" w:themeColor="text1"/>
              </w:rPr>
            </w:pPr>
            <w:r>
              <w:rPr>
                <w:rFonts w:hint="eastAsia"/>
                <w:color w:val="000000" w:themeColor="text1"/>
              </w:rPr>
              <w:t>后置条件</w:t>
            </w:r>
          </w:p>
        </w:tc>
        <w:tc>
          <w:tcPr>
            <w:tcW w:w="4148" w:type="dxa"/>
          </w:tcPr>
          <w:p w:rsidR="00192CCD" w:rsidRDefault="00AE4472">
            <w:pPr>
              <w:rPr>
                <w:color w:val="000000" w:themeColor="text1"/>
              </w:rPr>
            </w:pPr>
            <w:r>
              <w:rPr>
                <w:rFonts w:hint="eastAsia"/>
                <w:color w:val="000000" w:themeColor="text1"/>
              </w:rPr>
              <w:t>1.管理员进入网站管理首页</w:t>
            </w:r>
          </w:p>
        </w:tc>
      </w:tr>
      <w:tr w:rsidR="00192CCD">
        <w:trPr>
          <w:trHeight w:val="792"/>
        </w:trPr>
        <w:tc>
          <w:tcPr>
            <w:tcW w:w="4148" w:type="dxa"/>
          </w:tcPr>
          <w:p w:rsidR="00192CCD" w:rsidRDefault="00AE4472">
            <w:pPr>
              <w:rPr>
                <w:color w:val="000000" w:themeColor="text1"/>
              </w:rPr>
            </w:pPr>
            <w:r>
              <w:rPr>
                <w:rFonts w:hint="eastAsia"/>
                <w:color w:val="000000" w:themeColor="text1"/>
              </w:rPr>
              <w:t>正常流程</w:t>
            </w:r>
          </w:p>
        </w:tc>
        <w:tc>
          <w:tcPr>
            <w:tcW w:w="4148" w:type="dxa"/>
          </w:tcPr>
          <w:p w:rsidR="00192CCD" w:rsidRDefault="00AE4472">
            <w:pPr>
              <w:rPr>
                <w:color w:val="000000" w:themeColor="text1"/>
              </w:rPr>
            </w:pPr>
            <w:r>
              <w:rPr>
                <w:rFonts w:hint="eastAsia"/>
                <w:color w:val="000000" w:themeColor="text1"/>
              </w:rPr>
              <w:t>1-2.0 管理员浏览网站概要</w:t>
            </w:r>
          </w:p>
          <w:p w:rsidR="00192CCD" w:rsidRDefault="00AE4472">
            <w:pPr>
              <w:rPr>
                <w:color w:val="000000" w:themeColor="text1"/>
              </w:rPr>
            </w:pPr>
            <w:r>
              <w:rPr>
                <w:rFonts w:hint="eastAsia"/>
                <w:color w:val="000000" w:themeColor="text1"/>
              </w:rPr>
              <w:t>1.管理员进入</w:t>
            </w:r>
            <w:hyperlink w:anchor="A_网站管理首页" w:history="1">
              <w:r>
                <w:rPr>
                  <w:rStyle w:val="af2"/>
                  <w:rFonts w:hint="eastAsia"/>
                  <w:color w:val="FF0000"/>
                </w:rPr>
                <w:t>网站管理首页</w:t>
              </w:r>
            </w:hyperlink>
          </w:p>
          <w:p w:rsidR="00192CCD" w:rsidRDefault="00AE4472">
            <w:pPr>
              <w:rPr>
                <w:color w:val="000000" w:themeColor="text1"/>
              </w:rPr>
            </w:pPr>
            <w:r>
              <w:rPr>
                <w:rFonts w:hint="eastAsia"/>
                <w:color w:val="000000" w:themeColor="text1"/>
              </w:rPr>
              <w:t>2.点击</w:t>
            </w:r>
            <w:hyperlink w:anchor="A_网站管理首页用户总数按钮" w:history="1">
              <w:r>
                <w:rPr>
                  <w:rStyle w:val="af2"/>
                  <w:rFonts w:hint="eastAsia"/>
                  <w:color w:val="FF0000"/>
                </w:rPr>
                <w:t>网站管理首页用户总数按钮</w:t>
              </w:r>
            </w:hyperlink>
          </w:p>
          <w:p w:rsidR="00192CCD" w:rsidRDefault="00AE4472">
            <w:pPr>
              <w:rPr>
                <w:color w:val="000000" w:themeColor="text1"/>
              </w:rPr>
            </w:pPr>
            <w:r>
              <w:rPr>
                <w:rFonts w:hint="eastAsia"/>
                <w:color w:val="000000" w:themeColor="text1"/>
              </w:rPr>
              <w:t>3.显示网站用户总数，冻结用户总数，活跃用户总数，最近15天注册用户数，指导者用户数，学习者用户数，案例拥有者数，案例总数，项目总数</w:t>
            </w:r>
          </w:p>
        </w:tc>
      </w:tr>
      <w:tr w:rsidR="00192CCD">
        <w:tc>
          <w:tcPr>
            <w:tcW w:w="4148" w:type="dxa"/>
          </w:tcPr>
          <w:p w:rsidR="00192CCD" w:rsidRDefault="00AE4472">
            <w:pPr>
              <w:rPr>
                <w:color w:val="000000" w:themeColor="text1"/>
              </w:rPr>
            </w:pPr>
            <w:r>
              <w:rPr>
                <w:rFonts w:hint="eastAsia"/>
                <w:color w:val="000000" w:themeColor="text1"/>
              </w:rPr>
              <w:t>可选流程</w:t>
            </w:r>
          </w:p>
        </w:tc>
        <w:tc>
          <w:tcPr>
            <w:tcW w:w="4148" w:type="dxa"/>
          </w:tcPr>
          <w:p w:rsidR="00192CCD" w:rsidRDefault="00AE4472">
            <w:pPr>
              <w:rPr>
                <w:color w:val="000000" w:themeColor="text1"/>
              </w:rPr>
            </w:pPr>
            <w:r>
              <w:rPr>
                <w:rFonts w:hint="eastAsia"/>
                <w:color w:val="000000" w:themeColor="text1"/>
              </w:rPr>
              <w:t>1-2.1管理员查看网站案例总数</w:t>
            </w:r>
          </w:p>
          <w:p w:rsidR="00192CCD" w:rsidRDefault="00AE4472">
            <w:pPr>
              <w:rPr>
                <w:color w:val="000000" w:themeColor="text1"/>
              </w:rPr>
            </w:pPr>
            <w:r>
              <w:rPr>
                <w:rFonts w:hint="eastAsia"/>
                <w:color w:val="000000" w:themeColor="text1"/>
              </w:rPr>
              <w:t>1.管理员进入</w:t>
            </w:r>
            <w:hyperlink w:anchor="A_网站管理首页" w:history="1">
              <w:r>
                <w:rPr>
                  <w:rStyle w:val="af2"/>
                  <w:rFonts w:hint="eastAsia"/>
                  <w:color w:val="FF0000"/>
                </w:rPr>
                <w:t>网站管理首页</w:t>
              </w:r>
            </w:hyperlink>
          </w:p>
          <w:p w:rsidR="00192CCD" w:rsidRDefault="00AE4472">
            <w:pPr>
              <w:rPr>
                <w:color w:val="000000" w:themeColor="text1"/>
              </w:rPr>
            </w:pPr>
            <w:r>
              <w:rPr>
                <w:rFonts w:hint="eastAsia"/>
                <w:color w:val="000000" w:themeColor="text1"/>
              </w:rPr>
              <w:t>2.点击</w:t>
            </w:r>
            <w:hyperlink w:anchor="A_网站管理首页案例总数按钮" w:history="1">
              <w:r>
                <w:rPr>
                  <w:rStyle w:val="af2"/>
                  <w:rFonts w:hint="eastAsia"/>
                  <w:color w:val="FF0000"/>
                </w:rPr>
                <w:t>网站管理首页案例总数按钮</w:t>
              </w:r>
            </w:hyperlink>
          </w:p>
          <w:p w:rsidR="00192CCD" w:rsidRDefault="00AE4472">
            <w:pPr>
              <w:rPr>
                <w:color w:val="000000" w:themeColor="text1"/>
              </w:rPr>
            </w:pPr>
            <w:r>
              <w:rPr>
                <w:rFonts w:hint="eastAsia"/>
                <w:color w:val="000000" w:themeColor="text1"/>
              </w:rPr>
              <w:t>3.显示案例总数，启用案例数，案例申请数，本月新增案例数，计算机类案例数，土木工程类案例数，通信工程案例数，其他案例数</w:t>
            </w:r>
          </w:p>
          <w:p w:rsidR="00192CCD" w:rsidRDefault="00AE4472">
            <w:pPr>
              <w:rPr>
                <w:color w:val="000000" w:themeColor="text1"/>
              </w:rPr>
            </w:pPr>
            <w:r>
              <w:rPr>
                <w:rFonts w:hint="eastAsia"/>
                <w:color w:val="000000" w:themeColor="text1"/>
              </w:rPr>
              <w:t>1-2.2管理员查看网站实例总数</w:t>
            </w:r>
          </w:p>
          <w:p w:rsidR="00192CCD" w:rsidRDefault="00AE4472">
            <w:pPr>
              <w:rPr>
                <w:color w:val="000000" w:themeColor="text1"/>
              </w:rPr>
            </w:pPr>
            <w:r>
              <w:rPr>
                <w:rFonts w:hint="eastAsia"/>
                <w:color w:val="000000" w:themeColor="text1"/>
              </w:rPr>
              <w:t>1.管理员进入</w:t>
            </w:r>
            <w:hyperlink w:anchor="A_网站管理首页" w:history="1">
              <w:r>
                <w:rPr>
                  <w:rStyle w:val="af2"/>
                  <w:rFonts w:hint="eastAsia"/>
                  <w:color w:val="FF0000"/>
                </w:rPr>
                <w:t>网站管理首页</w:t>
              </w:r>
            </w:hyperlink>
          </w:p>
          <w:p w:rsidR="00192CCD" w:rsidRDefault="00AE4472">
            <w:pPr>
              <w:rPr>
                <w:color w:val="FF0000"/>
              </w:rPr>
            </w:pPr>
            <w:r>
              <w:rPr>
                <w:rFonts w:hint="eastAsia"/>
                <w:color w:val="000000" w:themeColor="text1"/>
              </w:rPr>
              <w:t>2.点击</w:t>
            </w:r>
            <w:hyperlink w:anchor="A_网站管理首页项目总数按钮" w:history="1">
              <w:r>
                <w:rPr>
                  <w:rStyle w:val="af2"/>
                  <w:rFonts w:hint="eastAsia"/>
                  <w:color w:val="FF0000"/>
                </w:rPr>
                <w:t>网站管理首页项目总数按钮</w:t>
              </w:r>
            </w:hyperlink>
          </w:p>
          <w:p w:rsidR="00192CCD" w:rsidRDefault="00AE4472">
            <w:pPr>
              <w:rPr>
                <w:color w:val="000000" w:themeColor="text1"/>
              </w:rPr>
            </w:pPr>
            <w:r>
              <w:rPr>
                <w:rFonts w:hint="eastAsia"/>
                <w:color w:val="000000" w:themeColor="text1"/>
              </w:rPr>
              <w:t>3.显示实例总数，尚未开始的实例总数，最新创建的实例数，正在进行实例数，已完成实例数，已终止案例数</w:t>
            </w:r>
          </w:p>
        </w:tc>
      </w:tr>
      <w:tr w:rsidR="00192CCD">
        <w:tc>
          <w:tcPr>
            <w:tcW w:w="4148" w:type="dxa"/>
          </w:tcPr>
          <w:p w:rsidR="00192CCD" w:rsidRDefault="00AE4472">
            <w:pPr>
              <w:rPr>
                <w:color w:val="000000" w:themeColor="text1"/>
              </w:rPr>
            </w:pPr>
            <w:r>
              <w:rPr>
                <w:rFonts w:hint="eastAsia"/>
                <w:color w:val="000000" w:themeColor="text1"/>
              </w:rPr>
              <w:t>异常</w:t>
            </w:r>
          </w:p>
        </w:tc>
        <w:tc>
          <w:tcPr>
            <w:tcW w:w="4148" w:type="dxa"/>
          </w:tcPr>
          <w:p w:rsidR="00192CCD" w:rsidRDefault="00AE4472">
            <w:pPr>
              <w:rPr>
                <w:color w:val="000000" w:themeColor="text1"/>
              </w:rPr>
            </w:pPr>
            <w:r>
              <w:rPr>
                <w:rFonts w:hint="eastAsia"/>
                <w:color w:val="000000" w:themeColor="text1"/>
              </w:rPr>
              <w:t>无</w:t>
            </w:r>
          </w:p>
        </w:tc>
      </w:tr>
      <w:tr w:rsidR="00192CCD">
        <w:tc>
          <w:tcPr>
            <w:tcW w:w="4148" w:type="dxa"/>
          </w:tcPr>
          <w:p w:rsidR="00192CCD" w:rsidRDefault="00AE4472">
            <w:pPr>
              <w:rPr>
                <w:color w:val="000000" w:themeColor="text1"/>
              </w:rPr>
            </w:pPr>
            <w:r>
              <w:rPr>
                <w:rFonts w:hint="eastAsia"/>
                <w:color w:val="000000" w:themeColor="text1"/>
              </w:rPr>
              <w:t>输入</w:t>
            </w:r>
          </w:p>
        </w:tc>
        <w:tc>
          <w:tcPr>
            <w:tcW w:w="4148" w:type="dxa"/>
          </w:tcPr>
          <w:p w:rsidR="00192CCD" w:rsidRDefault="00AE4472">
            <w:pPr>
              <w:rPr>
                <w:color w:val="000000" w:themeColor="text1"/>
              </w:rPr>
            </w:pPr>
            <w:r>
              <w:rPr>
                <w:rFonts w:hint="eastAsia"/>
                <w:color w:val="000000" w:themeColor="text1"/>
              </w:rPr>
              <w:t>1-2.0点击网站管理首页用户总数按钮</w:t>
            </w:r>
          </w:p>
          <w:p w:rsidR="00192CCD" w:rsidRDefault="00AE4472">
            <w:pPr>
              <w:rPr>
                <w:color w:val="000000" w:themeColor="text1"/>
              </w:rPr>
            </w:pPr>
            <w:r>
              <w:rPr>
                <w:rFonts w:hint="eastAsia"/>
                <w:color w:val="000000" w:themeColor="text1"/>
              </w:rPr>
              <w:t>1-2.1点击网站管理首页案例总数按钮</w:t>
            </w:r>
          </w:p>
          <w:p w:rsidR="00192CCD" w:rsidRDefault="00AE4472">
            <w:pPr>
              <w:rPr>
                <w:color w:val="000000" w:themeColor="text1"/>
              </w:rPr>
            </w:pPr>
            <w:r>
              <w:rPr>
                <w:rFonts w:hint="eastAsia"/>
                <w:color w:val="000000" w:themeColor="text1"/>
              </w:rPr>
              <w:t>1-2.2点击网站管理首页项目总数按钮</w:t>
            </w:r>
          </w:p>
        </w:tc>
      </w:tr>
      <w:tr w:rsidR="00192CCD">
        <w:trPr>
          <w:trHeight w:val="3479"/>
        </w:trPr>
        <w:tc>
          <w:tcPr>
            <w:tcW w:w="4148" w:type="dxa"/>
          </w:tcPr>
          <w:p w:rsidR="00192CCD" w:rsidRDefault="00AE4472">
            <w:pPr>
              <w:rPr>
                <w:color w:val="000000" w:themeColor="text1"/>
              </w:rPr>
            </w:pPr>
            <w:r>
              <w:rPr>
                <w:rFonts w:hint="eastAsia"/>
                <w:color w:val="000000" w:themeColor="text1"/>
              </w:rPr>
              <w:t>输出</w:t>
            </w:r>
          </w:p>
        </w:tc>
        <w:tc>
          <w:tcPr>
            <w:tcW w:w="4148" w:type="dxa"/>
          </w:tcPr>
          <w:p w:rsidR="00192CCD" w:rsidRDefault="00AE4472">
            <w:pPr>
              <w:rPr>
                <w:color w:val="000000" w:themeColor="text1"/>
              </w:rPr>
            </w:pPr>
            <w:r>
              <w:rPr>
                <w:rFonts w:hint="eastAsia"/>
                <w:color w:val="000000" w:themeColor="text1"/>
              </w:rPr>
              <w:t>1-2.0.显示网站用户总数，冻结用户总数，活跃用户总数，最近15天注册用户数，指导者用户数，学习者用户数，案例拥有者数，案例总数，项目总数</w:t>
            </w:r>
          </w:p>
          <w:p w:rsidR="00192CCD" w:rsidRDefault="00AE4472">
            <w:pPr>
              <w:rPr>
                <w:color w:val="000000" w:themeColor="text1"/>
              </w:rPr>
            </w:pPr>
            <w:r>
              <w:rPr>
                <w:rFonts w:hint="eastAsia"/>
                <w:color w:val="000000" w:themeColor="text1"/>
              </w:rPr>
              <w:t>1-2.1显示案例总数，启用案例数，案例申请数，本月新增案例数，计算机类案例数，土木工程类案例数，通信工程案例数，其他案例数</w:t>
            </w:r>
          </w:p>
          <w:p w:rsidR="00192CCD" w:rsidRDefault="00AE4472">
            <w:pPr>
              <w:rPr>
                <w:color w:val="000000" w:themeColor="text1"/>
              </w:rPr>
            </w:pPr>
            <w:r>
              <w:rPr>
                <w:rFonts w:hint="eastAsia"/>
                <w:color w:val="000000" w:themeColor="text1"/>
              </w:rPr>
              <w:t>1-2.2.显示实例总数，尚未开始的实例总数，最新创建的实例数，正在进行实例数，已完成实例数，已终止案例数</w:t>
            </w:r>
          </w:p>
        </w:tc>
      </w:tr>
      <w:tr w:rsidR="00192CCD">
        <w:tc>
          <w:tcPr>
            <w:tcW w:w="4148" w:type="dxa"/>
          </w:tcPr>
          <w:p w:rsidR="00192CCD" w:rsidRDefault="00AE4472">
            <w:pPr>
              <w:rPr>
                <w:color w:val="000000" w:themeColor="text1"/>
              </w:rPr>
            </w:pPr>
            <w:r>
              <w:rPr>
                <w:rFonts w:hint="eastAsia"/>
                <w:color w:val="000000" w:themeColor="text1"/>
              </w:rPr>
              <w:t>业务规则</w:t>
            </w:r>
          </w:p>
        </w:tc>
        <w:tc>
          <w:tcPr>
            <w:tcW w:w="4148" w:type="dxa"/>
          </w:tcPr>
          <w:p w:rsidR="00192CCD" w:rsidRDefault="00AE4472">
            <w:pPr>
              <w:rPr>
                <w:color w:val="000000" w:themeColor="text1"/>
              </w:rPr>
            </w:pPr>
            <w:r>
              <w:rPr>
                <w:rFonts w:hint="eastAsia"/>
                <w:color w:val="000000" w:themeColor="text1"/>
              </w:rPr>
              <w:t>无</w:t>
            </w:r>
          </w:p>
        </w:tc>
      </w:tr>
      <w:tr w:rsidR="00192CCD">
        <w:tc>
          <w:tcPr>
            <w:tcW w:w="4148" w:type="dxa"/>
          </w:tcPr>
          <w:p w:rsidR="00192CCD" w:rsidRDefault="00AE4472">
            <w:pPr>
              <w:rPr>
                <w:color w:val="000000" w:themeColor="text1"/>
              </w:rPr>
            </w:pPr>
            <w:r>
              <w:rPr>
                <w:rFonts w:hint="eastAsia"/>
                <w:color w:val="000000" w:themeColor="text1"/>
              </w:rPr>
              <w:lastRenderedPageBreak/>
              <w:t>优先级</w:t>
            </w:r>
          </w:p>
        </w:tc>
        <w:tc>
          <w:tcPr>
            <w:tcW w:w="4148" w:type="dxa"/>
          </w:tcPr>
          <w:p w:rsidR="00192CCD" w:rsidRDefault="00AE4472">
            <w:pPr>
              <w:rPr>
                <w:color w:val="000000" w:themeColor="text1"/>
              </w:rPr>
            </w:pPr>
            <w:r>
              <w:rPr>
                <w:rFonts w:asciiTheme="minorEastAsia" w:eastAsiaTheme="minorEastAsia" w:hAnsiTheme="minorEastAsia" w:hint="eastAsia"/>
                <w:color w:val="000000" w:themeColor="text1"/>
              </w:rPr>
              <w:t>1.32</w:t>
            </w:r>
          </w:p>
        </w:tc>
      </w:tr>
    </w:tbl>
    <w:p w:rsidR="00192CCD" w:rsidRDefault="00192CCD"/>
    <w:p w:rsidR="00192CCD" w:rsidRDefault="00AE4472">
      <w:pPr>
        <w:rPr>
          <w:color w:val="FF0000"/>
        </w:rPr>
      </w:pPr>
      <w:bookmarkStart w:id="517" w:name="A_网站管理首页"/>
      <w:r>
        <w:rPr>
          <w:rFonts w:hint="eastAsia"/>
          <w:color w:val="FF0000"/>
        </w:rPr>
        <w:t>网站管理首页</w:t>
      </w:r>
    </w:p>
    <w:bookmarkEnd w:id="517"/>
    <w:p w:rsidR="00192CCD" w:rsidRDefault="00AE4472">
      <w:pPr>
        <w:rPr>
          <w:color w:val="FF0000"/>
        </w:rPr>
      </w:pPr>
      <w:r>
        <w:rPr>
          <w:noProof/>
        </w:rPr>
        <w:drawing>
          <wp:inline distT="0" distB="0" distL="0" distR="0">
            <wp:extent cx="5274310" cy="2693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5"/>
                    <a:stretch>
                      <a:fillRect/>
                    </a:stretch>
                  </pic:blipFill>
                  <pic:spPr>
                    <a:xfrm>
                      <a:off x="0" y="0"/>
                      <a:ext cx="5274310" cy="2693035"/>
                    </a:xfrm>
                    <a:prstGeom prst="rect">
                      <a:avLst/>
                    </a:prstGeom>
                  </pic:spPr>
                </pic:pic>
              </a:graphicData>
            </a:graphic>
          </wp:inline>
        </w:drawing>
      </w:r>
    </w:p>
    <w:p w:rsidR="00192CCD" w:rsidRDefault="00AE4472">
      <w:pPr>
        <w:rPr>
          <w:color w:val="FF0000"/>
        </w:rPr>
      </w:pPr>
      <w:bookmarkStart w:id="518" w:name="A_网站管理首页用户总数按钮"/>
      <w:r>
        <w:rPr>
          <w:rFonts w:hint="eastAsia"/>
          <w:color w:val="FF0000"/>
        </w:rPr>
        <w:t>网站管理首页用户总数按钮</w:t>
      </w:r>
    </w:p>
    <w:bookmarkEnd w:id="518"/>
    <w:p w:rsidR="00192CCD" w:rsidRDefault="00AE4472">
      <w:r>
        <w:rPr>
          <w:noProof/>
        </w:rPr>
        <w:drawing>
          <wp:inline distT="0" distB="0" distL="0" distR="0">
            <wp:extent cx="5274310" cy="26816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46"/>
                    <a:stretch>
                      <a:fillRect/>
                    </a:stretch>
                  </pic:blipFill>
                  <pic:spPr>
                    <a:xfrm>
                      <a:off x="0" y="0"/>
                      <a:ext cx="5274310" cy="2681605"/>
                    </a:xfrm>
                    <a:prstGeom prst="rect">
                      <a:avLst/>
                    </a:prstGeom>
                  </pic:spPr>
                </pic:pic>
              </a:graphicData>
            </a:graphic>
          </wp:inline>
        </w:drawing>
      </w:r>
    </w:p>
    <w:p w:rsidR="00192CCD" w:rsidRDefault="00AE4472">
      <w:pPr>
        <w:rPr>
          <w:color w:val="FF0000"/>
        </w:rPr>
      </w:pPr>
      <w:bookmarkStart w:id="519" w:name="A_网站管理首页案例总数按钮"/>
      <w:r>
        <w:rPr>
          <w:rFonts w:hint="eastAsia"/>
          <w:color w:val="FF0000"/>
        </w:rPr>
        <w:t>网站管理首页案例总数按钮</w:t>
      </w:r>
    </w:p>
    <w:bookmarkEnd w:id="519"/>
    <w:p w:rsidR="00192CCD" w:rsidRDefault="00AE4472">
      <w:r>
        <w:rPr>
          <w:noProof/>
        </w:rPr>
        <w:lastRenderedPageBreak/>
        <w:drawing>
          <wp:inline distT="0" distB="0" distL="0" distR="0">
            <wp:extent cx="5274310" cy="26974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7"/>
                    <a:stretch>
                      <a:fillRect/>
                    </a:stretch>
                  </pic:blipFill>
                  <pic:spPr>
                    <a:xfrm>
                      <a:off x="0" y="0"/>
                      <a:ext cx="5274310" cy="2697480"/>
                    </a:xfrm>
                    <a:prstGeom prst="rect">
                      <a:avLst/>
                    </a:prstGeom>
                  </pic:spPr>
                </pic:pic>
              </a:graphicData>
            </a:graphic>
          </wp:inline>
        </w:drawing>
      </w:r>
    </w:p>
    <w:p w:rsidR="00192CCD" w:rsidRDefault="00AE4472">
      <w:pPr>
        <w:rPr>
          <w:color w:val="FF0000"/>
        </w:rPr>
      </w:pPr>
      <w:bookmarkStart w:id="520" w:name="A_网站管理首页项目总数按钮"/>
      <w:r>
        <w:rPr>
          <w:rFonts w:hint="eastAsia"/>
          <w:color w:val="FF0000"/>
        </w:rPr>
        <w:t>网站管理首页项目总数按钮</w:t>
      </w:r>
    </w:p>
    <w:bookmarkEnd w:id="520"/>
    <w:p w:rsidR="00192CCD" w:rsidRDefault="00AE4472">
      <w:r>
        <w:rPr>
          <w:noProof/>
        </w:rPr>
        <w:drawing>
          <wp:inline distT="0" distB="0" distL="0" distR="0">
            <wp:extent cx="5274310" cy="26930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8"/>
                    <a:stretch>
                      <a:fillRect/>
                    </a:stretch>
                  </pic:blipFill>
                  <pic:spPr>
                    <a:xfrm>
                      <a:off x="0" y="0"/>
                      <a:ext cx="5274310" cy="2693035"/>
                    </a:xfrm>
                    <a:prstGeom prst="rect">
                      <a:avLst/>
                    </a:prstGeom>
                  </pic:spPr>
                </pic:pic>
              </a:graphicData>
            </a:graphic>
          </wp:inline>
        </w:drawing>
      </w:r>
    </w:p>
    <w:p w:rsidR="00192CCD" w:rsidRDefault="00AE4472">
      <w:r>
        <w:rPr>
          <w:rFonts w:hint="eastAsia"/>
        </w:rPr>
        <w:t>对话框图：</w:t>
      </w:r>
    </w:p>
    <w:p w:rsidR="00192CCD" w:rsidRDefault="00AE4472">
      <w:r>
        <w:rPr>
          <w:noProof/>
        </w:rPr>
        <w:lastRenderedPageBreak/>
        <w:drawing>
          <wp:inline distT="0" distB="0" distL="0" distR="0">
            <wp:extent cx="5274310" cy="28784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9"/>
                    <a:stretch>
                      <a:fillRect/>
                    </a:stretch>
                  </pic:blipFill>
                  <pic:spPr>
                    <a:xfrm>
                      <a:off x="0" y="0"/>
                      <a:ext cx="5274310" cy="2878455"/>
                    </a:xfrm>
                    <a:prstGeom prst="rect">
                      <a:avLst/>
                    </a:prstGeom>
                  </pic:spPr>
                </pic:pic>
              </a:graphicData>
            </a:graphic>
          </wp:inline>
        </w:drawing>
      </w:r>
    </w:p>
    <w:p w:rsidR="00192CCD" w:rsidRDefault="00192CCD"/>
    <w:p w:rsidR="00192CCD" w:rsidRDefault="00192CCD"/>
    <w:p w:rsidR="00192CCD" w:rsidRDefault="00AE4472">
      <w:pPr>
        <w:pStyle w:val="3"/>
      </w:pPr>
      <w:bookmarkStart w:id="521" w:name="_Toc5221"/>
      <w:r>
        <w:rPr>
          <w:rFonts w:hint="eastAsia"/>
        </w:rPr>
        <w:t>4.3.3</w:t>
      </w:r>
      <w:r>
        <w:rPr>
          <w:rFonts w:hint="eastAsia"/>
        </w:rPr>
        <w:t>管理员查找用户</w:t>
      </w:r>
      <w:bookmarkEnd w:id="521"/>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bookmarkStart w:id="522" w:name="A_2_1"/>
            <w:r>
              <w:t>A-2</w:t>
            </w:r>
            <w:r>
              <w:rPr>
                <w:rFonts w:hint="eastAsia"/>
              </w:rPr>
              <w:t>-</w:t>
            </w:r>
            <w:r>
              <w:t xml:space="preserve">1 </w:t>
            </w:r>
            <w:bookmarkStart w:id="523" w:name="_Hlk533146795"/>
            <w:r>
              <w:rPr>
                <w:rFonts w:hint="eastAsia"/>
              </w:rPr>
              <w:t>查找用户</w:t>
            </w:r>
            <w:bookmarkEnd w:id="522"/>
            <w:bookmarkEnd w:id="523"/>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管理员通过用户名查找指定的用户</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管理员希望查看某个用户的信息或者管理员希望对某个指定用户进行操作</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1.管理员进入指定用户的信息界面</w:t>
            </w:r>
            <w:r>
              <w:t xml:space="preserve"> </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2-1.0管理员按照组合条件来查询</w:t>
            </w:r>
          </w:p>
          <w:p w:rsidR="00192CCD" w:rsidRDefault="00AE4472">
            <w:r>
              <w:rPr>
                <w:rFonts w:hint="eastAsia"/>
              </w:rPr>
              <w:t>1.点击</w:t>
            </w:r>
            <w:hyperlink w:anchor="A_用户管理页面用户列表按钮" w:history="1">
              <w:r>
                <w:rPr>
                  <w:rStyle w:val="af2"/>
                  <w:rFonts w:hint="eastAsia"/>
                  <w:color w:val="FF0000"/>
                </w:rPr>
                <w:t>用户管理页面用户列表按钮</w:t>
              </w:r>
            </w:hyperlink>
          </w:p>
          <w:p w:rsidR="00192CCD" w:rsidRDefault="00AE4472">
            <w:r>
              <w:rPr>
                <w:rFonts w:hint="eastAsia"/>
              </w:rPr>
              <w:t>2.管理员输入模糊查询条件</w:t>
            </w:r>
          </w:p>
          <w:p w:rsidR="00192CCD" w:rsidRDefault="00AE4472">
            <w:r>
              <w:rPr>
                <w:rFonts w:hint="eastAsia"/>
              </w:rPr>
              <w:t>3.管理员根据下拉列表，选择学生，教师，案例拥有者，管理员</w:t>
            </w:r>
          </w:p>
          <w:p w:rsidR="00192CCD" w:rsidRDefault="00AE4472">
            <w:r>
              <w:rPr>
                <w:rFonts w:hint="eastAsia"/>
              </w:rPr>
              <w:t>4.管理员选择下拉列表，选择已激活，审核中，已冻结</w:t>
            </w:r>
          </w:p>
          <w:p w:rsidR="00192CCD" w:rsidRDefault="00AE4472">
            <w:r>
              <w:rPr>
                <w:rFonts w:hint="eastAsia"/>
              </w:rPr>
              <w:t>5.管理员根据下拉列表选择最早的注册时间</w:t>
            </w:r>
          </w:p>
          <w:p w:rsidR="00192CCD" w:rsidRDefault="00AE4472">
            <w:r>
              <w:rPr>
                <w:rFonts w:hint="eastAsia"/>
              </w:rPr>
              <w:t>6.管理员根据下拉列表选择最晚的注册时间</w:t>
            </w:r>
          </w:p>
          <w:p w:rsidR="00192CCD" w:rsidRDefault="00AE4472">
            <w:r>
              <w:rPr>
                <w:rFonts w:hint="eastAsia"/>
              </w:rPr>
              <w:t>7.网站显示这些条件下该用户所有信息，如无查询结果，则显示：</w:t>
            </w:r>
            <w:hyperlink w:anchor="A_无法找到相应用户" w:history="1">
              <w:r>
                <w:rPr>
                  <w:rStyle w:val="af2"/>
                  <w:rFonts w:hint="eastAsia"/>
                  <w:color w:val="FF0000"/>
                </w:rPr>
                <w:t>无法找到相应用户</w:t>
              </w:r>
            </w:hyperlink>
            <w:r>
              <w:rPr>
                <w:color w:val="FF0000"/>
              </w:rPr>
              <w:t xml:space="preserve"> </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lastRenderedPageBreak/>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2-1.0模糊查询条件，用户类型，最早和最晚注册时间</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2-1.0指定条件的用户信息（包括用户id，用户名，邮箱，注册时间，用户类型，状态）</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1.10</w:t>
            </w:r>
          </w:p>
        </w:tc>
      </w:tr>
    </w:tbl>
    <w:p w:rsidR="00192CCD" w:rsidRDefault="00AE4472">
      <w:r>
        <w:t xml:space="preserve"> </w:t>
      </w:r>
    </w:p>
    <w:p w:rsidR="00192CCD" w:rsidRDefault="00AE4472">
      <w:bookmarkStart w:id="524" w:name="A_用户管理页面用户列表按钮"/>
      <w:r>
        <w:rPr>
          <w:rFonts w:hint="eastAsia"/>
          <w:color w:val="FF0000"/>
        </w:rPr>
        <w:t>用户管理页面用户列表按钮</w:t>
      </w:r>
    </w:p>
    <w:bookmarkEnd w:id="524"/>
    <w:p w:rsidR="00192CCD" w:rsidRDefault="00AE4472">
      <w:r>
        <w:rPr>
          <w:noProof/>
        </w:rPr>
        <w:drawing>
          <wp:inline distT="0" distB="0" distL="0" distR="0">
            <wp:extent cx="5274310" cy="27051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50"/>
                    <a:stretch>
                      <a:fillRect/>
                    </a:stretch>
                  </pic:blipFill>
                  <pic:spPr>
                    <a:xfrm>
                      <a:off x="0" y="0"/>
                      <a:ext cx="5274310" cy="2705100"/>
                    </a:xfrm>
                    <a:prstGeom prst="rect">
                      <a:avLst/>
                    </a:prstGeom>
                  </pic:spPr>
                </pic:pic>
              </a:graphicData>
            </a:graphic>
          </wp:inline>
        </w:drawing>
      </w:r>
    </w:p>
    <w:p w:rsidR="00192CCD" w:rsidRDefault="00AE4472">
      <w:pPr>
        <w:rPr>
          <w:color w:val="FF0000"/>
        </w:rPr>
      </w:pPr>
      <w:bookmarkStart w:id="525" w:name="A_无法找到相应用户"/>
      <w:r>
        <w:rPr>
          <w:rFonts w:hint="eastAsia"/>
          <w:color w:val="FF0000"/>
        </w:rPr>
        <w:t>无法找到相应用户：</w:t>
      </w:r>
    </w:p>
    <w:bookmarkEnd w:id="525"/>
    <w:p w:rsidR="00192CCD" w:rsidRDefault="00AE4472">
      <w:r>
        <w:rPr>
          <w:rFonts w:hint="eastAsia"/>
        </w:rPr>
        <w:t>暂无界面</w:t>
      </w:r>
    </w:p>
    <w:p w:rsidR="00192CCD" w:rsidRDefault="00192CCD">
      <w:pPr>
        <w:rPr>
          <w:color w:val="FF0000"/>
        </w:rPr>
      </w:pP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151755" cy="432371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51"/>
                    <a:stretch>
                      <a:fillRect/>
                    </a:stretch>
                  </pic:blipFill>
                  <pic:spPr>
                    <a:xfrm>
                      <a:off x="0" y="0"/>
                      <a:ext cx="5152381" cy="4323809"/>
                    </a:xfrm>
                    <a:prstGeom prst="rect">
                      <a:avLst/>
                    </a:prstGeom>
                  </pic:spPr>
                </pic:pic>
              </a:graphicData>
            </a:graphic>
          </wp:inline>
        </w:drawing>
      </w:r>
    </w:p>
    <w:p w:rsidR="00192CCD" w:rsidRDefault="00192CCD"/>
    <w:p w:rsidR="00192CCD" w:rsidRDefault="00192CCD"/>
    <w:p w:rsidR="00192CCD" w:rsidRDefault="00AE4472">
      <w:pPr>
        <w:pStyle w:val="3"/>
      </w:pPr>
      <w:bookmarkStart w:id="526" w:name="_Toc1737"/>
      <w:r>
        <w:rPr>
          <w:rFonts w:hint="eastAsia"/>
        </w:rPr>
        <w:t>4.3.4</w:t>
      </w:r>
      <w:r>
        <w:rPr>
          <w:rFonts w:hint="eastAsia"/>
        </w:rPr>
        <w:t>管理员删除用户</w:t>
      </w:r>
      <w:bookmarkEnd w:id="526"/>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A</w:t>
            </w:r>
            <w:r>
              <w:rPr>
                <w:rFonts w:hint="eastAsia"/>
              </w:rPr>
              <w:t>-</w:t>
            </w:r>
            <w:r>
              <w:t>2</w:t>
            </w:r>
            <w:r>
              <w:rPr>
                <w:rFonts w:hint="eastAsia"/>
              </w:rPr>
              <w:t>-2删除用户</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管理员希望删除指定用户</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管理员表示他删除某些指定的用户</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2.管理员查询到指定用户</w:t>
            </w:r>
          </w:p>
          <w:p w:rsidR="00192CCD" w:rsidRDefault="00AE4472">
            <w:r>
              <w:rPr>
                <w:rFonts w:hint="eastAsia"/>
              </w:rPr>
              <w:t>3.管理员选择指定用户</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1.系统删除指定数据</w:t>
            </w:r>
          </w:p>
          <w:p w:rsidR="00192CCD" w:rsidRDefault="00AE4472">
            <w:r>
              <w:rPr>
                <w:rFonts w:hint="eastAsia"/>
              </w:rPr>
              <w:t>2.系统更新数据</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2-2.0管理员删除用户</w:t>
            </w:r>
          </w:p>
          <w:p w:rsidR="00192CCD" w:rsidRDefault="00AE4472">
            <w:pPr>
              <w:rPr>
                <w:color w:val="FF0000"/>
              </w:rPr>
            </w:pPr>
            <w:r>
              <w:rPr>
                <w:rFonts w:hint="eastAsia"/>
              </w:rPr>
              <w:t>1.管理员按照指定条件，查找相关用户</w:t>
            </w:r>
            <w:hyperlink w:anchor="A_2_1" w:history="1">
              <w:r>
                <w:rPr>
                  <w:rStyle w:val="af2"/>
                  <w:rFonts w:hint="eastAsia"/>
                  <w:color w:val="FF0000"/>
                </w:rPr>
                <w:t>（见</w:t>
              </w:r>
              <w:r>
                <w:rPr>
                  <w:rStyle w:val="af2"/>
                  <w:color w:val="FF0000"/>
                </w:rPr>
                <w:t>A-2</w:t>
              </w:r>
              <w:r>
                <w:rPr>
                  <w:rStyle w:val="af2"/>
                  <w:rFonts w:hint="eastAsia"/>
                  <w:color w:val="FF0000"/>
                </w:rPr>
                <w:t>-</w:t>
              </w:r>
              <w:r>
                <w:rPr>
                  <w:rStyle w:val="af2"/>
                  <w:color w:val="FF0000"/>
                </w:rPr>
                <w:t xml:space="preserve">1 </w:t>
              </w:r>
              <w:r>
                <w:rPr>
                  <w:rStyle w:val="af2"/>
                  <w:rFonts w:hint="eastAsia"/>
                  <w:color w:val="FF0000"/>
                </w:rPr>
                <w:t>查找用户）</w:t>
              </w:r>
            </w:hyperlink>
          </w:p>
          <w:p w:rsidR="00192CCD" w:rsidRDefault="00AE4472">
            <w:r>
              <w:rPr>
                <w:rFonts w:hint="eastAsia"/>
              </w:rPr>
              <w:t>2.管理员选择相应的用户，在</w:t>
            </w:r>
            <w:hyperlink w:anchor="A_用户管理界面" w:history="1">
              <w:r>
                <w:rPr>
                  <w:rStyle w:val="af2"/>
                  <w:rFonts w:hint="eastAsia"/>
                  <w:color w:val="FF0000"/>
                </w:rPr>
                <w:t>用户管理界面</w:t>
              </w:r>
            </w:hyperlink>
            <w:r>
              <w:rPr>
                <w:rFonts w:hint="eastAsia"/>
              </w:rPr>
              <w:t>的选择框内打上勾，点击删除</w:t>
            </w:r>
          </w:p>
          <w:p w:rsidR="00192CCD" w:rsidRDefault="00AE4472">
            <w:pPr>
              <w:rPr>
                <w:color w:val="FF0000"/>
              </w:rPr>
            </w:pPr>
            <w:r>
              <w:rPr>
                <w:rFonts w:hint="eastAsia"/>
              </w:rPr>
              <w:lastRenderedPageBreak/>
              <w:t>3.管理员点击</w:t>
            </w:r>
            <w:hyperlink w:anchor="A_提示框确认按钮" w:history="1">
              <w:r>
                <w:rPr>
                  <w:rStyle w:val="af2"/>
                  <w:rFonts w:hint="eastAsia"/>
                  <w:color w:val="FF0000"/>
                </w:rPr>
                <w:t>提示框确认按钮</w:t>
              </w:r>
            </w:hyperlink>
          </w:p>
          <w:p w:rsidR="00192CCD" w:rsidRDefault="00AE4472">
            <w:r>
              <w:rPr>
                <w:rFonts w:hint="eastAsia"/>
              </w:rPr>
              <w:t>4.提示删除成功</w:t>
            </w:r>
          </w:p>
        </w:tc>
      </w:tr>
      <w:tr w:rsidR="00192CCD">
        <w:tc>
          <w:tcPr>
            <w:tcW w:w="4148" w:type="dxa"/>
          </w:tcPr>
          <w:p w:rsidR="00192CCD" w:rsidRDefault="00AE4472">
            <w:r>
              <w:rPr>
                <w:rFonts w:hint="eastAsia"/>
              </w:rPr>
              <w:lastRenderedPageBreak/>
              <w:t>可选流程</w:t>
            </w:r>
          </w:p>
        </w:tc>
        <w:tc>
          <w:tcPr>
            <w:tcW w:w="4148" w:type="dxa"/>
          </w:tcPr>
          <w:p w:rsidR="00192CCD" w:rsidRDefault="00AE4472">
            <w:r>
              <w:rPr>
                <w:rFonts w:hint="eastAsia"/>
              </w:rPr>
              <w:t>2-2.1管理员取消删除用户</w:t>
            </w:r>
          </w:p>
          <w:p w:rsidR="00192CCD" w:rsidRDefault="00AE4472">
            <w:pPr>
              <w:rPr>
                <w:color w:val="FF0000"/>
              </w:rPr>
            </w:pPr>
            <w:r>
              <w:rPr>
                <w:rFonts w:hint="eastAsia"/>
              </w:rPr>
              <w:t>1.管理员按照指定条件，查找相关用户</w:t>
            </w:r>
            <w:hyperlink w:anchor="A_2_1" w:history="1">
              <w:r>
                <w:rPr>
                  <w:rStyle w:val="af2"/>
                  <w:rFonts w:hint="eastAsia"/>
                  <w:color w:val="FF0000"/>
                </w:rPr>
                <w:t>（见</w:t>
              </w:r>
              <w:r>
                <w:rPr>
                  <w:rStyle w:val="af2"/>
                  <w:color w:val="FF0000"/>
                </w:rPr>
                <w:t>A-2</w:t>
              </w:r>
              <w:r>
                <w:rPr>
                  <w:rStyle w:val="af2"/>
                  <w:rFonts w:hint="eastAsia"/>
                  <w:color w:val="FF0000"/>
                </w:rPr>
                <w:t>-</w:t>
              </w:r>
              <w:r>
                <w:rPr>
                  <w:rStyle w:val="af2"/>
                  <w:color w:val="FF0000"/>
                </w:rPr>
                <w:t xml:space="preserve">1 </w:t>
              </w:r>
              <w:r>
                <w:rPr>
                  <w:rStyle w:val="af2"/>
                  <w:rFonts w:hint="eastAsia"/>
                  <w:color w:val="FF0000"/>
                </w:rPr>
                <w:t>查找用户）</w:t>
              </w:r>
            </w:hyperlink>
          </w:p>
          <w:p w:rsidR="00192CCD" w:rsidRDefault="00AE4472">
            <w:r>
              <w:rPr>
                <w:rFonts w:hint="eastAsia"/>
              </w:rPr>
              <w:t>2.管理员选择相应的用户，在</w:t>
            </w:r>
            <w:hyperlink w:anchor="A_用户管理界面" w:history="1">
              <w:r>
                <w:rPr>
                  <w:rStyle w:val="af2"/>
                  <w:rFonts w:hint="eastAsia"/>
                  <w:color w:val="FF0000"/>
                </w:rPr>
                <w:t>用户管理界面</w:t>
              </w:r>
            </w:hyperlink>
            <w:r>
              <w:rPr>
                <w:rFonts w:hint="eastAsia"/>
              </w:rPr>
              <w:t>的选择框内打上勾，点击删除</w:t>
            </w:r>
          </w:p>
          <w:p w:rsidR="00192CCD" w:rsidRDefault="00AE4472">
            <w:pPr>
              <w:rPr>
                <w:color w:val="FF0000"/>
              </w:rPr>
            </w:pPr>
            <w:r>
              <w:rPr>
                <w:rFonts w:hint="eastAsia"/>
              </w:rPr>
              <w:t>3.管理员点击</w:t>
            </w:r>
            <w:hyperlink w:anchor="A_提示框取消按钮" w:history="1">
              <w:r>
                <w:rPr>
                  <w:rStyle w:val="af2"/>
                  <w:rFonts w:hint="eastAsia"/>
                  <w:color w:val="FF0000"/>
                </w:rPr>
                <w:t>提示框取消按钮</w:t>
              </w:r>
            </w:hyperlink>
          </w:p>
          <w:p w:rsidR="00192CCD" w:rsidRDefault="00AE4472">
            <w:r>
              <w:rPr>
                <w:rFonts w:hint="eastAsia"/>
              </w:rPr>
              <w:t>4.提示</w:t>
            </w:r>
            <w:hyperlink w:anchor="A_已取消操作" w:history="1">
              <w:r>
                <w:rPr>
                  <w:rStyle w:val="af2"/>
                  <w:rFonts w:hint="eastAsia"/>
                  <w:color w:val="FF0000"/>
                </w:rPr>
                <w:t>已取消操作</w:t>
              </w:r>
            </w:hyperlink>
          </w:p>
        </w:tc>
      </w:tr>
      <w:tr w:rsidR="00192CCD">
        <w:tc>
          <w:tcPr>
            <w:tcW w:w="4148" w:type="dxa"/>
          </w:tcPr>
          <w:p w:rsidR="00192CCD" w:rsidRDefault="00AE4472">
            <w:r>
              <w:rPr>
                <w:rFonts w:hint="eastAsia"/>
              </w:rPr>
              <w:t>异常</w:t>
            </w:r>
          </w:p>
        </w:tc>
        <w:tc>
          <w:tcPr>
            <w:tcW w:w="4148" w:type="dxa"/>
          </w:tcPr>
          <w:p w:rsidR="00192CCD" w:rsidRDefault="00AE4472">
            <w:r>
              <w:rPr>
                <w:rFonts w:hint="eastAsia"/>
              </w:rPr>
              <w:t>2-2.0E1未选择用户</w:t>
            </w:r>
          </w:p>
          <w:p w:rsidR="00192CCD" w:rsidRDefault="00AE4472">
            <w:r>
              <w:rPr>
                <w:rFonts w:hint="eastAsia"/>
              </w:rPr>
              <w:t>系统提示错误信息：</w:t>
            </w:r>
            <w:hyperlink w:anchor="A_未选择相应的用户" w:history="1">
              <w:r>
                <w:rPr>
                  <w:rStyle w:val="af2"/>
                  <w:rFonts w:hint="eastAsia"/>
                  <w:color w:val="FF0000"/>
                </w:rPr>
                <w:t>未选择相应的用户</w:t>
              </w:r>
            </w:hyperlink>
          </w:p>
        </w:tc>
      </w:tr>
      <w:tr w:rsidR="00192CCD">
        <w:tc>
          <w:tcPr>
            <w:tcW w:w="4148" w:type="dxa"/>
          </w:tcPr>
          <w:p w:rsidR="00192CCD" w:rsidRDefault="00AE4472">
            <w:r>
              <w:rPr>
                <w:rFonts w:hint="eastAsia"/>
              </w:rPr>
              <w:t>输入</w:t>
            </w:r>
          </w:p>
        </w:tc>
        <w:tc>
          <w:tcPr>
            <w:tcW w:w="4148" w:type="dxa"/>
          </w:tcPr>
          <w:p w:rsidR="00192CCD" w:rsidRDefault="00AE4472">
            <w:r>
              <w:rPr>
                <w:rFonts w:hint="eastAsia"/>
              </w:rPr>
              <w:t>2-2.0用户</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2-2.0是否确认删除，删除成功</w:t>
            </w:r>
          </w:p>
          <w:p w:rsidR="00192CCD" w:rsidRDefault="00AE4472">
            <w:r>
              <w:rPr>
                <w:rFonts w:hint="eastAsia"/>
              </w:rPr>
              <w:t>2-2.1是否确认删除，已取消操作</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BR-A-2点击删除前必须选择用户</w:t>
            </w:r>
          </w:p>
        </w:tc>
      </w:tr>
      <w:tr w:rsidR="00192CCD">
        <w:tc>
          <w:tcPr>
            <w:tcW w:w="4148" w:type="dxa"/>
          </w:tcPr>
          <w:p w:rsidR="00192CCD" w:rsidRDefault="00AE4472">
            <w:r>
              <w:rPr>
                <w:rFonts w:hint="eastAsia"/>
              </w:rPr>
              <w:t>优先级</w:t>
            </w:r>
          </w:p>
        </w:tc>
        <w:tc>
          <w:tcPr>
            <w:tcW w:w="4148" w:type="dxa"/>
          </w:tcPr>
          <w:p w:rsidR="00192CCD" w:rsidRDefault="00192CCD"/>
        </w:tc>
      </w:tr>
    </w:tbl>
    <w:p w:rsidR="00192CCD" w:rsidRDefault="00AE4472">
      <w:bookmarkStart w:id="527" w:name="A_用户管理界面"/>
      <w:r>
        <w:rPr>
          <w:rFonts w:hint="eastAsia"/>
          <w:color w:val="FF0000"/>
        </w:rPr>
        <w:t>用户管理界面</w:t>
      </w:r>
    </w:p>
    <w:bookmarkEnd w:id="527"/>
    <w:p w:rsidR="00192CCD" w:rsidRDefault="00AE4472">
      <w:r>
        <w:rPr>
          <w:noProof/>
        </w:rPr>
        <w:drawing>
          <wp:inline distT="0" distB="0" distL="0" distR="0">
            <wp:extent cx="5274310" cy="26885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688590"/>
                    </a:xfrm>
                    <a:prstGeom prst="rect">
                      <a:avLst/>
                    </a:prstGeom>
                  </pic:spPr>
                </pic:pic>
              </a:graphicData>
            </a:graphic>
          </wp:inline>
        </w:drawing>
      </w:r>
    </w:p>
    <w:p w:rsidR="00192CCD" w:rsidRDefault="00AE4472">
      <w:pPr>
        <w:rPr>
          <w:color w:val="FF0000"/>
        </w:rPr>
      </w:pPr>
      <w:bookmarkStart w:id="528" w:name="A_提示框确认按钮"/>
      <w:r>
        <w:rPr>
          <w:rFonts w:hint="eastAsia"/>
          <w:color w:val="FF0000"/>
        </w:rPr>
        <w:t>提示框确认按钮</w:t>
      </w:r>
    </w:p>
    <w:bookmarkEnd w:id="528"/>
    <w:p w:rsidR="00192CCD" w:rsidRDefault="00AE4472">
      <w:r>
        <w:rPr>
          <w:rFonts w:hint="eastAsia"/>
        </w:rPr>
        <w:t>暂无界面</w:t>
      </w:r>
    </w:p>
    <w:p w:rsidR="00192CCD" w:rsidRDefault="00AE4472">
      <w:pPr>
        <w:rPr>
          <w:color w:val="FF0000"/>
        </w:rPr>
      </w:pPr>
      <w:bookmarkStart w:id="529" w:name="A_提示框取消按钮"/>
      <w:r>
        <w:rPr>
          <w:rFonts w:hint="eastAsia"/>
          <w:color w:val="FF0000"/>
        </w:rPr>
        <w:t>提示框取消按钮</w:t>
      </w:r>
    </w:p>
    <w:bookmarkEnd w:id="529"/>
    <w:p w:rsidR="00192CCD" w:rsidRDefault="00AE4472">
      <w:r>
        <w:rPr>
          <w:rFonts w:hint="eastAsia"/>
        </w:rPr>
        <w:t>暂无界面</w:t>
      </w:r>
    </w:p>
    <w:p w:rsidR="00192CCD" w:rsidRDefault="00AE4472">
      <w:pPr>
        <w:rPr>
          <w:color w:val="FF0000"/>
        </w:rPr>
      </w:pPr>
      <w:bookmarkStart w:id="530" w:name="A_删除成功"/>
      <w:r>
        <w:rPr>
          <w:rFonts w:hint="eastAsia"/>
          <w:color w:val="FF0000"/>
        </w:rPr>
        <w:t>删除成功</w:t>
      </w:r>
    </w:p>
    <w:bookmarkEnd w:id="530"/>
    <w:p w:rsidR="00192CCD" w:rsidRDefault="00AE4472">
      <w:r>
        <w:rPr>
          <w:rFonts w:hint="eastAsia"/>
        </w:rPr>
        <w:t>暂无界面</w:t>
      </w:r>
    </w:p>
    <w:p w:rsidR="00192CCD" w:rsidRDefault="00AE4472">
      <w:pPr>
        <w:rPr>
          <w:color w:val="FF0000"/>
        </w:rPr>
      </w:pPr>
      <w:bookmarkStart w:id="531" w:name="A_已取消操作"/>
      <w:r>
        <w:rPr>
          <w:rFonts w:hint="eastAsia"/>
          <w:color w:val="FF0000"/>
        </w:rPr>
        <w:t>已取消操作</w:t>
      </w:r>
    </w:p>
    <w:bookmarkEnd w:id="531"/>
    <w:p w:rsidR="00192CCD" w:rsidRDefault="00AE4472">
      <w:r>
        <w:rPr>
          <w:rFonts w:hint="eastAsia"/>
        </w:rPr>
        <w:t>暂无界面</w:t>
      </w:r>
    </w:p>
    <w:p w:rsidR="00192CCD" w:rsidRDefault="00AE4472">
      <w:pPr>
        <w:rPr>
          <w:color w:val="FF0000"/>
        </w:rPr>
      </w:pPr>
      <w:bookmarkStart w:id="532" w:name="A_未选择相应的用户"/>
      <w:r>
        <w:rPr>
          <w:rFonts w:hint="eastAsia"/>
          <w:color w:val="FF0000"/>
        </w:rPr>
        <w:t>未选择相应的用户</w:t>
      </w:r>
    </w:p>
    <w:bookmarkEnd w:id="532"/>
    <w:p w:rsidR="00192CCD" w:rsidRDefault="00AE4472">
      <w:r>
        <w:rPr>
          <w:rFonts w:hint="eastAsia"/>
        </w:rPr>
        <w:t>暂无界面</w:t>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4866640" cy="4609465"/>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53"/>
                    <a:stretch>
                      <a:fillRect/>
                    </a:stretch>
                  </pic:blipFill>
                  <pic:spPr>
                    <a:xfrm>
                      <a:off x="0" y="0"/>
                      <a:ext cx="4866667" cy="4609524"/>
                    </a:xfrm>
                    <a:prstGeom prst="rect">
                      <a:avLst/>
                    </a:prstGeom>
                  </pic:spPr>
                </pic:pic>
              </a:graphicData>
            </a:graphic>
          </wp:inline>
        </w:drawing>
      </w:r>
    </w:p>
    <w:p w:rsidR="00192CCD" w:rsidRDefault="00AE4472">
      <w:pPr>
        <w:pStyle w:val="3"/>
      </w:pPr>
      <w:bookmarkStart w:id="533" w:name="_Toc11796"/>
      <w:r>
        <w:rPr>
          <w:rFonts w:hint="eastAsia"/>
        </w:rPr>
        <w:t>4.3.5</w:t>
      </w:r>
      <w:r>
        <w:rPr>
          <w:rFonts w:hint="eastAsia"/>
        </w:rPr>
        <w:t>管理员修改用户信息</w:t>
      </w:r>
      <w:bookmarkEnd w:id="533"/>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bookmarkStart w:id="534" w:name="_Hlk533162804"/>
            <w:r>
              <w:rPr>
                <w:rFonts w:hint="eastAsia"/>
              </w:rPr>
              <w:t>A</w:t>
            </w:r>
            <w:r>
              <w:t>-2</w:t>
            </w:r>
            <w:r>
              <w:rPr>
                <w:rFonts w:hint="eastAsia"/>
              </w:rPr>
              <w:t>-3修改用户信息</w:t>
            </w:r>
            <w:bookmarkEnd w:id="534"/>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管理员希望修改某个指定用户的信息</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管理员表示他需要对某个用户权限进行修改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2.管理员查询到指定用户</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1.管理员进入指定用户的信息界面</w:t>
            </w:r>
          </w:p>
          <w:p w:rsidR="00192CCD" w:rsidRDefault="00AE4472">
            <w:r>
              <w:rPr>
                <w:rFonts w:hint="eastAsia"/>
              </w:rPr>
              <w:t>2.系统显示该用户的所有信息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2-3.0管理员修改用户信息</w:t>
            </w:r>
          </w:p>
          <w:p w:rsidR="00192CCD" w:rsidRDefault="00AE4472">
            <w:pPr>
              <w:rPr>
                <w:color w:val="FF0000"/>
              </w:rPr>
            </w:pPr>
            <w:r>
              <w:rPr>
                <w:rFonts w:hint="eastAsia"/>
              </w:rPr>
              <w:t>1.管理员根据条件查找到指定用户</w:t>
            </w:r>
            <w:hyperlink w:anchor="A_2_1" w:history="1">
              <w:r>
                <w:rPr>
                  <w:rStyle w:val="af2"/>
                  <w:rFonts w:hint="eastAsia"/>
                </w:rPr>
                <w:t>（</w:t>
              </w:r>
              <w:r>
                <w:rPr>
                  <w:rStyle w:val="af2"/>
                  <w:rFonts w:hint="eastAsia"/>
                  <w:color w:val="FF0000"/>
                </w:rPr>
                <w:t>见A-2-1）</w:t>
              </w:r>
            </w:hyperlink>
          </w:p>
          <w:p w:rsidR="00192CCD" w:rsidRDefault="00AE4472">
            <w:r>
              <w:rPr>
                <w:rFonts w:hint="eastAsia"/>
              </w:rPr>
              <w:t>2.管理员点击用户名进入</w:t>
            </w:r>
            <w:hyperlink w:anchor="A_用户信息界面_用户信息修改按钮" w:history="1">
              <w:r>
                <w:rPr>
                  <w:rStyle w:val="af2"/>
                  <w:rFonts w:hint="eastAsia"/>
                  <w:color w:val="FF0000"/>
                </w:rPr>
                <w:t>用户信息界面</w:t>
              </w:r>
            </w:hyperlink>
          </w:p>
          <w:p w:rsidR="00192CCD" w:rsidRDefault="00AE4472">
            <w:r>
              <w:rPr>
                <w:rFonts w:hint="eastAsia"/>
              </w:rPr>
              <w:t>3.管理员编辑用户的邮箱，身份证号码，</w:t>
            </w:r>
            <w:r>
              <w:rPr>
                <w:rFonts w:hint="eastAsia"/>
              </w:rPr>
              <w:lastRenderedPageBreak/>
              <w:t>真实姓名，头像信息</w:t>
            </w:r>
          </w:p>
          <w:p w:rsidR="00192CCD" w:rsidRDefault="00AE4472">
            <w:pPr>
              <w:rPr>
                <w:color w:val="FF0000"/>
              </w:rPr>
            </w:pPr>
            <w:r>
              <w:rPr>
                <w:rFonts w:hint="eastAsia"/>
              </w:rPr>
              <w:t>4.点击</w:t>
            </w:r>
            <w:hyperlink w:anchor="A_用户信息界面_用户信息修改按钮" w:history="1">
              <w:r>
                <w:rPr>
                  <w:rStyle w:val="af2"/>
                  <w:rFonts w:hint="eastAsia"/>
                  <w:color w:val="FF0000"/>
                </w:rPr>
                <w:t>用户信息界面修改按钮</w:t>
              </w:r>
            </w:hyperlink>
          </w:p>
          <w:p w:rsidR="00192CCD" w:rsidRDefault="00AE4472">
            <w:r>
              <w:rPr>
                <w:rFonts w:hint="eastAsia"/>
              </w:rPr>
              <w:t>5.返回</w:t>
            </w:r>
            <w:hyperlink w:anchor="A_用户列表界面" w:history="1">
              <w:r>
                <w:rPr>
                  <w:rStyle w:val="af2"/>
                  <w:rFonts w:hint="eastAsia"/>
                  <w:color w:val="FF0000"/>
                </w:rPr>
                <w:t>用户列表界面</w:t>
              </w:r>
            </w:hyperlink>
          </w:p>
        </w:tc>
      </w:tr>
      <w:tr w:rsidR="00192CCD">
        <w:tc>
          <w:tcPr>
            <w:tcW w:w="4148" w:type="dxa"/>
          </w:tcPr>
          <w:p w:rsidR="00192CCD" w:rsidRDefault="00AE4472">
            <w:r>
              <w:rPr>
                <w:rFonts w:hint="eastAsia"/>
              </w:rPr>
              <w:lastRenderedPageBreak/>
              <w:t>可选流程</w:t>
            </w:r>
          </w:p>
        </w:tc>
        <w:tc>
          <w:tcPr>
            <w:tcW w:w="4148" w:type="dxa"/>
          </w:tcPr>
          <w:p w:rsidR="00192CCD" w:rsidRDefault="00AE4472">
            <w:r>
              <w:rPr>
                <w:rFonts w:hint="eastAsia"/>
              </w:rPr>
              <w:t>2-3.1修改用户类型</w:t>
            </w:r>
          </w:p>
          <w:p w:rsidR="00192CCD" w:rsidRDefault="00AE4472">
            <w:r>
              <w:rPr>
                <w:rFonts w:hint="eastAsia"/>
              </w:rPr>
              <w:t>1.点击</w:t>
            </w:r>
            <w:hyperlink w:anchor="A_用户信息界面_用户信息修改按钮" w:history="1">
              <w:r>
                <w:rPr>
                  <w:rStyle w:val="af2"/>
                  <w:rFonts w:hint="eastAsia"/>
                  <w:color w:val="FF0000"/>
                </w:rPr>
                <w:t>用户信息界面其他方案按钮</w:t>
              </w:r>
            </w:hyperlink>
          </w:p>
          <w:p w:rsidR="00192CCD" w:rsidRDefault="00AE4472">
            <w:pPr>
              <w:rPr>
                <w:color w:val="FF0000"/>
              </w:rPr>
            </w:pPr>
            <w:r>
              <w:rPr>
                <w:rFonts w:hint="eastAsia"/>
              </w:rPr>
              <w:t>2.查看</w:t>
            </w:r>
            <w:hyperlink w:anchor="A_用户申请列表" w:history="1">
              <w:r>
                <w:rPr>
                  <w:rStyle w:val="af2"/>
                  <w:rFonts w:hint="eastAsia"/>
                  <w:color w:val="FF0000"/>
                </w:rPr>
                <w:t>申请列表界面</w:t>
              </w:r>
            </w:hyperlink>
          </w:p>
          <w:p w:rsidR="00192CCD" w:rsidRDefault="00AE4472">
            <w:pPr>
              <w:rPr>
                <w:color w:val="FF0000"/>
              </w:rPr>
            </w:pPr>
            <w:r>
              <w:rPr>
                <w:rFonts w:hint="eastAsia"/>
              </w:rPr>
              <w:t>3.点击</w:t>
            </w:r>
            <w:hyperlink w:anchor="A_同意_拒绝按钮" w:history="1">
              <w:r>
                <w:rPr>
                  <w:rStyle w:val="af2"/>
                  <w:rFonts w:hint="eastAsia"/>
                  <w:color w:val="FF0000"/>
                </w:rPr>
                <w:t>同意按钮</w:t>
              </w:r>
            </w:hyperlink>
          </w:p>
          <w:p w:rsidR="00192CCD" w:rsidRDefault="00AE4472">
            <w:pPr>
              <w:rPr>
                <w:color w:val="FF0000"/>
              </w:rPr>
            </w:pPr>
            <w:r>
              <w:rPr>
                <w:rFonts w:hint="eastAsia"/>
              </w:rPr>
              <w:t>4.返回</w:t>
            </w:r>
            <w:hyperlink w:anchor="A_用户信息界面_用户信息修改按钮" w:history="1">
              <w:r>
                <w:rPr>
                  <w:rStyle w:val="af2"/>
                  <w:rFonts w:hint="eastAsia"/>
                  <w:color w:val="FF0000"/>
                </w:rPr>
                <w:t>用户信息界面</w:t>
              </w:r>
            </w:hyperlink>
          </w:p>
          <w:p w:rsidR="00192CCD" w:rsidRDefault="00AE4472">
            <w:r>
              <w:rPr>
                <w:rFonts w:hint="eastAsia"/>
              </w:rPr>
              <w:t>2-3.2修改用户类型</w:t>
            </w:r>
          </w:p>
          <w:p w:rsidR="00192CCD" w:rsidRDefault="00AE4472">
            <w:r>
              <w:rPr>
                <w:rFonts w:hint="eastAsia"/>
              </w:rPr>
              <w:t>1.点击</w:t>
            </w:r>
            <w:hyperlink w:anchor="A_用户信息界面_用户信息修改按钮" w:history="1">
              <w:r>
                <w:rPr>
                  <w:rStyle w:val="af2"/>
                  <w:rFonts w:hint="eastAsia"/>
                  <w:color w:val="FF0000"/>
                </w:rPr>
                <w:t>用户信息界面其他方案按钮</w:t>
              </w:r>
            </w:hyperlink>
          </w:p>
          <w:p w:rsidR="00192CCD" w:rsidRDefault="00AE4472">
            <w:pPr>
              <w:rPr>
                <w:color w:val="FF0000"/>
              </w:rPr>
            </w:pPr>
            <w:r>
              <w:rPr>
                <w:rFonts w:hint="eastAsia"/>
              </w:rPr>
              <w:t>2.查看</w:t>
            </w:r>
            <w:hyperlink w:anchor="A_用户申请列表" w:history="1">
              <w:r>
                <w:rPr>
                  <w:rStyle w:val="af2"/>
                  <w:rFonts w:hint="eastAsia"/>
                  <w:color w:val="FF0000"/>
                </w:rPr>
                <w:t>申请列表界面</w:t>
              </w:r>
            </w:hyperlink>
          </w:p>
          <w:p w:rsidR="00192CCD" w:rsidRDefault="00AE4472">
            <w:r>
              <w:rPr>
                <w:rFonts w:hint="eastAsia"/>
              </w:rPr>
              <w:t>3.点击</w:t>
            </w:r>
            <w:hyperlink w:anchor="A_同意_拒绝按钮" w:history="1">
              <w:r>
                <w:rPr>
                  <w:rStyle w:val="af2"/>
                  <w:rFonts w:hint="eastAsia"/>
                  <w:color w:val="FF0000"/>
                </w:rPr>
                <w:t>拒绝按钮</w:t>
              </w:r>
            </w:hyperlink>
          </w:p>
          <w:p w:rsidR="00192CCD" w:rsidRDefault="00AE4472">
            <w:r>
              <w:rPr>
                <w:rFonts w:hint="eastAsia"/>
              </w:rPr>
              <w:t>4.输入</w:t>
            </w:r>
            <w:hyperlink w:anchor="A_拒绝理由" w:history="1">
              <w:r>
                <w:rPr>
                  <w:rStyle w:val="af2"/>
                  <w:rFonts w:hint="eastAsia"/>
                  <w:color w:val="FF0000"/>
                </w:rPr>
                <w:t>拒绝理由</w:t>
              </w:r>
            </w:hyperlink>
          </w:p>
          <w:p w:rsidR="00192CCD" w:rsidRDefault="00AE4472">
            <w:r>
              <w:rPr>
                <w:rFonts w:hint="eastAsia"/>
              </w:rPr>
              <w:t>5.点击提示框确定</w:t>
            </w:r>
          </w:p>
          <w:p w:rsidR="00192CCD" w:rsidRDefault="00AE4472">
            <w:r>
              <w:rPr>
                <w:rFonts w:hint="eastAsia"/>
              </w:rPr>
              <w:t>6.返回</w:t>
            </w:r>
            <w:hyperlink w:anchor="A_用户信息界面_用户信息修改按钮" w:history="1">
              <w:r>
                <w:rPr>
                  <w:rStyle w:val="af2"/>
                  <w:rFonts w:hint="eastAsia"/>
                  <w:color w:val="FF0000"/>
                </w:rPr>
                <w:t>用户信息界面</w:t>
              </w:r>
            </w:hyperlink>
          </w:p>
        </w:tc>
      </w:tr>
      <w:tr w:rsidR="00192CCD">
        <w:tc>
          <w:tcPr>
            <w:tcW w:w="4148" w:type="dxa"/>
          </w:tcPr>
          <w:p w:rsidR="00192CCD" w:rsidRDefault="00AE4472">
            <w:r>
              <w:rPr>
                <w:rFonts w:hint="eastAsia"/>
              </w:rPr>
              <w:t>异常</w:t>
            </w:r>
          </w:p>
        </w:tc>
        <w:tc>
          <w:tcPr>
            <w:tcW w:w="4148" w:type="dxa"/>
          </w:tcPr>
          <w:p w:rsidR="00192CCD" w:rsidRDefault="00AE4472">
            <w:r>
              <w:rPr>
                <w:rFonts w:hint="eastAsia"/>
              </w:rPr>
              <w:t>2-3.0E1邮箱格式不正确</w:t>
            </w:r>
          </w:p>
          <w:p w:rsidR="00192CCD" w:rsidRDefault="00AE4472">
            <w:r>
              <w:rPr>
                <w:rFonts w:hint="eastAsia"/>
              </w:rPr>
              <w:t>1.系统提示信息：邮箱格式不正确</w:t>
            </w:r>
          </w:p>
          <w:p w:rsidR="00192CCD" w:rsidRDefault="00AE4472">
            <w:r>
              <w:rPr>
                <w:rFonts w:hint="eastAsia"/>
              </w:rPr>
              <w:t>2-3.0E2身份证号码不是18位</w:t>
            </w:r>
          </w:p>
          <w:p w:rsidR="00192CCD" w:rsidRDefault="00AE4472">
            <w:r>
              <w:rPr>
                <w:rFonts w:hint="eastAsia"/>
              </w:rPr>
              <w:t>1.系统提示信息：身份证号码长度不正确</w:t>
            </w:r>
          </w:p>
          <w:p w:rsidR="00192CCD" w:rsidRDefault="00AE4472">
            <w:r>
              <w:rPr>
                <w:rFonts w:hint="eastAsia"/>
              </w:rPr>
              <w:t>2-3.0E3真实姓名为空</w:t>
            </w:r>
          </w:p>
          <w:p w:rsidR="00192CCD" w:rsidRDefault="00AE4472">
            <w:r>
              <w:rPr>
                <w:rFonts w:hint="eastAsia"/>
              </w:rPr>
              <w:t>1.系统提示信息：真实姓名不为空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2-3.0邮箱，身份证号码，真实姓名，头像信息</w:t>
            </w:r>
          </w:p>
          <w:p w:rsidR="00192CCD" w:rsidRDefault="00AE4472">
            <w:r>
              <w:rPr>
                <w:rFonts w:hint="eastAsia"/>
              </w:rPr>
              <w:t>2-3.2拒绝理由</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2-3.0用户列表界面，邮箱格式不正确，身份证号码长度不正确，真实姓名不为空</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BR-A-3用户名长度在6-12位字符之间且不重名，密码长度在6-20位之间，邮箱格式中必须有符号“@”，身份证号码18位，真实姓名不为空</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0.56</w:t>
            </w:r>
          </w:p>
        </w:tc>
      </w:tr>
    </w:tbl>
    <w:p w:rsidR="00192CCD" w:rsidRDefault="00192CCD"/>
    <w:p w:rsidR="00192CCD" w:rsidRDefault="00AE4472">
      <w:pPr>
        <w:rPr>
          <w:color w:val="FF0000"/>
        </w:rPr>
      </w:pPr>
      <w:bookmarkStart w:id="535" w:name="A_用户信息界面_用户信息修改按钮"/>
      <w:r>
        <w:rPr>
          <w:rFonts w:hint="eastAsia"/>
          <w:color w:val="FF0000"/>
        </w:rPr>
        <w:t>用户信息界面</w:t>
      </w:r>
      <w:r>
        <w:rPr>
          <w:rFonts w:hint="eastAsia"/>
          <w:color w:val="FF0000"/>
        </w:rPr>
        <w:t>/</w:t>
      </w:r>
      <w:r>
        <w:rPr>
          <w:rFonts w:hint="eastAsia"/>
          <w:color w:val="FF0000"/>
        </w:rPr>
        <w:t>用户信息修改按钮</w:t>
      </w:r>
    </w:p>
    <w:bookmarkEnd w:id="535"/>
    <w:p w:rsidR="00192CCD" w:rsidRDefault="00AE4472">
      <w:r>
        <w:rPr>
          <w:noProof/>
        </w:rPr>
        <w:lastRenderedPageBreak/>
        <w:drawing>
          <wp:inline distT="0" distB="0" distL="0" distR="0">
            <wp:extent cx="5274310" cy="26860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4"/>
                    <a:stretch>
                      <a:fillRect/>
                    </a:stretch>
                  </pic:blipFill>
                  <pic:spPr>
                    <a:xfrm>
                      <a:off x="0" y="0"/>
                      <a:ext cx="5274310" cy="2686050"/>
                    </a:xfrm>
                    <a:prstGeom prst="rect">
                      <a:avLst/>
                    </a:prstGeom>
                  </pic:spPr>
                </pic:pic>
              </a:graphicData>
            </a:graphic>
          </wp:inline>
        </w:drawing>
      </w:r>
    </w:p>
    <w:p w:rsidR="00192CCD" w:rsidRDefault="00AE4472">
      <w:bookmarkStart w:id="536" w:name="A_用户列表界面"/>
      <w:r>
        <w:rPr>
          <w:rFonts w:hint="eastAsia"/>
          <w:color w:val="FF0000"/>
        </w:rPr>
        <w:t>用户列表界面</w:t>
      </w:r>
      <w:bookmarkEnd w:id="536"/>
    </w:p>
    <w:p w:rsidR="00192CCD" w:rsidRDefault="00AE4472">
      <w:r>
        <w:rPr>
          <w:noProof/>
        </w:rPr>
        <w:drawing>
          <wp:inline distT="0" distB="0" distL="0" distR="0">
            <wp:extent cx="5274310" cy="26885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2"/>
                    <a:stretch>
                      <a:fillRect/>
                    </a:stretch>
                  </pic:blipFill>
                  <pic:spPr>
                    <a:xfrm>
                      <a:off x="0" y="0"/>
                      <a:ext cx="5274310" cy="2688590"/>
                    </a:xfrm>
                    <a:prstGeom prst="rect">
                      <a:avLst/>
                    </a:prstGeom>
                  </pic:spPr>
                </pic:pic>
              </a:graphicData>
            </a:graphic>
          </wp:inline>
        </w:drawing>
      </w:r>
    </w:p>
    <w:p w:rsidR="00192CCD" w:rsidRDefault="00AE4472">
      <w:pPr>
        <w:rPr>
          <w:color w:val="FF0000"/>
        </w:rPr>
      </w:pPr>
      <w:bookmarkStart w:id="537" w:name="A_用户申请列表"/>
      <w:r>
        <w:rPr>
          <w:rFonts w:hint="eastAsia"/>
          <w:color w:val="FF0000"/>
        </w:rPr>
        <w:t>用户申请列表</w:t>
      </w:r>
    </w:p>
    <w:bookmarkEnd w:id="537"/>
    <w:p w:rsidR="00192CCD" w:rsidRDefault="00AE4472">
      <w:r>
        <w:rPr>
          <w:noProof/>
        </w:rPr>
        <w:lastRenderedPageBreak/>
        <w:drawing>
          <wp:inline distT="0" distB="0" distL="0" distR="0">
            <wp:extent cx="5274310" cy="31826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5"/>
                    <a:stretch>
                      <a:fillRect/>
                    </a:stretch>
                  </pic:blipFill>
                  <pic:spPr>
                    <a:xfrm>
                      <a:off x="0" y="0"/>
                      <a:ext cx="5274310" cy="3182620"/>
                    </a:xfrm>
                    <a:prstGeom prst="rect">
                      <a:avLst/>
                    </a:prstGeom>
                  </pic:spPr>
                </pic:pic>
              </a:graphicData>
            </a:graphic>
          </wp:inline>
        </w:drawing>
      </w:r>
    </w:p>
    <w:p w:rsidR="00192CCD" w:rsidRDefault="00AE4472">
      <w:pPr>
        <w:widowControl/>
        <w:jc w:val="left"/>
      </w:pPr>
      <w:r>
        <w:br w:type="page"/>
      </w:r>
    </w:p>
    <w:p w:rsidR="00192CCD" w:rsidRDefault="00AE4472">
      <w:pPr>
        <w:rPr>
          <w:color w:val="FF0000"/>
        </w:rPr>
      </w:pPr>
      <w:bookmarkStart w:id="538" w:name="A_同意_拒绝按钮"/>
      <w:r>
        <w:rPr>
          <w:rFonts w:hint="eastAsia"/>
          <w:color w:val="FF0000"/>
        </w:rPr>
        <w:lastRenderedPageBreak/>
        <w:t>同意</w:t>
      </w:r>
      <w:r>
        <w:rPr>
          <w:rFonts w:hint="eastAsia"/>
          <w:color w:val="FF0000"/>
        </w:rPr>
        <w:t>/</w:t>
      </w:r>
      <w:r>
        <w:rPr>
          <w:rFonts w:hint="eastAsia"/>
          <w:color w:val="FF0000"/>
        </w:rPr>
        <w:t>拒绝按钮</w:t>
      </w:r>
    </w:p>
    <w:bookmarkEnd w:id="538"/>
    <w:p w:rsidR="00192CCD" w:rsidRDefault="00AE4472">
      <w:r>
        <w:rPr>
          <w:noProof/>
        </w:rPr>
        <w:drawing>
          <wp:inline distT="0" distB="0" distL="0" distR="0">
            <wp:extent cx="5274310" cy="36029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6"/>
                    <a:stretch>
                      <a:fillRect/>
                    </a:stretch>
                  </pic:blipFill>
                  <pic:spPr>
                    <a:xfrm>
                      <a:off x="0" y="0"/>
                      <a:ext cx="5274310" cy="3602990"/>
                    </a:xfrm>
                    <a:prstGeom prst="rect">
                      <a:avLst/>
                    </a:prstGeom>
                  </pic:spPr>
                </pic:pic>
              </a:graphicData>
            </a:graphic>
          </wp:inline>
        </w:drawing>
      </w:r>
    </w:p>
    <w:p w:rsidR="00192CCD" w:rsidRDefault="00AE4472">
      <w:pPr>
        <w:rPr>
          <w:color w:val="FF0000"/>
        </w:rPr>
      </w:pPr>
      <w:bookmarkStart w:id="539" w:name="A_拒绝理由"/>
      <w:r>
        <w:rPr>
          <w:rFonts w:hint="eastAsia"/>
          <w:color w:val="FF0000"/>
        </w:rPr>
        <w:t>拒绝理由：</w:t>
      </w:r>
    </w:p>
    <w:bookmarkEnd w:id="539"/>
    <w:p w:rsidR="00192CCD" w:rsidRDefault="00AE4472">
      <w:r>
        <w:rPr>
          <w:noProof/>
        </w:rPr>
        <w:drawing>
          <wp:inline distT="0" distB="0" distL="0" distR="0">
            <wp:extent cx="5274310" cy="3556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7"/>
                    <a:stretch>
                      <a:fillRect/>
                    </a:stretch>
                  </pic:blipFill>
                  <pic:spPr>
                    <a:xfrm>
                      <a:off x="0" y="0"/>
                      <a:ext cx="5274310" cy="355663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4571365" cy="419036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8"/>
                    <a:stretch>
                      <a:fillRect/>
                    </a:stretch>
                  </pic:blipFill>
                  <pic:spPr>
                    <a:xfrm>
                      <a:off x="0" y="0"/>
                      <a:ext cx="4571429" cy="4190476"/>
                    </a:xfrm>
                    <a:prstGeom prst="rect">
                      <a:avLst/>
                    </a:prstGeom>
                  </pic:spPr>
                </pic:pic>
              </a:graphicData>
            </a:graphic>
          </wp:inline>
        </w:drawing>
      </w:r>
    </w:p>
    <w:p w:rsidR="00192CCD" w:rsidRDefault="00AE4472">
      <w:r>
        <w:rPr>
          <w:rFonts w:hint="eastAsia"/>
        </w:rPr>
        <w:t>时序图：</w:t>
      </w:r>
    </w:p>
    <w:p w:rsidR="00192CCD" w:rsidRDefault="00AE4472">
      <w:r>
        <w:rPr>
          <w:rFonts w:hint="eastAsia"/>
          <w:noProof/>
        </w:rPr>
        <w:lastRenderedPageBreak/>
        <w:drawing>
          <wp:inline distT="0" distB="0" distL="114300" distR="114300">
            <wp:extent cx="5271770" cy="4523105"/>
            <wp:effectExtent l="0" t="0" r="1270" b="3175"/>
            <wp:docPr id="69" name="图片 69" descr="5E3E308AFCFED4B4C8A4082D92907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E3E308AFCFED4B4C8A4082D929072A4"/>
                    <pic:cNvPicPr>
                      <a:picLocks noChangeAspect="1"/>
                    </pic:cNvPicPr>
                  </pic:nvPicPr>
                  <pic:blipFill>
                    <a:blip r:embed="rId259"/>
                    <a:stretch>
                      <a:fillRect/>
                    </a:stretch>
                  </pic:blipFill>
                  <pic:spPr>
                    <a:xfrm>
                      <a:off x="0" y="0"/>
                      <a:ext cx="5271770" cy="4523105"/>
                    </a:xfrm>
                    <a:prstGeom prst="rect">
                      <a:avLst/>
                    </a:prstGeom>
                  </pic:spPr>
                </pic:pic>
              </a:graphicData>
            </a:graphic>
          </wp:inline>
        </w:drawing>
      </w:r>
    </w:p>
    <w:p w:rsidR="00192CCD" w:rsidRDefault="00AE4472">
      <w:pPr>
        <w:pStyle w:val="3"/>
      </w:pPr>
      <w:bookmarkStart w:id="540" w:name="_Toc10687"/>
      <w:r>
        <w:rPr>
          <w:rFonts w:hint="eastAsia"/>
        </w:rPr>
        <w:t>4.3.6</w:t>
      </w:r>
      <w:r>
        <w:rPr>
          <w:rFonts w:hint="eastAsia"/>
        </w:rPr>
        <w:t>管理员新增用户</w:t>
      </w:r>
      <w:bookmarkEnd w:id="540"/>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A-2-4</w:t>
            </w:r>
            <w:r>
              <w:t>,</w:t>
            </w:r>
            <w:r>
              <w:rPr>
                <w:rFonts w:hint="eastAsia"/>
              </w:rPr>
              <w:t>新增用户</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管理员希望增加用户</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管理员表示他希望增加一些用户</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1.将新增用户信息输入到系统中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2-4.0管理员新增用户</w:t>
            </w:r>
          </w:p>
          <w:p w:rsidR="00192CCD" w:rsidRDefault="00AE4472">
            <w:r>
              <w:rPr>
                <w:rFonts w:hint="eastAsia"/>
              </w:rPr>
              <w:t>1.管理员点击</w:t>
            </w:r>
            <w:hyperlink w:anchor="A_新增用户按钮" w:history="1">
              <w:r>
                <w:rPr>
                  <w:rStyle w:val="af2"/>
                  <w:rFonts w:hint="eastAsia"/>
                  <w:color w:val="FF0000"/>
                </w:rPr>
                <w:t>新增用户按钮</w:t>
              </w:r>
            </w:hyperlink>
          </w:p>
          <w:p w:rsidR="00192CCD" w:rsidRDefault="00AE4472">
            <w:r>
              <w:rPr>
                <w:rFonts w:hint="eastAsia"/>
              </w:rPr>
              <w:t>2.填写用户名，密码，确认密码，真实姓名，邮箱，邮箱验证码，身份证号码的信息</w:t>
            </w:r>
          </w:p>
          <w:p w:rsidR="00192CCD" w:rsidRDefault="00AE4472">
            <w:r>
              <w:rPr>
                <w:rFonts w:hint="eastAsia"/>
              </w:rPr>
              <w:t>3点击</w:t>
            </w:r>
            <w:hyperlink w:anchor="A_确认按钮" w:history="1">
              <w:r>
                <w:rPr>
                  <w:rStyle w:val="af2"/>
                  <w:rFonts w:hint="eastAsia"/>
                  <w:color w:val="FF0000"/>
                </w:rPr>
                <w:t>确认按钮</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2-4.0E1用户名存在</w:t>
            </w:r>
          </w:p>
          <w:p w:rsidR="00192CCD" w:rsidRDefault="00AE4472">
            <w:r>
              <w:rPr>
                <w:rFonts w:hint="eastAsia"/>
              </w:rPr>
              <w:t>1.系统提示信息：</w:t>
            </w:r>
            <w:r>
              <w:rPr>
                <w:rFonts w:hint="eastAsia"/>
                <w:color w:val="FF0000"/>
              </w:rPr>
              <w:t>用户名已存在</w:t>
            </w:r>
          </w:p>
          <w:p w:rsidR="00192CCD" w:rsidRDefault="00AE4472">
            <w:r>
              <w:rPr>
                <w:rFonts w:hint="eastAsia"/>
              </w:rPr>
              <w:lastRenderedPageBreak/>
              <w:t>2-4.0E2用户名长度不在6-12位字符之间</w:t>
            </w:r>
          </w:p>
          <w:p w:rsidR="00192CCD" w:rsidRDefault="00AE4472">
            <w:r>
              <w:rPr>
                <w:rFonts w:hint="eastAsia"/>
              </w:rPr>
              <w:t>1系统提示信息：</w:t>
            </w:r>
            <w:r>
              <w:rPr>
                <w:rFonts w:hint="eastAsia"/>
                <w:color w:val="FF0000"/>
              </w:rPr>
              <w:t>用户名不符合规范</w:t>
            </w:r>
          </w:p>
          <w:p w:rsidR="00192CCD" w:rsidRDefault="00AE4472">
            <w:r>
              <w:rPr>
                <w:rFonts w:hint="eastAsia"/>
              </w:rPr>
              <w:t>2-4.0E3用户名为空</w:t>
            </w:r>
          </w:p>
          <w:p w:rsidR="00192CCD" w:rsidRDefault="00AE4472">
            <w:r>
              <w:rPr>
                <w:rFonts w:hint="eastAsia"/>
              </w:rPr>
              <w:t>1.系统提示信息：用户名不能为空</w:t>
            </w:r>
          </w:p>
          <w:p w:rsidR="00192CCD" w:rsidRDefault="00AE4472">
            <w:r>
              <w:rPr>
                <w:rFonts w:hint="eastAsia"/>
              </w:rPr>
              <w:t>2-4.0E4密码长度小于6位</w:t>
            </w:r>
          </w:p>
          <w:p w:rsidR="00192CCD" w:rsidRDefault="00AE4472">
            <w:r>
              <w:rPr>
                <w:rFonts w:hint="eastAsia"/>
              </w:rPr>
              <w:t>1.系统提示信息：密码长度小于6位</w:t>
            </w:r>
          </w:p>
          <w:p w:rsidR="00192CCD" w:rsidRDefault="00AE4472">
            <w:r>
              <w:rPr>
                <w:rFonts w:hint="eastAsia"/>
              </w:rPr>
              <w:t>2-4.0E5密码长度大于20位</w:t>
            </w:r>
          </w:p>
          <w:p w:rsidR="00192CCD" w:rsidRDefault="00AE4472">
            <w:r>
              <w:rPr>
                <w:rFonts w:hint="eastAsia"/>
              </w:rPr>
              <w:t>1. 系统提示信息：密码长度大于20位</w:t>
            </w:r>
          </w:p>
          <w:p w:rsidR="00192CCD" w:rsidRDefault="00AE4472">
            <w:r>
              <w:rPr>
                <w:rFonts w:hint="eastAsia"/>
              </w:rPr>
              <w:t>2-4.0E6密码与确认密码不一致</w:t>
            </w:r>
          </w:p>
          <w:p w:rsidR="00192CCD" w:rsidRDefault="00AE4472">
            <w:r>
              <w:rPr>
                <w:rFonts w:hint="eastAsia"/>
              </w:rPr>
              <w:t>1.系统提示信息：两次密码不一致</w:t>
            </w:r>
          </w:p>
          <w:p w:rsidR="00192CCD" w:rsidRDefault="00AE4472">
            <w:r>
              <w:rPr>
                <w:rFonts w:hint="eastAsia"/>
              </w:rPr>
              <w:t>2-4.0E7邮箱格式错误</w:t>
            </w:r>
          </w:p>
          <w:p w:rsidR="00192CCD" w:rsidRDefault="00AE4472">
            <w:r>
              <w:rPr>
                <w:rFonts w:hint="eastAsia"/>
              </w:rPr>
              <w:t>1.系统提示信息：邮箱格式不正确</w:t>
            </w:r>
          </w:p>
          <w:p w:rsidR="00192CCD" w:rsidRDefault="00AE4472">
            <w:r>
              <w:rPr>
                <w:rFonts w:hint="eastAsia"/>
              </w:rPr>
              <w:t>2-4.0E8身份证号码长度不是18位</w:t>
            </w:r>
          </w:p>
          <w:p w:rsidR="00192CCD" w:rsidRDefault="00AE4472">
            <w:r>
              <w:rPr>
                <w:rFonts w:hint="eastAsia"/>
              </w:rPr>
              <w:t>1.系统提示信息：身份证号码长度不正确</w:t>
            </w:r>
          </w:p>
          <w:p w:rsidR="00192CCD" w:rsidRDefault="00AE4472">
            <w:r>
              <w:rPr>
                <w:rFonts w:hint="eastAsia"/>
              </w:rPr>
              <w:t>2-4.0E9用户名包含敏感词汇</w:t>
            </w:r>
          </w:p>
          <w:p w:rsidR="00192CCD" w:rsidRDefault="00AE4472">
            <w:r>
              <w:rPr>
                <w:rFonts w:hint="eastAsia"/>
              </w:rPr>
              <w:t>1.系统提示信息：用户名包含敏感词汇</w:t>
            </w:r>
          </w:p>
          <w:p w:rsidR="00192CCD" w:rsidRDefault="00AE4472">
            <w:r>
              <w:rPr>
                <w:rFonts w:hint="eastAsia"/>
              </w:rPr>
              <w:t>2-4.0E10真实姓名为空</w:t>
            </w:r>
          </w:p>
          <w:p w:rsidR="00192CCD" w:rsidRDefault="00AE4472">
            <w:r>
              <w:rPr>
                <w:rFonts w:hint="eastAsia"/>
              </w:rPr>
              <w:t>1.系统提示信息：真实姓名不能为空</w:t>
            </w:r>
          </w:p>
        </w:tc>
      </w:tr>
      <w:tr w:rsidR="00192CCD">
        <w:tc>
          <w:tcPr>
            <w:tcW w:w="4148" w:type="dxa"/>
          </w:tcPr>
          <w:p w:rsidR="00192CCD" w:rsidRDefault="00AE4472">
            <w:r>
              <w:rPr>
                <w:rFonts w:hint="eastAsia"/>
              </w:rPr>
              <w:lastRenderedPageBreak/>
              <w:t>输入</w:t>
            </w:r>
          </w:p>
        </w:tc>
        <w:tc>
          <w:tcPr>
            <w:tcW w:w="4148" w:type="dxa"/>
          </w:tcPr>
          <w:p w:rsidR="00192CCD" w:rsidRDefault="00AE4472">
            <w:r>
              <w:rPr>
                <w:rFonts w:hint="eastAsia"/>
              </w:rPr>
              <w:t>2-4.0用户名，密码，确认密码，真实姓名，邮箱，邮箱验证码，身份证信息</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2-4.0用户名不能为空，密码长度小于6位，密码长度大于20位，两次密码不一致，邮箱格式不正确，身份证号码长度不正确，用户名包含敏感词汇，真实姓名不能为空，用户名已存在，用户名不符合规范</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BR-A-3用户名长度在6-12位字符之间且不重名，密码长度在6-20位之间，邮箱格式中必须有符号“@”，身份证号码18位，真实姓名不为空</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0.41</w:t>
            </w:r>
          </w:p>
        </w:tc>
      </w:tr>
    </w:tbl>
    <w:p w:rsidR="00192CCD" w:rsidRDefault="00AE4472">
      <w:pPr>
        <w:rPr>
          <w:color w:val="FF0000"/>
        </w:rPr>
      </w:pPr>
      <w:bookmarkStart w:id="541" w:name="A_确认按钮"/>
      <w:r>
        <w:rPr>
          <w:rFonts w:hint="eastAsia"/>
          <w:color w:val="FF0000"/>
        </w:rPr>
        <w:t>确认按钮</w:t>
      </w:r>
    </w:p>
    <w:bookmarkEnd w:id="541"/>
    <w:p w:rsidR="00192CCD" w:rsidRDefault="00AE4472">
      <w:r>
        <w:rPr>
          <w:noProof/>
        </w:rPr>
        <w:lastRenderedPageBreak/>
        <w:drawing>
          <wp:inline distT="0" distB="0" distL="0" distR="0">
            <wp:extent cx="5274310" cy="310070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60"/>
                    <a:stretch>
                      <a:fillRect/>
                    </a:stretch>
                  </pic:blipFill>
                  <pic:spPr>
                    <a:xfrm>
                      <a:off x="0" y="0"/>
                      <a:ext cx="5274310" cy="3100705"/>
                    </a:xfrm>
                    <a:prstGeom prst="rect">
                      <a:avLst/>
                    </a:prstGeom>
                  </pic:spPr>
                </pic:pic>
              </a:graphicData>
            </a:graphic>
          </wp:inline>
        </w:drawing>
      </w:r>
    </w:p>
    <w:p w:rsidR="00192CCD" w:rsidRDefault="00192CCD"/>
    <w:p w:rsidR="00192CCD" w:rsidRDefault="00AE4472">
      <w:pPr>
        <w:rPr>
          <w:color w:val="FF0000"/>
        </w:rPr>
      </w:pPr>
      <w:bookmarkStart w:id="542" w:name="A_新增用户按钮"/>
      <w:r>
        <w:rPr>
          <w:rFonts w:hint="eastAsia"/>
          <w:color w:val="FF0000"/>
        </w:rPr>
        <w:t>新增用户按钮</w:t>
      </w:r>
    </w:p>
    <w:bookmarkEnd w:id="542"/>
    <w:p w:rsidR="00192CCD" w:rsidRDefault="00AE4472">
      <w:r>
        <w:rPr>
          <w:noProof/>
        </w:rPr>
        <w:drawing>
          <wp:inline distT="0" distB="0" distL="0" distR="0">
            <wp:extent cx="5274310" cy="26885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2"/>
                    <a:stretch>
                      <a:fillRect/>
                    </a:stretch>
                  </pic:blipFill>
                  <pic:spPr>
                    <a:xfrm>
                      <a:off x="0" y="0"/>
                      <a:ext cx="5274310" cy="268859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3666490" cy="37998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61"/>
                    <a:stretch>
                      <a:fillRect/>
                    </a:stretch>
                  </pic:blipFill>
                  <pic:spPr>
                    <a:xfrm>
                      <a:off x="0" y="0"/>
                      <a:ext cx="3666667" cy="3800000"/>
                    </a:xfrm>
                    <a:prstGeom prst="rect">
                      <a:avLst/>
                    </a:prstGeom>
                  </pic:spPr>
                </pic:pic>
              </a:graphicData>
            </a:graphic>
          </wp:inline>
        </w:drawing>
      </w:r>
    </w:p>
    <w:p w:rsidR="00192CCD" w:rsidRDefault="00AE4472">
      <w:pPr>
        <w:pStyle w:val="3"/>
      </w:pPr>
      <w:bookmarkStart w:id="543" w:name="_Toc23367"/>
      <w:r>
        <w:rPr>
          <w:rFonts w:hint="eastAsia"/>
        </w:rPr>
        <w:t>4.3.7</w:t>
      </w:r>
      <w:r>
        <w:rPr>
          <w:rFonts w:hint="eastAsia"/>
        </w:rPr>
        <w:t>管理员封禁</w:t>
      </w:r>
      <w:r>
        <w:rPr>
          <w:rFonts w:hint="eastAsia"/>
        </w:rPr>
        <w:t>IP</w:t>
      </w:r>
      <w:r>
        <w:rPr>
          <w:rFonts w:hint="eastAsia"/>
        </w:rPr>
        <w:t>地址</w:t>
      </w:r>
      <w:bookmarkEnd w:id="543"/>
    </w:p>
    <w:p w:rsidR="00192CCD" w:rsidRDefault="00192CCD"/>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A-2-5封禁IP地址</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管理员希望封禁指定IP地址</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管理员表示他希望封禁某些指定的用户IP地址</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1.将封禁IP地址记录到数据库中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2.5.0管理员封禁IP地址</w:t>
            </w:r>
          </w:p>
          <w:p w:rsidR="00192CCD" w:rsidRDefault="00AE4472">
            <w:r>
              <w:rPr>
                <w:rFonts w:hint="eastAsia"/>
              </w:rPr>
              <w:t>1.管理员点击</w:t>
            </w:r>
            <w:hyperlink w:anchor="A_封禁IP地址按钮_冻结按钮" w:history="1">
              <w:r>
                <w:rPr>
                  <w:rStyle w:val="af2"/>
                  <w:rFonts w:hint="eastAsia"/>
                  <w:color w:val="FF0000"/>
                </w:rPr>
                <w:t>封禁IP地址按钮</w:t>
              </w:r>
            </w:hyperlink>
          </w:p>
          <w:p w:rsidR="00192CCD" w:rsidRDefault="00AE4472">
            <w:r>
              <w:rPr>
                <w:rFonts w:hint="eastAsia"/>
              </w:rPr>
              <w:t>2.管理员输入需要封禁IP地址</w:t>
            </w:r>
          </w:p>
          <w:p w:rsidR="00192CCD" w:rsidRDefault="00AE4472">
            <w:r>
              <w:rPr>
                <w:rFonts w:hint="eastAsia"/>
              </w:rPr>
              <w:t>3.选择封禁的期限</w:t>
            </w:r>
          </w:p>
          <w:p w:rsidR="00192CCD" w:rsidRDefault="00AE4472">
            <w:r>
              <w:rPr>
                <w:rFonts w:hint="eastAsia"/>
              </w:rPr>
              <w:t>4.填写封禁的原因</w:t>
            </w:r>
          </w:p>
          <w:p w:rsidR="00192CCD" w:rsidRDefault="00AE4472">
            <w:pPr>
              <w:rPr>
                <w:color w:val="FF0000"/>
              </w:rPr>
            </w:pPr>
            <w:r>
              <w:rPr>
                <w:rFonts w:hint="eastAsia"/>
              </w:rPr>
              <w:t>5.点击</w:t>
            </w:r>
            <w:hyperlink w:anchor="A_封禁IP地址按钮_冻结按钮" w:history="1">
              <w:r>
                <w:rPr>
                  <w:rStyle w:val="af2"/>
                  <w:rFonts w:hint="eastAsia"/>
                  <w:color w:val="FF0000"/>
                </w:rPr>
                <w:t>冻结按钮</w:t>
              </w:r>
            </w:hyperlink>
          </w:p>
          <w:p w:rsidR="00192CCD" w:rsidRDefault="00AE4472">
            <w:r>
              <w:rPr>
                <w:rFonts w:hint="eastAsia"/>
              </w:rPr>
              <w:t>6.返回</w:t>
            </w:r>
            <w:bookmarkStart w:id="544" w:name="_Hlk534023045"/>
            <w:r>
              <w:rPr>
                <w:rFonts w:hint="eastAsia"/>
                <w:color w:val="FF0000"/>
              </w:rPr>
              <w:fldChar w:fldCharType="begin"/>
            </w:r>
            <w:r>
              <w:rPr>
                <w:rFonts w:hint="eastAsia"/>
                <w:color w:val="FF0000"/>
              </w:rPr>
              <w:instrText xml:space="preserve"> HYPERLINK \l "A_封禁IP历史界面" </w:instrText>
            </w:r>
            <w:r>
              <w:rPr>
                <w:rFonts w:hint="eastAsia"/>
                <w:color w:val="FF0000"/>
              </w:rPr>
              <w:fldChar w:fldCharType="separate"/>
            </w:r>
            <w:r>
              <w:rPr>
                <w:rStyle w:val="af2"/>
                <w:rFonts w:hint="eastAsia"/>
                <w:color w:val="FF0000"/>
              </w:rPr>
              <w:t>封禁IP历史界面</w:t>
            </w:r>
            <w:bookmarkEnd w:id="544"/>
            <w:r>
              <w:rPr>
                <w:rFonts w:hint="eastAsia"/>
                <w:color w:val="FF0000"/>
              </w:rPr>
              <w:fldChar w:fldCharType="end"/>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2-5.0E1封禁原因为空</w:t>
            </w:r>
          </w:p>
          <w:p w:rsidR="00192CCD" w:rsidRDefault="00AE4472">
            <w:r>
              <w:rPr>
                <w:rFonts w:hint="eastAsia"/>
              </w:rPr>
              <w:t>1.系统提示信息：</w:t>
            </w:r>
            <w:hyperlink w:anchor="A_封禁原因不能为空" w:history="1">
              <w:r>
                <w:rPr>
                  <w:rStyle w:val="af2"/>
                  <w:rFonts w:hint="eastAsia"/>
                  <w:color w:val="FF0000"/>
                </w:rPr>
                <w:t>封禁原因不能为空</w:t>
              </w:r>
            </w:hyperlink>
          </w:p>
          <w:p w:rsidR="00192CCD" w:rsidRDefault="00AE4472">
            <w:r>
              <w:rPr>
                <w:rFonts w:hint="eastAsia"/>
              </w:rPr>
              <w:lastRenderedPageBreak/>
              <w:t>2-5.0E2封禁期限为0</w:t>
            </w:r>
          </w:p>
          <w:p w:rsidR="00192CCD" w:rsidRDefault="00AE4472">
            <w:r>
              <w:rPr>
                <w:rFonts w:hint="eastAsia"/>
              </w:rPr>
              <w:t>1.系统提示信息：</w:t>
            </w:r>
            <w:hyperlink w:anchor="A_封禁期限不能为空" w:history="1">
              <w:r>
                <w:rPr>
                  <w:rStyle w:val="af2"/>
                  <w:rFonts w:hint="eastAsia"/>
                  <w:color w:val="FF0000"/>
                </w:rPr>
                <w:t>封禁期限不能为空</w:t>
              </w:r>
            </w:hyperlink>
          </w:p>
          <w:p w:rsidR="00192CCD" w:rsidRDefault="00AE4472">
            <w:r>
              <w:rPr>
                <w:rFonts w:hint="eastAsia"/>
              </w:rPr>
              <w:t>2-5.0E3IP地址为空</w:t>
            </w:r>
          </w:p>
          <w:p w:rsidR="00192CCD" w:rsidRDefault="00AE4472">
            <w:r>
              <w:rPr>
                <w:rFonts w:hint="eastAsia"/>
              </w:rPr>
              <w:t>1.系统提示信息：</w:t>
            </w:r>
            <w:hyperlink w:anchor="A_IP地址不能为空" w:history="1">
              <w:r>
                <w:rPr>
                  <w:rStyle w:val="af2"/>
                  <w:rFonts w:hint="eastAsia"/>
                  <w:color w:val="FF0000"/>
                </w:rPr>
                <w:t>IP地址不能为空</w:t>
              </w:r>
            </w:hyperlink>
          </w:p>
        </w:tc>
      </w:tr>
      <w:tr w:rsidR="00192CCD">
        <w:tc>
          <w:tcPr>
            <w:tcW w:w="4148" w:type="dxa"/>
          </w:tcPr>
          <w:p w:rsidR="00192CCD" w:rsidRDefault="00AE4472">
            <w:r>
              <w:rPr>
                <w:rFonts w:hint="eastAsia"/>
              </w:rPr>
              <w:lastRenderedPageBreak/>
              <w:t>输入</w:t>
            </w:r>
          </w:p>
        </w:tc>
        <w:tc>
          <w:tcPr>
            <w:tcW w:w="4148" w:type="dxa"/>
          </w:tcPr>
          <w:p w:rsidR="00192CCD" w:rsidRDefault="00AE4472">
            <w:r>
              <w:rPr>
                <w:rFonts w:hint="eastAsia"/>
              </w:rPr>
              <w:t>2-5.0封禁IP地址，封禁期限，封禁原因</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2-5.0封禁IP历史界面，封禁原因不能为空，封禁期限不能为空，IP地址不能为空</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BE-A-4封禁原因不能为空，封禁期限不能为空，IP地址不能为空</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0.62</w:t>
            </w:r>
          </w:p>
        </w:tc>
      </w:tr>
    </w:tbl>
    <w:p w:rsidR="00192CCD" w:rsidRDefault="00AE4472">
      <w:bookmarkStart w:id="545" w:name="A_封禁IP地址按钮_冻结按钮"/>
      <w:r>
        <w:rPr>
          <w:rFonts w:hint="eastAsia"/>
          <w:color w:val="FF0000"/>
        </w:rPr>
        <w:t>封禁</w:t>
      </w:r>
      <w:r>
        <w:rPr>
          <w:rFonts w:hint="eastAsia"/>
          <w:color w:val="FF0000"/>
        </w:rPr>
        <w:t>IP</w:t>
      </w:r>
      <w:r>
        <w:rPr>
          <w:rFonts w:hint="eastAsia"/>
          <w:color w:val="FF0000"/>
        </w:rPr>
        <w:t>地址按钮</w:t>
      </w:r>
      <w:r>
        <w:rPr>
          <w:rFonts w:hint="eastAsia"/>
          <w:color w:val="FF0000"/>
        </w:rPr>
        <w:t>/</w:t>
      </w:r>
      <w:r>
        <w:rPr>
          <w:rFonts w:hint="eastAsia"/>
          <w:color w:val="FF0000"/>
        </w:rPr>
        <w:t>冻结按钮</w:t>
      </w:r>
    </w:p>
    <w:bookmarkEnd w:id="545"/>
    <w:p w:rsidR="00192CCD" w:rsidRDefault="00AE4472">
      <w:r>
        <w:rPr>
          <w:noProof/>
        </w:rPr>
        <w:drawing>
          <wp:inline distT="0" distB="0" distL="0" distR="0">
            <wp:extent cx="5274310" cy="26650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62"/>
                    <a:stretch>
                      <a:fillRect/>
                    </a:stretch>
                  </pic:blipFill>
                  <pic:spPr>
                    <a:xfrm>
                      <a:off x="0" y="0"/>
                      <a:ext cx="5274310" cy="2665095"/>
                    </a:xfrm>
                    <a:prstGeom prst="rect">
                      <a:avLst/>
                    </a:prstGeom>
                  </pic:spPr>
                </pic:pic>
              </a:graphicData>
            </a:graphic>
          </wp:inline>
        </w:drawing>
      </w:r>
    </w:p>
    <w:p w:rsidR="00192CCD" w:rsidRDefault="00AE4472">
      <w:pPr>
        <w:rPr>
          <w:color w:val="FF0000"/>
        </w:rPr>
      </w:pPr>
      <w:bookmarkStart w:id="546" w:name="A_封禁IP历史界面"/>
      <w:r>
        <w:rPr>
          <w:rFonts w:hint="eastAsia"/>
          <w:color w:val="FF0000"/>
        </w:rPr>
        <w:t>封禁</w:t>
      </w:r>
      <w:r>
        <w:rPr>
          <w:rFonts w:hint="eastAsia"/>
          <w:color w:val="FF0000"/>
        </w:rPr>
        <w:t>IP</w:t>
      </w:r>
      <w:r>
        <w:rPr>
          <w:rFonts w:hint="eastAsia"/>
          <w:color w:val="FF0000"/>
        </w:rPr>
        <w:t>历史界面</w:t>
      </w:r>
    </w:p>
    <w:bookmarkEnd w:id="546"/>
    <w:p w:rsidR="00192CCD" w:rsidRDefault="00AE4472">
      <w:r>
        <w:rPr>
          <w:noProof/>
        </w:rPr>
        <w:drawing>
          <wp:inline distT="0" distB="0" distL="0" distR="0">
            <wp:extent cx="5274310" cy="2717165"/>
            <wp:effectExtent l="0" t="0" r="254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63"/>
                    <a:stretch>
                      <a:fillRect/>
                    </a:stretch>
                  </pic:blipFill>
                  <pic:spPr>
                    <a:xfrm>
                      <a:off x="0" y="0"/>
                      <a:ext cx="5274310" cy="2717165"/>
                    </a:xfrm>
                    <a:prstGeom prst="rect">
                      <a:avLst/>
                    </a:prstGeom>
                  </pic:spPr>
                </pic:pic>
              </a:graphicData>
            </a:graphic>
          </wp:inline>
        </w:drawing>
      </w:r>
    </w:p>
    <w:p w:rsidR="00192CCD" w:rsidRDefault="00AE4472">
      <w:pPr>
        <w:rPr>
          <w:color w:val="FF0000"/>
        </w:rPr>
      </w:pPr>
      <w:bookmarkStart w:id="547" w:name="A_封禁原因不能为空"/>
      <w:r>
        <w:rPr>
          <w:rFonts w:hint="eastAsia"/>
          <w:color w:val="FF0000"/>
        </w:rPr>
        <w:t>封禁原因不能为空</w:t>
      </w:r>
    </w:p>
    <w:bookmarkEnd w:id="547"/>
    <w:p w:rsidR="00192CCD" w:rsidRDefault="00AE4472">
      <w:r>
        <w:rPr>
          <w:rFonts w:hint="eastAsia"/>
        </w:rPr>
        <w:t>暂无界面</w:t>
      </w:r>
    </w:p>
    <w:p w:rsidR="00192CCD" w:rsidRDefault="00AE4472">
      <w:bookmarkStart w:id="548" w:name="A_封禁期限不能为空"/>
      <w:r>
        <w:rPr>
          <w:rFonts w:hint="eastAsia"/>
          <w:color w:val="FF0000"/>
        </w:rPr>
        <w:lastRenderedPageBreak/>
        <w:t>封禁期限不能为空</w:t>
      </w:r>
    </w:p>
    <w:bookmarkEnd w:id="548"/>
    <w:p w:rsidR="00192CCD" w:rsidRDefault="00AE4472">
      <w:r>
        <w:rPr>
          <w:rFonts w:hint="eastAsia"/>
        </w:rPr>
        <w:t>暂无界面</w:t>
      </w:r>
    </w:p>
    <w:p w:rsidR="00192CCD" w:rsidRDefault="00AE4472">
      <w:pPr>
        <w:rPr>
          <w:color w:val="FF0000"/>
        </w:rPr>
      </w:pPr>
      <w:bookmarkStart w:id="549" w:name="A_IP地址不能为空"/>
      <w:r>
        <w:rPr>
          <w:rFonts w:hint="eastAsia"/>
          <w:color w:val="FF0000"/>
        </w:rPr>
        <w:t>IP</w:t>
      </w:r>
      <w:r>
        <w:rPr>
          <w:rFonts w:hint="eastAsia"/>
          <w:color w:val="FF0000"/>
        </w:rPr>
        <w:t>地址不能为空</w:t>
      </w:r>
    </w:p>
    <w:bookmarkEnd w:id="549"/>
    <w:p w:rsidR="00192CCD" w:rsidRDefault="00AE4472">
      <w:r>
        <w:rPr>
          <w:rFonts w:hint="eastAsia"/>
        </w:rPr>
        <w:t>暂无界面</w:t>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4399915" cy="370459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64"/>
                    <a:stretch>
                      <a:fillRect/>
                    </a:stretch>
                  </pic:blipFill>
                  <pic:spPr>
                    <a:xfrm>
                      <a:off x="0" y="0"/>
                      <a:ext cx="4400000" cy="3704762"/>
                    </a:xfrm>
                    <a:prstGeom prst="rect">
                      <a:avLst/>
                    </a:prstGeom>
                  </pic:spPr>
                </pic:pic>
              </a:graphicData>
            </a:graphic>
          </wp:inline>
        </w:drawing>
      </w:r>
    </w:p>
    <w:p w:rsidR="00192CCD" w:rsidRDefault="00192CCD"/>
    <w:p w:rsidR="00192CCD" w:rsidRDefault="00AE4472">
      <w:pPr>
        <w:pStyle w:val="3"/>
      </w:pPr>
      <w:bookmarkStart w:id="550" w:name="_Toc11649"/>
      <w:r>
        <w:rPr>
          <w:rFonts w:hint="eastAsia"/>
        </w:rPr>
        <w:t>4.3.8</w:t>
      </w:r>
      <w:r>
        <w:rPr>
          <w:rFonts w:hint="eastAsia"/>
        </w:rPr>
        <w:t>管理员解封</w:t>
      </w:r>
      <w:r>
        <w:rPr>
          <w:rFonts w:hint="eastAsia"/>
        </w:rPr>
        <w:t>IP</w:t>
      </w:r>
      <w:r>
        <w:rPr>
          <w:rFonts w:hint="eastAsia"/>
        </w:rPr>
        <w:t>地址</w:t>
      </w:r>
      <w:bookmarkEnd w:id="550"/>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A-2-6解封IP地址</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管理员希望解封指定IP地址</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管理员表示他希望解封某些指定的用户IP地址</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1.将解封IP地址从数据库中封禁列表中移除</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2-6.0管理员解封IP地址</w:t>
            </w:r>
          </w:p>
          <w:p w:rsidR="00192CCD" w:rsidRDefault="00AE4472">
            <w:r>
              <w:rPr>
                <w:rFonts w:hint="eastAsia"/>
              </w:rPr>
              <w:t>1.点击</w:t>
            </w:r>
            <w:hyperlink w:anchor="A_封禁IP历史按钮" w:history="1">
              <w:r>
                <w:rPr>
                  <w:rStyle w:val="af2"/>
                  <w:rFonts w:hint="eastAsia"/>
                  <w:color w:val="FF0000"/>
                </w:rPr>
                <w:t>封禁IP历史按钮</w:t>
              </w:r>
            </w:hyperlink>
          </w:p>
          <w:p w:rsidR="00192CCD" w:rsidRDefault="00AE4472">
            <w:r>
              <w:rPr>
                <w:rFonts w:hint="eastAsia"/>
              </w:rPr>
              <w:t>2.管理员通过复选框选择需要解封的IP地址</w:t>
            </w:r>
          </w:p>
          <w:p w:rsidR="00192CCD" w:rsidRDefault="00AE4472">
            <w:r>
              <w:rPr>
                <w:rFonts w:hint="eastAsia"/>
              </w:rPr>
              <w:t>3.点击</w:t>
            </w:r>
            <w:hyperlink w:anchor="A_解冻按钮_封禁IP列表界面" w:history="1">
              <w:r>
                <w:rPr>
                  <w:rStyle w:val="af2"/>
                  <w:rFonts w:hint="eastAsia"/>
                  <w:color w:val="FF0000"/>
                </w:rPr>
                <w:t>解冻按钮</w:t>
              </w:r>
            </w:hyperlink>
          </w:p>
          <w:p w:rsidR="00192CCD" w:rsidRDefault="00AE4472">
            <w:r>
              <w:rPr>
                <w:rFonts w:hint="eastAsia"/>
              </w:rPr>
              <w:t>4.返回</w:t>
            </w:r>
            <w:hyperlink w:anchor="A_未选择解封的IP地址" w:history="1">
              <w:r>
                <w:rPr>
                  <w:rStyle w:val="af2"/>
                  <w:rFonts w:hint="eastAsia"/>
                  <w:color w:val="FF0000"/>
                </w:rPr>
                <w:t>封禁IP历史界面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2-6.0E1不选择解封的Ip地址</w:t>
            </w:r>
          </w:p>
          <w:p w:rsidR="00192CCD" w:rsidRDefault="00AE4472">
            <w:r>
              <w:rPr>
                <w:rFonts w:hint="eastAsia"/>
              </w:rPr>
              <w:lastRenderedPageBreak/>
              <w:t>系统提示错误信息：</w:t>
            </w:r>
            <w:r>
              <w:rPr>
                <w:rFonts w:hint="eastAsia"/>
                <w:color w:val="FF0000"/>
              </w:rPr>
              <w:t>未选择解封的IP地址</w:t>
            </w:r>
          </w:p>
        </w:tc>
      </w:tr>
      <w:tr w:rsidR="00192CCD">
        <w:tc>
          <w:tcPr>
            <w:tcW w:w="4148" w:type="dxa"/>
          </w:tcPr>
          <w:p w:rsidR="00192CCD" w:rsidRDefault="00AE4472">
            <w:r>
              <w:rPr>
                <w:rFonts w:hint="eastAsia"/>
              </w:rPr>
              <w:lastRenderedPageBreak/>
              <w:t>输入</w:t>
            </w:r>
          </w:p>
        </w:tc>
        <w:tc>
          <w:tcPr>
            <w:tcW w:w="4148" w:type="dxa"/>
          </w:tcPr>
          <w:p w:rsidR="00192CCD" w:rsidRDefault="00AE4472">
            <w:r>
              <w:rPr>
                <w:rFonts w:hint="eastAsia"/>
              </w:rPr>
              <w:t>2-6.0封禁的IP地址</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2-6.0封禁IP历史界面，</w:t>
            </w:r>
            <w:r>
              <w:rPr>
                <w:rFonts w:hint="eastAsia"/>
                <w:color w:val="FF0000"/>
              </w:rPr>
              <w:t>未选择解封的IP地址</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BR-A-5解冻必须选择封禁的IP</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0.69</w:t>
            </w:r>
          </w:p>
        </w:tc>
      </w:tr>
    </w:tbl>
    <w:p w:rsidR="00192CCD" w:rsidRDefault="00AE4472">
      <w:pPr>
        <w:rPr>
          <w:color w:val="FF0000"/>
        </w:rPr>
      </w:pPr>
      <w:bookmarkStart w:id="551" w:name="A_解冻按钮_封禁IP列表界面"/>
      <w:r>
        <w:rPr>
          <w:rFonts w:hint="eastAsia"/>
          <w:color w:val="FF0000"/>
        </w:rPr>
        <w:t>解冻按钮</w:t>
      </w:r>
      <w:r>
        <w:rPr>
          <w:rFonts w:hint="eastAsia"/>
          <w:color w:val="FF0000"/>
        </w:rPr>
        <w:t>/</w:t>
      </w:r>
      <w:r>
        <w:rPr>
          <w:rFonts w:hint="eastAsia"/>
          <w:color w:val="FF0000"/>
        </w:rPr>
        <w:t>封禁</w:t>
      </w:r>
      <w:r>
        <w:rPr>
          <w:rFonts w:hint="eastAsia"/>
          <w:color w:val="FF0000"/>
        </w:rPr>
        <w:t>IP</w:t>
      </w:r>
      <w:r>
        <w:rPr>
          <w:rFonts w:hint="eastAsia"/>
          <w:color w:val="FF0000"/>
        </w:rPr>
        <w:t>列表界面</w:t>
      </w:r>
    </w:p>
    <w:bookmarkEnd w:id="551"/>
    <w:p w:rsidR="00192CCD" w:rsidRDefault="00AE4472">
      <w:r>
        <w:rPr>
          <w:noProof/>
        </w:rPr>
        <w:drawing>
          <wp:inline distT="0" distB="0" distL="0" distR="0">
            <wp:extent cx="5274310" cy="27000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65"/>
                    <a:stretch>
                      <a:fillRect/>
                    </a:stretch>
                  </pic:blipFill>
                  <pic:spPr>
                    <a:xfrm>
                      <a:off x="0" y="0"/>
                      <a:ext cx="5274310" cy="2700020"/>
                    </a:xfrm>
                    <a:prstGeom prst="rect">
                      <a:avLst/>
                    </a:prstGeom>
                  </pic:spPr>
                </pic:pic>
              </a:graphicData>
            </a:graphic>
          </wp:inline>
        </w:drawing>
      </w:r>
    </w:p>
    <w:p w:rsidR="00192CCD" w:rsidRDefault="00AE4472">
      <w:pPr>
        <w:rPr>
          <w:color w:val="FF0000"/>
        </w:rPr>
      </w:pPr>
      <w:bookmarkStart w:id="552" w:name="A_封禁IP历史按钮"/>
      <w:r>
        <w:rPr>
          <w:rFonts w:hint="eastAsia"/>
          <w:color w:val="FF0000"/>
        </w:rPr>
        <w:t>封禁</w:t>
      </w:r>
      <w:r>
        <w:rPr>
          <w:rFonts w:hint="eastAsia"/>
          <w:color w:val="FF0000"/>
        </w:rPr>
        <w:t>IP</w:t>
      </w:r>
      <w:r>
        <w:rPr>
          <w:rFonts w:hint="eastAsia"/>
          <w:color w:val="FF0000"/>
        </w:rPr>
        <w:t>历史按钮</w:t>
      </w:r>
    </w:p>
    <w:bookmarkEnd w:id="552"/>
    <w:p w:rsidR="00192CCD" w:rsidRDefault="00AE4472">
      <w:r>
        <w:rPr>
          <w:noProof/>
        </w:rPr>
        <w:drawing>
          <wp:inline distT="0" distB="0" distL="0" distR="0">
            <wp:extent cx="5274310" cy="271208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6"/>
                    <a:stretch>
                      <a:fillRect/>
                    </a:stretch>
                  </pic:blipFill>
                  <pic:spPr>
                    <a:xfrm>
                      <a:off x="0" y="0"/>
                      <a:ext cx="5274310" cy="2712085"/>
                    </a:xfrm>
                    <a:prstGeom prst="rect">
                      <a:avLst/>
                    </a:prstGeom>
                  </pic:spPr>
                </pic:pic>
              </a:graphicData>
            </a:graphic>
          </wp:inline>
        </w:drawing>
      </w:r>
    </w:p>
    <w:p w:rsidR="00192CCD" w:rsidRDefault="00AE4472">
      <w:pPr>
        <w:rPr>
          <w:color w:val="FF0000"/>
        </w:rPr>
      </w:pPr>
      <w:bookmarkStart w:id="553" w:name="A_未选择解封的IP地址"/>
      <w:r>
        <w:rPr>
          <w:rFonts w:hint="eastAsia"/>
          <w:color w:val="FF0000"/>
        </w:rPr>
        <w:t>未选择解封的</w:t>
      </w:r>
      <w:r>
        <w:rPr>
          <w:rFonts w:hint="eastAsia"/>
          <w:color w:val="FF0000"/>
        </w:rPr>
        <w:t>IP</w:t>
      </w:r>
      <w:r>
        <w:rPr>
          <w:rFonts w:hint="eastAsia"/>
          <w:color w:val="FF0000"/>
        </w:rPr>
        <w:t>地址</w:t>
      </w:r>
    </w:p>
    <w:bookmarkEnd w:id="553"/>
    <w:p w:rsidR="00192CCD" w:rsidRDefault="00AE4472">
      <w:r>
        <w:rPr>
          <w:rFonts w:hint="eastAsia"/>
        </w:rPr>
        <w:t>暂无界面</w:t>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4476115" cy="345694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7"/>
                    <a:stretch>
                      <a:fillRect/>
                    </a:stretch>
                  </pic:blipFill>
                  <pic:spPr>
                    <a:xfrm>
                      <a:off x="0" y="0"/>
                      <a:ext cx="4476190" cy="3457143"/>
                    </a:xfrm>
                    <a:prstGeom prst="rect">
                      <a:avLst/>
                    </a:prstGeom>
                  </pic:spPr>
                </pic:pic>
              </a:graphicData>
            </a:graphic>
          </wp:inline>
        </w:drawing>
      </w:r>
    </w:p>
    <w:p w:rsidR="00192CCD" w:rsidRDefault="00192CCD"/>
    <w:p w:rsidR="00192CCD" w:rsidRDefault="00AE4472">
      <w:pPr>
        <w:pStyle w:val="3"/>
      </w:pPr>
      <w:bookmarkStart w:id="554" w:name="_Toc17681"/>
      <w:r>
        <w:rPr>
          <w:rFonts w:hint="eastAsia"/>
        </w:rPr>
        <w:t>4.3.9</w:t>
      </w:r>
      <w:r>
        <w:rPr>
          <w:rFonts w:hint="eastAsia"/>
        </w:rPr>
        <w:t>管理员封禁注册的用户名</w:t>
      </w:r>
      <w:bookmarkEnd w:id="554"/>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A-2-7封禁注册的用户名</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管理员希望指定注册的用户名</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管理员表示他希望封禁某些指定的注册用户名</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1.将封禁注册的用户名记录到数据库中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2-7.0管理员封禁注册的用户名</w:t>
            </w:r>
          </w:p>
          <w:p w:rsidR="00192CCD" w:rsidRDefault="00AE4472">
            <w:r>
              <w:rPr>
                <w:rFonts w:hint="eastAsia"/>
              </w:rPr>
              <w:t>1.管理员点击</w:t>
            </w:r>
            <w:hyperlink w:anchor="A_禁止注册的用户名按钮_冻结按钮" w:history="1">
              <w:r>
                <w:rPr>
                  <w:rStyle w:val="af2"/>
                  <w:rFonts w:hint="eastAsia"/>
                  <w:color w:val="FF0000"/>
                </w:rPr>
                <w:t>禁止注册的用户名按钮</w:t>
              </w:r>
            </w:hyperlink>
          </w:p>
          <w:p w:rsidR="00192CCD" w:rsidRDefault="00AE4472">
            <w:r>
              <w:rPr>
                <w:rFonts w:hint="eastAsia"/>
              </w:rPr>
              <w:t>2.管理员输入需要封禁注册的用户名</w:t>
            </w:r>
          </w:p>
          <w:p w:rsidR="00192CCD" w:rsidRDefault="00AE4472">
            <w:r>
              <w:rPr>
                <w:rFonts w:hint="eastAsia"/>
              </w:rPr>
              <w:t>3.选择封禁的期限</w:t>
            </w:r>
          </w:p>
          <w:p w:rsidR="00192CCD" w:rsidRDefault="00AE4472">
            <w:r>
              <w:rPr>
                <w:rFonts w:hint="eastAsia"/>
              </w:rPr>
              <w:t>4.填写封禁的原因</w:t>
            </w:r>
          </w:p>
          <w:p w:rsidR="00192CCD" w:rsidRDefault="00AE4472">
            <w:pPr>
              <w:rPr>
                <w:color w:val="FF0000"/>
              </w:rPr>
            </w:pPr>
            <w:r>
              <w:rPr>
                <w:rFonts w:hint="eastAsia"/>
              </w:rPr>
              <w:t>5.点击</w:t>
            </w:r>
            <w:hyperlink w:anchor="A_禁止注册的用户名按钮_冻结按钮" w:history="1">
              <w:r>
                <w:rPr>
                  <w:rStyle w:val="af2"/>
                  <w:rFonts w:hint="eastAsia"/>
                  <w:color w:val="FF0000"/>
                </w:rPr>
                <w:t>冻结按钮</w:t>
              </w:r>
            </w:hyperlink>
          </w:p>
          <w:p w:rsidR="00192CCD" w:rsidRDefault="00AE4472">
            <w:r>
              <w:rPr>
                <w:rFonts w:hint="eastAsia"/>
              </w:rPr>
              <w:t>6.返回</w:t>
            </w:r>
            <w:hyperlink w:anchor="A_禁止用户名列表" w:history="1">
              <w:r>
                <w:rPr>
                  <w:rStyle w:val="af2"/>
                  <w:rFonts w:hint="eastAsia"/>
                  <w:color w:val="FF0000"/>
                </w:rPr>
                <w:t>禁止用户名列表</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2-7.0E1封禁原因不能为空</w:t>
            </w:r>
          </w:p>
          <w:p w:rsidR="00192CCD" w:rsidRDefault="00AE4472">
            <w:r>
              <w:rPr>
                <w:rFonts w:hint="eastAsia"/>
              </w:rPr>
              <w:t>1.系统提示信息：</w:t>
            </w:r>
            <w:hyperlink w:anchor="A_封禁原因不能为空_封禁期限不能为空_封禁注册的用户名不能为空" w:history="1">
              <w:r>
                <w:rPr>
                  <w:rStyle w:val="af2"/>
                  <w:rFonts w:hint="eastAsia"/>
                  <w:color w:val="FF0000"/>
                </w:rPr>
                <w:t>封禁原因不能为空</w:t>
              </w:r>
            </w:hyperlink>
          </w:p>
          <w:p w:rsidR="00192CCD" w:rsidRDefault="00AE4472">
            <w:r>
              <w:rPr>
                <w:rFonts w:hint="eastAsia"/>
              </w:rPr>
              <w:t>2-7.0E2封禁期限不能全为0</w:t>
            </w:r>
          </w:p>
          <w:p w:rsidR="00192CCD" w:rsidRDefault="00AE4472">
            <w:r>
              <w:rPr>
                <w:rFonts w:hint="eastAsia"/>
              </w:rPr>
              <w:t>1.系统提示信息：</w:t>
            </w:r>
            <w:hyperlink w:anchor="A_封禁原因不能为空_封禁期限不能为空_封禁注册的用户名不能为空" w:history="1">
              <w:r>
                <w:rPr>
                  <w:rStyle w:val="af2"/>
                  <w:rFonts w:hint="eastAsia"/>
                  <w:color w:val="FF0000"/>
                </w:rPr>
                <w:t>封禁期限不能为空</w:t>
              </w:r>
            </w:hyperlink>
          </w:p>
          <w:p w:rsidR="00192CCD" w:rsidRDefault="00AE4472">
            <w:r>
              <w:rPr>
                <w:rFonts w:hint="eastAsia"/>
              </w:rPr>
              <w:lastRenderedPageBreak/>
              <w:t>2-7.0E3封禁注册的用户名为空</w:t>
            </w:r>
          </w:p>
          <w:p w:rsidR="00192CCD" w:rsidRDefault="00AE4472">
            <w:r>
              <w:rPr>
                <w:rFonts w:hint="eastAsia"/>
              </w:rPr>
              <w:t>1.系统提示信息：</w:t>
            </w:r>
            <w:hyperlink w:anchor="A_封禁原因不能为空_封禁期限不能为空_封禁注册的用户名不能为空" w:history="1">
              <w:r>
                <w:rPr>
                  <w:rStyle w:val="af2"/>
                  <w:rFonts w:hint="eastAsia"/>
                  <w:color w:val="FF0000"/>
                </w:rPr>
                <w:t>封禁注册的用户名不能为空</w:t>
              </w:r>
            </w:hyperlink>
          </w:p>
        </w:tc>
      </w:tr>
      <w:tr w:rsidR="00192CCD">
        <w:tc>
          <w:tcPr>
            <w:tcW w:w="4148" w:type="dxa"/>
          </w:tcPr>
          <w:p w:rsidR="00192CCD" w:rsidRDefault="00AE4472">
            <w:r>
              <w:rPr>
                <w:rFonts w:hint="eastAsia"/>
              </w:rPr>
              <w:lastRenderedPageBreak/>
              <w:t>输入</w:t>
            </w:r>
          </w:p>
        </w:tc>
        <w:tc>
          <w:tcPr>
            <w:tcW w:w="4148" w:type="dxa"/>
          </w:tcPr>
          <w:p w:rsidR="00192CCD" w:rsidRDefault="00AE4472">
            <w:r>
              <w:rPr>
                <w:rFonts w:hint="eastAsia"/>
              </w:rPr>
              <w:t>2-7.0封禁注册的用户名，封禁的期限，封禁的原因</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2-7.0禁止用户名列表，封禁原因不能为空</w:t>
            </w:r>
          </w:p>
          <w:p w:rsidR="00192CCD" w:rsidRDefault="00AE4472">
            <w:r>
              <w:rPr>
                <w:rFonts w:hint="eastAsia"/>
              </w:rPr>
              <w:t>封禁期限不能为空，封禁注册的用户名为空</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BR-A-6封禁原因不能为空</w:t>
            </w:r>
          </w:p>
          <w:p w:rsidR="00192CCD" w:rsidRDefault="00AE4472">
            <w:r>
              <w:rPr>
                <w:rFonts w:hint="eastAsia"/>
              </w:rPr>
              <w:t>封禁期限不能为空，封禁注册的用户名不能为空</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0.59</w:t>
            </w:r>
          </w:p>
        </w:tc>
      </w:tr>
    </w:tbl>
    <w:p w:rsidR="00192CCD" w:rsidRDefault="00AE4472">
      <w:bookmarkStart w:id="555" w:name="A_禁止注册的用户名按钮_冻结按钮"/>
      <w:r>
        <w:rPr>
          <w:rFonts w:hint="eastAsia"/>
          <w:color w:val="FF0000"/>
        </w:rPr>
        <w:t>禁止注册的用户名按钮</w:t>
      </w:r>
      <w:r>
        <w:rPr>
          <w:rFonts w:hint="eastAsia"/>
          <w:color w:val="FF0000"/>
        </w:rPr>
        <w:t>/</w:t>
      </w:r>
      <w:r>
        <w:rPr>
          <w:rFonts w:hint="eastAsia"/>
          <w:color w:val="FF0000"/>
        </w:rPr>
        <w:t>冻结按钮</w:t>
      </w:r>
    </w:p>
    <w:bookmarkEnd w:id="555"/>
    <w:p w:rsidR="00192CCD" w:rsidRDefault="00AE4472">
      <w:r>
        <w:rPr>
          <w:noProof/>
        </w:rPr>
        <w:drawing>
          <wp:inline distT="0" distB="0" distL="0" distR="0">
            <wp:extent cx="5274310" cy="269557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8"/>
                    <a:stretch>
                      <a:fillRect/>
                    </a:stretch>
                  </pic:blipFill>
                  <pic:spPr>
                    <a:xfrm>
                      <a:off x="0" y="0"/>
                      <a:ext cx="5274310" cy="2695575"/>
                    </a:xfrm>
                    <a:prstGeom prst="rect">
                      <a:avLst/>
                    </a:prstGeom>
                  </pic:spPr>
                </pic:pic>
              </a:graphicData>
            </a:graphic>
          </wp:inline>
        </w:drawing>
      </w:r>
    </w:p>
    <w:p w:rsidR="00192CCD" w:rsidRDefault="00AE4472">
      <w:pPr>
        <w:rPr>
          <w:color w:val="FF0000"/>
        </w:rPr>
      </w:pPr>
      <w:bookmarkStart w:id="556" w:name="A_禁止用户名列表"/>
      <w:r>
        <w:rPr>
          <w:rFonts w:hint="eastAsia"/>
          <w:color w:val="FF0000"/>
        </w:rPr>
        <w:t>禁止用户名列表</w:t>
      </w:r>
    </w:p>
    <w:bookmarkEnd w:id="556"/>
    <w:p w:rsidR="00192CCD" w:rsidRDefault="00AE4472">
      <w:r>
        <w:rPr>
          <w:noProof/>
        </w:rPr>
        <w:drawing>
          <wp:inline distT="0" distB="0" distL="0" distR="0">
            <wp:extent cx="5274310" cy="2704465"/>
            <wp:effectExtent l="0" t="0" r="254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69"/>
                    <a:stretch>
                      <a:fillRect/>
                    </a:stretch>
                  </pic:blipFill>
                  <pic:spPr>
                    <a:xfrm>
                      <a:off x="0" y="0"/>
                      <a:ext cx="5274310" cy="2704465"/>
                    </a:xfrm>
                    <a:prstGeom prst="rect">
                      <a:avLst/>
                    </a:prstGeom>
                  </pic:spPr>
                </pic:pic>
              </a:graphicData>
            </a:graphic>
          </wp:inline>
        </w:drawing>
      </w:r>
    </w:p>
    <w:p w:rsidR="00192CCD" w:rsidRDefault="00AE4472">
      <w:pPr>
        <w:rPr>
          <w:color w:val="FF0000"/>
        </w:rPr>
      </w:pPr>
      <w:bookmarkStart w:id="557" w:name="A_封禁原因不能为空_封禁期限不能为空_封禁注册的用户名不能为空"/>
      <w:r>
        <w:rPr>
          <w:rFonts w:hint="eastAsia"/>
          <w:color w:val="FF0000"/>
        </w:rPr>
        <w:t>封禁原因不能为空</w:t>
      </w:r>
      <w:r>
        <w:rPr>
          <w:rFonts w:hint="eastAsia"/>
          <w:color w:val="FF0000"/>
        </w:rPr>
        <w:t>/</w:t>
      </w:r>
      <w:r>
        <w:rPr>
          <w:rFonts w:hint="eastAsia"/>
          <w:color w:val="FF0000"/>
        </w:rPr>
        <w:t>封禁期限不能为空</w:t>
      </w:r>
      <w:r>
        <w:rPr>
          <w:rFonts w:hint="eastAsia"/>
          <w:color w:val="FF0000"/>
        </w:rPr>
        <w:t>/</w:t>
      </w:r>
      <w:r>
        <w:rPr>
          <w:rFonts w:hint="eastAsia"/>
          <w:color w:val="FF0000"/>
        </w:rPr>
        <w:t>封禁注册的用户名不能为空</w:t>
      </w:r>
    </w:p>
    <w:bookmarkEnd w:id="557"/>
    <w:p w:rsidR="00192CCD" w:rsidRDefault="00AE4472">
      <w:r>
        <w:rPr>
          <w:rFonts w:hint="eastAsia"/>
        </w:rPr>
        <w:lastRenderedPageBreak/>
        <w:t>暂无界面</w:t>
      </w:r>
    </w:p>
    <w:p w:rsidR="00192CCD" w:rsidRDefault="00AE4472">
      <w:pPr>
        <w:pStyle w:val="3"/>
      </w:pPr>
      <w:bookmarkStart w:id="558" w:name="_Toc19352"/>
      <w:r>
        <w:rPr>
          <w:rFonts w:hint="eastAsia"/>
        </w:rPr>
        <w:t>4.3.10</w:t>
      </w:r>
      <w:r>
        <w:rPr>
          <w:rFonts w:hint="eastAsia"/>
        </w:rPr>
        <w:t>管理员冻结用户</w:t>
      </w:r>
      <w:bookmarkEnd w:id="558"/>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A-2</w:t>
            </w:r>
            <w:r>
              <w:rPr>
                <w:rFonts w:hint="eastAsia"/>
              </w:rPr>
              <w:t>-8冻结用户</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管理员希望冻结指定用户</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管理员表示他希望冻结某些指定的用户</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2.显示用户列表</w:t>
            </w:r>
          </w:p>
          <w:p w:rsidR="00192CCD" w:rsidRDefault="00AE4472">
            <w:r>
              <w:rPr>
                <w:rFonts w:hint="eastAsia"/>
              </w:rPr>
              <w:t>3.管理员选择指定用户</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1.更新用户状态，存储到系统中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2-8.0管理员冻结用户</w:t>
            </w:r>
          </w:p>
          <w:p w:rsidR="00192CCD" w:rsidRDefault="00AE4472">
            <w:r>
              <w:rPr>
                <w:rFonts w:hint="eastAsia"/>
              </w:rPr>
              <w:t>1.管理员查找到指定的用户</w:t>
            </w:r>
            <w:hyperlink w:anchor="A_2_1" w:history="1">
              <w:r>
                <w:rPr>
                  <w:rStyle w:val="af2"/>
                  <w:rFonts w:hint="eastAsia"/>
                  <w:color w:val="FF0000"/>
                </w:rPr>
                <w:t>（见A-2-1）</w:t>
              </w:r>
            </w:hyperlink>
          </w:p>
          <w:p w:rsidR="00192CCD" w:rsidRDefault="00AE4472">
            <w:r>
              <w:rPr>
                <w:rFonts w:hint="eastAsia"/>
              </w:rPr>
              <w:t>2.管理员通过复选框选择相应的用户</w:t>
            </w:r>
          </w:p>
          <w:p w:rsidR="00192CCD" w:rsidRDefault="00AE4472">
            <w:r>
              <w:rPr>
                <w:rFonts w:hint="eastAsia"/>
              </w:rPr>
              <w:t>3.管理员点击</w:t>
            </w:r>
            <w:hyperlink w:anchor="A_用户列表界面_冻结按钮" w:history="1">
              <w:r>
                <w:rPr>
                  <w:rStyle w:val="af2"/>
                  <w:rFonts w:hint="eastAsia"/>
                  <w:color w:val="FF0000"/>
                </w:rPr>
                <w:t>冻结按钮</w:t>
              </w:r>
            </w:hyperlink>
          </w:p>
          <w:p w:rsidR="00192CCD" w:rsidRDefault="00AE4472">
            <w:r>
              <w:rPr>
                <w:rFonts w:hint="eastAsia"/>
              </w:rPr>
              <w:t>4.管理员填写冻结理由</w:t>
            </w:r>
          </w:p>
          <w:p w:rsidR="00192CCD" w:rsidRDefault="00AE4472">
            <w:r>
              <w:rPr>
                <w:rFonts w:hint="eastAsia"/>
              </w:rPr>
              <w:t>5.管理员填写冻结期限</w:t>
            </w:r>
          </w:p>
          <w:p w:rsidR="00192CCD" w:rsidRDefault="00AE4472">
            <w:r>
              <w:rPr>
                <w:rFonts w:hint="eastAsia"/>
              </w:rPr>
              <w:t>6.点击</w:t>
            </w:r>
            <w:hyperlink w:anchor="A_确认_取消按钮" w:history="1">
              <w:r>
                <w:rPr>
                  <w:rStyle w:val="af2"/>
                  <w:rFonts w:hint="eastAsia"/>
                  <w:color w:val="FF0000"/>
                </w:rPr>
                <w:t>确认</w:t>
              </w:r>
            </w:hyperlink>
          </w:p>
          <w:p w:rsidR="00192CCD" w:rsidRDefault="00AE4472">
            <w:r>
              <w:rPr>
                <w:rFonts w:hint="eastAsia"/>
              </w:rPr>
              <w:t>7.返回</w:t>
            </w:r>
            <w:hyperlink w:anchor="A_用户列表界面_冻结按钮" w:history="1">
              <w:r>
                <w:rPr>
                  <w:rStyle w:val="af2"/>
                  <w:rFonts w:hint="eastAsia"/>
                  <w:color w:val="FF0000"/>
                </w:rPr>
                <w:t>用户列表界面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2-8.1管理员冻结用户</w:t>
            </w:r>
          </w:p>
          <w:p w:rsidR="00192CCD" w:rsidRDefault="00AE4472">
            <w:r>
              <w:rPr>
                <w:rFonts w:hint="eastAsia"/>
              </w:rPr>
              <w:t>1.管理员查找到指定的用户</w:t>
            </w:r>
            <w:hyperlink w:anchor="A_2_1" w:history="1">
              <w:r>
                <w:rPr>
                  <w:rStyle w:val="af2"/>
                  <w:rFonts w:hint="eastAsia"/>
                  <w:color w:val="FF0000"/>
                </w:rPr>
                <w:t>（见A-2-1）</w:t>
              </w:r>
            </w:hyperlink>
          </w:p>
          <w:p w:rsidR="00192CCD" w:rsidRDefault="00AE4472">
            <w:r>
              <w:rPr>
                <w:rFonts w:hint="eastAsia"/>
              </w:rPr>
              <w:t>2.管理员通过复选框选择相应的用户</w:t>
            </w:r>
          </w:p>
          <w:p w:rsidR="00192CCD" w:rsidRDefault="00AE4472">
            <w:r>
              <w:rPr>
                <w:rFonts w:hint="eastAsia"/>
              </w:rPr>
              <w:t>3.管理员点击</w:t>
            </w:r>
            <w:hyperlink w:anchor="A_用户列表界面_冻结按钮" w:history="1">
              <w:r>
                <w:rPr>
                  <w:rStyle w:val="af2"/>
                  <w:rFonts w:hint="eastAsia"/>
                  <w:color w:val="FF0000"/>
                </w:rPr>
                <w:t>冻结按钮</w:t>
              </w:r>
            </w:hyperlink>
          </w:p>
          <w:p w:rsidR="00192CCD" w:rsidRDefault="00AE4472">
            <w:r>
              <w:rPr>
                <w:rFonts w:hint="eastAsia"/>
              </w:rPr>
              <w:t>4.点击</w:t>
            </w:r>
            <w:hyperlink w:anchor="A_确认_取消按钮" w:history="1">
              <w:r>
                <w:rPr>
                  <w:rStyle w:val="af2"/>
                  <w:rFonts w:hint="eastAsia"/>
                  <w:color w:val="FF0000"/>
                </w:rPr>
                <w:t>取消</w:t>
              </w:r>
            </w:hyperlink>
          </w:p>
          <w:p w:rsidR="00192CCD" w:rsidRDefault="00AE4472">
            <w:r>
              <w:rPr>
                <w:rFonts w:hint="eastAsia"/>
              </w:rPr>
              <w:t>5.返回</w:t>
            </w:r>
            <w:hyperlink w:anchor="A_用户列表界面_冻结按钮" w:history="1">
              <w:r>
                <w:rPr>
                  <w:rStyle w:val="af2"/>
                  <w:rFonts w:hint="eastAsia"/>
                  <w:color w:val="FF0000"/>
                </w:rPr>
                <w:t>用户列表界面</w:t>
              </w:r>
            </w:hyperlink>
          </w:p>
        </w:tc>
      </w:tr>
      <w:tr w:rsidR="00192CCD">
        <w:tc>
          <w:tcPr>
            <w:tcW w:w="4148" w:type="dxa"/>
          </w:tcPr>
          <w:p w:rsidR="00192CCD" w:rsidRDefault="00AE4472">
            <w:r>
              <w:rPr>
                <w:rFonts w:hint="eastAsia"/>
              </w:rPr>
              <w:t>异常</w:t>
            </w:r>
          </w:p>
        </w:tc>
        <w:tc>
          <w:tcPr>
            <w:tcW w:w="4148" w:type="dxa"/>
          </w:tcPr>
          <w:p w:rsidR="00192CCD" w:rsidRDefault="00AE4472">
            <w:r>
              <w:rPr>
                <w:rFonts w:hint="eastAsia"/>
              </w:rPr>
              <w:t>2-8.0E1冻结原因为空</w:t>
            </w:r>
          </w:p>
          <w:p w:rsidR="00192CCD" w:rsidRDefault="00AE4472">
            <w:r>
              <w:rPr>
                <w:rFonts w:hint="eastAsia"/>
              </w:rPr>
              <w:t>1.系统提示信息：冻结原因不能为空</w:t>
            </w:r>
          </w:p>
          <w:p w:rsidR="00192CCD" w:rsidRDefault="00AE4472">
            <w:r>
              <w:rPr>
                <w:rFonts w:hint="eastAsia"/>
              </w:rPr>
              <w:t>2-8.0E2冻结期限为空</w:t>
            </w:r>
          </w:p>
          <w:p w:rsidR="00192CCD" w:rsidRDefault="00AE4472">
            <w:r>
              <w:rPr>
                <w:rFonts w:hint="eastAsia"/>
              </w:rPr>
              <w:t>1.系统提示信息：冻结期限不能为空</w:t>
            </w:r>
          </w:p>
          <w:p w:rsidR="00192CCD" w:rsidRDefault="00AE4472">
            <w:r>
              <w:rPr>
                <w:rFonts w:hint="eastAsia"/>
              </w:rPr>
              <w:t>2-8.0E3冻结用户为空</w:t>
            </w:r>
          </w:p>
          <w:p w:rsidR="00192CCD" w:rsidRDefault="00AE4472">
            <w:r>
              <w:rPr>
                <w:rFonts w:hint="eastAsia"/>
              </w:rPr>
              <w:t>1.系统提示信息：冻结用户不能为空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2-8.0冻结理由，冻结期限</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2-8.0冻结原因不能为空，冻结期限不能为空，冻结用户不能为空</w:t>
            </w:r>
          </w:p>
          <w:p w:rsidR="00192CCD" w:rsidRDefault="00AE4472">
            <w:r>
              <w:rPr>
                <w:rFonts w:hint="eastAsia"/>
              </w:rPr>
              <w:t>2-8.1用户列表界面</w:t>
            </w:r>
          </w:p>
        </w:tc>
      </w:tr>
      <w:tr w:rsidR="00192CCD">
        <w:tc>
          <w:tcPr>
            <w:tcW w:w="4148" w:type="dxa"/>
          </w:tcPr>
          <w:p w:rsidR="00192CCD" w:rsidRDefault="00AE4472">
            <w:r>
              <w:rPr>
                <w:rFonts w:hint="eastAsia"/>
              </w:rPr>
              <w:t>业务规则</w:t>
            </w:r>
          </w:p>
        </w:tc>
        <w:tc>
          <w:tcPr>
            <w:tcW w:w="4148" w:type="dxa"/>
          </w:tcPr>
          <w:p w:rsidR="00192CCD" w:rsidRDefault="00AE4472">
            <w:pPr>
              <w:rPr>
                <w:b/>
              </w:rPr>
            </w:pPr>
            <w:r>
              <w:rPr>
                <w:rFonts w:hint="eastAsia"/>
              </w:rPr>
              <w:t>BR-A-7冻结原因不能为空，冻结期限不能为空，冻结用户不能为空</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0.49</w:t>
            </w:r>
          </w:p>
        </w:tc>
      </w:tr>
    </w:tbl>
    <w:p w:rsidR="00192CCD" w:rsidRDefault="00192CCD"/>
    <w:p w:rsidR="00192CCD" w:rsidRDefault="00AE4472">
      <w:pPr>
        <w:widowControl/>
        <w:jc w:val="left"/>
      </w:pPr>
      <w:r>
        <w:br w:type="page"/>
      </w:r>
    </w:p>
    <w:p w:rsidR="00192CCD" w:rsidRDefault="00AE4472">
      <w:pPr>
        <w:rPr>
          <w:color w:val="FF0000"/>
        </w:rPr>
      </w:pPr>
      <w:bookmarkStart w:id="559" w:name="A_确认_取消按钮"/>
      <w:r>
        <w:rPr>
          <w:rFonts w:hint="eastAsia"/>
          <w:color w:val="FF0000"/>
        </w:rPr>
        <w:lastRenderedPageBreak/>
        <w:t>确认</w:t>
      </w:r>
      <w:r>
        <w:rPr>
          <w:rFonts w:hint="eastAsia"/>
          <w:color w:val="FF0000"/>
        </w:rPr>
        <w:t>/</w:t>
      </w:r>
      <w:r>
        <w:rPr>
          <w:rFonts w:hint="eastAsia"/>
          <w:color w:val="FF0000"/>
        </w:rPr>
        <w:t>取消按钮</w:t>
      </w:r>
    </w:p>
    <w:bookmarkEnd w:id="559"/>
    <w:p w:rsidR="00192CCD" w:rsidRDefault="00AE4472">
      <w:r>
        <w:rPr>
          <w:noProof/>
        </w:rPr>
        <w:drawing>
          <wp:inline distT="0" distB="0" distL="0" distR="0">
            <wp:extent cx="5274310" cy="27311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70"/>
                    <a:stretch>
                      <a:fillRect/>
                    </a:stretch>
                  </pic:blipFill>
                  <pic:spPr>
                    <a:xfrm>
                      <a:off x="0" y="0"/>
                      <a:ext cx="5274310" cy="2731135"/>
                    </a:xfrm>
                    <a:prstGeom prst="rect">
                      <a:avLst/>
                    </a:prstGeom>
                  </pic:spPr>
                </pic:pic>
              </a:graphicData>
            </a:graphic>
          </wp:inline>
        </w:drawing>
      </w:r>
    </w:p>
    <w:p w:rsidR="00192CCD" w:rsidRDefault="00AE4472">
      <w:pPr>
        <w:rPr>
          <w:color w:val="FF0000"/>
        </w:rPr>
      </w:pPr>
      <w:bookmarkStart w:id="560" w:name="A_用户列表界面_冻结按钮"/>
      <w:r>
        <w:rPr>
          <w:rFonts w:hint="eastAsia"/>
          <w:color w:val="FF0000"/>
        </w:rPr>
        <w:t>用户列表界面</w:t>
      </w:r>
      <w:r>
        <w:rPr>
          <w:rFonts w:hint="eastAsia"/>
          <w:color w:val="FF0000"/>
        </w:rPr>
        <w:t>/</w:t>
      </w:r>
      <w:r>
        <w:rPr>
          <w:rFonts w:hint="eastAsia"/>
          <w:color w:val="FF0000"/>
        </w:rPr>
        <w:t>冻结按钮</w:t>
      </w:r>
    </w:p>
    <w:bookmarkEnd w:id="560"/>
    <w:p w:rsidR="00192CCD" w:rsidRDefault="00AE4472">
      <w:r>
        <w:rPr>
          <w:noProof/>
        </w:rPr>
        <w:drawing>
          <wp:inline distT="0" distB="0" distL="0" distR="0">
            <wp:extent cx="5274310" cy="2681605"/>
            <wp:effectExtent l="0" t="0" r="254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71"/>
                    <a:stretch>
                      <a:fillRect/>
                    </a:stretch>
                  </pic:blipFill>
                  <pic:spPr>
                    <a:xfrm>
                      <a:off x="0" y="0"/>
                      <a:ext cx="5274310" cy="2681605"/>
                    </a:xfrm>
                    <a:prstGeom prst="rect">
                      <a:avLst/>
                    </a:prstGeom>
                  </pic:spPr>
                </pic:pic>
              </a:graphicData>
            </a:graphic>
          </wp:inline>
        </w:drawing>
      </w:r>
    </w:p>
    <w:p w:rsidR="00192CCD" w:rsidRDefault="00AE4472">
      <w:r>
        <w:rPr>
          <w:noProof/>
        </w:rPr>
        <w:lastRenderedPageBreak/>
        <w:drawing>
          <wp:inline distT="0" distB="0" distL="0" distR="0">
            <wp:extent cx="4590415" cy="412369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4590476" cy="4123809"/>
                    </a:xfrm>
                    <a:prstGeom prst="rect">
                      <a:avLst/>
                    </a:prstGeom>
                  </pic:spPr>
                </pic:pic>
              </a:graphicData>
            </a:graphic>
          </wp:inline>
        </w:drawing>
      </w:r>
    </w:p>
    <w:p w:rsidR="00192CCD" w:rsidRDefault="00192CCD"/>
    <w:p w:rsidR="00192CCD" w:rsidRDefault="00192CCD"/>
    <w:p w:rsidR="00192CCD" w:rsidRDefault="00192CCD"/>
    <w:p w:rsidR="00192CCD" w:rsidRDefault="00AE4472">
      <w:pPr>
        <w:pStyle w:val="3"/>
      </w:pPr>
      <w:bookmarkStart w:id="561" w:name="_Toc10379"/>
      <w:r>
        <w:rPr>
          <w:rFonts w:hint="eastAsia"/>
        </w:rPr>
        <w:t>4.3.11</w:t>
      </w:r>
      <w:r>
        <w:rPr>
          <w:rFonts w:hint="eastAsia"/>
        </w:rPr>
        <w:t>管理员解冻用户</w:t>
      </w:r>
      <w:bookmarkEnd w:id="56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A-2</w:t>
            </w:r>
            <w:r>
              <w:rPr>
                <w:rFonts w:hint="eastAsia"/>
              </w:rPr>
              <w:t>-9解冻用户</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管理员希望解冻指定用户</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管理员表示他希望解冻某些指定的用户</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2.显示用户列表</w:t>
            </w:r>
          </w:p>
          <w:p w:rsidR="00192CCD" w:rsidRDefault="00AE4472">
            <w:r>
              <w:rPr>
                <w:rFonts w:hint="eastAsia"/>
              </w:rPr>
              <w:t>3.管理员选择指定用户</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1.更新用户状态，存储到系统中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2-8.0管理员冻结用户</w:t>
            </w:r>
          </w:p>
          <w:p w:rsidR="00192CCD" w:rsidRDefault="00AE4472">
            <w:pPr>
              <w:rPr>
                <w:color w:val="FF0000"/>
              </w:rPr>
            </w:pPr>
            <w:r>
              <w:rPr>
                <w:rFonts w:hint="eastAsia"/>
              </w:rPr>
              <w:t>1.管理员查找到指定的用户</w:t>
            </w:r>
            <w:hyperlink w:anchor="A_2_1" w:history="1">
              <w:r>
                <w:rPr>
                  <w:rStyle w:val="af2"/>
                  <w:rFonts w:hint="eastAsia"/>
                  <w:color w:val="FF0000"/>
                </w:rPr>
                <w:t>（见A-2-1）</w:t>
              </w:r>
            </w:hyperlink>
          </w:p>
          <w:p w:rsidR="00192CCD" w:rsidRDefault="00AE4472">
            <w:r>
              <w:rPr>
                <w:rFonts w:hint="eastAsia"/>
              </w:rPr>
              <w:t>2.管理员通过复选框选择相应的用户</w:t>
            </w:r>
          </w:p>
          <w:p w:rsidR="00192CCD" w:rsidRDefault="00AE4472">
            <w:r>
              <w:rPr>
                <w:rFonts w:hint="eastAsia"/>
              </w:rPr>
              <w:t>3.管理员点击</w:t>
            </w:r>
            <w:hyperlink w:anchor="A_激活按钮_用户信息列表" w:history="1">
              <w:r>
                <w:rPr>
                  <w:rStyle w:val="af2"/>
                  <w:rFonts w:hint="eastAsia"/>
                  <w:color w:val="FF0000"/>
                </w:rPr>
                <w:t>激活按钮</w:t>
              </w:r>
            </w:hyperlink>
          </w:p>
          <w:p w:rsidR="00192CCD" w:rsidRDefault="00AE4472">
            <w:r>
              <w:rPr>
                <w:rFonts w:hint="eastAsia"/>
              </w:rPr>
              <w:t>4.返回</w:t>
            </w:r>
            <w:hyperlink w:anchor="A_激活按钮_用户信息列表" w:history="1">
              <w:r>
                <w:rPr>
                  <w:rStyle w:val="af2"/>
                  <w:rFonts w:hint="eastAsia"/>
                  <w:color w:val="FF0000"/>
                </w:rPr>
                <w:t>用户信息列表</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lastRenderedPageBreak/>
              <w:t>异常</w:t>
            </w:r>
          </w:p>
        </w:tc>
        <w:tc>
          <w:tcPr>
            <w:tcW w:w="4148" w:type="dxa"/>
          </w:tcPr>
          <w:p w:rsidR="00192CCD" w:rsidRDefault="00AE4472">
            <w:r>
              <w:rPr>
                <w:rFonts w:hint="eastAsia"/>
              </w:rPr>
              <w:t>2-8.0E1未选择用户</w:t>
            </w:r>
          </w:p>
          <w:p w:rsidR="00192CCD" w:rsidRDefault="00AE4472">
            <w:r>
              <w:rPr>
                <w:rFonts w:hint="eastAsia"/>
              </w:rPr>
              <w:t>1.解冻用户不能为空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2-8.0冻结的用户</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2-8.0用户信息列表，解冻用户不能为空</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BR-A-8解冻用户不能为空</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0.88</w:t>
            </w:r>
          </w:p>
        </w:tc>
      </w:tr>
    </w:tbl>
    <w:p w:rsidR="00192CCD" w:rsidRDefault="00AE4472">
      <w:pPr>
        <w:rPr>
          <w:color w:val="FF0000"/>
        </w:rPr>
      </w:pPr>
      <w:bookmarkStart w:id="562" w:name="A_激活按钮_用户信息列表"/>
      <w:r>
        <w:rPr>
          <w:rFonts w:hint="eastAsia"/>
          <w:color w:val="FF0000"/>
        </w:rPr>
        <w:t>激活按钮</w:t>
      </w:r>
      <w:r>
        <w:rPr>
          <w:rFonts w:hint="eastAsia"/>
          <w:color w:val="FF0000"/>
        </w:rPr>
        <w:t>/</w:t>
      </w:r>
      <w:r>
        <w:rPr>
          <w:rFonts w:hint="eastAsia"/>
          <w:color w:val="FF0000"/>
        </w:rPr>
        <w:t>用户信息列表</w:t>
      </w:r>
    </w:p>
    <w:bookmarkEnd w:id="562"/>
    <w:p w:rsidR="00192CCD" w:rsidRDefault="00AE4472">
      <w:r>
        <w:rPr>
          <w:noProof/>
        </w:rPr>
        <w:drawing>
          <wp:inline distT="0" distB="0" distL="0" distR="0">
            <wp:extent cx="5274310" cy="267462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73"/>
                    <a:stretch>
                      <a:fillRect/>
                    </a:stretch>
                  </pic:blipFill>
                  <pic:spPr>
                    <a:xfrm>
                      <a:off x="0" y="0"/>
                      <a:ext cx="5274310" cy="267462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4809490" cy="34188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74"/>
                    <a:stretch>
                      <a:fillRect/>
                    </a:stretch>
                  </pic:blipFill>
                  <pic:spPr>
                    <a:xfrm>
                      <a:off x="0" y="0"/>
                      <a:ext cx="4809524" cy="3419048"/>
                    </a:xfrm>
                    <a:prstGeom prst="rect">
                      <a:avLst/>
                    </a:prstGeom>
                  </pic:spPr>
                </pic:pic>
              </a:graphicData>
            </a:graphic>
          </wp:inline>
        </w:drawing>
      </w:r>
    </w:p>
    <w:p w:rsidR="00192CCD" w:rsidRDefault="00AE4472">
      <w:pPr>
        <w:pStyle w:val="3"/>
      </w:pPr>
      <w:bookmarkStart w:id="563" w:name="_Toc30606"/>
      <w:r>
        <w:rPr>
          <w:rFonts w:hint="eastAsia"/>
        </w:rPr>
        <w:t>4.3.12</w:t>
      </w:r>
      <w:r>
        <w:rPr>
          <w:rFonts w:hint="eastAsia"/>
        </w:rPr>
        <w:t>管理员查看用户信息</w:t>
      </w:r>
      <w:bookmarkEnd w:id="563"/>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bookmarkStart w:id="564" w:name="A_2_10"/>
            <w:r>
              <w:t>A</w:t>
            </w:r>
            <w:r>
              <w:rPr>
                <w:rFonts w:hint="eastAsia"/>
              </w:rPr>
              <w:t>-</w:t>
            </w:r>
            <w:r>
              <w:t>2</w:t>
            </w:r>
            <w:r>
              <w:rPr>
                <w:rFonts w:hint="eastAsia"/>
              </w:rPr>
              <w:t>-10</w:t>
            </w:r>
            <w:bookmarkEnd w:id="564"/>
            <w:r>
              <w:rPr>
                <w:rFonts w:hint="eastAsia"/>
              </w:rPr>
              <w:t>查看用户信息</w:t>
            </w:r>
          </w:p>
        </w:tc>
      </w:tr>
      <w:tr w:rsidR="00192CCD">
        <w:tc>
          <w:tcPr>
            <w:tcW w:w="4148" w:type="dxa"/>
          </w:tcPr>
          <w:p w:rsidR="00192CCD" w:rsidRDefault="00AE4472">
            <w:r>
              <w:rPr>
                <w:rFonts w:hint="eastAsia"/>
              </w:rPr>
              <w:lastRenderedPageBreak/>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管理员希望查看指定用户信息</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管理员表示他希望查看某些指定的用户信息</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2.管理员查询到指定用户</w:t>
            </w:r>
          </w:p>
          <w:p w:rsidR="00192CCD" w:rsidRDefault="00AE4472">
            <w:r>
              <w:rPr>
                <w:rFonts w:hint="eastAsia"/>
              </w:rPr>
              <w:t>3.管理员选择指定用户</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1.系统显示用户的信息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2.10.0管理员查看用户信息</w:t>
            </w:r>
          </w:p>
          <w:p w:rsidR="00192CCD" w:rsidRDefault="00AE4472">
            <w:r>
              <w:rPr>
                <w:rFonts w:hint="eastAsia"/>
              </w:rPr>
              <w:t>1.管理员按照指定条件，查找相关用户</w:t>
            </w:r>
            <w:hyperlink w:anchor="A_2_1" w:history="1">
              <w:r>
                <w:rPr>
                  <w:rStyle w:val="af2"/>
                  <w:rFonts w:hint="eastAsia"/>
                  <w:color w:val="FF0000"/>
                </w:rPr>
                <w:t>（见</w:t>
              </w:r>
              <w:r>
                <w:rPr>
                  <w:rStyle w:val="af2"/>
                  <w:color w:val="FF0000"/>
                </w:rPr>
                <w:t>A-2</w:t>
              </w:r>
              <w:r>
                <w:rPr>
                  <w:rStyle w:val="af2"/>
                  <w:rFonts w:hint="eastAsia"/>
                  <w:color w:val="FF0000"/>
                </w:rPr>
                <w:t>-</w:t>
              </w:r>
              <w:r>
                <w:rPr>
                  <w:rStyle w:val="af2"/>
                  <w:color w:val="FF0000"/>
                </w:rPr>
                <w:t>1</w:t>
              </w:r>
              <w:r>
                <w:rPr>
                  <w:rStyle w:val="af2"/>
                  <w:rFonts w:hint="eastAsia"/>
                  <w:color w:val="FF0000"/>
                </w:rPr>
                <w:t>）</w:t>
              </w:r>
            </w:hyperlink>
          </w:p>
          <w:p w:rsidR="00192CCD" w:rsidRDefault="00AE4472">
            <w:r>
              <w:rPr>
                <w:rFonts w:hint="eastAsia"/>
              </w:rPr>
              <w:t>2.管理员点击</w:t>
            </w:r>
            <w:hyperlink w:anchor="A_用户名" w:history="1">
              <w:r>
                <w:rPr>
                  <w:rStyle w:val="af2"/>
                  <w:rFonts w:hint="eastAsia"/>
                  <w:color w:val="FF0000"/>
                </w:rPr>
                <w:t>用户名</w:t>
              </w:r>
            </w:hyperlink>
            <w:r>
              <w:rPr>
                <w:rFonts w:hint="eastAsia"/>
              </w:rPr>
              <w:t>，显示</w:t>
            </w:r>
            <w:hyperlink w:anchor="A_用户具体信息界面" w:history="1">
              <w:r>
                <w:rPr>
                  <w:rStyle w:val="af2"/>
                  <w:rFonts w:hint="eastAsia"/>
                  <w:color w:val="FF0000"/>
                </w:rPr>
                <w:t>用户具体信息界面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2-10.0用户名</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2-10.用户具体信息界面0</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0.92</w:t>
            </w:r>
          </w:p>
        </w:tc>
      </w:tr>
    </w:tbl>
    <w:p w:rsidR="00192CCD" w:rsidRDefault="00AE4472">
      <w:pPr>
        <w:rPr>
          <w:color w:val="FF0000"/>
        </w:rPr>
      </w:pPr>
      <w:bookmarkStart w:id="565" w:name="A_用户名"/>
      <w:r>
        <w:rPr>
          <w:rFonts w:hint="eastAsia"/>
          <w:color w:val="FF0000"/>
        </w:rPr>
        <w:t>用户名</w:t>
      </w:r>
    </w:p>
    <w:bookmarkEnd w:id="565"/>
    <w:p w:rsidR="00192CCD" w:rsidRDefault="00AE4472">
      <w:pPr>
        <w:rPr>
          <w:color w:val="FF0000"/>
        </w:rPr>
      </w:pPr>
      <w:r>
        <w:rPr>
          <w:noProof/>
        </w:rPr>
        <w:drawing>
          <wp:inline distT="0" distB="0" distL="0" distR="0">
            <wp:extent cx="5274310" cy="269367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75"/>
                    <a:stretch>
                      <a:fillRect/>
                    </a:stretch>
                  </pic:blipFill>
                  <pic:spPr>
                    <a:xfrm>
                      <a:off x="0" y="0"/>
                      <a:ext cx="5274310" cy="2693670"/>
                    </a:xfrm>
                    <a:prstGeom prst="rect">
                      <a:avLst/>
                    </a:prstGeom>
                  </pic:spPr>
                </pic:pic>
              </a:graphicData>
            </a:graphic>
          </wp:inline>
        </w:drawing>
      </w:r>
      <w:r>
        <w:br/>
      </w:r>
    </w:p>
    <w:p w:rsidR="00192CCD" w:rsidRDefault="00AE4472">
      <w:pPr>
        <w:widowControl/>
        <w:jc w:val="left"/>
        <w:rPr>
          <w:color w:val="FF0000"/>
        </w:rPr>
      </w:pPr>
      <w:r>
        <w:rPr>
          <w:color w:val="FF0000"/>
        </w:rPr>
        <w:br w:type="page"/>
      </w:r>
    </w:p>
    <w:p w:rsidR="00192CCD" w:rsidRDefault="00AE4472">
      <w:bookmarkStart w:id="566" w:name="A_用户具体信息界面"/>
      <w:r>
        <w:rPr>
          <w:rFonts w:hint="eastAsia"/>
          <w:color w:val="FF0000"/>
        </w:rPr>
        <w:lastRenderedPageBreak/>
        <w:t>用户具体信息界面</w:t>
      </w:r>
    </w:p>
    <w:bookmarkEnd w:id="566"/>
    <w:p w:rsidR="00192CCD" w:rsidRDefault="00AE4472">
      <w:r>
        <w:rPr>
          <w:noProof/>
        </w:rPr>
        <w:drawing>
          <wp:inline distT="0" distB="0" distL="0" distR="0">
            <wp:extent cx="5274310" cy="270700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76"/>
                    <a:stretch>
                      <a:fillRect/>
                    </a:stretch>
                  </pic:blipFill>
                  <pic:spPr>
                    <a:xfrm>
                      <a:off x="0" y="0"/>
                      <a:ext cx="5274310" cy="270700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371792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7"/>
                    <a:stretch>
                      <a:fillRect/>
                    </a:stretch>
                  </pic:blipFill>
                  <pic:spPr>
                    <a:xfrm>
                      <a:off x="0" y="0"/>
                      <a:ext cx="5274310" cy="3717925"/>
                    </a:xfrm>
                    <a:prstGeom prst="rect">
                      <a:avLst/>
                    </a:prstGeom>
                  </pic:spPr>
                </pic:pic>
              </a:graphicData>
            </a:graphic>
          </wp:inline>
        </w:drawing>
      </w:r>
    </w:p>
    <w:p w:rsidR="00192CCD" w:rsidRDefault="00192CCD"/>
    <w:p w:rsidR="00192CCD" w:rsidRDefault="00AE4472">
      <w:pPr>
        <w:pStyle w:val="3"/>
      </w:pPr>
      <w:bookmarkStart w:id="567" w:name="_Toc29348"/>
      <w:r>
        <w:rPr>
          <w:rFonts w:hint="eastAsia"/>
        </w:rPr>
        <w:t>4.3.13</w:t>
      </w:r>
      <w:r>
        <w:rPr>
          <w:rFonts w:hint="eastAsia"/>
        </w:rPr>
        <w:t>管理员重置密码</w:t>
      </w:r>
      <w:bookmarkEnd w:id="567"/>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t>A</w:t>
            </w:r>
            <w:r>
              <w:rPr>
                <w:rFonts w:hint="eastAsia"/>
              </w:rPr>
              <w:t>-</w:t>
            </w:r>
            <w:r>
              <w:t>2</w:t>
            </w:r>
            <w:r>
              <w:rPr>
                <w:rFonts w:hint="eastAsia"/>
              </w:rPr>
              <w:t>-1</w:t>
            </w:r>
            <w:r>
              <w:t>1</w:t>
            </w:r>
            <w:r>
              <w:rPr>
                <w:rFonts w:hint="eastAsia"/>
              </w:rPr>
              <w:t>重置密码</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管理员希望重置指定用户的密码</w:t>
            </w:r>
          </w:p>
        </w:tc>
      </w:tr>
      <w:tr w:rsidR="00192CCD">
        <w:tc>
          <w:tcPr>
            <w:tcW w:w="4148" w:type="dxa"/>
          </w:tcPr>
          <w:p w:rsidR="00192CCD" w:rsidRDefault="00AE4472">
            <w:r>
              <w:rPr>
                <w:rFonts w:hint="eastAsia"/>
              </w:rPr>
              <w:lastRenderedPageBreak/>
              <w:t>触发条件</w:t>
            </w:r>
          </w:p>
        </w:tc>
        <w:tc>
          <w:tcPr>
            <w:tcW w:w="4148" w:type="dxa"/>
          </w:tcPr>
          <w:p w:rsidR="00192CCD" w:rsidRDefault="00AE4472">
            <w:r>
              <w:rPr>
                <w:rFonts w:hint="eastAsia"/>
              </w:rPr>
              <w:t>管理员表示他希望重置指定用户的密码</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2.管理员查询到指定用户</w:t>
            </w:r>
          </w:p>
          <w:p w:rsidR="00192CCD" w:rsidRDefault="00AE4472">
            <w:r>
              <w:rPr>
                <w:rFonts w:hint="eastAsia"/>
              </w:rPr>
              <w:t>3.管理员选择指定用户</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1.系统修改指定用户的密码并存储到数据库</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2-11.0管理员查看用户信息</w:t>
            </w:r>
          </w:p>
          <w:p w:rsidR="00192CCD" w:rsidRDefault="00AE4472">
            <w:r>
              <w:rPr>
                <w:rFonts w:hint="eastAsia"/>
              </w:rPr>
              <w:t>1.查看具体的用户信息</w:t>
            </w:r>
            <w:hyperlink w:anchor="A_2_10" w:history="1">
              <w:r>
                <w:rPr>
                  <w:rStyle w:val="af2"/>
                  <w:rFonts w:hint="eastAsia"/>
                  <w:color w:val="FF0000"/>
                </w:rPr>
                <w:t>（见A-2-10）</w:t>
              </w:r>
            </w:hyperlink>
          </w:p>
          <w:p w:rsidR="00192CCD" w:rsidRDefault="00AE4472">
            <w:r>
              <w:rPr>
                <w:rFonts w:hint="eastAsia"/>
              </w:rPr>
              <w:t>2.管理员点击</w:t>
            </w:r>
            <w:hyperlink w:anchor="A_重置密码按钮" w:history="1">
              <w:r>
                <w:rPr>
                  <w:rStyle w:val="af2"/>
                  <w:rFonts w:hint="eastAsia"/>
                  <w:color w:val="FF0000"/>
                </w:rPr>
                <w:t>重置密码按钮</w:t>
              </w:r>
            </w:hyperlink>
          </w:p>
          <w:p w:rsidR="00192CCD" w:rsidRDefault="00AE4472">
            <w:r>
              <w:rPr>
                <w:rFonts w:hint="eastAsia"/>
              </w:rPr>
              <w:t>3.显示提示信息：重置成功</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2-11.0具体用户</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2-11.0重置成功</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1.10</w:t>
            </w:r>
          </w:p>
        </w:tc>
      </w:tr>
    </w:tbl>
    <w:p w:rsidR="00192CCD" w:rsidRDefault="00AE4472">
      <w:pPr>
        <w:rPr>
          <w:color w:val="FF0000"/>
        </w:rPr>
      </w:pPr>
      <w:bookmarkStart w:id="568" w:name="A_重置密码按钮"/>
      <w:r>
        <w:rPr>
          <w:rFonts w:hint="eastAsia"/>
          <w:color w:val="FF0000"/>
        </w:rPr>
        <w:t>重置密码按钮</w:t>
      </w:r>
    </w:p>
    <w:bookmarkEnd w:id="568"/>
    <w:p w:rsidR="00192CCD" w:rsidRDefault="00AE4472">
      <w:r>
        <w:rPr>
          <w:noProof/>
        </w:rPr>
        <w:drawing>
          <wp:inline distT="0" distB="0" distL="0" distR="0">
            <wp:extent cx="5274310" cy="271399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78"/>
                    <a:stretch>
                      <a:fillRect/>
                    </a:stretch>
                  </pic:blipFill>
                  <pic:spPr>
                    <a:xfrm>
                      <a:off x="0" y="0"/>
                      <a:ext cx="5274310" cy="271399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404622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9"/>
                    <a:stretch>
                      <a:fillRect/>
                    </a:stretch>
                  </pic:blipFill>
                  <pic:spPr>
                    <a:xfrm>
                      <a:off x="0" y="0"/>
                      <a:ext cx="5274310" cy="4046220"/>
                    </a:xfrm>
                    <a:prstGeom prst="rect">
                      <a:avLst/>
                    </a:prstGeom>
                  </pic:spPr>
                </pic:pic>
              </a:graphicData>
            </a:graphic>
          </wp:inline>
        </w:drawing>
      </w:r>
    </w:p>
    <w:p w:rsidR="00192CCD" w:rsidRDefault="00192CCD"/>
    <w:p w:rsidR="00192CCD" w:rsidRDefault="00192CCD"/>
    <w:p w:rsidR="00192CCD" w:rsidRDefault="00AE4472">
      <w:pPr>
        <w:pStyle w:val="3"/>
      </w:pPr>
      <w:bookmarkStart w:id="569" w:name="_Toc15345"/>
      <w:r>
        <w:rPr>
          <w:rFonts w:hint="eastAsia"/>
        </w:rPr>
        <w:t>4.3.14</w:t>
      </w:r>
      <w:r>
        <w:rPr>
          <w:rFonts w:hint="eastAsia"/>
        </w:rPr>
        <w:t>管理员解封注册用户名</w:t>
      </w:r>
      <w:bookmarkEnd w:id="569"/>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A-2-12解封注册用户名</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管理员希望解封指定注册的用户名</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管理员表示他希望封禁某些指定的注册用户名</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1.将解封注册的用户名记录到数据库中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2-12.0管理员解封注册的用户名</w:t>
            </w:r>
          </w:p>
          <w:p w:rsidR="00192CCD" w:rsidRDefault="00AE4472">
            <w:r>
              <w:rPr>
                <w:rFonts w:hint="eastAsia"/>
              </w:rPr>
              <w:t>1.点击</w:t>
            </w:r>
            <w:hyperlink w:anchor="A_禁止用户名列表_解冻按钮" w:history="1">
              <w:r>
                <w:rPr>
                  <w:rStyle w:val="af2"/>
                  <w:rFonts w:hint="eastAsia"/>
                  <w:color w:val="FF0000"/>
                </w:rPr>
                <w:t>禁止用户名列表</w:t>
              </w:r>
            </w:hyperlink>
          </w:p>
          <w:p w:rsidR="00192CCD" w:rsidRDefault="00AE4472">
            <w:r>
              <w:rPr>
                <w:rFonts w:hint="eastAsia"/>
              </w:rPr>
              <w:t>1.管理员通过复选框选择需要解封的注册用户名</w:t>
            </w:r>
          </w:p>
          <w:p w:rsidR="00192CCD" w:rsidRDefault="00AE4472">
            <w:pPr>
              <w:rPr>
                <w:color w:val="FF0000"/>
              </w:rPr>
            </w:pPr>
            <w:r>
              <w:rPr>
                <w:rFonts w:hint="eastAsia"/>
              </w:rPr>
              <w:t>2.点击</w:t>
            </w:r>
            <w:hyperlink w:anchor="A_禁止用户名列表_解冻按钮" w:history="1">
              <w:r>
                <w:rPr>
                  <w:rStyle w:val="af2"/>
                  <w:rFonts w:hint="eastAsia"/>
                  <w:color w:val="FF0000"/>
                </w:rPr>
                <w:t>解冻按钮</w:t>
              </w:r>
            </w:hyperlink>
          </w:p>
          <w:p w:rsidR="00192CCD" w:rsidRDefault="00AE4472">
            <w:r>
              <w:rPr>
                <w:rFonts w:hint="eastAsia"/>
              </w:rPr>
              <w:t>3.返回</w:t>
            </w:r>
            <w:hyperlink w:anchor="A_禁止用户名列表_解冻按钮" w:history="1">
              <w:r>
                <w:rPr>
                  <w:rStyle w:val="af2"/>
                  <w:rFonts w:hint="eastAsia"/>
                  <w:color w:val="FF0000"/>
                </w:rPr>
                <w:t>禁止用户名列表</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2-12.0E1不选择解封的注册用户名</w:t>
            </w:r>
          </w:p>
          <w:p w:rsidR="00192CCD" w:rsidRDefault="00AE4472">
            <w:r>
              <w:rPr>
                <w:rFonts w:hint="eastAsia"/>
              </w:rPr>
              <w:lastRenderedPageBreak/>
              <w:t>系统提示错误信息：未选择解封的注册用户名</w:t>
            </w:r>
          </w:p>
        </w:tc>
      </w:tr>
      <w:tr w:rsidR="00192CCD">
        <w:tc>
          <w:tcPr>
            <w:tcW w:w="4148" w:type="dxa"/>
          </w:tcPr>
          <w:p w:rsidR="00192CCD" w:rsidRDefault="00AE4472">
            <w:r>
              <w:rPr>
                <w:rFonts w:hint="eastAsia"/>
              </w:rPr>
              <w:lastRenderedPageBreak/>
              <w:t>输入</w:t>
            </w:r>
          </w:p>
        </w:tc>
        <w:tc>
          <w:tcPr>
            <w:tcW w:w="4148" w:type="dxa"/>
          </w:tcPr>
          <w:p w:rsidR="00192CCD" w:rsidRDefault="00AE4472">
            <w:r>
              <w:rPr>
                <w:rFonts w:hint="eastAsia"/>
              </w:rPr>
              <w:t>2-12.0禁止用户名</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2-12.0禁止用户名列表</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BR-A-9必须选择解封的用户名</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1.10</w:t>
            </w:r>
          </w:p>
        </w:tc>
      </w:tr>
    </w:tbl>
    <w:p w:rsidR="00192CCD" w:rsidRDefault="00192CCD"/>
    <w:p w:rsidR="00192CCD" w:rsidRDefault="00AE4472">
      <w:bookmarkStart w:id="570" w:name="A_禁止用户名列表_解冻按钮"/>
      <w:r>
        <w:rPr>
          <w:rFonts w:hint="eastAsia"/>
          <w:color w:val="FF0000"/>
        </w:rPr>
        <w:t>禁止用户名列表</w:t>
      </w:r>
      <w:r>
        <w:rPr>
          <w:rFonts w:hint="eastAsia"/>
          <w:color w:val="FF0000"/>
        </w:rPr>
        <w:t>/</w:t>
      </w:r>
      <w:r>
        <w:rPr>
          <w:rFonts w:hint="eastAsia"/>
          <w:color w:val="FF0000"/>
        </w:rPr>
        <w:t>解冻按钮</w:t>
      </w:r>
    </w:p>
    <w:bookmarkEnd w:id="570"/>
    <w:p w:rsidR="00192CCD" w:rsidRDefault="00AE4472">
      <w:r>
        <w:rPr>
          <w:noProof/>
        </w:rPr>
        <w:drawing>
          <wp:inline distT="0" distB="0" distL="0" distR="0">
            <wp:extent cx="5274310" cy="26936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80"/>
                    <a:stretch>
                      <a:fillRect/>
                    </a:stretch>
                  </pic:blipFill>
                  <pic:spPr>
                    <a:xfrm>
                      <a:off x="0" y="0"/>
                      <a:ext cx="5274310" cy="269367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4428490" cy="347599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81"/>
                    <a:stretch>
                      <a:fillRect/>
                    </a:stretch>
                  </pic:blipFill>
                  <pic:spPr>
                    <a:xfrm>
                      <a:off x="0" y="0"/>
                      <a:ext cx="4428571" cy="3476190"/>
                    </a:xfrm>
                    <a:prstGeom prst="rect">
                      <a:avLst/>
                    </a:prstGeom>
                  </pic:spPr>
                </pic:pic>
              </a:graphicData>
            </a:graphic>
          </wp:inline>
        </w:drawing>
      </w:r>
    </w:p>
    <w:p w:rsidR="00192CCD" w:rsidRDefault="00AE4472">
      <w:pPr>
        <w:pStyle w:val="3"/>
      </w:pPr>
      <w:bookmarkStart w:id="571" w:name="_Toc6027"/>
      <w:r>
        <w:rPr>
          <w:rFonts w:hint="eastAsia"/>
        </w:rPr>
        <w:t>4.3.15</w:t>
      </w:r>
      <w:r>
        <w:rPr>
          <w:rFonts w:hint="eastAsia"/>
        </w:rPr>
        <w:t>管理员查询封禁的</w:t>
      </w:r>
      <w:r>
        <w:rPr>
          <w:rFonts w:hint="eastAsia"/>
        </w:rPr>
        <w:t>IP</w:t>
      </w:r>
      <w:r>
        <w:rPr>
          <w:rFonts w:hint="eastAsia"/>
        </w:rPr>
        <w:t>地址</w:t>
      </w:r>
      <w:bookmarkEnd w:id="57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lastRenderedPageBreak/>
              <w:t>ID和名称</w:t>
            </w:r>
          </w:p>
        </w:tc>
        <w:tc>
          <w:tcPr>
            <w:tcW w:w="4148" w:type="dxa"/>
          </w:tcPr>
          <w:p w:rsidR="00192CCD" w:rsidRDefault="00AE4472">
            <w:r>
              <w:rPr>
                <w:rFonts w:hint="eastAsia"/>
              </w:rPr>
              <w:t>A-2-13查询封禁的IP地址</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管理员表示他希望先查询封禁的IP地址并且之后解封某些指定的用户IP地址</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管理员表示他希望先查询封禁的IP地址并且之后解封某些指定的用户IP地址</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1.显示指定条件下的封禁的IP地址</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2-13.0查询封禁的IP地址</w:t>
            </w:r>
          </w:p>
          <w:p w:rsidR="00192CCD" w:rsidRDefault="00AE4472">
            <w:r>
              <w:rPr>
                <w:rFonts w:hint="eastAsia"/>
              </w:rPr>
              <w:t>1.管理员输入最早的封禁日期</w:t>
            </w:r>
          </w:p>
          <w:p w:rsidR="00192CCD" w:rsidRDefault="00AE4472">
            <w:r>
              <w:t>2.</w:t>
            </w:r>
            <w:r>
              <w:rPr>
                <w:rFonts w:hint="eastAsia"/>
              </w:rPr>
              <w:t>管理员输入最晚的封禁日期</w:t>
            </w:r>
          </w:p>
          <w:p w:rsidR="00192CCD" w:rsidRDefault="00AE4472">
            <w:r>
              <w:rPr>
                <w:rFonts w:hint="eastAsia"/>
              </w:rPr>
              <w:t>3.管理员输入模糊查询条件</w:t>
            </w:r>
          </w:p>
          <w:p w:rsidR="00192CCD" w:rsidRDefault="00AE4472">
            <w:r>
              <w:rPr>
                <w:rFonts w:hint="eastAsia"/>
              </w:rPr>
              <w:t>4.点击</w:t>
            </w:r>
            <w:hyperlink w:anchor="A_查询" w:history="1">
              <w:r>
                <w:rPr>
                  <w:rStyle w:val="af2"/>
                  <w:rFonts w:hint="eastAsia"/>
                  <w:color w:val="FF0000"/>
                </w:rPr>
                <w:t>查询</w:t>
              </w:r>
            </w:hyperlink>
          </w:p>
          <w:p w:rsidR="00192CCD" w:rsidRDefault="00AE4472">
            <w:r>
              <w:t>5.</w:t>
            </w:r>
            <w:r>
              <w:rPr>
                <w:rFonts w:hint="eastAsia"/>
              </w:rPr>
              <w:t>显示符合组合条件下的被封禁IP地址，如无，显示无法找到相应的封禁Ip地址</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2-13.0最早的封禁日期，最晚的封禁日期，模糊查询条件</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2-13.0无法找到相应的封禁Ip地址，相应的被封禁的IP地址</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0.59</w:t>
            </w:r>
          </w:p>
        </w:tc>
      </w:tr>
    </w:tbl>
    <w:p w:rsidR="00192CCD" w:rsidRDefault="00AE4472">
      <w:pPr>
        <w:rPr>
          <w:color w:val="FF0000"/>
        </w:rPr>
      </w:pPr>
      <w:bookmarkStart w:id="572" w:name="A_查询"/>
      <w:r>
        <w:rPr>
          <w:rFonts w:hint="eastAsia"/>
          <w:color w:val="FF0000"/>
        </w:rPr>
        <w:t>查询</w:t>
      </w:r>
    </w:p>
    <w:bookmarkEnd w:id="572"/>
    <w:p w:rsidR="00192CCD" w:rsidRDefault="00AE4472">
      <w:pPr>
        <w:rPr>
          <w:color w:val="FF0000"/>
        </w:rPr>
      </w:pPr>
      <w:r>
        <w:rPr>
          <w:noProof/>
        </w:rPr>
        <w:drawing>
          <wp:inline distT="0" distB="0" distL="0" distR="0">
            <wp:extent cx="5274310" cy="2702560"/>
            <wp:effectExtent l="0" t="0" r="254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82"/>
                    <a:stretch>
                      <a:fillRect/>
                    </a:stretch>
                  </pic:blipFill>
                  <pic:spPr>
                    <a:xfrm>
                      <a:off x="0" y="0"/>
                      <a:ext cx="5274310" cy="270256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31051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83"/>
                    <a:stretch>
                      <a:fillRect/>
                    </a:stretch>
                  </pic:blipFill>
                  <pic:spPr>
                    <a:xfrm>
                      <a:off x="0" y="0"/>
                      <a:ext cx="5274310" cy="3105150"/>
                    </a:xfrm>
                    <a:prstGeom prst="rect">
                      <a:avLst/>
                    </a:prstGeom>
                  </pic:spPr>
                </pic:pic>
              </a:graphicData>
            </a:graphic>
          </wp:inline>
        </w:drawing>
      </w:r>
    </w:p>
    <w:p w:rsidR="00192CCD" w:rsidRDefault="00192CCD"/>
    <w:p w:rsidR="00192CCD" w:rsidRDefault="00AE4472">
      <w:pPr>
        <w:pStyle w:val="3"/>
      </w:pPr>
      <w:bookmarkStart w:id="573" w:name="_Toc26798"/>
      <w:r>
        <w:rPr>
          <w:rFonts w:hint="eastAsia"/>
        </w:rPr>
        <w:t>4.3.16</w:t>
      </w:r>
      <w:r>
        <w:rPr>
          <w:rFonts w:hint="eastAsia"/>
        </w:rPr>
        <w:t>管理员查询封禁的注册用户名</w:t>
      </w:r>
      <w:bookmarkEnd w:id="573"/>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A-2-14查询封禁的注册用户名</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管理员表示他希望先查询封禁的注册用户名并且之后解封某些指定的封禁的注册用户名</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管理员表示他希望先查询封禁的IP地址并且之后解封某些指定的用户IP地址</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1.显示指定条件下的封禁的注册用户名</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2-14.0查询封禁的注册用户名</w:t>
            </w:r>
          </w:p>
          <w:p w:rsidR="00192CCD" w:rsidRDefault="00AE4472">
            <w:r>
              <w:rPr>
                <w:rFonts w:hint="eastAsia"/>
              </w:rPr>
              <w:t>1.管理员输入最早的封禁日期</w:t>
            </w:r>
          </w:p>
          <w:p w:rsidR="00192CCD" w:rsidRDefault="00AE4472">
            <w:r>
              <w:t>2.</w:t>
            </w:r>
            <w:r>
              <w:rPr>
                <w:rFonts w:hint="eastAsia"/>
              </w:rPr>
              <w:t>管理员输入最晚的封禁日期</w:t>
            </w:r>
          </w:p>
          <w:p w:rsidR="00192CCD" w:rsidRDefault="00AE4472">
            <w:r>
              <w:rPr>
                <w:rFonts w:hint="eastAsia"/>
              </w:rPr>
              <w:t>3.管理员输入模糊查询条件</w:t>
            </w:r>
          </w:p>
          <w:p w:rsidR="00192CCD" w:rsidRDefault="00AE4472">
            <w:r>
              <w:rPr>
                <w:rFonts w:hint="eastAsia"/>
              </w:rPr>
              <w:t>4.点击</w:t>
            </w:r>
            <w:hyperlink w:anchor="A_查询按钮" w:history="1">
              <w:r>
                <w:rPr>
                  <w:rStyle w:val="af2"/>
                  <w:rFonts w:hint="eastAsia"/>
                  <w:color w:val="FF0000"/>
                </w:rPr>
                <w:t>查询按钮</w:t>
              </w:r>
            </w:hyperlink>
          </w:p>
          <w:p w:rsidR="00192CCD" w:rsidRDefault="00AE4472">
            <w:r>
              <w:rPr>
                <w:rFonts w:hint="eastAsia"/>
              </w:rPr>
              <w:t>5.显示符合组合条件下的被封禁的注册用户名，如无，显示无法找到相应的封禁的注册用户名</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2-14.0最早的封禁日期，最晚的封禁日期，</w:t>
            </w:r>
            <w:r>
              <w:rPr>
                <w:rFonts w:hint="eastAsia"/>
              </w:rPr>
              <w:lastRenderedPageBreak/>
              <w:t>模糊查询条件</w:t>
            </w:r>
          </w:p>
        </w:tc>
      </w:tr>
      <w:tr w:rsidR="00192CCD">
        <w:tc>
          <w:tcPr>
            <w:tcW w:w="4148" w:type="dxa"/>
          </w:tcPr>
          <w:p w:rsidR="00192CCD" w:rsidRDefault="00AE4472">
            <w:r>
              <w:rPr>
                <w:rFonts w:hint="eastAsia"/>
              </w:rPr>
              <w:lastRenderedPageBreak/>
              <w:t>输出</w:t>
            </w:r>
          </w:p>
        </w:tc>
        <w:tc>
          <w:tcPr>
            <w:tcW w:w="4148" w:type="dxa"/>
          </w:tcPr>
          <w:p w:rsidR="00192CCD" w:rsidRDefault="00AE4472">
            <w:r>
              <w:rPr>
                <w:rFonts w:hint="eastAsia"/>
              </w:rPr>
              <w:t>2-14.0符合组合条件下的被封禁的注册用户名，无法找到相应的封禁的注册用户名</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0.59</w:t>
            </w:r>
          </w:p>
        </w:tc>
      </w:tr>
    </w:tbl>
    <w:p w:rsidR="00192CCD" w:rsidRDefault="00AE4472">
      <w:pPr>
        <w:rPr>
          <w:color w:val="FF0000"/>
        </w:rPr>
      </w:pPr>
      <w:bookmarkStart w:id="574" w:name="A_查询按钮"/>
      <w:r>
        <w:rPr>
          <w:rFonts w:hint="eastAsia"/>
          <w:color w:val="FF0000"/>
        </w:rPr>
        <w:t>查询按钮</w:t>
      </w:r>
    </w:p>
    <w:bookmarkEnd w:id="574"/>
    <w:p w:rsidR="00192CCD" w:rsidRDefault="00AE4472">
      <w:pPr>
        <w:rPr>
          <w:color w:val="FF0000"/>
        </w:rPr>
      </w:pPr>
      <w:r>
        <w:rPr>
          <w:noProof/>
        </w:rPr>
        <w:drawing>
          <wp:inline distT="0" distB="0" distL="0" distR="0">
            <wp:extent cx="5274310" cy="26790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84"/>
                    <a:stretch>
                      <a:fillRect/>
                    </a:stretch>
                  </pic:blipFill>
                  <pic:spPr>
                    <a:xfrm>
                      <a:off x="0" y="0"/>
                      <a:ext cx="5274310" cy="267906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2895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5"/>
                    <a:stretch>
                      <a:fillRect/>
                    </a:stretch>
                  </pic:blipFill>
                  <pic:spPr>
                    <a:xfrm>
                      <a:off x="0" y="0"/>
                      <a:ext cx="5274310" cy="2895600"/>
                    </a:xfrm>
                    <a:prstGeom prst="rect">
                      <a:avLst/>
                    </a:prstGeom>
                  </pic:spPr>
                </pic:pic>
              </a:graphicData>
            </a:graphic>
          </wp:inline>
        </w:drawing>
      </w:r>
    </w:p>
    <w:p w:rsidR="00192CCD" w:rsidRDefault="00AE4472">
      <w:pPr>
        <w:pStyle w:val="3"/>
      </w:pPr>
      <w:bookmarkStart w:id="575" w:name="_Toc27170"/>
      <w:r>
        <w:rPr>
          <w:rFonts w:hint="eastAsia"/>
        </w:rPr>
        <w:t>4.3.17</w:t>
      </w:r>
      <w:r>
        <w:rPr>
          <w:rFonts w:hint="eastAsia"/>
        </w:rPr>
        <w:t>管理员查询封禁的用户</w:t>
      </w:r>
      <w:bookmarkEnd w:id="575"/>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A-2-15查询封禁的用户</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lastRenderedPageBreak/>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管理员表示他希望先查询封禁的用户并且之后解封某些指定的封禁的用户</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管理员表示他希望先查询封禁的用户并且之后解封某些指定的封禁的用户</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1.显示指定条件下的封禁的用户</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2-15.0查询封禁的注册用户名</w:t>
            </w:r>
          </w:p>
          <w:p w:rsidR="00192CCD" w:rsidRDefault="00AE4472">
            <w:r>
              <w:rPr>
                <w:rFonts w:hint="eastAsia"/>
              </w:rPr>
              <w:t>1.管理员输入模糊查询条件</w:t>
            </w:r>
          </w:p>
          <w:p w:rsidR="00192CCD" w:rsidRDefault="00AE4472">
            <w:r>
              <w:rPr>
                <w:rFonts w:hint="eastAsia"/>
              </w:rPr>
              <w:t>2.管理员根据下拉列表，选择学生，教师，案例拥有者，管理员</w:t>
            </w:r>
          </w:p>
          <w:p w:rsidR="00192CCD" w:rsidRDefault="00AE4472">
            <w:r>
              <w:rPr>
                <w:rFonts w:hint="eastAsia"/>
              </w:rPr>
              <w:t>3.管理员选择下拉列表，未激活</w:t>
            </w:r>
          </w:p>
          <w:p w:rsidR="00192CCD" w:rsidRDefault="00AE4472">
            <w:r>
              <w:rPr>
                <w:rFonts w:hint="eastAsia"/>
              </w:rPr>
              <w:t>4.管理员根据下拉列表选择最早的注册时间</w:t>
            </w:r>
          </w:p>
          <w:p w:rsidR="00192CCD" w:rsidRDefault="00AE4472">
            <w:r>
              <w:rPr>
                <w:rFonts w:hint="eastAsia"/>
              </w:rPr>
              <w:t>5.管理员根据下拉列表选择最晚的注册时间</w:t>
            </w:r>
          </w:p>
          <w:p w:rsidR="00192CCD" w:rsidRDefault="00AE4472">
            <w:pPr>
              <w:rPr>
                <w:color w:val="FF0000"/>
              </w:rPr>
            </w:pPr>
            <w:r>
              <w:rPr>
                <w:rFonts w:hint="eastAsia"/>
              </w:rPr>
              <w:t>6.点击</w:t>
            </w:r>
            <w:hyperlink w:anchor="A_查询按钮1" w:history="1">
              <w:r>
                <w:rPr>
                  <w:rStyle w:val="af1"/>
                  <w:rFonts w:hint="eastAsia"/>
                  <w:color w:val="FF0000"/>
                </w:rPr>
                <w:t>查询按钮</w:t>
              </w:r>
            </w:hyperlink>
          </w:p>
          <w:p w:rsidR="00192CCD" w:rsidRDefault="00AE4472">
            <w:r>
              <w:rPr>
                <w:rFonts w:hint="eastAsia"/>
              </w:rPr>
              <w:t>7.网站显示这些条件下被封禁用户所有信息，如无查询结果，系统提示无法找到相应的被封禁的用户</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2-15.0模糊查询条件，用户类型，未激活，最早注册时间，最晚注册时间</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2-15.0显示这些条件下被封禁用户所有信息，系统提示无法找到相应的被封禁的用户</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0.59</w:t>
            </w:r>
          </w:p>
        </w:tc>
      </w:tr>
    </w:tbl>
    <w:p w:rsidR="00192CCD" w:rsidRDefault="00AE4472">
      <w:pPr>
        <w:rPr>
          <w:color w:val="FF0000"/>
        </w:rPr>
      </w:pPr>
      <w:bookmarkStart w:id="576" w:name="A_查询按钮1"/>
      <w:r>
        <w:rPr>
          <w:rFonts w:hint="eastAsia"/>
          <w:color w:val="FF0000"/>
        </w:rPr>
        <w:t>查询按钮</w:t>
      </w:r>
    </w:p>
    <w:bookmarkEnd w:id="576"/>
    <w:p w:rsidR="00192CCD" w:rsidRDefault="00AE4472">
      <w:r>
        <w:rPr>
          <w:noProof/>
        </w:rPr>
        <w:lastRenderedPageBreak/>
        <w:drawing>
          <wp:inline distT="0" distB="0" distL="0" distR="0">
            <wp:extent cx="5274310" cy="272415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6"/>
                    <a:stretch>
                      <a:fillRect/>
                    </a:stretch>
                  </pic:blipFill>
                  <pic:spPr>
                    <a:xfrm>
                      <a:off x="0" y="0"/>
                      <a:ext cx="5274310" cy="272415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2869565"/>
            <wp:effectExtent l="0" t="0" r="2540" b="698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7"/>
                    <a:stretch>
                      <a:fillRect/>
                    </a:stretch>
                  </pic:blipFill>
                  <pic:spPr>
                    <a:xfrm>
                      <a:off x="0" y="0"/>
                      <a:ext cx="5274310" cy="2869565"/>
                    </a:xfrm>
                    <a:prstGeom prst="rect">
                      <a:avLst/>
                    </a:prstGeom>
                  </pic:spPr>
                </pic:pic>
              </a:graphicData>
            </a:graphic>
          </wp:inline>
        </w:drawing>
      </w:r>
    </w:p>
    <w:p w:rsidR="00192CCD" w:rsidRDefault="00192CCD"/>
    <w:p w:rsidR="00192CCD" w:rsidRDefault="00AE4472">
      <w:pPr>
        <w:pStyle w:val="3"/>
      </w:pPr>
      <w:bookmarkStart w:id="577" w:name="_Toc25884"/>
      <w:r>
        <w:rPr>
          <w:rFonts w:hint="eastAsia"/>
        </w:rPr>
        <w:t>4.3.18</w:t>
      </w:r>
      <w:r>
        <w:rPr>
          <w:rFonts w:hint="eastAsia"/>
        </w:rPr>
        <w:t>管理员查找案例</w:t>
      </w:r>
      <w:bookmarkEnd w:id="577"/>
    </w:p>
    <w:p w:rsidR="00192CCD" w:rsidRDefault="00192CCD"/>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bookmarkStart w:id="578" w:name="A_3_1"/>
            <w:r>
              <w:rPr>
                <w:rFonts w:hint="eastAsia"/>
              </w:rPr>
              <w:t>A-3-1</w:t>
            </w:r>
            <w:bookmarkEnd w:id="578"/>
            <w:r>
              <w:t xml:space="preserve"> </w:t>
            </w:r>
            <w:r>
              <w:rPr>
                <w:rFonts w:hint="eastAsia"/>
              </w:rPr>
              <w:t>查找案例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管理员通过指定条件查找指定的案例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管理员希望查看某个案例的信息或者管理员希望对某个指定案例信息进行操作</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1.管理员进入指定案例的信息界面</w:t>
            </w:r>
            <w:r>
              <w:t xml:space="preserve"> </w:t>
            </w:r>
          </w:p>
        </w:tc>
      </w:tr>
      <w:tr w:rsidR="00192CCD">
        <w:tc>
          <w:tcPr>
            <w:tcW w:w="4148" w:type="dxa"/>
          </w:tcPr>
          <w:p w:rsidR="00192CCD" w:rsidRDefault="00AE4472">
            <w:r>
              <w:rPr>
                <w:rFonts w:hint="eastAsia"/>
              </w:rPr>
              <w:lastRenderedPageBreak/>
              <w:t>正常流程</w:t>
            </w:r>
          </w:p>
        </w:tc>
        <w:tc>
          <w:tcPr>
            <w:tcW w:w="4148" w:type="dxa"/>
          </w:tcPr>
          <w:p w:rsidR="00192CCD" w:rsidRDefault="00AE4472">
            <w:r>
              <w:rPr>
                <w:rFonts w:hint="eastAsia"/>
              </w:rPr>
              <w:t>3-1.0管理员通过组合条件查询案例</w:t>
            </w:r>
          </w:p>
          <w:p w:rsidR="00192CCD" w:rsidRDefault="00AE4472">
            <w:r>
              <w:rPr>
                <w:rFonts w:hint="eastAsia"/>
              </w:rPr>
              <w:t>1.管理员通过下拉列表选择案例类型：计算机，土木工程，通信工程等等</w:t>
            </w:r>
          </w:p>
          <w:p w:rsidR="00192CCD" w:rsidRDefault="00AE4472">
            <w:r>
              <w:rPr>
                <w:rFonts w:hint="eastAsia"/>
              </w:rPr>
              <w:t>2.管理员通过下拉列表选择案例状态：已冻结，审核中，已启用</w:t>
            </w:r>
          </w:p>
          <w:p w:rsidR="00192CCD" w:rsidRDefault="00AE4472">
            <w:r>
              <w:rPr>
                <w:rFonts w:hint="eastAsia"/>
              </w:rPr>
              <w:t>3.管理员通过下拉列表选择最早的案例上传时间</w:t>
            </w:r>
          </w:p>
          <w:p w:rsidR="00192CCD" w:rsidRDefault="00AE4472">
            <w:r>
              <w:rPr>
                <w:rFonts w:hint="eastAsia"/>
              </w:rPr>
              <w:t>4.管理员通过下拉列表选择最晚的案例上传时间</w:t>
            </w:r>
          </w:p>
          <w:p w:rsidR="00192CCD" w:rsidRDefault="00AE4472">
            <w:r>
              <w:rPr>
                <w:rFonts w:hint="eastAsia"/>
              </w:rPr>
              <w:t>5.管理员输入案例名称</w:t>
            </w:r>
          </w:p>
          <w:p w:rsidR="00192CCD" w:rsidRDefault="00AE4472">
            <w:r>
              <w:rPr>
                <w:rFonts w:hint="eastAsia"/>
              </w:rPr>
              <w:t>6.点击</w:t>
            </w:r>
            <w:hyperlink w:anchor="A_查询按钮2" w:history="1">
              <w:r>
                <w:rPr>
                  <w:rStyle w:val="af1"/>
                  <w:rFonts w:hint="eastAsia"/>
                  <w:color w:val="FF0000"/>
                </w:rPr>
                <w:t>查询按钮</w:t>
              </w:r>
            </w:hyperlink>
          </w:p>
          <w:p w:rsidR="00192CCD" w:rsidRDefault="00AE4472">
            <w:r>
              <w:rPr>
                <w:rFonts w:hint="eastAsia"/>
              </w:rPr>
              <w:t>7.系统显示相应的案例，如无查询结果：显示无法找到相应案例</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3-1.0案例类型，案例状态，案例名称，案例上传时间</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3-2.0相应的案例列表，无法找到相应案例</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0.63</w:t>
            </w:r>
          </w:p>
        </w:tc>
      </w:tr>
    </w:tbl>
    <w:p w:rsidR="00192CCD" w:rsidRDefault="00AE4472">
      <w:pPr>
        <w:rPr>
          <w:color w:val="FF0000"/>
        </w:rPr>
      </w:pPr>
      <w:bookmarkStart w:id="579" w:name="A_查询按钮2"/>
      <w:r>
        <w:rPr>
          <w:rFonts w:hint="eastAsia"/>
          <w:color w:val="FF0000"/>
        </w:rPr>
        <w:t>查询按钮</w:t>
      </w:r>
    </w:p>
    <w:bookmarkEnd w:id="579"/>
    <w:p w:rsidR="00192CCD" w:rsidRDefault="00AE4472">
      <w:r>
        <w:rPr>
          <w:noProof/>
        </w:rPr>
        <w:drawing>
          <wp:inline distT="0" distB="0" distL="0" distR="0">
            <wp:extent cx="5274310" cy="2641600"/>
            <wp:effectExtent l="0" t="0" r="254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8"/>
                    <a:stretch>
                      <a:fillRect/>
                    </a:stretch>
                  </pic:blipFill>
                  <pic:spPr>
                    <a:xfrm>
                      <a:off x="0" y="0"/>
                      <a:ext cx="5274310" cy="264160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4666615" cy="3028315"/>
            <wp:effectExtent l="0" t="0" r="635"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89"/>
                    <a:stretch>
                      <a:fillRect/>
                    </a:stretch>
                  </pic:blipFill>
                  <pic:spPr>
                    <a:xfrm>
                      <a:off x="0" y="0"/>
                      <a:ext cx="4666667" cy="3028571"/>
                    </a:xfrm>
                    <a:prstGeom prst="rect">
                      <a:avLst/>
                    </a:prstGeom>
                  </pic:spPr>
                </pic:pic>
              </a:graphicData>
            </a:graphic>
          </wp:inline>
        </w:drawing>
      </w:r>
    </w:p>
    <w:p w:rsidR="00192CCD" w:rsidRDefault="00192CCD"/>
    <w:p w:rsidR="00192CCD" w:rsidRDefault="00192CCD"/>
    <w:p w:rsidR="00192CCD" w:rsidRDefault="00AE4472">
      <w:pPr>
        <w:pStyle w:val="3"/>
      </w:pPr>
      <w:bookmarkStart w:id="580" w:name="_Toc7266"/>
      <w:r>
        <w:rPr>
          <w:rFonts w:hint="eastAsia"/>
        </w:rPr>
        <w:t>4.3.19</w:t>
      </w:r>
      <w:r>
        <w:rPr>
          <w:rFonts w:hint="eastAsia"/>
        </w:rPr>
        <w:t>管理员删除案例</w:t>
      </w:r>
      <w:bookmarkEnd w:id="580"/>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A-3-2删除案例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管理员希望删除指定案例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管理员表示他想要删除某些指定的案例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2.管理员查询指定的案例</w:t>
            </w:r>
          </w:p>
          <w:p w:rsidR="00192CCD" w:rsidRDefault="00AE4472">
            <w:r>
              <w:rPr>
                <w:rFonts w:hint="eastAsia"/>
              </w:rPr>
              <w:t>3.管理员选择指定案例</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1.更新案例列表</w:t>
            </w:r>
          </w:p>
          <w:p w:rsidR="00192CCD" w:rsidRDefault="00AE4472">
            <w:r>
              <w:rPr>
                <w:rFonts w:hint="eastAsia"/>
              </w:rPr>
              <w:t>2.将更新的数据存储在系统中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3-2.0管理员删除案例</w:t>
            </w:r>
          </w:p>
          <w:p w:rsidR="00192CCD" w:rsidRDefault="00AE4472">
            <w:r>
              <w:rPr>
                <w:rFonts w:hint="eastAsia"/>
              </w:rPr>
              <w:t>1.管理员通过指定条件查找案例</w:t>
            </w:r>
            <w:hyperlink w:anchor="A_3_1" w:history="1">
              <w:r>
                <w:rPr>
                  <w:rStyle w:val="af2"/>
                  <w:rFonts w:hint="eastAsia"/>
                  <w:color w:val="FF0000"/>
                </w:rPr>
                <w:t>（见A-3-1）</w:t>
              </w:r>
            </w:hyperlink>
          </w:p>
          <w:p w:rsidR="00192CCD" w:rsidRDefault="00AE4472">
            <w:r>
              <w:rPr>
                <w:rFonts w:hint="eastAsia"/>
              </w:rPr>
              <w:t>2.管理员通过复选框选择需要删除的案例</w:t>
            </w:r>
          </w:p>
          <w:p w:rsidR="00192CCD" w:rsidRDefault="00AE4472">
            <w:r>
              <w:rPr>
                <w:rFonts w:hint="eastAsia"/>
              </w:rPr>
              <w:t>3.点击</w:t>
            </w:r>
            <w:hyperlink w:anchor="A_删除按钮_案例列表界面" w:history="1">
              <w:r>
                <w:rPr>
                  <w:rStyle w:val="af2"/>
                  <w:rFonts w:hint="eastAsia"/>
                  <w:color w:val="FF0000"/>
                </w:rPr>
                <w:t>删除按钮</w:t>
              </w:r>
            </w:hyperlink>
          </w:p>
          <w:p w:rsidR="00192CCD" w:rsidRDefault="00AE4472">
            <w:r>
              <w:rPr>
                <w:rFonts w:hint="eastAsia"/>
              </w:rPr>
              <w:t>4.返回</w:t>
            </w:r>
            <w:hyperlink w:anchor="A_删除按钮_案例列表界面" w:history="1">
              <w:r>
                <w:rPr>
                  <w:rStyle w:val="af2"/>
                  <w:rFonts w:hint="eastAsia"/>
                  <w:color w:val="FF0000"/>
                </w:rPr>
                <w:t>案例列表界面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3-2.0E1未选择案例</w:t>
            </w:r>
          </w:p>
          <w:p w:rsidR="00192CCD" w:rsidRDefault="00AE4472">
            <w:r>
              <w:rPr>
                <w:rFonts w:hint="eastAsia"/>
              </w:rPr>
              <w:t>1系统提示错误信息：未选择相应的案例</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3-2.0案例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3-2.0案例列表界面，未选择相应的案例</w:t>
            </w:r>
          </w:p>
        </w:tc>
      </w:tr>
      <w:tr w:rsidR="00192CCD">
        <w:tc>
          <w:tcPr>
            <w:tcW w:w="4148" w:type="dxa"/>
          </w:tcPr>
          <w:p w:rsidR="00192CCD" w:rsidRDefault="00AE4472">
            <w:r>
              <w:rPr>
                <w:rFonts w:hint="eastAsia"/>
              </w:rPr>
              <w:lastRenderedPageBreak/>
              <w:t>优先级</w:t>
            </w:r>
          </w:p>
        </w:tc>
        <w:tc>
          <w:tcPr>
            <w:tcW w:w="4148" w:type="dxa"/>
          </w:tcPr>
          <w:p w:rsidR="00192CCD" w:rsidRDefault="00AE4472">
            <w:r>
              <w:rPr>
                <w:rFonts w:asciiTheme="minorEastAsia" w:eastAsiaTheme="minorEastAsia" w:hAnsiTheme="minorEastAsia" w:hint="eastAsia"/>
              </w:rPr>
              <w:t>0.41</w:t>
            </w:r>
          </w:p>
        </w:tc>
      </w:tr>
    </w:tbl>
    <w:p w:rsidR="00192CCD" w:rsidRDefault="00192CCD"/>
    <w:p w:rsidR="00192CCD" w:rsidRDefault="00AE4472">
      <w:pPr>
        <w:rPr>
          <w:color w:val="FF0000"/>
        </w:rPr>
      </w:pPr>
      <w:bookmarkStart w:id="581" w:name="A_删除按钮_案例列表界面"/>
      <w:r>
        <w:rPr>
          <w:rFonts w:hint="eastAsia"/>
          <w:color w:val="FF0000"/>
        </w:rPr>
        <w:t>删除按钮</w:t>
      </w:r>
      <w:r>
        <w:rPr>
          <w:rFonts w:hint="eastAsia"/>
          <w:color w:val="FF0000"/>
        </w:rPr>
        <w:t>/</w:t>
      </w:r>
      <w:r>
        <w:rPr>
          <w:rFonts w:hint="eastAsia"/>
          <w:color w:val="FF0000"/>
        </w:rPr>
        <w:t>案例列表界面</w:t>
      </w:r>
    </w:p>
    <w:bookmarkEnd w:id="581"/>
    <w:p w:rsidR="00192CCD" w:rsidRDefault="00AE4472">
      <w:r>
        <w:rPr>
          <w:noProof/>
        </w:rPr>
        <w:drawing>
          <wp:inline distT="0" distB="0" distL="0" distR="0">
            <wp:extent cx="5274310" cy="2641600"/>
            <wp:effectExtent l="0" t="0" r="254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88"/>
                    <a:stretch>
                      <a:fillRect/>
                    </a:stretch>
                  </pic:blipFill>
                  <pic:spPr>
                    <a:xfrm>
                      <a:off x="0" y="0"/>
                      <a:ext cx="5274310" cy="264160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4942840" cy="439991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90"/>
                    <a:stretch>
                      <a:fillRect/>
                    </a:stretch>
                  </pic:blipFill>
                  <pic:spPr>
                    <a:xfrm>
                      <a:off x="0" y="0"/>
                      <a:ext cx="4942857" cy="4400000"/>
                    </a:xfrm>
                    <a:prstGeom prst="rect">
                      <a:avLst/>
                    </a:prstGeom>
                  </pic:spPr>
                </pic:pic>
              </a:graphicData>
            </a:graphic>
          </wp:inline>
        </w:drawing>
      </w:r>
    </w:p>
    <w:p w:rsidR="00192CCD" w:rsidRDefault="00192CCD"/>
    <w:p w:rsidR="00192CCD" w:rsidRDefault="00AE4472">
      <w:pPr>
        <w:pStyle w:val="3"/>
      </w:pPr>
      <w:bookmarkStart w:id="582" w:name="_Toc19296"/>
      <w:r>
        <w:rPr>
          <w:rFonts w:hint="eastAsia"/>
        </w:rPr>
        <w:lastRenderedPageBreak/>
        <w:t>4.3.20</w:t>
      </w:r>
      <w:r>
        <w:rPr>
          <w:rFonts w:hint="eastAsia"/>
        </w:rPr>
        <w:t>管理员查看案例信息</w:t>
      </w:r>
      <w:bookmarkEnd w:id="582"/>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A-3-3</w:t>
            </w:r>
            <w:bookmarkStart w:id="583" w:name="_Hlk533189806"/>
            <w:r>
              <w:rPr>
                <w:rFonts w:hint="eastAsia"/>
              </w:rPr>
              <w:t>查看案例信息</w:t>
            </w:r>
            <w:bookmarkEnd w:id="583"/>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管理员希望查看指定案例信息</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管理员表示他想要查看某些指定的案例信息</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2.管理员查询指定的案例</w:t>
            </w:r>
          </w:p>
          <w:p w:rsidR="00192CCD" w:rsidRDefault="00AE4472">
            <w:r>
              <w:rPr>
                <w:rFonts w:hint="eastAsia"/>
              </w:rPr>
              <w:t>3.管理员选择指定案例</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1.系统显示案例的具体信息</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3-2.0管理员查看案例信息</w:t>
            </w:r>
          </w:p>
          <w:p w:rsidR="00192CCD" w:rsidRDefault="00AE4472">
            <w:r>
              <w:rPr>
                <w:rFonts w:hint="eastAsia"/>
              </w:rPr>
              <w:t>1.管理员通过指定条件查找案例</w:t>
            </w:r>
            <w:hyperlink w:anchor="A_3_1" w:history="1">
              <w:r>
                <w:rPr>
                  <w:rStyle w:val="af2"/>
                  <w:rFonts w:hint="eastAsia"/>
                  <w:color w:val="FF0000"/>
                </w:rPr>
                <w:t>（见A-3-1）</w:t>
              </w:r>
            </w:hyperlink>
          </w:p>
          <w:p w:rsidR="00192CCD" w:rsidRDefault="00AE4472">
            <w:r>
              <w:rPr>
                <w:rFonts w:hint="eastAsia"/>
              </w:rPr>
              <w:t>2.管理员通过点击相应的案例名称，进入</w:t>
            </w:r>
            <w:hyperlink w:anchor="A_案例具体信息界面" w:history="1">
              <w:r>
                <w:rPr>
                  <w:rStyle w:val="af2"/>
                  <w:rFonts w:hint="eastAsia"/>
                  <w:color w:val="FF0000"/>
                </w:rPr>
                <w:t>案例具体信息界面</w:t>
              </w:r>
            </w:hyperlink>
            <w:r>
              <w:rPr>
                <w:rFonts w:hint="eastAsia"/>
              </w:rPr>
              <w:t>，查看案例的具体信息</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3-2.0案例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3-2.0案例具体信息界面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0.69</w:t>
            </w:r>
          </w:p>
        </w:tc>
      </w:tr>
    </w:tbl>
    <w:p w:rsidR="00192CCD" w:rsidRDefault="00AE4472">
      <w:pPr>
        <w:rPr>
          <w:color w:val="FF0000"/>
        </w:rPr>
      </w:pPr>
      <w:bookmarkStart w:id="584" w:name="A_案例具体信息界面"/>
      <w:r>
        <w:rPr>
          <w:rFonts w:hint="eastAsia"/>
          <w:color w:val="FF0000"/>
        </w:rPr>
        <w:t>案例具体信息界面</w:t>
      </w:r>
    </w:p>
    <w:bookmarkEnd w:id="584"/>
    <w:p w:rsidR="00192CCD" w:rsidRDefault="00AE4472">
      <w:r>
        <w:rPr>
          <w:noProof/>
        </w:rPr>
        <w:drawing>
          <wp:inline distT="0" distB="0" distL="0" distR="0">
            <wp:extent cx="5274310" cy="30308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91"/>
                    <a:stretch>
                      <a:fillRect/>
                    </a:stretch>
                  </pic:blipFill>
                  <pic:spPr>
                    <a:xfrm>
                      <a:off x="0" y="0"/>
                      <a:ext cx="5274310" cy="303085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pPr>
        <w:rPr>
          <w:color w:val="FF0000"/>
        </w:rPr>
      </w:pPr>
      <w:r>
        <w:rPr>
          <w:noProof/>
        </w:rPr>
        <w:lastRenderedPageBreak/>
        <w:drawing>
          <wp:inline distT="0" distB="0" distL="0" distR="0">
            <wp:extent cx="5094605" cy="375221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92"/>
                    <a:stretch>
                      <a:fillRect/>
                    </a:stretch>
                  </pic:blipFill>
                  <pic:spPr>
                    <a:xfrm>
                      <a:off x="0" y="0"/>
                      <a:ext cx="5095238" cy="3752381"/>
                    </a:xfrm>
                    <a:prstGeom prst="rect">
                      <a:avLst/>
                    </a:prstGeom>
                  </pic:spPr>
                </pic:pic>
              </a:graphicData>
            </a:graphic>
          </wp:inline>
        </w:drawing>
      </w:r>
    </w:p>
    <w:p w:rsidR="00192CCD" w:rsidRDefault="00AE4472">
      <w:pPr>
        <w:pStyle w:val="3"/>
      </w:pPr>
      <w:bookmarkStart w:id="585" w:name="_Toc6049"/>
      <w:r>
        <w:rPr>
          <w:rFonts w:hint="eastAsia"/>
        </w:rPr>
        <w:t>4.3.21</w:t>
      </w:r>
      <w:r>
        <w:rPr>
          <w:rFonts w:hint="eastAsia"/>
        </w:rPr>
        <w:t>管理员恢复案例</w:t>
      </w:r>
      <w:bookmarkEnd w:id="585"/>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A-3-4恢复案例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管理员希望恢复指定案例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管理员表示他希望恢复某些指定的案例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2.管理员查询指定的案例</w:t>
            </w:r>
          </w:p>
          <w:p w:rsidR="00192CCD" w:rsidRDefault="00AE4472">
            <w:r>
              <w:rPr>
                <w:rFonts w:hint="eastAsia"/>
              </w:rPr>
              <w:t>3.管理员选择指定案例</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w:t>
            </w:r>
            <w:r>
              <w:t xml:space="preserve"> </w:t>
            </w:r>
            <w:r>
              <w:rPr>
                <w:rFonts w:hint="eastAsia"/>
              </w:rPr>
              <w:t>更新相应的数据存储到系统中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3-4.0管理员恢复案例</w:t>
            </w:r>
          </w:p>
          <w:p w:rsidR="00192CCD" w:rsidRDefault="00AE4472">
            <w:r>
              <w:rPr>
                <w:rFonts w:hint="eastAsia"/>
              </w:rPr>
              <w:t>1.管理员点击</w:t>
            </w:r>
            <w:hyperlink w:anchor="A_恢复案例按钮_恢复按钮_恢复案例列表" w:history="1">
              <w:r>
                <w:rPr>
                  <w:rStyle w:val="af2"/>
                  <w:rFonts w:hint="eastAsia"/>
                  <w:color w:val="FF0000"/>
                </w:rPr>
                <w:t>恢复案例按钮</w:t>
              </w:r>
            </w:hyperlink>
          </w:p>
          <w:p w:rsidR="00192CCD" w:rsidRDefault="00AE4472">
            <w:r>
              <w:rPr>
                <w:rFonts w:hint="eastAsia"/>
              </w:rPr>
              <w:t>1.管理员通过指定条件查找案例（见A-3-1）</w:t>
            </w:r>
          </w:p>
          <w:p w:rsidR="00192CCD" w:rsidRDefault="00AE4472">
            <w:r>
              <w:rPr>
                <w:rFonts w:hint="eastAsia"/>
              </w:rPr>
              <w:t>2.管理员通过复选框选择需要恢复的案例</w:t>
            </w:r>
          </w:p>
          <w:p w:rsidR="00192CCD" w:rsidRDefault="00AE4472">
            <w:r>
              <w:rPr>
                <w:rFonts w:hint="eastAsia"/>
              </w:rPr>
              <w:t>3.点击</w:t>
            </w:r>
            <w:hyperlink w:anchor="A_恢复案例按钮_恢复按钮_恢复案例列表" w:history="1">
              <w:r>
                <w:rPr>
                  <w:rStyle w:val="af2"/>
                  <w:rFonts w:hint="eastAsia"/>
                  <w:color w:val="FF0000"/>
                </w:rPr>
                <w:t>恢复按钮</w:t>
              </w:r>
            </w:hyperlink>
          </w:p>
          <w:p w:rsidR="00192CCD" w:rsidRDefault="00AE4472">
            <w:r>
              <w:rPr>
                <w:rFonts w:hint="eastAsia"/>
              </w:rPr>
              <w:t>4.返回</w:t>
            </w:r>
            <w:hyperlink w:anchor="A_恢复案例按钮_恢复按钮_恢复案例列表" w:history="1">
              <w:r>
                <w:rPr>
                  <w:rStyle w:val="af2"/>
                  <w:rFonts w:hint="eastAsia"/>
                  <w:color w:val="FF0000"/>
                </w:rPr>
                <w:t>恢复案例列表</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3-4.0案例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3-4.0恢复案例列表</w:t>
            </w:r>
          </w:p>
        </w:tc>
      </w:tr>
      <w:tr w:rsidR="00192CCD">
        <w:tc>
          <w:tcPr>
            <w:tcW w:w="4148" w:type="dxa"/>
          </w:tcPr>
          <w:p w:rsidR="00192CCD" w:rsidRDefault="00AE4472">
            <w:r>
              <w:rPr>
                <w:rFonts w:hint="eastAsia"/>
              </w:rPr>
              <w:lastRenderedPageBreak/>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0.55</w:t>
            </w:r>
          </w:p>
        </w:tc>
      </w:tr>
    </w:tbl>
    <w:p w:rsidR="00192CCD" w:rsidRDefault="00AE4472">
      <w:pPr>
        <w:rPr>
          <w:color w:val="FF0000"/>
        </w:rPr>
      </w:pPr>
      <w:bookmarkStart w:id="586" w:name="A_恢复案例按钮_恢复按钮_恢复案例列表"/>
      <w:r>
        <w:rPr>
          <w:rFonts w:hint="eastAsia"/>
          <w:color w:val="FF0000"/>
        </w:rPr>
        <w:t>恢复案例按钮</w:t>
      </w:r>
      <w:r>
        <w:rPr>
          <w:rFonts w:hint="eastAsia"/>
          <w:color w:val="FF0000"/>
        </w:rPr>
        <w:t>/</w:t>
      </w:r>
      <w:r>
        <w:rPr>
          <w:rFonts w:hint="eastAsia"/>
          <w:color w:val="FF0000"/>
        </w:rPr>
        <w:t>恢复按钮</w:t>
      </w:r>
      <w:r>
        <w:rPr>
          <w:rFonts w:hint="eastAsia"/>
          <w:color w:val="FF0000"/>
        </w:rPr>
        <w:t>/</w:t>
      </w:r>
      <w:r>
        <w:rPr>
          <w:rFonts w:hint="eastAsia"/>
          <w:color w:val="FF0000"/>
        </w:rPr>
        <w:t>恢复案例列表</w:t>
      </w:r>
    </w:p>
    <w:bookmarkEnd w:id="586"/>
    <w:p w:rsidR="00192CCD" w:rsidRDefault="00AE4472">
      <w:pPr>
        <w:rPr>
          <w:color w:val="FF0000"/>
        </w:rPr>
      </w:pPr>
      <w:r>
        <w:rPr>
          <w:noProof/>
        </w:rPr>
        <w:drawing>
          <wp:inline distT="0" distB="0" distL="0" distR="0">
            <wp:extent cx="5274310" cy="267462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93"/>
                    <a:stretch>
                      <a:fillRect/>
                    </a:stretch>
                  </pic:blipFill>
                  <pic:spPr>
                    <a:xfrm>
                      <a:off x="0" y="0"/>
                      <a:ext cx="5274310" cy="2674620"/>
                    </a:xfrm>
                    <a:prstGeom prst="rect">
                      <a:avLst/>
                    </a:prstGeom>
                  </pic:spPr>
                </pic:pic>
              </a:graphicData>
            </a:graphic>
          </wp:inline>
        </w:drawing>
      </w:r>
    </w:p>
    <w:p w:rsidR="00192CCD" w:rsidRDefault="00AE4472">
      <w:pPr>
        <w:rPr>
          <w:color w:val="FF0000"/>
        </w:rPr>
      </w:pPr>
      <w:r>
        <w:rPr>
          <w:color w:val="FF0000"/>
        </w:rPr>
        <w:t xml:space="preserve"> </w:t>
      </w:r>
      <w:r>
        <w:rPr>
          <w:rFonts w:hint="eastAsia"/>
          <w:color w:val="FF0000"/>
        </w:rPr>
        <w:t>对话框图</w:t>
      </w:r>
    </w:p>
    <w:p w:rsidR="00192CCD" w:rsidRDefault="00AE4472">
      <w:pPr>
        <w:rPr>
          <w:color w:val="FF0000"/>
        </w:rPr>
      </w:pPr>
      <w:r>
        <w:rPr>
          <w:noProof/>
        </w:rPr>
        <w:drawing>
          <wp:inline distT="0" distB="0" distL="0" distR="0">
            <wp:extent cx="5085080" cy="3828415"/>
            <wp:effectExtent l="0" t="0" r="127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94"/>
                    <a:stretch>
                      <a:fillRect/>
                    </a:stretch>
                  </pic:blipFill>
                  <pic:spPr>
                    <a:xfrm>
                      <a:off x="0" y="0"/>
                      <a:ext cx="5085714" cy="3828571"/>
                    </a:xfrm>
                    <a:prstGeom prst="rect">
                      <a:avLst/>
                    </a:prstGeom>
                  </pic:spPr>
                </pic:pic>
              </a:graphicData>
            </a:graphic>
          </wp:inline>
        </w:drawing>
      </w:r>
    </w:p>
    <w:p w:rsidR="00192CCD" w:rsidRDefault="00AE4472">
      <w:pPr>
        <w:pStyle w:val="3"/>
      </w:pPr>
      <w:bookmarkStart w:id="587" w:name="_Toc24611"/>
      <w:r>
        <w:rPr>
          <w:rFonts w:hint="eastAsia"/>
        </w:rPr>
        <w:t>4.3.22</w:t>
      </w:r>
      <w:r>
        <w:rPr>
          <w:rFonts w:hint="eastAsia"/>
        </w:rPr>
        <w:t>管理员冻结案例</w:t>
      </w:r>
      <w:bookmarkEnd w:id="587"/>
    </w:p>
    <w:p w:rsidR="00192CCD" w:rsidRDefault="00192CCD"/>
    <w:tbl>
      <w:tblPr>
        <w:tblStyle w:val="af3"/>
        <w:tblW w:w="8359" w:type="dxa"/>
        <w:tblLayout w:type="fixed"/>
        <w:tblLook w:val="04A0" w:firstRow="1" w:lastRow="0" w:firstColumn="1" w:lastColumn="0" w:noHBand="0" w:noVBand="1"/>
      </w:tblPr>
      <w:tblGrid>
        <w:gridCol w:w="4148"/>
        <w:gridCol w:w="4211"/>
      </w:tblGrid>
      <w:tr w:rsidR="00192CCD">
        <w:tc>
          <w:tcPr>
            <w:tcW w:w="4148" w:type="dxa"/>
          </w:tcPr>
          <w:p w:rsidR="00192CCD" w:rsidRDefault="00AE4472">
            <w:r>
              <w:rPr>
                <w:rFonts w:hint="eastAsia"/>
              </w:rPr>
              <w:t>ID和名称</w:t>
            </w:r>
          </w:p>
        </w:tc>
        <w:tc>
          <w:tcPr>
            <w:tcW w:w="4211" w:type="dxa"/>
          </w:tcPr>
          <w:p w:rsidR="00192CCD" w:rsidRDefault="00AE4472">
            <w:r>
              <w:rPr>
                <w:rFonts w:hint="eastAsia"/>
              </w:rPr>
              <w:t>A-3.5冻结案例</w:t>
            </w:r>
          </w:p>
        </w:tc>
      </w:tr>
      <w:tr w:rsidR="00192CCD">
        <w:tc>
          <w:tcPr>
            <w:tcW w:w="4148" w:type="dxa"/>
          </w:tcPr>
          <w:p w:rsidR="00192CCD" w:rsidRDefault="00AE4472">
            <w:r>
              <w:rPr>
                <w:rFonts w:hint="eastAsia"/>
              </w:rPr>
              <w:t>创建人</w:t>
            </w:r>
          </w:p>
        </w:tc>
        <w:tc>
          <w:tcPr>
            <w:tcW w:w="4211"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211" w:type="dxa"/>
          </w:tcPr>
          <w:p w:rsidR="00192CCD" w:rsidRDefault="00AE4472">
            <w:r>
              <w:rPr>
                <w:rFonts w:hint="eastAsia"/>
              </w:rPr>
              <w:t>2018年12月19日</w:t>
            </w:r>
          </w:p>
        </w:tc>
      </w:tr>
      <w:tr w:rsidR="00192CCD">
        <w:tc>
          <w:tcPr>
            <w:tcW w:w="4148" w:type="dxa"/>
          </w:tcPr>
          <w:p w:rsidR="00192CCD" w:rsidRDefault="00AE4472">
            <w:r>
              <w:rPr>
                <w:rFonts w:hint="eastAsia"/>
              </w:rPr>
              <w:lastRenderedPageBreak/>
              <w:t>操作者</w:t>
            </w:r>
          </w:p>
        </w:tc>
        <w:tc>
          <w:tcPr>
            <w:tcW w:w="4211"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211" w:type="dxa"/>
          </w:tcPr>
          <w:p w:rsidR="00192CCD" w:rsidRDefault="00AE4472">
            <w:r>
              <w:rPr>
                <w:rFonts w:hint="eastAsia"/>
              </w:rPr>
              <w:t>管理员希望冻结案例</w:t>
            </w:r>
          </w:p>
        </w:tc>
      </w:tr>
      <w:tr w:rsidR="00192CCD">
        <w:tc>
          <w:tcPr>
            <w:tcW w:w="4148" w:type="dxa"/>
          </w:tcPr>
          <w:p w:rsidR="00192CCD" w:rsidRDefault="00AE4472">
            <w:r>
              <w:rPr>
                <w:rFonts w:hint="eastAsia"/>
              </w:rPr>
              <w:t>触发条件</w:t>
            </w:r>
          </w:p>
        </w:tc>
        <w:tc>
          <w:tcPr>
            <w:tcW w:w="4211" w:type="dxa"/>
          </w:tcPr>
          <w:p w:rsidR="00192CCD" w:rsidRDefault="00AE4472">
            <w:r>
              <w:rPr>
                <w:rFonts w:hint="eastAsia"/>
              </w:rPr>
              <w:t>管理员表示他希望冻结案例</w:t>
            </w:r>
          </w:p>
        </w:tc>
      </w:tr>
      <w:tr w:rsidR="00192CCD">
        <w:tc>
          <w:tcPr>
            <w:tcW w:w="4148" w:type="dxa"/>
          </w:tcPr>
          <w:p w:rsidR="00192CCD" w:rsidRDefault="00AE4472">
            <w:r>
              <w:rPr>
                <w:rFonts w:hint="eastAsia"/>
              </w:rPr>
              <w:t>前置条件</w:t>
            </w:r>
          </w:p>
        </w:tc>
        <w:tc>
          <w:tcPr>
            <w:tcW w:w="4211"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211" w:type="dxa"/>
          </w:tcPr>
          <w:p w:rsidR="00192CCD" w:rsidRDefault="00AE4472">
            <w:r>
              <w:rPr>
                <w:rFonts w:hint="eastAsia"/>
              </w:rPr>
              <w:t>1.将删除或者冻结的案例名称记录到数据库中</w:t>
            </w:r>
          </w:p>
        </w:tc>
      </w:tr>
      <w:tr w:rsidR="00192CCD">
        <w:tc>
          <w:tcPr>
            <w:tcW w:w="4148" w:type="dxa"/>
          </w:tcPr>
          <w:p w:rsidR="00192CCD" w:rsidRDefault="00AE4472">
            <w:r>
              <w:rPr>
                <w:rFonts w:hint="eastAsia"/>
              </w:rPr>
              <w:t>正常流程</w:t>
            </w:r>
          </w:p>
        </w:tc>
        <w:tc>
          <w:tcPr>
            <w:tcW w:w="4211" w:type="dxa"/>
          </w:tcPr>
          <w:p w:rsidR="00192CCD" w:rsidRDefault="00AE4472">
            <w:r>
              <w:rPr>
                <w:rFonts w:hint="eastAsia"/>
              </w:rPr>
              <w:t>3-5.0管理员冻结案例</w:t>
            </w:r>
          </w:p>
          <w:p w:rsidR="00192CCD" w:rsidRDefault="00AE4472">
            <w:r>
              <w:rPr>
                <w:rFonts w:hint="eastAsia"/>
              </w:rPr>
              <w:t>1.管理员通过指定条件查找案例</w:t>
            </w:r>
            <w:hyperlink w:anchor="A_3_1" w:history="1">
              <w:r>
                <w:rPr>
                  <w:rStyle w:val="af2"/>
                  <w:rFonts w:hint="eastAsia"/>
                  <w:color w:val="FF0000"/>
                </w:rPr>
                <w:t>（见A-3-1）</w:t>
              </w:r>
            </w:hyperlink>
          </w:p>
          <w:p w:rsidR="00192CCD" w:rsidRDefault="00AE4472">
            <w:r>
              <w:rPr>
                <w:rFonts w:hint="eastAsia"/>
              </w:rPr>
              <w:t>2.管理员通过复选框选择需要冻结的案例</w:t>
            </w:r>
          </w:p>
          <w:p w:rsidR="00192CCD" w:rsidRDefault="00AE4472">
            <w:r>
              <w:rPr>
                <w:rFonts w:hint="eastAsia"/>
              </w:rPr>
              <w:t>3.点击</w:t>
            </w:r>
            <w:hyperlink w:anchor="A_案例列表界面_冻结按钮" w:history="1">
              <w:r>
                <w:rPr>
                  <w:rStyle w:val="af2"/>
                  <w:rFonts w:hint="eastAsia"/>
                  <w:color w:val="FF0000"/>
                </w:rPr>
                <w:t>冻结按钮</w:t>
              </w:r>
            </w:hyperlink>
          </w:p>
          <w:p w:rsidR="00192CCD" w:rsidRDefault="00AE4472">
            <w:r>
              <w:rPr>
                <w:rFonts w:hint="eastAsia"/>
              </w:rPr>
              <w:t>4返回</w:t>
            </w:r>
            <w:hyperlink w:anchor="A_案例列表界面_冻结按钮" w:history="1">
              <w:r>
                <w:rPr>
                  <w:rStyle w:val="af2"/>
                  <w:rFonts w:hint="eastAsia"/>
                  <w:color w:val="FF0000"/>
                </w:rPr>
                <w:t>案例列表界面</w:t>
              </w:r>
            </w:hyperlink>
          </w:p>
        </w:tc>
      </w:tr>
      <w:tr w:rsidR="00192CCD">
        <w:tc>
          <w:tcPr>
            <w:tcW w:w="4148" w:type="dxa"/>
          </w:tcPr>
          <w:p w:rsidR="00192CCD" w:rsidRDefault="00AE4472">
            <w:r>
              <w:rPr>
                <w:rFonts w:hint="eastAsia"/>
              </w:rPr>
              <w:t>可选流程</w:t>
            </w:r>
          </w:p>
        </w:tc>
        <w:tc>
          <w:tcPr>
            <w:tcW w:w="4211"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211" w:type="dxa"/>
          </w:tcPr>
          <w:p w:rsidR="00192CCD" w:rsidRDefault="00AE4472">
            <w:r>
              <w:rPr>
                <w:rFonts w:hint="eastAsia"/>
              </w:rPr>
              <w:t>3-5.0E1未选择冻结案例</w:t>
            </w:r>
          </w:p>
          <w:p w:rsidR="00192CCD" w:rsidRDefault="00AE4472">
            <w:r>
              <w:rPr>
                <w:rFonts w:hint="eastAsia"/>
              </w:rPr>
              <w:t>1.系统提示错误信息：未选择冻结案例</w:t>
            </w:r>
          </w:p>
        </w:tc>
      </w:tr>
      <w:tr w:rsidR="00192CCD">
        <w:tc>
          <w:tcPr>
            <w:tcW w:w="4148" w:type="dxa"/>
          </w:tcPr>
          <w:p w:rsidR="00192CCD" w:rsidRDefault="00AE4472">
            <w:r>
              <w:rPr>
                <w:rFonts w:hint="eastAsia"/>
              </w:rPr>
              <w:t>输入</w:t>
            </w:r>
          </w:p>
        </w:tc>
        <w:tc>
          <w:tcPr>
            <w:tcW w:w="4211" w:type="dxa"/>
          </w:tcPr>
          <w:p w:rsidR="00192CCD" w:rsidRDefault="00AE4472">
            <w:r>
              <w:rPr>
                <w:rFonts w:hint="eastAsia"/>
              </w:rPr>
              <w:t>3-5.0案例</w:t>
            </w:r>
          </w:p>
        </w:tc>
      </w:tr>
      <w:tr w:rsidR="00192CCD">
        <w:tc>
          <w:tcPr>
            <w:tcW w:w="4148" w:type="dxa"/>
          </w:tcPr>
          <w:p w:rsidR="00192CCD" w:rsidRDefault="00AE4472">
            <w:r>
              <w:rPr>
                <w:rFonts w:hint="eastAsia"/>
              </w:rPr>
              <w:t>输出</w:t>
            </w:r>
          </w:p>
        </w:tc>
        <w:tc>
          <w:tcPr>
            <w:tcW w:w="4211" w:type="dxa"/>
          </w:tcPr>
          <w:p w:rsidR="00192CCD" w:rsidRDefault="00AE4472">
            <w:r>
              <w:rPr>
                <w:rFonts w:hint="eastAsia"/>
              </w:rPr>
              <w:t>3-5.0案例列表界面，未选择冻结案例</w:t>
            </w:r>
          </w:p>
        </w:tc>
      </w:tr>
      <w:tr w:rsidR="00192CCD">
        <w:tc>
          <w:tcPr>
            <w:tcW w:w="4148" w:type="dxa"/>
          </w:tcPr>
          <w:p w:rsidR="00192CCD" w:rsidRDefault="00AE4472">
            <w:r>
              <w:rPr>
                <w:rFonts w:hint="eastAsia"/>
              </w:rPr>
              <w:t>业务规则</w:t>
            </w:r>
          </w:p>
        </w:tc>
        <w:tc>
          <w:tcPr>
            <w:tcW w:w="4211" w:type="dxa"/>
          </w:tcPr>
          <w:p w:rsidR="00192CCD" w:rsidRDefault="00AE4472">
            <w:r>
              <w:rPr>
                <w:rFonts w:hint="eastAsia"/>
              </w:rPr>
              <w:t>BR-A-10冻结案例必须要先选择案例</w:t>
            </w:r>
          </w:p>
        </w:tc>
      </w:tr>
      <w:tr w:rsidR="00192CCD">
        <w:tc>
          <w:tcPr>
            <w:tcW w:w="4148" w:type="dxa"/>
          </w:tcPr>
          <w:p w:rsidR="00192CCD" w:rsidRDefault="00AE4472">
            <w:r>
              <w:rPr>
                <w:rFonts w:hint="eastAsia"/>
              </w:rPr>
              <w:t>优先级</w:t>
            </w:r>
          </w:p>
        </w:tc>
        <w:tc>
          <w:tcPr>
            <w:tcW w:w="4211" w:type="dxa"/>
          </w:tcPr>
          <w:p w:rsidR="00192CCD" w:rsidRDefault="00AE4472">
            <w:r>
              <w:rPr>
                <w:rFonts w:asciiTheme="minorEastAsia" w:eastAsiaTheme="minorEastAsia" w:hAnsiTheme="minorEastAsia" w:hint="eastAsia"/>
              </w:rPr>
              <w:t>0.53</w:t>
            </w:r>
          </w:p>
        </w:tc>
      </w:tr>
    </w:tbl>
    <w:p w:rsidR="00192CCD" w:rsidRDefault="00AE4472">
      <w:pPr>
        <w:rPr>
          <w:color w:val="FF0000"/>
        </w:rPr>
      </w:pPr>
      <w:bookmarkStart w:id="588" w:name="A_案例列表界面_冻结按钮"/>
      <w:r>
        <w:rPr>
          <w:rFonts w:hint="eastAsia"/>
          <w:color w:val="FF0000"/>
        </w:rPr>
        <w:t>案例列表界面</w:t>
      </w:r>
      <w:r>
        <w:rPr>
          <w:rFonts w:hint="eastAsia"/>
          <w:color w:val="FF0000"/>
        </w:rPr>
        <w:t>/</w:t>
      </w:r>
      <w:r>
        <w:rPr>
          <w:rFonts w:hint="eastAsia"/>
          <w:color w:val="FF0000"/>
        </w:rPr>
        <w:t>冻结按钮</w:t>
      </w:r>
    </w:p>
    <w:bookmarkEnd w:id="588"/>
    <w:p w:rsidR="00192CCD" w:rsidRDefault="00AE4472">
      <w:pPr>
        <w:rPr>
          <w:color w:val="FF0000"/>
        </w:rPr>
      </w:pPr>
      <w:r>
        <w:rPr>
          <w:noProof/>
        </w:rPr>
        <w:drawing>
          <wp:inline distT="0" distB="0" distL="0" distR="0">
            <wp:extent cx="5274310" cy="2696210"/>
            <wp:effectExtent l="0" t="0" r="254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95"/>
                    <a:stretch>
                      <a:fillRect/>
                    </a:stretch>
                  </pic:blipFill>
                  <pic:spPr>
                    <a:xfrm>
                      <a:off x="0" y="0"/>
                      <a:ext cx="5274310" cy="269621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038090" cy="442849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6"/>
                    <a:stretch>
                      <a:fillRect/>
                    </a:stretch>
                  </pic:blipFill>
                  <pic:spPr>
                    <a:xfrm>
                      <a:off x="0" y="0"/>
                      <a:ext cx="5038095" cy="4428571"/>
                    </a:xfrm>
                    <a:prstGeom prst="rect">
                      <a:avLst/>
                    </a:prstGeom>
                  </pic:spPr>
                </pic:pic>
              </a:graphicData>
            </a:graphic>
          </wp:inline>
        </w:drawing>
      </w:r>
    </w:p>
    <w:p w:rsidR="00192CCD" w:rsidRDefault="00AE4472">
      <w:pPr>
        <w:pStyle w:val="3"/>
      </w:pPr>
      <w:bookmarkStart w:id="589" w:name="_Toc5122"/>
      <w:r>
        <w:rPr>
          <w:rFonts w:hint="eastAsia"/>
        </w:rPr>
        <w:t>4.3.23</w:t>
      </w:r>
      <w:r>
        <w:rPr>
          <w:rFonts w:hint="eastAsia"/>
        </w:rPr>
        <w:t>管理员审核案例</w:t>
      </w:r>
      <w:bookmarkEnd w:id="589"/>
    </w:p>
    <w:p w:rsidR="00192CCD" w:rsidRDefault="00192CCD"/>
    <w:tbl>
      <w:tblPr>
        <w:tblStyle w:val="af3"/>
        <w:tblW w:w="8500" w:type="dxa"/>
        <w:tblLayout w:type="fixed"/>
        <w:tblLook w:val="04A0" w:firstRow="1" w:lastRow="0" w:firstColumn="1" w:lastColumn="0" w:noHBand="0" w:noVBand="1"/>
      </w:tblPr>
      <w:tblGrid>
        <w:gridCol w:w="4148"/>
        <w:gridCol w:w="4352"/>
      </w:tblGrid>
      <w:tr w:rsidR="00192CCD">
        <w:tc>
          <w:tcPr>
            <w:tcW w:w="4148" w:type="dxa"/>
          </w:tcPr>
          <w:p w:rsidR="00192CCD" w:rsidRDefault="00AE4472">
            <w:r>
              <w:rPr>
                <w:rFonts w:hint="eastAsia"/>
              </w:rPr>
              <w:t>ID和名称</w:t>
            </w:r>
          </w:p>
        </w:tc>
        <w:tc>
          <w:tcPr>
            <w:tcW w:w="4352" w:type="dxa"/>
          </w:tcPr>
          <w:p w:rsidR="00192CCD" w:rsidRDefault="00AE4472">
            <w:r>
              <w:rPr>
                <w:rFonts w:hint="eastAsia"/>
              </w:rPr>
              <w:t>A-3-6审核案例</w:t>
            </w:r>
          </w:p>
        </w:tc>
      </w:tr>
      <w:tr w:rsidR="00192CCD">
        <w:tc>
          <w:tcPr>
            <w:tcW w:w="4148" w:type="dxa"/>
          </w:tcPr>
          <w:p w:rsidR="00192CCD" w:rsidRDefault="00AE4472">
            <w:r>
              <w:rPr>
                <w:rFonts w:hint="eastAsia"/>
              </w:rPr>
              <w:t>创建人</w:t>
            </w:r>
          </w:p>
        </w:tc>
        <w:tc>
          <w:tcPr>
            <w:tcW w:w="4352"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352"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352"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352" w:type="dxa"/>
          </w:tcPr>
          <w:p w:rsidR="00192CCD" w:rsidRDefault="00AE4472">
            <w:r>
              <w:rPr>
                <w:rFonts w:hint="eastAsia"/>
              </w:rPr>
              <w:t>管理员希望审核用户上传的案例</w:t>
            </w:r>
          </w:p>
        </w:tc>
      </w:tr>
      <w:tr w:rsidR="00192CCD">
        <w:tc>
          <w:tcPr>
            <w:tcW w:w="4148" w:type="dxa"/>
          </w:tcPr>
          <w:p w:rsidR="00192CCD" w:rsidRDefault="00AE4472">
            <w:r>
              <w:rPr>
                <w:rFonts w:hint="eastAsia"/>
              </w:rPr>
              <w:t>触发条件</w:t>
            </w:r>
          </w:p>
        </w:tc>
        <w:tc>
          <w:tcPr>
            <w:tcW w:w="4352" w:type="dxa"/>
          </w:tcPr>
          <w:p w:rsidR="00192CCD" w:rsidRDefault="00AE4472">
            <w:r>
              <w:rPr>
                <w:rFonts w:hint="eastAsia"/>
              </w:rPr>
              <w:t>管理员表示他希望自己能审核用户上传的案例</w:t>
            </w:r>
          </w:p>
        </w:tc>
      </w:tr>
      <w:tr w:rsidR="00192CCD">
        <w:tc>
          <w:tcPr>
            <w:tcW w:w="4148" w:type="dxa"/>
          </w:tcPr>
          <w:p w:rsidR="00192CCD" w:rsidRDefault="00AE4472">
            <w:r>
              <w:rPr>
                <w:rFonts w:hint="eastAsia"/>
              </w:rPr>
              <w:t>前置条件</w:t>
            </w:r>
          </w:p>
        </w:tc>
        <w:tc>
          <w:tcPr>
            <w:tcW w:w="4352" w:type="dxa"/>
          </w:tcPr>
          <w:p w:rsidR="00192CCD" w:rsidRDefault="00AE4472">
            <w:r>
              <w:rPr>
                <w:rFonts w:hint="eastAsia"/>
              </w:rPr>
              <w:t>1.管理员身份得到认证</w:t>
            </w:r>
          </w:p>
          <w:p w:rsidR="00192CCD" w:rsidRDefault="00AE4472">
            <w:r>
              <w:rPr>
                <w:rFonts w:hint="eastAsia"/>
              </w:rPr>
              <w:t>2.显示审核的案例列表</w:t>
            </w:r>
          </w:p>
        </w:tc>
      </w:tr>
      <w:tr w:rsidR="00192CCD">
        <w:tc>
          <w:tcPr>
            <w:tcW w:w="4148" w:type="dxa"/>
          </w:tcPr>
          <w:p w:rsidR="00192CCD" w:rsidRDefault="00AE4472">
            <w:r>
              <w:rPr>
                <w:rFonts w:hint="eastAsia"/>
              </w:rPr>
              <w:t>后置条件</w:t>
            </w:r>
          </w:p>
        </w:tc>
        <w:tc>
          <w:tcPr>
            <w:tcW w:w="4352" w:type="dxa"/>
          </w:tcPr>
          <w:p w:rsidR="00192CCD" w:rsidRDefault="00AE4472">
            <w:r>
              <w:rPr>
                <w:rFonts w:hint="eastAsia"/>
              </w:rPr>
              <w:t>1.修改相应的案例信息，存储到数据库中</w:t>
            </w:r>
          </w:p>
        </w:tc>
      </w:tr>
      <w:tr w:rsidR="00192CCD">
        <w:tc>
          <w:tcPr>
            <w:tcW w:w="4148" w:type="dxa"/>
          </w:tcPr>
          <w:p w:rsidR="00192CCD" w:rsidRDefault="00AE4472">
            <w:r>
              <w:rPr>
                <w:rFonts w:hint="eastAsia"/>
              </w:rPr>
              <w:t>正常流程</w:t>
            </w:r>
          </w:p>
        </w:tc>
        <w:tc>
          <w:tcPr>
            <w:tcW w:w="4352" w:type="dxa"/>
          </w:tcPr>
          <w:p w:rsidR="00192CCD" w:rsidRDefault="00AE4472">
            <w:r>
              <w:rPr>
                <w:rFonts w:hint="eastAsia"/>
              </w:rPr>
              <w:t>3-6.0管理员审核案例</w:t>
            </w:r>
          </w:p>
          <w:p w:rsidR="00192CCD" w:rsidRDefault="00AE4472">
            <w:r>
              <w:rPr>
                <w:rFonts w:hint="eastAsia"/>
              </w:rPr>
              <w:t>1.管理员通过指定条件查找案例</w:t>
            </w:r>
            <w:hyperlink w:anchor="A_3_1" w:history="1">
              <w:r>
                <w:rPr>
                  <w:rStyle w:val="af1"/>
                  <w:rFonts w:hint="eastAsia"/>
                  <w:color w:val="FF0000"/>
                </w:rPr>
                <w:t>（见A-3-1）</w:t>
              </w:r>
            </w:hyperlink>
          </w:p>
          <w:p w:rsidR="00192CCD" w:rsidRDefault="00AE4472">
            <w:r>
              <w:rPr>
                <w:rFonts w:hint="eastAsia"/>
              </w:rPr>
              <w:t>2.管理员通过复选框选择需要审核的案例</w:t>
            </w:r>
          </w:p>
          <w:p w:rsidR="00192CCD" w:rsidRDefault="00AE4472">
            <w:r>
              <w:rPr>
                <w:rFonts w:hint="eastAsia"/>
              </w:rPr>
              <w:t>3.点击</w:t>
            </w:r>
            <w:hyperlink w:anchor="A_案例申请列表_拒绝按钮_通过按钮" w:history="1">
              <w:r>
                <w:rPr>
                  <w:rStyle w:val="af2"/>
                  <w:rFonts w:hint="eastAsia"/>
                  <w:color w:val="FF0000"/>
                </w:rPr>
                <w:t>通过按钮</w:t>
              </w:r>
            </w:hyperlink>
          </w:p>
          <w:p w:rsidR="00192CCD" w:rsidRDefault="00AE4472">
            <w:r>
              <w:rPr>
                <w:rFonts w:hint="eastAsia"/>
              </w:rPr>
              <w:t>4.返回</w:t>
            </w:r>
            <w:hyperlink w:anchor="A_案例申请列表_拒绝按钮_通过按钮" w:history="1">
              <w:r>
                <w:rPr>
                  <w:rStyle w:val="af2"/>
                  <w:rFonts w:hint="eastAsia"/>
                  <w:color w:val="FF0000"/>
                </w:rPr>
                <w:t>案例申请列表</w:t>
              </w:r>
            </w:hyperlink>
          </w:p>
        </w:tc>
      </w:tr>
      <w:tr w:rsidR="00192CCD">
        <w:tc>
          <w:tcPr>
            <w:tcW w:w="4148" w:type="dxa"/>
          </w:tcPr>
          <w:p w:rsidR="00192CCD" w:rsidRDefault="00AE4472">
            <w:r>
              <w:rPr>
                <w:rFonts w:hint="eastAsia"/>
              </w:rPr>
              <w:t>可选流程</w:t>
            </w:r>
          </w:p>
        </w:tc>
        <w:tc>
          <w:tcPr>
            <w:tcW w:w="4352" w:type="dxa"/>
          </w:tcPr>
          <w:p w:rsidR="00192CCD" w:rsidRDefault="00AE4472">
            <w:r>
              <w:rPr>
                <w:rFonts w:hint="eastAsia"/>
              </w:rPr>
              <w:t>3-6.1管理员审核案例</w:t>
            </w:r>
          </w:p>
          <w:p w:rsidR="00192CCD" w:rsidRDefault="00AE4472">
            <w:r>
              <w:rPr>
                <w:rFonts w:hint="eastAsia"/>
              </w:rPr>
              <w:t>1.管理员通过指定条件查找案例</w:t>
            </w:r>
            <w:hyperlink w:anchor="A_3_1" w:history="1">
              <w:r>
                <w:rPr>
                  <w:rStyle w:val="af2"/>
                  <w:rFonts w:hint="eastAsia"/>
                  <w:color w:val="FF0000"/>
                </w:rPr>
                <w:t>（见A-3-1）</w:t>
              </w:r>
            </w:hyperlink>
          </w:p>
          <w:p w:rsidR="00192CCD" w:rsidRDefault="00AE4472">
            <w:r>
              <w:rPr>
                <w:rFonts w:hint="eastAsia"/>
              </w:rPr>
              <w:lastRenderedPageBreak/>
              <w:t>2.管理员通过复选框选择需要审核的案例</w:t>
            </w:r>
          </w:p>
          <w:p w:rsidR="00192CCD" w:rsidRDefault="00AE4472">
            <w:r>
              <w:rPr>
                <w:rFonts w:hint="eastAsia"/>
              </w:rPr>
              <w:t>3.点击</w:t>
            </w:r>
            <w:hyperlink w:anchor="A_案例申请列表_拒绝按钮_通过按钮" w:history="1">
              <w:r>
                <w:rPr>
                  <w:rStyle w:val="af2"/>
                  <w:rFonts w:hint="eastAsia"/>
                  <w:color w:val="FF0000"/>
                </w:rPr>
                <w:t>拒绝按钮</w:t>
              </w:r>
            </w:hyperlink>
          </w:p>
          <w:p w:rsidR="00192CCD" w:rsidRDefault="00AE4472">
            <w:r>
              <w:rPr>
                <w:rFonts w:hint="eastAsia"/>
              </w:rPr>
              <w:t>4.管理员填写拒绝理由</w:t>
            </w:r>
          </w:p>
          <w:p w:rsidR="00192CCD" w:rsidRDefault="00AE4472">
            <w:r>
              <w:rPr>
                <w:rFonts w:hint="eastAsia"/>
              </w:rPr>
              <w:t>5.点击确认</w:t>
            </w:r>
          </w:p>
          <w:p w:rsidR="00192CCD" w:rsidRDefault="00AE4472">
            <w:pPr>
              <w:rPr>
                <w:color w:val="FF0000"/>
              </w:rPr>
            </w:pPr>
            <w:r>
              <w:rPr>
                <w:rFonts w:hint="eastAsia"/>
              </w:rPr>
              <w:t>6.返回</w:t>
            </w:r>
            <w:hyperlink w:anchor="A_拒绝理由_确认按钮_取消按钮" w:history="1">
              <w:r>
                <w:rPr>
                  <w:rStyle w:val="af2"/>
                  <w:rFonts w:hint="eastAsia"/>
                  <w:color w:val="FF0000"/>
                </w:rPr>
                <w:t>案例申请列表</w:t>
              </w:r>
            </w:hyperlink>
          </w:p>
          <w:p w:rsidR="00192CCD" w:rsidRDefault="00AE4472">
            <w:r>
              <w:rPr>
                <w:rFonts w:hint="eastAsia"/>
              </w:rPr>
              <w:t>3-6.2管理员审核案例</w:t>
            </w:r>
          </w:p>
          <w:p w:rsidR="00192CCD" w:rsidRDefault="00AE4472">
            <w:r>
              <w:rPr>
                <w:rFonts w:hint="eastAsia"/>
              </w:rPr>
              <w:t>1.管理员通过指定条件查找案例</w:t>
            </w:r>
            <w:hyperlink w:anchor="A_3_1" w:history="1">
              <w:r>
                <w:rPr>
                  <w:rStyle w:val="af2"/>
                  <w:rFonts w:hint="eastAsia"/>
                  <w:color w:val="FF0000"/>
                </w:rPr>
                <w:t>（见A-3-1）</w:t>
              </w:r>
            </w:hyperlink>
          </w:p>
          <w:p w:rsidR="00192CCD" w:rsidRDefault="00AE4472">
            <w:r>
              <w:rPr>
                <w:rFonts w:hint="eastAsia"/>
              </w:rPr>
              <w:t>2.管理员通过复选框选择需要审核的案例</w:t>
            </w:r>
          </w:p>
          <w:p w:rsidR="00192CCD" w:rsidRDefault="00AE4472">
            <w:r>
              <w:rPr>
                <w:rFonts w:hint="eastAsia"/>
              </w:rPr>
              <w:t>3.点击</w:t>
            </w:r>
            <w:hyperlink w:anchor="A_拒绝理由_确认按钮_取消按钮" w:history="1">
              <w:r>
                <w:rPr>
                  <w:rStyle w:val="af2"/>
                  <w:rFonts w:hint="eastAsia"/>
                  <w:color w:val="FF0000"/>
                </w:rPr>
                <w:t>拒绝按钮</w:t>
              </w:r>
            </w:hyperlink>
          </w:p>
          <w:p w:rsidR="00192CCD" w:rsidRDefault="00AE4472">
            <w:r>
              <w:rPr>
                <w:rFonts w:hint="eastAsia"/>
              </w:rPr>
              <w:t>4.点击取消</w:t>
            </w:r>
          </w:p>
          <w:p w:rsidR="00192CCD" w:rsidRDefault="00AE4472">
            <w:r>
              <w:rPr>
                <w:rFonts w:hint="eastAsia"/>
              </w:rPr>
              <w:t>5.返回</w:t>
            </w:r>
            <w:hyperlink w:anchor="A_案例申请列表_拒绝按钮_通过按钮" w:history="1">
              <w:r>
                <w:rPr>
                  <w:rStyle w:val="af2"/>
                  <w:rFonts w:hint="eastAsia"/>
                  <w:color w:val="FF0000"/>
                </w:rPr>
                <w:t>案例申请列表</w:t>
              </w:r>
            </w:hyperlink>
          </w:p>
        </w:tc>
      </w:tr>
      <w:tr w:rsidR="00192CCD">
        <w:tc>
          <w:tcPr>
            <w:tcW w:w="4148" w:type="dxa"/>
          </w:tcPr>
          <w:p w:rsidR="00192CCD" w:rsidRDefault="00AE4472">
            <w:r>
              <w:rPr>
                <w:rFonts w:hint="eastAsia"/>
              </w:rPr>
              <w:lastRenderedPageBreak/>
              <w:t>异常</w:t>
            </w:r>
          </w:p>
        </w:tc>
        <w:tc>
          <w:tcPr>
            <w:tcW w:w="4352" w:type="dxa"/>
          </w:tcPr>
          <w:p w:rsidR="00192CCD" w:rsidRDefault="00AE4472">
            <w:r>
              <w:rPr>
                <w:rFonts w:hint="eastAsia"/>
              </w:rPr>
              <w:t>3-6.1E1拒绝理由为空</w:t>
            </w:r>
          </w:p>
          <w:p w:rsidR="00192CCD" w:rsidRDefault="00AE4472">
            <w:r>
              <w:rPr>
                <w:rFonts w:hint="eastAsia"/>
              </w:rPr>
              <w:t>1.系统提示信息：拒绝案例理由不能为空</w:t>
            </w:r>
          </w:p>
        </w:tc>
      </w:tr>
      <w:tr w:rsidR="00192CCD">
        <w:tc>
          <w:tcPr>
            <w:tcW w:w="4148" w:type="dxa"/>
          </w:tcPr>
          <w:p w:rsidR="00192CCD" w:rsidRDefault="00AE4472">
            <w:r>
              <w:rPr>
                <w:rFonts w:hint="eastAsia"/>
              </w:rPr>
              <w:t>输入</w:t>
            </w:r>
          </w:p>
        </w:tc>
        <w:tc>
          <w:tcPr>
            <w:tcW w:w="4352" w:type="dxa"/>
          </w:tcPr>
          <w:p w:rsidR="00192CCD" w:rsidRDefault="00AE4472">
            <w:r>
              <w:rPr>
                <w:rFonts w:hint="eastAsia"/>
              </w:rPr>
              <w:t>3-6.0案例</w:t>
            </w:r>
          </w:p>
          <w:p w:rsidR="00192CCD" w:rsidRDefault="00AE4472">
            <w:r>
              <w:rPr>
                <w:rFonts w:hint="eastAsia"/>
              </w:rPr>
              <w:t>3-6.1案例，拒绝理由</w:t>
            </w:r>
          </w:p>
        </w:tc>
      </w:tr>
      <w:tr w:rsidR="00192CCD">
        <w:tc>
          <w:tcPr>
            <w:tcW w:w="4148" w:type="dxa"/>
          </w:tcPr>
          <w:p w:rsidR="00192CCD" w:rsidRDefault="00AE4472">
            <w:r>
              <w:rPr>
                <w:rFonts w:hint="eastAsia"/>
              </w:rPr>
              <w:t>输出</w:t>
            </w:r>
          </w:p>
        </w:tc>
        <w:tc>
          <w:tcPr>
            <w:tcW w:w="4352" w:type="dxa"/>
          </w:tcPr>
          <w:p w:rsidR="00192CCD" w:rsidRDefault="00AE4472">
            <w:r>
              <w:rPr>
                <w:rFonts w:hint="eastAsia"/>
              </w:rPr>
              <w:t>3-6.0案例申请列表</w:t>
            </w:r>
          </w:p>
          <w:p w:rsidR="00192CCD" w:rsidRDefault="00AE4472">
            <w:r>
              <w:rPr>
                <w:rFonts w:hint="eastAsia"/>
              </w:rPr>
              <w:t>3-6.0案例申请列表，拒绝案例理由不能为空</w:t>
            </w:r>
          </w:p>
          <w:p w:rsidR="00192CCD" w:rsidRDefault="00AE4472">
            <w:r>
              <w:rPr>
                <w:rFonts w:hint="eastAsia"/>
              </w:rPr>
              <w:t>3-6.3案例申请列表</w:t>
            </w:r>
          </w:p>
        </w:tc>
      </w:tr>
      <w:tr w:rsidR="00192CCD">
        <w:tc>
          <w:tcPr>
            <w:tcW w:w="4148" w:type="dxa"/>
          </w:tcPr>
          <w:p w:rsidR="00192CCD" w:rsidRDefault="00AE4472">
            <w:r>
              <w:rPr>
                <w:rFonts w:hint="eastAsia"/>
              </w:rPr>
              <w:t>业务规则</w:t>
            </w:r>
          </w:p>
        </w:tc>
        <w:tc>
          <w:tcPr>
            <w:tcW w:w="4352" w:type="dxa"/>
          </w:tcPr>
          <w:p w:rsidR="00192CCD" w:rsidRDefault="00AE4472">
            <w:r>
              <w:rPr>
                <w:rFonts w:hint="eastAsia"/>
              </w:rPr>
              <w:t>BR-A-11案例拒绝理由不能为空</w:t>
            </w:r>
          </w:p>
        </w:tc>
      </w:tr>
      <w:tr w:rsidR="00192CCD">
        <w:tc>
          <w:tcPr>
            <w:tcW w:w="4148" w:type="dxa"/>
          </w:tcPr>
          <w:p w:rsidR="00192CCD" w:rsidRDefault="00AE4472">
            <w:r>
              <w:rPr>
                <w:rFonts w:hint="eastAsia"/>
              </w:rPr>
              <w:t>优先级</w:t>
            </w:r>
          </w:p>
        </w:tc>
        <w:tc>
          <w:tcPr>
            <w:tcW w:w="4352" w:type="dxa"/>
          </w:tcPr>
          <w:p w:rsidR="00192CCD" w:rsidRDefault="00AE4472">
            <w:r>
              <w:rPr>
                <w:rFonts w:asciiTheme="minorEastAsia" w:eastAsiaTheme="minorEastAsia" w:hAnsiTheme="minorEastAsia" w:hint="eastAsia"/>
              </w:rPr>
              <w:t>0.52</w:t>
            </w:r>
          </w:p>
        </w:tc>
      </w:tr>
    </w:tbl>
    <w:p w:rsidR="00192CCD" w:rsidRDefault="00AE4472">
      <w:pPr>
        <w:rPr>
          <w:color w:val="FF0000"/>
        </w:rPr>
      </w:pPr>
      <w:bookmarkStart w:id="590" w:name="A_案例申请列表_拒绝按钮_通过按钮"/>
      <w:r>
        <w:rPr>
          <w:rFonts w:hint="eastAsia"/>
          <w:color w:val="FF0000"/>
        </w:rPr>
        <w:t>案例申请列表</w:t>
      </w:r>
      <w:r>
        <w:rPr>
          <w:rFonts w:hint="eastAsia"/>
          <w:color w:val="FF0000"/>
        </w:rPr>
        <w:t>/</w:t>
      </w:r>
      <w:r>
        <w:rPr>
          <w:rFonts w:hint="eastAsia"/>
          <w:color w:val="FF0000"/>
        </w:rPr>
        <w:t>拒绝按钮</w:t>
      </w:r>
      <w:r>
        <w:rPr>
          <w:rFonts w:hint="eastAsia"/>
          <w:color w:val="FF0000"/>
        </w:rPr>
        <w:t>/</w:t>
      </w:r>
      <w:r>
        <w:rPr>
          <w:rFonts w:hint="eastAsia"/>
          <w:color w:val="FF0000"/>
        </w:rPr>
        <w:t>通过按钮</w:t>
      </w:r>
    </w:p>
    <w:bookmarkEnd w:id="590"/>
    <w:p w:rsidR="00192CCD" w:rsidRDefault="00AE4472">
      <w:pPr>
        <w:rPr>
          <w:color w:val="FF0000"/>
        </w:rPr>
      </w:pPr>
      <w:r>
        <w:rPr>
          <w:noProof/>
        </w:rPr>
        <w:drawing>
          <wp:inline distT="0" distB="0" distL="0" distR="0">
            <wp:extent cx="5274310" cy="27260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97"/>
                    <a:stretch>
                      <a:fillRect/>
                    </a:stretch>
                  </pic:blipFill>
                  <pic:spPr>
                    <a:xfrm>
                      <a:off x="0" y="0"/>
                      <a:ext cx="5274310" cy="2726055"/>
                    </a:xfrm>
                    <a:prstGeom prst="rect">
                      <a:avLst/>
                    </a:prstGeom>
                  </pic:spPr>
                </pic:pic>
              </a:graphicData>
            </a:graphic>
          </wp:inline>
        </w:drawing>
      </w:r>
    </w:p>
    <w:p w:rsidR="00192CCD" w:rsidRDefault="00AE4472">
      <w:pPr>
        <w:rPr>
          <w:color w:val="FF0000"/>
        </w:rPr>
      </w:pPr>
      <w:bookmarkStart w:id="591" w:name="A_拒绝理由_确认按钮_取消按钮"/>
      <w:r>
        <w:rPr>
          <w:rFonts w:hint="eastAsia"/>
          <w:color w:val="FF0000"/>
        </w:rPr>
        <w:t>拒绝理由</w:t>
      </w:r>
      <w:r>
        <w:rPr>
          <w:rFonts w:hint="eastAsia"/>
          <w:color w:val="FF0000"/>
        </w:rPr>
        <w:t>/</w:t>
      </w:r>
      <w:r>
        <w:rPr>
          <w:rFonts w:hint="eastAsia"/>
          <w:color w:val="FF0000"/>
        </w:rPr>
        <w:t>确认按钮</w:t>
      </w:r>
      <w:r>
        <w:rPr>
          <w:rFonts w:hint="eastAsia"/>
          <w:color w:val="FF0000"/>
        </w:rPr>
        <w:t>/</w:t>
      </w:r>
      <w:r>
        <w:rPr>
          <w:rFonts w:hint="eastAsia"/>
          <w:color w:val="FF0000"/>
        </w:rPr>
        <w:t>取消按钮</w:t>
      </w:r>
    </w:p>
    <w:bookmarkEnd w:id="591"/>
    <w:p w:rsidR="00192CCD" w:rsidRDefault="00AE4472">
      <w:pPr>
        <w:rPr>
          <w:color w:val="FF0000"/>
        </w:rPr>
      </w:pPr>
      <w:r>
        <w:rPr>
          <w:noProof/>
        </w:rPr>
        <w:lastRenderedPageBreak/>
        <w:drawing>
          <wp:inline distT="0" distB="0" distL="0" distR="0">
            <wp:extent cx="5274310" cy="269811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98"/>
                    <a:stretch>
                      <a:fillRect/>
                    </a:stretch>
                  </pic:blipFill>
                  <pic:spPr>
                    <a:xfrm>
                      <a:off x="0" y="0"/>
                      <a:ext cx="5274310" cy="269811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411289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99"/>
                    <a:stretch>
                      <a:fillRect/>
                    </a:stretch>
                  </pic:blipFill>
                  <pic:spPr>
                    <a:xfrm>
                      <a:off x="0" y="0"/>
                      <a:ext cx="5274310" cy="4112895"/>
                    </a:xfrm>
                    <a:prstGeom prst="rect">
                      <a:avLst/>
                    </a:prstGeom>
                  </pic:spPr>
                </pic:pic>
              </a:graphicData>
            </a:graphic>
          </wp:inline>
        </w:drawing>
      </w:r>
    </w:p>
    <w:p w:rsidR="00192CCD" w:rsidRDefault="00AE4472">
      <w:r>
        <w:rPr>
          <w:rFonts w:hint="eastAsia"/>
        </w:rPr>
        <w:t>时序图：</w:t>
      </w:r>
    </w:p>
    <w:p w:rsidR="00192CCD" w:rsidRDefault="00AE4472">
      <w:r>
        <w:rPr>
          <w:rFonts w:hint="eastAsia"/>
          <w:noProof/>
        </w:rPr>
        <w:lastRenderedPageBreak/>
        <w:drawing>
          <wp:inline distT="0" distB="0" distL="114300" distR="114300">
            <wp:extent cx="5268595" cy="3751580"/>
            <wp:effectExtent l="0" t="0" r="4445" b="12700"/>
            <wp:docPr id="70" name="图片 70" descr="1DFEB7417B25FD764BF8A93396E2C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DFEB7417B25FD764BF8A93396E2CE71"/>
                    <pic:cNvPicPr>
                      <a:picLocks noChangeAspect="1"/>
                    </pic:cNvPicPr>
                  </pic:nvPicPr>
                  <pic:blipFill>
                    <a:blip r:embed="rId300"/>
                    <a:stretch>
                      <a:fillRect/>
                    </a:stretch>
                  </pic:blipFill>
                  <pic:spPr>
                    <a:xfrm>
                      <a:off x="0" y="0"/>
                      <a:ext cx="5268595" cy="3751580"/>
                    </a:xfrm>
                    <a:prstGeom prst="rect">
                      <a:avLst/>
                    </a:prstGeom>
                  </pic:spPr>
                </pic:pic>
              </a:graphicData>
            </a:graphic>
          </wp:inline>
        </w:drawing>
      </w:r>
    </w:p>
    <w:p w:rsidR="00192CCD" w:rsidRDefault="00AE4472">
      <w:pPr>
        <w:pStyle w:val="3"/>
      </w:pPr>
      <w:bookmarkStart w:id="592" w:name="_Toc20644"/>
      <w:r>
        <w:rPr>
          <w:rFonts w:hint="eastAsia"/>
        </w:rPr>
        <w:t>4.3.24</w:t>
      </w:r>
      <w:r>
        <w:rPr>
          <w:rFonts w:hint="eastAsia"/>
        </w:rPr>
        <w:t>管理员查找实例</w:t>
      </w:r>
      <w:bookmarkEnd w:id="592"/>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bookmarkStart w:id="593" w:name="A_3_7"/>
            <w:r>
              <w:rPr>
                <w:rFonts w:hint="eastAsia"/>
              </w:rPr>
              <w:t>A-3-7</w:t>
            </w:r>
            <w:bookmarkEnd w:id="593"/>
            <w:r>
              <w:t xml:space="preserve"> </w:t>
            </w:r>
            <w:r>
              <w:rPr>
                <w:rFonts w:hint="eastAsia"/>
              </w:rPr>
              <w:t>查找实例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管理员通过案例名称查找指定的实例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管理员希望查看某个实例的信息或者管理员希望对某个指定实例信息进行操作</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1.管理员进入指定实例的信息列表界面</w:t>
            </w:r>
            <w:r>
              <w:t xml:space="preserve"> </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3-7.0管理员通过组合条件查找实例</w:t>
            </w:r>
          </w:p>
          <w:p w:rsidR="00192CCD" w:rsidRDefault="00AE4472">
            <w:r>
              <w:rPr>
                <w:rFonts w:hint="eastAsia"/>
              </w:rPr>
              <w:t>1.管理员点击</w:t>
            </w:r>
            <w:hyperlink w:anchor="A_项目列表按钮_查询按钮_实例列表界面" w:history="1">
              <w:r>
                <w:rPr>
                  <w:rStyle w:val="af2"/>
                  <w:rFonts w:hint="eastAsia"/>
                  <w:color w:val="FF0000"/>
                </w:rPr>
                <w:t>项目列表按钮</w:t>
              </w:r>
            </w:hyperlink>
          </w:p>
          <w:p w:rsidR="00192CCD" w:rsidRDefault="00AE4472">
            <w:r>
              <w:rPr>
                <w:rFonts w:hint="eastAsia"/>
              </w:rPr>
              <w:t>2.管理员通输入实例所属案例</w:t>
            </w:r>
            <w:r>
              <w:t xml:space="preserve"> </w:t>
            </w:r>
          </w:p>
          <w:p w:rsidR="00192CCD" w:rsidRDefault="00AE4472">
            <w:r>
              <w:rPr>
                <w:rFonts w:hint="eastAsia"/>
              </w:rPr>
              <w:t>3.管理员通过下拉列表选择最早的实例创建时间</w:t>
            </w:r>
          </w:p>
          <w:p w:rsidR="00192CCD" w:rsidRDefault="00AE4472">
            <w:r>
              <w:rPr>
                <w:rFonts w:hint="eastAsia"/>
              </w:rPr>
              <w:t>4.管理员通过下拉列表选择最晚的实例创建时间</w:t>
            </w:r>
          </w:p>
          <w:p w:rsidR="00192CCD" w:rsidRDefault="00AE4472">
            <w:r>
              <w:rPr>
                <w:rFonts w:hint="eastAsia"/>
              </w:rPr>
              <w:t>5.管理员输入实例模糊查询条件</w:t>
            </w:r>
          </w:p>
          <w:p w:rsidR="00192CCD" w:rsidRDefault="00AE4472">
            <w:r>
              <w:rPr>
                <w:rFonts w:hint="eastAsia"/>
              </w:rPr>
              <w:t>6.点击</w:t>
            </w:r>
            <w:hyperlink w:anchor="A_项目列表按钮_查询按钮_实例列表界面" w:history="1">
              <w:r>
                <w:rPr>
                  <w:rStyle w:val="af2"/>
                  <w:rFonts w:hint="eastAsia"/>
                  <w:color w:val="FF0000"/>
                </w:rPr>
                <w:t>查询按钮</w:t>
              </w:r>
            </w:hyperlink>
          </w:p>
          <w:p w:rsidR="00192CCD" w:rsidRDefault="00AE4472">
            <w:r>
              <w:rPr>
                <w:rFonts w:hint="eastAsia"/>
              </w:rPr>
              <w:t>7.</w:t>
            </w:r>
            <w:hyperlink w:anchor="A_项目列表按钮_查询按钮_实例列表界面" w:history="1">
              <w:r>
                <w:rPr>
                  <w:rStyle w:val="af2"/>
                  <w:rFonts w:hint="eastAsia"/>
                  <w:color w:val="FF0000"/>
                </w:rPr>
                <w:t>实例列表界面</w:t>
              </w:r>
            </w:hyperlink>
            <w:r>
              <w:rPr>
                <w:rFonts w:hint="eastAsia"/>
              </w:rPr>
              <w:t>显示相应的实例</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lastRenderedPageBreak/>
              <w:t>异常</w:t>
            </w:r>
          </w:p>
        </w:tc>
        <w:tc>
          <w:tcPr>
            <w:tcW w:w="4148" w:type="dxa"/>
          </w:tcPr>
          <w:p w:rsidR="00192CCD" w:rsidRDefault="00AE4472">
            <w:r>
              <w:rPr>
                <w:rFonts w:hint="eastAsia"/>
              </w:rPr>
              <w:t>3-7.0E1实例名称不存在</w:t>
            </w:r>
          </w:p>
          <w:p w:rsidR="00192CCD" w:rsidRDefault="00AE4472">
            <w:r>
              <w:rPr>
                <w:rFonts w:hint="eastAsia"/>
              </w:rPr>
              <w:t>1.系统提示信息：无法找到该实例信息</w:t>
            </w:r>
          </w:p>
          <w:p w:rsidR="00192CCD" w:rsidRDefault="00AE4472">
            <w:r>
              <w:rPr>
                <w:rFonts w:hint="eastAsia"/>
              </w:rPr>
              <w:t>3-7.0E2所属案例名称不存在</w:t>
            </w:r>
          </w:p>
          <w:p w:rsidR="00192CCD" w:rsidRDefault="00AE4472">
            <w:r>
              <w:rPr>
                <w:rFonts w:hint="eastAsia"/>
              </w:rPr>
              <w:t>1.系统提示信息：无法找到该案例</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3-7.0实例所属案例，最早的实例创建时间，最晚的实例创建时间，模糊查询条件</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3-7.0无法找到该实例信息，无法找到该案例，实例列表界面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BR-A-12所属案例必须存在，实例名称必须存在</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0.77</w:t>
            </w:r>
          </w:p>
        </w:tc>
      </w:tr>
    </w:tbl>
    <w:p w:rsidR="00192CCD" w:rsidRDefault="00192CCD"/>
    <w:p w:rsidR="00192CCD" w:rsidRDefault="00AE4472">
      <w:pPr>
        <w:rPr>
          <w:color w:val="FF0000"/>
        </w:rPr>
      </w:pPr>
      <w:bookmarkStart w:id="594" w:name="A_项目列表按钮_查询按钮_实例列表界面"/>
      <w:r>
        <w:rPr>
          <w:rFonts w:hint="eastAsia"/>
          <w:color w:val="FF0000"/>
        </w:rPr>
        <w:t>项目列表按钮</w:t>
      </w:r>
      <w:r>
        <w:rPr>
          <w:rFonts w:hint="eastAsia"/>
          <w:color w:val="FF0000"/>
        </w:rPr>
        <w:t>/</w:t>
      </w:r>
      <w:r>
        <w:rPr>
          <w:rFonts w:hint="eastAsia"/>
          <w:color w:val="FF0000"/>
        </w:rPr>
        <w:t>查询按钮</w:t>
      </w:r>
      <w:r>
        <w:rPr>
          <w:rFonts w:hint="eastAsia"/>
          <w:color w:val="FF0000"/>
        </w:rPr>
        <w:t>/</w:t>
      </w:r>
      <w:r>
        <w:rPr>
          <w:rFonts w:hint="eastAsia"/>
          <w:color w:val="FF0000"/>
        </w:rPr>
        <w:t>实例列表界面</w:t>
      </w:r>
    </w:p>
    <w:bookmarkEnd w:id="594"/>
    <w:p w:rsidR="00192CCD" w:rsidRDefault="00AE4472">
      <w:r>
        <w:rPr>
          <w:noProof/>
        </w:rPr>
        <w:drawing>
          <wp:inline distT="0" distB="0" distL="0" distR="0">
            <wp:extent cx="5274310" cy="2682240"/>
            <wp:effectExtent l="0" t="0" r="254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01"/>
                    <a:stretch>
                      <a:fillRect/>
                    </a:stretch>
                  </pic:blipFill>
                  <pic:spPr>
                    <a:xfrm>
                      <a:off x="0" y="0"/>
                      <a:ext cx="5274310" cy="2682240"/>
                    </a:xfrm>
                    <a:prstGeom prst="rect">
                      <a:avLst/>
                    </a:prstGeom>
                  </pic:spPr>
                </pic:pic>
              </a:graphicData>
            </a:graphic>
          </wp:inline>
        </w:drawing>
      </w:r>
    </w:p>
    <w:p w:rsidR="00192CCD" w:rsidRDefault="00192CCD">
      <w:pPr>
        <w:rPr>
          <w:color w:val="FF0000"/>
        </w:rPr>
      </w:pP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094605" cy="350456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02"/>
                    <a:stretch>
                      <a:fillRect/>
                    </a:stretch>
                  </pic:blipFill>
                  <pic:spPr>
                    <a:xfrm>
                      <a:off x="0" y="0"/>
                      <a:ext cx="5095238" cy="3504762"/>
                    </a:xfrm>
                    <a:prstGeom prst="rect">
                      <a:avLst/>
                    </a:prstGeom>
                  </pic:spPr>
                </pic:pic>
              </a:graphicData>
            </a:graphic>
          </wp:inline>
        </w:drawing>
      </w:r>
    </w:p>
    <w:p w:rsidR="00192CCD" w:rsidRDefault="00192CCD"/>
    <w:p w:rsidR="00192CCD" w:rsidRDefault="00AE4472">
      <w:pPr>
        <w:pStyle w:val="3"/>
      </w:pPr>
      <w:bookmarkStart w:id="595" w:name="_Toc20654"/>
      <w:r>
        <w:rPr>
          <w:rFonts w:hint="eastAsia"/>
        </w:rPr>
        <w:t>4.3.25</w:t>
      </w:r>
      <w:r>
        <w:rPr>
          <w:rFonts w:hint="eastAsia"/>
        </w:rPr>
        <w:t>管理员删除实例</w:t>
      </w:r>
      <w:bookmarkEnd w:id="595"/>
    </w:p>
    <w:p w:rsidR="00192CCD" w:rsidRDefault="00192CCD"/>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A-3-8</w:t>
            </w:r>
            <w:bookmarkStart w:id="596" w:name="_Hlk533197954"/>
            <w:r>
              <w:rPr>
                <w:rFonts w:hint="eastAsia"/>
              </w:rPr>
              <w:t>删除实例</w:t>
            </w:r>
            <w:bookmarkEnd w:id="596"/>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管理员希望删除指定实例</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管理员表示他想要删除某些指定的实例</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p w:rsidR="00192CCD" w:rsidRDefault="00AE4472">
            <w:r>
              <w:rPr>
                <w:rFonts w:hint="eastAsia"/>
              </w:rPr>
              <w:t>2.管理员查询指定的实例</w:t>
            </w:r>
          </w:p>
          <w:p w:rsidR="00192CCD" w:rsidRDefault="00AE4472">
            <w:r>
              <w:rPr>
                <w:rFonts w:hint="eastAsia"/>
              </w:rPr>
              <w:t>3.管理员选择指定实例</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1.更新实例列表</w:t>
            </w:r>
          </w:p>
          <w:p w:rsidR="00192CCD" w:rsidRDefault="00AE4472">
            <w:r>
              <w:rPr>
                <w:rFonts w:hint="eastAsia"/>
              </w:rPr>
              <w:t>2.将更新的数据存储在系统中</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3-8.0管理员删除实例</w:t>
            </w:r>
          </w:p>
          <w:p w:rsidR="00192CCD" w:rsidRDefault="00AE4472">
            <w:r>
              <w:rPr>
                <w:rFonts w:hint="eastAsia"/>
              </w:rPr>
              <w:t>1.管理员通过指定条件查找实例</w:t>
            </w:r>
            <w:hyperlink w:anchor="A_3_7" w:history="1">
              <w:r>
                <w:rPr>
                  <w:rStyle w:val="af1"/>
                  <w:rFonts w:hint="eastAsia"/>
                  <w:color w:val="FF0000"/>
                </w:rPr>
                <w:t>（见A-3-7）</w:t>
              </w:r>
            </w:hyperlink>
          </w:p>
          <w:p w:rsidR="00192CCD" w:rsidRDefault="00AE4472">
            <w:r>
              <w:rPr>
                <w:rFonts w:hint="eastAsia"/>
              </w:rPr>
              <w:t>2.管理员通过复选框选择需要删除的实例</w:t>
            </w:r>
          </w:p>
          <w:p w:rsidR="00192CCD" w:rsidRDefault="00AE4472">
            <w:r>
              <w:rPr>
                <w:rFonts w:hint="eastAsia"/>
              </w:rPr>
              <w:t>3.点击</w:t>
            </w:r>
            <w:hyperlink w:anchor="A_实例列表界面_删除按钮" w:history="1">
              <w:r>
                <w:rPr>
                  <w:rStyle w:val="af1"/>
                  <w:rFonts w:hint="eastAsia"/>
                  <w:color w:val="FF0000"/>
                </w:rPr>
                <w:t>删除按钮</w:t>
              </w:r>
            </w:hyperlink>
          </w:p>
          <w:p w:rsidR="00192CCD" w:rsidRDefault="00AE4472">
            <w:r>
              <w:rPr>
                <w:rFonts w:hint="eastAsia"/>
              </w:rPr>
              <w:t>4.返回</w:t>
            </w:r>
            <w:hyperlink w:anchor="A_实例列表界面_删除按钮" w:history="1">
              <w:r>
                <w:rPr>
                  <w:rStyle w:val="af1"/>
                  <w:rFonts w:hint="eastAsia"/>
                  <w:color w:val="FF0000"/>
                </w:rPr>
                <w:t>实例列表界面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3-8.0E1未选择删除的实例</w:t>
            </w:r>
          </w:p>
          <w:p w:rsidR="00192CCD" w:rsidRDefault="00AE4472">
            <w:r>
              <w:rPr>
                <w:rFonts w:hint="eastAsia"/>
              </w:rPr>
              <w:t>1.系统提示信息：未选择删除的实例</w:t>
            </w:r>
          </w:p>
        </w:tc>
      </w:tr>
      <w:tr w:rsidR="00192CCD">
        <w:tc>
          <w:tcPr>
            <w:tcW w:w="4148" w:type="dxa"/>
          </w:tcPr>
          <w:p w:rsidR="00192CCD" w:rsidRDefault="00AE4472">
            <w:r>
              <w:rPr>
                <w:rFonts w:hint="eastAsia"/>
              </w:rPr>
              <w:lastRenderedPageBreak/>
              <w:t>输入</w:t>
            </w:r>
          </w:p>
        </w:tc>
        <w:tc>
          <w:tcPr>
            <w:tcW w:w="4148" w:type="dxa"/>
          </w:tcPr>
          <w:p w:rsidR="00192CCD" w:rsidRDefault="00AE4472">
            <w:r>
              <w:rPr>
                <w:rFonts w:hint="eastAsia"/>
              </w:rPr>
              <w:t>3-8.0实例</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3-8.0未选择删除的实例，实例列表界面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BR-A-13删除实例前要选择相应实例</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0.50</w:t>
            </w:r>
          </w:p>
        </w:tc>
      </w:tr>
    </w:tbl>
    <w:p w:rsidR="00192CCD" w:rsidRDefault="00AE4472">
      <w:pPr>
        <w:rPr>
          <w:color w:val="FF0000"/>
        </w:rPr>
      </w:pPr>
      <w:bookmarkStart w:id="597" w:name="A_实例列表界面_删除按钮"/>
      <w:r>
        <w:rPr>
          <w:rFonts w:hint="eastAsia"/>
          <w:color w:val="FF0000"/>
        </w:rPr>
        <w:t>实例列表界面</w:t>
      </w:r>
      <w:r>
        <w:rPr>
          <w:rFonts w:hint="eastAsia"/>
          <w:color w:val="FF0000"/>
        </w:rPr>
        <w:t>/</w:t>
      </w:r>
      <w:r>
        <w:rPr>
          <w:rFonts w:hint="eastAsia"/>
          <w:color w:val="FF0000"/>
        </w:rPr>
        <w:t>删除按钮</w:t>
      </w:r>
    </w:p>
    <w:bookmarkEnd w:id="597"/>
    <w:p w:rsidR="00192CCD" w:rsidRDefault="00AE4472">
      <w:r>
        <w:rPr>
          <w:noProof/>
        </w:rPr>
        <w:drawing>
          <wp:inline distT="0" distB="0" distL="0" distR="0">
            <wp:extent cx="5274310" cy="2682240"/>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01"/>
                    <a:stretch>
                      <a:fillRect/>
                    </a:stretch>
                  </pic:blipFill>
                  <pic:spPr>
                    <a:xfrm>
                      <a:off x="0" y="0"/>
                      <a:ext cx="5274310" cy="2682240"/>
                    </a:xfrm>
                    <a:prstGeom prst="rect">
                      <a:avLst/>
                    </a:prstGeom>
                  </pic:spPr>
                </pic:pic>
              </a:graphicData>
            </a:graphic>
          </wp:inline>
        </w:drawing>
      </w:r>
    </w:p>
    <w:p w:rsidR="00192CCD" w:rsidRDefault="00192CCD"/>
    <w:p w:rsidR="00192CCD" w:rsidRDefault="00AE4472">
      <w:r>
        <w:rPr>
          <w:rFonts w:hint="eastAsia"/>
        </w:rPr>
        <w:t>对话框图</w:t>
      </w:r>
    </w:p>
    <w:p w:rsidR="00192CCD" w:rsidRDefault="00AE4472">
      <w:r>
        <w:rPr>
          <w:noProof/>
        </w:rPr>
        <w:drawing>
          <wp:inline distT="0" distB="0" distL="0" distR="0">
            <wp:extent cx="5274310" cy="4333875"/>
            <wp:effectExtent l="0" t="0" r="254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3"/>
                    <a:stretch>
                      <a:fillRect/>
                    </a:stretch>
                  </pic:blipFill>
                  <pic:spPr>
                    <a:xfrm>
                      <a:off x="0" y="0"/>
                      <a:ext cx="5274310" cy="4333875"/>
                    </a:xfrm>
                    <a:prstGeom prst="rect">
                      <a:avLst/>
                    </a:prstGeom>
                  </pic:spPr>
                </pic:pic>
              </a:graphicData>
            </a:graphic>
          </wp:inline>
        </w:drawing>
      </w:r>
    </w:p>
    <w:p w:rsidR="00192CCD" w:rsidRDefault="00192CCD"/>
    <w:p w:rsidR="00192CCD" w:rsidRDefault="00AE4472">
      <w:pPr>
        <w:pStyle w:val="3"/>
      </w:pPr>
      <w:bookmarkStart w:id="598" w:name="_Toc12974"/>
      <w:r>
        <w:rPr>
          <w:rFonts w:hint="eastAsia"/>
        </w:rPr>
        <w:lastRenderedPageBreak/>
        <w:t>4.3.26</w:t>
      </w:r>
      <w:r>
        <w:rPr>
          <w:rFonts w:hint="eastAsia"/>
        </w:rPr>
        <w:t>管理员查找日志文件</w:t>
      </w:r>
      <w:bookmarkEnd w:id="598"/>
    </w:p>
    <w:p w:rsidR="00192CCD" w:rsidRDefault="00192CCD"/>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bookmarkStart w:id="599" w:name="A_4_1"/>
            <w:r>
              <w:t>A-4</w:t>
            </w:r>
            <w:r>
              <w:rPr>
                <w:rFonts w:hint="eastAsia"/>
              </w:rPr>
              <w:t>-1</w:t>
            </w:r>
            <w:bookmarkEnd w:id="599"/>
            <w:r>
              <w:rPr>
                <w:rFonts w:hint="eastAsia"/>
              </w:rPr>
              <w:t>查找日志文件</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管理员希望找到指定条件下用户对系统的操作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管理员希望对用户对系统进行的操作进行记录的文件</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1.管理员进入用户操作的信息列表界面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4-1.0管理员查找日志文件</w:t>
            </w:r>
          </w:p>
          <w:p w:rsidR="00192CCD" w:rsidRDefault="00AE4472">
            <w:r>
              <w:rPr>
                <w:rFonts w:hint="eastAsia"/>
              </w:rPr>
              <w:t>1.管理员通过下拉列表选择最早的日志文件创建时间</w:t>
            </w:r>
          </w:p>
          <w:p w:rsidR="00192CCD" w:rsidRDefault="00AE4472">
            <w:r>
              <w:rPr>
                <w:rFonts w:hint="eastAsia"/>
              </w:rPr>
              <w:t>2.管理员通过下拉列表选择最晚的日志文件创建时间</w:t>
            </w:r>
          </w:p>
          <w:p w:rsidR="00192CCD" w:rsidRDefault="00AE4472">
            <w:r>
              <w:rPr>
                <w:rFonts w:hint="eastAsia"/>
              </w:rPr>
              <w:t>3.管理员输入模糊查询条件</w:t>
            </w:r>
          </w:p>
          <w:p w:rsidR="00192CCD" w:rsidRDefault="00AE4472">
            <w:r>
              <w:rPr>
                <w:rFonts w:hint="eastAsia"/>
              </w:rPr>
              <w:t>4.点击</w:t>
            </w:r>
            <w:hyperlink w:anchor="A_查询按钮_日志列表界面" w:history="1">
              <w:r>
                <w:rPr>
                  <w:rStyle w:val="af2"/>
                  <w:rFonts w:hint="eastAsia"/>
                  <w:color w:val="FF0000"/>
                </w:rPr>
                <w:t>查询</w:t>
              </w:r>
            </w:hyperlink>
          </w:p>
          <w:p w:rsidR="00192CCD" w:rsidRDefault="00AE4472">
            <w:r>
              <w:rPr>
                <w:rFonts w:hint="eastAsia"/>
              </w:rPr>
              <w:t>5.返回</w:t>
            </w:r>
            <w:hyperlink w:anchor="A_查询按钮_日志列表界面" w:history="1">
              <w:r>
                <w:rPr>
                  <w:rStyle w:val="af2"/>
                  <w:rFonts w:hint="eastAsia"/>
                  <w:color w:val="FF0000"/>
                </w:rPr>
                <w:t>日志列表界面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4-1.0最早日志文件创建时间，最晚日志文件创建时间，模糊查询条件</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4-1.0日志列表界面</w:t>
            </w:r>
          </w:p>
        </w:tc>
      </w:tr>
      <w:tr w:rsidR="00192CCD">
        <w:tc>
          <w:tcPr>
            <w:tcW w:w="4148" w:type="dxa"/>
          </w:tcPr>
          <w:p w:rsidR="00192CCD" w:rsidRDefault="00AE4472">
            <w:r>
              <w:rPr>
                <w:rFonts w:hint="eastAsia"/>
              </w:rPr>
              <w:t>业务规则</w:t>
            </w:r>
          </w:p>
        </w:tc>
        <w:tc>
          <w:tcPr>
            <w:tcW w:w="4069" w:type="dxa"/>
          </w:tcPr>
          <w:p w:rsidR="00192CCD" w:rsidRDefault="00AE4472">
            <w:r>
              <w:rPr>
                <w:rFonts w:asciiTheme="minorEastAsia" w:eastAsiaTheme="minorEastAsia" w:hAnsiTheme="minorEastAsia"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1.10</w:t>
            </w:r>
          </w:p>
        </w:tc>
      </w:tr>
    </w:tbl>
    <w:p w:rsidR="00192CCD" w:rsidRDefault="00AE4472">
      <w:pPr>
        <w:rPr>
          <w:color w:val="FF0000"/>
        </w:rPr>
      </w:pPr>
      <w:bookmarkStart w:id="600" w:name="A_查询按钮_日志列表界面"/>
      <w:r>
        <w:rPr>
          <w:rFonts w:hint="eastAsia"/>
          <w:color w:val="FF0000"/>
        </w:rPr>
        <w:t>查询按钮</w:t>
      </w:r>
      <w:r>
        <w:rPr>
          <w:rFonts w:hint="eastAsia"/>
          <w:color w:val="FF0000"/>
        </w:rPr>
        <w:t>/</w:t>
      </w:r>
      <w:r>
        <w:rPr>
          <w:rFonts w:hint="eastAsia"/>
          <w:color w:val="FF0000"/>
        </w:rPr>
        <w:t>日志列表界面</w:t>
      </w:r>
    </w:p>
    <w:bookmarkEnd w:id="600"/>
    <w:p w:rsidR="00192CCD" w:rsidRDefault="00AE4472">
      <w:r>
        <w:rPr>
          <w:noProof/>
        </w:rPr>
        <w:lastRenderedPageBreak/>
        <w:drawing>
          <wp:inline distT="0" distB="0" distL="0" distR="0">
            <wp:extent cx="5274310" cy="278955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04"/>
                    <a:stretch>
                      <a:fillRect/>
                    </a:stretch>
                  </pic:blipFill>
                  <pic:spPr>
                    <a:xfrm>
                      <a:off x="0" y="0"/>
                      <a:ext cx="5274310" cy="2789555"/>
                    </a:xfrm>
                    <a:prstGeom prst="rect">
                      <a:avLst/>
                    </a:prstGeom>
                  </pic:spPr>
                </pic:pic>
              </a:graphicData>
            </a:graphic>
          </wp:inline>
        </w:drawing>
      </w:r>
    </w:p>
    <w:p w:rsidR="00192CCD" w:rsidRDefault="00192CCD"/>
    <w:p w:rsidR="00192CCD" w:rsidRDefault="00AE4472">
      <w:pPr>
        <w:rPr>
          <w:color w:val="FF0000"/>
        </w:rPr>
      </w:pPr>
      <w:r>
        <w:rPr>
          <w:rFonts w:hint="eastAsia"/>
          <w:color w:val="FF0000"/>
        </w:rPr>
        <w:t>对话框图</w:t>
      </w:r>
    </w:p>
    <w:p w:rsidR="00192CCD" w:rsidRDefault="00AE4472">
      <w:r>
        <w:rPr>
          <w:noProof/>
        </w:rPr>
        <w:drawing>
          <wp:inline distT="0" distB="0" distL="0" distR="0">
            <wp:extent cx="5038090" cy="3485515"/>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05"/>
                    <a:stretch>
                      <a:fillRect/>
                    </a:stretch>
                  </pic:blipFill>
                  <pic:spPr>
                    <a:xfrm>
                      <a:off x="0" y="0"/>
                      <a:ext cx="5038095" cy="3485714"/>
                    </a:xfrm>
                    <a:prstGeom prst="rect">
                      <a:avLst/>
                    </a:prstGeom>
                  </pic:spPr>
                </pic:pic>
              </a:graphicData>
            </a:graphic>
          </wp:inline>
        </w:drawing>
      </w:r>
    </w:p>
    <w:p w:rsidR="00192CCD" w:rsidRDefault="00AE4472">
      <w:pPr>
        <w:pStyle w:val="3"/>
      </w:pPr>
      <w:bookmarkStart w:id="601" w:name="_Toc6785"/>
      <w:r>
        <w:rPr>
          <w:rFonts w:hint="eastAsia"/>
        </w:rPr>
        <w:t>4.3.27</w:t>
      </w:r>
      <w:r>
        <w:rPr>
          <w:rFonts w:hint="eastAsia"/>
        </w:rPr>
        <w:t>管理员下载日志文件</w:t>
      </w:r>
      <w:bookmarkEnd w:id="601"/>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r>
              <w:rPr>
                <w:rFonts w:hint="eastAsia"/>
              </w:rPr>
              <w:t>-2下载日志文件</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管理员下载指定条件下用户对系统的操作到指定目录下</w:t>
            </w:r>
          </w:p>
        </w:tc>
      </w:tr>
      <w:tr w:rsidR="00192CCD">
        <w:tc>
          <w:tcPr>
            <w:tcW w:w="4148" w:type="dxa"/>
          </w:tcPr>
          <w:p w:rsidR="00192CCD" w:rsidRDefault="00AE4472">
            <w:r>
              <w:rPr>
                <w:rFonts w:hint="eastAsia"/>
              </w:rPr>
              <w:lastRenderedPageBreak/>
              <w:t>触发条件</w:t>
            </w:r>
          </w:p>
        </w:tc>
        <w:tc>
          <w:tcPr>
            <w:tcW w:w="4069" w:type="dxa"/>
          </w:tcPr>
          <w:p w:rsidR="00192CCD" w:rsidRDefault="00AE4472">
            <w:r>
              <w:rPr>
                <w:rFonts w:hint="eastAsia"/>
              </w:rPr>
              <w:t>管理员下载指定条件下用户对系统的操作到指定目录下</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1.管理员进入用户操作的信息列表界面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4-2.0管理员查找日志文件</w:t>
            </w:r>
          </w:p>
          <w:p w:rsidR="00192CCD" w:rsidRDefault="00AE4472">
            <w:pPr>
              <w:rPr>
                <w:color w:val="FF0000"/>
              </w:rPr>
            </w:pPr>
            <w:r>
              <w:rPr>
                <w:rFonts w:hint="eastAsia"/>
              </w:rPr>
              <w:t>1.管理员查找指定条件下日志文件</w:t>
            </w:r>
            <w:hyperlink w:anchor="A_4_1" w:history="1">
              <w:r>
                <w:rPr>
                  <w:rStyle w:val="af2"/>
                  <w:rFonts w:hint="eastAsia"/>
                  <w:color w:val="FF0000"/>
                </w:rPr>
                <w:t>（见</w:t>
              </w:r>
              <w:r>
                <w:rPr>
                  <w:rStyle w:val="af2"/>
                  <w:color w:val="FF0000"/>
                </w:rPr>
                <w:t>A-4</w:t>
              </w:r>
              <w:r>
                <w:rPr>
                  <w:rStyle w:val="af2"/>
                  <w:rFonts w:hint="eastAsia"/>
                  <w:color w:val="FF0000"/>
                </w:rPr>
                <w:t>-1）</w:t>
              </w:r>
            </w:hyperlink>
          </w:p>
          <w:p w:rsidR="00192CCD" w:rsidRDefault="00AE4472">
            <w:r>
              <w:rPr>
                <w:rFonts w:hint="eastAsia"/>
              </w:rPr>
              <w:t>2.管理员通过复选框，选择需要的日志文件。</w:t>
            </w:r>
          </w:p>
          <w:p w:rsidR="00192CCD" w:rsidRDefault="00AE4472">
            <w:r>
              <w:rPr>
                <w:rFonts w:hint="eastAsia"/>
              </w:rPr>
              <w:t>3.点击</w:t>
            </w:r>
            <w:hyperlink w:anchor="A_下载按钮_日志列表界面" w:history="1">
              <w:r>
                <w:rPr>
                  <w:rStyle w:val="af2"/>
                  <w:rFonts w:hint="eastAsia"/>
                  <w:color w:val="FF0000"/>
                </w:rPr>
                <w:t>下载</w:t>
              </w:r>
            </w:hyperlink>
          </w:p>
          <w:p w:rsidR="00192CCD" w:rsidRDefault="00AE4472">
            <w:r>
              <w:rPr>
                <w:rFonts w:hint="eastAsia"/>
              </w:rPr>
              <w:t>4.返回</w:t>
            </w:r>
            <w:hyperlink w:anchor="A_下载按钮_日志列表界面" w:history="1">
              <w:r>
                <w:rPr>
                  <w:rStyle w:val="af2"/>
                  <w:rFonts w:hint="eastAsia"/>
                  <w:color w:val="FF0000"/>
                </w:rPr>
                <w:t>日志列表界面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4-2.0日志文件</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4-2.0日志列表文件</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0.60</w:t>
            </w:r>
          </w:p>
        </w:tc>
      </w:tr>
    </w:tbl>
    <w:p w:rsidR="00192CCD" w:rsidRDefault="00AE4472">
      <w:pPr>
        <w:rPr>
          <w:color w:val="FF0000"/>
        </w:rPr>
      </w:pPr>
      <w:bookmarkStart w:id="602" w:name="A_下载按钮_日志列表界面"/>
      <w:r>
        <w:rPr>
          <w:rFonts w:hint="eastAsia"/>
          <w:color w:val="FF0000"/>
        </w:rPr>
        <w:t>下载按钮</w:t>
      </w:r>
      <w:r>
        <w:rPr>
          <w:rFonts w:hint="eastAsia"/>
          <w:color w:val="FF0000"/>
        </w:rPr>
        <w:t>/</w:t>
      </w:r>
      <w:r>
        <w:rPr>
          <w:rFonts w:hint="eastAsia"/>
          <w:color w:val="FF0000"/>
        </w:rPr>
        <w:t>日志列表界面</w:t>
      </w:r>
    </w:p>
    <w:bookmarkEnd w:id="602"/>
    <w:p w:rsidR="00192CCD" w:rsidRDefault="00AE4472">
      <w:pPr>
        <w:rPr>
          <w:color w:val="FF0000"/>
        </w:rPr>
      </w:pPr>
      <w:r>
        <w:rPr>
          <w:noProof/>
        </w:rPr>
        <w:drawing>
          <wp:inline distT="0" distB="0" distL="0" distR="0">
            <wp:extent cx="5274310" cy="26631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6"/>
                    <a:stretch>
                      <a:fillRect/>
                    </a:stretch>
                  </pic:blipFill>
                  <pic:spPr>
                    <a:xfrm>
                      <a:off x="0" y="0"/>
                      <a:ext cx="5274310" cy="266319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66055" cy="423799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07"/>
                    <a:stretch>
                      <a:fillRect/>
                    </a:stretch>
                  </pic:blipFill>
                  <pic:spPr>
                    <a:xfrm>
                      <a:off x="0" y="0"/>
                      <a:ext cx="5266667" cy="4238095"/>
                    </a:xfrm>
                    <a:prstGeom prst="rect">
                      <a:avLst/>
                    </a:prstGeom>
                  </pic:spPr>
                </pic:pic>
              </a:graphicData>
            </a:graphic>
          </wp:inline>
        </w:drawing>
      </w:r>
    </w:p>
    <w:p w:rsidR="00192CCD" w:rsidRDefault="00AE4472">
      <w:pPr>
        <w:pStyle w:val="3"/>
      </w:pPr>
      <w:bookmarkStart w:id="603" w:name="_Toc23810"/>
      <w:r>
        <w:rPr>
          <w:rFonts w:hint="eastAsia"/>
        </w:rPr>
        <w:t>4.3.28</w:t>
      </w:r>
      <w:r>
        <w:rPr>
          <w:rFonts w:hint="eastAsia"/>
        </w:rPr>
        <w:t>管理员删除日志文件</w:t>
      </w:r>
      <w:bookmarkEnd w:id="603"/>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r>
              <w:rPr>
                <w:rFonts w:hint="eastAsia"/>
              </w:rPr>
              <w:t>-3删除日志文件</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管理员删除指定条件下用户对系统的操作的日志文件</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管理员删除指定条件下用户对系统的操作的日志文件</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1.管理员进入用户操作的信息列表界面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4-3.0管理员查找日志文件</w:t>
            </w:r>
          </w:p>
          <w:p w:rsidR="00192CCD" w:rsidRDefault="00AE4472">
            <w:pPr>
              <w:rPr>
                <w:color w:val="FF0000"/>
              </w:rPr>
            </w:pPr>
            <w:r>
              <w:rPr>
                <w:rFonts w:hint="eastAsia"/>
              </w:rPr>
              <w:t>1.管理员查找指定条件下日志文件</w:t>
            </w:r>
            <w:hyperlink w:anchor="A_4_1" w:history="1">
              <w:r>
                <w:rPr>
                  <w:rStyle w:val="af2"/>
                  <w:rFonts w:hint="eastAsia"/>
                  <w:color w:val="FF0000"/>
                </w:rPr>
                <w:t>（见</w:t>
              </w:r>
              <w:r>
                <w:rPr>
                  <w:rStyle w:val="af2"/>
                  <w:color w:val="FF0000"/>
                </w:rPr>
                <w:t>A-4</w:t>
              </w:r>
              <w:r>
                <w:rPr>
                  <w:rStyle w:val="af2"/>
                  <w:rFonts w:hint="eastAsia"/>
                  <w:color w:val="FF0000"/>
                </w:rPr>
                <w:t>-1）</w:t>
              </w:r>
            </w:hyperlink>
          </w:p>
          <w:p w:rsidR="00192CCD" w:rsidRDefault="00AE4472">
            <w:r>
              <w:rPr>
                <w:rFonts w:hint="eastAsia"/>
              </w:rPr>
              <w:t>2.管理员通过复选框，选择需要的日志文件。</w:t>
            </w:r>
          </w:p>
          <w:p w:rsidR="00192CCD" w:rsidRDefault="00AE4472">
            <w:r>
              <w:rPr>
                <w:rFonts w:hint="eastAsia"/>
              </w:rPr>
              <w:t>3.点击</w:t>
            </w:r>
            <w:hyperlink w:anchor="A_下载按钮_日志列表界面1" w:history="1">
              <w:r>
                <w:rPr>
                  <w:rStyle w:val="af2"/>
                  <w:rFonts w:hint="eastAsia"/>
                  <w:color w:val="FF0000"/>
                </w:rPr>
                <w:t>删除</w:t>
              </w:r>
            </w:hyperlink>
          </w:p>
          <w:p w:rsidR="00192CCD" w:rsidRDefault="00AE4472">
            <w:r>
              <w:rPr>
                <w:rFonts w:hint="eastAsia"/>
              </w:rPr>
              <w:t>4.返回</w:t>
            </w:r>
            <w:hyperlink w:anchor="A_下载按钮_日志列表界面1" w:history="1">
              <w:r>
                <w:rPr>
                  <w:rStyle w:val="af2"/>
                  <w:rFonts w:hint="eastAsia"/>
                  <w:color w:val="FF0000"/>
                </w:rPr>
                <w:t>日志列表界面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lastRenderedPageBreak/>
              <w:t>异常</w:t>
            </w:r>
          </w:p>
        </w:tc>
        <w:tc>
          <w:tcPr>
            <w:tcW w:w="4069" w:type="dxa"/>
          </w:tcPr>
          <w:p w:rsidR="00192CCD" w:rsidRDefault="00AE4472">
            <w:r>
              <w:rPr>
                <w:rFonts w:hint="eastAsia"/>
              </w:rPr>
              <w:t>4-3.0未选择删除的日志文件</w:t>
            </w:r>
          </w:p>
          <w:p w:rsidR="00192CCD" w:rsidRDefault="00AE4472">
            <w:r>
              <w:rPr>
                <w:rFonts w:hint="eastAsia"/>
              </w:rPr>
              <w:t>系统提示错误信息：未选择删除的日志文件</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4-3.0日志文件</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4-3.0日志列表界面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w:t>
            </w:r>
            <w:r>
              <w:t>A</w:t>
            </w:r>
            <w:r>
              <w:rPr>
                <w:rFonts w:hint="eastAsia"/>
              </w:rPr>
              <w:t>-</w:t>
            </w:r>
            <w:r>
              <w:t>15</w:t>
            </w:r>
            <w:r>
              <w:rPr>
                <w:rFonts w:hint="eastAsia"/>
              </w:rPr>
              <w:t>删除前需要先选择日志文件</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0.50</w:t>
            </w:r>
          </w:p>
        </w:tc>
      </w:tr>
    </w:tbl>
    <w:p w:rsidR="00192CCD" w:rsidRDefault="00AE4472">
      <w:pPr>
        <w:rPr>
          <w:color w:val="FF0000"/>
        </w:rPr>
      </w:pPr>
      <w:bookmarkStart w:id="604" w:name="A_下载按钮_日志列表界面1"/>
      <w:r>
        <w:rPr>
          <w:rFonts w:hint="eastAsia"/>
          <w:color w:val="FF0000"/>
        </w:rPr>
        <w:t>下载按钮</w:t>
      </w:r>
      <w:r>
        <w:rPr>
          <w:rFonts w:hint="eastAsia"/>
          <w:color w:val="FF0000"/>
        </w:rPr>
        <w:t>/</w:t>
      </w:r>
      <w:r>
        <w:rPr>
          <w:rFonts w:hint="eastAsia"/>
          <w:color w:val="FF0000"/>
        </w:rPr>
        <w:t>日志列表界面</w:t>
      </w:r>
    </w:p>
    <w:bookmarkEnd w:id="604"/>
    <w:p w:rsidR="00192CCD" w:rsidRDefault="00AE4472">
      <w:r>
        <w:rPr>
          <w:noProof/>
        </w:rPr>
        <w:drawing>
          <wp:inline distT="0" distB="0" distL="0" distR="0">
            <wp:extent cx="5274310" cy="2663190"/>
            <wp:effectExtent l="0" t="0" r="254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6"/>
                    <a:stretch>
                      <a:fillRect/>
                    </a:stretch>
                  </pic:blipFill>
                  <pic:spPr>
                    <a:xfrm>
                      <a:off x="0" y="0"/>
                      <a:ext cx="5274310" cy="2663190"/>
                    </a:xfrm>
                    <a:prstGeom prst="rect">
                      <a:avLst/>
                    </a:prstGeom>
                  </pic:spPr>
                </pic:pic>
              </a:graphicData>
            </a:graphic>
          </wp:inline>
        </w:drawing>
      </w:r>
    </w:p>
    <w:p w:rsidR="00192CCD" w:rsidRDefault="00AE4472">
      <w:r>
        <w:rPr>
          <w:rFonts w:hint="eastAsia"/>
        </w:rPr>
        <w:t>对话框图</w:t>
      </w:r>
    </w:p>
    <w:p w:rsidR="00192CCD" w:rsidRDefault="00AE4472">
      <w:r>
        <w:rPr>
          <w:noProof/>
        </w:rPr>
        <w:lastRenderedPageBreak/>
        <w:drawing>
          <wp:inline distT="0" distB="0" distL="0" distR="0">
            <wp:extent cx="5161280" cy="4628515"/>
            <wp:effectExtent l="0" t="0" r="127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8"/>
                    <a:stretch>
                      <a:fillRect/>
                    </a:stretch>
                  </pic:blipFill>
                  <pic:spPr>
                    <a:xfrm>
                      <a:off x="0" y="0"/>
                      <a:ext cx="5161905" cy="4628571"/>
                    </a:xfrm>
                    <a:prstGeom prst="rect">
                      <a:avLst/>
                    </a:prstGeom>
                  </pic:spPr>
                </pic:pic>
              </a:graphicData>
            </a:graphic>
          </wp:inline>
        </w:drawing>
      </w:r>
    </w:p>
    <w:p w:rsidR="00192CCD" w:rsidRDefault="00192CCD"/>
    <w:p w:rsidR="00192CCD" w:rsidRDefault="00AE4472">
      <w:pPr>
        <w:pStyle w:val="3"/>
      </w:pPr>
      <w:bookmarkStart w:id="605" w:name="_Toc32067"/>
      <w:r>
        <w:rPr>
          <w:rFonts w:hint="eastAsia"/>
        </w:rPr>
        <w:t>4.3.29</w:t>
      </w:r>
      <w:r>
        <w:rPr>
          <w:rFonts w:hint="eastAsia"/>
        </w:rPr>
        <w:t>管理员上传日志文件</w:t>
      </w:r>
      <w:bookmarkEnd w:id="605"/>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r>
              <w:rPr>
                <w:rFonts w:hint="eastAsia"/>
              </w:rPr>
              <w:t>-4上传日志文件</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管理员需要上传指定的日志文件到系统中</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管理员需要上传指定的日志文件到系统中</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1.管理员进入用户操作的信息列表界面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4-4.0管理员上传日志文件</w:t>
            </w:r>
          </w:p>
          <w:p w:rsidR="00192CCD" w:rsidRDefault="00AE4472">
            <w:r>
              <w:rPr>
                <w:rFonts w:hint="eastAsia"/>
              </w:rPr>
              <w:t>1.管理员点击</w:t>
            </w:r>
            <w:hyperlink w:anchor="A_上传按钮_日志列表界面" w:history="1">
              <w:r>
                <w:rPr>
                  <w:rStyle w:val="af1"/>
                  <w:rFonts w:hint="eastAsia"/>
                  <w:color w:val="FF0000"/>
                </w:rPr>
                <w:t>上传按钮</w:t>
              </w:r>
            </w:hyperlink>
          </w:p>
          <w:p w:rsidR="00192CCD" w:rsidRDefault="00AE4472">
            <w:r>
              <w:rPr>
                <w:rFonts w:hint="eastAsia"/>
              </w:rPr>
              <w:t>2.管理员选择相应的附件</w:t>
            </w:r>
          </w:p>
          <w:p w:rsidR="00192CCD" w:rsidRDefault="00AE4472">
            <w:r>
              <w:rPr>
                <w:rFonts w:hint="eastAsia"/>
              </w:rPr>
              <w:t>3.返回</w:t>
            </w:r>
            <w:hyperlink w:anchor="A_上传按钮_日志列表界面" w:history="1">
              <w:r>
                <w:rPr>
                  <w:rStyle w:val="af1"/>
                  <w:rFonts w:hint="eastAsia"/>
                  <w:color w:val="FF0000"/>
                </w:rPr>
                <w:t>日志列表</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4-4.0文件</w:t>
            </w:r>
          </w:p>
        </w:tc>
      </w:tr>
      <w:tr w:rsidR="00192CCD">
        <w:tc>
          <w:tcPr>
            <w:tcW w:w="4148" w:type="dxa"/>
          </w:tcPr>
          <w:p w:rsidR="00192CCD" w:rsidRDefault="00AE4472">
            <w:r>
              <w:rPr>
                <w:rFonts w:hint="eastAsia"/>
              </w:rPr>
              <w:lastRenderedPageBreak/>
              <w:t>输出</w:t>
            </w:r>
          </w:p>
        </w:tc>
        <w:tc>
          <w:tcPr>
            <w:tcW w:w="4069" w:type="dxa"/>
          </w:tcPr>
          <w:p w:rsidR="00192CCD" w:rsidRDefault="00AE4472">
            <w:r>
              <w:rPr>
                <w:rFonts w:hint="eastAsia"/>
              </w:rPr>
              <w:t>4-4.0日志列表界面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0.50</w:t>
            </w:r>
          </w:p>
        </w:tc>
      </w:tr>
    </w:tbl>
    <w:p w:rsidR="00192CCD" w:rsidRDefault="00AE4472">
      <w:pPr>
        <w:rPr>
          <w:color w:val="FF0000"/>
        </w:rPr>
      </w:pPr>
      <w:bookmarkStart w:id="606" w:name="A_上传按钮_日志列表界面"/>
      <w:r>
        <w:rPr>
          <w:rFonts w:hint="eastAsia"/>
          <w:color w:val="FF0000"/>
        </w:rPr>
        <w:t>上传按钮</w:t>
      </w:r>
      <w:r>
        <w:rPr>
          <w:rFonts w:hint="eastAsia"/>
          <w:color w:val="FF0000"/>
        </w:rPr>
        <w:t>/</w:t>
      </w:r>
      <w:r>
        <w:rPr>
          <w:rFonts w:hint="eastAsia"/>
          <w:color w:val="FF0000"/>
        </w:rPr>
        <w:t>日志列表界面</w:t>
      </w:r>
    </w:p>
    <w:bookmarkEnd w:id="606"/>
    <w:p w:rsidR="00192CCD" w:rsidRDefault="00AE4472">
      <w:r>
        <w:rPr>
          <w:noProof/>
        </w:rPr>
        <w:drawing>
          <wp:inline distT="0" distB="0" distL="0" distR="0">
            <wp:extent cx="5274310" cy="26631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6"/>
                    <a:stretch>
                      <a:fillRect/>
                    </a:stretch>
                  </pic:blipFill>
                  <pic:spPr>
                    <a:xfrm>
                      <a:off x="0" y="0"/>
                      <a:ext cx="5274310" cy="2663190"/>
                    </a:xfrm>
                    <a:prstGeom prst="rect">
                      <a:avLst/>
                    </a:prstGeom>
                  </pic:spPr>
                </pic:pic>
              </a:graphicData>
            </a:graphic>
          </wp:inline>
        </w:drawing>
      </w:r>
    </w:p>
    <w:p w:rsidR="00192CCD" w:rsidRDefault="00AE4472">
      <w:r>
        <w:rPr>
          <w:noProof/>
        </w:rPr>
        <w:drawing>
          <wp:inline distT="0" distB="0" distL="0" distR="0">
            <wp:extent cx="2542540" cy="24853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9"/>
                    <a:stretch>
                      <a:fillRect/>
                    </a:stretch>
                  </pic:blipFill>
                  <pic:spPr>
                    <a:xfrm>
                      <a:off x="0" y="0"/>
                      <a:ext cx="2542857" cy="2485714"/>
                    </a:xfrm>
                    <a:prstGeom prst="rect">
                      <a:avLst/>
                    </a:prstGeom>
                  </pic:spPr>
                </pic:pic>
              </a:graphicData>
            </a:graphic>
          </wp:inline>
        </w:drawing>
      </w:r>
    </w:p>
    <w:p w:rsidR="00192CCD" w:rsidRDefault="00192CCD"/>
    <w:p w:rsidR="00192CCD" w:rsidRDefault="00AE4472">
      <w:pPr>
        <w:pStyle w:val="3"/>
      </w:pPr>
      <w:bookmarkStart w:id="607" w:name="_Toc9255"/>
      <w:r>
        <w:rPr>
          <w:rFonts w:hint="eastAsia"/>
        </w:rPr>
        <w:t>4.3.30</w:t>
      </w:r>
      <w:r>
        <w:rPr>
          <w:rFonts w:hint="eastAsia"/>
        </w:rPr>
        <w:t>管理员查找用户日志记录</w:t>
      </w:r>
      <w:bookmarkEnd w:id="607"/>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bookmarkStart w:id="608" w:name="A_4_5"/>
            <w:r>
              <w:t>A-4</w:t>
            </w:r>
            <w:r>
              <w:rPr>
                <w:rFonts w:hint="eastAsia"/>
              </w:rPr>
              <w:t>-5</w:t>
            </w:r>
            <w:bookmarkEnd w:id="608"/>
            <w:r>
              <w:rPr>
                <w:rFonts w:hint="eastAsia"/>
              </w:rPr>
              <w:t>查找用户日志记录</w:t>
            </w:r>
          </w:p>
        </w:tc>
      </w:tr>
      <w:tr w:rsidR="00192CCD">
        <w:tc>
          <w:tcPr>
            <w:tcW w:w="4148" w:type="dxa"/>
          </w:tcPr>
          <w:p w:rsidR="00192CCD" w:rsidRDefault="00AE4472">
            <w:r>
              <w:rPr>
                <w:rFonts w:hint="eastAsia"/>
              </w:rPr>
              <w:t>创建者</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管理员希望找到指定条件下用户对系统的操作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管理员希望对用户对系统进行的操作进行记录</w:t>
            </w:r>
          </w:p>
        </w:tc>
      </w:tr>
      <w:tr w:rsidR="00192CCD">
        <w:tc>
          <w:tcPr>
            <w:tcW w:w="4148" w:type="dxa"/>
          </w:tcPr>
          <w:p w:rsidR="00192CCD" w:rsidRDefault="00AE4472">
            <w:r>
              <w:rPr>
                <w:rFonts w:hint="eastAsia"/>
              </w:rPr>
              <w:lastRenderedPageBreak/>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1.管理员进入用户操作的信息列表界面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4-5.0管理员通过状态查找用户日志记录</w:t>
            </w:r>
          </w:p>
          <w:p w:rsidR="00192CCD" w:rsidRDefault="00AE4472">
            <w:r>
              <w:rPr>
                <w:rFonts w:hint="eastAsia"/>
              </w:rPr>
              <w:t>1.管理员通过下拉框选择进行操作的状态：成功，失败</w:t>
            </w:r>
          </w:p>
          <w:p w:rsidR="00192CCD" w:rsidRDefault="00AE4472">
            <w:r>
              <w:rPr>
                <w:rFonts w:hint="eastAsia"/>
              </w:rPr>
              <w:t>2.管理员输入进行操作的用户名</w:t>
            </w:r>
          </w:p>
          <w:p w:rsidR="00192CCD" w:rsidRDefault="00AE4472">
            <w:r>
              <w:rPr>
                <w:rFonts w:hint="eastAsia"/>
              </w:rPr>
              <w:t>3.管理员输入进行操作的IP地址</w:t>
            </w:r>
          </w:p>
          <w:p w:rsidR="00192CCD" w:rsidRDefault="00AE4472">
            <w:r>
              <w:rPr>
                <w:rFonts w:hint="eastAsia"/>
              </w:rPr>
              <w:t>4.管理员通过下拉框选择最早的操作时间</w:t>
            </w:r>
          </w:p>
          <w:p w:rsidR="00192CCD" w:rsidRDefault="00AE4472">
            <w:r>
              <w:rPr>
                <w:rFonts w:hint="eastAsia"/>
              </w:rPr>
              <w:t>5.管理员通过下拉框选择最晚的操作时间</w:t>
            </w:r>
          </w:p>
          <w:p w:rsidR="00192CCD" w:rsidRDefault="00AE4472">
            <w:r>
              <w:rPr>
                <w:rFonts w:hint="eastAsia"/>
              </w:rPr>
              <w:t>6.点击</w:t>
            </w:r>
            <w:hyperlink w:anchor="A_查询按钮_日志记录界面" w:history="1">
              <w:r>
                <w:rPr>
                  <w:rStyle w:val="af2"/>
                  <w:rFonts w:hint="eastAsia"/>
                  <w:color w:val="FF0000"/>
                </w:rPr>
                <w:t>查询</w:t>
              </w:r>
            </w:hyperlink>
          </w:p>
          <w:p w:rsidR="00192CCD" w:rsidRDefault="00AE4472">
            <w:r>
              <w:rPr>
                <w:rFonts w:hint="eastAsia"/>
              </w:rPr>
              <w:t>7.</w:t>
            </w:r>
            <w:hyperlink w:anchor="A_查询按钮_日志记录界面" w:history="1">
              <w:r>
                <w:rPr>
                  <w:rStyle w:val="af2"/>
                  <w:rFonts w:hint="eastAsia"/>
                  <w:color w:val="FF0000"/>
                </w:rPr>
                <w:t>日志记录界面</w:t>
              </w:r>
            </w:hyperlink>
            <w:r>
              <w:rPr>
                <w:rFonts w:hint="eastAsia"/>
              </w:rPr>
              <w:t>显示相应条件下所有的操作记录</w:t>
            </w:r>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4-5.0E1用户名不存在</w:t>
            </w:r>
          </w:p>
          <w:p w:rsidR="00192CCD" w:rsidRDefault="00AE4472">
            <w:r>
              <w:rPr>
                <w:rFonts w:hint="eastAsia"/>
              </w:rPr>
              <w:t>系统提示信息：无法找到该用户的操作信息</w:t>
            </w:r>
          </w:p>
          <w:p w:rsidR="00192CCD" w:rsidRDefault="00AE4472">
            <w:r>
              <w:rPr>
                <w:rFonts w:hint="eastAsia"/>
              </w:rPr>
              <w:t>4-5.0E1IP地址不存在</w:t>
            </w:r>
          </w:p>
          <w:p w:rsidR="00192CCD" w:rsidRDefault="00AE4472">
            <w:r>
              <w:rPr>
                <w:rFonts w:hint="eastAsia"/>
              </w:rPr>
              <w:t>系统提示信息：无法找到该IP的操作信息</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4-5.0操作状态，用户名，IP地址。最早操作时间，最晚操作时间，</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4-5.0日志记录界面，无法找到该用户的操作信息，无法找到该IP的操作信息</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BR-A-16用户名，IP地址必须存在</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0.62</w:t>
            </w:r>
          </w:p>
        </w:tc>
      </w:tr>
    </w:tbl>
    <w:p w:rsidR="00192CCD" w:rsidRDefault="00AE4472">
      <w:pPr>
        <w:rPr>
          <w:color w:val="FF0000"/>
        </w:rPr>
      </w:pPr>
      <w:bookmarkStart w:id="609" w:name="A_查询按钮_日志记录界面"/>
      <w:r>
        <w:rPr>
          <w:rFonts w:hint="eastAsia"/>
          <w:color w:val="FF0000"/>
        </w:rPr>
        <w:t>查询按钮</w:t>
      </w:r>
      <w:r>
        <w:rPr>
          <w:rFonts w:hint="eastAsia"/>
          <w:color w:val="FF0000"/>
        </w:rPr>
        <w:t>/</w:t>
      </w:r>
      <w:r>
        <w:rPr>
          <w:rFonts w:hint="eastAsia"/>
          <w:color w:val="FF0000"/>
        </w:rPr>
        <w:t>日志记录界面</w:t>
      </w:r>
    </w:p>
    <w:bookmarkEnd w:id="609"/>
    <w:p w:rsidR="00192CCD" w:rsidRDefault="00AE4472">
      <w:r>
        <w:rPr>
          <w:noProof/>
        </w:rPr>
        <w:drawing>
          <wp:inline distT="0" distB="0" distL="0" distR="0">
            <wp:extent cx="5274310" cy="2639695"/>
            <wp:effectExtent l="0" t="0" r="254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10"/>
                    <a:stretch>
                      <a:fillRect/>
                    </a:stretch>
                  </pic:blipFill>
                  <pic:spPr>
                    <a:xfrm>
                      <a:off x="0" y="0"/>
                      <a:ext cx="5274310" cy="263969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085080" cy="3599815"/>
            <wp:effectExtent l="0" t="0" r="127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11"/>
                    <a:stretch>
                      <a:fillRect/>
                    </a:stretch>
                  </pic:blipFill>
                  <pic:spPr>
                    <a:xfrm>
                      <a:off x="0" y="0"/>
                      <a:ext cx="5085714" cy="3600000"/>
                    </a:xfrm>
                    <a:prstGeom prst="rect">
                      <a:avLst/>
                    </a:prstGeom>
                  </pic:spPr>
                </pic:pic>
              </a:graphicData>
            </a:graphic>
          </wp:inline>
        </w:drawing>
      </w:r>
    </w:p>
    <w:p w:rsidR="00192CCD" w:rsidRDefault="00AE4472">
      <w:pPr>
        <w:pStyle w:val="3"/>
      </w:pPr>
      <w:bookmarkStart w:id="610" w:name="_Toc7092"/>
      <w:r>
        <w:rPr>
          <w:rFonts w:hint="eastAsia"/>
        </w:rPr>
        <w:t>4.3.31</w:t>
      </w:r>
      <w:r>
        <w:rPr>
          <w:rFonts w:hint="eastAsia"/>
        </w:rPr>
        <w:t>管理员删除用户日志记录</w:t>
      </w:r>
      <w:bookmarkEnd w:id="610"/>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r>
              <w:rPr>
                <w:rFonts w:hint="eastAsia"/>
              </w:rPr>
              <w:t>-6删除用户日志记录</w:t>
            </w:r>
          </w:p>
        </w:tc>
      </w:tr>
      <w:tr w:rsidR="00192CCD">
        <w:tc>
          <w:tcPr>
            <w:tcW w:w="4148" w:type="dxa"/>
          </w:tcPr>
          <w:p w:rsidR="00192CCD" w:rsidRDefault="00AE4472">
            <w:r>
              <w:rPr>
                <w:rFonts w:hint="eastAsia"/>
              </w:rPr>
              <w:t>创建者</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管理员希望删除指定条件下用户对系统的操作的记录</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管理员希望删除指定条件下用户对系统的操作的记录</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1.管理员进入用户操作的信息列表界面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4-6.0管理员删除用户日志</w:t>
            </w:r>
          </w:p>
          <w:p w:rsidR="00192CCD" w:rsidRDefault="00AE4472">
            <w:pPr>
              <w:rPr>
                <w:color w:val="FF0000"/>
              </w:rPr>
            </w:pPr>
            <w:r>
              <w:rPr>
                <w:rFonts w:hint="eastAsia"/>
              </w:rPr>
              <w:t>1.管理员根据条件找到指定的操作记录</w:t>
            </w:r>
            <w:hyperlink w:anchor="A_4_5" w:history="1">
              <w:r>
                <w:rPr>
                  <w:rStyle w:val="af1"/>
                  <w:rFonts w:hint="eastAsia"/>
                  <w:color w:val="FF0000"/>
                </w:rPr>
                <w:t>（见A-4-5）</w:t>
              </w:r>
            </w:hyperlink>
          </w:p>
          <w:p w:rsidR="00192CCD" w:rsidRDefault="00AE4472">
            <w:r>
              <w:rPr>
                <w:rFonts w:hint="eastAsia"/>
              </w:rPr>
              <w:t>2.管理员通过复选框选择需要删除的记录</w:t>
            </w:r>
          </w:p>
          <w:p w:rsidR="00192CCD" w:rsidRDefault="00AE4472">
            <w:r>
              <w:rPr>
                <w:rFonts w:hint="eastAsia"/>
              </w:rPr>
              <w:t>3.点击</w:t>
            </w:r>
            <w:hyperlink w:anchor="A_删除按钮_日志记录界面" w:history="1">
              <w:r>
                <w:rPr>
                  <w:rStyle w:val="af2"/>
                  <w:rFonts w:hint="eastAsia"/>
                  <w:color w:val="FF0000"/>
                </w:rPr>
                <w:t>删除</w:t>
              </w:r>
            </w:hyperlink>
          </w:p>
          <w:p w:rsidR="00192CCD" w:rsidRDefault="00AE4472">
            <w:r>
              <w:rPr>
                <w:rFonts w:hint="eastAsia"/>
              </w:rPr>
              <w:t>4.返回</w:t>
            </w:r>
            <w:hyperlink w:anchor="A_删除按钮_日志记录界面" w:history="1">
              <w:r>
                <w:rPr>
                  <w:rStyle w:val="af1"/>
                  <w:rFonts w:hint="eastAsia"/>
                  <w:color w:val="FF0000"/>
                </w:rPr>
                <w:t>日志记录界面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4-6.0未选择删除的用户记录</w:t>
            </w:r>
          </w:p>
          <w:p w:rsidR="00192CCD" w:rsidRDefault="00AE4472">
            <w:r>
              <w:rPr>
                <w:rFonts w:hint="eastAsia"/>
              </w:rPr>
              <w:t>系统提示错误信息：未选择删除的用户记录</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4-6.0记录</w:t>
            </w:r>
          </w:p>
        </w:tc>
      </w:tr>
      <w:tr w:rsidR="00192CCD">
        <w:tc>
          <w:tcPr>
            <w:tcW w:w="4148" w:type="dxa"/>
          </w:tcPr>
          <w:p w:rsidR="00192CCD" w:rsidRDefault="00AE4472">
            <w:r>
              <w:rPr>
                <w:rFonts w:hint="eastAsia"/>
              </w:rPr>
              <w:lastRenderedPageBreak/>
              <w:t>输出</w:t>
            </w:r>
          </w:p>
        </w:tc>
        <w:tc>
          <w:tcPr>
            <w:tcW w:w="4069" w:type="dxa"/>
          </w:tcPr>
          <w:p w:rsidR="00192CCD" w:rsidRDefault="00AE4472">
            <w:r>
              <w:rPr>
                <w:rFonts w:hint="eastAsia"/>
              </w:rPr>
              <w:t>4-6.0未选择删除的用户记录，日志记录界面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BR-A-17删除记录前必须选择</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0.62</w:t>
            </w:r>
          </w:p>
        </w:tc>
      </w:tr>
    </w:tbl>
    <w:p w:rsidR="00192CCD" w:rsidRDefault="00192CCD"/>
    <w:p w:rsidR="00192CCD" w:rsidRDefault="00AE4472">
      <w:pPr>
        <w:rPr>
          <w:color w:val="FF0000"/>
        </w:rPr>
      </w:pPr>
      <w:bookmarkStart w:id="611" w:name="A_删除按钮_日志记录界面"/>
      <w:r>
        <w:rPr>
          <w:rFonts w:hint="eastAsia"/>
          <w:color w:val="FF0000"/>
        </w:rPr>
        <w:t>删除按钮</w:t>
      </w:r>
      <w:r>
        <w:rPr>
          <w:rFonts w:hint="eastAsia"/>
          <w:color w:val="FF0000"/>
        </w:rPr>
        <w:t>/</w:t>
      </w:r>
      <w:r>
        <w:rPr>
          <w:rFonts w:hint="eastAsia"/>
          <w:color w:val="FF0000"/>
        </w:rPr>
        <w:t>日志记录界面</w:t>
      </w:r>
    </w:p>
    <w:bookmarkEnd w:id="611"/>
    <w:p w:rsidR="00192CCD" w:rsidRDefault="00AE4472">
      <w:r>
        <w:rPr>
          <w:noProof/>
        </w:rPr>
        <w:drawing>
          <wp:inline distT="0" distB="0" distL="0" distR="0">
            <wp:extent cx="5274310" cy="2717800"/>
            <wp:effectExtent l="0" t="0" r="254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12"/>
                    <a:stretch>
                      <a:fillRect/>
                    </a:stretch>
                  </pic:blipFill>
                  <pic:spPr>
                    <a:xfrm>
                      <a:off x="0" y="0"/>
                      <a:ext cx="5274310" cy="2717800"/>
                    </a:xfrm>
                    <a:prstGeom prst="rect">
                      <a:avLst/>
                    </a:prstGeom>
                  </pic:spPr>
                </pic:pic>
              </a:graphicData>
            </a:graphic>
          </wp:inline>
        </w:drawing>
      </w:r>
    </w:p>
    <w:p w:rsidR="00192CCD" w:rsidRDefault="00AE4472">
      <w:r>
        <w:rPr>
          <w:rFonts w:hint="eastAsia"/>
        </w:rPr>
        <w:t>对话框图</w:t>
      </w:r>
    </w:p>
    <w:p w:rsidR="00192CCD" w:rsidRDefault="00AE4472">
      <w:r>
        <w:rPr>
          <w:noProof/>
        </w:rPr>
        <w:lastRenderedPageBreak/>
        <w:drawing>
          <wp:inline distT="0" distB="0" distL="0" distR="0">
            <wp:extent cx="5218430" cy="4866640"/>
            <wp:effectExtent l="0" t="0" r="127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13"/>
                    <a:stretch>
                      <a:fillRect/>
                    </a:stretch>
                  </pic:blipFill>
                  <pic:spPr>
                    <a:xfrm>
                      <a:off x="0" y="0"/>
                      <a:ext cx="5219048" cy="4866667"/>
                    </a:xfrm>
                    <a:prstGeom prst="rect">
                      <a:avLst/>
                    </a:prstGeom>
                  </pic:spPr>
                </pic:pic>
              </a:graphicData>
            </a:graphic>
          </wp:inline>
        </w:drawing>
      </w:r>
    </w:p>
    <w:p w:rsidR="00192CCD" w:rsidRDefault="00192CCD"/>
    <w:p w:rsidR="00192CCD" w:rsidRDefault="00192CCD"/>
    <w:p w:rsidR="00192CCD" w:rsidRDefault="00AE4472">
      <w:pPr>
        <w:pStyle w:val="3"/>
      </w:pPr>
      <w:bookmarkStart w:id="612" w:name="_Toc9933"/>
      <w:r>
        <w:rPr>
          <w:rFonts w:hint="eastAsia"/>
        </w:rPr>
        <w:t>4.3.32</w:t>
      </w:r>
      <w:r>
        <w:rPr>
          <w:rFonts w:hint="eastAsia"/>
        </w:rPr>
        <w:t>管理员查找系统错误日志记录</w:t>
      </w:r>
      <w:bookmarkEnd w:id="612"/>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bookmarkStart w:id="613" w:name="A_4_7"/>
            <w:r>
              <w:t>A-4</w:t>
            </w:r>
            <w:r>
              <w:rPr>
                <w:rFonts w:hint="eastAsia"/>
              </w:rPr>
              <w:t>-7</w:t>
            </w:r>
            <w:bookmarkEnd w:id="613"/>
            <w:r>
              <w:rPr>
                <w:rFonts w:hint="eastAsia"/>
              </w:rPr>
              <w:t>查找系统错误日志记录</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管理员希望找到指定条件下时系统发生错误的操作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管理员希望找到指定条件下时系统发生错误的操作</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1.管理员进入系统错误日志的信息列表界面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4-7.0管理员通过组合条件查找系统错误记录</w:t>
            </w:r>
          </w:p>
          <w:p w:rsidR="00192CCD" w:rsidRDefault="00AE4472">
            <w:r>
              <w:rPr>
                <w:rFonts w:hint="eastAsia"/>
              </w:rPr>
              <w:lastRenderedPageBreak/>
              <w:t>1.管理员输入进行操作的用户名</w:t>
            </w:r>
          </w:p>
          <w:p w:rsidR="00192CCD" w:rsidRDefault="00AE4472">
            <w:r>
              <w:rPr>
                <w:rFonts w:hint="eastAsia"/>
              </w:rPr>
              <w:t>2.管理员输入进行操作的IP地址</w:t>
            </w:r>
          </w:p>
          <w:p w:rsidR="00192CCD" w:rsidRDefault="00AE4472">
            <w:r>
              <w:rPr>
                <w:rFonts w:hint="eastAsia"/>
              </w:rPr>
              <w:t>3.管理员通过下拉框选择最早的操作时间</w:t>
            </w:r>
          </w:p>
          <w:p w:rsidR="00192CCD" w:rsidRDefault="00AE4472">
            <w:r>
              <w:rPr>
                <w:rFonts w:hint="eastAsia"/>
              </w:rPr>
              <w:t>4.管理员通过下拉框选择最晚的操作时间</w:t>
            </w:r>
          </w:p>
          <w:p w:rsidR="00192CCD" w:rsidRDefault="00AE4472">
            <w:r>
              <w:rPr>
                <w:rFonts w:hint="eastAsia"/>
              </w:rPr>
              <w:t>5.管理员通过下拉框选择用户类型</w:t>
            </w:r>
          </w:p>
          <w:p w:rsidR="00192CCD" w:rsidRDefault="00AE4472">
            <w:r>
              <w:rPr>
                <w:rFonts w:hint="eastAsia"/>
              </w:rPr>
              <w:t>6.点击</w:t>
            </w:r>
            <w:hyperlink w:anchor="A_系统错误日志记录界面_查询按钮" w:history="1">
              <w:r>
                <w:rPr>
                  <w:rStyle w:val="af2"/>
                  <w:rFonts w:hint="eastAsia"/>
                  <w:color w:val="FF0000"/>
                </w:rPr>
                <w:t>查询</w:t>
              </w:r>
            </w:hyperlink>
          </w:p>
          <w:p w:rsidR="00192CCD" w:rsidRDefault="00AE4472">
            <w:r>
              <w:rPr>
                <w:rFonts w:hint="eastAsia"/>
              </w:rPr>
              <w:t>7.</w:t>
            </w:r>
            <w:hyperlink w:anchor="A_系统错误日志记录界面_查询按钮" w:history="1">
              <w:r>
                <w:rPr>
                  <w:rStyle w:val="af2"/>
                  <w:rFonts w:hint="eastAsia"/>
                  <w:color w:val="FF0000"/>
                </w:rPr>
                <w:t>系统错误日志记录界面</w:t>
              </w:r>
            </w:hyperlink>
            <w:r>
              <w:rPr>
                <w:rFonts w:hint="eastAsia"/>
              </w:rPr>
              <w:t>显示相应条件下所有的系统错误记录</w:t>
            </w:r>
          </w:p>
        </w:tc>
      </w:tr>
      <w:tr w:rsidR="00192CCD">
        <w:tc>
          <w:tcPr>
            <w:tcW w:w="4148" w:type="dxa"/>
          </w:tcPr>
          <w:p w:rsidR="00192CCD" w:rsidRDefault="00AE4472">
            <w:r>
              <w:rPr>
                <w:rFonts w:hint="eastAsia"/>
              </w:rPr>
              <w:lastRenderedPageBreak/>
              <w:t>可选流程</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4-7.0E1用户名不存在</w:t>
            </w:r>
          </w:p>
          <w:p w:rsidR="00192CCD" w:rsidRDefault="00AE4472">
            <w:r>
              <w:rPr>
                <w:rFonts w:hint="eastAsia"/>
              </w:rPr>
              <w:t>系统提示信息：无法找到该用户的操作信息</w:t>
            </w:r>
          </w:p>
          <w:p w:rsidR="00192CCD" w:rsidRDefault="00AE4472">
            <w:r>
              <w:rPr>
                <w:rFonts w:hint="eastAsia"/>
              </w:rPr>
              <w:t>4-7.0E1IP地址不存在</w:t>
            </w:r>
          </w:p>
          <w:p w:rsidR="00192CCD" w:rsidRDefault="00AE4472">
            <w:r>
              <w:rPr>
                <w:rFonts w:hint="eastAsia"/>
              </w:rPr>
              <w:t>系统提示信息：无法找到该IP的操作信息</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4-7.0操作状态，用户名，IP地址。最早操作时间，最晚操作时间，</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4-7.0日志记录界面，无法找到该用户的操作信息，无法找到该IP的操作信息</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BR-A-16用户名，IP地址必须存在</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0.57</w:t>
            </w:r>
          </w:p>
        </w:tc>
      </w:tr>
    </w:tbl>
    <w:p w:rsidR="00192CCD" w:rsidRDefault="00AE4472">
      <w:bookmarkStart w:id="614" w:name="A_系统错误日志记录界面_查询按钮"/>
      <w:r>
        <w:rPr>
          <w:rFonts w:hint="eastAsia"/>
          <w:color w:val="FF0000"/>
        </w:rPr>
        <w:t>系统错误日志记录界面</w:t>
      </w:r>
      <w:r>
        <w:rPr>
          <w:rFonts w:hint="eastAsia"/>
          <w:color w:val="FF0000"/>
        </w:rPr>
        <w:t>/</w:t>
      </w:r>
      <w:r>
        <w:rPr>
          <w:rFonts w:hint="eastAsia"/>
          <w:color w:val="FF0000"/>
        </w:rPr>
        <w:t>查询按钮</w:t>
      </w:r>
    </w:p>
    <w:bookmarkEnd w:id="614"/>
    <w:p w:rsidR="00192CCD" w:rsidRDefault="00AE4472">
      <w:r>
        <w:rPr>
          <w:noProof/>
        </w:rPr>
        <w:drawing>
          <wp:inline distT="0" distB="0" distL="0" distR="0">
            <wp:extent cx="5274310" cy="2634615"/>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14"/>
                    <a:stretch>
                      <a:fillRect/>
                    </a:stretch>
                  </pic:blipFill>
                  <pic:spPr>
                    <a:xfrm>
                      <a:off x="0" y="0"/>
                      <a:ext cx="5274310" cy="2634615"/>
                    </a:xfrm>
                    <a:prstGeom prst="rect">
                      <a:avLst/>
                    </a:prstGeom>
                  </pic:spPr>
                </pic:pic>
              </a:graphicData>
            </a:graphic>
          </wp:inline>
        </w:drawing>
      </w:r>
    </w:p>
    <w:p w:rsidR="00192CCD" w:rsidRDefault="00192CCD"/>
    <w:p w:rsidR="00192CCD" w:rsidRDefault="00AE4472">
      <w:pPr>
        <w:rPr>
          <w:color w:val="FF0000"/>
        </w:rPr>
      </w:pPr>
      <w:r>
        <w:rPr>
          <w:rFonts w:hint="eastAsia"/>
          <w:color w:val="FF0000"/>
        </w:rPr>
        <w:t>对话框图</w:t>
      </w:r>
    </w:p>
    <w:p w:rsidR="00192CCD" w:rsidRDefault="00AE4472">
      <w:pPr>
        <w:rPr>
          <w:color w:val="FF0000"/>
        </w:rPr>
      </w:pPr>
      <w:r>
        <w:rPr>
          <w:noProof/>
        </w:rPr>
        <w:lastRenderedPageBreak/>
        <w:drawing>
          <wp:inline distT="0" distB="0" distL="0" distR="0">
            <wp:extent cx="5274310" cy="3458845"/>
            <wp:effectExtent l="0" t="0" r="254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15"/>
                    <a:stretch>
                      <a:fillRect/>
                    </a:stretch>
                  </pic:blipFill>
                  <pic:spPr>
                    <a:xfrm>
                      <a:off x="0" y="0"/>
                      <a:ext cx="5274310" cy="3458845"/>
                    </a:xfrm>
                    <a:prstGeom prst="rect">
                      <a:avLst/>
                    </a:prstGeom>
                  </pic:spPr>
                </pic:pic>
              </a:graphicData>
            </a:graphic>
          </wp:inline>
        </w:drawing>
      </w:r>
    </w:p>
    <w:p w:rsidR="00192CCD" w:rsidRDefault="00AE4472">
      <w:pPr>
        <w:pStyle w:val="3"/>
      </w:pPr>
      <w:bookmarkStart w:id="615" w:name="_Toc19699"/>
      <w:r>
        <w:rPr>
          <w:rFonts w:hint="eastAsia"/>
        </w:rPr>
        <w:t>4.3.33</w:t>
      </w:r>
      <w:r>
        <w:rPr>
          <w:rFonts w:hint="eastAsia"/>
        </w:rPr>
        <w:t>管理员删除系统错误日志记录</w:t>
      </w:r>
      <w:bookmarkEnd w:id="615"/>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r>
              <w:rPr>
                <w:rFonts w:hint="eastAsia"/>
              </w:rPr>
              <w:t>-8删除系统错误日志记录</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管理员希望删除指定条件下是系统发生错误的操作的记录</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管理员希望删除指定条件下是系统发生错误的操作的记录</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1.管理员进入系统错误日志的信息列表界面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4-8.0管理员删除系统错误日志</w:t>
            </w:r>
          </w:p>
          <w:p w:rsidR="00192CCD" w:rsidRDefault="00AE4472">
            <w:pPr>
              <w:rPr>
                <w:color w:val="FF0000"/>
              </w:rPr>
            </w:pPr>
            <w:r>
              <w:rPr>
                <w:rFonts w:hint="eastAsia"/>
              </w:rPr>
              <w:t>1.管理员根据条件找到指定的操作记录</w:t>
            </w:r>
            <w:hyperlink w:anchor="A_4_7" w:history="1">
              <w:r>
                <w:rPr>
                  <w:rStyle w:val="af2"/>
                  <w:rFonts w:hint="eastAsia"/>
                  <w:color w:val="FF0000"/>
                </w:rPr>
                <w:t>（见A-4-7）</w:t>
              </w:r>
            </w:hyperlink>
          </w:p>
          <w:p w:rsidR="00192CCD" w:rsidRDefault="00AE4472">
            <w:r>
              <w:rPr>
                <w:rFonts w:hint="eastAsia"/>
              </w:rPr>
              <w:t>2.管理员通过复选框选择需要删除的记录</w:t>
            </w:r>
          </w:p>
          <w:p w:rsidR="00192CCD" w:rsidRDefault="00AE4472">
            <w:r>
              <w:rPr>
                <w:rFonts w:hint="eastAsia"/>
              </w:rPr>
              <w:t>3.点击</w:t>
            </w:r>
            <w:hyperlink w:anchor="A_系统错误日志记录界面_删除按钮" w:history="1">
              <w:r>
                <w:rPr>
                  <w:rStyle w:val="af1"/>
                  <w:rFonts w:hint="eastAsia"/>
                </w:rPr>
                <w:t>删除</w:t>
              </w:r>
            </w:hyperlink>
          </w:p>
          <w:p w:rsidR="00192CCD" w:rsidRDefault="00AE4472">
            <w:r>
              <w:rPr>
                <w:rFonts w:hint="eastAsia"/>
              </w:rPr>
              <w:t>4.返回</w:t>
            </w:r>
            <w:hyperlink w:anchor="A_系统错误日志记录界面_删除按钮" w:history="1">
              <w:r>
                <w:rPr>
                  <w:rStyle w:val="af2"/>
                  <w:rFonts w:hint="eastAsia"/>
                </w:rPr>
                <w:t>系统错误日志记录界面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4-8.0E1未选择删除的系统错误记录</w:t>
            </w:r>
          </w:p>
          <w:p w:rsidR="00192CCD" w:rsidRDefault="00AE4472">
            <w:r>
              <w:rPr>
                <w:rFonts w:hint="eastAsia"/>
              </w:rPr>
              <w:t>系统提示错误信息：未选择删除的系统错误日志记录</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4-8.0记录</w:t>
            </w:r>
          </w:p>
        </w:tc>
      </w:tr>
      <w:tr w:rsidR="00192CCD">
        <w:tc>
          <w:tcPr>
            <w:tcW w:w="4148" w:type="dxa"/>
          </w:tcPr>
          <w:p w:rsidR="00192CCD" w:rsidRDefault="00AE4472">
            <w:r>
              <w:rPr>
                <w:rFonts w:hint="eastAsia"/>
              </w:rPr>
              <w:lastRenderedPageBreak/>
              <w:t>输出</w:t>
            </w:r>
          </w:p>
        </w:tc>
        <w:tc>
          <w:tcPr>
            <w:tcW w:w="4069" w:type="dxa"/>
          </w:tcPr>
          <w:p w:rsidR="00192CCD" w:rsidRDefault="00AE4472">
            <w:r>
              <w:rPr>
                <w:rFonts w:hint="eastAsia"/>
              </w:rPr>
              <w:t>4-8.0未选择删除的系统错误日志记录，系统错误日志记录界面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BR-A-17删除记录前必须选择</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0.48</w:t>
            </w:r>
          </w:p>
        </w:tc>
      </w:tr>
    </w:tbl>
    <w:p w:rsidR="00192CCD" w:rsidRDefault="00AE4472">
      <w:bookmarkStart w:id="616" w:name="A_系统错误日志记录界面_删除按钮"/>
      <w:r>
        <w:rPr>
          <w:rFonts w:hint="eastAsia"/>
          <w:color w:val="FF0000"/>
        </w:rPr>
        <w:t>系统错误日志记录界面</w:t>
      </w:r>
      <w:r>
        <w:rPr>
          <w:rFonts w:hint="eastAsia"/>
          <w:color w:val="FF0000"/>
        </w:rPr>
        <w:t>/</w:t>
      </w:r>
      <w:r>
        <w:rPr>
          <w:rFonts w:hint="eastAsia"/>
          <w:color w:val="FF0000"/>
        </w:rPr>
        <w:t>删除按钮</w:t>
      </w:r>
    </w:p>
    <w:bookmarkEnd w:id="616"/>
    <w:p w:rsidR="00192CCD" w:rsidRDefault="00AE4472">
      <w:r>
        <w:rPr>
          <w:noProof/>
        </w:rPr>
        <w:drawing>
          <wp:inline distT="0" distB="0" distL="0" distR="0">
            <wp:extent cx="5274310" cy="26346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14"/>
                    <a:stretch>
                      <a:fillRect/>
                    </a:stretch>
                  </pic:blipFill>
                  <pic:spPr>
                    <a:xfrm>
                      <a:off x="0" y="0"/>
                      <a:ext cx="5274310" cy="2634615"/>
                    </a:xfrm>
                    <a:prstGeom prst="rect">
                      <a:avLst/>
                    </a:prstGeom>
                  </pic:spPr>
                </pic:pic>
              </a:graphicData>
            </a:graphic>
          </wp:inline>
        </w:drawing>
      </w:r>
    </w:p>
    <w:p w:rsidR="00192CCD" w:rsidRDefault="00AE4472">
      <w:r>
        <w:rPr>
          <w:rFonts w:hint="eastAsia"/>
        </w:rPr>
        <w:t>对话框图</w:t>
      </w:r>
    </w:p>
    <w:p w:rsidR="00192CCD" w:rsidRDefault="00AE4472">
      <w:r>
        <w:rPr>
          <w:noProof/>
        </w:rPr>
        <w:drawing>
          <wp:inline distT="0" distB="0" distL="0" distR="0">
            <wp:extent cx="5132705" cy="4571365"/>
            <wp:effectExtent l="0" t="0" r="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16"/>
                    <a:stretch>
                      <a:fillRect/>
                    </a:stretch>
                  </pic:blipFill>
                  <pic:spPr>
                    <a:xfrm>
                      <a:off x="0" y="0"/>
                      <a:ext cx="5133333" cy="4571429"/>
                    </a:xfrm>
                    <a:prstGeom prst="rect">
                      <a:avLst/>
                    </a:prstGeom>
                  </pic:spPr>
                </pic:pic>
              </a:graphicData>
            </a:graphic>
          </wp:inline>
        </w:drawing>
      </w:r>
    </w:p>
    <w:p w:rsidR="00192CCD" w:rsidRDefault="00192CCD"/>
    <w:p w:rsidR="00192CCD" w:rsidRDefault="00192CCD"/>
    <w:p w:rsidR="00192CCD" w:rsidRDefault="00AE4472">
      <w:pPr>
        <w:pStyle w:val="3"/>
      </w:pPr>
      <w:bookmarkStart w:id="617" w:name="_Toc28189"/>
      <w:r>
        <w:rPr>
          <w:rFonts w:hint="eastAsia"/>
        </w:rPr>
        <w:t>4.3.34</w:t>
      </w:r>
      <w:r>
        <w:rPr>
          <w:rFonts w:hint="eastAsia"/>
        </w:rPr>
        <w:t>管理员数据库备份</w:t>
      </w:r>
      <w:bookmarkEnd w:id="617"/>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bookmarkStart w:id="618" w:name="_Hlk533201693"/>
            <w:r>
              <w:rPr>
                <w:rFonts w:hint="eastAsia"/>
              </w:rPr>
              <w:t>9数据库备份</w:t>
            </w:r>
            <w:bookmarkEnd w:id="618"/>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管理员希望对网站进行数据库备份</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管理员希望对网站进行数据库备份，以便于应对突发情况</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1.管理员进入数据库备份界面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4-9.0管理员进行数据库手动备份</w:t>
            </w:r>
          </w:p>
          <w:p w:rsidR="00192CCD" w:rsidRDefault="00AE4472">
            <w:r>
              <w:rPr>
                <w:rFonts w:hint="eastAsia"/>
              </w:rPr>
              <w:t>1.管理员点击数据库备份按钮</w:t>
            </w:r>
          </w:p>
          <w:p w:rsidR="00192CCD" w:rsidRDefault="00AE4472">
            <w:r>
              <w:rPr>
                <w:rFonts w:hint="eastAsia"/>
              </w:rPr>
              <w:t>2.管理员选择备份类型</w:t>
            </w:r>
          </w:p>
          <w:p w:rsidR="00192CCD" w:rsidRDefault="00AE4472">
            <w:r>
              <w:rPr>
                <w:rFonts w:hint="eastAsia"/>
              </w:rPr>
              <w:t>3.管理员选择备份的文件类型</w:t>
            </w:r>
          </w:p>
          <w:p w:rsidR="00192CCD" w:rsidRDefault="00AE4472">
            <w:r>
              <w:rPr>
                <w:rFonts w:hint="eastAsia"/>
              </w:rPr>
              <w:t>4.管理员选择备份的操作</w:t>
            </w:r>
          </w:p>
          <w:p w:rsidR="00192CCD" w:rsidRDefault="00AE4472">
            <w:r>
              <w:rPr>
                <w:rFonts w:hint="eastAsia"/>
              </w:rPr>
              <w:t>5.返回</w:t>
            </w:r>
            <w:hyperlink w:anchor="A_数据库备份界面" w:history="1">
              <w:r>
                <w:rPr>
                  <w:rStyle w:val="af2"/>
                  <w:rFonts w:hint="eastAsia"/>
                  <w:color w:val="FF0000"/>
                </w:rPr>
                <w:t>数据库恢复界面</w:t>
              </w:r>
            </w:hyperlink>
          </w:p>
          <w:p w:rsidR="00192CCD" w:rsidRDefault="00AE4472">
            <w:r>
              <w:rPr>
                <w:rFonts w:hint="eastAsia"/>
              </w:rPr>
              <w:t>4-9.1管理员进行数据库自动备份</w:t>
            </w:r>
          </w:p>
          <w:p w:rsidR="00192CCD" w:rsidRDefault="00AE4472">
            <w:r>
              <w:rPr>
                <w:rFonts w:hint="eastAsia"/>
              </w:rPr>
              <w:t>1.管理员点击数据库备份按钮</w:t>
            </w:r>
          </w:p>
          <w:p w:rsidR="00192CCD" w:rsidRDefault="00AE4472">
            <w:r>
              <w:rPr>
                <w:rFonts w:hint="eastAsia"/>
              </w:rPr>
              <w:t>2.管理员选择备份类型</w:t>
            </w:r>
          </w:p>
          <w:p w:rsidR="00192CCD" w:rsidRDefault="00AE4472">
            <w:r>
              <w:rPr>
                <w:rFonts w:hint="eastAsia"/>
              </w:rPr>
              <w:t>3.管理员选择备份的文件类型</w:t>
            </w:r>
          </w:p>
          <w:p w:rsidR="00192CCD" w:rsidRDefault="00AE4472">
            <w:r>
              <w:rPr>
                <w:rFonts w:hint="eastAsia"/>
              </w:rPr>
              <w:t>4.管理员选择备份的操作</w:t>
            </w:r>
          </w:p>
          <w:p w:rsidR="00192CCD" w:rsidRDefault="00AE4472">
            <w:r>
              <w:rPr>
                <w:rFonts w:hint="eastAsia"/>
              </w:rPr>
              <w:t>5.管理员选择备份时间</w:t>
            </w:r>
          </w:p>
          <w:p w:rsidR="00192CCD" w:rsidRDefault="00AE4472">
            <w:r>
              <w:rPr>
                <w:rFonts w:hint="eastAsia"/>
              </w:rPr>
              <w:t>6.返回</w:t>
            </w:r>
            <w:hyperlink w:anchor="A_数据库恢复界面" w:history="1">
              <w:r>
                <w:rPr>
                  <w:rStyle w:val="af2"/>
                  <w:rFonts w:hint="eastAsia"/>
                  <w:color w:val="FF0000"/>
                </w:rPr>
                <w:t>数据库恢复界面</w:t>
              </w:r>
            </w:hyperlink>
          </w:p>
        </w:tc>
      </w:tr>
      <w:tr w:rsidR="00192CCD">
        <w:trPr>
          <w:trHeight w:val="353"/>
        </w:trPr>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4-9.0E1备份类型为空</w:t>
            </w:r>
          </w:p>
          <w:p w:rsidR="00192CCD" w:rsidRDefault="00AE4472">
            <w:r>
              <w:rPr>
                <w:rFonts w:hint="eastAsia"/>
              </w:rPr>
              <w:t>系统提示错误信息：备份类型不能为空</w:t>
            </w:r>
          </w:p>
          <w:p w:rsidR="00192CCD" w:rsidRDefault="00AE4472">
            <w:r>
              <w:rPr>
                <w:rFonts w:hint="eastAsia"/>
              </w:rPr>
              <w:t>4-9.0E2备份的文件类型</w:t>
            </w:r>
          </w:p>
          <w:p w:rsidR="00192CCD" w:rsidRDefault="00AE4472">
            <w:r>
              <w:rPr>
                <w:rFonts w:hint="eastAsia"/>
              </w:rPr>
              <w:t>1.系统提示错误信息：备份的文件类型不能为空</w:t>
            </w:r>
          </w:p>
          <w:p w:rsidR="00192CCD" w:rsidRDefault="00AE4472">
            <w:r>
              <w:rPr>
                <w:rFonts w:hint="eastAsia"/>
              </w:rPr>
              <w:t>4-9.1E1备份类型为空</w:t>
            </w:r>
          </w:p>
          <w:p w:rsidR="00192CCD" w:rsidRDefault="00AE4472">
            <w:r>
              <w:rPr>
                <w:rFonts w:hint="eastAsia"/>
              </w:rPr>
              <w:t>系统提示错误信息：备份类型不能为空</w:t>
            </w:r>
          </w:p>
          <w:p w:rsidR="00192CCD" w:rsidRDefault="00AE4472">
            <w:r>
              <w:rPr>
                <w:rFonts w:hint="eastAsia"/>
              </w:rPr>
              <w:t>4-9.1E2备份的文件类型</w:t>
            </w:r>
          </w:p>
          <w:p w:rsidR="00192CCD" w:rsidRDefault="00AE4472">
            <w:r>
              <w:rPr>
                <w:rFonts w:hint="eastAsia"/>
              </w:rPr>
              <w:t>1.系统提示错误信息：备份的文件类型不能为空</w:t>
            </w:r>
          </w:p>
          <w:p w:rsidR="00192CCD" w:rsidRDefault="00AE4472">
            <w:r>
              <w:rPr>
                <w:rFonts w:hint="eastAsia"/>
              </w:rPr>
              <w:t>4-9.1E3自动备份时间为空</w:t>
            </w:r>
          </w:p>
          <w:p w:rsidR="00192CCD" w:rsidRDefault="00AE4472">
            <w:r>
              <w:rPr>
                <w:rFonts w:hint="eastAsia"/>
              </w:rPr>
              <w:t>1.系统提示错误信息：自动备份时间不能为空</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4-9.0备份类型，文件类型，操作</w:t>
            </w:r>
          </w:p>
          <w:p w:rsidR="00192CCD" w:rsidRDefault="00AE4472">
            <w:r>
              <w:rPr>
                <w:rFonts w:hint="eastAsia"/>
              </w:rPr>
              <w:t>4-</w:t>
            </w:r>
            <w:r>
              <w:rPr>
                <w:rFonts w:hint="eastAsia"/>
              </w:rPr>
              <w:lastRenderedPageBreak/>
              <w:t>9.1备份类型，文件类型，操作，备份时间</w:t>
            </w:r>
          </w:p>
        </w:tc>
      </w:tr>
      <w:tr w:rsidR="00192CCD">
        <w:tc>
          <w:tcPr>
            <w:tcW w:w="4148" w:type="dxa"/>
          </w:tcPr>
          <w:p w:rsidR="00192CCD" w:rsidRDefault="00AE4472">
            <w:r>
              <w:rPr>
                <w:rFonts w:hint="eastAsia"/>
              </w:rPr>
              <w:lastRenderedPageBreak/>
              <w:t>输出</w:t>
            </w:r>
          </w:p>
        </w:tc>
        <w:tc>
          <w:tcPr>
            <w:tcW w:w="4069" w:type="dxa"/>
          </w:tcPr>
          <w:p w:rsidR="00192CCD" w:rsidRDefault="00AE4472">
            <w:r>
              <w:rPr>
                <w:rFonts w:hint="eastAsia"/>
              </w:rPr>
              <w:t>4-9.0数据库恢复界面，备份类型不能为空，备份的文件类型不能为空</w:t>
            </w:r>
          </w:p>
          <w:p w:rsidR="00192CCD" w:rsidRDefault="00AE4472">
            <w:r>
              <w:rPr>
                <w:rFonts w:hint="eastAsia"/>
              </w:rPr>
              <w:t>4-9.1数据库恢复界面，备份类型不能为空，备份的文件类型不能为空，自动备份时间不能为空</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BR-A-18所有备份信息不能为空</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0.59</w:t>
            </w:r>
          </w:p>
        </w:tc>
      </w:tr>
    </w:tbl>
    <w:p w:rsidR="00192CCD" w:rsidRDefault="00AE4472">
      <w:pPr>
        <w:rPr>
          <w:color w:val="FF0000"/>
        </w:rPr>
      </w:pPr>
      <w:bookmarkStart w:id="619" w:name="A_数据库备份界面"/>
      <w:r>
        <w:rPr>
          <w:rFonts w:hint="eastAsia"/>
          <w:color w:val="FF0000"/>
        </w:rPr>
        <w:t>数据库备份界面</w:t>
      </w:r>
    </w:p>
    <w:bookmarkEnd w:id="619"/>
    <w:p w:rsidR="00192CCD" w:rsidRDefault="00AE4472">
      <w:r>
        <w:rPr>
          <w:noProof/>
        </w:rPr>
        <w:drawing>
          <wp:inline distT="0" distB="0" distL="0" distR="0">
            <wp:extent cx="5274310" cy="2915920"/>
            <wp:effectExtent l="0" t="0" r="13970" b="1016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17"/>
                    <a:stretch>
                      <a:fillRect/>
                    </a:stretch>
                  </pic:blipFill>
                  <pic:spPr>
                    <a:xfrm>
                      <a:off x="0" y="0"/>
                      <a:ext cx="5274310" cy="2915920"/>
                    </a:xfrm>
                    <a:prstGeom prst="rect">
                      <a:avLst/>
                    </a:prstGeom>
                  </pic:spPr>
                </pic:pic>
              </a:graphicData>
            </a:graphic>
          </wp:inline>
        </w:drawing>
      </w:r>
    </w:p>
    <w:p w:rsidR="00192CCD" w:rsidRDefault="00AE4472">
      <w:pPr>
        <w:rPr>
          <w:color w:val="FF0000"/>
        </w:rPr>
      </w:pPr>
      <w:bookmarkStart w:id="620" w:name="A_数据库恢复界面"/>
      <w:r>
        <w:rPr>
          <w:rFonts w:hint="eastAsia"/>
          <w:color w:val="FF0000"/>
        </w:rPr>
        <w:t>数据库恢复界面</w:t>
      </w:r>
    </w:p>
    <w:bookmarkEnd w:id="620"/>
    <w:p w:rsidR="00192CCD" w:rsidRDefault="00AE4472">
      <w:r>
        <w:rPr>
          <w:noProof/>
        </w:rPr>
        <w:drawing>
          <wp:inline distT="0" distB="0" distL="0" distR="0">
            <wp:extent cx="5274310" cy="2684780"/>
            <wp:effectExtent l="0" t="0" r="254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18"/>
                    <a:stretch>
                      <a:fillRect/>
                    </a:stretch>
                  </pic:blipFill>
                  <pic:spPr>
                    <a:xfrm>
                      <a:off x="0" y="0"/>
                      <a:ext cx="5274310" cy="268478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2987040"/>
            <wp:effectExtent l="0" t="0" r="254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19"/>
                    <a:stretch>
                      <a:fillRect/>
                    </a:stretch>
                  </pic:blipFill>
                  <pic:spPr>
                    <a:xfrm>
                      <a:off x="0" y="0"/>
                      <a:ext cx="5274310" cy="2987040"/>
                    </a:xfrm>
                    <a:prstGeom prst="rect">
                      <a:avLst/>
                    </a:prstGeom>
                  </pic:spPr>
                </pic:pic>
              </a:graphicData>
            </a:graphic>
          </wp:inline>
        </w:drawing>
      </w:r>
    </w:p>
    <w:p w:rsidR="00192CCD" w:rsidRDefault="00AE4472">
      <w:pPr>
        <w:pStyle w:val="3"/>
      </w:pPr>
      <w:bookmarkStart w:id="621" w:name="_Toc20991"/>
      <w:r>
        <w:rPr>
          <w:rFonts w:hint="eastAsia"/>
        </w:rPr>
        <w:t>4.3.35</w:t>
      </w:r>
      <w:r>
        <w:rPr>
          <w:rFonts w:hint="eastAsia"/>
        </w:rPr>
        <w:t>管理员数据库恢复</w:t>
      </w:r>
      <w:bookmarkEnd w:id="621"/>
    </w:p>
    <w:p w:rsidR="00192CCD" w:rsidRDefault="00192CCD"/>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w:t>
            </w:r>
            <w:r>
              <w:rPr>
                <w:rFonts w:hint="eastAsia"/>
              </w:rPr>
              <w:t>-</w:t>
            </w:r>
            <w:r>
              <w:t>4-</w:t>
            </w:r>
            <w:r>
              <w:rPr>
                <w:rFonts w:hint="eastAsia"/>
              </w:rPr>
              <w:t>10数据库恢复</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管理员希望对网站进行数据库恢复</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管理员希望对网站进行数据库恢复，以便于应对突发情况</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1.管理员进入数据库恢复界面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w:t>
            </w:r>
            <w:r>
              <w:t>-</w:t>
            </w:r>
            <w:r>
              <w:rPr>
                <w:rFonts w:hint="eastAsia"/>
              </w:rPr>
              <w:t>10</w:t>
            </w:r>
            <w:r>
              <w:t>.0</w:t>
            </w:r>
            <w:r>
              <w:rPr>
                <w:rFonts w:hint="eastAsia"/>
              </w:rPr>
              <w:t>管理员进行数据库恢复</w:t>
            </w:r>
          </w:p>
          <w:p w:rsidR="00192CCD" w:rsidRDefault="00AE4472">
            <w:r>
              <w:rPr>
                <w:rFonts w:hint="eastAsia"/>
              </w:rPr>
              <w:t>1.管理员点击</w:t>
            </w:r>
            <w:hyperlink w:anchor="A_数据库恢复按钮_数据库恢复界面_恢复按钮" w:history="1">
              <w:r>
                <w:rPr>
                  <w:rStyle w:val="af2"/>
                  <w:rFonts w:hint="eastAsia"/>
                  <w:color w:val="FF0000"/>
                </w:rPr>
                <w:t>数据库恢复按钮</w:t>
              </w:r>
            </w:hyperlink>
          </w:p>
          <w:p w:rsidR="00192CCD" w:rsidRDefault="00AE4472">
            <w:r>
              <w:rPr>
                <w:rFonts w:hint="eastAsia"/>
              </w:rPr>
              <w:t>2.管理员选择需要恢复的备份</w:t>
            </w:r>
          </w:p>
          <w:p w:rsidR="00192CCD" w:rsidRDefault="00AE4472">
            <w:r>
              <w:rPr>
                <w:rFonts w:hint="eastAsia"/>
              </w:rPr>
              <w:t>3.管理员选择</w:t>
            </w:r>
            <w:hyperlink w:anchor="A_数据库恢复按钮_数据库恢复界面_恢复按钮" w:history="1">
              <w:r>
                <w:rPr>
                  <w:rStyle w:val="af2"/>
                  <w:rFonts w:hint="eastAsia"/>
                  <w:color w:val="FF0000"/>
                </w:rPr>
                <w:t>恢复</w:t>
              </w:r>
            </w:hyperlink>
          </w:p>
          <w:p w:rsidR="00192CCD" w:rsidRDefault="00AE4472">
            <w:r>
              <w:rPr>
                <w:rFonts w:hint="eastAsia"/>
              </w:rPr>
              <w:t>4.返回</w:t>
            </w:r>
            <w:hyperlink w:anchor="A_数据库恢复按钮_数据库恢复界面_恢复按钮" w:history="1">
              <w:r>
                <w:rPr>
                  <w:rStyle w:val="af2"/>
                  <w:rFonts w:hint="eastAsia"/>
                  <w:color w:val="FF0000"/>
                </w:rPr>
                <w:t>数据库恢复界面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4-10.0数据库备份</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4-10.0数据库恢复界面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0.59</w:t>
            </w:r>
          </w:p>
        </w:tc>
      </w:tr>
    </w:tbl>
    <w:p w:rsidR="00192CCD" w:rsidRDefault="00AE4472">
      <w:pPr>
        <w:rPr>
          <w:color w:val="FF0000"/>
        </w:rPr>
      </w:pPr>
      <w:bookmarkStart w:id="622" w:name="A_数据库恢复按钮_数据库恢复界面_恢复按钮"/>
      <w:r>
        <w:rPr>
          <w:rFonts w:hint="eastAsia"/>
          <w:color w:val="FF0000"/>
        </w:rPr>
        <w:t>数据库恢复按钮</w:t>
      </w:r>
      <w:r>
        <w:rPr>
          <w:rFonts w:hint="eastAsia"/>
          <w:color w:val="FF0000"/>
        </w:rPr>
        <w:t>/</w:t>
      </w:r>
      <w:r>
        <w:rPr>
          <w:rFonts w:hint="eastAsia"/>
          <w:color w:val="FF0000"/>
        </w:rPr>
        <w:t>数据库恢复界面</w:t>
      </w:r>
      <w:r>
        <w:rPr>
          <w:rFonts w:hint="eastAsia"/>
          <w:color w:val="FF0000"/>
        </w:rPr>
        <w:t>/</w:t>
      </w:r>
      <w:r>
        <w:rPr>
          <w:rFonts w:hint="eastAsia"/>
          <w:color w:val="FF0000"/>
        </w:rPr>
        <w:t>恢复按钮</w:t>
      </w:r>
    </w:p>
    <w:bookmarkEnd w:id="622"/>
    <w:p w:rsidR="00192CCD" w:rsidRDefault="00AE4472">
      <w:r>
        <w:rPr>
          <w:noProof/>
        </w:rPr>
        <w:lastRenderedPageBreak/>
        <w:drawing>
          <wp:inline distT="0" distB="0" distL="0" distR="0">
            <wp:extent cx="5274310" cy="267208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20"/>
                    <a:stretch>
                      <a:fillRect/>
                    </a:stretch>
                  </pic:blipFill>
                  <pic:spPr>
                    <a:xfrm>
                      <a:off x="0" y="0"/>
                      <a:ext cx="5274310" cy="2672080"/>
                    </a:xfrm>
                    <a:prstGeom prst="rect">
                      <a:avLst/>
                    </a:prstGeom>
                  </pic:spPr>
                </pic:pic>
              </a:graphicData>
            </a:graphic>
          </wp:inline>
        </w:drawing>
      </w:r>
    </w:p>
    <w:p w:rsidR="00192CCD" w:rsidRDefault="00AE4472">
      <w:r>
        <w:rPr>
          <w:rFonts w:hint="eastAsia"/>
        </w:rPr>
        <w:t>对话框图</w:t>
      </w:r>
    </w:p>
    <w:p w:rsidR="00192CCD" w:rsidRDefault="00AE4472">
      <w:r>
        <w:rPr>
          <w:noProof/>
        </w:rPr>
        <w:drawing>
          <wp:inline distT="0" distB="0" distL="0" distR="0">
            <wp:extent cx="3695065" cy="2418715"/>
            <wp:effectExtent l="0" t="0" r="635"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21"/>
                    <a:stretch>
                      <a:fillRect/>
                    </a:stretch>
                  </pic:blipFill>
                  <pic:spPr>
                    <a:xfrm>
                      <a:off x="0" y="0"/>
                      <a:ext cx="3695238" cy="2419048"/>
                    </a:xfrm>
                    <a:prstGeom prst="rect">
                      <a:avLst/>
                    </a:prstGeom>
                  </pic:spPr>
                </pic:pic>
              </a:graphicData>
            </a:graphic>
          </wp:inline>
        </w:drawing>
      </w:r>
    </w:p>
    <w:p w:rsidR="00192CCD" w:rsidRDefault="00AE4472">
      <w:pPr>
        <w:pStyle w:val="3"/>
      </w:pPr>
      <w:bookmarkStart w:id="623" w:name="_Toc2473"/>
      <w:r>
        <w:rPr>
          <w:rFonts w:hint="eastAsia"/>
        </w:rPr>
        <w:t>4.3.36</w:t>
      </w:r>
      <w:r>
        <w:rPr>
          <w:rFonts w:hint="eastAsia"/>
        </w:rPr>
        <w:t>管理员网站底部信息修改</w:t>
      </w:r>
      <w:bookmarkEnd w:id="623"/>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w:t>
            </w:r>
            <w:r>
              <w:rPr>
                <w:rFonts w:hint="eastAsia"/>
              </w:rPr>
              <w:t>-</w:t>
            </w:r>
            <w:r>
              <w:t>4-</w:t>
            </w:r>
            <w:bookmarkStart w:id="624" w:name="_Hlk533206199"/>
            <w:r>
              <w:rPr>
                <w:rFonts w:hint="eastAsia"/>
              </w:rPr>
              <w:t>11网站底部信息修改</w:t>
            </w:r>
            <w:bookmarkEnd w:id="624"/>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管理员希望对网站进行底部的管理员联系信息进行修改（联系电话，联系邮箱，联系qq，网站外部链接）</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管理员希望对网站进行底部的管理员联系信息进行修改（联系电话，联系邮箱，联系qq，网站外部链接）</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1.系统显示网站底部信息界面</w:t>
            </w:r>
          </w:p>
        </w:tc>
      </w:tr>
      <w:tr w:rsidR="00192CCD">
        <w:tc>
          <w:tcPr>
            <w:tcW w:w="4148" w:type="dxa"/>
          </w:tcPr>
          <w:p w:rsidR="00192CCD" w:rsidRDefault="00AE4472">
            <w:r>
              <w:rPr>
                <w:rFonts w:hint="eastAsia"/>
              </w:rPr>
              <w:lastRenderedPageBreak/>
              <w:t>正常流程</w:t>
            </w:r>
          </w:p>
        </w:tc>
        <w:tc>
          <w:tcPr>
            <w:tcW w:w="4069" w:type="dxa"/>
          </w:tcPr>
          <w:p w:rsidR="00192CCD" w:rsidRDefault="00AE4472">
            <w:r>
              <w:rPr>
                <w:rFonts w:hint="eastAsia"/>
              </w:rPr>
              <w:t>4</w:t>
            </w:r>
            <w:r>
              <w:t>-</w:t>
            </w:r>
            <w:r>
              <w:rPr>
                <w:rFonts w:hint="eastAsia"/>
              </w:rPr>
              <w:t>11</w:t>
            </w:r>
            <w:r>
              <w:t>.0</w:t>
            </w:r>
            <w:r>
              <w:rPr>
                <w:rFonts w:hint="eastAsia"/>
              </w:rPr>
              <w:t>管理员对网站底部信息进行修改</w:t>
            </w:r>
          </w:p>
          <w:p w:rsidR="00192CCD" w:rsidRDefault="00AE4472">
            <w:r>
              <w:rPr>
                <w:rFonts w:hint="eastAsia"/>
              </w:rPr>
              <w:t>1.管理员输入联系电话</w:t>
            </w:r>
          </w:p>
          <w:p w:rsidR="00192CCD" w:rsidRDefault="00AE4472">
            <w:r>
              <w:rPr>
                <w:rFonts w:hint="eastAsia"/>
              </w:rPr>
              <w:t>2.管理员输入联系邮箱</w:t>
            </w:r>
          </w:p>
          <w:p w:rsidR="00192CCD" w:rsidRDefault="00AE4472">
            <w:r>
              <w:rPr>
                <w:rFonts w:hint="eastAsia"/>
              </w:rPr>
              <w:t>3.管理员输入联系qq</w:t>
            </w:r>
          </w:p>
          <w:p w:rsidR="00192CCD" w:rsidRDefault="00AE4472">
            <w:r>
              <w:rPr>
                <w:rFonts w:hint="eastAsia"/>
              </w:rPr>
              <w:t>4</w:t>
            </w:r>
            <w:r>
              <w:t>.</w:t>
            </w:r>
            <w:r>
              <w:rPr>
                <w:rFonts w:hint="eastAsia"/>
              </w:rPr>
              <w:t>管理员输入第一条网站外部链接的名称以及链接地址</w:t>
            </w:r>
          </w:p>
          <w:p w:rsidR="00192CCD" w:rsidRDefault="00AE4472">
            <w:r>
              <w:rPr>
                <w:rFonts w:hint="eastAsia"/>
              </w:rPr>
              <w:t>5.管理员输入第二条网站外部链接的名称以及链接地址</w:t>
            </w:r>
          </w:p>
          <w:p w:rsidR="00192CCD" w:rsidRDefault="00AE4472">
            <w:r>
              <w:rPr>
                <w:rFonts w:hint="eastAsia"/>
              </w:rPr>
              <w:t>6.管理员点击</w:t>
            </w:r>
            <w:hyperlink w:anchor="A_网站设置界面_修改按钮" w:history="1">
              <w:r>
                <w:rPr>
                  <w:rStyle w:val="af2"/>
                  <w:rFonts w:hint="eastAsia"/>
                  <w:color w:val="FF0000"/>
                </w:rPr>
                <w:t>修改</w:t>
              </w:r>
            </w:hyperlink>
            <w:r>
              <w:rPr>
                <w:rFonts w:hint="eastAsia"/>
              </w:rPr>
              <w:t>版权信息</w:t>
            </w:r>
          </w:p>
          <w:p w:rsidR="00192CCD" w:rsidRDefault="00AE4472">
            <w:r>
              <w:rPr>
                <w:rFonts w:hint="eastAsia"/>
              </w:rPr>
              <w:t>7.返回</w:t>
            </w:r>
            <w:hyperlink w:anchor="A_网站设置界面_修改按钮" w:history="1">
              <w:r>
                <w:rPr>
                  <w:rStyle w:val="af2"/>
                  <w:rFonts w:hint="eastAsia"/>
                  <w:color w:val="FF0000"/>
                </w:rPr>
                <w:t>网站设置界面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4-11.0E1联系电话不是1</w:t>
            </w:r>
            <w:r>
              <w:t>1</w:t>
            </w:r>
            <w:r>
              <w:rPr>
                <w:rFonts w:hint="eastAsia"/>
              </w:rPr>
              <w:t>位</w:t>
            </w:r>
          </w:p>
          <w:p w:rsidR="00192CCD" w:rsidRDefault="00AE4472">
            <w:r>
              <w:rPr>
                <w:rFonts w:hint="eastAsia"/>
              </w:rPr>
              <w:t>1.系统提示错误信息：联系电话不符合规范</w:t>
            </w:r>
          </w:p>
          <w:p w:rsidR="00192CCD" w:rsidRDefault="00AE4472">
            <w:r>
              <w:t>4-</w:t>
            </w:r>
            <w:r>
              <w:rPr>
                <w:rFonts w:hint="eastAsia"/>
              </w:rPr>
              <w:t>11</w:t>
            </w:r>
            <w:r>
              <w:t>.0E2邮箱中没有@字符</w:t>
            </w:r>
          </w:p>
          <w:p w:rsidR="00192CCD" w:rsidRDefault="00AE4472">
            <w:r>
              <w:rPr>
                <w:rFonts w:hint="eastAsia"/>
              </w:rPr>
              <w:t>1.系统提示错误信息：邮箱不符合规范</w:t>
            </w:r>
          </w:p>
          <w:p w:rsidR="00192CCD" w:rsidRDefault="00AE4472">
            <w:r>
              <w:rPr>
                <w:rFonts w:hint="eastAsia"/>
              </w:rPr>
              <w:t>4-11.0E3网站链接名称和链接为空</w:t>
            </w:r>
          </w:p>
          <w:p w:rsidR="00192CCD" w:rsidRDefault="00AE4472">
            <w:r>
              <w:rPr>
                <w:rFonts w:hint="eastAsia"/>
              </w:rPr>
              <w:t>1.系统提示错误信息：网站链接和链接不能为空</w:t>
            </w:r>
          </w:p>
          <w:p w:rsidR="00192CCD" w:rsidRDefault="00AE4472">
            <w:r>
              <w:rPr>
                <w:rFonts w:hint="eastAsia"/>
              </w:rPr>
              <w:t>4-11.0E4网站版权信息为空</w:t>
            </w:r>
          </w:p>
          <w:p w:rsidR="00192CCD" w:rsidRDefault="00AE4472">
            <w:r>
              <w:rPr>
                <w:rFonts w:hint="eastAsia"/>
              </w:rPr>
              <w:t>1系统提示错误信息：网站版权信息不能为空</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4-11.0联系电话，联系邮箱，联系qq，第一条网站外部链接的名称以及链接地址，第二条网站外部链接的名称以及链接地址</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4-11.0网站设置界面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w:t>
            </w:r>
            <w:r>
              <w:t>-A</w:t>
            </w:r>
            <w:r>
              <w:rPr>
                <w:rFonts w:hint="eastAsia"/>
              </w:rPr>
              <w:t>-</w:t>
            </w:r>
            <w:r>
              <w:t>19</w:t>
            </w:r>
            <w:r>
              <w:rPr>
                <w:rFonts w:hint="eastAsia"/>
              </w:rPr>
              <w:t>联系电话为手机号11位，邮箱需要带字符“@”，网站链接和链接，版权信息都不能为空</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0.71</w:t>
            </w:r>
          </w:p>
        </w:tc>
      </w:tr>
    </w:tbl>
    <w:p w:rsidR="00192CCD" w:rsidRDefault="00AE4472">
      <w:pPr>
        <w:rPr>
          <w:color w:val="FF0000"/>
        </w:rPr>
      </w:pPr>
      <w:bookmarkStart w:id="625" w:name="A_网站设置界面_修改按钮"/>
      <w:r>
        <w:rPr>
          <w:rFonts w:hint="eastAsia"/>
          <w:color w:val="FF0000"/>
        </w:rPr>
        <w:t>网站设置界面</w:t>
      </w:r>
      <w:r>
        <w:rPr>
          <w:rFonts w:hint="eastAsia"/>
          <w:color w:val="FF0000"/>
        </w:rPr>
        <w:t>/</w:t>
      </w:r>
      <w:r>
        <w:rPr>
          <w:rFonts w:hint="eastAsia"/>
          <w:color w:val="FF0000"/>
        </w:rPr>
        <w:t>修改按钮</w:t>
      </w:r>
    </w:p>
    <w:bookmarkEnd w:id="625"/>
    <w:p w:rsidR="00192CCD" w:rsidRDefault="00AE4472">
      <w:r>
        <w:rPr>
          <w:noProof/>
        </w:rPr>
        <w:lastRenderedPageBreak/>
        <w:drawing>
          <wp:inline distT="0" distB="0" distL="0" distR="0">
            <wp:extent cx="5274310" cy="27406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22"/>
                    <a:stretch>
                      <a:fillRect/>
                    </a:stretch>
                  </pic:blipFill>
                  <pic:spPr>
                    <a:xfrm>
                      <a:off x="0" y="0"/>
                      <a:ext cx="5274310" cy="2740660"/>
                    </a:xfrm>
                    <a:prstGeom prst="rect">
                      <a:avLst/>
                    </a:prstGeom>
                  </pic:spPr>
                </pic:pic>
              </a:graphicData>
            </a:graphic>
          </wp:inline>
        </w:drawing>
      </w:r>
    </w:p>
    <w:p w:rsidR="00192CCD" w:rsidRDefault="00192CCD">
      <w:pPr>
        <w:rPr>
          <w:color w:val="FF0000"/>
        </w:rPr>
      </w:pPr>
    </w:p>
    <w:p w:rsidR="00192CCD" w:rsidRDefault="00AE4472">
      <w:pPr>
        <w:rPr>
          <w:color w:val="FF0000"/>
        </w:rPr>
      </w:pPr>
      <w:r>
        <w:rPr>
          <w:rFonts w:hint="eastAsia"/>
          <w:color w:val="FF0000"/>
        </w:rPr>
        <w:t>对话框图</w:t>
      </w:r>
    </w:p>
    <w:p w:rsidR="00192CCD" w:rsidRDefault="00AE4472">
      <w:pPr>
        <w:rPr>
          <w:color w:val="FF0000"/>
        </w:rPr>
      </w:pPr>
      <w:r>
        <w:rPr>
          <w:noProof/>
        </w:rPr>
        <w:drawing>
          <wp:inline distT="0" distB="0" distL="0" distR="0">
            <wp:extent cx="4590415" cy="2704465"/>
            <wp:effectExtent l="0" t="0" r="635"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23"/>
                    <a:stretch>
                      <a:fillRect/>
                    </a:stretch>
                  </pic:blipFill>
                  <pic:spPr>
                    <a:xfrm>
                      <a:off x="0" y="0"/>
                      <a:ext cx="4590476" cy="2704762"/>
                    </a:xfrm>
                    <a:prstGeom prst="rect">
                      <a:avLst/>
                    </a:prstGeom>
                  </pic:spPr>
                </pic:pic>
              </a:graphicData>
            </a:graphic>
          </wp:inline>
        </w:drawing>
      </w:r>
    </w:p>
    <w:p w:rsidR="00192CCD" w:rsidRDefault="00AE4472">
      <w:pPr>
        <w:pStyle w:val="3"/>
      </w:pPr>
      <w:bookmarkStart w:id="626" w:name="_Toc19560"/>
      <w:r>
        <w:rPr>
          <w:rFonts w:hint="eastAsia"/>
        </w:rPr>
        <w:t>4.3.37</w:t>
      </w:r>
      <w:r>
        <w:rPr>
          <w:rFonts w:hint="eastAsia"/>
        </w:rPr>
        <w:t>管理员查找数据库备份</w:t>
      </w:r>
      <w:bookmarkEnd w:id="626"/>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bookmarkStart w:id="627" w:name="A_4_12"/>
            <w:r>
              <w:t>A-4</w:t>
            </w:r>
            <w:r>
              <w:rPr>
                <w:rFonts w:hint="eastAsia"/>
              </w:rPr>
              <w:t>-12</w:t>
            </w:r>
            <w:bookmarkEnd w:id="627"/>
            <w:r>
              <w:rPr>
                <w:rFonts w:hint="eastAsia"/>
              </w:rPr>
              <w:t>查找数据库备份</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管理员希望找到指定条件下的数据库备份文件</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管理员希望找到指定条件下的数据库备份文件</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1.管理员进入数据库恢复信息界面</w:t>
            </w:r>
          </w:p>
        </w:tc>
      </w:tr>
      <w:tr w:rsidR="00192CCD">
        <w:tc>
          <w:tcPr>
            <w:tcW w:w="4148" w:type="dxa"/>
          </w:tcPr>
          <w:p w:rsidR="00192CCD" w:rsidRDefault="00AE4472">
            <w:r>
              <w:rPr>
                <w:rFonts w:hint="eastAsia"/>
              </w:rPr>
              <w:lastRenderedPageBreak/>
              <w:t>正常流程</w:t>
            </w:r>
          </w:p>
        </w:tc>
        <w:tc>
          <w:tcPr>
            <w:tcW w:w="4069" w:type="dxa"/>
          </w:tcPr>
          <w:p w:rsidR="00192CCD" w:rsidRDefault="00AE4472">
            <w:r>
              <w:rPr>
                <w:rFonts w:hint="eastAsia"/>
              </w:rPr>
              <w:t>4-12.0管理员通过组合条件查找指定的数据库备份</w:t>
            </w:r>
          </w:p>
          <w:p w:rsidR="00192CCD" w:rsidRDefault="00AE4472">
            <w:r>
              <w:rPr>
                <w:rFonts w:hint="eastAsia"/>
              </w:rPr>
              <w:t>1.管理员通过下拉框选择备份类型</w:t>
            </w:r>
          </w:p>
          <w:p w:rsidR="00192CCD" w:rsidRDefault="00AE4472">
            <w:r>
              <w:rPr>
                <w:rFonts w:hint="eastAsia"/>
              </w:rPr>
              <w:t>2.管理员选择最早的备份时间</w:t>
            </w:r>
          </w:p>
          <w:p w:rsidR="00192CCD" w:rsidRDefault="00AE4472">
            <w:r>
              <w:rPr>
                <w:rFonts w:hint="eastAsia"/>
              </w:rPr>
              <w:t>3.管理员选择最晚的备份时间</w:t>
            </w:r>
          </w:p>
          <w:p w:rsidR="00192CCD" w:rsidRDefault="00AE4472">
            <w:r>
              <w:rPr>
                <w:rFonts w:hint="eastAsia"/>
              </w:rPr>
              <w:t>4.管理员输入模糊查询条件</w:t>
            </w:r>
          </w:p>
          <w:p w:rsidR="00192CCD" w:rsidRDefault="00AE4472">
            <w:r>
              <w:rPr>
                <w:rFonts w:hint="eastAsia"/>
              </w:rPr>
              <w:t>5.点击</w:t>
            </w:r>
            <w:hyperlink w:anchor="A_数据库恢复界面_查询按钮" w:history="1">
              <w:r>
                <w:rPr>
                  <w:rStyle w:val="af2"/>
                  <w:rFonts w:hint="eastAsia"/>
                  <w:color w:val="FF0000"/>
                </w:rPr>
                <w:t>查询按钮</w:t>
              </w:r>
            </w:hyperlink>
          </w:p>
          <w:p w:rsidR="00192CCD" w:rsidRDefault="00AE4472">
            <w:r>
              <w:rPr>
                <w:rFonts w:hint="eastAsia"/>
              </w:rPr>
              <w:t>5</w:t>
            </w:r>
            <w:hyperlink w:anchor="A_数据库恢复界面_查询按钮" w:history="1">
              <w:r>
                <w:rPr>
                  <w:rStyle w:val="af2"/>
                  <w:rFonts w:hint="eastAsia"/>
                  <w:color w:val="FF0000"/>
                </w:rPr>
                <w:t>数据库恢复界面</w:t>
              </w:r>
            </w:hyperlink>
            <w:r>
              <w:rPr>
                <w:rFonts w:hint="eastAsia"/>
              </w:rPr>
              <w:t>显示组合条件下的所有数据库备份，如无，则显示无法找到相应的数据库备份</w:t>
            </w:r>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4-12.0备份类型，最早的备份时间，最晚的备份时间，模糊查询条件</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4-12.0组合条件下的所有数据库备份，无法找到相应的数据库备份</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0.69</w:t>
            </w:r>
          </w:p>
        </w:tc>
      </w:tr>
    </w:tbl>
    <w:p w:rsidR="00192CCD" w:rsidRDefault="00AE4472">
      <w:pPr>
        <w:rPr>
          <w:color w:val="FF0000"/>
        </w:rPr>
      </w:pPr>
      <w:bookmarkStart w:id="628" w:name="A_数据库恢复界面_查询按钮"/>
      <w:r>
        <w:rPr>
          <w:rFonts w:hint="eastAsia"/>
          <w:color w:val="FF0000"/>
        </w:rPr>
        <w:t>数据库恢复界面</w:t>
      </w:r>
      <w:r>
        <w:rPr>
          <w:rFonts w:hint="eastAsia"/>
          <w:color w:val="FF0000"/>
        </w:rPr>
        <w:t>/</w:t>
      </w:r>
      <w:r>
        <w:rPr>
          <w:rFonts w:hint="eastAsia"/>
          <w:color w:val="FF0000"/>
        </w:rPr>
        <w:t>查询按钮</w:t>
      </w:r>
    </w:p>
    <w:bookmarkEnd w:id="628"/>
    <w:p w:rsidR="00192CCD" w:rsidRDefault="00AE4472">
      <w:r>
        <w:rPr>
          <w:noProof/>
        </w:rPr>
        <w:drawing>
          <wp:inline distT="0" distB="0" distL="0" distR="0">
            <wp:extent cx="5274310" cy="2752725"/>
            <wp:effectExtent l="0" t="0" r="254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24"/>
                    <a:stretch>
                      <a:fillRect/>
                    </a:stretch>
                  </pic:blipFill>
                  <pic:spPr>
                    <a:xfrm>
                      <a:off x="0" y="0"/>
                      <a:ext cx="5274310" cy="275272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3114675"/>
            <wp:effectExtent l="0" t="0" r="254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25"/>
                    <a:stretch>
                      <a:fillRect/>
                    </a:stretch>
                  </pic:blipFill>
                  <pic:spPr>
                    <a:xfrm>
                      <a:off x="0" y="0"/>
                      <a:ext cx="5274310" cy="3114675"/>
                    </a:xfrm>
                    <a:prstGeom prst="rect">
                      <a:avLst/>
                    </a:prstGeom>
                  </pic:spPr>
                </pic:pic>
              </a:graphicData>
            </a:graphic>
          </wp:inline>
        </w:drawing>
      </w:r>
    </w:p>
    <w:p w:rsidR="00192CCD" w:rsidRDefault="00AE4472">
      <w:pPr>
        <w:pStyle w:val="3"/>
      </w:pPr>
      <w:bookmarkStart w:id="629" w:name="_Toc19430"/>
      <w:r>
        <w:rPr>
          <w:rFonts w:hint="eastAsia"/>
        </w:rPr>
        <w:t>4.3.38</w:t>
      </w:r>
      <w:r>
        <w:rPr>
          <w:rFonts w:hint="eastAsia"/>
        </w:rPr>
        <w:t>管理员删除数据库备份</w:t>
      </w:r>
      <w:bookmarkEnd w:id="629"/>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A-4</w:t>
            </w:r>
            <w:r>
              <w:rPr>
                <w:rFonts w:hint="eastAsia"/>
              </w:rPr>
              <w:t>-13删除数据库备份</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管理员希望删除指定条件下的数据库备份文件</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管理员希望删除指定条件下的数据库备份文件</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1.管理员进入数据库恢复信息界面</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4-13.0管理员删除数据库备份</w:t>
            </w:r>
          </w:p>
          <w:p w:rsidR="00192CCD" w:rsidRDefault="00AE4472">
            <w:r>
              <w:rPr>
                <w:rFonts w:hint="eastAsia"/>
              </w:rPr>
              <w:t>1.管理员查找到指定条件下的数据库备份</w:t>
            </w:r>
            <w:hyperlink w:anchor="A_4_12" w:history="1">
              <w:r>
                <w:rPr>
                  <w:rStyle w:val="af2"/>
                  <w:rFonts w:hint="eastAsia"/>
                  <w:color w:val="FF0000"/>
                </w:rPr>
                <w:t>（见A-4-12）</w:t>
              </w:r>
            </w:hyperlink>
          </w:p>
          <w:p w:rsidR="00192CCD" w:rsidRDefault="00AE4472">
            <w:r>
              <w:rPr>
                <w:rFonts w:hint="eastAsia"/>
              </w:rPr>
              <w:t>2.通过复选框选择需要删除的数据库备份</w:t>
            </w:r>
          </w:p>
          <w:p w:rsidR="00192CCD" w:rsidRDefault="00AE4472">
            <w:r>
              <w:rPr>
                <w:rFonts w:hint="eastAsia"/>
              </w:rPr>
              <w:t>3.点击</w:t>
            </w:r>
            <w:hyperlink w:anchor="A_数据库恢复界面_删除按钮" w:history="1">
              <w:r>
                <w:rPr>
                  <w:rStyle w:val="af2"/>
                  <w:rFonts w:hint="eastAsia"/>
                  <w:color w:val="FF0000"/>
                </w:rPr>
                <w:t>删除</w:t>
              </w:r>
            </w:hyperlink>
          </w:p>
          <w:p w:rsidR="00192CCD" w:rsidRDefault="00AE4472">
            <w:r>
              <w:rPr>
                <w:rFonts w:hint="eastAsia"/>
              </w:rPr>
              <w:t>4.返回</w:t>
            </w:r>
            <w:hyperlink w:anchor="A_数据库恢复界面_删除按钮" w:history="1">
              <w:r>
                <w:rPr>
                  <w:rStyle w:val="af2"/>
                  <w:rFonts w:hint="eastAsia"/>
                  <w:color w:val="FF0000"/>
                </w:rPr>
                <w:t>数据库恢复界面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4-13.0E1没有选择数据库备份</w:t>
            </w:r>
          </w:p>
          <w:p w:rsidR="00192CCD" w:rsidRDefault="00AE4472">
            <w:r>
              <w:rPr>
                <w:rFonts w:hint="eastAsia"/>
              </w:rPr>
              <w:t>1.系统错误提示信息：没有选择需要删除的数据库备份</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4-13.0数据库备份</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4-13.0没有选择需要删除的数据库备份，数据库恢复界面</w:t>
            </w:r>
          </w:p>
        </w:tc>
      </w:tr>
      <w:tr w:rsidR="00192CCD">
        <w:tc>
          <w:tcPr>
            <w:tcW w:w="4148" w:type="dxa"/>
          </w:tcPr>
          <w:p w:rsidR="00192CCD" w:rsidRDefault="00AE4472">
            <w:r>
              <w:rPr>
                <w:rFonts w:hint="eastAsia"/>
              </w:rPr>
              <w:lastRenderedPageBreak/>
              <w:t>业务规则</w:t>
            </w:r>
          </w:p>
        </w:tc>
        <w:tc>
          <w:tcPr>
            <w:tcW w:w="4069" w:type="dxa"/>
          </w:tcPr>
          <w:p w:rsidR="00192CCD" w:rsidRDefault="00AE4472">
            <w:r>
              <w:rPr>
                <w:rFonts w:hint="eastAsia"/>
              </w:rPr>
              <w:t>BR-A-20删除前必须选择相应的数据库备份</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0.66</w:t>
            </w:r>
          </w:p>
        </w:tc>
      </w:tr>
    </w:tbl>
    <w:p w:rsidR="00192CCD" w:rsidRDefault="00AE4472">
      <w:pPr>
        <w:rPr>
          <w:color w:val="FF0000"/>
        </w:rPr>
      </w:pPr>
      <w:bookmarkStart w:id="630" w:name="A_数据库恢复界面_删除按钮"/>
      <w:r>
        <w:rPr>
          <w:rFonts w:hint="eastAsia"/>
          <w:color w:val="FF0000"/>
        </w:rPr>
        <w:t>数据库恢复界面</w:t>
      </w:r>
      <w:r>
        <w:rPr>
          <w:rFonts w:hint="eastAsia"/>
          <w:color w:val="FF0000"/>
        </w:rPr>
        <w:t>/</w:t>
      </w:r>
      <w:r>
        <w:rPr>
          <w:rFonts w:hint="eastAsia"/>
          <w:color w:val="FF0000"/>
        </w:rPr>
        <w:t>删除按钮</w:t>
      </w:r>
    </w:p>
    <w:bookmarkEnd w:id="630"/>
    <w:p w:rsidR="00192CCD" w:rsidRDefault="00AE4472">
      <w:r>
        <w:rPr>
          <w:noProof/>
        </w:rPr>
        <w:drawing>
          <wp:inline distT="0" distB="0" distL="0" distR="0">
            <wp:extent cx="5274310" cy="2752725"/>
            <wp:effectExtent l="0" t="0" r="254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26"/>
                    <a:stretch>
                      <a:fillRect/>
                    </a:stretch>
                  </pic:blipFill>
                  <pic:spPr>
                    <a:xfrm>
                      <a:off x="0" y="0"/>
                      <a:ext cx="5274310" cy="2752725"/>
                    </a:xfrm>
                    <a:prstGeom prst="rect">
                      <a:avLst/>
                    </a:prstGeom>
                  </pic:spPr>
                </pic:pic>
              </a:graphicData>
            </a:graphic>
          </wp:inline>
        </w:drawing>
      </w:r>
    </w:p>
    <w:p w:rsidR="00192CCD" w:rsidRDefault="00192CCD"/>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4037965"/>
            <wp:effectExtent l="0" t="0" r="2540" b="63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27"/>
                    <a:stretch>
                      <a:fillRect/>
                    </a:stretch>
                  </pic:blipFill>
                  <pic:spPr>
                    <a:xfrm>
                      <a:off x="0" y="0"/>
                      <a:ext cx="5274310" cy="4037965"/>
                    </a:xfrm>
                    <a:prstGeom prst="rect">
                      <a:avLst/>
                    </a:prstGeom>
                  </pic:spPr>
                </pic:pic>
              </a:graphicData>
            </a:graphic>
          </wp:inline>
        </w:drawing>
      </w:r>
    </w:p>
    <w:p w:rsidR="00192CCD" w:rsidRDefault="00AE4472">
      <w:pPr>
        <w:pStyle w:val="3"/>
      </w:pPr>
      <w:bookmarkStart w:id="631" w:name="_Toc10091"/>
      <w:r>
        <w:rPr>
          <w:rFonts w:hint="eastAsia"/>
        </w:rPr>
        <w:t>4.3.39</w:t>
      </w:r>
      <w:r>
        <w:rPr>
          <w:rFonts w:hint="eastAsia"/>
        </w:rPr>
        <w:t>管理员查找帖子</w:t>
      </w:r>
      <w:bookmarkEnd w:id="631"/>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lastRenderedPageBreak/>
              <w:t>ID和名称</w:t>
            </w:r>
          </w:p>
        </w:tc>
        <w:tc>
          <w:tcPr>
            <w:tcW w:w="4069" w:type="dxa"/>
          </w:tcPr>
          <w:p w:rsidR="00192CCD" w:rsidRDefault="00AE4472">
            <w:bookmarkStart w:id="632" w:name="A_5_1"/>
            <w:r>
              <w:t>A</w:t>
            </w:r>
            <w:r>
              <w:rPr>
                <w:rFonts w:hint="eastAsia"/>
              </w:rPr>
              <w:t>-5-1</w:t>
            </w:r>
            <w:bookmarkEnd w:id="632"/>
            <w:r>
              <w:rPr>
                <w:rFonts w:hint="eastAsia"/>
              </w:rPr>
              <w:t>查找帖子</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管理员希望查找到网站bbs模块中的帖子</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管理员希望查找到网站中bbs模块中的指定帖子</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1.管理员进入bbs帖子信息界面</w:t>
            </w:r>
            <w:r>
              <w:t xml:space="preserve"> </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5-1.0管理员通过组合条件查找指定案例下的帖子</w:t>
            </w:r>
          </w:p>
          <w:p w:rsidR="00192CCD" w:rsidRDefault="00AE4472">
            <w:r>
              <w:rPr>
                <w:rFonts w:hint="eastAsia"/>
              </w:rPr>
              <w:t>1.管理员点输入案例名称</w:t>
            </w:r>
          </w:p>
          <w:p w:rsidR="00192CCD" w:rsidRDefault="00AE4472">
            <w:r>
              <w:rPr>
                <w:rFonts w:hint="eastAsia"/>
              </w:rPr>
              <w:t>2.管理员点输入帖子标题</w:t>
            </w:r>
          </w:p>
          <w:p w:rsidR="00192CCD" w:rsidRDefault="00AE4472">
            <w:r>
              <w:rPr>
                <w:rFonts w:hint="eastAsia"/>
              </w:rPr>
              <w:t>3.管理员输入用户名</w:t>
            </w:r>
          </w:p>
          <w:p w:rsidR="00192CCD" w:rsidRDefault="00AE4472">
            <w:r>
              <w:rPr>
                <w:rFonts w:hint="eastAsia"/>
              </w:rPr>
              <w:t>4.管理员输入最早的发帖时间</w:t>
            </w:r>
          </w:p>
          <w:p w:rsidR="00192CCD" w:rsidRDefault="00AE4472">
            <w:r>
              <w:rPr>
                <w:rFonts w:hint="eastAsia"/>
              </w:rPr>
              <w:t>5.管理员输入最晚的发帖时间</w:t>
            </w:r>
          </w:p>
          <w:p w:rsidR="00192CCD" w:rsidRDefault="00AE4472">
            <w:r>
              <w:rPr>
                <w:rFonts w:hint="eastAsia"/>
              </w:rPr>
              <w:t>6.管理员通过下拉框选择帖子状态（置顶，加精）</w:t>
            </w:r>
          </w:p>
          <w:p w:rsidR="00192CCD" w:rsidRDefault="00AE4472">
            <w:r>
              <w:rPr>
                <w:rFonts w:hint="eastAsia"/>
              </w:rPr>
              <w:t>7.点击</w:t>
            </w:r>
            <w:hyperlink w:anchor="A_帖子列表界面_查询按钮" w:history="1">
              <w:r>
                <w:rPr>
                  <w:rStyle w:val="af2"/>
                  <w:rFonts w:hint="eastAsia"/>
                  <w:color w:val="FF0000"/>
                </w:rPr>
                <w:t>查询按钮</w:t>
              </w:r>
            </w:hyperlink>
          </w:p>
          <w:p w:rsidR="00192CCD" w:rsidRDefault="00AE4472">
            <w:r>
              <w:rPr>
                <w:rFonts w:hint="eastAsia"/>
              </w:rPr>
              <w:t>8.</w:t>
            </w:r>
            <w:hyperlink w:anchor="A_帖子列表界面_查询按钮" w:history="1">
              <w:r>
                <w:rPr>
                  <w:rStyle w:val="af2"/>
                  <w:rFonts w:hint="eastAsia"/>
                  <w:color w:val="FF0000"/>
                </w:rPr>
                <w:t>帖子列表界面</w:t>
              </w:r>
            </w:hyperlink>
            <w:r>
              <w:rPr>
                <w:rFonts w:hint="eastAsia"/>
              </w:rPr>
              <w:t>显示相应条件的所有帖子</w:t>
            </w:r>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5-1.</w:t>
            </w:r>
            <w:r>
              <w:t>0</w:t>
            </w:r>
            <w:r>
              <w:rPr>
                <w:rFonts w:hint="eastAsia"/>
              </w:rPr>
              <w:t>案例名称，帖子标题，用户名，最早发帖时间，最晚发帖时间，查询按钮</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5</w:t>
            </w:r>
            <w:r>
              <w:t>-1.0</w:t>
            </w:r>
            <w:r>
              <w:rPr>
                <w:rFonts w:hint="eastAsia"/>
              </w:rPr>
              <w:t>.</w:t>
            </w:r>
            <w:hyperlink w:anchor="A_帖子列表界面_查询按钮" w:history="1">
              <w:r>
                <w:rPr>
                  <w:rStyle w:val="af2"/>
                  <w:rFonts w:hint="eastAsia"/>
                  <w:color w:val="FF0000"/>
                </w:rPr>
                <w:t>帖子列表界面</w:t>
              </w:r>
            </w:hyperlink>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0.73</w:t>
            </w:r>
          </w:p>
        </w:tc>
      </w:tr>
    </w:tbl>
    <w:p w:rsidR="00192CCD" w:rsidRDefault="00AE4472">
      <w:pPr>
        <w:rPr>
          <w:color w:val="FF0000"/>
        </w:rPr>
      </w:pPr>
      <w:bookmarkStart w:id="633" w:name="A_帖子列表界面_查询按钮"/>
      <w:r>
        <w:rPr>
          <w:rFonts w:hint="eastAsia"/>
        </w:rPr>
        <w:t>.</w:t>
      </w:r>
      <w:r>
        <w:rPr>
          <w:rFonts w:hint="eastAsia"/>
          <w:color w:val="FF0000"/>
        </w:rPr>
        <w:t>帖子列表界面</w:t>
      </w:r>
      <w:r>
        <w:rPr>
          <w:rFonts w:hint="eastAsia"/>
          <w:color w:val="FF0000"/>
        </w:rPr>
        <w:t>/</w:t>
      </w:r>
      <w:r>
        <w:rPr>
          <w:rFonts w:hint="eastAsia"/>
          <w:color w:val="FF0000"/>
        </w:rPr>
        <w:t>查询按钮</w:t>
      </w:r>
    </w:p>
    <w:bookmarkEnd w:id="633"/>
    <w:p w:rsidR="00192CCD" w:rsidRDefault="00AE4472">
      <w:r>
        <w:rPr>
          <w:noProof/>
        </w:rPr>
        <w:drawing>
          <wp:inline distT="0" distB="0" distL="0" distR="0">
            <wp:extent cx="5274310" cy="26612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328"/>
                    <a:stretch>
                      <a:fillRect/>
                    </a:stretch>
                  </pic:blipFill>
                  <pic:spPr>
                    <a:xfrm>
                      <a:off x="0" y="0"/>
                      <a:ext cx="5274310" cy="2661285"/>
                    </a:xfrm>
                    <a:prstGeom prst="rect">
                      <a:avLst/>
                    </a:prstGeom>
                  </pic:spPr>
                </pic:pic>
              </a:graphicData>
            </a:graphic>
          </wp:inline>
        </w:drawing>
      </w:r>
    </w:p>
    <w:p w:rsidR="00192CCD" w:rsidRDefault="00AE4472">
      <w:pPr>
        <w:rPr>
          <w:color w:val="FF0000"/>
        </w:rPr>
      </w:pPr>
      <w:r>
        <w:rPr>
          <w:rFonts w:hint="eastAsia"/>
          <w:color w:val="FF0000"/>
        </w:rPr>
        <w:lastRenderedPageBreak/>
        <w:t>对话框图</w:t>
      </w:r>
    </w:p>
    <w:p w:rsidR="00192CCD" w:rsidRDefault="00AE4472">
      <w:r>
        <w:rPr>
          <w:noProof/>
        </w:rPr>
        <w:drawing>
          <wp:inline distT="0" distB="0" distL="0" distR="0">
            <wp:extent cx="5274310" cy="2677795"/>
            <wp:effectExtent l="0" t="0" r="2540" b="825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29"/>
                    <a:stretch>
                      <a:fillRect/>
                    </a:stretch>
                  </pic:blipFill>
                  <pic:spPr>
                    <a:xfrm>
                      <a:off x="0" y="0"/>
                      <a:ext cx="5274310" cy="2677795"/>
                    </a:xfrm>
                    <a:prstGeom prst="rect">
                      <a:avLst/>
                    </a:prstGeom>
                  </pic:spPr>
                </pic:pic>
              </a:graphicData>
            </a:graphic>
          </wp:inline>
        </w:drawing>
      </w:r>
    </w:p>
    <w:p w:rsidR="00192CCD" w:rsidRDefault="00192CCD"/>
    <w:p w:rsidR="00192CCD" w:rsidRDefault="00192CCD"/>
    <w:p w:rsidR="00192CCD" w:rsidRDefault="00AE4472">
      <w:pPr>
        <w:pStyle w:val="3"/>
      </w:pPr>
      <w:bookmarkStart w:id="634" w:name="_Toc13131"/>
      <w:r>
        <w:rPr>
          <w:rFonts w:hint="eastAsia"/>
        </w:rPr>
        <w:t>4.3.40</w:t>
      </w:r>
      <w:r>
        <w:rPr>
          <w:rFonts w:hint="eastAsia"/>
        </w:rPr>
        <w:t>管理员删除帖子</w:t>
      </w:r>
      <w:bookmarkEnd w:id="634"/>
    </w:p>
    <w:p w:rsidR="00192CCD" w:rsidRDefault="00192CCD"/>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w:t>
            </w:r>
            <w:r>
              <w:rPr>
                <w:rFonts w:hint="eastAsia"/>
              </w:rPr>
              <w:t>-5-2</w:t>
            </w:r>
            <w:bookmarkStart w:id="635" w:name="_Hlk533209062"/>
            <w:r>
              <w:rPr>
                <w:rFonts w:hint="eastAsia"/>
              </w:rPr>
              <w:t>删除帖子</w:t>
            </w:r>
            <w:bookmarkEnd w:id="635"/>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管理员希望对网站bbs模块中的帖子进行删除操作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管理员希望对网站bbs模块中的帖子进行删除操作</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1.管理员按照条件查找到指定的帖子</w:t>
            </w:r>
          </w:p>
          <w:p w:rsidR="00192CCD" w:rsidRDefault="00AE4472">
            <w:r>
              <w:rPr>
                <w:rFonts w:hint="eastAsia"/>
              </w:rPr>
              <w:t>2.</w:t>
            </w:r>
            <w:r>
              <w:t xml:space="preserve"> </w:t>
            </w:r>
            <w:r>
              <w:rPr>
                <w:rFonts w:hint="eastAsia"/>
              </w:rPr>
              <w:t>系统记录删除的帖子，更新数据库</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5-2.0管理员删除帖子</w:t>
            </w:r>
          </w:p>
          <w:p w:rsidR="00192CCD" w:rsidRDefault="00AE4472">
            <w:r>
              <w:rPr>
                <w:rFonts w:hint="eastAsia"/>
              </w:rPr>
              <w:t>1.管理员通过指定条件查找，找到相应的帖子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hyperlink>
          </w:p>
          <w:p w:rsidR="00192CCD" w:rsidRDefault="00AE4472">
            <w:r>
              <w:rPr>
                <w:rFonts w:hint="eastAsia"/>
              </w:rPr>
              <w:t>2.管理员通过复选框选择需要删除的帖子</w:t>
            </w:r>
          </w:p>
          <w:p w:rsidR="00192CCD" w:rsidRDefault="00AE4472">
            <w:pPr>
              <w:rPr>
                <w:color w:val="FF0000"/>
              </w:rPr>
            </w:pPr>
            <w:r>
              <w:rPr>
                <w:rFonts w:hint="eastAsia"/>
              </w:rPr>
              <w:t>3.点击</w:t>
            </w:r>
            <w:hyperlink w:anchor="A_帖子列表界面_删除按钮" w:history="1">
              <w:r>
                <w:rPr>
                  <w:rStyle w:val="af2"/>
                  <w:rFonts w:hint="eastAsia"/>
                  <w:color w:val="FF0000"/>
                </w:rPr>
                <w:t>删除</w:t>
              </w:r>
              <w:r>
                <w:rPr>
                  <w:rStyle w:val="af2"/>
                  <w:color w:val="FF0000"/>
                </w:rPr>
                <w:t xml:space="preserve"> </w:t>
              </w:r>
            </w:hyperlink>
          </w:p>
          <w:p w:rsidR="00192CCD" w:rsidRDefault="00AE4472">
            <w:r>
              <w:rPr>
                <w:rFonts w:hint="eastAsia"/>
              </w:rPr>
              <w:t>4.返回</w:t>
            </w:r>
            <w:hyperlink w:anchor="A_帖子列表界面_删除按钮" w:history="1">
              <w:r>
                <w:rPr>
                  <w:rStyle w:val="af2"/>
                  <w:rFonts w:hint="eastAsia"/>
                  <w:color w:val="FF0000"/>
                </w:rPr>
                <w:t>帖子列表界面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5-2.0E1未选择删除的帖子</w:t>
            </w:r>
          </w:p>
          <w:p w:rsidR="00192CCD" w:rsidRDefault="00AE4472">
            <w:r>
              <w:rPr>
                <w:rFonts w:hint="eastAsia"/>
              </w:rPr>
              <w:t>1.系统提示错误信息：未选择删除的帖子</w:t>
            </w:r>
          </w:p>
        </w:tc>
      </w:tr>
      <w:tr w:rsidR="00192CCD">
        <w:tc>
          <w:tcPr>
            <w:tcW w:w="4148" w:type="dxa"/>
          </w:tcPr>
          <w:p w:rsidR="00192CCD" w:rsidRDefault="00AE4472">
            <w:r>
              <w:rPr>
                <w:rFonts w:hint="eastAsia"/>
              </w:rPr>
              <w:t>输入</w:t>
            </w:r>
          </w:p>
        </w:tc>
        <w:tc>
          <w:tcPr>
            <w:tcW w:w="4069" w:type="dxa"/>
          </w:tcPr>
          <w:p w:rsidR="00192CCD" w:rsidRDefault="00AE4472">
            <w:r>
              <w:rPr>
                <w:rFonts w:asciiTheme="minorEastAsia" w:eastAsiaTheme="minorEastAsia" w:hAnsiTheme="minorEastAsia" w:hint="eastAsia"/>
              </w:rPr>
              <w:t>5-2.0</w:t>
            </w:r>
            <w:r>
              <w:rPr>
                <w:rFonts w:ascii="宋体" w:hAnsi="宋体" w:cs="宋体" w:hint="eastAsia"/>
              </w:rPr>
              <w:t>帖子</w:t>
            </w:r>
          </w:p>
        </w:tc>
      </w:tr>
      <w:tr w:rsidR="00192CCD">
        <w:tc>
          <w:tcPr>
            <w:tcW w:w="4148" w:type="dxa"/>
          </w:tcPr>
          <w:p w:rsidR="00192CCD" w:rsidRDefault="00AE4472">
            <w:r>
              <w:rPr>
                <w:rFonts w:hint="eastAsia"/>
              </w:rPr>
              <w:t>输出</w:t>
            </w:r>
          </w:p>
        </w:tc>
        <w:tc>
          <w:tcPr>
            <w:tcW w:w="4069" w:type="dxa"/>
          </w:tcPr>
          <w:p w:rsidR="00192CCD" w:rsidRDefault="00AE4472">
            <w:r>
              <w:rPr>
                <w:rFonts w:asciiTheme="minorEastAsia" w:eastAsiaTheme="minorEastAsia" w:hAnsiTheme="minorEastAsia" w:hint="eastAsia"/>
              </w:rPr>
              <w:t>5-2.0</w:t>
            </w:r>
            <w:r>
              <w:rPr>
                <w:rFonts w:hint="eastAsia"/>
              </w:rPr>
              <w:t>未选择删除的帖子</w:t>
            </w:r>
          </w:p>
        </w:tc>
      </w:tr>
      <w:tr w:rsidR="00192CCD">
        <w:tc>
          <w:tcPr>
            <w:tcW w:w="4148" w:type="dxa"/>
          </w:tcPr>
          <w:p w:rsidR="00192CCD" w:rsidRDefault="00AE4472">
            <w:r>
              <w:rPr>
                <w:rFonts w:hint="eastAsia"/>
              </w:rPr>
              <w:lastRenderedPageBreak/>
              <w:t>业务规则</w:t>
            </w:r>
          </w:p>
        </w:tc>
        <w:tc>
          <w:tcPr>
            <w:tcW w:w="4069" w:type="dxa"/>
          </w:tcPr>
          <w:p w:rsidR="00192CCD" w:rsidRDefault="00AE4472">
            <w:r>
              <w:rPr>
                <w:rFonts w:hint="eastAsia"/>
              </w:rPr>
              <w:t>BR-A-21删除前必须选择帖子</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0.80</w:t>
            </w:r>
          </w:p>
        </w:tc>
      </w:tr>
    </w:tbl>
    <w:p w:rsidR="00192CCD" w:rsidRDefault="00AE4472">
      <w:pPr>
        <w:rPr>
          <w:color w:val="FF0000"/>
        </w:rPr>
      </w:pPr>
      <w:bookmarkStart w:id="636" w:name="A_帖子列表界面_删除按钮"/>
      <w:r>
        <w:rPr>
          <w:rFonts w:hint="eastAsia"/>
          <w:color w:val="FF0000"/>
        </w:rPr>
        <w:t>帖子列表界面</w:t>
      </w:r>
      <w:r>
        <w:rPr>
          <w:rFonts w:hint="eastAsia"/>
          <w:color w:val="FF0000"/>
        </w:rPr>
        <w:t>/</w:t>
      </w:r>
      <w:r>
        <w:rPr>
          <w:rFonts w:hint="eastAsia"/>
          <w:color w:val="FF0000"/>
        </w:rPr>
        <w:t>删除按钮</w:t>
      </w:r>
    </w:p>
    <w:bookmarkEnd w:id="636"/>
    <w:p w:rsidR="00192CCD" w:rsidRDefault="00AE4472">
      <w:r>
        <w:rPr>
          <w:noProof/>
        </w:rPr>
        <w:drawing>
          <wp:inline distT="0" distB="0" distL="0" distR="0">
            <wp:extent cx="5274310" cy="2661285"/>
            <wp:effectExtent l="0" t="0" r="2540" b="571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28"/>
                    <a:stretch>
                      <a:fillRect/>
                    </a:stretch>
                  </pic:blipFill>
                  <pic:spPr>
                    <a:xfrm>
                      <a:off x="0" y="0"/>
                      <a:ext cx="5274310" cy="266128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192CCD"/>
    <w:p w:rsidR="00192CCD" w:rsidRDefault="00AE4472">
      <w:r>
        <w:rPr>
          <w:noProof/>
        </w:rPr>
        <w:drawing>
          <wp:inline distT="0" distB="0" distL="0" distR="0">
            <wp:extent cx="5274310" cy="3895725"/>
            <wp:effectExtent l="0" t="0" r="2540"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30"/>
                    <a:stretch>
                      <a:fillRect/>
                    </a:stretch>
                  </pic:blipFill>
                  <pic:spPr>
                    <a:xfrm>
                      <a:off x="0" y="0"/>
                      <a:ext cx="5274310" cy="3895725"/>
                    </a:xfrm>
                    <a:prstGeom prst="rect">
                      <a:avLst/>
                    </a:prstGeom>
                  </pic:spPr>
                </pic:pic>
              </a:graphicData>
            </a:graphic>
          </wp:inline>
        </w:drawing>
      </w:r>
    </w:p>
    <w:p w:rsidR="00192CCD" w:rsidRDefault="00AE4472">
      <w:pPr>
        <w:pStyle w:val="3"/>
      </w:pPr>
      <w:bookmarkStart w:id="637" w:name="_Toc28431"/>
      <w:r>
        <w:rPr>
          <w:rFonts w:hint="eastAsia"/>
        </w:rPr>
        <w:t>4.3.41</w:t>
      </w:r>
      <w:r>
        <w:rPr>
          <w:rFonts w:hint="eastAsia"/>
        </w:rPr>
        <w:t>管理员查看帖子</w:t>
      </w:r>
      <w:bookmarkEnd w:id="637"/>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bookmarkStart w:id="638" w:name="A_5_3"/>
            <w:r>
              <w:t>A</w:t>
            </w:r>
            <w:r>
              <w:rPr>
                <w:rFonts w:hint="eastAsia"/>
              </w:rPr>
              <w:t>-5-3</w:t>
            </w:r>
            <w:bookmarkEnd w:id="638"/>
            <w:r>
              <w:rPr>
                <w:rFonts w:hint="eastAsia"/>
              </w:rPr>
              <w:t>查看帖子</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lastRenderedPageBreak/>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管理员希望对网站bbs模块中的帖子查看具体内容</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管理员希望对网站bbs模块中的帖子查看具体内容</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1.管理员进入bbs帖子信息界面</w:t>
            </w:r>
            <w:r>
              <w:t xml:space="preserve"> </w:t>
            </w:r>
          </w:p>
          <w:p w:rsidR="00192CCD" w:rsidRDefault="00AE4472">
            <w:r>
              <w:rPr>
                <w:rFonts w:hint="eastAsia"/>
              </w:rPr>
              <w:t>2.选择指定的帖子名称</w:t>
            </w:r>
          </w:p>
          <w:p w:rsidR="00192CCD" w:rsidRDefault="00AE4472">
            <w:r>
              <w:rPr>
                <w:rFonts w:hint="eastAsia"/>
              </w:rPr>
              <w:t>3系统显示该帖子的相关信息：标题，内容，回复</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5-3.0管理员查看帖子</w:t>
            </w:r>
          </w:p>
          <w:p w:rsidR="00192CCD" w:rsidRDefault="00AE4472">
            <w:r>
              <w:rPr>
                <w:rFonts w:hint="eastAsia"/>
              </w:rPr>
              <w:t>1.管理员通过指定条件查找，找到相应的帖子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hyperlink>
          </w:p>
          <w:p w:rsidR="00192CCD" w:rsidRDefault="00AE4472">
            <w:r>
              <w:rPr>
                <w:rFonts w:hint="eastAsia"/>
              </w:rPr>
              <w:t>2.管理员选择相应的帖子名称</w:t>
            </w:r>
          </w:p>
          <w:p w:rsidR="00192CCD" w:rsidRDefault="00AE4472">
            <w:r>
              <w:rPr>
                <w:rFonts w:hint="eastAsia"/>
              </w:rPr>
              <w:t>3. .</w:t>
            </w:r>
            <w:hyperlink w:anchor="A_帖子标题" w:history="1">
              <w:r>
                <w:rPr>
                  <w:rStyle w:val="af2"/>
                  <w:rFonts w:hint="eastAsia"/>
                  <w:color w:val="FF0000"/>
                </w:rPr>
                <w:t>帖子详情界面</w:t>
              </w:r>
            </w:hyperlink>
            <w:r>
              <w:rPr>
                <w:rFonts w:hint="eastAsia"/>
              </w:rPr>
              <w:t>显示帖子标题，帖子内容，帖子发表时间，回复.</w:t>
            </w:r>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5-3.0帖子</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5-3.0帖子详情界面，帖子标题，帖子内容，帖子发表时间</w:t>
            </w:r>
            <w:bookmarkStart w:id="639" w:name="A_帖子标题"/>
            <w:bookmarkEnd w:id="639"/>
            <w:r>
              <w:rPr>
                <w:rFonts w:hint="eastAsia"/>
              </w:rPr>
              <w:t>，回复</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0.73</w:t>
            </w:r>
          </w:p>
        </w:tc>
      </w:tr>
    </w:tbl>
    <w:p w:rsidR="00192CCD" w:rsidRDefault="00AE4472">
      <w:r>
        <w:rPr>
          <w:rFonts w:hint="eastAsia"/>
          <w:color w:val="FF0000"/>
        </w:rPr>
        <w:t>帖子标题</w:t>
      </w:r>
    </w:p>
    <w:p w:rsidR="00192CCD" w:rsidRDefault="00AE4472">
      <w:r>
        <w:rPr>
          <w:noProof/>
        </w:rPr>
        <w:drawing>
          <wp:inline distT="0" distB="0" distL="0" distR="0">
            <wp:extent cx="5274310" cy="2626360"/>
            <wp:effectExtent l="0" t="0" r="254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31"/>
                    <a:stretch>
                      <a:fillRect/>
                    </a:stretch>
                  </pic:blipFill>
                  <pic:spPr>
                    <a:xfrm>
                      <a:off x="0" y="0"/>
                      <a:ext cx="5274310" cy="2626360"/>
                    </a:xfrm>
                    <a:prstGeom prst="rect">
                      <a:avLst/>
                    </a:prstGeom>
                  </pic:spPr>
                </pic:pic>
              </a:graphicData>
            </a:graphic>
          </wp:inline>
        </w:drawing>
      </w:r>
    </w:p>
    <w:p w:rsidR="00192CCD" w:rsidRDefault="00AE4472">
      <w:pPr>
        <w:rPr>
          <w:color w:val="FF0000"/>
        </w:rPr>
      </w:pPr>
      <w:r>
        <w:rPr>
          <w:rFonts w:hint="eastAsia"/>
          <w:color w:val="FF0000"/>
        </w:rPr>
        <w:t>帖子详情界面</w:t>
      </w:r>
    </w:p>
    <w:p w:rsidR="00192CCD" w:rsidRDefault="00AE4472">
      <w:pPr>
        <w:rPr>
          <w:color w:val="FF0000"/>
        </w:rPr>
      </w:pPr>
      <w:r>
        <w:rPr>
          <w:noProof/>
        </w:rPr>
        <w:lastRenderedPageBreak/>
        <w:drawing>
          <wp:inline distT="0" distB="0" distL="0" distR="0">
            <wp:extent cx="5274310" cy="2865755"/>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32"/>
                    <a:stretch>
                      <a:fillRect/>
                    </a:stretch>
                  </pic:blipFill>
                  <pic:spPr>
                    <a:xfrm>
                      <a:off x="0" y="0"/>
                      <a:ext cx="5274310" cy="2865755"/>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311150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333"/>
                    <a:stretch>
                      <a:fillRect/>
                    </a:stretch>
                  </pic:blipFill>
                  <pic:spPr>
                    <a:xfrm>
                      <a:off x="0" y="0"/>
                      <a:ext cx="5274310" cy="3111500"/>
                    </a:xfrm>
                    <a:prstGeom prst="rect">
                      <a:avLst/>
                    </a:prstGeom>
                  </pic:spPr>
                </pic:pic>
              </a:graphicData>
            </a:graphic>
          </wp:inline>
        </w:drawing>
      </w:r>
    </w:p>
    <w:p w:rsidR="00192CCD" w:rsidRDefault="00AE4472">
      <w:pPr>
        <w:pStyle w:val="3"/>
      </w:pPr>
      <w:bookmarkStart w:id="640" w:name="_Toc11657"/>
      <w:r>
        <w:rPr>
          <w:rFonts w:hint="eastAsia"/>
        </w:rPr>
        <w:t>4.3.42</w:t>
      </w:r>
      <w:r>
        <w:rPr>
          <w:rFonts w:hint="eastAsia"/>
        </w:rPr>
        <w:t>管理员查看回复</w:t>
      </w:r>
      <w:bookmarkEnd w:id="640"/>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w:t>
            </w:r>
            <w:r>
              <w:rPr>
                <w:rFonts w:hint="eastAsia"/>
              </w:rPr>
              <w:t>-5-4查看回复</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管理员希望对网站bbs模块中的回复查看具体内容</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管理员希望对网站bbs模块中的回复查看具体内容</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lastRenderedPageBreak/>
              <w:t>后置条件</w:t>
            </w:r>
          </w:p>
        </w:tc>
        <w:tc>
          <w:tcPr>
            <w:tcW w:w="4069" w:type="dxa"/>
          </w:tcPr>
          <w:p w:rsidR="00192CCD" w:rsidRDefault="00AE4472">
            <w:r>
              <w:rPr>
                <w:rFonts w:hint="eastAsia"/>
              </w:rPr>
              <w:t>1.管理员进入bbs帖子中回复信息界面</w:t>
            </w:r>
            <w:r>
              <w:t xml:space="preserve"> </w:t>
            </w:r>
          </w:p>
          <w:p w:rsidR="00192CCD" w:rsidRDefault="00AE4472">
            <w:r>
              <w:rPr>
                <w:rFonts w:hint="eastAsia"/>
              </w:rPr>
              <w:t>2.系统显示该帖子下所有回复的相关信息：回复内容，回复人，回复时间</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5-4.0管理员查看回复</w:t>
            </w:r>
          </w:p>
          <w:p w:rsidR="00192CCD" w:rsidRDefault="00AE4472">
            <w:r>
              <w:rPr>
                <w:rFonts w:hint="eastAsia"/>
              </w:rPr>
              <w:t>1.管理员查看指定帖子</w:t>
            </w:r>
            <w:hyperlink w:anchor="A_5_3" w:history="1">
              <w:r>
                <w:rPr>
                  <w:rStyle w:val="af2"/>
                  <w:rFonts w:hint="eastAsia"/>
                  <w:color w:val="FF0000"/>
                </w:rPr>
                <w:t>（见A-5-3）</w:t>
              </w:r>
            </w:hyperlink>
          </w:p>
          <w:p w:rsidR="00192CCD" w:rsidRDefault="00AE4472">
            <w:r>
              <w:rPr>
                <w:rFonts w:hint="eastAsia"/>
              </w:rPr>
              <w:t>2.</w:t>
            </w:r>
            <w:hyperlink w:anchor="A_帖子标题1" w:history="1">
              <w:r>
                <w:rPr>
                  <w:rStyle w:val="af2"/>
                  <w:rFonts w:hint="eastAsia"/>
                  <w:color w:val="FF0000"/>
                </w:rPr>
                <w:t>帖子详情界面</w:t>
              </w:r>
            </w:hyperlink>
            <w:r>
              <w:rPr>
                <w:rFonts w:hint="eastAsia"/>
              </w:rPr>
              <w:t>显示该帖子下所有回复的回复内容，回复时间，回复人</w:t>
            </w:r>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5-4.0帖子</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5-4.0帖子详情界面，所有回复的回复内容，回复时间，回复人</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0.73</w:t>
            </w:r>
          </w:p>
        </w:tc>
      </w:tr>
    </w:tbl>
    <w:p w:rsidR="00192CCD" w:rsidRDefault="00192CCD"/>
    <w:p w:rsidR="00192CCD" w:rsidRDefault="00AE4472">
      <w:bookmarkStart w:id="641" w:name="A_帖子标题1"/>
      <w:r>
        <w:rPr>
          <w:rFonts w:hint="eastAsia"/>
          <w:color w:val="FF0000"/>
        </w:rPr>
        <w:t>帖子标题</w:t>
      </w:r>
    </w:p>
    <w:bookmarkEnd w:id="641"/>
    <w:p w:rsidR="00192CCD" w:rsidRDefault="00AE4472">
      <w:r>
        <w:rPr>
          <w:noProof/>
        </w:rPr>
        <w:drawing>
          <wp:inline distT="0" distB="0" distL="0" distR="0">
            <wp:extent cx="5274310" cy="2626360"/>
            <wp:effectExtent l="0" t="0" r="2540" b="254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31"/>
                    <a:stretch>
                      <a:fillRect/>
                    </a:stretch>
                  </pic:blipFill>
                  <pic:spPr>
                    <a:xfrm>
                      <a:off x="0" y="0"/>
                      <a:ext cx="5274310" cy="2626360"/>
                    </a:xfrm>
                    <a:prstGeom prst="rect">
                      <a:avLst/>
                    </a:prstGeom>
                  </pic:spPr>
                </pic:pic>
              </a:graphicData>
            </a:graphic>
          </wp:inline>
        </w:drawing>
      </w:r>
    </w:p>
    <w:p w:rsidR="00192CCD" w:rsidRDefault="00AE4472">
      <w:pPr>
        <w:rPr>
          <w:color w:val="FF0000"/>
        </w:rPr>
      </w:pPr>
      <w:r>
        <w:rPr>
          <w:rFonts w:hint="eastAsia"/>
          <w:color w:val="FF0000"/>
        </w:rPr>
        <w:t>帖子详情界面</w:t>
      </w:r>
    </w:p>
    <w:p w:rsidR="00192CCD" w:rsidRDefault="00AE4472">
      <w:r>
        <w:rPr>
          <w:noProof/>
        </w:rPr>
        <w:lastRenderedPageBreak/>
        <w:drawing>
          <wp:inline distT="0" distB="0" distL="0" distR="0">
            <wp:extent cx="5274310" cy="2865755"/>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32"/>
                    <a:stretch>
                      <a:fillRect/>
                    </a:stretch>
                  </pic:blipFill>
                  <pic:spPr>
                    <a:xfrm>
                      <a:off x="0" y="0"/>
                      <a:ext cx="5274310" cy="2865755"/>
                    </a:xfrm>
                    <a:prstGeom prst="rect">
                      <a:avLst/>
                    </a:prstGeom>
                  </pic:spPr>
                </pic:pic>
              </a:graphicData>
            </a:graphic>
          </wp:inline>
        </w:drawing>
      </w:r>
    </w:p>
    <w:p w:rsidR="00192CCD" w:rsidRDefault="00AE4472">
      <w:r>
        <w:rPr>
          <w:rFonts w:hint="eastAsia"/>
        </w:rPr>
        <w:t>对话框图</w:t>
      </w:r>
    </w:p>
    <w:p w:rsidR="00192CCD" w:rsidRDefault="00AE4472">
      <w:r>
        <w:rPr>
          <w:noProof/>
        </w:rPr>
        <w:drawing>
          <wp:inline distT="0" distB="0" distL="0" distR="0">
            <wp:extent cx="5274310" cy="328612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334"/>
                    <a:stretch>
                      <a:fillRect/>
                    </a:stretch>
                  </pic:blipFill>
                  <pic:spPr>
                    <a:xfrm>
                      <a:off x="0" y="0"/>
                      <a:ext cx="5274310" cy="3286125"/>
                    </a:xfrm>
                    <a:prstGeom prst="rect">
                      <a:avLst/>
                    </a:prstGeom>
                  </pic:spPr>
                </pic:pic>
              </a:graphicData>
            </a:graphic>
          </wp:inline>
        </w:drawing>
      </w:r>
    </w:p>
    <w:p w:rsidR="00192CCD" w:rsidRDefault="00AE4472">
      <w:pPr>
        <w:pStyle w:val="3"/>
      </w:pPr>
      <w:bookmarkStart w:id="642" w:name="_Toc11513"/>
      <w:r>
        <w:rPr>
          <w:rFonts w:hint="eastAsia"/>
        </w:rPr>
        <w:t>4.3.43</w:t>
      </w:r>
      <w:r>
        <w:rPr>
          <w:rFonts w:hint="eastAsia"/>
        </w:rPr>
        <w:t>管理员删除回复</w:t>
      </w:r>
      <w:bookmarkEnd w:id="642"/>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w:t>
            </w:r>
            <w:r>
              <w:rPr>
                <w:rFonts w:hint="eastAsia"/>
              </w:rPr>
              <w:t>-5-5删除回复</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管理员希望对网站bbs模块中的回复进行删除操作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管理员希望对网站bbs模块中的回复进行删除操作</w:t>
            </w:r>
          </w:p>
        </w:tc>
      </w:tr>
      <w:tr w:rsidR="00192CCD">
        <w:tc>
          <w:tcPr>
            <w:tcW w:w="4148" w:type="dxa"/>
          </w:tcPr>
          <w:p w:rsidR="00192CCD" w:rsidRDefault="00AE4472">
            <w:r>
              <w:rPr>
                <w:rFonts w:hint="eastAsia"/>
              </w:rPr>
              <w:lastRenderedPageBreak/>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1.管理员按照条件查找到指定帖子下的回复</w:t>
            </w:r>
          </w:p>
          <w:p w:rsidR="00192CCD" w:rsidRDefault="00AE4472">
            <w:r>
              <w:rPr>
                <w:rFonts w:hint="eastAsia"/>
              </w:rPr>
              <w:t>2.</w:t>
            </w:r>
            <w:r>
              <w:t xml:space="preserve"> </w:t>
            </w:r>
            <w:r>
              <w:rPr>
                <w:rFonts w:hint="eastAsia"/>
              </w:rPr>
              <w:t>系统记录删除的回复，更新数据库</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5-5.0管理员删除回复</w:t>
            </w:r>
          </w:p>
          <w:p w:rsidR="00192CCD" w:rsidRDefault="00AE4472">
            <w:r>
              <w:rPr>
                <w:rFonts w:hint="eastAsia"/>
              </w:rPr>
              <w:t>1.管理员查看指定帖子</w:t>
            </w:r>
            <w:hyperlink w:anchor="A_5_3" w:history="1">
              <w:r>
                <w:rPr>
                  <w:rStyle w:val="af2"/>
                  <w:rFonts w:hint="eastAsia"/>
                  <w:color w:val="FF0000"/>
                </w:rPr>
                <w:t>（见A-5-3）</w:t>
              </w:r>
            </w:hyperlink>
          </w:p>
          <w:p w:rsidR="00192CCD" w:rsidRDefault="00AE4472">
            <w:r>
              <w:rPr>
                <w:rFonts w:hint="eastAsia"/>
              </w:rPr>
              <w:t>2.点击</w:t>
            </w:r>
            <w:hyperlink w:anchor="A_帖子详情界面_删除" w:history="1">
              <w:r>
                <w:rPr>
                  <w:rStyle w:val="af2"/>
                  <w:rFonts w:hint="eastAsia"/>
                  <w:color w:val="FF0000"/>
                </w:rPr>
                <w:t>删除</w:t>
              </w:r>
              <w:r>
                <w:rPr>
                  <w:rStyle w:val="af2"/>
                </w:rPr>
                <w:t xml:space="preserve"> </w:t>
              </w:r>
            </w:hyperlink>
          </w:p>
          <w:p w:rsidR="00192CCD" w:rsidRDefault="00AE4472">
            <w:r>
              <w:rPr>
                <w:rFonts w:hint="eastAsia"/>
              </w:rPr>
              <w:t>3.返回</w:t>
            </w:r>
            <w:hyperlink w:anchor="A_帖子详情界面_删除" w:history="1">
              <w:r>
                <w:rPr>
                  <w:rStyle w:val="af2"/>
                  <w:rFonts w:hint="eastAsia"/>
                  <w:color w:val="FF0000"/>
                </w:rPr>
                <w:t>帖子详情界面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5-5.0帖子</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5-5.0帖子详情界面</w:t>
            </w:r>
          </w:p>
        </w:tc>
      </w:tr>
      <w:tr w:rsidR="00192CCD">
        <w:tc>
          <w:tcPr>
            <w:tcW w:w="4148" w:type="dxa"/>
          </w:tcPr>
          <w:p w:rsidR="00192CCD" w:rsidRDefault="00AE4472">
            <w:r>
              <w:rPr>
                <w:rFonts w:hint="eastAsia"/>
              </w:rPr>
              <w:t>业务规则</w:t>
            </w:r>
          </w:p>
        </w:tc>
        <w:tc>
          <w:tcPr>
            <w:tcW w:w="4069" w:type="dxa"/>
          </w:tcPr>
          <w:p w:rsidR="00192CCD" w:rsidRDefault="00AE4472">
            <w:r>
              <w:rPr>
                <w:rFonts w:asciiTheme="minorEastAsia" w:eastAsiaTheme="minorEastAsia" w:hAnsiTheme="minorEastAsia" w:hint="eastAsia"/>
              </w:rPr>
              <w:t>无</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0.69</w:t>
            </w:r>
          </w:p>
        </w:tc>
      </w:tr>
    </w:tbl>
    <w:p w:rsidR="00192CCD" w:rsidRDefault="00AE4472">
      <w:pPr>
        <w:rPr>
          <w:color w:val="FF0000"/>
        </w:rPr>
      </w:pPr>
      <w:bookmarkStart w:id="643" w:name="A_帖子详情界面_删除"/>
      <w:r>
        <w:rPr>
          <w:rFonts w:hint="eastAsia"/>
          <w:color w:val="FF0000"/>
        </w:rPr>
        <w:t>帖子详情界面</w:t>
      </w:r>
      <w:r>
        <w:rPr>
          <w:rFonts w:hint="eastAsia"/>
          <w:color w:val="FF0000"/>
        </w:rPr>
        <w:t>/</w:t>
      </w:r>
      <w:r>
        <w:rPr>
          <w:rFonts w:hint="eastAsia"/>
          <w:color w:val="FF0000"/>
        </w:rPr>
        <w:t>删除</w:t>
      </w:r>
    </w:p>
    <w:bookmarkEnd w:id="643"/>
    <w:p w:rsidR="00192CCD" w:rsidRDefault="00AE4472">
      <w:r>
        <w:rPr>
          <w:noProof/>
        </w:rPr>
        <w:drawing>
          <wp:inline distT="0" distB="0" distL="0" distR="0">
            <wp:extent cx="5274310" cy="2968625"/>
            <wp:effectExtent l="0" t="0" r="2540"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335"/>
                    <a:stretch>
                      <a:fillRect/>
                    </a:stretch>
                  </pic:blipFill>
                  <pic:spPr>
                    <a:xfrm>
                      <a:off x="0" y="0"/>
                      <a:ext cx="5274310" cy="2968625"/>
                    </a:xfrm>
                    <a:prstGeom prst="rect">
                      <a:avLst/>
                    </a:prstGeom>
                  </pic:spPr>
                </pic:pic>
              </a:graphicData>
            </a:graphic>
          </wp:inline>
        </w:drawing>
      </w:r>
    </w:p>
    <w:p w:rsidR="00192CCD" w:rsidRDefault="00192CCD"/>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3716020"/>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36"/>
                    <a:stretch>
                      <a:fillRect/>
                    </a:stretch>
                  </pic:blipFill>
                  <pic:spPr>
                    <a:xfrm>
                      <a:off x="0" y="0"/>
                      <a:ext cx="5274310" cy="3716020"/>
                    </a:xfrm>
                    <a:prstGeom prst="rect">
                      <a:avLst/>
                    </a:prstGeom>
                  </pic:spPr>
                </pic:pic>
              </a:graphicData>
            </a:graphic>
          </wp:inline>
        </w:drawing>
      </w:r>
    </w:p>
    <w:p w:rsidR="00192CCD" w:rsidRDefault="00192CCD"/>
    <w:p w:rsidR="00192CCD" w:rsidRDefault="00AE4472">
      <w:pPr>
        <w:pStyle w:val="3"/>
      </w:pPr>
      <w:bookmarkStart w:id="644" w:name="_Toc3456"/>
      <w:r>
        <w:rPr>
          <w:rFonts w:hint="eastAsia"/>
        </w:rPr>
        <w:t>4.3.44</w:t>
      </w:r>
      <w:r>
        <w:rPr>
          <w:rFonts w:hint="eastAsia"/>
        </w:rPr>
        <w:t>管理员置顶帖子</w:t>
      </w:r>
      <w:bookmarkEnd w:id="644"/>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t>ID和名称</w:t>
            </w:r>
          </w:p>
        </w:tc>
        <w:tc>
          <w:tcPr>
            <w:tcW w:w="4069" w:type="dxa"/>
          </w:tcPr>
          <w:p w:rsidR="00192CCD" w:rsidRDefault="00AE4472">
            <w:r>
              <w:t>A</w:t>
            </w:r>
            <w:r>
              <w:rPr>
                <w:rFonts w:hint="eastAsia"/>
              </w:rPr>
              <w:t>-5-6置顶帖子</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管理员希望对网站bbs模块中的帖子进行置顶操作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管理员希望对网站bbs模块中的帖子进行置顶操作</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1.管理员按照条件查找到指定的帖子</w:t>
            </w:r>
          </w:p>
          <w:p w:rsidR="00192CCD" w:rsidRDefault="00AE4472">
            <w:r>
              <w:rPr>
                <w:rFonts w:hint="eastAsia"/>
              </w:rPr>
              <w:t>2.</w:t>
            </w:r>
            <w:r>
              <w:t xml:space="preserve"> </w:t>
            </w:r>
            <w:r>
              <w:rPr>
                <w:rFonts w:hint="eastAsia"/>
              </w:rPr>
              <w:t>系统记录置顶的帖子，更新数据库</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5-6.0管理员置顶帖子</w:t>
            </w:r>
          </w:p>
          <w:p w:rsidR="00192CCD" w:rsidRDefault="00AE4472">
            <w:r>
              <w:rPr>
                <w:rFonts w:hint="eastAsia"/>
              </w:rPr>
              <w:t>1.管理员通过指定条件查找，找到相应的帖子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hyperlink>
          </w:p>
          <w:p w:rsidR="00192CCD" w:rsidRDefault="00AE4472">
            <w:r>
              <w:rPr>
                <w:rFonts w:hint="eastAsia"/>
              </w:rPr>
              <w:t>2.管理员通过复选框选择需要置顶的帖子</w:t>
            </w:r>
          </w:p>
          <w:p w:rsidR="00192CCD" w:rsidRDefault="00AE4472">
            <w:r>
              <w:rPr>
                <w:rFonts w:hint="eastAsia"/>
              </w:rPr>
              <w:t>3.点击</w:t>
            </w:r>
            <w:hyperlink w:anchor="A_帖子列表界面_置顶按钮" w:history="1">
              <w:r>
                <w:rPr>
                  <w:rStyle w:val="af2"/>
                  <w:rFonts w:hint="eastAsia"/>
                  <w:color w:val="FF0000"/>
                </w:rPr>
                <w:t>置顶按钮</w:t>
              </w:r>
            </w:hyperlink>
          </w:p>
          <w:p w:rsidR="00192CCD" w:rsidRDefault="00AE4472">
            <w:r>
              <w:rPr>
                <w:rFonts w:hint="eastAsia"/>
              </w:rPr>
              <w:t>4.返回</w:t>
            </w:r>
            <w:hyperlink w:anchor="A_帖子列表界面_置顶按钮" w:history="1">
              <w:r>
                <w:rPr>
                  <w:rStyle w:val="af2"/>
                  <w:rFonts w:hint="eastAsia"/>
                  <w:color w:val="FF0000"/>
                </w:rPr>
                <w:t>帖子列表界面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5-6.0E1未选择置顶的帖子</w:t>
            </w:r>
          </w:p>
          <w:p w:rsidR="00192CCD" w:rsidRDefault="00AE4472">
            <w:r>
              <w:rPr>
                <w:rFonts w:hint="eastAsia"/>
              </w:rPr>
              <w:t>1.系统提示错误信息：未选择置顶的帖子</w:t>
            </w:r>
          </w:p>
        </w:tc>
      </w:tr>
      <w:tr w:rsidR="00192CCD">
        <w:tc>
          <w:tcPr>
            <w:tcW w:w="4148" w:type="dxa"/>
          </w:tcPr>
          <w:p w:rsidR="00192CCD" w:rsidRDefault="00AE4472">
            <w:r>
              <w:rPr>
                <w:rFonts w:hint="eastAsia"/>
              </w:rPr>
              <w:lastRenderedPageBreak/>
              <w:t>输入</w:t>
            </w:r>
          </w:p>
        </w:tc>
        <w:tc>
          <w:tcPr>
            <w:tcW w:w="4069" w:type="dxa"/>
          </w:tcPr>
          <w:p w:rsidR="00192CCD" w:rsidRDefault="00AE4472">
            <w:r>
              <w:rPr>
                <w:rFonts w:hint="eastAsia"/>
              </w:rPr>
              <w:t>5-6.0帖子</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5-6.0帖子列表界面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BR-A-21置顶前必须选择相应的帖子</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0.69</w:t>
            </w:r>
          </w:p>
        </w:tc>
      </w:tr>
    </w:tbl>
    <w:p w:rsidR="00192CCD" w:rsidRDefault="00192CCD"/>
    <w:p w:rsidR="00192CCD" w:rsidRDefault="00AE4472">
      <w:pPr>
        <w:rPr>
          <w:color w:val="FF0000"/>
        </w:rPr>
      </w:pPr>
      <w:bookmarkStart w:id="645" w:name="A_帖子列表界面_置顶按钮"/>
      <w:r>
        <w:rPr>
          <w:rFonts w:hint="eastAsia"/>
          <w:color w:val="FF0000"/>
        </w:rPr>
        <w:t>帖子列表界面</w:t>
      </w:r>
      <w:r>
        <w:rPr>
          <w:rFonts w:hint="eastAsia"/>
          <w:color w:val="FF0000"/>
        </w:rPr>
        <w:t>/</w:t>
      </w:r>
      <w:r>
        <w:rPr>
          <w:rFonts w:hint="eastAsia"/>
          <w:color w:val="FF0000"/>
        </w:rPr>
        <w:t>置顶按钮</w:t>
      </w:r>
    </w:p>
    <w:bookmarkEnd w:id="645"/>
    <w:p w:rsidR="00192CCD" w:rsidRDefault="00AE4472">
      <w:r>
        <w:rPr>
          <w:noProof/>
        </w:rPr>
        <w:drawing>
          <wp:inline distT="0" distB="0" distL="0" distR="0">
            <wp:extent cx="5274310" cy="2658110"/>
            <wp:effectExtent l="0" t="0" r="254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337"/>
                    <a:stretch>
                      <a:fillRect/>
                    </a:stretch>
                  </pic:blipFill>
                  <pic:spPr>
                    <a:xfrm>
                      <a:off x="0" y="0"/>
                      <a:ext cx="5274310" cy="265811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drawing>
          <wp:inline distT="0" distB="0" distL="0" distR="0">
            <wp:extent cx="5274310" cy="3708400"/>
            <wp:effectExtent l="0" t="0" r="254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38"/>
                    <a:stretch>
                      <a:fillRect/>
                    </a:stretch>
                  </pic:blipFill>
                  <pic:spPr>
                    <a:xfrm>
                      <a:off x="0" y="0"/>
                      <a:ext cx="5274310" cy="3708400"/>
                    </a:xfrm>
                    <a:prstGeom prst="rect">
                      <a:avLst/>
                    </a:prstGeom>
                  </pic:spPr>
                </pic:pic>
              </a:graphicData>
            </a:graphic>
          </wp:inline>
        </w:drawing>
      </w:r>
    </w:p>
    <w:p w:rsidR="00192CCD" w:rsidRDefault="00192CCD"/>
    <w:p w:rsidR="00192CCD" w:rsidRDefault="00AE4472">
      <w:pPr>
        <w:pStyle w:val="3"/>
      </w:pPr>
      <w:bookmarkStart w:id="646" w:name="_Toc24850"/>
      <w:r>
        <w:rPr>
          <w:rFonts w:hint="eastAsia"/>
        </w:rPr>
        <w:t>4.3.45</w:t>
      </w:r>
      <w:r>
        <w:rPr>
          <w:rFonts w:hint="eastAsia"/>
        </w:rPr>
        <w:t>管理员加精帖子</w:t>
      </w:r>
      <w:bookmarkEnd w:id="646"/>
    </w:p>
    <w:p w:rsidR="00192CCD" w:rsidRDefault="00192CCD"/>
    <w:tbl>
      <w:tblPr>
        <w:tblStyle w:val="af3"/>
        <w:tblW w:w="8217" w:type="dxa"/>
        <w:tblLayout w:type="fixed"/>
        <w:tblLook w:val="04A0" w:firstRow="1" w:lastRow="0" w:firstColumn="1" w:lastColumn="0" w:noHBand="0" w:noVBand="1"/>
      </w:tblPr>
      <w:tblGrid>
        <w:gridCol w:w="4148"/>
        <w:gridCol w:w="4069"/>
      </w:tblGrid>
      <w:tr w:rsidR="00192CCD">
        <w:tc>
          <w:tcPr>
            <w:tcW w:w="4148" w:type="dxa"/>
          </w:tcPr>
          <w:p w:rsidR="00192CCD" w:rsidRDefault="00AE4472">
            <w:r>
              <w:rPr>
                <w:rFonts w:hint="eastAsia"/>
              </w:rPr>
              <w:lastRenderedPageBreak/>
              <w:t>ID和名称</w:t>
            </w:r>
          </w:p>
        </w:tc>
        <w:tc>
          <w:tcPr>
            <w:tcW w:w="4069" w:type="dxa"/>
          </w:tcPr>
          <w:p w:rsidR="00192CCD" w:rsidRDefault="00AE4472">
            <w:r>
              <w:t>A</w:t>
            </w:r>
            <w:r>
              <w:rPr>
                <w:rFonts w:hint="eastAsia"/>
              </w:rPr>
              <w:t>-5-7加精帖子</w:t>
            </w:r>
          </w:p>
        </w:tc>
      </w:tr>
      <w:tr w:rsidR="00192CCD">
        <w:tc>
          <w:tcPr>
            <w:tcW w:w="4148" w:type="dxa"/>
          </w:tcPr>
          <w:p w:rsidR="00192CCD" w:rsidRDefault="00AE4472">
            <w:r>
              <w:rPr>
                <w:rFonts w:hint="eastAsia"/>
              </w:rPr>
              <w:t>创建人</w:t>
            </w:r>
          </w:p>
        </w:tc>
        <w:tc>
          <w:tcPr>
            <w:tcW w:w="4069"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069"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069"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069" w:type="dxa"/>
          </w:tcPr>
          <w:p w:rsidR="00192CCD" w:rsidRDefault="00AE4472">
            <w:r>
              <w:rPr>
                <w:rFonts w:hint="eastAsia"/>
              </w:rPr>
              <w:t>管理员希望对网站bbs模块中的帖子进行加精操作</w:t>
            </w:r>
          </w:p>
        </w:tc>
      </w:tr>
      <w:tr w:rsidR="00192CCD">
        <w:tc>
          <w:tcPr>
            <w:tcW w:w="4148" w:type="dxa"/>
          </w:tcPr>
          <w:p w:rsidR="00192CCD" w:rsidRDefault="00AE4472">
            <w:r>
              <w:rPr>
                <w:rFonts w:hint="eastAsia"/>
              </w:rPr>
              <w:t>触发条件</w:t>
            </w:r>
          </w:p>
        </w:tc>
        <w:tc>
          <w:tcPr>
            <w:tcW w:w="4069" w:type="dxa"/>
          </w:tcPr>
          <w:p w:rsidR="00192CCD" w:rsidRDefault="00AE4472">
            <w:r>
              <w:rPr>
                <w:rFonts w:hint="eastAsia"/>
              </w:rPr>
              <w:t>管理员希望对网站bbs模块中的帖子进行加精操作</w:t>
            </w:r>
          </w:p>
        </w:tc>
      </w:tr>
      <w:tr w:rsidR="00192CCD">
        <w:tc>
          <w:tcPr>
            <w:tcW w:w="4148" w:type="dxa"/>
          </w:tcPr>
          <w:p w:rsidR="00192CCD" w:rsidRDefault="00AE4472">
            <w:r>
              <w:rPr>
                <w:rFonts w:hint="eastAsia"/>
              </w:rPr>
              <w:t>前置条件</w:t>
            </w:r>
          </w:p>
        </w:tc>
        <w:tc>
          <w:tcPr>
            <w:tcW w:w="4069"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069" w:type="dxa"/>
          </w:tcPr>
          <w:p w:rsidR="00192CCD" w:rsidRDefault="00AE4472">
            <w:r>
              <w:rPr>
                <w:rFonts w:hint="eastAsia"/>
              </w:rPr>
              <w:t>1.管理员按照条件查找到指定的帖子</w:t>
            </w:r>
          </w:p>
          <w:p w:rsidR="00192CCD" w:rsidRDefault="00AE4472">
            <w:r>
              <w:rPr>
                <w:rFonts w:hint="eastAsia"/>
              </w:rPr>
              <w:t>2.</w:t>
            </w:r>
            <w:r>
              <w:t xml:space="preserve"> </w:t>
            </w:r>
            <w:r>
              <w:rPr>
                <w:rFonts w:hint="eastAsia"/>
              </w:rPr>
              <w:t>系统记录加精的帖子，更新数据库</w:t>
            </w:r>
          </w:p>
        </w:tc>
      </w:tr>
      <w:tr w:rsidR="00192CCD">
        <w:tc>
          <w:tcPr>
            <w:tcW w:w="4148" w:type="dxa"/>
          </w:tcPr>
          <w:p w:rsidR="00192CCD" w:rsidRDefault="00AE4472">
            <w:r>
              <w:rPr>
                <w:rFonts w:hint="eastAsia"/>
              </w:rPr>
              <w:t>正常流程</w:t>
            </w:r>
          </w:p>
        </w:tc>
        <w:tc>
          <w:tcPr>
            <w:tcW w:w="4069" w:type="dxa"/>
          </w:tcPr>
          <w:p w:rsidR="00192CCD" w:rsidRDefault="00AE4472">
            <w:r>
              <w:rPr>
                <w:rFonts w:hint="eastAsia"/>
              </w:rPr>
              <w:t>5-7.0管理员加精帖子</w:t>
            </w:r>
          </w:p>
          <w:p w:rsidR="00192CCD" w:rsidRDefault="00AE4472">
            <w:r>
              <w:rPr>
                <w:rFonts w:hint="eastAsia"/>
              </w:rPr>
              <w:t>1.管理员通过指定条件查找，找到相应的帖子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hyperlink>
          </w:p>
          <w:p w:rsidR="00192CCD" w:rsidRDefault="00AE4472">
            <w:r>
              <w:rPr>
                <w:rFonts w:hint="eastAsia"/>
              </w:rPr>
              <w:t>2.管理员通过复选框选择需要加精的帖子</w:t>
            </w:r>
          </w:p>
          <w:p w:rsidR="00192CCD" w:rsidRDefault="00AE4472">
            <w:r>
              <w:rPr>
                <w:rFonts w:hint="eastAsia"/>
              </w:rPr>
              <w:t>3.点击</w:t>
            </w:r>
            <w:hyperlink w:anchor="A_帖子列表界面_加精按钮" w:history="1">
              <w:r>
                <w:rPr>
                  <w:rStyle w:val="af2"/>
                  <w:rFonts w:hint="eastAsia"/>
                </w:rPr>
                <w:t>加精</w:t>
              </w:r>
            </w:hyperlink>
          </w:p>
          <w:p w:rsidR="00192CCD" w:rsidRDefault="00AE4472">
            <w:r>
              <w:rPr>
                <w:rFonts w:hint="eastAsia"/>
              </w:rPr>
              <w:t>4.返回</w:t>
            </w:r>
            <w:hyperlink w:anchor="A_帖子列表界面_加精按钮" w:history="1">
              <w:r>
                <w:rPr>
                  <w:rStyle w:val="af2"/>
                  <w:rFonts w:hint="eastAsia"/>
                  <w:color w:val="FF0000"/>
                </w:rPr>
                <w:t>帖子列表界面</w:t>
              </w:r>
            </w:hyperlink>
          </w:p>
        </w:tc>
      </w:tr>
      <w:tr w:rsidR="00192CCD">
        <w:tc>
          <w:tcPr>
            <w:tcW w:w="4148" w:type="dxa"/>
          </w:tcPr>
          <w:p w:rsidR="00192CCD" w:rsidRDefault="00AE4472">
            <w:r>
              <w:rPr>
                <w:rFonts w:hint="eastAsia"/>
              </w:rPr>
              <w:t>可选流程</w:t>
            </w:r>
          </w:p>
        </w:tc>
        <w:tc>
          <w:tcPr>
            <w:tcW w:w="4069"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069" w:type="dxa"/>
          </w:tcPr>
          <w:p w:rsidR="00192CCD" w:rsidRDefault="00AE4472">
            <w:r>
              <w:rPr>
                <w:rFonts w:hint="eastAsia"/>
              </w:rPr>
              <w:t>5-7.0E1未选择加精的帖子</w:t>
            </w:r>
          </w:p>
          <w:p w:rsidR="00192CCD" w:rsidRDefault="00AE4472">
            <w:r>
              <w:rPr>
                <w:rFonts w:hint="eastAsia"/>
              </w:rPr>
              <w:t>1.系统提示错误信息：未选择加精的帖子</w:t>
            </w:r>
          </w:p>
        </w:tc>
      </w:tr>
      <w:tr w:rsidR="00192CCD">
        <w:tc>
          <w:tcPr>
            <w:tcW w:w="4148" w:type="dxa"/>
          </w:tcPr>
          <w:p w:rsidR="00192CCD" w:rsidRDefault="00AE4472">
            <w:r>
              <w:rPr>
                <w:rFonts w:hint="eastAsia"/>
              </w:rPr>
              <w:t>输入</w:t>
            </w:r>
          </w:p>
        </w:tc>
        <w:tc>
          <w:tcPr>
            <w:tcW w:w="4069" w:type="dxa"/>
          </w:tcPr>
          <w:p w:rsidR="00192CCD" w:rsidRDefault="00AE4472">
            <w:r>
              <w:rPr>
                <w:rFonts w:hint="eastAsia"/>
              </w:rPr>
              <w:t>5-7.0帖子</w:t>
            </w:r>
          </w:p>
        </w:tc>
      </w:tr>
      <w:tr w:rsidR="00192CCD">
        <w:tc>
          <w:tcPr>
            <w:tcW w:w="4148" w:type="dxa"/>
          </w:tcPr>
          <w:p w:rsidR="00192CCD" w:rsidRDefault="00AE4472">
            <w:r>
              <w:rPr>
                <w:rFonts w:hint="eastAsia"/>
              </w:rPr>
              <w:t>输出</w:t>
            </w:r>
          </w:p>
        </w:tc>
        <w:tc>
          <w:tcPr>
            <w:tcW w:w="4069" w:type="dxa"/>
          </w:tcPr>
          <w:p w:rsidR="00192CCD" w:rsidRDefault="00AE4472">
            <w:r>
              <w:rPr>
                <w:rFonts w:hint="eastAsia"/>
              </w:rPr>
              <w:t>5-7.0帖子列表界面</w:t>
            </w:r>
          </w:p>
        </w:tc>
      </w:tr>
      <w:tr w:rsidR="00192CCD">
        <w:tc>
          <w:tcPr>
            <w:tcW w:w="4148" w:type="dxa"/>
          </w:tcPr>
          <w:p w:rsidR="00192CCD" w:rsidRDefault="00AE4472">
            <w:r>
              <w:rPr>
                <w:rFonts w:hint="eastAsia"/>
              </w:rPr>
              <w:t>业务规则</w:t>
            </w:r>
          </w:p>
        </w:tc>
        <w:tc>
          <w:tcPr>
            <w:tcW w:w="4069" w:type="dxa"/>
          </w:tcPr>
          <w:p w:rsidR="00192CCD" w:rsidRDefault="00AE4472">
            <w:r>
              <w:rPr>
                <w:rFonts w:hint="eastAsia"/>
              </w:rPr>
              <w:t>BR-A-22加精前必须选择相应的帖子</w:t>
            </w:r>
          </w:p>
        </w:tc>
      </w:tr>
      <w:tr w:rsidR="00192CCD">
        <w:tc>
          <w:tcPr>
            <w:tcW w:w="4148" w:type="dxa"/>
          </w:tcPr>
          <w:p w:rsidR="00192CCD" w:rsidRDefault="00AE4472">
            <w:r>
              <w:rPr>
                <w:rFonts w:hint="eastAsia"/>
              </w:rPr>
              <w:t>优先级</w:t>
            </w:r>
          </w:p>
        </w:tc>
        <w:tc>
          <w:tcPr>
            <w:tcW w:w="4069" w:type="dxa"/>
          </w:tcPr>
          <w:p w:rsidR="00192CCD" w:rsidRDefault="00AE4472">
            <w:r>
              <w:rPr>
                <w:rFonts w:asciiTheme="minorEastAsia" w:eastAsiaTheme="minorEastAsia" w:hAnsiTheme="minorEastAsia" w:hint="eastAsia"/>
              </w:rPr>
              <w:t>0.69</w:t>
            </w:r>
          </w:p>
        </w:tc>
      </w:tr>
    </w:tbl>
    <w:p w:rsidR="00192CCD" w:rsidRDefault="00192CCD"/>
    <w:p w:rsidR="00192CCD" w:rsidRDefault="00AE4472">
      <w:pPr>
        <w:rPr>
          <w:color w:val="FF0000"/>
        </w:rPr>
      </w:pPr>
      <w:bookmarkStart w:id="647" w:name="A_帖子列表界面_加精按钮"/>
      <w:r>
        <w:rPr>
          <w:rFonts w:hint="eastAsia"/>
          <w:color w:val="FF0000"/>
        </w:rPr>
        <w:t>帖子列表界面</w:t>
      </w:r>
      <w:r>
        <w:rPr>
          <w:rFonts w:hint="eastAsia"/>
          <w:color w:val="FF0000"/>
        </w:rPr>
        <w:t>/</w:t>
      </w:r>
      <w:r>
        <w:rPr>
          <w:rFonts w:hint="eastAsia"/>
          <w:color w:val="FF0000"/>
        </w:rPr>
        <w:t>加精按钮</w:t>
      </w:r>
    </w:p>
    <w:bookmarkEnd w:id="647"/>
    <w:p w:rsidR="00192CCD" w:rsidRDefault="00AE4472">
      <w:r>
        <w:rPr>
          <w:noProof/>
        </w:rPr>
        <w:drawing>
          <wp:inline distT="0" distB="0" distL="0" distR="0">
            <wp:extent cx="5274310" cy="2658110"/>
            <wp:effectExtent l="0" t="0" r="254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337"/>
                    <a:stretch>
                      <a:fillRect/>
                    </a:stretch>
                  </pic:blipFill>
                  <pic:spPr>
                    <a:xfrm>
                      <a:off x="0" y="0"/>
                      <a:ext cx="5274310" cy="265811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38989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339"/>
                    <a:stretch>
                      <a:fillRect/>
                    </a:stretch>
                  </pic:blipFill>
                  <pic:spPr>
                    <a:xfrm>
                      <a:off x="0" y="0"/>
                      <a:ext cx="5274310" cy="3898900"/>
                    </a:xfrm>
                    <a:prstGeom prst="rect">
                      <a:avLst/>
                    </a:prstGeom>
                  </pic:spPr>
                </pic:pic>
              </a:graphicData>
            </a:graphic>
          </wp:inline>
        </w:drawing>
      </w:r>
    </w:p>
    <w:p w:rsidR="00192CCD" w:rsidRDefault="00AE4472">
      <w:pPr>
        <w:pStyle w:val="3"/>
      </w:pPr>
      <w:bookmarkStart w:id="648" w:name="_Toc4571"/>
      <w:r>
        <w:rPr>
          <w:rFonts w:hint="eastAsia"/>
        </w:rPr>
        <w:t>4.3.46</w:t>
      </w:r>
      <w:r>
        <w:rPr>
          <w:rFonts w:hint="eastAsia"/>
        </w:rPr>
        <w:t>管理员</w:t>
      </w:r>
      <w:r>
        <w:rPr>
          <w:rFonts w:hint="eastAsia"/>
        </w:rPr>
        <w:t>bbs</w:t>
      </w:r>
      <w:r>
        <w:rPr>
          <w:rFonts w:hint="eastAsia"/>
        </w:rPr>
        <w:t>回复</w:t>
      </w:r>
      <w:bookmarkEnd w:id="648"/>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A-5-8</w:t>
            </w:r>
            <w:r>
              <w:t>,</w:t>
            </w:r>
            <w:r>
              <w:rPr>
                <w:rFonts w:hint="eastAsia"/>
              </w:rPr>
              <w:t>b</w:t>
            </w:r>
            <w:r>
              <w:t>bs</w:t>
            </w:r>
            <w:r>
              <w:rPr>
                <w:rFonts w:hint="eastAsia"/>
              </w:rPr>
              <w:t>回复</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管理员回复bbs内容</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管理员表示想要回复bbs内容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1.管理员已登录</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1.显示回复内容</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5-8.0 bbs回复</w:t>
            </w:r>
          </w:p>
          <w:p w:rsidR="00192CCD" w:rsidRDefault="00AE4472">
            <w:r>
              <w:rPr>
                <w:rFonts w:hint="eastAsia"/>
              </w:rPr>
              <w:t>1.管理员通过指定条件查找，找到相应的帖子</w:t>
            </w:r>
            <w:hyperlink w:anchor="A_5_1" w:history="1">
              <w:r>
                <w:rPr>
                  <w:rStyle w:val="af2"/>
                  <w:rFonts w:hint="eastAsia"/>
                </w:rPr>
                <w:t>（见</w:t>
              </w:r>
              <w:r>
                <w:rPr>
                  <w:rStyle w:val="af2"/>
                </w:rPr>
                <w:t>A</w:t>
              </w:r>
              <w:r>
                <w:rPr>
                  <w:rStyle w:val="af2"/>
                  <w:rFonts w:hint="eastAsia"/>
                </w:rPr>
                <w:t>-5-1）</w:t>
              </w:r>
            </w:hyperlink>
          </w:p>
          <w:p w:rsidR="00192CCD" w:rsidRDefault="00AE4472">
            <w:r>
              <w:rPr>
                <w:rFonts w:hint="eastAsia"/>
              </w:rPr>
              <w:t>2.管理员选择相应的帖子</w:t>
            </w:r>
          </w:p>
          <w:p w:rsidR="00192CCD" w:rsidRDefault="00AE4472">
            <w:pPr>
              <w:rPr>
                <w:color w:val="000000" w:themeColor="text1"/>
              </w:rPr>
            </w:pPr>
            <w:r>
              <w:rPr>
                <w:rFonts w:hint="eastAsia"/>
                <w:color w:val="000000" w:themeColor="text1"/>
              </w:rPr>
              <w:t>3.点击</w:t>
            </w:r>
            <w:hyperlink w:anchor="A_发表按钮" w:history="1">
              <w:r>
                <w:rPr>
                  <w:rStyle w:val="af2"/>
                  <w:rFonts w:hint="eastAsia"/>
                  <w:color w:val="FF0000"/>
                </w:rPr>
                <w:t>发表按钮</w:t>
              </w:r>
            </w:hyperlink>
            <w:r>
              <w:rPr>
                <w:rFonts w:hint="eastAsia"/>
                <w:color w:val="000000" w:themeColor="text1"/>
              </w:rPr>
              <w:t>，输入内容，回复帖子</w:t>
            </w:r>
          </w:p>
          <w:p w:rsidR="00192CCD" w:rsidRDefault="00AE4472">
            <w:r>
              <w:rPr>
                <w:rFonts w:hint="eastAsia"/>
              </w:rPr>
              <w:t>4.返回</w:t>
            </w:r>
            <w:hyperlink w:anchor="A_帖子详情界面" w:history="1">
              <w:r>
                <w:rPr>
                  <w:rStyle w:val="af2"/>
                  <w:rFonts w:hint="eastAsia"/>
                  <w:color w:val="FF0000"/>
                </w:rPr>
                <w:t>帖子详情界面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5-8.0E1回复内容为空</w:t>
            </w:r>
          </w:p>
          <w:p w:rsidR="00192CCD" w:rsidRDefault="00AE4472">
            <w:r>
              <w:rPr>
                <w:rFonts w:hint="eastAsia"/>
              </w:rPr>
              <w:t>1.系统提示错误信息：回复内容不能为空</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5-8.0回复内容</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5-8.0帖子详情界面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BR-A-22回复内容不能为空</w:t>
            </w:r>
          </w:p>
        </w:tc>
      </w:tr>
      <w:tr w:rsidR="00192CCD">
        <w:tc>
          <w:tcPr>
            <w:tcW w:w="4148" w:type="dxa"/>
          </w:tcPr>
          <w:p w:rsidR="00192CCD" w:rsidRDefault="00AE4472">
            <w:r>
              <w:rPr>
                <w:rFonts w:hint="eastAsia"/>
              </w:rPr>
              <w:lastRenderedPageBreak/>
              <w:t>优先级</w:t>
            </w:r>
          </w:p>
        </w:tc>
        <w:tc>
          <w:tcPr>
            <w:tcW w:w="4148" w:type="dxa"/>
          </w:tcPr>
          <w:p w:rsidR="00192CCD" w:rsidRDefault="00AE4472">
            <w:r>
              <w:rPr>
                <w:rFonts w:asciiTheme="minorEastAsia" w:eastAsiaTheme="minorEastAsia" w:hAnsiTheme="minorEastAsia" w:hint="eastAsia"/>
              </w:rPr>
              <w:t>0.59</w:t>
            </w:r>
          </w:p>
        </w:tc>
      </w:tr>
    </w:tbl>
    <w:p w:rsidR="00192CCD" w:rsidRDefault="00AE4472">
      <w:pPr>
        <w:rPr>
          <w:color w:val="FF0000"/>
        </w:rPr>
      </w:pPr>
      <w:bookmarkStart w:id="649" w:name="A_发表按钮"/>
      <w:r>
        <w:rPr>
          <w:rFonts w:hint="eastAsia"/>
          <w:color w:val="FF0000"/>
        </w:rPr>
        <w:t>发表按钮</w:t>
      </w:r>
    </w:p>
    <w:bookmarkEnd w:id="649"/>
    <w:p w:rsidR="00192CCD" w:rsidRDefault="00AE4472">
      <w:r>
        <w:rPr>
          <w:noProof/>
        </w:rPr>
        <w:drawing>
          <wp:inline distT="0" distB="0" distL="0" distR="0">
            <wp:extent cx="5274310" cy="261810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340"/>
                    <a:stretch>
                      <a:fillRect/>
                    </a:stretch>
                  </pic:blipFill>
                  <pic:spPr>
                    <a:xfrm>
                      <a:off x="0" y="0"/>
                      <a:ext cx="5274310" cy="2618105"/>
                    </a:xfrm>
                    <a:prstGeom prst="rect">
                      <a:avLst/>
                    </a:prstGeom>
                  </pic:spPr>
                </pic:pic>
              </a:graphicData>
            </a:graphic>
          </wp:inline>
        </w:drawing>
      </w:r>
    </w:p>
    <w:p w:rsidR="00192CCD" w:rsidRDefault="00AE4472">
      <w:pPr>
        <w:rPr>
          <w:color w:val="FF0000"/>
        </w:rPr>
      </w:pPr>
      <w:bookmarkStart w:id="650" w:name="A_帖子详情界面"/>
      <w:r>
        <w:rPr>
          <w:rFonts w:hint="eastAsia"/>
          <w:color w:val="FF0000"/>
        </w:rPr>
        <w:t>帖子详情界面</w:t>
      </w:r>
    </w:p>
    <w:bookmarkEnd w:id="650"/>
    <w:p w:rsidR="00192CCD" w:rsidRDefault="00AE4472">
      <w:r>
        <w:rPr>
          <w:noProof/>
        </w:rPr>
        <w:drawing>
          <wp:inline distT="0" distB="0" distL="0" distR="0">
            <wp:extent cx="5274310" cy="333248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341"/>
                    <a:stretch>
                      <a:fillRect/>
                    </a:stretch>
                  </pic:blipFill>
                  <pic:spPr>
                    <a:xfrm>
                      <a:off x="0" y="0"/>
                      <a:ext cx="5274310" cy="333248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3177540"/>
            <wp:effectExtent l="0" t="0" r="2540" b="381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42"/>
                    <a:stretch>
                      <a:fillRect/>
                    </a:stretch>
                  </pic:blipFill>
                  <pic:spPr>
                    <a:xfrm>
                      <a:off x="0" y="0"/>
                      <a:ext cx="5274310" cy="3177540"/>
                    </a:xfrm>
                    <a:prstGeom prst="rect">
                      <a:avLst/>
                    </a:prstGeom>
                  </pic:spPr>
                </pic:pic>
              </a:graphicData>
            </a:graphic>
          </wp:inline>
        </w:drawing>
      </w:r>
    </w:p>
    <w:p w:rsidR="00192CCD" w:rsidRDefault="00192CCD"/>
    <w:p w:rsidR="00192CCD" w:rsidRDefault="00AE4472">
      <w:pPr>
        <w:pStyle w:val="3"/>
      </w:pPr>
      <w:bookmarkStart w:id="651" w:name="_Toc7223"/>
      <w:r>
        <w:rPr>
          <w:rFonts w:hint="eastAsia"/>
        </w:rPr>
        <w:t>4.3.47</w:t>
      </w:r>
      <w:r>
        <w:rPr>
          <w:rFonts w:hint="eastAsia"/>
        </w:rPr>
        <w:t>管理员</w:t>
      </w:r>
      <w:r>
        <w:rPr>
          <w:rFonts w:hint="eastAsia"/>
        </w:rPr>
        <w:t>bbs</w:t>
      </w:r>
      <w:r>
        <w:rPr>
          <w:rFonts w:hint="eastAsia"/>
        </w:rPr>
        <w:t>点赞</w:t>
      </w:r>
      <w:bookmarkEnd w:id="651"/>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A-5-9</w:t>
            </w:r>
            <w:r>
              <w:t xml:space="preserve">, </w:t>
            </w:r>
            <w:r>
              <w:rPr>
                <w:rFonts w:hint="eastAsia"/>
              </w:rPr>
              <w:t>b</w:t>
            </w:r>
            <w:r>
              <w:t>bs</w:t>
            </w:r>
            <w:r>
              <w:rPr>
                <w:rFonts w:hint="eastAsia"/>
              </w:rPr>
              <w:t>点赞</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管理员点赞bbs帖子</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管理员表示想要点赞bbs帖子</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1.点赞数加一</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5-9.0 bbs点赞</w:t>
            </w:r>
          </w:p>
          <w:p w:rsidR="00192CCD" w:rsidRDefault="00AE4472">
            <w:r>
              <w:rPr>
                <w:rFonts w:hint="eastAsia"/>
              </w:rPr>
              <w:t>1.管理员通过指定条件查找，找到相应的帖子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hyperlink>
          </w:p>
          <w:p w:rsidR="00192CCD" w:rsidRDefault="00AE4472">
            <w:r>
              <w:rPr>
                <w:rFonts w:hint="eastAsia"/>
              </w:rPr>
              <w:t>2.管理员选择相应的帖子</w:t>
            </w:r>
          </w:p>
          <w:p w:rsidR="00192CCD" w:rsidRDefault="00AE4472">
            <w:pPr>
              <w:rPr>
                <w:color w:val="FF0000"/>
              </w:rPr>
            </w:pPr>
            <w:r>
              <w:rPr>
                <w:rFonts w:hint="eastAsia"/>
              </w:rPr>
              <w:t>3.点击</w:t>
            </w:r>
            <w:hyperlink w:anchor="A_帖子详情界面_点赞按钮" w:history="1">
              <w:r>
                <w:rPr>
                  <w:rStyle w:val="af2"/>
                  <w:rFonts w:hint="eastAsia"/>
                  <w:color w:val="FF0000"/>
                </w:rPr>
                <w:t>点赞按钮</w:t>
              </w:r>
            </w:hyperlink>
          </w:p>
          <w:p w:rsidR="00192CCD" w:rsidRDefault="00AE4472">
            <w:r>
              <w:rPr>
                <w:rFonts w:hint="eastAsia"/>
              </w:rPr>
              <w:t>4.返回</w:t>
            </w:r>
            <w:hyperlink w:anchor="A_帖子详情界面_点赞按钮" w:history="1">
              <w:r>
                <w:rPr>
                  <w:rStyle w:val="af2"/>
                  <w:rFonts w:hint="eastAsia"/>
                  <w:color w:val="FF0000"/>
                </w:rPr>
                <w:t>帖子详情界面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5-9.0帖子</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5-9.0帖子详情界面</w:t>
            </w:r>
          </w:p>
        </w:tc>
      </w:tr>
      <w:tr w:rsidR="00192CCD">
        <w:tc>
          <w:tcPr>
            <w:tcW w:w="4148" w:type="dxa"/>
          </w:tcPr>
          <w:p w:rsidR="00192CCD" w:rsidRDefault="00AE4472">
            <w:r>
              <w:rPr>
                <w:rFonts w:hint="eastAsia"/>
              </w:rPr>
              <w:t>业务规则</w:t>
            </w:r>
          </w:p>
        </w:tc>
        <w:tc>
          <w:tcPr>
            <w:tcW w:w="4148" w:type="dxa"/>
          </w:tcPr>
          <w:p w:rsidR="00192CCD" w:rsidRDefault="00AE4472">
            <w:r>
              <w:rPr>
                <w:rFonts w:ascii="宋体" w:hAnsi="宋体" w:cs="宋体"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0.55</w:t>
            </w:r>
          </w:p>
        </w:tc>
      </w:tr>
    </w:tbl>
    <w:p w:rsidR="00192CCD" w:rsidRDefault="00192CCD">
      <w:pPr>
        <w:rPr>
          <w:color w:val="FF0000"/>
        </w:rPr>
      </w:pPr>
    </w:p>
    <w:p w:rsidR="00192CCD" w:rsidRDefault="00AE4472">
      <w:pPr>
        <w:rPr>
          <w:color w:val="FF0000"/>
        </w:rPr>
      </w:pPr>
      <w:bookmarkStart w:id="652" w:name="A_帖子详情界面_点赞按钮"/>
      <w:r>
        <w:rPr>
          <w:rFonts w:hint="eastAsia"/>
          <w:color w:val="FF0000"/>
        </w:rPr>
        <w:t>帖子详情界面</w:t>
      </w:r>
      <w:r>
        <w:rPr>
          <w:rFonts w:hint="eastAsia"/>
          <w:color w:val="FF0000"/>
        </w:rPr>
        <w:t>/</w:t>
      </w:r>
      <w:r>
        <w:rPr>
          <w:rFonts w:hint="eastAsia"/>
          <w:color w:val="FF0000"/>
        </w:rPr>
        <w:t>点赞按钮</w:t>
      </w:r>
    </w:p>
    <w:bookmarkEnd w:id="652"/>
    <w:p w:rsidR="00192CCD" w:rsidRDefault="00AE4472">
      <w:pPr>
        <w:rPr>
          <w:color w:val="FF0000"/>
        </w:rPr>
      </w:pPr>
      <w:r>
        <w:rPr>
          <w:noProof/>
        </w:rPr>
        <w:lastRenderedPageBreak/>
        <w:drawing>
          <wp:inline distT="0" distB="0" distL="0" distR="0">
            <wp:extent cx="5274310" cy="328549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343"/>
                    <a:stretch>
                      <a:fillRect/>
                    </a:stretch>
                  </pic:blipFill>
                  <pic:spPr>
                    <a:xfrm>
                      <a:off x="0" y="0"/>
                      <a:ext cx="5274310" cy="3285490"/>
                    </a:xfrm>
                    <a:prstGeom prst="rect">
                      <a:avLst/>
                    </a:prstGeom>
                  </pic:spPr>
                </pic:pic>
              </a:graphicData>
            </a:graphic>
          </wp:inline>
        </w:drawing>
      </w:r>
    </w:p>
    <w:p w:rsidR="00192CCD" w:rsidRDefault="00AE4472">
      <w:pPr>
        <w:rPr>
          <w:color w:val="FF0000"/>
        </w:rPr>
      </w:pPr>
      <w:r>
        <w:rPr>
          <w:rFonts w:hint="eastAsia"/>
          <w:color w:val="FF0000"/>
        </w:rPr>
        <w:t>对话框图</w:t>
      </w:r>
    </w:p>
    <w:p w:rsidR="00192CCD" w:rsidRDefault="00AE4472">
      <w:pPr>
        <w:rPr>
          <w:color w:val="FF0000"/>
        </w:rPr>
      </w:pPr>
      <w:r>
        <w:rPr>
          <w:noProof/>
        </w:rPr>
        <w:drawing>
          <wp:inline distT="0" distB="0" distL="0" distR="0">
            <wp:extent cx="5274310" cy="315849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344"/>
                    <a:stretch>
                      <a:fillRect/>
                    </a:stretch>
                  </pic:blipFill>
                  <pic:spPr>
                    <a:xfrm>
                      <a:off x="0" y="0"/>
                      <a:ext cx="5274310" cy="3158490"/>
                    </a:xfrm>
                    <a:prstGeom prst="rect">
                      <a:avLst/>
                    </a:prstGeom>
                  </pic:spPr>
                </pic:pic>
              </a:graphicData>
            </a:graphic>
          </wp:inline>
        </w:drawing>
      </w:r>
    </w:p>
    <w:p w:rsidR="00192CCD" w:rsidRDefault="00AE4472">
      <w:pPr>
        <w:pStyle w:val="3"/>
      </w:pPr>
      <w:bookmarkStart w:id="653" w:name="_Toc2417"/>
      <w:r>
        <w:rPr>
          <w:rFonts w:hint="eastAsia"/>
        </w:rPr>
        <w:t>4.3.48</w:t>
      </w:r>
      <w:r>
        <w:rPr>
          <w:rFonts w:hint="eastAsia"/>
        </w:rPr>
        <w:t>管理员</w:t>
      </w:r>
      <w:r>
        <w:rPr>
          <w:rFonts w:hint="eastAsia"/>
        </w:rPr>
        <w:t>bbs</w:t>
      </w:r>
      <w:r>
        <w:rPr>
          <w:rFonts w:hint="eastAsia"/>
        </w:rPr>
        <w:t>踩</w:t>
      </w:r>
      <w:bookmarkEnd w:id="653"/>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A-5-10</w:t>
            </w:r>
            <w:r>
              <w:t xml:space="preserve"> , </w:t>
            </w:r>
            <w:r>
              <w:rPr>
                <w:rFonts w:hint="eastAsia"/>
              </w:rPr>
              <w:t>b</w:t>
            </w:r>
            <w:r>
              <w:t>bs</w:t>
            </w:r>
            <w:r>
              <w:rPr>
                <w:rFonts w:hint="eastAsia"/>
              </w:rPr>
              <w:t>踩</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冯一鸣</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管理员</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管理员踩bbs帖子</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管理员表示想要踩bbs帖子</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1.管理员身份得到认证</w:t>
            </w:r>
          </w:p>
        </w:tc>
      </w:tr>
      <w:tr w:rsidR="00192CCD">
        <w:tc>
          <w:tcPr>
            <w:tcW w:w="4148" w:type="dxa"/>
          </w:tcPr>
          <w:p w:rsidR="00192CCD" w:rsidRDefault="00AE4472">
            <w:r>
              <w:rPr>
                <w:rFonts w:hint="eastAsia"/>
              </w:rPr>
              <w:lastRenderedPageBreak/>
              <w:t>后置条件</w:t>
            </w:r>
          </w:p>
        </w:tc>
        <w:tc>
          <w:tcPr>
            <w:tcW w:w="4148" w:type="dxa"/>
          </w:tcPr>
          <w:p w:rsidR="00192CCD" w:rsidRDefault="00AE4472">
            <w:r>
              <w:rPr>
                <w:rFonts w:hint="eastAsia"/>
              </w:rPr>
              <w:t>1.踩数加一</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5-10.0bbs踩</w:t>
            </w:r>
          </w:p>
          <w:p w:rsidR="00192CCD" w:rsidRDefault="00AE4472">
            <w:r>
              <w:rPr>
                <w:rFonts w:hint="eastAsia"/>
              </w:rPr>
              <w:t>1.管理员通过指定条件查找，找到相应的帖子</w:t>
            </w:r>
            <w:hyperlink w:anchor="A_5_1" w:history="1">
              <w:r>
                <w:rPr>
                  <w:rStyle w:val="af2"/>
                  <w:rFonts w:hint="eastAsia"/>
                </w:rPr>
                <w:t>（见</w:t>
              </w:r>
              <w:r>
                <w:rPr>
                  <w:rStyle w:val="af2"/>
                </w:rPr>
                <w:t>A</w:t>
              </w:r>
              <w:r>
                <w:rPr>
                  <w:rStyle w:val="af2"/>
                  <w:rFonts w:hint="eastAsia"/>
                </w:rPr>
                <w:t>-5-1）</w:t>
              </w:r>
            </w:hyperlink>
          </w:p>
          <w:p w:rsidR="00192CCD" w:rsidRDefault="00AE4472">
            <w:r>
              <w:rPr>
                <w:rFonts w:hint="eastAsia"/>
              </w:rPr>
              <w:t>2.管理员选择相应的帖子</w:t>
            </w:r>
          </w:p>
          <w:p w:rsidR="00192CCD" w:rsidRDefault="00AE4472">
            <w:pPr>
              <w:rPr>
                <w:color w:val="000000" w:themeColor="text1"/>
              </w:rPr>
            </w:pPr>
            <w:r>
              <w:rPr>
                <w:rFonts w:hint="eastAsia"/>
                <w:color w:val="000000" w:themeColor="text1"/>
              </w:rPr>
              <w:t>4.点击</w:t>
            </w:r>
            <w:hyperlink w:anchor="A_帖子详情界面_踩按钮" w:history="1">
              <w:r>
                <w:rPr>
                  <w:rStyle w:val="af2"/>
                  <w:rFonts w:hint="eastAsia"/>
                  <w:color w:val="FF0000"/>
                </w:rPr>
                <w:t>踩按钮</w:t>
              </w:r>
            </w:hyperlink>
          </w:p>
          <w:p w:rsidR="00192CCD" w:rsidRDefault="00AE4472">
            <w:r>
              <w:rPr>
                <w:rFonts w:hint="eastAsia"/>
              </w:rPr>
              <w:t>5.返回</w:t>
            </w:r>
            <w:hyperlink w:anchor="A_帖子详情界面_踩按钮" w:history="1">
              <w:r>
                <w:rPr>
                  <w:rStyle w:val="af2"/>
                  <w:rFonts w:hint="eastAsia"/>
                  <w:color w:val="FF0000"/>
                </w:rPr>
                <w:t>帖子详情界面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5-10.0帖子</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5-10.0帖子详情界面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asciiTheme="minorEastAsia" w:eastAsiaTheme="minorEastAsia" w:hAnsiTheme="minorEastAsia" w:hint="eastAsia"/>
              </w:rPr>
              <w:t>0.42</w:t>
            </w:r>
          </w:p>
        </w:tc>
      </w:tr>
    </w:tbl>
    <w:p w:rsidR="00192CCD" w:rsidRDefault="00192CCD"/>
    <w:p w:rsidR="00192CCD" w:rsidRDefault="00AE4472">
      <w:pPr>
        <w:rPr>
          <w:color w:val="FF0000"/>
        </w:rPr>
      </w:pPr>
      <w:bookmarkStart w:id="654" w:name="A_帖子详情界面_踩按钮"/>
      <w:r>
        <w:rPr>
          <w:rFonts w:hint="eastAsia"/>
          <w:color w:val="FF0000"/>
        </w:rPr>
        <w:t>帖子详情界面</w:t>
      </w:r>
      <w:r>
        <w:rPr>
          <w:rFonts w:hint="eastAsia"/>
          <w:color w:val="FF0000"/>
        </w:rPr>
        <w:t>/</w:t>
      </w:r>
      <w:r>
        <w:rPr>
          <w:rFonts w:hint="eastAsia"/>
          <w:color w:val="FF0000"/>
        </w:rPr>
        <w:t>踩按钮</w:t>
      </w:r>
    </w:p>
    <w:bookmarkEnd w:id="654"/>
    <w:p w:rsidR="00192CCD" w:rsidRDefault="00AE4472">
      <w:r>
        <w:rPr>
          <w:noProof/>
        </w:rPr>
        <w:drawing>
          <wp:inline distT="0" distB="0" distL="0" distR="0">
            <wp:extent cx="5274310" cy="33051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45"/>
                    <a:stretch>
                      <a:fillRect/>
                    </a:stretch>
                  </pic:blipFill>
                  <pic:spPr>
                    <a:xfrm>
                      <a:off x="0" y="0"/>
                      <a:ext cx="5274310" cy="3305175"/>
                    </a:xfrm>
                    <a:prstGeom prst="rect">
                      <a:avLst/>
                    </a:prstGeom>
                  </pic:spPr>
                </pic:pic>
              </a:graphicData>
            </a:graphic>
          </wp:inline>
        </w:drawing>
      </w:r>
    </w:p>
    <w:p w:rsidR="00192CCD" w:rsidRDefault="00192CCD"/>
    <w:p w:rsidR="00192CCD" w:rsidRDefault="00AE4472">
      <w:pPr>
        <w:rPr>
          <w:color w:val="FF0000"/>
        </w:rPr>
      </w:pPr>
      <w:r>
        <w:rPr>
          <w:rFonts w:hint="eastAsia"/>
          <w:color w:val="FF0000"/>
        </w:rPr>
        <w:t>对话框图</w:t>
      </w:r>
    </w:p>
    <w:p w:rsidR="00192CCD" w:rsidRDefault="00AE4472">
      <w:r>
        <w:rPr>
          <w:noProof/>
        </w:rPr>
        <w:lastRenderedPageBreak/>
        <w:drawing>
          <wp:inline distT="0" distB="0" distL="0" distR="0">
            <wp:extent cx="5274310" cy="3140075"/>
            <wp:effectExtent l="0" t="0" r="254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346"/>
                    <a:stretch>
                      <a:fillRect/>
                    </a:stretch>
                  </pic:blipFill>
                  <pic:spPr>
                    <a:xfrm>
                      <a:off x="0" y="0"/>
                      <a:ext cx="5274310" cy="3140075"/>
                    </a:xfrm>
                    <a:prstGeom prst="rect">
                      <a:avLst/>
                    </a:prstGeom>
                  </pic:spPr>
                </pic:pic>
              </a:graphicData>
            </a:graphic>
          </wp:inline>
        </w:drawing>
      </w:r>
    </w:p>
    <w:p w:rsidR="00192CCD" w:rsidRDefault="00192CCD"/>
    <w:p w:rsidR="00192CCD" w:rsidRDefault="00192CCD"/>
    <w:p w:rsidR="00192CCD" w:rsidRDefault="00AE4472">
      <w:pPr>
        <w:pStyle w:val="2"/>
      </w:pPr>
      <w:bookmarkStart w:id="655" w:name="_Toc13703"/>
      <w:bookmarkStart w:id="656" w:name="_Toc3071"/>
      <w:r>
        <w:rPr>
          <w:rFonts w:hint="eastAsia"/>
        </w:rPr>
        <w:t>4.4</w:t>
      </w:r>
      <w:r>
        <w:rPr>
          <w:rFonts w:hint="eastAsia"/>
        </w:rPr>
        <w:t>教师功能需求</w:t>
      </w:r>
      <w:bookmarkEnd w:id="655"/>
      <w:bookmarkEnd w:id="656"/>
    </w:p>
    <w:p w:rsidR="00192CCD" w:rsidRDefault="00AE4472">
      <w:pPr>
        <w:pStyle w:val="3"/>
      </w:pPr>
      <w:bookmarkStart w:id="657" w:name="_Toc18050"/>
      <w:bookmarkStart w:id="658" w:name="_Toc19431"/>
      <w:r>
        <w:rPr>
          <w:rFonts w:hint="eastAsia"/>
        </w:rPr>
        <w:t>4.4.1</w:t>
      </w:r>
      <w:r>
        <w:rPr>
          <w:rFonts w:hint="eastAsia"/>
        </w:rPr>
        <w:t>教师</w:t>
      </w:r>
      <w:bookmarkEnd w:id="657"/>
      <w:r>
        <w:rPr>
          <w:rFonts w:hint="eastAsia"/>
        </w:rPr>
        <w:t>登录</w:t>
      </w:r>
      <w:bookmarkEnd w:id="658"/>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r>
              <w:rPr>
                <w:rFonts w:hint="eastAsia"/>
              </w:rPr>
              <w:t>T-1-1</w:t>
            </w:r>
            <w:r>
              <w:t>,</w:t>
            </w:r>
            <w:r>
              <w:rPr>
                <w:rFonts w:hint="eastAsia"/>
              </w:rPr>
              <w:t>教师登录</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pPr>
              <w:rPr>
                <w:rFonts w:eastAsiaTheme="minorEastAsia"/>
              </w:rPr>
            </w:pPr>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r>
              <w:rPr>
                <w:rFonts w:hint="eastAsia"/>
              </w:rPr>
              <w:t>描述</w:t>
            </w:r>
          </w:p>
        </w:tc>
        <w:tc>
          <w:tcPr>
            <w:tcW w:w="4262" w:type="dxa"/>
          </w:tcPr>
          <w:p w:rsidR="00192CCD" w:rsidRDefault="00AE4472">
            <w:r>
              <w:rPr>
                <w:rFonts w:hint="eastAsia"/>
              </w:rPr>
              <w:t>教师输入账号密码进入系统</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教师表示需要进入系统</w:t>
            </w:r>
          </w:p>
        </w:tc>
      </w:tr>
      <w:tr w:rsidR="00192CCD">
        <w:tc>
          <w:tcPr>
            <w:tcW w:w="4263" w:type="dxa"/>
          </w:tcPr>
          <w:p w:rsidR="00192CCD" w:rsidRDefault="00AE4472">
            <w:pPr>
              <w:rPr>
                <w:rFonts w:eastAsiaTheme="minorEastAsia"/>
              </w:rPr>
            </w:pPr>
            <w:r>
              <w:rPr>
                <w:rFonts w:hint="eastAsia"/>
              </w:rPr>
              <w:t>前置条件</w:t>
            </w:r>
          </w:p>
        </w:tc>
        <w:tc>
          <w:tcPr>
            <w:tcW w:w="4262" w:type="dxa"/>
          </w:tcPr>
          <w:p w:rsidR="00192CCD" w:rsidRDefault="00AE4472">
            <w:r>
              <w:rPr>
                <w:rFonts w:hint="eastAsia"/>
              </w:rPr>
              <w:t>1.教师已经注册</w:t>
            </w:r>
          </w:p>
        </w:tc>
      </w:tr>
      <w:tr w:rsidR="00192CCD">
        <w:trPr>
          <w:trHeight w:val="351"/>
        </w:trPr>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1.教师进入网站</w:t>
            </w:r>
          </w:p>
        </w:tc>
      </w:tr>
      <w:tr w:rsidR="00192CCD">
        <w:trPr>
          <w:trHeight w:val="614"/>
        </w:trPr>
        <w:tc>
          <w:tcPr>
            <w:tcW w:w="4263" w:type="dxa"/>
          </w:tcPr>
          <w:p w:rsidR="00192CCD" w:rsidRDefault="00AE4472">
            <w:r>
              <w:rPr>
                <w:rFonts w:hint="eastAsia"/>
              </w:rPr>
              <w:t>正常流程</w:t>
            </w:r>
          </w:p>
        </w:tc>
        <w:tc>
          <w:tcPr>
            <w:tcW w:w="4262" w:type="dxa"/>
          </w:tcPr>
          <w:p w:rsidR="00192CCD" w:rsidRDefault="00AE4472">
            <w:pPr>
              <w:rPr>
                <w:rFonts w:eastAsiaTheme="minorEastAsia"/>
              </w:rPr>
            </w:pPr>
            <w:r>
              <w:rPr>
                <w:rFonts w:hint="eastAsia"/>
              </w:rPr>
              <w:t>1-1.0.输入账号密码进入网站</w:t>
            </w:r>
          </w:p>
          <w:p w:rsidR="00192CCD" w:rsidRDefault="00AE4472">
            <w:r>
              <w:rPr>
                <w:rFonts w:hint="eastAsia"/>
              </w:rPr>
              <w:t>1.教师打开网站</w:t>
            </w:r>
            <w:hyperlink w:anchor="T_登录界面" w:history="1">
              <w:r>
                <w:rPr>
                  <w:rStyle w:val="af2"/>
                  <w:rFonts w:hint="eastAsia"/>
                  <w:color w:val="FF0000"/>
                </w:rPr>
                <w:t>登录页面</w:t>
              </w:r>
            </w:hyperlink>
          </w:p>
          <w:p w:rsidR="00192CCD" w:rsidRDefault="00AE4472">
            <w:r>
              <w:rPr>
                <w:rFonts w:hint="eastAsia"/>
              </w:rPr>
              <w:t>2.教师输入账号密码</w:t>
            </w:r>
          </w:p>
          <w:p w:rsidR="00192CCD" w:rsidRDefault="00AE4472">
            <w:pPr>
              <w:rPr>
                <w:rFonts w:eastAsiaTheme="minorEastAsia"/>
              </w:rPr>
            </w:pPr>
            <w:r>
              <w:rPr>
                <w:rFonts w:hint="eastAsia"/>
              </w:rPr>
              <w:t>3.点击登录按钮</w:t>
            </w:r>
          </w:p>
          <w:p w:rsidR="00192CCD" w:rsidRDefault="00AE4472">
            <w:r>
              <w:rPr>
                <w:rFonts w:hint="eastAsia"/>
              </w:rPr>
              <w:t>4.账号密码正确，进入</w:t>
            </w:r>
            <w:hyperlink w:anchor="T_教师网站主页" w:history="1">
              <w:r>
                <w:rPr>
                  <w:rStyle w:val="af2"/>
                  <w:rFonts w:hint="eastAsia"/>
                  <w:color w:val="FF0000"/>
                </w:rPr>
                <w:t>主界面</w:t>
              </w:r>
            </w:hyperlink>
          </w:p>
        </w:tc>
      </w:tr>
      <w:tr w:rsidR="00192CCD">
        <w:trPr>
          <w:trHeight w:val="398"/>
        </w:trPr>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rPr>
          <w:trHeight w:val="614"/>
        </w:trPr>
        <w:tc>
          <w:tcPr>
            <w:tcW w:w="4263" w:type="dxa"/>
          </w:tcPr>
          <w:p w:rsidR="00192CCD" w:rsidRDefault="00AE4472">
            <w:r>
              <w:rPr>
                <w:rFonts w:hint="eastAsia"/>
              </w:rPr>
              <w:t>异常</w:t>
            </w:r>
          </w:p>
        </w:tc>
        <w:tc>
          <w:tcPr>
            <w:tcW w:w="4262" w:type="dxa"/>
          </w:tcPr>
          <w:p w:rsidR="00192CCD" w:rsidRDefault="00AE4472">
            <w:pPr>
              <w:rPr>
                <w:rFonts w:eastAsiaTheme="minorEastAsia"/>
              </w:rPr>
            </w:pPr>
            <w:r>
              <w:rPr>
                <w:rFonts w:hint="eastAsia"/>
              </w:rPr>
              <w:t>1-1.0E1 账号密码错误</w:t>
            </w:r>
          </w:p>
          <w:p w:rsidR="00192CCD" w:rsidRDefault="00AE4472">
            <w:r>
              <w:rPr>
                <w:rFonts w:hint="eastAsia"/>
              </w:rPr>
              <w:t>1.</w:t>
            </w:r>
            <w:hyperlink w:anchor="T_异常界面1" w:history="1">
              <w:r>
                <w:rPr>
                  <w:rStyle w:val="af2"/>
                  <w:rFonts w:hint="eastAsia"/>
                </w:rPr>
                <w:t>系统提示信息：账号密码错误</w:t>
              </w:r>
            </w:hyperlink>
          </w:p>
          <w:p w:rsidR="00192CCD" w:rsidRDefault="00AE4472">
            <w:r>
              <w:rPr>
                <w:rFonts w:hint="eastAsia"/>
              </w:rPr>
              <w:t>1-1.0E2 账号不存在</w:t>
            </w:r>
          </w:p>
          <w:p w:rsidR="00192CCD" w:rsidRDefault="00AE4472">
            <w:r>
              <w:rPr>
                <w:rFonts w:hint="eastAsia"/>
              </w:rPr>
              <w:t>1.</w:t>
            </w:r>
            <w:hyperlink w:anchor="T_异常界面2" w:history="1">
              <w:r>
                <w:rPr>
                  <w:rStyle w:val="af2"/>
                  <w:rFonts w:hint="eastAsia"/>
                </w:rPr>
                <w:t>系统提示信息：账号不存在</w:t>
              </w:r>
            </w:hyperlink>
          </w:p>
        </w:tc>
      </w:tr>
      <w:tr w:rsidR="00192CCD">
        <w:trPr>
          <w:trHeight w:val="473"/>
        </w:trPr>
        <w:tc>
          <w:tcPr>
            <w:tcW w:w="4263" w:type="dxa"/>
          </w:tcPr>
          <w:p w:rsidR="00192CCD" w:rsidRDefault="00AE4472">
            <w:r>
              <w:rPr>
                <w:rFonts w:hint="eastAsia"/>
              </w:rPr>
              <w:t>输入</w:t>
            </w:r>
          </w:p>
        </w:tc>
        <w:tc>
          <w:tcPr>
            <w:tcW w:w="4262" w:type="dxa"/>
          </w:tcPr>
          <w:p w:rsidR="00192CCD" w:rsidRDefault="00AE4472">
            <w:r>
              <w:rPr>
                <w:rFonts w:hint="eastAsia"/>
              </w:rPr>
              <w:t>1-1.0账号，密码，登录页面</w:t>
            </w:r>
          </w:p>
        </w:tc>
      </w:tr>
      <w:tr w:rsidR="00192CCD">
        <w:trPr>
          <w:trHeight w:val="614"/>
        </w:trPr>
        <w:tc>
          <w:tcPr>
            <w:tcW w:w="4263" w:type="dxa"/>
          </w:tcPr>
          <w:p w:rsidR="00192CCD" w:rsidRDefault="00AE4472">
            <w:r>
              <w:rPr>
                <w:rFonts w:hint="eastAsia"/>
              </w:rPr>
              <w:lastRenderedPageBreak/>
              <w:t>输出</w:t>
            </w:r>
          </w:p>
        </w:tc>
        <w:tc>
          <w:tcPr>
            <w:tcW w:w="4262" w:type="dxa"/>
          </w:tcPr>
          <w:p w:rsidR="00192CCD" w:rsidRDefault="00AE4472">
            <w:r>
              <w:rPr>
                <w:rFonts w:hint="eastAsia"/>
              </w:rPr>
              <w:t>1-1.0账号或密码错误，账号不存在，网站主页</w:t>
            </w:r>
          </w:p>
        </w:tc>
      </w:tr>
      <w:tr w:rsidR="00192CCD">
        <w:trPr>
          <w:trHeight w:val="424"/>
        </w:trPr>
        <w:tc>
          <w:tcPr>
            <w:tcW w:w="4263" w:type="dxa"/>
          </w:tcPr>
          <w:p w:rsidR="00192CCD" w:rsidRDefault="00AE4472">
            <w:r>
              <w:rPr>
                <w:rFonts w:hint="eastAsia"/>
              </w:rPr>
              <w:t>业务规则</w:t>
            </w:r>
          </w:p>
        </w:tc>
        <w:tc>
          <w:tcPr>
            <w:tcW w:w="4262" w:type="dxa"/>
          </w:tcPr>
          <w:p w:rsidR="00192CCD" w:rsidRDefault="00AE4472">
            <w:r>
              <w:rPr>
                <w:rFonts w:hint="eastAsia"/>
              </w:rPr>
              <w:t>BR-T-1 账号，密码必须正确且匹配</w:t>
            </w:r>
          </w:p>
        </w:tc>
      </w:tr>
      <w:tr w:rsidR="00192CCD">
        <w:trPr>
          <w:trHeight w:val="614"/>
        </w:trPr>
        <w:tc>
          <w:tcPr>
            <w:tcW w:w="4263" w:type="dxa"/>
          </w:tcPr>
          <w:p w:rsidR="00192CCD" w:rsidRDefault="00AE4472">
            <w:r>
              <w:rPr>
                <w:rFonts w:hint="eastAsia"/>
              </w:rPr>
              <w:t>优先级</w:t>
            </w:r>
          </w:p>
        </w:tc>
        <w:tc>
          <w:tcPr>
            <w:tcW w:w="4262" w:type="dxa"/>
          </w:tcPr>
          <w:p w:rsidR="00192CCD" w:rsidRDefault="00AE4472">
            <w:r>
              <w:rPr>
                <w:rFonts w:hint="eastAsia"/>
              </w:rPr>
              <w:t>4.08</w:t>
            </w:r>
          </w:p>
        </w:tc>
      </w:tr>
    </w:tbl>
    <w:p w:rsidR="00192CCD" w:rsidRDefault="00AE4472">
      <w:pPr>
        <w:widowControl/>
        <w:jc w:val="left"/>
        <w:rPr>
          <w:color w:val="FF0000"/>
        </w:rPr>
      </w:pPr>
      <w:bookmarkStart w:id="659" w:name="T_登录界面"/>
      <w:r>
        <w:rPr>
          <w:rFonts w:hint="eastAsia"/>
          <w:color w:val="FF0000"/>
        </w:rPr>
        <w:t>登录界面</w:t>
      </w:r>
      <w:bookmarkEnd w:id="659"/>
      <w:r>
        <w:rPr>
          <w:rFonts w:hint="eastAsia"/>
          <w:color w:val="FF0000"/>
        </w:rPr>
        <w:t>：</w:t>
      </w:r>
    </w:p>
    <w:p w:rsidR="00192CCD" w:rsidRDefault="00AE4472">
      <w:pPr>
        <w:widowControl/>
        <w:jc w:val="left"/>
      </w:pPr>
      <w:r>
        <w:rPr>
          <w:noProof/>
        </w:rPr>
        <w:drawing>
          <wp:inline distT="0" distB="0" distL="114300" distR="114300">
            <wp:extent cx="5261610" cy="3004185"/>
            <wp:effectExtent l="0" t="0" r="11430" b="1333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347"/>
                    <a:stretch>
                      <a:fillRect/>
                    </a:stretch>
                  </pic:blipFill>
                  <pic:spPr>
                    <a:xfrm>
                      <a:off x="0" y="0"/>
                      <a:ext cx="5261610" cy="3004185"/>
                    </a:xfrm>
                    <a:prstGeom prst="rect">
                      <a:avLst/>
                    </a:prstGeom>
                    <a:noFill/>
                    <a:ln w="9525">
                      <a:noFill/>
                    </a:ln>
                  </pic:spPr>
                </pic:pic>
              </a:graphicData>
            </a:graphic>
          </wp:inline>
        </w:drawing>
      </w:r>
    </w:p>
    <w:p w:rsidR="00192CCD" w:rsidRDefault="00192CCD">
      <w:pPr>
        <w:widowControl/>
        <w:jc w:val="left"/>
      </w:pPr>
    </w:p>
    <w:p w:rsidR="00192CCD" w:rsidRDefault="00AE4472">
      <w:pPr>
        <w:widowControl/>
        <w:jc w:val="left"/>
        <w:rPr>
          <w:color w:val="FF0000"/>
        </w:rPr>
      </w:pPr>
      <w:bookmarkStart w:id="660" w:name="T_教师网站主页"/>
      <w:r>
        <w:rPr>
          <w:rFonts w:hint="eastAsia"/>
          <w:color w:val="FF0000"/>
        </w:rPr>
        <w:t>教师网站主页</w:t>
      </w:r>
      <w:bookmarkEnd w:id="660"/>
      <w:r>
        <w:rPr>
          <w:rFonts w:hint="eastAsia"/>
          <w:color w:val="FF0000"/>
        </w:rPr>
        <w:t>：</w:t>
      </w:r>
    </w:p>
    <w:p w:rsidR="00192CCD" w:rsidRDefault="00AE4472">
      <w:pPr>
        <w:widowControl/>
        <w:jc w:val="left"/>
      </w:pPr>
      <w:r>
        <w:rPr>
          <w:noProof/>
        </w:rPr>
        <w:drawing>
          <wp:inline distT="0" distB="0" distL="114300" distR="114300">
            <wp:extent cx="5261610" cy="2635885"/>
            <wp:effectExtent l="0" t="0" r="11430" b="6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348"/>
                    <a:stretch>
                      <a:fillRect/>
                    </a:stretch>
                  </pic:blipFill>
                  <pic:spPr>
                    <a:xfrm>
                      <a:off x="0" y="0"/>
                      <a:ext cx="5261610" cy="2635885"/>
                    </a:xfrm>
                    <a:prstGeom prst="rect">
                      <a:avLst/>
                    </a:prstGeom>
                    <a:noFill/>
                    <a:ln w="9525">
                      <a:noFill/>
                    </a:ln>
                  </pic:spPr>
                </pic:pic>
              </a:graphicData>
            </a:graphic>
          </wp:inline>
        </w:drawing>
      </w:r>
    </w:p>
    <w:p w:rsidR="00192CCD" w:rsidRDefault="00AE4472">
      <w:pPr>
        <w:widowControl/>
        <w:jc w:val="left"/>
        <w:rPr>
          <w:color w:val="FF0000"/>
        </w:rPr>
      </w:pPr>
      <w:bookmarkStart w:id="661" w:name="T_异常界面1"/>
      <w:r>
        <w:rPr>
          <w:rFonts w:hint="eastAsia"/>
          <w:color w:val="FF0000"/>
        </w:rPr>
        <w:t>异常界面</w:t>
      </w:r>
      <w:bookmarkEnd w:id="661"/>
      <w:r>
        <w:rPr>
          <w:rFonts w:hint="eastAsia"/>
          <w:color w:val="FF0000"/>
        </w:rPr>
        <w:t>：</w:t>
      </w:r>
    </w:p>
    <w:p w:rsidR="00192CCD" w:rsidRDefault="00AE4472">
      <w:pPr>
        <w:widowControl/>
        <w:numPr>
          <w:ilvl w:val="0"/>
          <w:numId w:val="15"/>
        </w:numPr>
        <w:jc w:val="left"/>
        <w:rPr>
          <w:color w:val="FF0000"/>
        </w:rPr>
      </w:pPr>
      <w:r>
        <w:rPr>
          <w:rFonts w:hint="eastAsia"/>
          <w:color w:val="FF0000"/>
        </w:rPr>
        <w:t>系统提示：账号密码错误</w:t>
      </w:r>
    </w:p>
    <w:p w:rsidR="00192CCD" w:rsidRDefault="00AE4472">
      <w:pPr>
        <w:widowControl/>
        <w:jc w:val="left"/>
      </w:pPr>
      <w:r>
        <w:rPr>
          <w:noProof/>
        </w:rPr>
        <w:lastRenderedPageBreak/>
        <w:drawing>
          <wp:inline distT="0" distB="0" distL="114300" distR="114300">
            <wp:extent cx="2800350" cy="3009900"/>
            <wp:effectExtent l="0" t="0" r="3810" b="762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349"/>
                    <a:stretch>
                      <a:fillRect/>
                    </a:stretch>
                  </pic:blipFill>
                  <pic:spPr>
                    <a:xfrm>
                      <a:off x="0" y="0"/>
                      <a:ext cx="2800350" cy="3009900"/>
                    </a:xfrm>
                    <a:prstGeom prst="rect">
                      <a:avLst/>
                    </a:prstGeom>
                    <a:noFill/>
                    <a:ln w="9525">
                      <a:noFill/>
                    </a:ln>
                  </pic:spPr>
                </pic:pic>
              </a:graphicData>
            </a:graphic>
          </wp:inline>
        </w:drawing>
      </w:r>
    </w:p>
    <w:p w:rsidR="00192CCD" w:rsidRDefault="00AE4472">
      <w:pPr>
        <w:widowControl/>
        <w:jc w:val="left"/>
        <w:rPr>
          <w:color w:val="FF0000"/>
        </w:rPr>
      </w:pPr>
      <w:r>
        <w:rPr>
          <w:rFonts w:hint="eastAsia"/>
          <w:color w:val="FF0000"/>
        </w:rPr>
        <w:t>1.</w:t>
      </w:r>
      <w:bookmarkStart w:id="662" w:name="T_异常界面2"/>
      <w:r>
        <w:rPr>
          <w:rFonts w:hint="eastAsia"/>
          <w:color w:val="FF0000"/>
        </w:rPr>
        <w:t>系统提示信息</w:t>
      </w:r>
      <w:bookmarkEnd w:id="662"/>
      <w:r>
        <w:rPr>
          <w:rFonts w:hint="eastAsia"/>
          <w:color w:val="FF0000"/>
        </w:rPr>
        <w:t>：账号不存在</w:t>
      </w:r>
    </w:p>
    <w:p w:rsidR="00192CCD" w:rsidRDefault="00AE4472">
      <w:pPr>
        <w:widowControl/>
        <w:jc w:val="left"/>
      </w:pPr>
      <w:r>
        <w:rPr>
          <w:noProof/>
        </w:rPr>
        <w:drawing>
          <wp:inline distT="0" distB="0" distL="114300" distR="114300">
            <wp:extent cx="2800350" cy="2962275"/>
            <wp:effectExtent l="0" t="0" r="381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350"/>
                    <a:stretch>
                      <a:fillRect/>
                    </a:stretch>
                  </pic:blipFill>
                  <pic:spPr>
                    <a:xfrm>
                      <a:off x="0" y="0"/>
                      <a:ext cx="2800350" cy="2962275"/>
                    </a:xfrm>
                    <a:prstGeom prst="rect">
                      <a:avLst/>
                    </a:prstGeom>
                    <a:noFill/>
                    <a:ln w="9525">
                      <a:noFill/>
                    </a:ln>
                  </pic:spPr>
                </pic:pic>
              </a:graphicData>
            </a:graphic>
          </wp:inline>
        </w:drawing>
      </w:r>
    </w:p>
    <w:p w:rsidR="00192CCD" w:rsidRDefault="00AE4472">
      <w:pPr>
        <w:widowControl/>
        <w:jc w:val="left"/>
        <w:rPr>
          <w:rFonts w:eastAsiaTheme="minorEastAsia"/>
          <w:color w:val="FF0000"/>
        </w:rPr>
      </w:pPr>
      <w:r>
        <w:rPr>
          <w:rFonts w:hint="eastAsia"/>
          <w:color w:val="FF0000"/>
        </w:rPr>
        <w:t>对话框图：</w:t>
      </w:r>
    </w:p>
    <w:p w:rsidR="00192CCD" w:rsidRDefault="00AE4472">
      <w:pPr>
        <w:widowControl/>
        <w:jc w:val="left"/>
      </w:pPr>
      <w:r>
        <w:rPr>
          <w:noProof/>
        </w:rPr>
        <w:lastRenderedPageBreak/>
        <w:drawing>
          <wp:inline distT="0" distB="0" distL="114300" distR="114300">
            <wp:extent cx="5272405" cy="3478530"/>
            <wp:effectExtent l="0" t="0" r="635" b="1143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351"/>
                    <a:stretch>
                      <a:fillRect/>
                    </a:stretch>
                  </pic:blipFill>
                  <pic:spPr>
                    <a:xfrm>
                      <a:off x="0" y="0"/>
                      <a:ext cx="5272405" cy="3478530"/>
                    </a:xfrm>
                    <a:prstGeom prst="rect">
                      <a:avLst/>
                    </a:prstGeom>
                    <a:noFill/>
                    <a:ln w="9525">
                      <a:noFill/>
                    </a:ln>
                  </pic:spPr>
                </pic:pic>
              </a:graphicData>
            </a:graphic>
          </wp:inline>
        </w:drawing>
      </w:r>
    </w:p>
    <w:p w:rsidR="00192CCD" w:rsidRDefault="00AE4472">
      <w:pPr>
        <w:pStyle w:val="3"/>
      </w:pPr>
      <w:bookmarkStart w:id="663" w:name="_Toc29030"/>
      <w:bookmarkStart w:id="664" w:name="_Toc5904"/>
      <w:r>
        <w:rPr>
          <w:rFonts w:hint="eastAsia"/>
        </w:rPr>
        <w:t>4.4.2</w:t>
      </w:r>
      <w:r>
        <w:rPr>
          <w:rFonts w:hint="eastAsia"/>
        </w:rPr>
        <w:t>教师忘记密码</w:t>
      </w:r>
      <w:bookmarkEnd w:id="663"/>
      <w:bookmarkEnd w:id="664"/>
    </w:p>
    <w:p w:rsidR="00192CCD" w:rsidRDefault="00192CCD">
      <w:pPr>
        <w:widowControl/>
        <w:jc w:val="left"/>
        <w:rPr>
          <w:rFonts w:ascii="宋体" w:hAnsi="宋体" w:cs="宋体"/>
          <w:kern w:val="0"/>
          <w:sz w:val="24"/>
          <w:lang w:bidi="ar"/>
        </w:rPr>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-1-</w:t>
            </w:r>
            <w:r>
              <w:rPr>
                <w:rFonts w:hint="eastAsia"/>
              </w:rPr>
              <w:t>2</w:t>
            </w:r>
            <w:r>
              <w:t>,</w:t>
            </w:r>
            <w:r>
              <w:rPr>
                <w:rFonts w:hint="eastAsia"/>
              </w:rPr>
              <w:t>教师忘记密码</w:t>
            </w:r>
          </w:p>
        </w:tc>
      </w:tr>
      <w:tr w:rsidR="00192CCD">
        <w:trPr>
          <w:trHeight w:val="90"/>
        </w:trPr>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教师</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教师登录时忘记密码，需要找回自己的密码</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教师在登录时，忘记自己的密码，希望找回自己的密码</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教师已有一个注册账号且该账号未被冻结</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1.教师新密码，邮箱验证码信息记录到数据库</w:t>
            </w:r>
          </w:p>
          <w:p w:rsidR="00192CCD" w:rsidRDefault="00AE4472">
            <w:r>
              <w:rPr>
                <w:rFonts w:hint="eastAsia"/>
              </w:rPr>
              <w:t>2.显示登录界面</w:t>
            </w:r>
          </w:p>
        </w:tc>
      </w:tr>
      <w:tr w:rsidR="00192CCD">
        <w:tc>
          <w:tcPr>
            <w:tcW w:w="4148" w:type="dxa"/>
          </w:tcPr>
          <w:p w:rsidR="00192CCD" w:rsidRDefault="00AE4472">
            <w:r>
              <w:rPr>
                <w:rFonts w:hint="eastAsia"/>
              </w:rPr>
              <w:t>正常流程</w:t>
            </w:r>
          </w:p>
        </w:tc>
        <w:tc>
          <w:tcPr>
            <w:tcW w:w="4148" w:type="dxa"/>
          </w:tcPr>
          <w:p w:rsidR="00192CCD" w:rsidRDefault="00AE4472">
            <w:pPr>
              <w:rPr>
                <w:rFonts w:eastAsiaTheme="minorEastAsia"/>
              </w:rPr>
            </w:pPr>
            <w:r>
              <w:rPr>
                <w:rFonts w:hint="eastAsia"/>
              </w:rPr>
              <w:t>1-2.0教师找回密码</w:t>
            </w:r>
          </w:p>
          <w:p w:rsidR="00192CCD" w:rsidRDefault="00AE4472">
            <w:r>
              <w:rPr>
                <w:rFonts w:hint="eastAsia"/>
              </w:rPr>
              <w:t>1.教师打开网站</w:t>
            </w:r>
            <w:hyperlink w:anchor="T_登录界面1" w:history="1">
              <w:r>
                <w:rPr>
                  <w:rStyle w:val="af2"/>
                  <w:rFonts w:hint="eastAsia"/>
                  <w:color w:val="FF0000"/>
                </w:rPr>
                <w:t>登录页面</w:t>
              </w:r>
            </w:hyperlink>
          </w:p>
          <w:p w:rsidR="00192CCD" w:rsidRDefault="00AE4472">
            <w:r>
              <w:rPr>
                <w:rFonts w:hint="eastAsia"/>
              </w:rPr>
              <w:t>2.点击忘记密码</w:t>
            </w:r>
          </w:p>
          <w:p w:rsidR="00192CCD" w:rsidRDefault="00AE4472">
            <w:r>
              <w:rPr>
                <w:rFonts w:hint="eastAsia"/>
              </w:rPr>
              <w:t>3.</w:t>
            </w:r>
            <w:hyperlink w:anchor="T_找回密码界面" w:history="1">
              <w:r>
                <w:rPr>
                  <w:rStyle w:val="af2"/>
                  <w:rFonts w:hint="eastAsia"/>
                </w:rPr>
                <w:t>填写用户名，新密码，确认新密码，邮箱，邮箱验证码。</w:t>
              </w:r>
            </w:hyperlink>
          </w:p>
          <w:p w:rsidR="00192CCD" w:rsidRDefault="00AE4472">
            <w:r>
              <w:rPr>
                <w:rFonts w:hint="eastAsia"/>
              </w:rPr>
              <w:t>4.信息正确，系统修改该用户的密码并且存储到系统中</w:t>
            </w:r>
          </w:p>
          <w:p w:rsidR="00192CCD" w:rsidRDefault="00AE4472">
            <w:r>
              <w:rPr>
                <w:rFonts w:hint="eastAsia"/>
              </w:rPr>
              <w:t>5.返回</w:t>
            </w:r>
            <w:r>
              <w:rPr>
                <w:rFonts w:hint="eastAsia"/>
                <w:color w:val="000000" w:themeColor="text1"/>
              </w:rPr>
              <w:t>登录界面</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1-2.1教师取消修改密码</w:t>
            </w:r>
          </w:p>
          <w:p w:rsidR="00192CCD" w:rsidRDefault="00AE4472">
            <w:pPr>
              <w:rPr>
                <w:rFonts w:eastAsiaTheme="minorEastAsia"/>
              </w:rPr>
            </w:pPr>
            <w:r>
              <w:rPr>
                <w:rFonts w:hint="eastAsia"/>
              </w:rPr>
              <w:t>1.教师点击登录按钮，返回登录界面</w:t>
            </w:r>
          </w:p>
        </w:tc>
      </w:tr>
      <w:tr w:rsidR="00192CCD">
        <w:tc>
          <w:tcPr>
            <w:tcW w:w="4148" w:type="dxa"/>
          </w:tcPr>
          <w:p w:rsidR="00192CCD" w:rsidRDefault="00AE4472">
            <w:r>
              <w:rPr>
                <w:rFonts w:hint="eastAsia"/>
              </w:rPr>
              <w:lastRenderedPageBreak/>
              <w:t>异常</w:t>
            </w:r>
          </w:p>
        </w:tc>
        <w:tc>
          <w:tcPr>
            <w:tcW w:w="4148" w:type="dxa"/>
          </w:tcPr>
          <w:p w:rsidR="00192CCD" w:rsidRDefault="00AE4472">
            <w:pPr>
              <w:rPr>
                <w:rFonts w:eastAsiaTheme="minorEastAsia"/>
              </w:rPr>
            </w:pPr>
            <w:r>
              <w:rPr>
                <w:rFonts w:hint="eastAsia"/>
              </w:rPr>
              <w:t>1-2.0E1用户名不存在或不匹配</w:t>
            </w:r>
          </w:p>
          <w:p w:rsidR="00192CCD" w:rsidRDefault="00AE4472">
            <w:pPr>
              <w:numPr>
                <w:ilvl w:val="0"/>
                <w:numId w:val="16"/>
              </w:numPr>
            </w:pPr>
            <w:r>
              <w:rPr>
                <w:rFonts w:hint="eastAsia"/>
              </w:rPr>
              <w:t>系统提示信息：</w:t>
            </w:r>
            <w:hyperlink w:anchor="T_异常界面_1" w:history="1">
              <w:r>
                <w:rPr>
                  <w:rStyle w:val="af2"/>
                  <w:rFonts w:hint="eastAsia"/>
                </w:rPr>
                <w:t>用户名不存在或用户名不匹配</w:t>
              </w:r>
            </w:hyperlink>
          </w:p>
          <w:p w:rsidR="00192CCD" w:rsidRDefault="00AE4472">
            <w:pPr>
              <w:rPr>
                <w:rFonts w:eastAsiaTheme="minorEastAsia"/>
              </w:rPr>
            </w:pPr>
            <w:r>
              <w:rPr>
                <w:rFonts w:hint="eastAsia"/>
              </w:rPr>
              <w:t>1-2.0E2新密码错误</w:t>
            </w:r>
          </w:p>
          <w:p w:rsidR="00192CCD" w:rsidRDefault="00AE4472">
            <w:pPr>
              <w:rPr>
                <w:rFonts w:eastAsiaTheme="minorEastAsia"/>
              </w:rPr>
            </w:pPr>
            <w:r>
              <w:rPr>
                <w:rFonts w:hint="eastAsia"/>
              </w:rPr>
              <w:t>1.系统提示信息：</w:t>
            </w:r>
            <w:hyperlink w:anchor="T_异常界面_2" w:history="1">
              <w:r>
                <w:rPr>
                  <w:rStyle w:val="af2"/>
                  <w:rFonts w:hint="eastAsia"/>
                </w:rPr>
                <w:t>密码长度小于6位或密码长度大于20位</w:t>
              </w:r>
            </w:hyperlink>
          </w:p>
          <w:p w:rsidR="00192CCD" w:rsidRDefault="00AE4472">
            <w:pPr>
              <w:rPr>
                <w:rFonts w:eastAsiaTheme="minorEastAsia"/>
              </w:rPr>
            </w:pPr>
            <w:r>
              <w:rPr>
                <w:rFonts w:hint="eastAsia"/>
              </w:rPr>
              <w:t>1-2.0E3确认新密码错误</w:t>
            </w:r>
          </w:p>
          <w:p w:rsidR="00192CCD" w:rsidRDefault="00AE4472">
            <w:r>
              <w:rPr>
                <w:rFonts w:hint="eastAsia"/>
              </w:rPr>
              <w:t>1.系统提示信息：</w:t>
            </w:r>
            <w:hyperlink w:anchor="T_异常界面_3" w:history="1">
              <w:r>
                <w:rPr>
                  <w:rStyle w:val="af2"/>
                  <w:rFonts w:hint="eastAsia"/>
                </w:rPr>
                <w:t>确认新密码长度小于6位或密码长度大于20位</w:t>
              </w:r>
            </w:hyperlink>
          </w:p>
          <w:p w:rsidR="00192CCD" w:rsidRDefault="00AE4472">
            <w:r>
              <w:rPr>
                <w:rFonts w:hint="eastAsia"/>
              </w:rPr>
              <w:t>1.2.0E4邮箱不正确</w:t>
            </w:r>
          </w:p>
          <w:p w:rsidR="00192CCD" w:rsidRDefault="00AE4472">
            <w:pPr>
              <w:rPr>
                <w:rFonts w:eastAsiaTheme="minorEastAsia"/>
              </w:rPr>
            </w:pPr>
            <w:r>
              <w:rPr>
                <w:rFonts w:hint="eastAsia"/>
              </w:rPr>
              <w:t>1.系统提示信息：</w:t>
            </w:r>
            <w:hyperlink w:anchor="T_异常界面_4" w:history="1">
              <w:r>
                <w:rPr>
                  <w:rStyle w:val="af2"/>
                  <w:rFonts w:hint="eastAsia"/>
                </w:rPr>
                <w:t>邮箱格式不匹配</w:t>
              </w:r>
            </w:hyperlink>
          </w:p>
          <w:p w:rsidR="00192CCD" w:rsidRDefault="00AE4472">
            <w:r>
              <w:rPr>
                <w:rFonts w:hint="eastAsia"/>
              </w:rPr>
              <w:t>1-2.0E5邮箱验证码不正确</w:t>
            </w:r>
          </w:p>
          <w:p w:rsidR="00192CCD" w:rsidRDefault="00AE4472">
            <w:r>
              <w:rPr>
                <w:rFonts w:hint="eastAsia"/>
              </w:rPr>
              <w:t>1.系统提示信息：</w:t>
            </w:r>
            <w:hyperlink w:anchor="T_异常界面_5" w:history="1">
              <w:r>
                <w:rPr>
                  <w:rStyle w:val="af2"/>
                  <w:rFonts w:hint="eastAsia"/>
                </w:rPr>
                <w:t>邮箱验证码不正确</w:t>
              </w:r>
            </w:hyperlink>
          </w:p>
          <w:p w:rsidR="00192CCD" w:rsidRDefault="00192CCD"/>
        </w:tc>
      </w:tr>
      <w:tr w:rsidR="00192CCD">
        <w:tc>
          <w:tcPr>
            <w:tcW w:w="4148" w:type="dxa"/>
          </w:tcPr>
          <w:p w:rsidR="00192CCD" w:rsidRDefault="00AE4472">
            <w:r>
              <w:rPr>
                <w:rFonts w:hint="eastAsia"/>
              </w:rPr>
              <w:t>输入</w:t>
            </w:r>
          </w:p>
        </w:tc>
        <w:tc>
          <w:tcPr>
            <w:tcW w:w="4148" w:type="dxa"/>
          </w:tcPr>
          <w:p w:rsidR="00192CCD" w:rsidRDefault="00AE4472">
            <w:r>
              <w:rPr>
                <w:rFonts w:hint="eastAsia"/>
              </w:rPr>
              <w:t>1-2.0用户名，新密码，确认新密码，邮箱，邮箱验证码</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1-2.0 错误信息</w:t>
            </w:r>
          </w:p>
          <w:p w:rsidR="00192CCD" w:rsidRDefault="00AE4472">
            <w:r>
              <w:rPr>
                <w:rFonts w:hint="eastAsia"/>
              </w:rPr>
              <w:t>1.用户名不存在或用户名不匹配</w:t>
            </w:r>
          </w:p>
          <w:p w:rsidR="00192CCD" w:rsidRDefault="00AE4472">
            <w:r>
              <w:rPr>
                <w:rFonts w:hint="eastAsia"/>
              </w:rPr>
              <w:t>2.密码长度小于6位或密码长度大于20位</w:t>
            </w:r>
          </w:p>
          <w:p w:rsidR="00192CCD" w:rsidRDefault="00AE4472">
            <w:r>
              <w:rPr>
                <w:rFonts w:hint="eastAsia"/>
              </w:rPr>
              <w:t>3.确认新密码长度小于6位或密码长度大于20位</w:t>
            </w:r>
          </w:p>
          <w:p w:rsidR="00192CCD" w:rsidRDefault="00AE4472">
            <w:pPr>
              <w:rPr>
                <w:rFonts w:eastAsiaTheme="minorEastAsia"/>
              </w:rPr>
            </w:pPr>
            <w:r>
              <w:rPr>
                <w:rFonts w:hint="eastAsia"/>
              </w:rPr>
              <w:t>4.邮箱格式不匹配</w:t>
            </w:r>
          </w:p>
          <w:p w:rsidR="00192CCD" w:rsidRDefault="00AE4472">
            <w:r>
              <w:rPr>
                <w:rFonts w:hint="eastAsia"/>
              </w:rPr>
              <w:t>5.邮箱验证码不正确</w:t>
            </w:r>
          </w:p>
          <w:p w:rsidR="00192CCD" w:rsidRDefault="00AE4472">
            <w:pPr>
              <w:rPr>
                <w:rFonts w:eastAsiaTheme="minorEastAsia"/>
              </w:rPr>
            </w:pPr>
            <w:r>
              <w:rPr>
                <w:rFonts w:hint="eastAsia"/>
              </w:rPr>
              <w:t>1-2.1 修改密码正确</w:t>
            </w:r>
          </w:p>
          <w:p w:rsidR="00192CCD" w:rsidRDefault="00AE4472">
            <w:r>
              <w:rPr>
                <w:rFonts w:hint="eastAsia"/>
              </w:rPr>
              <w:t>1.登录界面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BR-T-2 用户名，密码，邮箱，验证码符合规范且正确</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0.64</w:t>
            </w:r>
          </w:p>
        </w:tc>
      </w:tr>
    </w:tbl>
    <w:p w:rsidR="00192CCD" w:rsidRDefault="00AE4472">
      <w:pPr>
        <w:widowControl/>
        <w:jc w:val="left"/>
        <w:rPr>
          <w:color w:val="FF0000"/>
        </w:rPr>
      </w:pPr>
      <w:bookmarkStart w:id="665" w:name="T_登录界面1"/>
      <w:r>
        <w:rPr>
          <w:rFonts w:hint="eastAsia"/>
          <w:color w:val="FF0000"/>
        </w:rPr>
        <w:t>登录界面</w:t>
      </w:r>
      <w:bookmarkEnd w:id="665"/>
      <w:r>
        <w:rPr>
          <w:rFonts w:hint="eastAsia"/>
          <w:color w:val="FF0000"/>
        </w:rPr>
        <w:t>：</w:t>
      </w:r>
    </w:p>
    <w:p w:rsidR="00192CCD" w:rsidRDefault="00AE4472">
      <w:pPr>
        <w:widowControl/>
        <w:jc w:val="left"/>
      </w:pPr>
      <w:r>
        <w:rPr>
          <w:noProof/>
        </w:rPr>
        <w:lastRenderedPageBreak/>
        <w:drawing>
          <wp:inline distT="0" distB="0" distL="114300" distR="114300">
            <wp:extent cx="5261610" cy="3004185"/>
            <wp:effectExtent l="0" t="0" r="11430"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347"/>
                    <a:stretch>
                      <a:fillRect/>
                    </a:stretch>
                  </pic:blipFill>
                  <pic:spPr>
                    <a:xfrm>
                      <a:off x="0" y="0"/>
                      <a:ext cx="5261610" cy="3004185"/>
                    </a:xfrm>
                    <a:prstGeom prst="rect">
                      <a:avLst/>
                    </a:prstGeom>
                    <a:noFill/>
                    <a:ln w="9525">
                      <a:noFill/>
                    </a:ln>
                  </pic:spPr>
                </pic:pic>
              </a:graphicData>
            </a:graphic>
          </wp:inline>
        </w:drawing>
      </w:r>
    </w:p>
    <w:p w:rsidR="00192CCD" w:rsidRDefault="00AE4472">
      <w:pPr>
        <w:rPr>
          <w:color w:val="FF0000"/>
        </w:rPr>
      </w:pPr>
      <w:bookmarkStart w:id="666" w:name="T_找回密码界面"/>
      <w:r>
        <w:rPr>
          <w:rFonts w:hint="eastAsia"/>
          <w:color w:val="FF0000"/>
        </w:rPr>
        <w:t>找回密码界面</w:t>
      </w:r>
      <w:bookmarkEnd w:id="666"/>
      <w:r>
        <w:rPr>
          <w:rFonts w:hint="eastAsia"/>
          <w:color w:val="FF0000"/>
        </w:rPr>
        <w:t>：</w:t>
      </w:r>
    </w:p>
    <w:p w:rsidR="00192CCD" w:rsidRDefault="00AE4472">
      <w:r>
        <w:rPr>
          <w:noProof/>
        </w:rPr>
        <w:drawing>
          <wp:inline distT="0" distB="0" distL="114300" distR="114300">
            <wp:extent cx="5262880" cy="2899410"/>
            <wp:effectExtent l="0" t="0" r="10160" b="1143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352"/>
                    <a:stretch>
                      <a:fillRect/>
                    </a:stretch>
                  </pic:blipFill>
                  <pic:spPr>
                    <a:xfrm>
                      <a:off x="0" y="0"/>
                      <a:ext cx="5262880" cy="2899410"/>
                    </a:xfrm>
                    <a:prstGeom prst="rect">
                      <a:avLst/>
                    </a:prstGeom>
                    <a:noFill/>
                    <a:ln w="9525">
                      <a:noFill/>
                    </a:ln>
                  </pic:spPr>
                </pic:pic>
              </a:graphicData>
            </a:graphic>
          </wp:inline>
        </w:drawing>
      </w:r>
    </w:p>
    <w:p w:rsidR="00192CCD" w:rsidRDefault="00AE4472">
      <w:pPr>
        <w:rPr>
          <w:rFonts w:eastAsiaTheme="minorEastAsia"/>
          <w:color w:val="FF0000"/>
        </w:rPr>
      </w:pPr>
      <w:bookmarkStart w:id="667" w:name="T_异常界面_1"/>
      <w:r>
        <w:rPr>
          <w:rFonts w:hint="eastAsia"/>
          <w:color w:val="FF0000"/>
        </w:rPr>
        <w:t>异常界面</w:t>
      </w:r>
      <w:bookmarkEnd w:id="667"/>
      <w:r>
        <w:rPr>
          <w:rFonts w:hint="eastAsia"/>
          <w:color w:val="FF0000"/>
        </w:rPr>
        <w:t>：</w:t>
      </w:r>
    </w:p>
    <w:p w:rsidR="00192CCD" w:rsidRDefault="00AE4472">
      <w:pPr>
        <w:rPr>
          <w:color w:val="FF0000"/>
        </w:rPr>
      </w:pPr>
      <w:r>
        <w:rPr>
          <w:rFonts w:hint="eastAsia"/>
          <w:color w:val="FF0000"/>
        </w:rPr>
        <w:t>1.</w:t>
      </w:r>
      <w:r>
        <w:rPr>
          <w:rFonts w:hint="eastAsia"/>
          <w:color w:val="FF0000"/>
        </w:rPr>
        <w:t>系统提示信息：账号不存在</w:t>
      </w:r>
    </w:p>
    <w:p w:rsidR="00192CCD" w:rsidRDefault="00AE4472">
      <w:pPr>
        <w:widowControl/>
        <w:jc w:val="left"/>
      </w:pPr>
      <w:r>
        <w:rPr>
          <w:noProof/>
        </w:rPr>
        <w:drawing>
          <wp:inline distT="0" distB="0" distL="114300" distR="114300">
            <wp:extent cx="5267960" cy="494665"/>
            <wp:effectExtent l="0" t="0" r="5080" b="825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353"/>
                    <a:stretch>
                      <a:fillRect/>
                    </a:stretch>
                  </pic:blipFill>
                  <pic:spPr>
                    <a:xfrm>
                      <a:off x="0" y="0"/>
                      <a:ext cx="5267960" cy="494665"/>
                    </a:xfrm>
                    <a:prstGeom prst="rect">
                      <a:avLst/>
                    </a:prstGeom>
                    <a:noFill/>
                    <a:ln w="9525">
                      <a:noFill/>
                    </a:ln>
                  </pic:spPr>
                </pic:pic>
              </a:graphicData>
            </a:graphic>
          </wp:inline>
        </w:drawing>
      </w:r>
    </w:p>
    <w:p w:rsidR="00192CCD" w:rsidRDefault="00AE4472">
      <w:pPr>
        <w:rPr>
          <w:color w:val="FF0000"/>
        </w:rPr>
      </w:pPr>
      <w:bookmarkStart w:id="668" w:name="T_异常界面_2"/>
      <w:r>
        <w:rPr>
          <w:rFonts w:hint="eastAsia"/>
          <w:color w:val="FF0000"/>
        </w:rPr>
        <w:t>1.</w:t>
      </w:r>
      <w:r>
        <w:rPr>
          <w:rFonts w:hint="eastAsia"/>
          <w:color w:val="FF0000"/>
        </w:rPr>
        <w:t>系统提示信息：邮箱格式不匹配</w:t>
      </w:r>
    </w:p>
    <w:bookmarkEnd w:id="668"/>
    <w:p w:rsidR="00192CCD" w:rsidRDefault="00AE4472">
      <w:pPr>
        <w:widowControl/>
        <w:jc w:val="left"/>
      </w:pPr>
      <w:r>
        <w:rPr>
          <w:noProof/>
        </w:rPr>
        <w:drawing>
          <wp:inline distT="0" distB="0" distL="114300" distR="114300">
            <wp:extent cx="5268595" cy="624205"/>
            <wp:effectExtent l="0" t="0" r="4445" b="63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354"/>
                    <a:stretch>
                      <a:fillRect/>
                    </a:stretch>
                  </pic:blipFill>
                  <pic:spPr>
                    <a:xfrm>
                      <a:off x="0" y="0"/>
                      <a:ext cx="5268595" cy="624205"/>
                    </a:xfrm>
                    <a:prstGeom prst="rect">
                      <a:avLst/>
                    </a:prstGeom>
                    <a:noFill/>
                    <a:ln w="9525">
                      <a:noFill/>
                    </a:ln>
                  </pic:spPr>
                </pic:pic>
              </a:graphicData>
            </a:graphic>
          </wp:inline>
        </w:drawing>
      </w:r>
    </w:p>
    <w:p w:rsidR="00192CCD" w:rsidRDefault="00AE4472">
      <w:pPr>
        <w:rPr>
          <w:color w:val="FF0000"/>
        </w:rPr>
      </w:pPr>
      <w:bookmarkStart w:id="669" w:name="T_异常界面_3"/>
      <w:r>
        <w:rPr>
          <w:rFonts w:hint="eastAsia"/>
          <w:color w:val="FF0000"/>
        </w:rPr>
        <w:t>1.</w:t>
      </w:r>
      <w:r>
        <w:rPr>
          <w:rFonts w:hint="eastAsia"/>
          <w:color w:val="FF0000"/>
        </w:rPr>
        <w:t>系统提示信息：邮箱验证码不正确</w:t>
      </w:r>
    </w:p>
    <w:bookmarkEnd w:id="669"/>
    <w:p w:rsidR="00192CCD" w:rsidRDefault="00AE4472">
      <w:pPr>
        <w:widowControl/>
        <w:jc w:val="left"/>
      </w:pPr>
      <w:r>
        <w:rPr>
          <w:noProof/>
        </w:rPr>
        <w:lastRenderedPageBreak/>
        <w:drawing>
          <wp:inline distT="0" distB="0" distL="114300" distR="114300">
            <wp:extent cx="5270500" cy="898525"/>
            <wp:effectExtent l="0" t="0" r="2540" b="63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355"/>
                    <a:stretch>
                      <a:fillRect/>
                    </a:stretch>
                  </pic:blipFill>
                  <pic:spPr>
                    <a:xfrm>
                      <a:off x="0" y="0"/>
                      <a:ext cx="5270500" cy="898525"/>
                    </a:xfrm>
                    <a:prstGeom prst="rect">
                      <a:avLst/>
                    </a:prstGeom>
                    <a:noFill/>
                    <a:ln w="9525">
                      <a:noFill/>
                    </a:ln>
                  </pic:spPr>
                </pic:pic>
              </a:graphicData>
            </a:graphic>
          </wp:inline>
        </w:drawing>
      </w:r>
    </w:p>
    <w:p w:rsidR="00192CCD" w:rsidRDefault="00AE4472">
      <w:pPr>
        <w:rPr>
          <w:rFonts w:eastAsiaTheme="minorEastAsia"/>
          <w:color w:val="FF0000"/>
        </w:rPr>
      </w:pPr>
      <w:bookmarkStart w:id="670" w:name="T_异常界面_4"/>
      <w:r>
        <w:rPr>
          <w:rFonts w:hint="eastAsia"/>
          <w:color w:val="FF0000"/>
        </w:rPr>
        <w:t>1.</w:t>
      </w:r>
      <w:r>
        <w:rPr>
          <w:rFonts w:hint="eastAsia"/>
          <w:color w:val="FF0000"/>
        </w:rPr>
        <w:t>系统提示信息：密码长度小于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0"/>
    <w:p w:rsidR="00192CCD" w:rsidRDefault="00192CCD">
      <w:pPr>
        <w:widowControl/>
        <w:jc w:val="left"/>
      </w:pPr>
    </w:p>
    <w:p w:rsidR="00192CCD" w:rsidRDefault="00AE4472">
      <w:pPr>
        <w:widowControl/>
        <w:jc w:val="left"/>
      </w:pPr>
      <w:r>
        <w:rPr>
          <w:noProof/>
        </w:rPr>
        <w:drawing>
          <wp:inline distT="0" distB="0" distL="114300" distR="114300">
            <wp:extent cx="5274310" cy="527050"/>
            <wp:effectExtent l="0" t="0" r="13970" b="6350"/>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356"/>
                    <a:stretch>
                      <a:fillRect/>
                    </a:stretch>
                  </pic:blipFill>
                  <pic:spPr>
                    <a:xfrm>
                      <a:off x="0" y="0"/>
                      <a:ext cx="5274310" cy="527050"/>
                    </a:xfrm>
                    <a:prstGeom prst="rect">
                      <a:avLst/>
                    </a:prstGeom>
                    <a:noFill/>
                    <a:ln w="9525">
                      <a:noFill/>
                    </a:ln>
                  </pic:spPr>
                </pic:pic>
              </a:graphicData>
            </a:graphic>
          </wp:inline>
        </w:drawing>
      </w:r>
    </w:p>
    <w:p w:rsidR="00192CCD" w:rsidRDefault="00AE4472">
      <w:pPr>
        <w:rPr>
          <w:rFonts w:eastAsiaTheme="minorEastAsia"/>
          <w:color w:val="FF0000"/>
        </w:rPr>
      </w:pPr>
      <w:bookmarkStart w:id="671" w:name="T_异常界面_5"/>
      <w:r>
        <w:rPr>
          <w:rFonts w:hint="eastAsia"/>
          <w:color w:val="FF0000"/>
        </w:rPr>
        <w:t>1.</w:t>
      </w:r>
      <w:r>
        <w:rPr>
          <w:rFonts w:hint="eastAsia"/>
          <w:color w:val="FF0000"/>
        </w:rPr>
        <w:t>系统提示信息：确认新密码长度小于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1"/>
    <w:p w:rsidR="00192CCD" w:rsidRDefault="00192CCD">
      <w:pPr>
        <w:widowControl/>
        <w:jc w:val="left"/>
      </w:pPr>
    </w:p>
    <w:p w:rsidR="00192CCD" w:rsidRDefault="00AE4472">
      <w:pPr>
        <w:widowControl/>
        <w:jc w:val="left"/>
      </w:pPr>
      <w:r>
        <w:rPr>
          <w:noProof/>
        </w:rPr>
        <w:drawing>
          <wp:inline distT="0" distB="0" distL="114300" distR="114300">
            <wp:extent cx="5267960" cy="556260"/>
            <wp:effectExtent l="0" t="0" r="5080" b="762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357"/>
                    <a:stretch>
                      <a:fillRect/>
                    </a:stretch>
                  </pic:blipFill>
                  <pic:spPr>
                    <a:xfrm>
                      <a:off x="0" y="0"/>
                      <a:ext cx="5267960" cy="556260"/>
                    </a:xfrm>
                    <a:prstGeom prst="rect">
                      <a:avLst/>
                    </a:prstGeom>
                    <a:noFill/>
                    <a:ln w="9525">
                      <a:noFill/>
                    </a:ln>
                  </pic:spPr>
                </pic:pic>
              </a:graphicData>
            </a:graphic>
          </wp:inline>
        </w:drawing>
      </w:r>
    </w:p>
    <w:p w:rsidR="00192CCD" w:rsidRDefault="00192CCD">
      <w:pPr>
        <w:widowControl/>
        <w:jc w:val="left"/>
      </w:pPr>
    </w:p>
    <w:p w:rsidR="00192CCD" w:rsidRDefault="00AE4472">
      <w:pPr>
        <w:widowControl/>
        <w:jc w:val="left"/>
        <w:rPr>
          <w:rFonts w:eastAsiaTheme="minorEastAsia"/>
          <w:color w:val="FF0000"/>
        </w:rPr>
      </w:pPr>
      <w:r>
        <w:rPr>
          <w:rFonts w:hint="eastAsia"/>
          <w:color w:val="FF0000"/>
        </w:rPr>
        <w:t>对话框图：</w:t>
      </w:r>
    </w:p>
    <w:p w:rsidR="00192CCD" w:rsidRDefault="00AE4472">
      <w:pPr>
        <w:widowControl/>
        <w:jc w:val="left"/>
      </w:pPr>
      <w:r>
        <w:rPr>
          <w:noProof/>
        </w:rPr>
        <w:drawing>
          <wp:inline distT="0" distB="0" distL="114300" distR="114300">
            <wp:extent cx="5238750" cy="3533775"/>
            <wp:effectExtent l="0" t="0" r="3810" b="1905"/>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358"/>
                    <a:stretch>
                      <a:fillRect/>
                    </a:stretch>
                  </pic:blipFill>
                  <pic:spPr>
                    <a:xfrm>
                      <a:off x="0" y="0"/>
                      <a:ext cx="5238750" cy="3533775"/>
                    </a:xfrm>
                    <a:prstGeom prst="rect">
                      <a:avLst/>
                    </a:prstGeom>
                    <a:noFill/>
                    <a:ln w="9525">
                      <a:noFill/>
                    </a:ln>
                  </pic:spPr>
                </pic:pic>
              </a:graphicData>
            </a:graphic>
          </wp:inline>
        </w:drawing>
      </w:r>
    </w:p>
    <w:p w:rsidR="00192CCD" w:rsidRDefault="00192CCD">
      <w:pPr>
        <w:widowControl/>
        <w:jc w:val="left"/>
      </w:pPr>
    </w:p>
    <w:p w:rsidR="00192CCD" w:rsidRDefault="00192CCD">
      <w:pPr>
        <w:widowControl/>
        <w:jc w:val="left"/>
      </w:pPr>
    </w:p>
    <w:p w:rsidR="00192CCD" w:rsidRDefault="00AE4472">
      <w:pPr>
        <w:pStyle w:val="3"/>
      </w:pPr>
      <w:bookmarkStart w:id="672" w:name="_Toc13857"/>
      <w:bookmarkStart w:id="673" w:name="_Toc12325"/>
      <w:r>
        <w:rPr>
          <w:rFonts w:hint="eastAsia"/>
        </w:rPr>
        <w:t>4.4.3</w:t>
      </w:r>
      <w:bookmarkEnd w:id="672"/>
      <w:r>
        <w:rPr>
          <w:rFonts w:hint="eastAsia"/>
        </w:rPr>
        <w:t>教师注册</w:t>
      </w:r>
      <w:bookmarkEnd w:id="673"/>
    </w:p>
    <w:p w:rsidR="00192CCD" w:rsidRDefault="00192CCD">
      <w:pPr>
        <w:widowControl/>
        <w:jc w:val="left"/>
      </w:pPr>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-1-</w:t>
            </w:r>
            <w:r>
              <w:rPr>
                <w:rFonts w:hint="eastAsia"/>
              </w:rPr>
              <w:t>3</w:t>
            </w:r>
            <w:r>
              <w:t>,</w:t>
            </w:r>
            <w:r>
              <w:rPr>
                <w:rFonts w:hint="eastAsia"/>
              </w:rPr>
              <w:t>教师注册</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2018年12月25日</w:t>
            </w:r>
          </w:p>
        </w:tc>
      </w:tr>
      <w:tr w:rsidR="00192CCD">
        <w:tc>
          <w:tcPr>
            <w:tcW w:w="4148" w:type="dxa"/>
          </w:tcPr>
          <w:p w:rsidR="00192CCD" w:rsidRDefault="00AE4472">
            <w:pPr>
              <w:rPr>
                <w:rFonts w:eastAsiaTheme="minorEastAsia"/>
              </w:rPr>
            </w:pPr>
            <w:r>
              <w:rPr>
                <w:rFonts w:hint="eastAsia"/>
              </w:rPr>
              <w:t>操作者</w:t>
            </w:r>
          </w:p>
        </w:tc>
        <w:tc>
          <w:tcPr>
            <w:tcW w:w="4148" w:type="dxa"/>
          </w:tcPr>
          <w:p w:rsidR="00192CCD" w:rsidRDefault="00AE4472">
            <w:pPr>
              <w:rPr>
                <w:rFonts w:eastAsiaTheme="minorEastAsia"/>
              </w:rPr>
            </w:pPr>
            <w:r>
              <w:rPr>
                <w:rFonts w:hint="eastAsia"/>
              </w:rPr>
              <w:t>教师</w:t>
            </w:r>
          </w:p>
        </w:tc>
      </w:tr>
      <w:tr w:rsidR="00192CCD">
        <w:tc>
          <w:tcPr>
            <w:tcW w:w="4148" w:type="dxa"/>
          </w:tcPr>
          <w:p w:rsidR="00192CCD" w:rsidRDefault="00AE4472">
            <w:r>
              <w:rPr>
                <w:rFonts w:hint="eastAsia"/>
              </w:rPr>
              <w:lastRenderedPageBreak/>
              <w:t>描述</w:t>
            </w:r>
          </w:p>
        </w:tc>
        <w:tc>
          <w:tcPr>
            <w:tcW w:w="4148" w:type="dxa"/>
          </w:tcPr>
          <w:p w:rsidR="00192CCD" w:rsidRDefault="00AE4472">
            <w:r>
              <w:rPr>
                <w:rFonts w:hint="eastAsia"/>
              </w:rPr>
              <w:t>教师新用户可以进行注册</w:t>
            </w:r>
          </w:p>
        </w:tc>
      </w:tr>
      <w:tr w:rsidR="00192CCD">
        <w:tc>
          <w:tcPr>
            <w:tcW w:w="4148" w:type="dxa"/>
          </w:tcPr>
          <w:p w:rsidR="00192CCD" w:rsidRDefault="00AE4472">
            <w:r>
              <w:rPr>
                <w:rFonts w:hint="eastAsia"/>
              </w:rPr>
              <w:t>触发条件</w:t>
            </w:r>
          </w:p>
        </w:tc>
        <w:tc>
          <w:tcPr>
            <w:tcW w:w="4148" w:type="dxa"/>
          </w:tcPr>
          <w:p w:rsidR="00192CCD" w:rsidRDefault="00AE4472">
            <w:pPr>
              <w:rPr>
                <w:rFonts w:eastAsiaTheme="minorEastAsia"/>
              </w:rPr>
            </w:pPr>
            <w:r>
              <w:rPr>
                <w:rFonts w:hint="eastAsia"/>
              </w:rPr>
              <w:t>教师新用户希望可以进行注册一个用户账号</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账号与已存在的账号不重复</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1.教师用户名，密码，真实姓名，邮箱，身份证号码信息，邮箱验证码记录到数据库</w:t>
            </w:r>
          </w:p>
          <w:p w:rsidR="00192CCD" w:rsidRDefault="00AE4472">
            <w:r>
              <w:rPr>
                <w:rFonts w:hint="eastAsia"/>
              </w:rPr>
              <w:t>2.新账号注册成功</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1-3.0教师注册账户</w:t>
            </w:r>
          </w:p>
          <w:p w:rsidR="00192CCD" w:rsidRDefault="00AE4472">
            <w:pPr>
              <w:rPr>
                <w:rFonts w:eastAsiaTheme="minorEastAsia"/>
              </w:rPr>
            </w:pPr>
            <w:r>
              <w:rPr>
                <w:rFonts w:hint="eastAsia"/>
              </w:rPr>
              <w:t>1.教师打开网站</w:t>
            </w:r>
            <w:hyperlink w:anchor="T_登录界面2" w:history="1">
              <w:r>
                <w:rPr>
                  <w:rStyle w:val="af2"/>
                  <w:rFonts w:hint="eastAsia"/>
                  <w:color w:val="FF0000"/>
                </w:rPr>
                <w:t>登录页面</w:t>
              </w:r>
            </w:hyperlink>
            <w:r>
              <w:rPr>
                <w:rFonts w:hint="eastAsia"/>
                <w:color w:val="FF0000"/>
              </w:rPr>
              <w:t>，</w:t>
            </w:r>
            <w:r>
              <w:rPr>
                <w:rFonts w:hint="eastAsia"/>
              </w:rPr>
              <w:t>点击立即注册</w:t>
            </w:r>
          </w:p>
          <w:p w:rsidR="00192CCD" w:rsidRDefault="00AE4472">
            <w:pPr>
              <w:rPr>
                <w:rFonts w:eastAsiaTheme="minorEastAsia"/>
              </w:rPr>
            </w:pPr>
            <w:r>
              <w:rPr>
                <w:rFonts w:hint="eastAsia"/>
              </w:rPr>
              <w:t>2.进入</w:t>
            </w:r>
            <w:hyperlink w:anchor="T_注册页面" w:history="1">
              <w:r>
                <w:rPr>
                  <w:rStyle w:val="af2"/>
                  <w:rFonts w:hint="eastAsia"/>
                  <w:color w:val="FF0000"/>
                </w:rPr>
                <w:t>注册页面</w:t>
              </w:r>
            </w:hyperlink>
          </w:p>
          <w:p w:rsidR="00192CCD" w:rsidRDefault="00AE4472">
            <w:pPr>
              <w:rPr>
                <w:rFonts w:eastAsiaTheme="minorEastAsia"/>
              </w:rPr>
            </w:pPr>
            <w:r>
              <w:rPr>
                <w:rFonts w:hint="eastAsia"/>
              </w:rPr>
              <w:t>3.填写用户名，密码，确认密码，真实姓名，身份证，邮箱，邮箱验证码，点击注册。</w:t>
            </w:r>
          </w:p>
          <w:p w:rsidR="00192CCD" w:rsidRDefault="00AE4472">
            <w:pPr>
              <w:rPr>
                <w:rFonts w:eastAsiaTheme="minorEastAsia"/>
              </w:rPr>
            </w:pPr>
            <w:r>
              <w:rPr>
                <w:rFonts w:hint="eastAsia"/>
              </w:rPr>
              <w:t>4.系统记录教师的用户名，密码，确认密码，真实姓名，身份证，邮箱，邮箱验证码。</w:t>
            </w:r>
          </w:p>
          <w:p w:rsidR="00192CCD" w:rsidRDefault="00AE4472">
            <w:pPr>
              <w:rPr>
                <w:rFonts w:eastAsiaTheme="minorEastAsia"/>
              </w:rPr>
            </w:pPr>
            <w:r>
              <w:rPr>
                <w:rFonts w:hint="eastAsia"/>
              </w:rPr>
              <w:t>5.教师填写信息正确，返回登录界面。</w:t>
            </w:r>
          </w:p>
          <w:p w:rsidR="00192CCD" w:rsidRDefault="00AE4472">
            <w:r>
              <w:rPr>
                <w:rFonts w:hint="eastAsia"/>
              </w:rPr>
              <w:t>6.点击底部成为教师，填写相关信息，提交管理员审核。</w:t>
            </w:r>
          </w:p>
          <w:p w:rsidR="00192CCD" w:rsidRDefault="00AE4472">
            <w:pPr>
              <w:rPr>
                <w:rFonts w:eastAsiaTheme="minorEastAsia"/>
              </w:rPr>
            </w:pPr>
            <w:r>
              <w:rPr>
                <w:rFonts w:hint="eastAsia"/>
              </w:rPr>
              <w:t>7.审核通过成为教师用户</w:t>
            </w:r>
          </w:p>
        </w:tc>
      </w:tr>
      <w:tr w:rsidR="00192CCD">
        <w:tc>
          <w:tcPr>
            <w:tcW w:w="4148" w:type="dxa"/>
          </w:tcPr>
          <w:p w:rsidR="00192CCD" w:rsidRDefault="00AE4472">
            <w:r>
              <w:rPr>
                <w:rFonts w:hint="eastAsia"/>
              </w:rPr>
              <w:t>可选流程</w:t>
            </w:r>
          </w:p>
        </w:tc>
        <w:tc>
          <w:tcPr>
            <w:tcW w:w="4148" w:type="dxa"/>
          </w:tcPr>
          <w:p w:rsidR="00192CCD" w:rsidRDefault="00AE4472">
            <w:pPr>
              <w:rPr>
                <w:rFonts w:eastAsiaTheme="minorEastAsia"/>
              </w:rPr>
            </w:pPr>
            <w:r>
              <w:rPr>
                <w:rFonts w:hint="eastAsia"/>
              </w:rPr>
              <w:t>1-3.1用户取消注册，返回登录页面</w:t>
            </w:r>
          </w:p>
          <w:p w:rsidR="00192CCD" w:rsidRDefault="00AE4472">
            <w:r>
              <w:rPr>
                <w:rFonts w:hint="eastAsia"/>
              </w:rPr>
              <w:t>1.用户点击登录</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1-3.0E1用户名存在或用户名长度不在6-12位字符之间</w:t>
            </w:r>
          </w:p>
          <w:p w:rsidR="00192CCD" w:rsidRDefault="003E3E07">
            <w:pPr>
              <w:rPr>
                <w:rFonts w:eastAsiaTheme="minorEastAsia"/>
              </w:rPr>
            </w:pPr>
            <w:hyperlink w:anchor="T_异常界面__1" w:history="1">
              <w:r w:rsidR="00AE4472">
                <w:rPr>
                  <w:rStyle w:val="af2"/>
                  <w:rFonts w:hint="eastAsia"/>
                </w:rPr>
                <w:t>1.系统提示信息：用户名已存在，用户名不符合规范</w:t>
              </w:r>
            </w:hyperlink>
          </w:p>
          <w:p w:rsidR="00192CCD" w:rsidRDefault="00AE4472">
            <w:pPr>
              <w:rPr>
                <w:rFonts w:eastAsiaTheme="minorEastAsia"/>
              </w:rPr>
            </w:pPr>
            <w:r>
              <w:rPr>
                <w:rFonts w:hint="eastAsia"/>
              </w:rPr>
              <w:t>1-3.0E2密码长度小于6位或密码长度大于20位</w:t>
            </w:r>
          </w:p>
          <w:p w:rsidR="00192CCD" w:rsidRDefault="003E3E07">
            <w:pPr>
              <w:rPr>
                <w:rFonts w:eastAsiaTheme="minorEastAsia"/>
              </w:rPr>
            </w:pPr>
            <w:hyperlink w:anchor="T_异常界面__2" w:history="1">
              <w:r w:rsidR="00AE4472">
                <w:rPr>
                  <w:rStyle w:val="af2"/>
                  <w:rFonts w:hint="eastAsia"/>
                </w:rPr>
                <w:t>1.系统提示信息：密码长度小于6位或密码长度大于20位</w:t>
              </w:r>
            </w:hyperlink>
          </w:p>
          <w:p w:rsidR="00192CCD" w:rsidRDefault="00AE4472">
            <w:r>
              <w:rPr>
                <w:rFonts w:hint="eastAsia"/>
              </w:rPr>
              <w:t>1-3.0E3确认密码长度小于6位或确认密码长度大于20位</w:t>
            </w:r>
          </w:p>
          <w:p w:rsidR="00192CCD" w:rsidRDefault="003E3E07">
            <w:hyperlink w:anchor="T_异常界面__3" w:history="1">
              <w:r w:rsidR="00AE4472">
                <w:rPr>
                  <w:rStyle w:val="af2"/>
                  <w:rFonts w:hint="eastAsia"/>
                </w:rPr>
                <w:t>1.系统提示信息：密码长度小于6位或密码长度大于20位</w:t>
              </w:r>
            </w:hyperlink>
          </w:p>
          <w:p w:rsidR="00192CCD" w:rsidRDefault="00AE4472">
            <w:r>
              <w:rPr>
                <w:rFonts w:hint="eastAsia"/>
              </w:rPr>
              <w:t>1-3.0E4身份证号码长度不是18位</w:t>
            </w:r>
          </w:p>
          <w:p w:rsidR="00192CCD" w:rsidRDefault="003E3E07">
            <w:hyperlink w:anchor="T_异常界面__4" w:history="1">
              <w:r w:rsidR="00AE4472">
                <w:rPr>
                  <w:rStyle w:val="af2"/>
                  <w:rFonts w:hint="eastAsia"/>
                </w:rPr>
                <w:t>1.系统提示信息：身份证号码长度不正确</w:t>
              </w:r>
            </w:hyperlink>
            <w:r w:rsidR="00AE4472">
              <w:rPr>
                <w:rFonts w:hint="eastAsia"/>
              </w:rPr>
              <w:t>1-3.0E5邮箱格式错误</w:t>
            </w:r>
          </w:p>
          <w:p w:rsidR="00192CCD" w:rsidRDefault="003E3E07">
            <w:hyperlink w:anchor="T_异常界面__5" w:history="1">
              <w:r w:rsidR="00AE4472">
                <w:rPr>
                  <w:rStyle w:val="af2"/>
                  <w:rFonts w:hint="eastAsia"/>
                </w:rPr>
                <w:t>1.系统提示信息：邮箱格式不正确</w:t>
              </w:r>
            </w:hyperlink>
          </w:p>
          <w:p w:rsidR="00192CCD" w:rsidRDefault="00AE4472">
            <w:r>
              <w:rPr>
                <w:rFonts w:hint="eastAsia"/>
              </w:rPr>
              <w:t>1-3.0E6邮箱验证码不正确</w:t>
            </w:r>
          </w:p>
          <w:p w:rsidR="00192CCD" w:rsidRDefault="003E3E07">
            <w:hyperlink w:anchor="T_异常界面__6" w:history="1">
              <w:r w:rsidR="00AE4472">
                <w:rPr>
                  <w:rStyle w:val="af2"/>
                  <w:rFonts w:hint="eastAsia"/>
                </w:rPr>
                <w:t>1.系统提示信息：邮箱验证码不正确</w:t>
              </w:r>
            </w:hyperlink>
          </w:p>
        </w:tc>
      </w:tr>
      <w:tr w:rsidR="00192CCD">
        <w:tc>
          <w:tcPr>
            <w:tcW w:w="4148" w:type="dxa"/>
          </w:tcPr>
          <w:p w:rsidR="00192CCD" w:rsidRDefault="00AE4472">
            <w:r>
              <w:rPr>
                <w:rFonts w:hint="eastAsia"/>
              </w:rPr>
              <w:t>输入</w:t>
            </w:r>
          </w:p>
        </w:tc>
        <w:tc>
          <w:tcPr>
            <w:tcW w:w="4148" w:type="dxa"/>
          </w:tcPr>
          <w:p w:rsidR="00192CCD" w:rsidRDefault="00AE4472">
            <w:r>
              <w:rPr>
                <w:rFonts w:hint="eastAsia"/>
              </w:rPr>
              <w:t>1-</w:t>
            </w:r>
            <w:r>
              <w:rPr>
                <w:rFonts w:hint="eastAsia"/>
              </w:rPr>
              <w:lastRenderedPageBreak/>
              <w:t>3.0用户名，密码，确认密码，真实姓名，身份证，邮箱，邮箱验证码</w:t>
            </w:r>
          </w:p>
        </w:tc>
      </w:tr>
      <w:tr w:rsidR="00192CCD">
        <w:tc>
          <w:tcPr>
            <w:tcW w:w="4148" w:type="dxa"/>
          </w:tcPr>
          <w:p w:rsidR="00192CCD" w:rsidRDefault="00AE4472">
            <w:r>
              <w:rPr>
                <w:rFonts w:hint="eastAsia"/>
              </w:rPr>
              <w:lastRenderedPageBreak/>
              <w:t>输出</w:t>
            </w:r>
          </w:p>
        </w:tc>
        <w:tc>
          <w:tcPr>
            <w:tcW w:w="4148" w:type="dxa"/>
          </w:tcPr>
          <w:p w:rsidR="00192CCD" w:rsidRDefault="00AE4472">
            <w:r>
              <w:rPr>
                <w:rFonts w:hint="eastAsia"/>
              </w:rPr>
              <w:t>1-3.0 错误信息</w:t>
            </w:r>
          </w:p>
          <w:p w:rsidR="00192CCD" w:rsidRDefault="00AE4472">
            <w:r>
              <w:rPr>
                <w:rFonts w:hint="eastAsia"/>
              </w:rPr>
              <w:t>1.用户名不存在或用户名不匹配</w:t>
            </w:r>
          </w:p>
          <w:p w:rsidR="00192CCD" w:rsidRDefault="00AE4472">
            <w:r>
              <w:rPr>
                <w:rFonts w:hint="eastAsia"/>
              </w:rPr>
              <w:t>2.密码长度小于6位或密码长度大于20位</w:t>
            </w:r>
          </w:p>
          <w:p w:rsidR="00192CCD" w:rsidRDefault="00AE4472">
            <w:r>
              <w:rPr>
                <w:rFonts w:hint="eastAsia"/>
              </w:rPr>
              <w:t>3.确认新密码长度小于6位或密码长度大于20位</w:t>
            </w:r>
          </w:p>
          <w:p w:rsidR="00192CCD" w:rsidRDefault="00AE4472">
            <w:pPr>
              <w:rPr>
                <w:rFonts w:eastAsiaTheme="minorEastAsia"/>
              </w:rPr>
            </w:pPr>
            <w:r>
              <w:rPr>
                <w:rFonts w:hint="eastAsia"/>
              </w:rPr>
              <w:t>4.身份证号码长度不正确</w:t>
            </w:r>
          </w:p>
          <w:p w:rsidR="00192CCD" w:rsidRDefault="00AE4472">
            <w:r>
              <w:rPr>
                <w:rFonts w:hint="eastAsia"/>
              </w:rPr>
              <w:t>5.邮箱格式不正确</w:t>
            </w:r>
          </w:p>
          <w:p w:rsidR="00192CCD" w:rsidRDefault="00AE4472">
            <w:pPr>
              <w:rPr>
                <w:rFonts w:eastAsiaTheme="minorEastAsia"/>
              </w:rPr>
            </w:pPr>
            <w:r>
              <w:rPr>
                <w:rFonts w:hint="eastAsia"/>
              </w:rPr>
              <w:t>6.邮箱验证码不正确</w:t>
            </w:r>
          </w:p>
          <w:p w:rsidR="00192CCD" w:rsidRDefault="00AE4472">
            <w:pPr>
              <w:rPr>
                <w:rFonts w:eastAsiaTheme="minorEastAsia"/>
              </w:rPr>
            </w:pPr>
            <w:r>
              <w:rPr>
                <w:rFonts w:hint="eastAsia"/>
              </w:rPr>
              <w:t>1-3.1 注册成功</w:t>
            </w:r>
          </w:p>
          <w:p w:rsidR="00192CCD" w:rsidRDefault="00AE4472">
            <w:r>
              <w:rPr>
                <w:rFonts w:hint="eastAsia"/>
              </w:rPr>
              <w:t>1.</w:t>
            </w:r>
            <w:r>
              <w:rPr>
                <w:rFonts w:hint="eastAsia"/>
                <w:color w:val="000000" w:themeColor="text1"/>
              </w:rPr>
              <w:t>登录界面</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BR-T-3 用户名，密码，邮箱，验证码，身份证符合规范且正确</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4.03</w:t>
            </w:r>
          </w:p>
        </w:tc>
      </w:tr>
    </w:tbl>
    <w:p w:rsidR="00192CCD" w:rsidRDefault="00AE4472">
      <w:pPr>
        <w:widowControl/>
        <w:jc w:val="left"/>
        <w:rPr>
          <w:color w:val="FF0000"/>
        </w:rPr>
      </w:pPr>
      <w:bookmarkStart w:id="674" w:name="T_登录界面2"/>
      <w:r>
        <w:rPr>
          <w:rFonts w:hint="eastAsia"/>
          <w:color w:val="FF0000"/>
        </w:rPr>
        <w:t>登录界面</w:t>
      </w:r>
      <w:bookmarkEnd w:id="674"/>
      <w:r>
        <w:rPr>
          <w:rFonts w:hint="eastAsia"/>
          <w:color w:val="FF0000"/>
        </w:rPr>
        <w:t>：</w:t>
      </w:r>
    </w:p>
    <w:p w:rsidR="00192CCD" w:rsidRDefault="00AE4472">
      <w:pPr>
        <w:widowControl/>
        <w:jc w:val="left"/>
      </w:pPr>
      <w:r>
        <w:rPr>
          <w:noProof/>
        </w:rPr>
        <w:drawing>
          <wp:inline distT="0" distB="0" distL="114300" distR="114300">
            <wp:extent cx="5261610" cy="3004185"/>
            <wp:effectExtent l="0" t="0" r="11430" b="1333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347"/>
                    <a:stretch>
                      <a:fillRect/>
                    </a:stretch>
                  </pic:blipFill>
                  <pic:spPr>
                    <a:xfrm>
                      <a:off x="0" y="0"/>
                      <a:ext cx="5261610" cy="3004185"/>
                    </a:xfrm>
                    <a:prstGeom prst="rect">
                      <a:avLst/>
                    </a:prstGeom>
                    <a:noFill/>
                    <a:ln w="9525">
                      <a:noFill/>
                    </a:ln>
                  </pic:spPr>
                </pic:pic>
              </a:graphicData>
            </a:graphic>
          </wp:inline>
        </w:drawing>
      </w:r>
    </w:p>
    <w:p w:rsidR="00192CCD" w:rsidRDefault="00AE4472">
      <w:pPr>
        <w:widowControl/>
        <w:jc w:val="left"/>
        <w:rPr>
          <w:color w:val="FF0000"/>
        </w:rPr>
      </w:pPr>
      <w:bookmarkStart w:id="675" w:name="T_注册页面"/>
      <w:r>
        <w:rPr>
          <w:rFonts w:hint="eastAsia"/>
          <w:color w:val="FF0000"/>
        </w:rPr>
        <w:t>注册页面</w:t>
      </w:r>
      <w:bookmarkEnd w:id="675"/>
      <w:r>
        <w:rPr>
          <w:rFonts w:hint="eastAsia"/>
          <w:color w:val="FF0000"/>
        </w:rPr>
        <w:t>：</w:t>
      </w:r>
    </w:p>
    <w:p w:rsidR="00192CCD" w:rsidRDefault="00AE4472">
      <w:pPr>
        <w:widowControl/>
        <w:jc w:val="left"/>
        <w:rPr>
          <w:color w:val="FF0000"/>
        </w:rPr>
      </w:pPr>
      <w:r>
        <w:rPr>
          <w:noProof/>
        </w:rPr>
        <w:lastRenderedPageBreak/>
        <w:drawing>
          <wp:inline distT="0" distB="0" distL="114300" distR="114300">
            <wp:extent cx="5266055" cy="2812415"/>
            <wp:effectExtent l="0" t="0" r="6985" b="698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359"/>
                    <a:stretch>
                      <a:fillRect/>
                    </a:stretch>
                  </pic:blipFill>
                  <pic:spPr>
                    <a:xfrm>
                      <a:off x="0" y="0"/>
                      <a:ext cx="5266055" cy="2812415"/>
                    </a:xfrm>
                    <a:prstGeom prst="rect">
                      <a:avLst/>
                    </a:prstGeom>
                    <a:noFill/>
                    <a:ln w="9525">
                      <a:noFill/>
                    </a:ln>
                  </pic:spPr>
                </pic:pic>
              </a:graphicData>
            </a:graphic>
          </wp:inline>
        </w:drawing>
      </w:r>
    </w:p>
    <w:p w:rsidR="00192CCD" w:rsidRDefault="00AE4472">
      <w:pPr>
        <w:widowControl/>
        <w:jc w:val="left"/>
        <w:rPr>
          <w:color w:val="FF0000"/>
        </w:rPr>
      </w:pPr>
      <w:bookmarkStart w:id="676" w:name="T_异常界面__1"/>
      <w:r>
        <w:rPr>
          <w:rFonts w:hint="eastAsia"/>
          <w:color w:val="FF0000"/>
        </w:rPr>
        <w:t>异常界面</w:t>
      </w:r>
      <w:bookmarkEnd w:id="676"/>
      <w:r>
        <w:rPr>
          <w:rFonts w:hint="eastAsia"/>
          <w:color w:val="FF0000"/>
        </w:rPr>
        <w:t>：</w:t>
      </w:r>
    </w:p>
    <w:p w:rsidR="00192CCD" w:rsidRDefault="00AE4472">
      <w:pPr>
        <w:widowControl/>
        <w:jc w:val="left"/>
        <w:rPr>
          <w:color w:val="FF0000"/>
        </w:rPr>
      </w:pPr>
      <w:r>
        <w:rPr>
          <w:rFonts w:hint="eastAsia"/>
          <w:color w:val="FF0000"/>
        </w:rPr>
        <w:t>1.</w:t>
      </w:r>
      <w:r>
        <w:rPr>
          <w:rFonts w:hint="eastAsia"/>
          <w:color w:val="FF0000"/>
        </w:rPr>
        <w:t>系统提示信息：用户名已存在，用户名不符合规范</w:t>
      </w:r>
    </w:p>
    <w:p w:rsidR="00192CCD" w:rsidRDefault="00AE4472">
      <w:pPr>
        <w:widowControl/>
        <w:jc w:val="left"/>
      </w:pPr>
      <w:r>
        <w:rPr>
          <w:noProof/>
        </w:rPr>
        <w:drawing>
          <wp:inline distT="0" distB="0" distL="114300" distR="114300">
            <wp:extent cx="5274310" cy="56832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0"/>
                    <a:stretch>
                      <a:fillRect/>
                    </a:stretch>
                  </pic:blipFill>
                  <pic:spPr>
                    <a:xfrm>
                      <a:off x="0" y="0"/>
                      <a:ext cx="5274310" cy="568325"/>
                    </a:xfrm>
                    <a:prstGeom prst="rect">
                      <a:avLst/>
                    </a:prstGeom>
                    <a:noFill/>
                    <a:ln w="9525">
                      <a:noFill/>
                    </a:ln>
                  </pic:spPr>
                </pic:pic>
              </a:graphicData>
            </a:graphic>
          </wp:inline>
        </w:drawing>
      </w:r>
    </w:p>
    <w:p w:rsidR="00192CCD" w:rsidRDefault="00AE4472">
      <w:pPr>
        <w:widowControl/>
        <w:jc w:val="left"/>
      </w:pPr>
      <w:r>
        <w:rPr>
          <w:rFonts w:hint="eastAsia"/>
          <w:color w:val="FF0000"/>
        </w:rPr>
        <w:t>1.</w:t>
      </w:r>
      <w:bookmarkStart w:id="677" w:name="T_异常界面__2"/>
      <w:r>
        <w:rPr>
          <w:rFonts w:hint="eastAsia"/>
          <w:color w:val="FF0000"/>
        </w:rPr>
        <w:t>系统提示信息：密码长度小于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7"/>
    <w:p w:rsidR="00192CCD" w:rsidRDefault="00AE4472">
      <w:pPr>
        <w:widowControl/>
        <w:jc w:val="left"/>
      </w:pPr>
      <w:r>
        <w:rPr>
          <w:noProof/>
        </w:rPr>
        <w:drawing>
          <wp:inline distT="0" distB="0" distL="114300" distR="114300">
            <wp:extent cx="5274310" cy="629285"/>
            <wp:effectExtent l="0" t="0" r="1397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361"/>
                    <a:stretch>
                      <a:fillRect/>
                    </a:stretch>
                  </pic:blipFill>
                  <pic:spPr>
                    <a:xfrm>
                      <a:off x="0" y="0"/>
                      <a:ext cx="5274310" cy="629285"/>
                    </a:xfrm>
                    <a:prstGeom prst="rect">
                      <a:avLst/>
                    </a:prstGeom>
                    <a:noFill/>
                    <a:ln w="9525">
                      <a:noFill/>
                    </a:ln>
                  </pic:spPr>
                </pic:pic>
              </a:graphicData>
            </a:graphic>
          </wp:inline>
        </w:drawing>
      </w:r>
    </w:p>
    <w:p w:rsidR="00192CCD" w:rsidRDefault="00AE4472">
      <w:pPr>
        <w:widowControl/>
        <w:jc w:val="left"/>
      </w:pPr>
      <w:r>
        <w:rPr>
          <w:rFonts w:hint="eastAsia"/>
          <w:color w:val="FF0000"/>
        </w:rPr>
        <w:t>1.</w:t>
      </w:r>
      <w:bookmarkStart w:id="678" w:name="T_异常界面__3"/>
      <w:r>
        <w:rPr>
          <w:rFonts w:hint="eastAsia"/>
          <w:color w:val="FF0000"/>
        </w:rPr>
        <w:t>系统提示信息：密码长度小于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8"/>
    <w:p w:rsidR="00192CCD" w:rsidRDefault="00AE4472">
      <w:pPr>
        <w:widowControl/>
        <w:jc w:val="left"/>
      </w:pPr>
      <w:r>
        <w:rPr>
          <w:noProof/>
        </w:rPr>
        <w:drawing>
          <wp:inline distT="0" distB="0" distL="114300" distR="114300">
            <wp:extent cx="5269865" cy="487045"/>
            <wp:effectExtent l="0" t="0" r="3175" b="63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362"/>
                    <a:stretch>
                      <a:fillRect/>
                    </a:stretch>
                  </pic:blipFill>
                  <pic:spPr>
                    <a:xfrm>
                      <a:off x="0" y="0"/>
                      <a:ext cx="5269865" cy="487045"/>
                    </a:xfrm>
                    <a:prstGeom prst="rect">
                      <a:avLst/>
                    </a:prstGeom>
                    <a:noFill/>
                    <a:ln w="9525">
                      <a:noFill/>
                    </a:ln>
                  </pic:spPr>
                </pic:pic>
              </a:graphicData>
            </a:graphic>
          </wp:inline>
        </w:drawing>
      </w:r>
    </w:p>
    <w:p w:rsidR="00192CCD" w:rsidRDefault="00AE4472">
      <w:pPr>
        <w:widowControl/>
        <w:jc w:val="left"/>
      </w:pPr>
      <w:r>
        <w:rPr>
          <w:rFonts w:hint="eastAsia"/>
          <w:color w:val="FF0000"/>
        </w:rPr>
        <w:t>1.</w:t>
      </w:r>
      <w:bookmarkStart w:id="679" w:name="T_异常界面__4"/>
      <w:r>
        <w:rPr>
          <w:rFonts w:hint="eastAsia"/>
          <w:color w:val="FF0000"/>
        </w:rPr>
        <w:t>系统提示信息：身份证号码长度不正确</w:t>
      </w:r>
      <w:bookmarkEnd w:id="679"/>
      <w:r>
        <w:rPr>
          <w:noProof/>
        </w:rPr>
        <w:drawing>
          <wp:inline distT="0" distB="0" distL="114300" distR="114300">
            <wp:extent cx="5273040" cy="440055"/>
            <wp:effectExtent l="0" t="0" r="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363"/>
                    <a:stretch>
                      <a:fillRect/>
                    </a:stretch>
                  </pic:blipFill>
                  <pic:spPr>
                    <a:xfrm>
                      <a:off x="0" y="0"/>
                      <a:ext cx="5273040" cy="440055"/>
                    </a:xfrm>
                    <a:prstGeom prst="rect">
                      <a:avLst/>
                    </a:prstGeom>
                    <a:noFill/>
                    <a:ln w="9525">
                      <a:noFill/>
                    </a:ln>
                  </pic:spPr>
                </pic:pic>
              </a:graphicData>
            </a:graphic>
          </wp:inline>
        </w:drawing>
      </w:r>
    </w:p>
    <w:p w:rsidR="00192CCD" w:rsidRDefault="00AE4472">
      <w:pPr>
        <w:widowControl/>
        <w:jc w:val="left"/>
        <w:rPr>
          <w:color w:val="FF0000"/>
        </w:rPr>
      </w:pPr>
      <w:r>
        <w:rPr>
          <w:rFonts w:hint="eastAsia"/>
          <w:color w:val="FF0000"/>
        </w:rPr>
        <w:t>1.</w:t>
      </w:r>
      <w:bookmarkStart w:id="680" w:name="T_异常界面__5"/>
      <w:r>
        <w:rPr>
          <w:rFonts w:hint="eastAsia"/>
          <w:color w:val="FF0000"/>
        </w:rPr>
        <w:t>系统提示信息：邮箱格式不正确</w:t>
      </w:r>
      <w:bookmarkEnd w:id="680"/>
    </w:p>
    <w:p w:rsidR="00192CCD" w:rsidRDefault="00AE4472">
      <w:pPr>
        <w:widowControl/>
        <w:jc w:val="left"/>
      </w:pPr>
      <w:r>
        <w:rPr>
          <w:noProof/>
        </w:rPr>
        <w:drawing>
          <wp:inline distT="0" distB="0" distL="114300" distR="114300">
            <wp:extent cx="5269230" cy="509270"/>
            <wp:effectExtent l="0" t="0" r="3810" b="889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364"/>
                    <a:stretch>
                      <a:fillRect/>
                    </a:stretch>
                  </pic:blipFill>
                  <pic:spPr>
                    <a:xfrm>
                      <a:off x="0" y="0"/>
                      <a:ext cx="5269230" cy="509270"/>
                    </a:xfrm>
                    <a:prstGeom prst="rect">
                      <a:avLst/>
                    </a:prstGeom>
                    <a:noFill/>
                    <a:ln w="9525">
                      <a:noFill/>
                    </a:ln>
                  </pic:spPr>
                </pic:pic>
              </a:graphicData>
            </a:graphic>
          </wp:inline>
        </w:drawing>
      </w:r>
    </w:p>
    <w:p w:rsidR="00192CCD" w:rsidRDefault="00AE4472">
      <w:pPr>
        <w:widowControl/>
        <w:jc w:val="left"/>
      </w:pPr>
      <w:r>
        <w:rPr>
          <w:rFonts w:hint="eastAsia"/>
          <w:color w:val="FF0000"/>
        </w:rPr>
        <w:t>1.</w:t>
      </w:r>
      <w:bookmarkStart w:id="681" w:name="T_异常界面__6"/>
      <w:r>
        <w:rPr>
          <w:rFonts w:hint="eastAsia"/>
          <w:color w:val="FF0000"/>
        </w:rPr>
        <w:t>系统提示信息：邮箱验证码不正确</w:t>
      </w:r>
      <w:bookmarkEnd w:id="681"/>
      <w:r>
        <w:rPr>
          <w:noProof/>
        </w:rPr>
        <w:drawing>
          <wp:inline distT="0" distB="0" distL="114300" distR="114300">
            <wp:extent cx="5272405" cy="609600"/>
            <wp:effectExtent l="0" t="0" r="63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365"/>
                    <a:stretch>
                      <a:fillRect/>
                    </a:stretch>
                  </pic:blipFill>
                  <pic:spPr>
                    <a:xfrm>
                      <a:off x="0" y="0"/>
                      <a:ext cx="5272405" cy="609600"/>
                    </a:xfrm>
                    <a:prstGeom prst="rect">
                      <a:avLst/>
                    </a:prstGeom>
                    <a:noFill/>
                    <a:ln w="9525">
                      <a:noFill/>
                    </a:ln>
                  </pic:spPr>
                </pic:pic>
              </a:graphicData>
            </a:graphic>
          </wp:inline>
        </w:drawing>
      </w:r>
    </w:p>
    <w:p w:rsidR="00192CCD" w:rsidRDefault="00AE4472">
      <w:pPr>
        <w:widowControl/>
        <w:jc w:val="left"/>
        <w:rPr>
          <w:rFonts w:eastAsiaTheme="minorEastAsia"/>
          <w:color w:val="FF0000"/>
        </w:rPr>
      </w:pPr>
      <w:r>
        <w:rPr>
          <w:rFonts w:hint="eastAsia"/>
          <w:color w:val="FF0000"/>
        </w:rPr>
        <w:t>对话框图：</w:t>
      </w:r>
    </w:p>
    <w:p w:rsidR="00192CCD" w:rsidRDefault="00AE4472">
      <w:pPr>
        <w:widowControl/>
        <w:jc w:val="left"/>
      </w:pPr>
      <w:r>
        <w:rPr>
          <w:noProof/>
        </w:rPr>
        <w:lastRenderedPageBreak/>
        <w:drawing>
          <wp:inline distT="0" distB="0" distL="114300" distR="114300">
            <wp:extent cx="5273675" cy="3364230"/>
            <wp:effectExtent l="0" t="0" r="14605" b="381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366"/>
                    <a:stretch>
                      <a:fillRect/>
                    </a:stretch>
                  </pic:blipFill>
                  <pic:spPr>
                    <a:xfrm>
                      <a:off x="0" y="0"/>
                      <a:ext cx="5273675" cy="3364230"/>
                    </a:xfrm>
                    <a:prstGeom prst="rect">
                      <a:avLst/>
                    </a:prstGeom>
                    <a:noFill/>
                    <a:ln w="9525">
                      <a:noFill/>
                    </a:ln>
                  </pic:spPr>
                </pic:pic>
              </a:graphicData>
            </a:graphic>
          </wp:inline>
        </w:drawing>
      </w:r>
    </w:p>
    <w:p w:rsidR="00192CCD" w:rsidRDefault="00192CCD"/>
    <w:p w:rsidR="00192CCD" w:rsidRDefault="00192CCD">
      <w:pPr>
        <w:widowControl/>
        <w:jc w:val="left"/>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r>
              <w:rPr>
                <w:rFonts w:hint="eastAsia"/>
              </w:rPr>
              <w:t>T-2-1</w:t>
            </w:r>
            <w:r>
              <w:t>,</w:t>
            </w:r>
            <w:r>
              <w:rPr>
                <w:rFonts w:hint="eastAsia"/>
              </w:rPr>
              <w:t>教师下载文档</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教师查找需要的文档并下载</w:t>
            </w:r>
          </w:p>
        </w:tc>
      </w:tr>
      <w:tr w:rsidR="00192CCD">
        <w:tc>
          <w:tcPr>
            <w:tcW w:w="4263" w:type="dxa"/>
          </w:tcPr>
          <w:p w:rsidR="00192CCD" w:rsidRDefault="00AE4472">
            <w:pPr>
              <w:rPr>
                <w:rFonts w:eastAsiaTheme="minorEastAsia"/>
              </w:rPr>
            </w:pPr>
            <w:r>
              <w:rPr>
                <w:rFonts w:hint="eastAsia"/>
              </w:rPr>
              <w:t>触发条件</w:t>
            </w:r>
          </w:p>
        </w:tc>
        <w:tc>
          <w:tcPr>
            <w:tcW w:w="4262" w:type="dxa"/>
          </w:tcPr>
          <w:p w:rsidR="00192CCD" w:rsidRDefault="00AE4472">
            <w:r>
              <w:rPr>
                <w:rFonts w:hint="eastAsia"/>
              </w:rPr>
              <w:t>教师表示需要下载文档</w:t>
            </w:r>
          </w:p>
        </w:tc>
      </w:tr>
      <w:tr w:rsidR="00192CCD">
        <w:tc>
          <w:tcPr>
            <w:tcW w:w="4263" w:type="dxa"/>
          </w:tcPr>
          <w:p w:rsidR="00192CCD" w:rsidRDefault="00AE4472">
            <w:pPr>
              <w:rPr>
                <w:rFonts w:eastAsiaTheme="minorEastAsia"/>
              </w:rPr>
            </w:pPr>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r>
              <w:rPr>
                <w:rFonts w:hint="eastAsia"/>
              </w:rPr>
              <w:t>后置条件</w:t>
            </w:r>
          </w:p>
        </w:tc>
        <w:tc>
          <w:tcPr>
            <w:tcW w:w="4262" w:type="dxa"/>
          </w:tcPr>
          <w:p w:rsidR="00192CCD" w:rsidRDefault="00AE4472">
            <w:r>
              <w:rPr>
                <w:rFonts w:hint="eastAsia"/>
              </w:rPr>
              <w:t>1.教师账户信息记录session</w:t>
            </w:r>
          </w:p>
          <w:p w:rsidR="00192CCD" w:rsidRDefault="00AE4472">
            <w:r>
              <w:rPr>
                <w:rFonts w:hint="eastAsia"/>
              </w:rPr>
              <w:t>2.教师查看项目文档</w:t>
            </w:r>
          </w:p>
          <w:p w:rsidR="00192CCD" w:rsidRDefault="00AE4472">
            <w:r>
              <w:rPr>
                <w:rFonts w:hint="eastAsia"/>
              </w:rPr>
              <w:t>3.教师在本地取得下载的文档</w:t>
            </w:r>
          </w:p>
        </w:tc>
      </w:tr>
      <w:tr w:rsidR="00192CCD">
        <w:tc>
          <w:tcPr>
            <w:tcW w:w="4263" w:type="dxa"/>
          </w:tcPr>
          <w:p w:rsidR="00192CCD" w:rsidRDefault="00AE4472">
            <w:r>
              <w:rPr>
                <w:rFonts w:hint="eastAsia"/>
              </w:rPr>
              <w:t>正常流程</w:t>
            </w:r>
          </w:p>
        </w:tc>
        <w:tc>
          <w:tcPr>
            <w:tcW w:w="4262" w:type="dxa"/>
          </w:tcPr>
          <w:p w:rsidR="00192CCD" w:rsidRDefault="00AE4472">
            <w:r>
              <w:rPr>
                <w:rFonts w:hint="eastAsia"/>
              </w:rPr>
              <w:t>2-1.0教师选择需要下载的文档</w:t>
            </w:r>
          </w:p>
          <w:p w:rsidR="00192CCD" w:rsidRDefault="00AE4472">
            <w:r>
              <w:rPr>
                <w:rFonts w:hint="eastAsia"/>
              </w:rPr>
              <w:t>1.取得下载的文档</w:t>
            </w:r>
          </w:p>
        </w:tc>
      </w:tr>
      <w:tr w:rsidR="00192CCD">
        <w:tc>
          <w:tcPr>
            <w:tcW w:w="4263" w:type="dxa"/>
          </w:tcPr>
          <w:p w:rsidR="00192CCD" w:rsidRDefault="00AE4472">
            <w:pPr>
              <w:rPr>
                <w:rFonts w:eastAsiaTheme="minorEastAsia"/>
              </w:rPr>
            </w:pPr>
            <w:r>
              <w:rPr>
                <w:rFonts w:hint="eastAsia"/>
              </w:rPr>
              <w:t>可选流程</w:t>
            </w:r>
          </w:p>
        </w:tc>
        <w:tc>
          <w:tcPr>
            <w:tcW w:w="4262" w:type="dxa"/>
          </w:tcPr>
          <w:p w:rsidR="00192CCD" w:rsidRDefault="00AE4472">
            <w:r>
              <w:rPr>
                <w:rFonts w:hint="eastAsia"/>
              </w:rPr>
              <w:t>2-1.1 项目组文档</w:t>
            </w:r>
          </w:p>
          <w:p w:rsidR="00192CCD" w:rsidRDefault="00AE4472">
            <w:r>
              <w:rPr>
                <w:rFonts w:hint="eastAsia"/>
              </w:rPr>
              <w:t>1. 标准文档</w:t>
            </w:r>
          </w:p>
        </w:tc>
      </w:tr>
      <w:tr w:rsidR="00192CCD">
        <w:tc>
          <w:tcPr>
            <w:tcW w:w="4263" w:type="dxa"/>
          </w:tcPr>
          <w:p w:rsidR="00192CCD" w:rsidRDefault="00AE4472">
            <w:pPr>
              <w:rPr>
                <w:rFonts w:eastAsiaTheme="minorEastAsia"/>
              </w:rPr>
            </w:pPr>
            <w:r>
              <w:rPr>
                <w:rFonts w:hint="eastAsia"/>
              </w:rPr>
              <w:t>异常</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192CCD"/>
        </w:tc>
      </w:tr>
    </w:tbl>
    <w:p w:rsidR="00192CCD" w:rsidRDefault="00192CCD">
      <w:pPr>
        <w:widowControl/>
        <w:jc w:val="left"/>
        <w:rPr>
          <w:rFonts w:ascii="宋体" w:hAnsi="宋体" w:cs="宋体"/>
          <w:kern w:val="0"/>
          <w:sz w:val="24"/>
          <w:lang w:bidi="ar"/>
        </w:rPr>
      </w:pPr>
    </w:p>
    <w:p w:rsidR="00192CCD" w:rsidRDefault="00AE4472">
      <w:pPr>
        <w:pStyle w:val="3"/>
      </w:pPr>
      <w:bookmarkStart w:id="682" w:name="_Toc17639"/>
      <w:r>
        <w:rPr>
          <w:rFonts w:hint="eastAsia"/>
        </w:rPr>
        <w:t>4.4.4</w:t>
      </w:r>
      <w:r>
        <w:rPr>
          <w:rFonts w:hint="eastAsia"/>
        </w:rPr>
        <w:t>教师查看项目总览信息</w:t>
      </w:r>
      <w:bookmarkEnd w:id="682"/>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w:t>
            </w:r>
            <w:r>
              <w:t xml:space="preserve"> ,</w:t>
            </w:r>
            <w:r>
              <w:rPr>
                <w:rFonts w:hint="eastAsia"/>
              </w:rPr>
              <w:t>查看项目总览信息</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pPr>
              <w:rPr>
                <w:rFonts w:eastAsiaTheme="minorEastAsia"/>
              </w:rPr>
            </w:pPr>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r>
              <w:rPr>
                <w:rFonts w:hint="eastAsia"/>
              </w:rPr>
              <w:t>描述</w:t>
            </w:r>
          </w:p>
        </w:tc>
        <w:tc>
          <w:tcPr>
            <w:tcW w:w="4262" w:type="dxa"/>
          </w:tcPr>
          <w:p w:rsidR="00192CCD" w:rsidRDefault="00AE4472">
            <w:pPr>
              <w:rPr>
                <w:rFonts w:eastAsiaTheme="minorEastAsia"/>
              </w:rPr>
            </w:pPr>
            <w:r>
              <w:rPr>
                <w:rFonts w:hint="eastAsia"/>
              </w:rPr>
              <w:t>教师查看该项目的总览信息</w:t>
            </w:r>
          </w:p>
        </w:tc>
      </w:tr>
      <w:tr w:rsidR="00192CCD">
        <w:tc>
          <w:tcPr>
            <w:tcW w:w="4263" w:type="dxa"/>
          </w:tcPr>
          <w:p w:rsidR="00192CCD" w:rsidRDefault="00AE4472">
            <w:r>
              <w:rPr>
                <w:rFonts w:hint="eastAsia"/>
              </w:rPr>
              <w:lastRenderedPageBreak/>
              <w:t>触发条件</w:t>
            </w:r>
          </w:p>
        </w:tc>
        <w:tc>
          <w:tcPr>
            <w:tcW w:w="4262" w:type="dxa"/>
          </w:tcPr>
          <w:p w:rsidR="00192CCD" w:rsidRDefault="00AE4472">
            <w:r>
              <w:rPr>
                <w:rFonts w:hint="eastAsia"/>
              </w:rPr>
              <w:t>教师表示需要查看总览信息</w:t>
            </w:r>
          </w:p>
        </w:tc>
      </w:tr>
      <w:tr w:rsidR="00192CCD">
        <w:tc>
          <w:tcPr>
            <w:tcW w:w="4263" w:type="dxa"/>
          </w:tcPr>
          <w:p w:rsidR="00192CCD" w:rsidRDefault="00AE4472">
            <w:pPr>
              <w:rPr>
                <w:rFonts w:eastAsiaTheme="minorEastAsia"/>
              </w:rPr>
            </w:pPr>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3.教师选择指定项目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rPr>
                <w:rFonts w:eastAsiaTheme="minorEastAsia"/>
              </w:rPr>
            </w:pPr>
            <w:r>
              <w:rPr>
                <w:rFonts w:hint="eastAsia"/>
              </w:rPr>
              <w:t>1.教师查看到该项目的总览信息</w:t>
            </w:r>
          </w:p>
        </w:tc>
      </w:tr>
      <w:tr w:rsidR="00192CCD">
        <w:tc>
          <w:tcPr>
            <w:tcW w:w="4263" w:type="dxa"/>
          </w:tcPr>
          <w:p w:rsidR="00192CCD" w:rsidRDefault="00AE4472">
            <w:r>
              <w:rPr>
                <w:rFonts w:hint="eastAsia"/>
              </w:rPr>
              <w:t>正常流程</w:t>
            </w:r>
          </w:p>
        </w:tc>
        <w:tc>
          <w:tcPr>
            <w:tcW w:w="4262" w:type="dxa"/>
          </w:tcPr>
          <w:p w:rsidR="00192CCD" w:rsidRDefault="00AE4472">
            <w:r>
              <w:rPr>
                <w:rFonts w:hint="eastAsia"/>
              </w:rPr>
              <w:t>2-1.0.教师进入项目</w:t>
            </w:r>
          </w:p>
          <w:p w:rsidR="00192CCD" w:rsidRDefault="00AE4472">
            <w:r>
              <w:rPr>
                <w:rFonts w:hint="eastAsia"/>
              </w:rPr>
              <w:t>1.查看项目总览信息</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2-1.1 项目总览信息</w:t>
            </w:r>
          </w:p>
          <w:p w:rsidR="00192CCD" w:rsidRDefault="00AE4472">
            <w:r>
              <w:rPr>
                <w:rFonts w:hint="eastAsia"/>
              </w:rPr>
              <w:t>1.项目最新消息</w:t>
            </w:r>
          </w:p>
          <w:p w:rsidR="00192CCD" w:rsidRDefault="00AE4472">
            <w:r>
              <w:rPr>
                <w:rFonts w:hint="eastAsia"/>
              </w:rPr>
              <w:t>2.组员信息</w:t>
            </w:r>
          </w:p>
          <w:p w:rsidR="00192CCD" w:rsidRDefault="00AE4472">
            <w:r>
              <w:rPr>
                <w:rFonts w:hint="eastAsia"/>
              </w:rPr>
              <w:t>3.项目进度</w:t>
            </w:r>
          </w:p>
          <w:p w:rsidR="00192CCD" w:rsidRDefault="00AE4472">
            <w:r>
              <w:rPr>
                <w:rFonts w:hint="eastAsia"/>
              </w:rPr>
              <w:t>4.工作进度</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2-1.0</w:t>
            </w:r>
            <w:hyperlink w:anchor="T_项目的主页面" w:history="1">
              <w:r>
                <w:rPr>
                  <w:rStyle w:val="af2"/>
                  <w:rFonts w:hint="eastAsia"/>
                  <w:color w:val="FF0000"/>
                </w:rPr>
                <w:t>项目的主页面</w:t>
              </w:r>
            </w:hyperlink>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0.59</w:t>
            </w:r>
          </w:p>
        </w:tc>
      </w:tr>
    </w:tbl>
    <w:p w:rsidR="00192CCD" w:rsidRDefault="00AE4472">
      <w:pPr>
        <w:widowControl/>
        <w:jc w:val="left"/>
        <w:rPr>
          <w:rFonts w:eastAsiaTheme="minorEastAsia"/>
        </w:rPr>
      </w:pPr>
      <w:bookmarkStart w:id="683" w:name="T_项目的主页面"/>
      <w:r>
        <w:rPr>
          <w:rFonts w:hint="eastAsia"/>
          <w:color w:val="FF0000"/>
        </w:rPr>
        <w:t>项目的主页面</w:t>
      </w:r>
      <w:bookmarkEnd w:id="683"/>
      <w:r>
        <w:rPr>
          <w:rFonts w:hint="eastAsia"/>
          <w:color w:val="FF0000"/>
        </w:rPr>
        <w:t>：</w:t>
      </w:r>
    </w:p>
    <w:p w:rsidR="00192CCD" w:rsidRDefault="00AE4472">
      <w:pPr>
        <w:widowControl/>
        <w:jc w:val="left"/>
        <w:rPr>
          <w:color w:val="FF0000"/>
        </w:rPr>
      </w:pPr>
      <w:r>
        <w:rPr>
          <w:noProof/>
        </w:rPr>
        <w:drawing>
          <wp:inline distT="0" distB="0" distL="114300" distR="114300">
            <wp:extent cx="5268595" cy="3412490"/>
            <wp:effectExtent l="0" t="0" r="4445" b="127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367"/>
                    <a:stretch>
                      <a:fillRect/>
                    </a:stretch>
                  </pic:blipFill>
                  <pic:spPr>
                    <a:xfrm>
                      <a:off x="0" y="0"/>
                      <a:ext cx="5268595" cy="3412490"/>
                    </a:xfrm>
                    <a:prstGeom prst="rect">
                      <a:avLst/>
                    </a:prstGeom>
                    <a:noFill/>
                    <a:ln w="9525">
                      <a:noFill/>
                    </a:ln>
                  </pic:spPr>
                </pic:pic>
              </a:graphicData>
            </a:graphic>
          </wp:inline>
        </w:drawing>
      </w:r>
    </w:p>
    <w:p w:rsidR="00192CCD" w:rsidRDefault="00AE4472">
      <w:pPr>
        <w:widowControl/>
        <w:jc w:val="left"/>
        <w:rPr>
          <w:rFonts w:eastAsiaTheme="minorEastAsia"/>
          <w:color w:val="FF0000"/>
        </w:rPr>
      </w:pPr>
      <w:r>
        <w:rPr>
          <w:rFonts w:hint="eastAsia"/>
          <w:color w:val="FF0000"/>
        </w:rPr>
        <w:t>对话框图：</w:t>
      </w:r>
    </w:p>
    <w:p w:rsidR="00192CCD" w:rsidRDefault="00AE4472">
      <w:r>
        <w:rPr>
          <w:noProof/>
        </w:rPr>
        <w:lastRenderedPageBreak/>
        <w:drawing>
          <wp:inline distT="0" distB="0" distL="114300" distR="114300">
            <wp:extent cx="5200650" cy="3743325"/>
            <wp:effectExtent l="0" t="0" r="11430" b="571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368"/>
                    <a:stretch>
                      <a:fillRect/>
                    </a:stretch>
                  </pic:blipFill>
                  <pic:spPr>
                    <a:xfrm>
                      <a:off x="0" y="0"/>
                      <a:ext cx="5200650" cy="3743325"/>
                    </a:xfrm>
                    <a:prstGeom prst="rect">
                      <a:avLst/>
                    </a:prstGeom>
                    <a:noFill/>
                    <a:ln w="9525">
                      <a:noFill/>
                    </a:ln>
                  </pic:spPr>
                </pic:pic>
              </a:graphicData>
            </a:graphic>
          </wp:inline>
        </w:drawing>
      </w:r>
    </w:p>
    <w:p w:rsidR="00192CCD" w:rsidRDefault="00192CCD">
      <w:pPr>
        <w:widowControl/>
        <w:jc w:val="left"/>
        <w:rPr>
          <w:rFonts w:ascii="宋体" w:hAnsi="宋体" w:cs="宋体"/>
          <w:kern w:val="0"/>
          <w:sz w:val="24"/>
          <w:lang w:bidi="ar"/>
        </w:rPr>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AE4472">
      <w:pPr>
        <w:pStyle w:val="3"/>
      </w:pPr>
      <w:bookmarkStart w:id="684" w:name="_Toc5141"/>
      <w:bookmarkStart w:id="685" w:name="_Toc14227"/>
      <w:r>
        <w:rPr>
          <w:rFonts w:hint="eastAsia"/>
        </w:rPr>
        <w:t>4.4.5</w:t>
      </w:r>
      <w:r>
        <w:rPr>
          <w:rFonts w:hint="eastAsia"/>
        </w:rPr>
        <w:t>教师</w:t>
      </w:r>
      <w:bookmarkEnd w:id="684"/>
      <w:r>
        <w:rPr>
          <w:rFonts w:hint="eastAsia"/>
        </w:rPr>
        <w:t>查看项目任务</w:t>
      </w:r>
      <w:bookmarkEnd w:id="685"/>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T-2-2</w:t>
            </w:r>
            <w:r>
              <w:t>,</w:t>
            </w:r>
            <w:r>
              <w:rPr>
                <w:rFonts w:hint="eastAsia"/>
              </w:rPr>
              <w:t>查看项目任务</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pPr>
              <w:rPr>
                <w:rFonts w:eastAsiaTheme="minorEastAsia"/>
              </w:rPr>
            </w:pPr>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教师查看该项目的任务</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教师表示需要查看项目任务</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3.教师选择指定项目</w:t>
            </w:r>
          </w:p>
          <w:p w:rsidR="00192CCD" w:rsidRDefault="00AE4472">
            <w:r>
              <w:rPr>
                <w:rFonts w:hint="eastAsia"/>
              </w:rPr>
              <w:t>4.进入</w:t>
            </w:r>
            <w:hyperlink w:anchor="T_项目的主页面" w:history="1">
              <w:r>
                <w:rPr>
                  <w:rStyle w:val="af2"/>
                  <w:rFonts w:hint="eastAsia"/>
                  <w:color w:val="FF0000"/>
                </w:rPr>
                <w:t>项目主页面</w:t>
              </w:r>
            </w:hyperlink>
            <w:r>
              <w:rPr>
                <w:rFonts w:hint="eastAsia"/>
              </w:rPr>
              <w:t>，选择项目任务分页</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1.教师查看到该项目的任务</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2-2.0.教师进入项目</w:t>
            </w:r>
          </w:p>
          <w:p w:rsidR="00192CCD" w:rsidRDefault="00AE4472">
            <w:r>
              <w:rPr>
                <w:rFonts w:hint="eastAsia"/>
              </w:rPr>
              <w:t>1.点击“我的任务”</w:t>
            </w:r>
          </w:p>
          <w:p w:rsidR="00192CCD" w:rsidRDefault="00AE4472">
            <w:pPr>
              <w:rPr>
                <w:rFonts w:eastAsiaTheme="minorEastAsia"/>
              </w:rPr>
            </w:pPr>
            <w:r>
              <w:rPr>
                <w:rFonts w:hint="eastAsia"/>
              </w:rPr>
              <w:t>2.查看</w:t>
            </w:r>
            <w:hyperlink w:anchor="T_项目任务页" w:history="1">
              <w:r>
                <w:rPr>
                  <w:rStyle w:val="af2"/>
                  <w:rFonts w:hint="eastAsia"/>
                  <w:color w:val="FF0000"/>
                </w:rPr>
                <w:t>项目任务页</w:t>
              </w:r>
            </w:hyperlink>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2-2.</w:t>
            </w:r>
          </w:p>
        </w:tc>
      </w:tr>
      <w:tr w:rsidR="00192CCD">
        <w:tc>
          <w:tcPr>
            <w:tcW w:w="4263" w:type="dxa"/>
          </w:tcPr>
          <w:p w:rsidR="00192CCD" w:rsidRDefault="00AE4472">
            <w:r>
              <w:rPr>
                <w:rFonts w:hint="eastAsia"/>
              </w:rPr>
              <w:lastRenderedPageBreak/>
              <w:t>输出</w:t>
            </w:r>
          </w:p>
        </w:tc>
        <w:tc>
          <w:tcPr>
            <w:tcW w:w="4262" w:type="dxa"/>
          </w:tcPr>
          <w:p w:rsidR="00192CCD" w:rsidRDefault="00AE4472">
            <w:r>
              <w:rPr>
                <w:rFonts w:hint="eastAsia"/>
              </w:rPr>
              <w:t xml:space="preserve">2-2.0 </w:t>
            </w:r>
            <w:r>
              <w:rPr>
                <w:rFonts w:hint="eastAsia"/>
                <w:color w:val="000000" w:themeColor="text1"/>
              </w:rPr>
              <w:t>项目任务页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0.51</w:t>
            </w:r>
          </w:p>
        </w:tc>
      </w:tr>
    </w:tbl>
    <w:p w:rsidR="00192CCD" w:rsidRDefault="00192CCD">
      <w:pPr>
        <w:widowControl/>
        <w:jc w:val="left"/>
      </w:pPr>
    </w:p>
    <w:p w:rsidR="00192CCD" w:rsidRDefault="00AE4472">
      <w:pPr>
        <w:widowControl/>
        <w:jc w:val="left"/>
        <w:rPr>
          <w:rFonts w:eastAsiaTheme="minorEastAsia"/>
        </w:rPr>
      </w:pPr>
      <w:bookmarkStart w:id="686" w:name="T_项目任务页"/>
      <w:r>
        <w:rPr>
          <w:rFonts w:hint="eastAsia"/>
          <w:color w:val="FF0000"/>
        </w:rPr>
        <w:t>项目任务页</w:t>
      </w:r>
      <w:bookmarkEnd w:id="686"/>
      <w:r>
        <w:rPr>
          <w:rFonts w:hint="eastAsia"/>
          <w:color w:val="FF0000"/>
        </w:rPr>
        <w:t>：</w:t>
      </w:r>
    </w:p>
    <w:p w:rsidR="00192CCD" w:rsidRDefault="00AE4472">
      <w:pPr>
        <w:widowControl/>
        <w:jc w:val="left"/>
      </w:pPr>
      <w:r>
        <w:rPr>
          <w:noProof/>
        </w:rPr>
        <w:drawing>
          <wp:inline distT="0" distB="0" distL="114300" distR="114300">
            <wp:extent cx="5274310" cy="4811395"/>
            <wp:effectExtent l="0" t="0" r="13970" b="444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369"/>
                    <a:stretch>
                      <a:fillRect/>
                    </a:stretch>
                  </pic:blipFill>
                  <pic:spPr>
                    <a:xfrm>
                      <a:off x="0" y="0"/>
                      <a:ext cx="5274310" cy="4811395"/>
                    </a:xfrm>
                    <a:prstGeom prst="rect">
                      <a:avLst/>
                    </a:prstGeom>
                    <a:noFill/>
                    <a:ln w="9525">
                      <a:noFill/>
                    </a:ln>
                  </pic:spPr>
                </pic:pic>
              </a:graphicData>
            </a:graphic>
          </wp:inline>
        </w:drawing>
      </w:r>
    </w:p>
    <w:p w:rsidR="00192CCD" w:rsidRDefault="00192CCD">
      <w:pPr>
        <w:widowControl/>
        <w:jc w:val="left"/>
      </w:pPr>
    </w:p>
    <w:p w:rsidR="00192CCD" w:rsidRDefault="00AE4472">
      <w:pPr>
        <w:widowControl/>
        <w:jc w:val="left"/>
        <w:rPr>
          <w:rFonts w:eastAsiaTheme="minorEastAsia"/>
          <w:color w:val="FF0000"/>
        </w:rPr>
      </w:pPr>
      <w:r>
        <w:rPr>
          <w:rFonts w:hint="eastAsia"/>
          <w:color w:val="FF0000"/>
        </w:rPr>
        <w:t>对话框图：</w:t>
      </w:r>
    </w:p>
    <w:p w:rsidR="00192CCD" w:rsidRDefault="00AE4472">
      <w:pPr>
        <w:widowControl/>
        <w:jc w:val="left"/>
      </w:pPr>
      <w:r>
        <w:rPr>
          <w:noProof/>
        </w:rPr>
        <w:lastRenderedPageBreak/>
        <w:drawing>
          <wp:inline distT="0" distB="0" distL="114300" distR="114300">
            <wp:extent cx="5272405" cy="3569970"/>
            <wp:effectExtent l="0" t="0" r="635" b="11430"/>
            <wp:docPr id="2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
                    <pic:cNvPicPr>
                      <a:picLocks noChangeAspect="1"/>
                    </pic:cNvPicPr>
                  </pic:nvPicPr>
                  <pic:blipFill>
                    <a:blip r:embed="rId370"/>
                    <a:stretch>
                      <a:fillRect/>
                    </a:stretch>
                  </pic:blipFill>
                  <pic:spPr>
                    <a:xfrm>
                      <a:off x="0" y="0"/>
                      <a:ext cx="5272405" cy="3569970"/>
                    </a:xfrm>
                    <a:prstGeom prst="rect">
                      <a:avLst/>
                    </a:prstGeom>
                    <a:noFill/>
                    <a:ln w="9525">
                      <a:noFill/>
                    </a:ln>
                  </pic:spPr>
                </pic:pic>
              </a:graphicData>
            </a:graphic>
          </wp:inline>
        </w:drawing>
      </w:r>
    </w:p>
    <w:p w:rsidR="00192CCD" w:rsidRDefault="00AE4472">
      <w:pPr>
        <w:pStyle w:val="3"/>
      </w:pPr>
      <w:bookmarkStart w:id="687" w:name="_Toc18227"/>
      <w:bookmarkStart w:id="688" w:name="_Toc6632"/>
      <w:r>
        <w:rPr>
          <w:rFonts w:hint="eastAsia"/>
        </w:rPr>
        <w:t>4.4.6</w:t>
      </w:r>
      <w:bookmarkEnd w:id="687"/>
      <w:r>
        <w:rPr>
          <w:rFonts w:hint="eastAsia"/>
        </w:rPr>
        <w:t>教师提供建议</w:t>
      </w:r>
      <w:bookmarkEnd w:id="688"/>
    </w:p>
    <w:p w:rsidR="00192CCD" w:rsidRDefault="00192CCD">
      <w:pPr>
        <w:widowControl/>
        <w:jc w:val="left"/>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r>
              <w:rPr>
                <w:rFonts w:hint="eastAsia"/>
              </w:rPr>
              <w:t>T-2-3</w:t>
            </w:r>
            <w:r>
              <w:t xml:space="preserve"> ,</w:t>
            </w:r>
            <w:r>
              <w:rPr>
                <w:rFonts w:hint="eastAsia"/>
              </w:rPr>
              <w:t>教师提供建议</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教师给项目提供建议给当前项目任务执行者</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教师表示需要提供建议</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3.教师选择指定项目</w:t>
            </w:r>
          </w:p>
          <w:p w:rsidR="00192CCD" w:rsidRDefault="00AE4472">
            <w:r>
              <w:rPr>
                <w:rFonts w:hint="eastAsia"/>
              </w:rPr>
              <w:t>4.教师指定项目任务</w:t>
            </w:r>
          </w:p>
          <w:p w:rsidR="00192CCD" w:rsidRDefault="00AE4472">
            <w:r>
              <w:rPr>
                <w:rFonts w:hint="eastAsia"/>
              </w:rPr>
              <w:t>5.教师提供建议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1.教师账户信息记录session</w:t>
            </w:r>
          </w:p>
          <w:p w:rsidR="00192CCD" w:rsidRDefault="00AE4472">
            <w:r>
              <w:rPr>
                <w:rFonts w:hint="eastAsia"/>
              </w:rPr>
              <w:t>2.教师提供建议，执行者积极采纳</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2-3.0.教师进入我的项目</w:t>
            </w:r>
          </w:p>
          <w:p w:rsidR="00192CCD" w:rsidRDefault="00AE4472">
            <w:r>
              <w:rPr>
                <w:rFonts w:hint="eastAsia"/>
              </w:rPr>
              <w:t>1.在</w:t>
            </w:r>
            <w:hyperlink w:anchor="T_项目的主页面" w:history="1">
              <w:r>
                <w:rPr>
                  <w:rStyle w:val="af2"/>
                  <w:rFonts w:hint="eastAsia"/>
                  <w:color w:val="FF0000"/>
                </w:rPr>
                <w:t>项目主页</w:t>
              </w:r>
            </w:hyperlink>
            <w:r>
              <w:rPr>
                <w:rFonts w:hint="eastAsia"/>
              </w:rPr>
              <w:t>点击任务分页</w:t>
            </w:r>
          </w:p>
          <w:p w:rsidR="00192CCD" w:rsidRDefault="00AE4472">
            <w:r>
              <w:rPr>
                <w:rFonts w:hint="eastAsia"/>
              </w:rPr>
              <w:t>2.进入</w:t>
            </w:r>
            <w:hyperlink w:anchor="T_任务分页界面" w:history="1">
              <w:r>
                <w:rPr>
                  <w:rStyle w:val="af2"/>
                  <w:rFonts w:hint="eastAsia"/>
                  <w:color w:val="FF0000"/>
                </w:rPr>
                <w:t>任务分页界面</w:t>
              </w:r>
            </w:hyperlink>
          </w:p>
          <w:p w:rsidR="00192CCD" w:rsidRDefault="00AE4472">
            <w:r>
              <w:rPr>
                <w:rFonts w:hint="eastAsia"/>
              </w:rPr>
              <w:t>3.选择具体任务</w:t>
            </w:r>
          </w:p>
          <w:p w:rsidR="00192CCD" w:rsidRDefault="00AE4472">
            <w:pPr>
              <w:rPr>
                <w:rFonts w:eastAsiaTheme="minorEastAsia"/>
              </w:rPr>
            </w:pPr>
            <w:r>
              <w:rPr>
                <w:rFonts w:hint="eastAsia"/>
              </w:rPr>
              <w:t>4.点击修改意见，提出建议</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2-3.1.任务分页</w:t>
            </w:r>
          </w:p>
          <w:p w:rsidR="00192CCD" w:rsidRDefault="00AE4472">
            <w:r>
              <w:rPr>
                <w:rFonts w:hint="eastAsia"/>
              </w:rPr>
              <w:t>1.修改之前的建议</w:t>
            </w:r>
          </w:p>
          <w:p w:rsidR="00192CCD" w:rsidRDefault="00AE4472">
            <w:r>
              <w:rPr>
                <w:rFonts w:hint="eastAsia"/>
              </w:rPr>
              <w:t>2.查看项目文件</w:t>
            </w:r>
          </w:p>
        </w:tc>
      </w:tr>
      <w:tr w:rsidR="00192CCD">
        <w:tc>
          <w:tcPr>
            <w:tcW w:w="4263" w:type="dxa"/>
          </w:tcPr>
          <w:p w:rsidR="00192CCD" w:rsidRDefault="00AE4472">
            <w:r>
              <w:rPr>
                <w:rFonts w:hint="eastAsia"/>
              </w:rPr>
              <w:lastRenderedPageBreak/>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2-3.0任务的建议</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0.67</w:t>
            </w:r>
          </w:p>
        </w:tc>
      </w:tr>
    </w:tbl>
    <w:p w:rsidR="00192CCD" w:rsidRDefault="00192CCD">
      <w:pPr>
        <w:rPr>
          <w:color w:val="FF0000"/>
        </w:rPr>
      </w:pPr>
    </w:p>
    <w:p w:rsidR="00192CCD" w:rsidRDefault="00AE4472">
      <w:bookmarkStart w:id="689" w:name="T_任务分页界面"/>
      <w:r>
        <w:rPr>
          <w:rFonts w:hint="eastAsia"/>
          <w:color w:val="FF0000"/>
        </w:rPr>
        <w:t>任务分页界面</w:t>
      </w:r>
      <w:bookmarkEnd w:id="689"/>
      <w:r>
        <w:rPr>
          <w:rFonts w:hint="eastAsia"/>
          <w:color w:val="FF0000"/>
        </w:rPr>
        <w:t>：</w:t>
      </w:r>
    </w:p>
    <w:p w:rsidR="00192CCD" w:rsidRDefault="00AE4472">
      <w:pPr>
        <w:widowControl/>
        <w:jc w:val="left"/>
      </w:pPr>
      <w:r>
        <w:rPr>
          <w:noProof/>
        </w:rPr>
        <w:drawing>
          <wp:inline distT="0" distB="0" distL="114300" distR="114300">
            <wp:extent cx="5266055" cy="4772660"/>
            <wp:effectExtent l="0" t="0" r="6985" b="1270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371"/>
                    <a:stretch>
                      <a:fillRect/>
                    </a:stretch>
                  </pic:blipFill>
                  <pic:spPr>
                    <a:xfrm>
                      <a:off x="0" y="0"/>
                      <a:ext cx="5266055" cy="477266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pPr>
        <w:widowControl/>
        <w:jc w:val="left"/>
      </w:pPr>
      <w:r>
        <w:rPr>
          <w:noProof/>
        </w:rPr>
        <w:lastRenderedPageBreak/>
        <w:drawing>
          <wp:inline distT="0" distB="0" distL="114300" distR="114300">
            <wp:extent cx="5273675" cy="3433445"/>
            <wp:effectExtent l="0" t="0" r="14605" b="10795"/>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372"/>
                    <a:stretch>
                      <a:fillRect/>
                    </a:stretch>
                  </pic:blipFill>
                  <pic:spPr>
                    <a:xfrm>
                      <a:off x="0" y="0"/>
                      <a:ext cx="5273675" cy="3433445"/>
                    </a:xfrm>
                    <a:prstGeom prst="rect">
                      <a:avLst/>
                    </a:prstGeom>
                    <a:noFill/>
                    <a:ln w="9525">
                      <a:noFill/>
                    </a:ln>
                  </pic:spPr>
                </pic:pic>
              </a:graphicData>
            </a:graphic>
          </wp:inline>
        </w:drawing>
      </w:r>
    </w:p>
    <w:p w:rsidR="00192CCD" w:rsidRDefault="00AE4472">
      <w:pPr>
        <w:widowControl/>
        <w:jc w:val="left"/>
      </w:pPr>
      <w:r>
        <w:rPr>
          <w:rFonts w:hint="eastAsia"/>
        </w:rPr>
        <w:t>时序图：</w:t>
      </w:r>
    </w:p>
    <w:p w:rsidR="00192CCD" w:rsidRDefault="00AE4472">
      <w:pPr>
        <w:widowControl/>
        <w:jc w:val="left"/>
      </w:pPr>
      <w:r>
        <w:rPr>
          <w:noProof/>
        </w:rPr>
        <w:drawing>
          <wp:inline distT="0" distB="0" distL="114300" distR="114300">
            <wp:extent cx="5271135" cy="2823845"/>
            <wp:effectExtent l="0" t="0" r="1905" b="10795"/>
            <wp:docPr id="5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
                    <pic:cNvPicPr>
                      <a:picLocks noChangeAspect="1"/>
                    </pic:cNvPicPr>
                  </pic:nvPicPr>
                  <pic:blipFill>
                    <a:blip r:embed="rId373"/>
                    <a:stretch>
                      <a:fillRect/>
                    </a:stretch>
                  </pic:blipFill>
                  <pic:spPr>
                    <a:xfrm>
                      <a:off x="0" y="0"/>
                      <a:ext cx="5271135" cy="2823845"/>
                    </a:xfrm>
                    <a:prstGeom prst="rect">
                      <a:avLst/>
                    </a:prstGeom>
                    <a:noFill/>
                    <a:ln w="9525">
                      <a:noFill/>
                    </a:ln>
                  </pic:spPr>
                </pic:pic>
              </a:graphicData>
            </a:graphic>
          </wp:inline>
        </w:drawing>
      </w:r>
    </w:p>
    <w:p w:rsidR="00192CCD" w:rsidRDefault="00AE4472">
      <w:pPr>
        <w:pStyle w:val="3"/>
      </w:pPr>
      <w:bookmarkStart w:id="690" w:name="_Toc21098"/>
      <w:bookmarkStart w:id="691" w:name="_Toc7239"/>
      <w:r>
        <w:rPr>
          <w:rFonts w:hint="eastAsia"/>
        </w:rPr>
        <w:t>4.4.7</w:t>
      </w:r>
      <w:r>
        <w:rPr>
          <w:rFonts w:hint="eastAsia"/>
        </w:rPr>
        <w:t>教师</w:t>
      </w:r>
      <w:bookmarkEnd w:id="690"/>
      <w:r>
        <w:rPr>
          <w:rFonts w:hint="eastAsia"/>
        </w:rPr>
        <w:t>查看项目甘特图</w:t>
      </w:r>
      <w:bookmarkEnd w:id="691"/>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T-2-4</w:t>
            </w:r>
            <w:r>
              <w:t xml:space="preserve"> ,</w:t>
            </w:r>
            <w:r>
              <w:rPr>
                <w:rFonts w:hint="eastAsia"/>
              </w:rPr>
              <w:t>查看项目甘特图</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pPr>
              <w:rPr>
                <w:rFonts w:eastAsiaTheme="minorEastAsia"/>
              </w:rPr>
            </w:pPr>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教师查看该项目的甘特图</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教师表示需要查看甘特图</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lastRenderedPageBreak/>
              <w:t>2.教师已登录</w:t>
            </w:r>
          </w:p>
          <w:p w:rsidR="00192CCD" w:rsidRDefault="00AE4472">
            <w:r>
              <w:rPr>
                <w:rFonts w:hint="eastAsia"/>
              </w:rPr>
              <w:t>3.教师选择指定项目</w:t>
            </w:r>
          </w:p>
          <w:p w:rsidR="00192CCD" w:rsidRDefault="00AE4472">
            <w:r>
              <w:rPr>
                <w:rFonts w:hint="eastAsia"/>
              </w:rPr>
              <w:t>4.项目已经开始</w:t>
            </w:r>
          </w:p>
        </w:tc>
      </w:tr>
      <w:tr w:rsidR="00192CCD">
        <w:tc>
          <w:tcPr>
            <w:tcW w:w="4263" w:type="dxa"/>
          </w:tcPr>
          <w:p w:rsidR="00192CCD" w:rsidRDefault="00AE4472">
            <w:pPr>
              <w:rPr>
                <w:rFonts w:eastAsiaTheme="minorEastAsia"/>
              </w:rPr>
            </w:pPr>
            <w:r>
              <w:rPr>
                <w:rFonts w:hint="eastAsia"/>
              </w:rPr>
              <w:lastRenderedPageBreak/>
              <w:t>后置条件</w:t>
            </w:r>
          </w:p>
        </w:tc>
        <w:tc>
          <w:tcPr>
            <w:tcW w:w="4262" w:type="dxa"/>
          </w:tcPr>
          <w:p w:rsidR="00192CCD" w:rsidRDefault="00AE4472">
            <w:r>
              <w:rPr>
                <w:rFonts w:hint="eastAsia"/>
              </w:rPr>
              <w:t>1.教师查看到该项目的甘特图</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2-4.0.教师进入</w:t>
            </w:r>
            <w:hyperlink w:anchor="T_项目的主页面" w:history="1">
              <w:r>
                <w:rPr>
                  <w:rStyle w:val="af2"/>
                  <w:rFonts w:hint="eastAsia"/>
                  <w:color w:val="FF0000"/>
                </w:rPr>
                <w:t>项目主页</w:t>
              </w:r>
            </w:hyperlink>
          </w:p>
          <w:p w:rsidR="00192CCD" w:rsidRDefault="00AE4472">
            <w:r>
              <w:rPr>
                <w:rFonts w:hint="eastAsia"/>
              </w:rPr>
              <w:t>1.选择项目</w:t>
            </w:r>
            <w:hyperlink w:anchor="T_甘特图分页" w:history="1">
              <w:r>
                <w:rPr>
                  <w:rStyle w:val="af2"/>
                  <w:rFonts w:hint="eastAsia"/>
                  <w:color w:val="FF0000"/>
                </w:rPr>
                <w:t>甘特图分页</w:t>
              </w:r>
            </w:hyperlink>
          </w:p>
          <w:p w:rsidR="00192CCD" w:rsidRDefault="00AE4472">
            <w:r>
              <w:rPr>
                <w:rFonts w:hint="eastAsia"/>
              </w:rPr>
              <w:t>2.查看甘特图信息</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rPr>
          <w:ins w:id="692" w:author="Younger_Zhou" w:date="2018-12-25T21:10:00Z"/>
        </w:trPr>
        <w:tc>
          <w:tcPr>
            <w:tcW w:w="4263" w:type="dxa"/>
          </w:tcPr>
          <w:p w:rsidR="00192CCD" w:rsidRDefault="00AE4472">
            <w:pPr>
              <w:rPr>
                <w:ins w:id="693" w:author="Younger_Zhou" w:date="2018-12-25T21:10:00Z"/>
              </w:rPr>
            </w:pPr>
            <w:r>
              <w:rPr>
                <w:rFonts w:hint="eastAsia"/>
              </w:rPr>
              <w:t>异常</w:t>
            </w:r>
          </w:p>
        </w:tc>
        <w:tc>
          <w:tcPr>
            <w:tcW w:w="4262" w:type="dxa"/>
          </w:tcPr>
          <w:p w:rsidR="00192CCD" w:rsidRDefault="00AE4472">
            <w:pPr>
              <w:rPr>
                <w:rFonts w:eastAsiaTheme="minorEastAsia"/>
              </w:rPr>
            </w:pPr>
            <w:r>
              <w:rPr>
                <w:rFonts w:hint="eastAsia"/>
              </w:rPr>
              <w:t>2-4.0E1 项目没有开始</w:t>
            </w:r>
          </w:p>
          <w:p w:rsidR="00192CCD" w:rsidRDefault="00AE4472">
            <w:pPr>
              <w:rPr>
                <w:ins w:id="694" w:author="Younger_Zhou" w:date="2018-12-25T21:10:00Z"/>
              </w:rPr>
            </w:pPr>
            <w:r>
              <w:rPr>
                <w:rFonts w:hint="eastAsia"/>
              </w:rPr>
              <w:t>1.没有甘特图</w:t>
            </w:r>
          </w:p>
        </w:tc>
      </w:tr>
      <w:tr w:rsidR="00192CCD">
        <w:trPr>
          <w:ins w:id="695" w:author="Younger_Zhou" w:date="2018-12-25T21:10:00Z"/>
        </w:trPr>
        <w:tc>
          <w:tcPr>
            <w:tcW w:w="4263" w:type="dxa"/>
          </w:tcPr>
          <w:p w:rsidR="00192CCD" w:rsidRDefault="00AE4472">
            <w:pPr>
              <w:rPr>
                <w:ins w:id="696" w:author="Younger_Zhou" w:date="2018-12-25T21:10:00Z"/>
              </w:rPr>
            </w:pPr>
            <w:r>
              <w:rPr>
                <w:rFonts w:hint="eastAsia"/>
              </w:rPr>
              <w:t>输入</w:t>
            </w:r>
          </w:p>
        </w:tc>
        <w:tc>
          <w:tcPr>
            <w:tcW w:w="4262" w:type="dxa"/>
          </w:tcPr>
          <w:p w:rsidR="00192CCD" w:rsidRDefault="00AE4472">
            <w:pPr>
              <w:rPr>
                <w:ins w:id="697" w:author="Younger_Zhou" w:date="2018-12-25T21:10:00Z"/>
                <w:rFonts w:eastAsiaTheme="minorEastAsia"/>
              </w:rPr>
            </w:pPr>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pPr>
              <w:rPr>
                <w:rFonts w:eastAsiaTheme="minorEastAsia"/>
              </w:rPr>
            </w:pPr>
            <w:r>
              <w:rPr>
                <w:rFonts w:hint="eastAsia"/>
              </w:rPr>
              <w:t>2-4.0 项目的</w:t>
            </w:r>
            <w:hyperlink w:anchor="T_甘特图分页" w:history="1">
              <w:r>
                <w:rPr>
                  <w:rStyle w:val="af2"/>
                  <w:rFonts w:hint="eastAsia"/>
                  <w:color w:val="FF0000"/>
                </w:rPr>
                <w:t>甘特图分页</w:t>
              </w:r>
            </w:hyperlink>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BR-T-4 项目已开始</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0.50</w:t>
            </w:r>
          </w:p>
        </w:tc>
      </w:tr>
    </w:tbl>
    <w:p w:rsidR="00192CCD" w:rsidRDefault="00AE4472">
      <w:pPr>
        <w:widowControl/>
        <w:jc w:val="left"/>
        <w:rPr>
          <w:rFonts w:ascii="宋体" w:hAnsi="宋体" w:cs="宋体"/>
          <w:kern w:val="0"/>
          <w:sz w:val="24"/>
          <w:lang w:bidi="ar"/>
        </w:rPr>
      </w:pPr>
      <w:bookmarkStart w:id="698" w:name="T_甘特图分页"/>
      <w:r>
        <w:rPr>
          <w:rFonts w:hint="eastAsia"/>
          <w:color w:val="FF0000"/>
        </w:rPr>
        <w:t>甘特图分页</w:t>
      </w:r>
      <w:bookmarkEnd w:id="698"/>
      <w:r>
        <w:rPr>
          <w:rFonts w:hint="eastAsia"/>
          <w:color w:val="FF0000"/>
        </w:rPr>
        <w:t>：</w:t>
      </w:r>
    </w:p>
    <w:p w:rsidR="00192CCD" w:rsidRDefault="00AE4472">
      <w:pPr>
        <w:widowControl/>
        <w:jc w:val="left"/>
      </w:pPr>
      <w:r>
        <w:rPr>
          <w:noProof/>
        </w:rP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374"/>
                    <a:stretch>
                      <a:fillRect/>
                    </a:stretch>
                  </pic:blipFill>
                  <pic:spPr>
                    <a:xfrm>
                      <a:off x="0" y="0"/>
                      <a:ext cx="4907280" cy="217932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pPr>
        <w:widowControl/>
        <w:jc w:val="left"/>
      </w:pPr>
      <w:r>
        <w:rPr>
          <w:noProof/>
        </w:rPr>
        <w:lastRenderedPageBreak/>
        <w:drawing>
          <wp:inline distT="0" distB="0" distL="114300" distR="114300">
            <wp:extent cx="4657725" cy="3771900"/>
            <wp:effectExtent l="0" t="0" r="5715" b="7620"/>
            <wp:docPr id="2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
                    <pic:cNvPicPr>
                      <a:picLocks noChangeAspect="1"/>
                    </pic:cNvPicPr>
                  </pic:nvPicPr>
                  <pic:blipFill>
                    <a:blip r:embed="rId375"/>
                    <a:stretch>
                      <a:fillRect/>
                    </a:stretch>
                  </pic:blipFill>
                  <pic:spPr>
                    <a:xfrm>
                      <a:off x="0" y="0"/>
                      <a:ext cx="4657725" cy="3771900"/>
                    </a:xfrm>
                    <a:prstGeom prst="rect">
                      <a:avLst/>
                    </a:prstGeom>
                    <a:noFill/>
                    <a:ln w="9525">
                      <a:noFill/>
                    </a:ln>
                  </pic:spPr>
                </pic:pic>
              </a:graphicData>
            </a:graphic>
          </wp:inline>
        </w:drawing>
      </w:r>
    </w:p>
    <w:p w:rsidR="00192CCD" w:rsidRDefault="00AE4472">
      <w:pPr>
        <w:pStyle w:val="3"/>
      </w:pPr>
      <w:bookmarkStart w:id="699" w:name="_Toc8191"/>
      <w:bookmarkStart w:id="700" w:name="_Toc20417"/>
      <w:r>
        <w:rPr>
          <w:rFonts w:hint="eastAsia"/>
        </w:rPr>
        <w:t>4.4.8</w:t>
      </w:r>
      <w:bookmarkEnd w:id="699"/>
      <w:r>
        <w:rPr>
          <w:rFonts w:hint="eastAsia"/>
        </w:rPr>
        <w:t>教师查看项目文档</w:t>
      </w:r>
      <w:bookmarkEnd w:id="700"/>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r>
              <w:rPr>
                <w:rFonts w:hint="eastAsia"/>
              </w:rPr>
              <w:t>T-2-5</w:t>
            </w:r>
            <w:r>
              <w:t>,</w:t>
            </w:r>
            <w:r>
              <w:rPr>
                <w:rFonts w:hint="eastAsia"/>
              </w:rPr>
              <w:t>教师查看项目文档</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教师查找需要的文档</w:t>
            </w:r>
          </w:p>
        </w:tc>
      </w:tr>
      <w:tr w:rsidR="00192CCD">
        <w:tc>
          <w:tcPr>
            <w:tcW w:w="4263" w:type="dxa"/>
          </w:tcPr>
          <w:p w:rsidR="00192CCD" w:rsidRDefault="00AE4472">
            <w:r>
              <w:rPr>
                <w:rFonts w:hint="eastAsia"/>
              </w:rPr>
              <w:t>触发条件</w:t>
            </w:r>
          </w:p>
        </w:tc>
        <w:tc>
          <w:tcPr>
            <w:tcW w:w="4262" w:type="dxa"/>
          </w:tcPr>
          <w:p w:rsidR="00192CCD" w:rsidRDefault="00AE4472">
            <w:r>
              <w:rPr>
                <w:rFonts w:hint="eastAsia"/>
              </w:rPr>
              <w:t>教师表示需要查看文档</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1.教师账户信息记录session</w:t>
            </w:r>
          </w:p>
          <w:p w:rsidR="00192CCD" w:rsidRDefault="00AE4472">
            <w:r>
              <w:rPr>
                <w:rFonts w:hint="eastAsia"/>
              </w:rPr>
              <w:t>2.教师查看项目文档</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2-5.0教师进入</w:t>
            </w:r>
            <w:hyperlink w:anchor="T_项目的主页面" w:history="1">
              <w:r>
                <w:rPr>
                  <w:rStyle w:val="af2"/>
                  <w:rFonts w:hint="eastAsia"/>
                  <w:color w:val="FF0000"/>
                </w:rPr>
                <w:t>项目主页</w:t>
              </w:r>
            </w:hyperlink>
          </w:p>
          <w:p w:rsidR="00192CCD" w:rsidRDefault="00AE4472">
            <w:r>
              <w:rPr>
                <w:rFonts w:hint="eastAsia"/>
              </w:rPr>
              <w:t>1.教师点击项目文档</w:t>
            </w:r>
          </w:p>
          <w:p w:rsidR="00192CCD" w:rsidRDefault="00AE4472">
            <w:r>
              <w:rPr>
                <w:rFonts w:hint="eastAsia"/>
              </w:rPr>
              <w:t>2.查看</w:t>
            </w:r>
            <w:r>
              <w:rPr>
                <w:rFonts w:hint="eastAsia"/>
                <w:color w:val="000000" w:themeColor="text1"/>
              </w:rPr>
              <w:t>项目文档信息</w:t>
            </w:r>
          </w:p>
        </w:tc>
      </w:tr>
      <w:tr w:rsidR="00192CCD">
        <w:tc>
          <w:tcPr>
            <w:tcW w:w="4263" w:type="dxa"/>
          </w:tcPr>
          <w:p w:rsidR="00192CCD" w:rsidRDefault="00AE4472">
            <w:r>
              <w:rPr>
                <w:rFonts w:hint="eastAsia"/>
              </w:rPr>
              <w:t>可选流程</w:t>
            </w:r>
          </w:p>
        </w:tc>
        <w:tc>
          <w:tcPr>
            <w:tcW w:w="4262" w:type="dxa"/>
          </w:tcPr>
          <w:p w:rsidR="00192CCD" w:rsidRDefault="00AE4472">
            <w:pPr>
              <w:rPr>
                <w:color w:val="FF0000"/>
              </w:rPr>
            </w:pPr>
            <w:r>
              <w:rPr>
                <w:rFonts w:hint="eastAsia"/>
              </w:rPr>
              <w:t>2-5.1 查看</w:t>
            </w:r>
            <w:hyperlink w:anchor="T_项目组文档页" w:history="1">
              <w:r>
                <w:rPr>
                  <w:rStyle w:val="af2"/>
                  <w:rFonts w:hint="eastAsia"/>
                  <w:color w:val="FF0000"/>
                </w:rPr>
                <w:t>项目组文档页</w:t>
              </w:r>
            </w:hyperlink>
          </w:p>
          <w:p w:rsidR="00192CCD" w:rsidRDefault="00AE4472">
            <w:r>
              <w:rPr>
                <w:rFonts w:hint="eastAsia"/>
              </w:rPr>
              <w:t>1. 查看</w:t>
            </w:r>
            <w:hyperlink w:anchor="T_标准文档页" w:history="1">
              <w:r>
                <w:rPr>
                  <w:rStyle w:val="af2"/>
                  <w:rFonts w:hint="eastAsia"/>
                  <w:color w:val="FF0000"/>
                </w:rPr>
                <w:t>标准文档页</w:t>
              </w:r>
            </w:hyperlink>
            <w:r>
              <w:rPr>
                <w:rFonts w:hint="eastAsia"/>
              </w:rPr>
              <w:t>（教师在项目开始即可看到所有标准文档）</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pPr>
              <w:rPr>
                <w:color w:val="000000" w:themeColor="text1"/>
              </w:rPr>
            </w:pPr>
            <w:r>
              <w:rPr>
                <w:rFonts w:hint="eastAsia"/>
                <w:color w:val="000000" w:themeColor="text1"/>
              </w:rPr>
              <w:t>2-5.0 项目组文档页</w:t>
            </w:r>
          </w:p>
          <w:p w:rsidR="00192CCD" w:rsidRDefault="00AE4472">
            <w:pPr>
              <w:rPr>
                <w:color w:val="FF0000"/>
              </w:rPr>
            </w:pPr>
            <w:r>
              <w:rPr>
                <w:rFonts w:hint="eastAsia"/>
                <w:color w:val="000000" w:themeColor="text1"/>
              </w:rPr>
              <w:lastRenderedPageBreak/>
              <w:t>1.标准文档页</w:t>
            </w:r>
          </w:p>
        </w:tc>
      </w:tr>
      <w:tr w:rsidR="00192CCD">
        <w:tc>
          <w:tcPr>
            <w:tcW w:w="4263" w:type="dxa"/>
          </w:tcPr>
          <w:p w:rsidR="00192CCD" w:rsidRDefault="00AE4472">
            <w:r>
              <w:rPr>
                <w:rFonts w:hint="eastAsia"/>
              </w:rPr>
              <w:lastRenderedPageBreak/>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0.67</w:t>
            </w:r>
          </w:p>
        </w:tc>
      </w:tr>
    </w:tbl>
    <w:p w:rsidR="00192CCD" w:rsidRDefault="00192CCD">
      <w:pPr>
        <w:widowControl/>
        <w:jc w:val="left"/>
        <w:rPr>
          <w:color w:val="FF0000"/>
        </w:rPr>
      </w:pPr>
    </w:p>
    <w:p w:rsidR="00192CCD" w:rsidRDefault="00AE4472">
      <w:pPr>
        <w:widowControl/>
        <w:jc w:val="left"/>
        <w:rPr>
          <w:color w:val="FF0000"/>
        </w:rPr>
      </w:pPr>
      <w:r>
        <w:rPr>
          <w:rFonts w:hint="eastAsia"/>
          <w:color w:val="FF0000"/>
        </w:rPr>
        <w:t>对话框图：</w:t>
      </w:r>
    </w:p>
    <w:p w:rsidR="00192CCD" w:rsidRDefault="00AE4472">
      <w:pPr>
        <w:widowControl/>
        <w:jc w:val="left"/>
      </w:pPr>
      <w:r>
        <w:rPr>
          <w:noProof/>
        </w:rPr>
        <w:drawing>
          <wp:inline distT="0" distB="0" distL="114300" distR="114300">
            <wp:extent cx="4848225" cy="3695700"/>
            <wp:effectExtent l="0" t="0" r="13335" b="7620"/>
            <wp:docPr id="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
                    <pic:cNvPicPr>
                      <a:picLocks noChangeAspect="1"/>
                    </pic:cNvPicPr>
                  </pic:nvPicPr>
                  <pic:blipFill>
                    <a:blip r:embed="rId376"/>
                    <a:stretch>
                      <a:fillRect/>
                    </a:stretch>
                  </pic:blipFill>
                  <pic:spPr>
                    <a:xfrm>
                      <a:off x="0" y="0"/>
                      <a:ext cx="4848225" cy="3695700"/>
                    </a:xfrm>
                    <a:prstGeom prst="rect">
                      <a:avLst/>
                    </a:prstGeom>
                    <a:noFill/>
                    <a:ln w="9525">
                      <a:noFill/>
                    </a:ln>
                  </pic:spPr>
                </pic:pic>
              </a:graphicData>
            </a:graphic>
          </wp:inline>
        </w:drawing>
      </w:r>
    </w:p>
    <w:p w:rsidR="00192CCD" w:rsidRDefault="00AE4472">
      <w:pPr>
        <w:widowControl/>
        <w:jc w:val="left"/>
        <w:rPr>
          <w:color w:val="FF0000"/>
        </w:rPr>
      </w:pPr>
      <w:bookmarkStart w:id="701" w:name="T_项目组文档页"/>
      <w:r>
        <w:rPr>
          <w:rFonts w:hint="eastAsia"/>
          <w:color w:val="FF0000"/>
        </w:rPr>
        <w:t>项目组文档页</w:t>
      </w:r>
      <w:bookmarkEnd w:id="701"/>
      <w:r>
        <w:rPr>
          <w:rFonts w:hint="eastAsia"/>
          <w:color w:val="FF0000"/>
        </w:rPr>
        <w:t>：</w:t>
      </w:r>
    </w:p>
    <w:p w:rsidR="00192CCD" w:rsidRDefault="00AE4472">
      <w:pPr>
        <w:widowControl/>
        <w:jc w:val="left"/>
      </w:pPr>
      <w:r>
        <w:rPr>
          <w:noProof/>
        </w:rPr>
        <w:lastRenderedPageBreak/>
        <w:drawing>
          <wp:inline distT="0" distB="0" distL="114300" distR="114300">
            <wp:extent cx="5271135" cy="4855210"/>
            <wp:effectExtent l="0" t="0" r="1905" b="635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pic:cNvPicPr>
                      <a:picLocks noChangeAspect="1"/>
                    </pic:cNvPicPr>
                  </pic:nvPicPr>
                  <pic:blipFill>
                    <a:blip r:embed="rId377"/>
                    <a:stretch>
                      <a:fillRect/>
                    </a:stretch>
                  </pic:blipFill>
                  <pic:spPr>
                    <a:xfrm>
                      <a:off x="0" y="0"/>
                      <a:ext cx="5271135" cy="4855210"/>
                    </a:xfrm>
                    <a:prstGeom prst="rect">
                      <a:avLst/>
                    </a:prstGeom>
                    <a:noFill/>
                    <a:ln w="9525">
                      <a:noFill/>
                    </a:ln>
                  </pic:spPr>
                </pic:pic>
              </a:graphicData>
            </a:graphic>
          </wp:inline>
        </w:drawing>
      </w:r>
    </w:p>
    <w:p w:rsidR="00192CCD" w:rsidRDefault="00AE4472">
      <w:pPr>
        <w:widowControl/>
        <w:jc w:val="left"/>
        <w:rPr>
          <w:color w:val="FF0000"/>
        </w:rPr>
      </w:pPr>
      <w:bookmarkStart w:id="702" w:name="T_标准文档页"/>
      <w:r>
        <w:rPr>
          <w:rFonts w:hint="eastAsia"/>
          <w:color w:val="FF0000"/>
        </w:rPr>
        <w:t>标准文档页</w:t>
      </w:r>
      <w:bookmarkEnd w:id="702"/>
      <w:r>
        <w:rPr>
          <w:rFonts w:hint="eastAsia"/>
          <w:color w:val="FF0000"/>
        </w:rPr>
        <w:t>：</w:t>
      </w:r>
    </w:p>
    <w:p w:rsidR="00192CCD" w:rsidRDefault="00AE4472">
      <w:pPr>
        <w:widowControl/>
        <w:jc w:val="left"/>
      </w:pPr>
      <w:r>
        <w:rPr>
          <w:noProof/>
        </w:rPr>
        <w:lastRenderedPageBreak/>
        <w:drawing>
          <wp:inline distT="0" distB="0" distL="114300" distR="114300">
            <wp:extent cx="5269865" cy="4834890"/>
            <wp:effectExtent l="0" t="0" r="3175" b="1143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378"/>
                    <a:stretch>
                      <a:fillRect/>
                    </a:stretch>
                  </pic:blipFill>
                  <pic:spPr>
                    <a:xfrm>
                      <a:off x="0" y="0"/>
                      <a:ext cx="5269865" cy="4834890"/>
                    </a:xfrm>
                    <a:prstGeom prst="rect">
                      <a:avLst/>
                    </a:prstGeom>
                    <a:noFill/>
                    <a:ln w="9525">
                      <a:noFill/>
                    </a:ln>
                  </pic:spPr>
                </pic:pic>
              </a:graphicData>
            </a:graphic>
          </wp:inline>
        </w:drawing>
      </w:r>
    </w:p>
    <w:p w:rsidR="00192CCD" w:rsidRDefault="00192CCD">
      <w:pPr>
        <w:widowControl/>
        <w:jc w:val="left"/>
      </w:pPr>
    </w:p>
    <w:p w:rsidR="00192CCD" w:rsidRDefault="00AE4472">
      <w:pPr>
        <w:pStyle w:val="3"/>
      </w:pPr>
      <w:bookmarkStart w:id="703" w:name="_Toc4806"/>
      <w:bookmarkStart w:id="704" w:name="_Toc8577"/>
      <w:r>
        <w:rPr>
          <w:rFonts w:hint="eastAsia"/>
        </w:rPr>
        <w:t>4.4.9</w:t>
      </w:r>
      <w:bookmarkEnd w:id="703"/>
      <w:r>
        <w:rPr>
          <w:rFonts w:hint="eastAsia"/>
        </w:rPr>
        <w:t>教师下载项目文档</w:t>
      </w:r>
      <w:bookmarkEnd w:id="704"/>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r>
              <w:rPr>
                <w:rFonts w:hint="eastAsia"/>
              </w:rPr>
              <w:t>T-2-6</w:t>
            </w:r>
            <w:r>
              <w:t>,</w:t>
            </w:r>
            <w:r>
              <w:rPr>
                <w:rFonts w:hint="eastAsia"/>
              </w:rPr>
              <w:t>教师下载项目文档</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教师查找需要的文档并下载</w:t>
            </w:r>
          </w:p>
        </w:tc>
      </w:tr>
      <w:tr w:rsidR="00192CCD">
        <w:tc>
          <w:tcPr>
            <w:tcW w:w="4263" w:type="dxa"/>
          </w:tcPr>
          <w:p w:rsidR="00192CCD" w:rsidRDefault="00AE4472">
            <w:r>
              <w:rPr>
                <w:rFonts w:hint="eastAsia"/>
              </w:rPr>
              <w:t>触发条件</w:t>
            </w:r>
          </w:p>
        </w:tc>
        <w:tc>
          <w:tcPr>
            <w:tcW w:w="4262" w:type="dxa"/>
          </w:tcPr>
          <w:p w:rsidR="00192CCD" w:rsidRDefault="00AE4472">
            <w:r>
              <w:rPr>
                <w:rFonts w:hint="eastAsia"/>
              </w:rPr>
              <w:t>教师表示需要下载文档</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1.教师账户信息记录session</w:t>
            </w:r>
          </w:p>
          <w:p w:rsidR="00192CCD" w:rsidRDefault="00AE4472">
            <w:r>
              <w:rPr>
                <w:rFonts w:hint="eastAsia"/>
              </w:rPr>
              <w:t>2.教师查看项目文档</w:t>
            </w:r>
          </w:p>
          <w:p w:rsidR="00192CCD" w:rsidRDefault="00AE4472">
            <w:r>
              <w:rPr>
                <w:rFonts w:hint="eastAsia"/>
              </w:rPr>
              <w:t>3.教师在本地取得下载的文档</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2-6.0 教师进入</w:t>
            </w:r>
            <w:hyperlink w:anchor="T_项目的主页面" w:history="1">
              <w:r>
                <w:rPr>
                  <w:rStyle w:val="af2"/>
                  <w:rFonts w:hint="eastAsia"/>
                  <w:color w:val="FF0000"/>
                </w:rPr>
                <w:t>项目主界面</w:t>
              </w:r>
            </w:hyperlink>
          </w:p>
          <w:p w:rsidR="00192CCD" w:rsidRDefault="00AE4472">
            <w:r>
              <w:rPr>
                <w:rFonts w:hint="eastAsia"/>
              </w:rPr>
              <w:t>1.点击项目文档门进入</w:t>
            </w:r>
            <w:hyperlink w:anchor="T_标准文档页1" w:history="1">
              <w:r>
                <w:rPr>
                  <w:rStyle w:val="af2"/>
                  <w:rFonts w:hint="eastAsia"/>
                  <w:color w:val="FF0000"/>
                </w:rPr>
                <w:t>项目文档页</w:t>
              </w:r>
            </w:hyperlink>
          </w:p>
          <w:p w:rsidR="00192CCD" w:rsidRDefault="00AE4472">
            <w:r>
              <w:rPr>
                <w:rFonts w:hint="eastAsia"/>
              </w:rPr>
              <w:t>2.教师选择需要下载的文档</w:t>
            </w:r>
          </w:p>
          <w:p w:rsidR="00192CCD" w:rsidRDefault="00AE4472">
            <w:r>
              <w:rPr>
                <w:rFonts w:hint="eastAsia"/>
              </w:rPr>
              <w:lastRenderedPageBreak/>
              <w:t>3.点击下载</w:t>
            </w:r>
          </w:p>
          <w:p w:rsidR="00192CCD" w:rsidRDefault="00AE4472">
            <w:r>
              <w:rPr>
                <w:rFonts w:hint="eastAsia"/>
              </w:rPr>
              <w:t>4.本地获取文档</w:t>
            </w:r>
          </w:p>
        </w:tc>
      </w:tr>
      <w:tr w:rsidR="00192CCD">
        <w:tc>
          <w:tcPr>
            <w:tcW w:w="4263" w:type="dxa"/>
          </w:tcPr>
          <w:p w:rsidR="00192CCD" w:rsidRDefault="00AE4472">
            <w:r>
              <w:rPr>
                <w:rFonts w:hint="eastAsia"/>
              </w:rPr>
              <w:lastRenderedPageBreak/>
              <w:t>可选流程</w:t>
            </w:r>
          </w:p>
        </w:tc>
        <w:tc>
          <w:tcPr>
            <w:tcW w:w="4262" w:type="dxa"/>
          </w:tcPr>
          <w:p w:rsidR="00192CCD" w:rsidRDefault="00AE4472">
            <w:r>
              <w:rPr>
                <w:rFonts w:hint="eastAsia"/>
              </w:rPr>
              <w:t>2-6.1 下载</w:t>
            </w:r>
            <w:hyperlink w:anchor="T_标准文档页1" w:history="1">
              <w:r>
                <w:rPr>
                  <w:rStyle w:val="af2"/>
                  <w:rFonts w:hint="eastAsia"/>
                </w:rPr>
                <w:t>项目组文档</w:t>
              </w:r>
            </w:hyperlink>
          </w:p>
          <w:p w:rsidR="00192CCD" w:rsidRDefault="00AE4472">
            <w:r>
              <w:rPr>
                <w:rFonts w:hint="eastAsia"/>
              </w:rPr>
              <w:t>1. 下载标准文档（教师在项目开始即可看到所有标准文档）</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2-6.0 文档</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0.57</w:t>
            </w:r>
          </w:p>
        </w:tc>
      </w:tr>
    </w:tbl>
    <w:p w:rsidR="00192CCD" w:rsidRDefault="00192CCD">
      <w:pPr>
        <w:widowControl/>
        <w:jc w:val="left"/>
        <w:rPr>
          <w:rFonts w:ascii="宋体" w:hAnsi="宋体" w:cs="宋体"/>
          <w:kern w:val="0"/>
          <w:sz w:val="24"/>
          <w:lang w:bidi="ar"/>
        </w:rPr>
      </w:pPr>
    </w:p>
    <w:p w:rsidR="00192CCD" w:rsidRDefault="00AE4472">
      <w:pPr>
        <w:widowControl/>
        <w:jc w:val="left"/>
        <w:rPr>
          <w:color w:val="FF0000"/>
        </w:rPr>
      </w:pPr>
      <w:bookmarkStart w:id="705" w:name="T_项目组文档页1"/>
      <w:r>
        <w:rPr>
          <w:rFonts w:hint="eastAsia"/>
          <w:color w:val="FF0000"/>
        </w:rPr>
        <w:t>项目组文档页</w:t>
      </w:r>
      <w:bookmarkEnd w:id="705"/>
      <w:r>
        <w:rPr>
          <w:rFonts w:hint="eastAsia"/>
          <w:color w:val="FF0000"/>
        </w:rPr>
        <w:t>：</w:t>
      </w:r>
    </w:p>
    <w:p w:rsidR="00192CCD" w:rsidRDefault="00AE4472">
      <w:pPr>
        <w:widowControl/>
        <w:jc w:val="left"/>
      </w:pPr>
      <w:r>
        <w:rPr>
          <w:noProof/>
        </w:rPr>
        <w:drawing>
          <wp:inline distT="0" distB="0" distL="114300" distR="114300">
            <wp:extent cx="5271135" cy="4855210"/>
            <wp:effectExtent l="0" t="0" r="1905"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377"/>
                    <a:stretch>
                      <a:fillRect/>
                    </a:stretch>
                  </pic:blipFill>
                  <pic:spPr>
                    <a:xfrm>
                      <a:off x="0" y="0"/>
                      <a:ext cx="5271135" cy="4855210"/>
                    </a:xfrm>
                    <a:prstGeom prst="rect">
                      <a:avLst/>
                    </a:prstGeom>
                    <a:noFill/>
                    <a:ln w="9525">
                      <a:noFill/>
                    </a:ln>
                  </pic:spPr>
                </pic:pic>
              </a:graphicData>
            </a:graphic>
          </wp:inline>
        </w:drawing>
      </w:r>
    </w:p>
    <w:p w:rsidR="00192CCD" w:rsidRDefault="00AE4472">
      <w:pPr>
        <w:widowControl/>
        <w:jc w:val="left"/>
        <w:rPr>
          <w:color w:val="FF0000"/>
        </w:rPr>
      </w:pPr>
      <w:bookmarkStart w:id="706" w:name="T_标准文档页1"/>
      <w:r>
        <w:rPr>
          <w:rFonts w:hint="eastAsia"/>
          <w:color w:val="FF0000"/>
        </w:rPr>
        <w:t>标准文档页</w:t>
      </w:r>
      <w:bookmarkEnd w:id="706"/>
      <w:r>
        <w:rPr>
          <w:rFonts w:hint="eastAsia"/>
          <w:color w:val="FF0000"/>
        </w:rPr>
        <w:t>：</w:t>
      </w:r>
    </w:p>
    <w:p w:rsidR="00192CCD" w:rsidRDefault="00AE4472">
      <w:pPr>
        <w:widowControl/>
        <w:jc w:val="left"/>
      </w:pPr>
      <w:r>
        <w:rPr>
          <w:noProof/>
        </w:rPr>
        <w:lastRenderedPageBreak/>
        <w:drawing>
          <wp:inline distT="0" distB="0" distL="114300" distR="114300">
            <wp:extent cx="5269865" cy="4834890"/>
            <wp:effectExtent l="0" t="0" r="3175" b="1143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378"/>
                    <a:stretch>
                      <a:fillRect/>
                    </a:stretch>
                  </pic:blipFill>
                  <pic:spPr>
                    <a:xfrm>
                      <a:off x="0" y="0"/>
                      <a:ext cx="5269865" cy="483489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r>
        <w:rPr>
          <w:noProof/>
        </w:rPr>
        <w:drawing>
          <wp:inline distT="0" distB="0" distL="114300" distR="114300">
            <wp:extent cx="5269865" cy="3072130"/>
            <wp:effectExtent l="0" t="0" r="3175" b="635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379"/>
                    <a:stretch>
                      <a:fillRect/>
                    </a:stretch>
                  </pic:blipFill>
                  <pic:spPr>
                    <a:xfrm>
                      <a:off x="0" y="0"/>
                      <a:ext cx="5269865" cy="3072130"/>
                    </a:xfrm>
                    <a:prstGeom prst="rect">
                      <a:avLst/>
                    </a:prstGeom>
                    <a:noFill/>
                    <a:ln w="9525">
                      <a:noFill/>
                    </a:ln>
                  </pic:spPr>
                </pic:pic>
              </a:graphicData>
            </a:graphic>
          </wp:inline>
        </w:drawing>
      </w:r>
    </w:p>
    <w:p w:rsidR="00192CCD" w:rsidRDefault="00AE4472">
      <w:pPr>
        <w:pStyle w:val="3"/>
      </w:pPr>
      <w:bookmarkStart w:id="707" w:name="_Toc27726"/>
      <w:bookmarkStart w:id="708" w:name="_Toc21481"/>
      <w:r>
        <w:rPr>
          <w:rFonts w:hint="eastAsia"/>
        </w:rPr>
        <w:lastRenderedPageBreak/>
        <w:t>4.4.10</w:t>
      </w:r>
      <w:r>
        <w:rPr>
          <w:rFonts w:hint="eastAsia"/>
        </w:rPr>
        <w:t>教师</w:t>
      </w:r>
      <w:bookmarkEnd w:id="707"/>
      <w:r>
        <w:rPr>
          <w:rFonts w:hint="eastAsia"/>
          <w:color w:val="000000" w:themeColor="text1"/>
        </w:rPr>
        <w:t>查看项目资料</w:t>
      </w:r>
      <w:bookmarkEnd w:id="708"/>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pPr>
              <w:rPr>
                <w:color w:val="000000" w:themeColor="text1"/>
              </w:rPr>
            </w:pPr>
            <w:r>
              <w:rPr>
                <w:rFonts w:hint="eastAsia"/>
                <w:color w:val="000000" w:themeColor="text1"/>
              </w:rPr>
              <w:t>ID和名称</w:t>
            </w:r>
          </w:p>
        </w:tc>
        <w:tc>
          <w:tcPr>
            <w:tcW w:w="4262" w:type="dxa"/>
          </w:tcPr>
          <w:p w:rsidR="00192CCD" w:rsidRDefault="00AE4472">
            <w:pPr>
              <w:rPr>
                <w:rFonts w:eastAsiaTheme="minorEastAsia"/>
                <w:color w:val="000000" w:themeColor="text1"/>
              </w:rPr>
            </w:pPr>
            <w:r>
              <w:rPr>
                <w:rFonts w:hint="eastAsia"/>
                <w:color w:val="000000" w:themeColor="text1"/>
              </w:rPr>
              <w:t>T-2-7</w:t>
            </w:r>
            <w:r>
              <w:rPr>
                <w:color w:val="000000" w:themeColor="text1"/>
              </w:rPr>
              <w:t xml:space="preserve"> ,</w:t>
            </w:r>
            <w:r>
              <w:rPr>
                <w:rFonts w:hint="eastAsia"/>
                <w:color w:val="000000" w:themeColor="text1"/>
              </w:rPr>
              <w:t>查看项目资料</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教师查看该项目的资料</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教师表示需要查看项目资料</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pPr>
              <w:rPr>
                <w:rFonts w:eastAsiaTheme="minorEastAsia"/>
              </w:rPr>
            </w:pPr>
            <w:r>
              <w:rPr>
                <w:rFonts w:hint="eastAsia"/>
              </w:rPr>
              <w:t>3.教师选择指定项目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rPr>
                <w:color w:val="FF0000"/>
              </w:rPr>
            </w:pPr>
            <w:r>
              <w:rPr>
                <w:rFonts w:hint="eastAsia"/>
              </w:rPr>
              <w:t>1.教师查看到该项目的资料</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2-7.0.教师进入</w:t>
            </w:r>
            <w:hyperlink w:anchor="T_项目的主页面" w:history="1">
              <w:r>
                <w:rPr>
                  <w:rStyle w:val="af2"/>
                  <w:rFonts w:hint="eastAsia"/>
                  <w:color w:val="FF0000"/>
                </w:rPr>
                <w:t>项目主页</w:t>
              </w:r>
            </w:hyperlink>
          </w:p>
          <w:p w:rsidR="00192CCD" w:rsidRDefault="00AE4472">
            <w:r>
              <w:rPr>
                <w:rFonts w:hint="eastAsia"/>
              </w:rPr>
              <w:t>1.点击项目资料，进入</w:t>
            </w:r>
            <w:hyperlink w:anchor="T_项目资料页" w:history="1">
              <w:r>
                <w:rPr>
                  <w:rStyle w:val="af2"/>
                  <w:rFonts w:hint="eastAsia"/>
                  <w:color w:val="FF0000"/>
                </w:rPr>
                <w:t>项目资料页</w:t>
              </w:r>
            </w:hyperlink>
          </w:p>
          <w:p w:rsidR="00192CCD" w:rsidRDefault="00AE4472">
            <w:r>
              <w:rPr>
                <w:rFonts w:hint="eastAsia"/>
              </w:rPr>
              <w:t>2.查看项目资料信息</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color w:val="000000" w:themeColor="text1"/>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2-7.1</w:t>
            </w:r>
            <w:r>
              <w:rPr>
                <w:rFonts w:hint="eastAsia"/>
                <w:color w:val="000000" w:themeColor="text1"/>
              </w:rPr>
              <w:t>项目资料页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0.48</w:t>
            </w:r>
          </w:p>
        </w:tc>
      </w:tr>
    </w:tbl>
    <w:p w:rsidR="00192CCD" w:rsidRDefault="00192CCD">
      <w:pPr>
        <w:widowControl/>
        <w:jc w:val="left"/>
        <w:rPr>
          <w:rFonts w:ascii="宋体" w:hAnsi="宋体" w:cs="宋体"/>
          <w:kern w:val="0"/>
          <w:sz w:val="24"/>
          <w:lang w:bidi="ar"/>
        </w:rPr>
      </w:pPr>
    </w:p>
    <w:p w:rsidR="00192CCD" w:rsidRDefault="00192CCD">
      <w:pPr>
        <w:widowControl/>
        <w:jc w:val="left"/>
      </w:pPr>
    </w:p>
    <w:p w:rsidR="00192CCD" w:rsidRDefault="00AE4472">
      <w:pPr>
        <w:widowControl/>
        <w:jc w:val="left"/>
        <w:rPr>
          <w:rFonts w:eastAsiaTheme="minorEastAsia"/>
        </w:rPr>
      </w:pPr>
      <w:bookmarkStart w:id="709" w:name="T_项目资料页"/>
      <w:r>
        <w:rPr>
          <w:rFonts w:hint="eastAsia"/>
          <w:color w:val="FF0000"/>
        </w:rPr>
        <w:lastRenderedPageBreak/>
        <w:t>项目资料页</w:t>
      </w:r>
      <w:bookmarkEnd w:id="709"/>
      <w:r>
        <w:rPr>
          <w:rFonts w:hint="eastAsia"/>
          <w:color w:val="FF0000"/>
        </w:rPr>
        <w:t>：</w:t>
      </w:r>
      <w:r>
        <w:rPr>
          <w:noProof/>
        </w:rPr>
        <w:drawing>
          <wp:inline distT="0" distB="0" distL="114300" distR="114300">
            <wp:extent cx="5272405" cy="4819650"/>
            <wp:effectExtent l="0" t="0" r="635" b="1143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380"/>
                    <a:stretch>
                      <a:fillRect/>
                    </a:stretch>
                  </pic:blipFill>
                  <pic:spPr>
                    <a:xfrm>
                      <a:off x="0" y="0"/>
                      <a:ext cx="5272405" cy="481965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r>
        <w:rPr>
          <w:noProof/>
        </w:rPr>
        <w:lastRenderedPageBreak/>
        <w:drawing>
          <wp:inline distT="0" distB="0" distL="114300" distR="114300">
            <wp:extent cx="4410075" cy="3638550"/>
            <wp:effectExtent l="0" t="0" r="9525"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381"/>
                    <a:stretch>
                      <a:fillRect/>
                    </a:stretch>
                  </pic:blipFill>
                  <pic:spPr>
                    <a:xfrm>
                      <a:off x="0" y="0"/>
                      <a:ext cx="4410075" cy="3638550"/>
                    </a:xfrm>
                    <a:prstGeom prst="rect">
                      <a:avLst/>
                    </a:prstGeom>
                    <a:noFill/>
                    <a:ln w="9525">
                      <a:noFill/>
                    </a:ln>
                  </pic:spPr>
                </pic:pic>
              </a:graphicData>
            </a:graphic>
          </wp:inline>
        </w:drawing>
      </w:r>
    </w:p>
    <w:p w:rsidR="00192CCD" w:rsidRDefault="00AE4472">
      <w:pPr>
        <w:pStyle w:val="3"/>
      </w:pPr>
      <w:bookmarkStart w:id="710" w:name="_Toc15568"/>
      <w:bookmarkStart w:id="711" w:name="_Toc16682"/>
      <w:r>
        <w:rPr>
          <w:rFonts w:hint="eastAsia"/>
        </w:rPr>
        <w:t>4.4.11</w:t>
      </w:r>
      <w:r>
        <w:rPr>
          <w:rFonts w:hint="eastAsia"/>
        </w:rPr>
        <w:t>教师</w:t>
      </w:r>
      <w:bookmarkEnd w:id="710"/>
      <w:r>
        <w:rPr>
          <w:rFonts w:hint="eastAsia"/>
        </w:rPr>
        <w:t>下载项目资料</w:t>
      </w:r>
      <w:bookmarkEnd w:id="711"/>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T-2-8</w:t>
            </w:r>
            <w:r>
              <w:t xml:space="preserve"> ,</w:t>
            </w:r>
            <w:r>
              <w:rPr>
                <w:rFonts w:hint="eastAsia"/>
              </w:rPr>
              <w:t>下载项目资料</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教师下载相关资料</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教师表示需要下载资料</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3.资料已经上传</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rPr>
                <w:rFonts w:eastAsiaTheme="minorEastAsia"/>
              </w:rPr>
            </w:pPr>
            <w:r>
              <w:rPr>
                <w:rFonts w:hint="eastAsia"/>
              </w:rPr>
              <w:t>1.教师得到相关资料</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2-8.0.教师进入</w:t>
            </w:r>
            <w:hyperlink w:anchor="T_项目的主页面" w:history="1">
              <w:r>
                <w:rPr>
                  <w:rStyle w:val="af2"/>
                  <w:rFonts w:hint="eastAsia"/>
                  <w:color w:val="FF0000"/>
                </w:rPr>
                <w:t>项目主页</w:t>
              </w:r>
            </w:hyperlink>
          </w:p>
          <w:p w:rsidR="00192CCD" w:rsidRDefault="00AE4472">
            <w:r>
              <w:rPr>
                <w:rFonts w:hint="eastAsia"/>
              </w:rPr>
              <w:t>1.点击项目资料，进入</w:t>
            </w:r>
            <w:hyperlink w:anchor="T_项目资料页1" w:history="1">
              <w:r>
                <w:rPr>
                  <w:rStyle w:val="af2"/>
                  <w:rFonts w:hint="eastAsia"/>
                  <w:color w:val="FF0000"/>
                </w:rPr>
                <w:t>项目资料页</w:t>
              </w:r>
            </w:hyperlink>
          </w:p>
          <w:p w:rsidR="00192CCD" w:rsidRDefault="00AE4472">
            <w:r>
              <w:rPr>
                <w:rFonts w:hint="eastAsia"/>
              </w:rPr>
              <w:t>2.查看项目资料信息</w:t>
            </w:r>
          </w:p>
          <w:p w:rsidR="00192CCD" w:rsidRDefault="00AE4472">
            <w:r>
              <w:rPr>
                <w:rFonts w:hint="eastAsia"/>
              </w:rPr>
              <w:t>3.选择需要下载的文件</w:t>
            </w:r>
          </w:p>
          <w:p w:rsidR="00192CCD" w:rsidRDefault="00AE4472">
            <w:r>
              <w:rPr>
                <w:rFonts w:hint="eastAsia"/>
              </w:rPr>
              <w:t>4.点击下载</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2-8.0 下载的文件</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0.64</w:t>
            </w:r>
          </w:p>
        </w:tc>
      </w:tr>
    </w:tbl>
    <w:p w:rsidR="00192CCD" w:rsidRDefault="00AE4472">
      <w:pPr>
        <w:widowControl/>
        <w:jc w:val="left"/>
        <w:rPr>
          <w:color w:val="FF0000"/>
        </w:rPr>
      </w:pPr>
      <w:bookmarkStart w:id="712" w:name="T_项目资料页1"/>
      <w:r>
        <w:rPr>
          <w:rFonts w:hint="eastAsia"/>
          <w:color w:val="FF0000"/>
        </w:rPr>
        <w:lastRenderedPageBreak/>
        <w:t>项目资料页</w:t>
      </w:r>
      <w:bookmarkEnd w:id="712"/>
      <w:r>
        <w:rPr>
          <w:rFonts w:hint="eastAsia"/>
          <w:color w:val="FF0000"/>
        </w:rPr>
        <w:t>：</w:t>
      </w:r>
      <w:r>
        <w:rPr>
          <w:noProof/>
        </w:rPr>
        <w:drawing>
          <wp:inline distT="0" distB="0" distL="114300" distR="114300">
            <wp:extent cx="5272405" cy="4819650"/>
            <wp:effectExtent l="0" t="0" r="635" b="1143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380"/>
                    <a:stretch>
                      <a:fillRect/>
                    </a:stretch>
                  </pic:blipFill>
                  <pic:spPr>
                    <a:xfrm>
                      <a:off x="0" y="0"/>
                      <a:ext cx="5272405" cy="481965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192CCD">
      <w:pPr>
        <w:widowControl/>
        <w:jc w:val="left"/>
      </w:pPr>
    </w:p>
    <w:p w:rsidR="00192CCD" w:rsidRDefault="00AE4472">
      <w:pPr>
        <w:widowControl/>
        <w:jc w:val="left"/>
      </w:pPr>
      <w:r>
        <w:rPr>
          <w:noProof/>
        </w:rPr>
        <w:lastRenderedPageBreak/>
        <w:drawing>
          <wp:inline distT="0" distB="0" distL="114300" distR="114300">
            <wp:extent cx="4962525" cy="3629025"/>
            <wp:effectExtent l="0" t="0" r="5715" b="13335"/>
            <wp:docPr id="3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
                    <pic:cNvPicPr>
                      <a:picLocks noChangeAspect="1"/>
                    </pic:cNvPicPr>
                  </pic:nvPicPr>
                  <pic:blipFill>
                    <a:blip r:embed="rId382"/>
                    <a:stretch>
                      <a:fillRect/>
                    </a:stretch>
                  </pic:blipFill>
                  <pic:spPr>
                    <a:xfrm>
                      <a:off x="0" y="0"/>
                      <a:ext cx="4962525" cy="3629025"/>
                    </a:xfrm>
                    <a:prstGeom prst="rect">
                      <a:avLst/>
                    </a:prstGeom>
                    <a:noFill/>
                    <a:ln w="9525">
                      <a:noFill/>
                    </a:ln>
                  </pic:spPr>
                </pic:pic>
              </a:graphicData>
            </a:graphic>
          </wp:inline>
        </w:drawing>
      </w:r>
    </w:p>
    <w:p w:rsidR="00192CCD" w:rsidRDefault="00AE4472">
      <w:pPr>
        <w:pStyle w:val="3"/>
      </w:pPr>
      <w:bookmarkStart w:id="713" w:name="_Toc7149"/>
      <w:bookmarkStart w:id="714" w:name="_Toc14767"/>
      <w:r>
        <w:rPr>
          <w:rFonts w:hint="eastAsia"/>
        </w:rPr>
        <w:t>4.4.12</w:t>
      </w:r>
      <w:r>
        <w:rPr>
          <w:rFonts w:hint="eastAsia"/>
        </w:rPr>
        <w:t>教师</w:t>
      </w:r>
      <w:bookmarkEnd w:id="713"/>
      <w:r>
        <w:rPr>
          <w:rFonts w:hint="eastAsia"/>
        </w:rPr>
        <w:t>上传项目资料</w:t>
      </w:r>
      <w:bookmarkEnd w:id="714"/>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T-2-9</w:t>
            </w:r>
            <w:r>
              <w:t xml:space="preserve"> ,</w:t>
            </w:r>
            <w:r>
              <w:rPr>
                <w:rFonts w:hint="eastAsia"/>
              </w:rPr>
              <w:t>上传项目资料</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教师上传相关资料</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教师表示需要上传资料</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3.教师上传资料</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1.资料已上传</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2-9.0.教师进入</w:t>
            </w:r>
            <w:hyperlink w:anchor="T_项目的主页面" w:history="1">
              <w:r>
                <w:rPr>
                  <w:rStyle w:val="af2"/>
                  <w:rFonts w:hint="eastAsia"/>
                  <w:color w:val="FF0000"/>
                </w:rPr>
                <w:t>项目主页</w:t>
              </w:r>
            </w:hyperlink>
          </w:p>
          <w:p w:rsidR="00192CCD" w:rsidRDefault="00AE4472">
            <w:r>
              <w:rPr>
                <w:rFonts w:hint="eastAsia"/>
              </w:rPr>
              <w:t>1.点击项目资料，进入</w:t>
            </w:r>
            <w:hyperlink w:anchor="T_项目资料页1" w:history="1">
              <w:r>
                <w:rPr>
                  <w:rStyle w:val="af2"/>
                  <w:rFonts w:hint="eastAsia"/>
                  <w:color w:val="FF0000"/>
                </w:rPr>
                <w:t>项目资料页</w:t>
              </w:r>
            </w:hyperlink>
          </w:p>
          <w:p w:rsidR="00192CCD" w:rsidRDefault="00AE4472">
            <w:r>
              <w:rPr>
                <w:rFonts w:hint="eastAsia"/>
              </w:rPr>
              <w:t>2.点击资料上传，进入</w:t>
            </w:r>
            <w:hyperlink w:anchor="T_资料上传页" w:history="1">
              <w:r>
                <w:rPr>
                  <w:rStyle w:val="af2"/>
                  <w:rFonts w:hint="eastAsia"/>
                  <w:color w:val="FF0000"/>
                </w:rPr>
                <w:t>资料上传页</w:t>
              </w:r>
            </w:hyperlink>
          </w:p>
          <w:p w:rsidR="00192CCD" w:rsidRDefault="00AE4472">
            <w:r>
              <w:rPr>
                <w:rFonts w:hint="eastAsia"/>
              </w:rPr>
              <w:t>3.输入文件的名称，描述，并选择文件</w:t>
            </w:r>
          </w:p>
          <w:p w:rsidR="00192CCD" w:rsidRDefault="00AE4472">
            <w:r>
              <w:rPr>
                <w:rFonts w:hint="eastAsia"/>
              </w:rPr>
              <w:t>4.点击上传</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rPr>
          <w:trHeight w:val="90"/>
        </w:trPr>
        <w:tc>
          <w:tcPr>
            <w:tcW w:w="4263" w:type="dxa"/>
          </w:tcPr>
          <w:p w:rsidR="00192CCD" w:rsidRDefault="00AE4472">
            <w:r>
              <w:rPr>
                <w:rFonts w:hint="eastAsia"/>
              </w:rPr>
              <w:t>异常</w:t>
            </w:r>
          </w:p>
        </w:tc>
        <w:tc>
          <w:tcPr>
            <w:tcW w:w="4262" w:type="dxa"/>
          </w:tcPr>
          <w:p w:rsidR="00192CCD" w:rsidRDefault="00AE4472">
            <w:r>
              <w:rPr>
                <w:rFonts w:hint="eastAsia"/>
              </w:rPr>
              <w:t>2-9.0E1 上传文件过大</w:t>
            </w:r>
          </w:p>
          <w:p w:rsidR="00192CCD" w:rsidRDefault="00AE4472">
            <w:r>
              <w:rPr>
                <w:rFonts w:hint="eastAsia"/>
              </w:rPr>
              <w:t>1.</w:t>
            </w:r>
            <w:hyperlink w:anchor="T_系统提示信息" w:history="1">
              <w:r>
                <w:rPr>
                  <w:rStyle w:val="af2"/>
                  <w:rFonts w:hint="eastAsia"/>
                </w:rPr>
                <w:t>系统提示信息：上传文件大于300M</w:t>
              </w:r>
            </w:hyperlink>
          </w:p>
          <w:p w:rsidR="00192CCD" w:rsidRDefault="00AE4472">
            <w:r>
              <w:rPr>
                <w:rFonts w:hint="eastAsia"/>
              </w:rPr>
              <w:t>2-9.0E2项目描述过少</w:t>
            </w:r>
          </w:p>
          <w:p w:rsidR="00192CCD" w:rsidRDefault="00AE4472">
            <w:r>
              <w:rPr>
                <w:rFonts w:hint="eastAsia"/>
              </w:rPr>
              <w:t>1.</w:t>
            </w:r>
            <w:hyperlink w:anchor="T_系统提示信息1" w:history="1">
              <w:r>
                <w:rPr>
                  <w:rStyle w:val="af2"/>
                  <w:rFonts w:hint="eastAsia"/>
                </w:rPr>
                <w:t>系统提示信息：上传小于等于10个字符</w:t>
              </w:r>
            </w:hyperlink>
          </w:p>
          <w:p w:rsidR="00192CCD" w:rsidRDefault="00AE4472">
            <w:r>
              <w:rPr>
                <w:rFonts w:hint="eastAsia"/>
              </w:rPr>
              <w:t>2-9.0E3上传文件为空</w:t>
            </w:r>
          </w:p>
          <w:p w:rsidR="00192CCD" w:rsidRDefault="00AE4472">
            <w:r>
              <w:rPr>
                <w:rFonts w:hint="eastAsia"/>
              </w:rPr>
              <w:lastRenderedPageBreak/>
              <w:t>1.</w:t>
            </w:r>
            <w:hyperlink w:anchor="T_系统提示信息2" w:history="1">
              <w:r>
                <w:rPr>
                  <w:rStyle w:val="af2"/>
                  <w:rFonts w:hint="eastAsia"/>
                </w:rPr>
                <w:t>系统提示信息：1.系统提示信息：文件过空或过小</w:t>
              </w:r>
            </w:hyperlink>
          </w:p>
          <w:p w:rsidR="00192CCD" w:rsidRDefault="00AE4472">
            <w:r>
              <w:rPr>
                <w:rFonts w:hint="eastAsia"/>
              </w:rPr>
              <w:t>2-9.0E4上传文件名称已存在</w:t>
            </w:r>
          </w:p>
          <w:p w:rsidR="00192CCD" w:rsidRDefault="00AE4472">
            <w:r>
              <w:rPr>
                <w:rFonts w:hint="eastAsia"/>
              </w:rPr>
              <w:t>1.系统提示信息：上传文件名称已存在</w:t>
            </w:r>
          </w:p>
        </w:tc>
      </w:tr>
      <w:tr w:rsidR="00192CCD">
        <w:tc>
          <w:tcPr>
            <w:tcW w:w="4263" w:type="dxa"/>
          </w:tcPr>
          <w:p w:rsidR="00192CCD" w:rsidRDefault="00AE4472">
            <w:r>
              <w:rPr>
                <w:rFonts w:hint="eastAsia"/>
              </w:rPr>
              <w:lastRenderedPageBreak/>
              <w:t>输入</w:t>
            </w:r>
          </w:p>
        </w:tc>
        <w:tc>
          <w:tcPr>
            <w:tcW w:w="4262" w:type="dxa"/>
          </w:tcPr>
          <w:p w:rsidR="00192CCD" w:rsidRDefault="00AE4472">
            <w:r>
              <w:rPr>
                <w:rFonts w:hint="eastAsia"/>
              </w:rPr>
              <w:t>2-9.0 文件的名称，描述和文件</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 xml:space="preserve">2-9.0 </w:t>
            </w:r>
            <w:r>
              <w:rPr>
                <w:rFonts w:hint="eastAsia"/>
                <w:color w:val="000000" w:themeColor="text1"/>
              </w:rPr>
              <w:t>上传成功页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BR-T-5 文件大小符号要求且不为空，项目描述信息大于10个字符。</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0.71</w:t>
            </w:r>
          </w:p>
        </w:tc>
      </w:tr>
    </w:tbl>
    <w:p w:rsidR="00192CCD" w:rsidRDefault="00192CCD">
      <w:pPr>
        <w:widowControl/>
        <w:jc w:val="left"/>
      </w:pPr>
    </w:p>
    <w:p w:rsidR="00192CCD" w:rsidRDefault="00AE4472">
      <w:pPr>
        <w:widowControl/>
        <w:jc w:val="left"/>
        <w:rPr>
          <w:rFonts w:eastAsiaTheme="minorEastAsia"/>
        </w:rPr>
      </w:pPr>
      <w:bookmarkStart w:id="715" w:name="T_资料上传页"/>
      <w:r>
        <w:rPr>
          <w:rFonts w:hint="eastAsia"/>
          <w:color w:val="FF0000"/>
        </w:rPr>
        <w:t>资料上传页</w:t>
      </w:r>
      <w:bookmarkEnd w:id="715"/>
      <w:r>
        <w:rPr>
          <w:rFonts w:hint="eastAsia"/>
          <w:color w:val="FF0000"/>
        </w:rPr>
        <w:t>：</w:t>
      </w:r>
    </w:p>
    <w:p w:rsidR="00192CCD" w:rsidRDefault="00AE4472">
      <w:pPr>
        <w:widowControl/>
        <w:jc w:val="left"/>
      </w:pPr>
      <w:r>
        <w:rPr>
          <w:noProof/>
        </w:rPr>
        <w:drawing>
          <wp:inline distT="0" distB="0" distL="114300" distR="114300">
            <wp:extent cx="5269865" cy="3128645"/>
            <wp:effectExtent l="0" t="0" r="3175" b="1079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383"/>
                    <a:stretch>
                      <a:fillRect/>
                    </a:stretch>
                  </pic:blipFill>
                  <pic:spPr>
                    <a:xfrm>
                      <a:off x="0" y="0"/>
                      <a:ext cx="5269865" cy="3128645"/>
                    </a:xfrm>
                    <a:prstGeom prst="rect">
                      <a:avLst/>
                    </a:prstGeom>
                    <a:noFill/>
                    <a:ln w="9525">
                      <a:noFill/>
                    </a:ln>
                  </pic:spPr>
                </pic:pic>
              </a:graphicData>
            </a:graphic>
          </wp:inline>
        </w:drawing>
      </w:r>
    </w:p>
    <w:p w:rsidR="00192CCD" w:rsidRDefault="00AE4472">
      <w:pPr>
        <w:rPr>
          <w:color w:val="FF0000"/>
        </w:rPr>
      </w:pPr>
      <w:r>
        <w:rPr>
          <w:rFonts w:hint="eastAsia"/>
          <w:color w:val="FF0000"/>
        </w:rPr>
        <w:t>1.</w:t>
      </w:r>
      <w:bookmarkStart w:id="716" w:name="T_系统提示信息"/>
      <w:r>
        <w:rPr>
          <w:rFonts w:hint="eastAsia"/>
          <w:color w:val="FF0000"/>
        </w:rPr>
        <w:t>系统提示信息</w:t>
      </w:r>
      <w:bookmarkEnd w:id="716"/>
      <w:r>
        <w:rPr>
          <w:rFonts w:hint="eastAsia"/>
          <w:color w:val="FF0000"/>
        </w:rPr>
        <w:t>：上传文件名称已存在</w:t>
      </w:r>
    </w:p>
    <w:p w:rsidR="00192CCD" w:rsidRDefault="00AE4472">
      <w:pPr>
        <w:widowControl/>
        <w:jc w:val="left"/>
      </w:pPr>
      <w:r>
        <w:rPr>
          <w:noProof/>
        </w:rPr>
        <w:drawing>
          <wp:inline distT="0" distB="0" distL="114300" distR="114300">
            <wp:extent cx="2867025" cy="1628775"/>
            <wp:effectExtent l="0" t="0" r="13335" b="190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384"/>
                    <a:stretch>
                      <a:fillRect/>
                    </a:stretch>
                  </pic:blipFill>
                  <pic:spPr>
                    <a:xfrm>
                      <a:off x="0" y="0"/>
                      <a:ext cx="2867025" cy="1628775"/>
                    </a:xfrm>
                    <a:prstGeom prst="rect">
                      <a:avLst/>
                    </a:prstGeom>
                    <a:noFill/>
                    <a:ln w="9525">
                      <a:noFill/>
                    </a:ln>
                  </pic:spPr>
                </pic:pic>
              </a:graphicData>
            </a:graphic>
          </wp:inline>
        </w:drawing>
      </w:r>
    </w:p>
    <w:p w:rsidR="00192CCD" w:rsidRDefault="00AE4472">
      <w:pPr>
        <w:rPr>
          <w:color w:val="FF0000"/>
        </w:rPr>
      </w:pPr>
      <w:r>
        <w:rPr>
          <w:rFonts w:hint="eastAsia"/>
          <w:color w:val="FF0000"/>
        </w:rPr>
        <w:t>1.</w:t>
      </w:r>
      <w:bookmarkStart w:id="717" w:name="T_系统提示信息1"/>
      <w:r>
        <w:rPr>
          <w:rFonts w:hint="eastAsia"/>
          <w:color w:val="FF0000"/>
        </w:rPr>
        <w:t>系统提示信息</w:t>
      </w:r>
      <w:bookmarkEnd w:id="717"/>
      <w:r>
        <w:rPr>
          <w:rFonts w:hint="eastAsia"/>
          <w:color w:val="FF0000"/>
        </w:rPr>
        <w:t>：上传文件大于</w:t>
      </w:r>
      <w:r>
        <w:rPr>
          <w:rFonts w:hint="eastAsia"/>
          <w:color w:val="FF0000"/>
        </w:rPr>
        <w:t>300M</w:t>
      </w:r>
    </w:p>
    <w:p w:rsidR="00192CCD" w:rsidRDefault="00AE4472">
      <w:pPr>
        <w:widowControl/>
        <w:jc w:val="left"/>
      </w:pPr>
      <w:r>
        <w:rPr>
          <w:noProof/>
        </w:rPr>
        <w:lastRenderedPageBreak/>
        <w:drawing>
          <wp:inline distT="0" distB="0" distL="114300" distR="114300">
            <wp:extent cx="2867025" cy="1609725"/>
            <wp:effectExtent l="0" t="0" r="13335" b="571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385"/>
                    <a:stretch>
                      <a:fillRect/>
                    </a:stretch>
                  </pic:blipFill>
                  <pic:spPr>
                    <a:xfrm>
                      <a:off x="0" y="0"/>
                      <a:ext cx="2867025" cy="1609725"/>
                    </a:xfrm>
                    <a:prstGeom prst="rect">
                      <a:avLst/>
                    </a:prstGeom>
                    <a:noFill/>
                    <a:ln w="9525">
                      <a:noFill/>
                    </a:ln>
                  </pic:spPr>
                </pic:pic>
              </a:graphicData>
            </a:graphic>
          </wp:inline>
        </w:drawing>
      </w:r>
    </w:p>
    <w:p w:rsidR="00192CCD" w:rsidRDefault="00AE4472">
      <w:pPr>
        <w:rPr>
          <w:color w:val="FF0000"/>
        </w:rPr>
      </w:pPr>
      <w:r>
        <w:rPr>
          <w:rFonts w:hint="eastAsia"/>
          <w:color w:val="FF0000"/>
        </w:rPr>
        <w:t>1.</w:t>
      </w:r>
      <w:bookmarkStart w:id="718" w:name="T_系统提示信息2"/>
      <w:r>
        <w:rPr>
          <w:rFonts w:hint="eastAsia"/>
          <w:color w:val="FF0000"/>
        </w:rPr>
        <w:t>系统提示信息</w:t>
      </w:r>
      <w:bookmarkEnd w:id="718"/>
      <w:r>
        <w:rPr>
          <w:rFonts w:hint="eastAsia"/>
          <w:color w:val="FF0000"/>
        </w:rPr>
        <w:t>：文件过空或过小</w:t>
      </w:r>
    </w:p>
    <w:p w:rsidR="00192CCD" w:rsidRDefault="00192CCD">
      <w:pPr>
        <w:widowControl/>
        <w:jc w:val="left"/>
      </w:pPr>
    </w:p>
    <w:p w:rsidR="00192CCD" w:rsidRDefault="00AE4472">
      <w:pPr>
        <w:widowControl/>
        <w:jc w:val="left"/>
      </w:pPr>
      <w:r>
        <w:rPr>
          <w:noProof/>
        </w:rPr>
        <w:drawing>
          <wp:inline distT="0" distB="0" distL="114300" distR="114300">
            <wp:extent cx="2857500" cy="1647825"/>
            <wp:effectExtent l="0" t="0" r="7620" b="13335"/>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386"/>
                    <a:stretch>
                      <a:fillRect/>
                    </a:stretch>
                  </pic:blipFill>
                  <pic:spPr>
                    <a:xfrm>
                      <a:off x="0" y="0"/>
                      <a:ext cx="2857500" cy="1647825"/>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pPr>
        <w:widowControl/>
        <w:jc w:val="left"/>
      </w:pPr>
      <w:r>
        <w:rPr>
          <w:noProof/>
        </w:rPr>
        <w:drawing>
          <wp:inline distT="0" distB="0" distL="114300" distR="114300">
            <wp:extent cx="5269865" cy="3472815"/>
            <wp:effectExtent l="0" t="0" r="3175" b="190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387"/>
                    <a:stretch>
                      <a:fillRect/>
                    </a:stretch>
                  </pic:blipFill>
                  <pic:spPr>
                    <a:xfrm>
                      <a:off x="0" y="0"/>
                      <a:ext cx="5269865" cy="3472815"/>
                    </a:xfrm>
                    <a:prstGeom prst="rect">
                      <a:avLst/>
                    </a:prstGeom>
                    <a:noFill/>
                    <a:ln w="9525">
                      <a:noFill/>
                    </a:ln>
                  </pic:spPr>
                </pic:pic>
              </a:graphicData>
            </a:graphic>
          </wp:inline>
        </w:drawing>
      </w:r>
    </w:p>
    <w:p w:rsidR="00192CCD" w:rsidRDefault="00AE4472">
      <w:pPr>
        <w:pStyle w:val="3"/>
      </w:pPr>
      <w:bookmarkStart w:id="719" w:name="_Toc5337"/>
      <w:bookmarkStart w:id="720" w:name="_Toc26164"/>
      <w:r>
        <w:rPr>
          <w:rFonts w:hint="eastAsia"/>
        </w:rPr>
        <w:t>4.4.13</w:t>
      </w:r>
      <w:bookmarkEnd w:id="719"/>
      <w:r>
        <w:rPr>
          <w:rFonts w:hint="eastAsia"/>
        </w:rPr>
        <w:t>教师对小组评价</w:t>
      </w:r>
      <w:bookmarkEnd w:id="720"/>
    </w:p>
    <w:p w:rsidR="00192CCD" w:rsidRDefault="00192CCD">
      <w:pPr>
        <w:widowControl/>
        <w:jc w:val="left"/>
      </w:pPr>
    </w:p>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T-2-10</w:t>
            </w:r>
            <w:r>
              <w:t>,</w:t>
            </w:r>
            <w:r>
              <w:rPr>
                <w:rFonts w:hint="eastAsia"/>
              </w:rPr>
              <w:t>教师对小组评价</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lastRenderedPageBreak/>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教师进行评价</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教师对已完成任务进行评价</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3.项目已经完成</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1.教师完成评价后，自动计算得分</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2-10.0.教师进入</w:t>
            </w:r>
            <w:hyperlink w:anchor="T_项目的主页面" w:history="1">
              <w:r>
                <w:rPr>
                  <w:rStyle w:val="af2"/>
                  <w:rFonts w:hint="eastAsia"/>
                  <w:color w:val="FF0000"/>
                </w:rPr>
                <w:t>项目主页面</w:t>
              </w:r>
            </w:hyperlink>
          </w:p>
          <w:p w:rsidR="00192CCD" w:rsidRDefault="00AE4472">
            <w:r>
              <w:rPr>
                <w:rFonts w:hint="eastAsia"/>
              </w:rPr>
              <w:t>1.点击项目评价，进入项目评价首页</w:t>
            </w:r>
          </w:p>
          <w:p w:rsidR="00192CCD" w:rsidRDefault="00AE4472">
            <w:r>
              <w:rPr>
                <w:rFonts w:hint="eastAsia"/>
              </w:rPr>
              <w:t>2.点击项目评价分页，选择对小组的评价，进入</w:t>
            </w:r>
            <w:hyperlink w:anchor="T_小组评价页" w:history="1">
              <w:r>
                <w:rPr>
                  <w:rStyle w:val="af2"/>
                  <w:rFonts w:hint="eastAsia"/>
                  <w:color w:val="FF0000"/>
                </w:rPr>
                <w:t>小组评价页</w:t>
              </w:r>
            </w:hyperlink>
          </w:p>
          <w:p w:rsidR="00192CCD" w:rsidRDefault="00AE4472">
            <w:r>
              <w:rPr>
                <w:rFonts w:hint="eastAsia"/>
              </w:rPr>
              <w:t>3.完成打分后，点击提交</w:t>
            </w:r>
          </w:p>
        </w:tc>
      </w:tr>
      <w:tr w:rsidR="00192CCD">
        <w:tc>
          <w:tcPr>
            <w:tcW w:w="4263" w:type="dxa"/>
          </w:tcPr>
          <w:p w:rsidR="00192CCD" w:rsidRDefault="00AE4472">
            <w:pPr>
              <w:rPr>
                <w:rFonts w:eastAsiaTheme="minorEastAsia"/>
              </w:rPr>
            </w:pPr>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pPr>
              <w:rPr>
                <w:rFonts w:eastAsiaTheme="minorEastAsia"/>
              </w:rPr>
            </w:pPr>
            <w:r>
              <w:rPr>
                <w:rFonts w:hint="eastAsia"/>
              </w:rPr>
              <w:t>2-10.0E1项目未完成，无法对小组进行评分</w:t>
            </w:r>
          </w:p>
          <w:p w:rsidR="00192CCD" w:rsidRDefault="00AE4472">
            <w:r>
              <w:rPr>
                <w:rFonts w:hint="eastAsia"/>
              </w:rPr>
              <w:t>1.系统提示信息：该项目未完成，无法评价</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2-10.0 教师对小组的打分表</w:t>
            </w:r>
          </w:p>
        </w:tc>
      </w:tr>
      <w:tr w:rsidR="00192CCD">
        <w:tc>
          <w:tcPr>
            <w:tcW w:w="4263" w:type="dxa"/>
          </w:tcPr>
          <w:p w:rsidR="00192CCD" w:rsidRDefault="00AE4472">
            <w:r>
              <w:rPr>
                <w:rFonts w:hint="eastAsia"/>
              </w:rPr>
              <w:t>输出</w:t>
            </w:r>
          </w:p>
        </w:tc>
        <w:tc>
          <w:tcPr>
            <w:tcW w:w="4262" w:type="dxa"/>
          </w:tcPr>
          <w:p w:rsidR="00192CCD" w:rsidRDefault="00AE4472">
            <w:pPr>
              <w:rPr>
                <w:rFonts w:eastAsiaTheme="minorEastAsia"/>
              </w:rPr>
            </w:pPr>
            <w:r>
              <w:rPr>
                <w:rFonts w:hint="eastAsia"/>
              </w:rPr>
              <w:t>2-10.0 教师对小组的打分信息</w:t>
            </w:r>
          </w:p>
        </w:tc>
      </w:tr>
      <w:tr w:rsidR="00192CCD">
        <w:tc>
          <w:tcPr>
            <w:tcW w:w="4263" w:type="dxa"/>
          </w:tcPr>
          <w:p w:rsidR="00192CCD" w:rsidRDefault="00AE4472">
            <w:r>
              <w:rPr>
                <w:rFonts w:hint="eastAsia"/>
              </w:rPr>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0.73</w:t>
            </w:r>
          </w:p>
        </w:tc>
      </w:tr>
    </w:tbl>
    <w:p w:rsidR="00192CCD" w:rsidRDefault="00192CCD">
      <w:pPr>
        <w:widowControl/>
        <w:jc w:val="left"/>
      </w:pPr>
    </w:p>
    <w:p w:rsidR="00192CCD" w:rsidRDefault="00AE4472">
      <w:pPr>
        <w:rPr>
          <w:rFonts w:eastAsiaTheme="minorEastAsia"/>
        </w:rPr>
      </w:pPr>
      <w:bookmarkStart w:id="721" w:name="T_小组评价页"/>
      <w:r>
        <w:rPr>
          <w:rFonts w:hint="eastAsia"/>
          <w:color w:val="FF0000"/>
        </w:rPr>
        <w:t>小组评价页</w:t>
      </w:r>
      <w:bookmarkEnd w:id="721"/>
      <w:r>
        <w:rPr>
          <w:rFonts w:hint="eastAsia"/>
          <w:color w:val="FF0000"/>
        </w:rPr>
        <w:t>：</w:t>
      </w:r>
    </w:p>
    <w:p w:rsidR="00192CCD" w:rsidRDefault="00AE4472">
      <w:pPr>
        <w:widowControl/>
        <w:jc w:val="left"/>
      </w:pPr>
      <w:r>
        <w:rPr>
          <w:noProof/>
        </w:rPr>
        <w:drawing>
          <wp:inline distT="0" distB="0" distL="114300" distR="114300">
            <wp:extent cx="5273040" cy="3828415"/>
            <wp:effectExtent l="0" t="0" r="0" b="12065"/>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88"/>
                    <a:stretch>
                      <a:fillRect/>
                    </a:stretch>
                  </pic:blipFill>
                  <pic:spPr>
                    <a:xfrm>
                      <a:off x="0" y="0"/>
                      <a:ext cx="5273040" cy="3828415"/>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pPr>
        <w:widowControl/>
        <w:jc w:val="left"/>
      </w:pPr>
      <w:r>
        <w:rPr>
          <w:noProof/>
        </w:rPr>
        <w:lastRenderedPageBreak/>
        <w:drawing>
          <wp:inline distT="0" distB="0" distL="114300" distR="114300">
            <wp:extent cx="5269865" cy="3606800"/>
            <wp:effectExtent l="0" t="0" r="3175" b="5080"/>
            <wp:docPr id="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
                    <pic:cNvPicPr>
                      <a:picLocks noChangeAspect="1"/>
                    </pic:cNvPicPr>
                  </pic:nvPicPr>
                  <pic:blipFill>
                    <a:blip r:embed="rId389"/>
                    <a:stretch>
                      <a:fillRect/>
                    </a:stretch>
                  </pic:blipFill>
                  <pic:spPr>
                    <a:xfrm>
                      <a:off x="0" y="0"/>
                      <a:ext cx="5269865" cy="3606800"/>
                    </a:xfrm>
                    <a:prstGeom prst="rect">
                      <a:avLst/>
                    </a:prstGeom>
                    <a:noFill/>
                    <a:ln w="9525">
                      <a:noFill/>
                    </a:ln>
                  </pic:spPr>
                </pic:pic>
              </a:graphicData>
            </a:graphic>
          </wp:inline>
        </w:drawing>
      </w:r>
    </w:p>
    <w:p w:rsidR="00192CCD" w:rsidRDefault="00AE4472">
      <w:pPr>
        <w:pStyle w:val="3"/>
      </w:pPr>
      <w:bookmarkStart w:id="722" w:name="_Toc3772"/>
      <w:bookmarkStart w:id="723" w:name="_Toc22935"/>
      <w:r>
        <w:rPr>
          <w:rFonts w:hint="eastAsia"/>
        </w:rPr>
        <w:t>4.4.14</w:t>
      </w:r>
      <w:bookmarkEnd w:id="722"/>
      <w:r>
        <w:rPr>
          <w:rFonts w:hint="eastAsia"/>
        </w:rPr>
        <w:t>教师对小组成员评价</w:t>
      </w:r>
      <w:bookmarkEnd w:id="723"/>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T-2-11</w:t>
            </w:r>
            <w:r>
              <w:t>,</w:t>
            </w:r>
            <w:r>
              <w:rPr>
                <w:rFonts w:hint="eastAsia"/>
              </w:rPr>
              <w:t>教师对小组成员评价</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教师进行评价</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教师对已完成任务进行评价</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3.任务已完成</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1.教师完成评价后，自动计算得分</w:t>
            </w:r>
          </w:p>
        </w:tc>
      </w:tr>
      <w:tr w:rsidR="00192CCD">
        <w:trPr>
          <w:trHeight w:val="1531"/>
        </w:trPr>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2-11.0.教师进入</w:t>
            </w:r>
            <w:hyperlink w:anchor="T_项目的主页面" w:history="1">
              <w:r>
                <w:rPr>
                  <w:rStyle w:val="af2"/>
                  <w:rFonts w:hint="eastAsia"/>
                  <w:color w:val="FF0000"/>
                </w:rPr>
                <w:t>项目主页面</w:t>
              </w:r>
            </w:hyperlink>
          </w:p>
          <w:p w:rsidR="00192CCD" w:rsidRDefault="00AE4472">
            <w:r>
              <w:rPr>
                <w:rFonts w:hint="eastAsia"/>
              </w:rPr>
              <w:t>1.点击项目评价，进入项目评价首页</w:t>
            </w:r>
          </w:p>
          <w:p w:rsidR="00192CCD" w:rsidRDefault="00AE4472">
            <w:r>
              <w:rPr>
                <w:rFonts w:hint="eastAsia"/>
              </w:rPr>
              <w:t>2.点击项目评价分页，选择对任务（小组成员）的评价，进入</w:t>
            </w:r>
            <w:hyperlink w:anchor="T_任务评价页1" w:history="1">
              <w:r>
                <w:rPr>
                  <w:rStyle w:val="af2"/>
                  <w:rFonts w:hint="eastAsia"/>
                  <w:color w:val="FF0000"/>
                </w:rPr>
                <w:t>任务评价页</w:t>
              </w:r>
            </w:hyperlink>
          </w:p>
          <w:p w:rsidR="00192CCD" w:rsidRDefault="00AE4472">
            <w:r>
              <w:rPr>
                <w:rFonts w:hint="eastAsia"/>
              </w:rPr>
              <w:t>3.完成打分后，点击提交</w:t>
            </w:r>
          </w:p>
        </w:tc>
      </w:tr>
      <w:tr w:rsidR="00192CCD">
        <w:tc>
          <w:tcPr>
            <w:tcW w:w="4263" w:type="dxa"/>
          </w:tcPr>
          <w:p w:rsidR="00192CCD" w:rsidRDefault="00AE4472">
            <w:pPr>
              <w:rPr>
                <w:rFonts w:eastAsiaTheme="minorEastAsia"/>
              </w:rPr>
            </w:pPr>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pPr>
              <w:rPr>
                <w:rFonts w:eastAsiaTheme="minorEastAsia"/>
              </w:rPr>
            </w:pPr>
            <w:r>
              <w:rPr>
                <w:rFonts w:hint="eastAsia"/>
              </w:rPr>
              <w:t>2-10.0E1该任务未完成，项目无法评价</w:t>
            </w:r>
          </w:p>
          <w:p w:rsidR="00192CCD" w:rsidRDefault="00AE4472">
            <w:r>
              <w:rPr>
                <w:rFonts w:hint="eastAsia"/>
              </w:rPr>
              <w:t>1.系统提示信息：该阶段任务未完成，无法评价</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2-10.0 教师对任务的评价打分</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2-10.0 教师对任务的评价信息</w:t>
            </w:r>
          </w:p>
        </w:tc>
      </w:tr>
      <w:tr w:rsidR="00192CCD">
        <w:tc>
          <w:tcPr>
            <w:tcW w:w="4263" w:type="dxa"/>
          </w:tcPr>
          <w:p w:rsidR="00192CCD" w:rsidRDefault="00AE4472">
            <w:r>
              <w:rPr>
                <w:rFonts w:hint="eastAsia"/>
              </w:rPr>
              <w:lastRenderedPageBreak/>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0.67</w:t>
            </w:r>
          </w:p>
        </w:tc>
      </w:tr>
    </w:tbl>
    <w:p w:rsidR="00192CCD" w:rsidRDefault="00192CCD">
      <w:pPr>
        <w:widowControl/>
        <w:jc w:val="left"/>
        <w:rPr>
          <w:color w:val="FF0000"/>
        </w:rPr>
      </w:pPr>
    </w:p>
    <w:p w:rsidR="00192CCD" w:rsidRDefault="00192CCD">
      <w:pPr>
        <w:widowControl/>
        <w:jc w:val="left"/>
      </w:pPr>
    </w:p>
    <w:p w:rsidR="00192CCD" w:rsidRDefault="00AE4472">
      <w:pPr>
        <w:widowControl/>
        <w:jc w:val="left"/>
        <w:rPr>
          <w:rFonts w:eastAsiaTheme="minorEastAsia"/>
        </w:rPr>
      </w:pPr>
      <w:bookmarkStart w:id="724" w:name="T_任务评价页"/>
      <w:bookmarkStart w:id="725" w:name="T_任务评价页1"/>
      <w:r>
        <w:rPr>
          <w:rFonts w:hint="eastAsia"/>
          <w:color w:val="FF0000"/>
        </w:rPr>
        <w:t>任务评价页</w:t>
      </w:r>
      <w:bookmarkEnd w:id="724"/>
      <w:bookmarkEnd w:id="725"/>
      <w:r>
        <w:rPr>
          <w:rFonts w:hint="eastAsia"/>
          <w:color w:val="FF0000"/>
        </w:rPr>
        <w:t>：</w:t>
      </w:r>
    </w:p>
    <w:p w:rsidR="00192CCD" w:rsidRDefault="00AE4472">
      <w:pPr>
        <w:widowControl/>
        <w:jc w:val="left"/>
      </w:pPr>
      <w:r>
        <w:rPr>
          <w:noProof/>
        </w:rP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390"/>
                    <a:stretch>
                      <a:fillRect/>
                    </a:stretch>
                  </pic:blipFill>
                  <pic:spPr>
                    <a:xfrm>
                      <a:off x="0" y="0"/>
                      <a:ext cx="4785360" cy="4663440"/>
                    </a:xfrm>
                    <a:prstGeom prst="rect">
                      <a:avLst/>
                    </a:prstGeom>
                    <a:noFill/>
                    <a:ln w="9525">
                      <a:noFill/>
                    </a:ln>
                  </pic:spPr>
                </pic:pic>
              </a:graphicData>
            </a:graphic>
          </wp:inline>
        </w:drawing>
      </w:r>
    </w:p>
    <w:p w:rsidR="00192CCD" w:rsidRDefault="00192CCD">
      <w:pPr>
        <w:widowControl/>
        <w:jc w:val="left"/>
      </w:pPr>
    </w:p>
    <w:p w:rsidR="00192CCD" w:rsidRDefault="00AE4472">
      <w:pPr>
        <w:widowControl/>
        <w:jc w:val="left"/>
      </w:pPr>
      <w:r>
        <w:rPr>
          <w:rFonts w:hint="eastAsia"/>
          <w:color w:val="FF0000"/>
        </w:rPr>
        <w:t>对话框图：</w:t>
      </w:r>
    </w:p>
    <w:p w:rsidR="00192CCD" w:rsidRDefault="00AE4472">
      <w:pPr>
        <w:widowControl/>
        <w:jc w:val="left"/>
      </w:pPr>
      <w:r>
        <w:rPr>
          <w:noProof/>
        </w:rPr>
        <w:lastRenderedPageBreak/>
        <w:drawing>
          <wp:inline distT="0" distB="0" distL="114300" distR="114300">
            <wp:extent cx="4114800" cy="3771900"/>
            <wp:effectExtent l="0" t="0" r="0" b="7620"/>
            <wp:docPr id="3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
                    <pic:cNvPicPr>
                      <a:picLocks noChangeAspect="1"/>
                    </pic:cNvPicPr>
                  </pic:nvPicPr>
                  <pic:blipFill>
                    <a:blip r:embed="rId391"/>
                    <a:stretch>
                      <a:fillRect/>
                    </a:stretch>
                  </pic:blipFill>
                  <pic:spPr>
                    <a:xfrm>
                      <a:off x="0" y="0"/>
                      <a:ext cx="4114800" cy="3771900"/>
                    </a:xfrm>
                    <a:prstGeom prst="rect">
                      <a:avLst/>
                    </a:prstGeom>
                    <a:noFill/>
                    <a:ln w="9525">
                      <a:noFill/>
                    </a:ln>
                  </pic:spPr>
                </pic:pic>
              </a:graphicData>
            </a:graphic>
          </wp:inline>
        </w:drawing>
      </w:r>
    </w:p>
    <w:p w:rsidR="00192CCD" w:rsidRDefault="00AE4472">
      <w:pPr>
        <w:pStyle w:val="3"/>
      </w:pPr>
      <w:bookmarkStart w:id="726" w:name="_Toc15566"/>
      <w:bookmarkStart w:id="727" w:name="_Toc8970"/>
      <w:r>
        <w:rPr>
          <w:rFonts w:hint="eastAsia"/>
        </w:rPr>
        <w:t>4.4.15</w:t>
      </w:r>
      <w:r>
        <w:rPr>
          <w:rFonts w:hint="eastAsia"/>
        </w:rPr>
        <w:t>教</w:t>
      </w:r>
      <w:bookmarkEnd w:id="726"/>
      <w:r>
        <w:rPr>
          <w:rFonts w:hint="eastAsia"/>
        </w:rPr>
        <w:t>师查看评价信息</w:t>
      </w:r>
      <w:bookmarkEnd w:id="727"/>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T-2-12</w:t>
            </w:r>
            <w:r>
              <w:t>,</w:t>
            </w:r>
            <w:r>
              <w:rPr>
                <w:rFonts w:hint="eastAsia"/>
              </w:rPr>
              <w:t>教师查看评价信息</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教师查看评价信息总览</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教师进入评价首页|查看评价情况</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3.教师进入某项目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rPr>
                <w:rFonts w:eastAsiaTheme="minorEastAsia"/>
              </w:rPr>
            </w:pPr>
            <w:r>
              <w:rPr>
                <w:rFonts w:hint="eastAsia"/>
              </w:rPr>
              <w:t>1.教师获取该项目评分情况</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2-12.0.教师进入</w:t>
            </w:r>
            <w:hyperlink w:anchor="T_项目的主页面" w:history="1">
              <w:r>
                <w:rPr>
                  <w:rStyle w:val="af2"/>
                  <w:rFonts w:hint="eastAsia"/>
                  <w:color w:val="FF0000"/>
                </w:rPr>
                <w:t>项目主界面</w:t>
              </w:r>
            </w:hyperlink>
          </w:p>
          <w:p w:rsidR="00192CCD" w:rsidRDefault="00AE4472">
            <w:r>
              <w:rPr>
                <w:rFonts w:hint="eastAsia"/>
              </w:rPr>
              <w:t>1.点击项目评价，进入</w:t>
            </w:r>
            <w:hyperlink w:anchor="T_评价首页" w:history="1">
              <w:r>
                <w:rPr>
                  <w:rStyle w:val="af2"/>
                  <w:rFonts w:hint="eastAsia"/>
                  <w:color w:val="FF0000"/>
                </w:rPr>
                <w:t>评价首页</w:t>
              </w:r>
            </w:hyperlink>
          </w:p>
          <w:p w:rsidR="00192CCD" w:rsidRDefault="00AE4472">
            <w:r>
              <w:rPr>
                <w:rFonts w:hint="eastAsia"/>
              </w:rPr>
              <w:t>2.查看项目各个维度的评分记录</w:t>
            </w:r>
          </w:p>
        </w:tc>
      </w:tr>
      <w:tr w:rsidR="00192CCD">
        <w:tc>
          <w:tcPr>
            <w:tcW w:w="4263" w:type="dxa"/>
          </w:tcPr>
          <w:p w:rsidR="00192CCD" w:rsidRDefault="00AE4472">
            <w:pPr>
              <w:rPr>
                <w:rFonts w:eastAsiaTheme="minorEastAsia"/>
              </w:rPr>
            </w:pPr>
            <w:r>
              <w:rPr>
                <w:rFonts w:hint="eastAsia"/>
              </w:rPr>
              <w:t>可选流程</w:t>
            </w:r>
          </w:p>
        </w:tc>
        <w:tc>
          <w:tcPr>
            <w:tcW w:w="4262" w:type="dxa"/>
          </w:tcPr>
          <w:p w:rsidR="00192CCD" w:rsidRDefault="00AE4472">
            <w:r>
              <w:rPr>
                <w:rFonts w:hint="eastAsia"/>
              </w:rPr>
              <w:t>2-12.1点击评价首页，进入</w:t>
            </w:r>
            <w:r>
              <w:rPr>
                <w:rFonts w:hint="eastAsia"/>
                <w:color w:val="000000" w:themeColor="text1"/>
              </w:rPr>
              <w:t>评价首页</w:t>
            </w:r>
          </w:p>
          <w:p w:rsidR="00192CCD" w:rsidRDefault="00AE4472">
            <w:r>
              <w:rPr>
                <w:rFonts w:hint="eastAsia"/>
              </w:rPr>
              <w:t>1.查看评价首页（折线图，表格）</w:t>
            </w:r>
          </w:p>
          <w:p w:rsidR="00192CCD" w:rsidRDefault="00AE4472">
            <w:pPr>
              <w:rPr>
                <w:color w:val="FF0000"/>
              </w:rPr>
            </w:pPr>
            <w:r>
              <w:rPr>
                <w:rFonts w:hint="eastAsia"/>
              </w:rPr>
              <w:t>2-12.2点击项目评价，进入</w:t>
            </w:r>
            <w:hyperlink w:anchor="T_项目评价页" w:history="1">
              <w:r>
                <w:rPr>
                  <w:rStyle w:val="af2"/>
                  <w:rFonts w:hint="eastAsia"/>
                  <w:color w:val="FF0000"/>
                </w:rPr>
                <w:t>项目评价页</w:t>
              </w:r>
            </w:hyperlink>
          </w:p>
          <w:p w:rsidR="00192CCD" w:rsidRDefault="00AE4472">
            <w:r>
              <w:rPr>
                <w:rFonts w:hint="eastAsia"/>
              </w:rPr>
              <w:t>1.查看评价情况（雷达图，柱状图）</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pPr>
              <w:rPr>
                <w:rFonts w:eastAsiaTheme="minorEastAsia"/>
              </w:rPr>
            </w:pPr>
            <w:r>
              <w:rPr>
                <w:rFonts w:hint="eastAsia"/>
              </w:rPr>
              <w:t>2-12.0 小组评价信息，小组成员评价信息</w:t>
            </w:r>
          </w:p>
        </w:tc>
      </w:tr>
      <w:tr w:rsidR="00192CCD">
        <w:tc>
          <w:tcPr>
            <w:tcW w:w="4263" w:type="dxa"/>
          </w:tcPr>
          <w:p w:rsidR="00192CCD" w:rsidRDefault="00AE4472">
            <w:r>
              <w:rPr>
                <w:rFonts w:hint="eastAsia"/>
              </w:rPr>
              <w:lastRenderedPageBreak/>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0.73</w:t>
            </w:r>
          </w:p>
        </w:tc>
      </w:tr>
    </w:tbl>
    <w:p w:rsidR="00192CCD" w:rsidRDefault="00192CCD">
      <w:pPr>
        <w:widowControl/>
        <w:jc w:val="left"/>
      </w:pPr>
    </w:p>
    <w:p w:rsidR="00192CCD" w:rsidRDefault="00AE4472">
      <w:pPr>
        <w:widowControl/>
        <w:jc w:val="left"/>
      </w:pPr>
      <w:r>
        <w:rPr>
          <w:rFonts w:hint="eastAsia"/>
          <w:color w:val="FF0000"/>
        </w:rPr>
        <w:t>评价首页：</w:t>
      </w:r>
    </w:p>
    <w:p w:rsidR="00192CCD" w:rsidRDefault="00AE4472">
      <w:pPr>
        <w:widowControl/>
        <w:jc w:val="left"/>
      </w:pPr>
      <w:r>
        <w:rPr>
          <w:noProof/>
        </w:rPr>
        <w:drawing>
          <wp:inline distT="0" distB="0" distL="114300" distR="114300">
            <wp:extent cx="5269230" cy="5146675"/>
            <wp:effectExtent l="0" t="0" r="3810" b="4445"/>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92"/>
                    <a:stretch>
                      <a:fillRect/>
                    </a:stretch>
                  </pic:blipFill>
                  <pic:spPr>
                    <a:xfrm>
                      <a:off x="0" y="0"/>
                      <a:ext cx="5269230" cy="5146675"/>
                    </a:xfrm>
                    <a:prstGeom prst="rect">
                      <a:avLst/>
                    </a:prstGeom>
                    <a:noFill/>
                    <a:ln w="9525">
                      <a:noFill/>
                    </a:ln>
                  </pic:spPr>
                </pic:pic>
              </a:graphicData>
            </a:graphic>
          </wp:inline>
        </w:drawing>
      </w: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192CCD">
      <w:pPr>
        <w:widowControl/>
        <w:jc w:val="left"/>
      </w:pPr>
    </w:p>
    <w:p w:rsidR="00192CCD" w:rsidRDefault="00AE4472">
      <w:pPr>
        <w:widowControl/>
        <w:jc w:val="left"/>
      </w:pPr>
      <w:bookmarkStart w:id="728" w:name="T_项目评价页"/>
      <w:r>
        <w:rPr>
          <w:rFonts w:hint="eastAsia"/>
          <w:color w:val="FF0000"/>
        </w:rPr>
        <w:t>项目评价页</w:t>
      </w:r>
      <w:bookmarkEnd w:id="728"/>
      <w:r>
        <w:rPr>
          <w:rFonts w:hint="eastAsia"/>
          <w:color w:val="FF0000"/>
        </w:rPr>
        <w:t>：</w:t>
      </w:r>
    </w:p>
    <w:p w:rsidR="00192CCD" w:rsidRDefault="00AE4472">
      <w:pPr>
        <w:widowControl/>
        <w:jc w:val="left"/>
      </w:pPr>
      <w:r>
        <w:rPr>
          <w:noProof/>
        </w:rPr>
        <w:drawing>
          <wp:inline distT="0" distB="0" distL="114300" distR="114300">
            <wp:extent cx="5269230" cy="4966335"/>
            <wp:effectExtent l="0" t="0" r="3810" b="1905"/>
            <wp:docPr id="3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
                    <pic:cNvPicPr>
                      <a:picLocks noChangeAspect="1"/>
                    </pic:cNvPicPr>
                  </pic:nvPicPr>
                  <pic:blipFill>
                    <a:blip r:embed="rId393"/>
                    <a:stretch>
                      <a:fillRect/>
                    </a:stretch>
                  </pic:blipFill>
                  <pic:spPr>
                    <a:xfrm>
                      <a:off x="0" y="0"/>
                      <a:ext cx="5269230" cy="4966335"/>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pPr>
        <w:widowControl/>
        <w:jc w:val="left"/>
      </w:pPr>
      <w:r>
        <w:rPr>
          <w:noProof/>
        </w:rPr>
        <w:lastRenderedPageBreak/>
        <w:drawing>
          <wp:inline distT="0" distB="0" distL="114300" distR="114300">
            <wp:extent cx="5273675" cy="3599180"/>
            <wp:effectExtent l="0" t="0" r="14605" b="1270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394"/>
                    <a:stretch>
                      <a:fillRect/>
                    </a:stretch>
                  </pic:blipFill>
                  <pic:spPr>
                    <a:xfrm>
                      <a:off x="0" y="0"/>
                      <a:ext cx="5273675" cy="3599180"/>
                    </a:xfrm>
                    <a:prstGeom prst="rect">
                      <a:avLst/>
                    </a:prstGeom>
                    <a:noFill/>
                    <a:ln w="9525">
                      <a:noFill/>
                    </a:ln>
                  </pic:spPr>
                </pic:pic>
              </a:graphicData>
            </a:graphic>
          </wp:inline>
        </w:drawing>
      </w:r>
    </w:p>
    <w:p w:rsidR="00192CCD" w:rsidRDefault="00192CCD">
      <w:pPr>
        <w:widowControl/>
        <w:jc w:val="left"/>
      </w:pPr>
    </w:p>
    <w:p w:rsidR="00192CCD" w:rsidRDefault="00AE4472">
      <w:pPr>
        <w:pStyle w:val="3"/>
      </w:pPr>
      <w:bookmarkStart w:id="729" w:name="_Toc16981"/>
      <w:bookmarkStart w:id="730" w:name="_Toc28810"/>
      <w:r>
        <w:rPr>
          <w:rFonts w:hint="eastAsia"/>
        </w:rPr>
        <w:t>4.4.16</w:t>
      </w:r>
      <w:r>
        <w:rPr>
          <w:rFonts w:hint="eastAsia"/>
        </w:rPr>
        <w:t>教师</w:t>
      </w:r>
      <w:bookmarkEnd w:id="729"/>
      <w:r>
        <w:rPr>
          <w:rFonts w:hint="eastAsia"/>
        </w:rPr>
        <w:t>查看评价标准</w:t>
      </w:r>
      <w:bookmarkEnd w:id="730"/>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T-2-13</w:t>
            </w:r>
            <w:r>
              <w:t>,</w:t>
            </w:r>
            <w:r>
              <w:rPr>
                <w:rFonts w:hint="eastAsia"/>
              </w:rPr>
              <w:t>教师查看评价标准</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教师查看评价标准</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教师进入评价首页，查看评价要点</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3.教师进入某项目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rPr>
                <w:rFonts w:eastAsiaTheme="minorEastAsia"/>
              </w:rPr>
            </w:pPr>
            <w:r>
              <w:rPr>
                <w:rFonts w:hint="eastAsia"/>
              </w:rPr>
              <w:t>1.教师获取该项目评分标准</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2-13.0.教师进入</w:t>
            </w:r>
            <w:hyperlink w:anchor="T_项目的主页面" w:history="1">
              <w:r>
                <w:rPr>
                  <w:rStyle w:val="af2"/>
                  <w:rFonts w:hint="eastAsia"/>
                  <w:color w:val="FF0000"/>
                </w:rPr>
                <w:t>项目主界面</w:t>
              </w:r>
            </w:hyperlink>
          </w:p>
          <w:p w:rsidR="00192CCD" w:rsidRDefault="00AE4472">
            <w:pPr>
              <w:rPr>
                <w:color w:val="FF0000"/>
              </w:rPr>
            </w:pPr>
            <w:r>
              <w:rPr>
                <w:rFonts w:hint="eastAsia"/>
              </w:rPr>
              <w:t>1.点击项目评价，进入</w:t>
            </w:r>
            <w:hyperlink w:anchor="T_评价首页" w:history="1">
              <w:r>
                <w:rPr>
                  <w:rStyle w:val="af2"/>
                  <w:rFonts w:hint="eastAsia"/>
                  <w:color w:val="FF0000"/>
                </w:rPr>
                <w:t>评价首页</w:t>
              </w:r>
            </w:hyperlink>
          </w:p>
          <w:p w:rsidR="00192CCD" w:rsidRDefault="00AE4472">
            <w:r>
              <w:rPr>
                <w:rFonts w:hint="eastAsia"/>
              </w:rPr>
              <w:t>2.点击评价标准，进入</w:t>
            </w:r>
            <w:hyperlink w:anchor="T_评价标准页" w:history="1">
              <w:r>
                <w:rPr>
                  <w:rStyle w:val="af2"/>
                  <w:rFonts w:hint="eastAsia"/>
                  <w:color w:val="FF0000"/>
                </w:rPr>
                <w:t>评价标准页</w:t>
              </w:r>
            </w:hyperlink>
          </w:p>
          <w:p w:rsidR="00192CCD" w:rsidRDefault="00AE4472">
            <w:r>
              <w:rPr>
                <w:rFonts w:hint="eastAsia"/>
              </w:rPr>
              <w:t>2.查看项目评分标准</w:t>
            </w:r>
          </w:p>
        </w:tc>
      </w:tr>
      <w:tr w:rsidR="00192CCD">
        <w:tc>
          <w:tcPr>
            <w:tcW w:w="4263" w:type="dxa"/>
          </w:tcPr>
          <w:p w:rsidR="00192CCD" w:rsidRDefault="00AE4472">
            <w:pPr>
              <w:rPr>
                <w:rFonts w:eastAsiaTheme="minorEastAsia"/>
              </w:rPr>
            </w:pPr>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pPr>
              <w:rPr>
                <w:rFonts w:eastAsiaTheme="minorEastAsia"/>
              </w:rPr>
            </w:pPr>
            <w:r>
              <w:rPr>
                <w:rFonts w:hint="eastAsia"/>
              </w:rPr>
              <w:t>2-13.0 各项评分标准</w:t>
            </w:r>
          </w:p>
        </w:tc>
      </w:tr>
      <w:tr w:rsidR="00192CCD">
        <w:tc>
          <w:tcPr>
            <w:tcW w:w="4263" w:type="dxa"/>
          </w:tcPr>
          <w:p w:rsidR="00192CCD" w:rsidRDefault="00AE4472">
            <w:r>
              <w:rPr>
                <w:rFonts w:hint="eastAsia"/>
              </w:rPr>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0.60</w:t>
            </w:r>
          </w:p>
        </w:tc>
      </w:tr>
    </w:tbl>
    <w:p w:rsidR="00192CCD" w:rsidRDefault="00AE4472">
      <w:pPr>
        <w:rPr>
          <w:color w:val="FF0000"/>
        </w:rPr>
      </w:pPr>
      <w:r>
        <w:rPr>
          <w:rFonts w:hint="eastAsia"/>
          <w:color w:val="FF0000"/>
        </w:rPr>
        <w:lastRenderedPageBreak/>
        <w:t>评价首页：</w:t>
      </w:r>
    </w:p>
    <w:p w:rsidR="00192CCD" w:rsidRDefault="00192CCD">
      <w:pPr>
        <w:widowControl/>
        <w:jc w:val="left"/>
      </w:pPr>
    </w:p>
    <w:p w:rsidR="00192CCD" w:rsidRDefault="00AE4472">
      <w:pPr>
        <w:widowControl/>
        <w:jc w:val="left"/>
      </w:pPr>
      <w:r>
        <w:rPr>
          <w:noProof/>
        </w:rPr>
        <w:drawing>
          <wp:inline distT="0" distB="0" distL="114300" distR="114300">
            <wp:extent cx="4894580" cy="3674110"/>
            <wp:effectExtent l="0" t="0" r="12700" b="1397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pic:cNvPicPr>
                  </pic:nvPicPr>
                  <pic:blipFill>
                    <a:blip r:embed="rId395"/>
                    <a:stretch>
                      <a:fillRect/>
                    </a:stretch>
                  </pic:blipFill>
                  <pic:spPr>
                    <a:xfrm>
                      <a:off x="0" y="0"/>
                      <a:ext cx="4894580" cy="3674110"/>
                    </a:xfrm>
                    <a:prstGeom prst="rect">
                      <a:avLst/>
                    </a:prstGeom>
                    <a:noFill/>
                    <a:ln w="9525">
                      <a:noFill/>
                    </a:ln>
                  </pic:spPr>
                </pic:pic>
              </a:graphicData>
            </a:graphic>
          </wp:inline>
        </w:drawing>
      </w:r>
    </w:p>
    <w:p w:rsidR="00192CCD" w:rsidRDefault="00AE4472">
      <w:pPr>
        <w:widowControl/>
        <w:jc w:val="left"/>
      </w:pPr>
      <w:bookmarkStart w:id="731" w:name="T_评价标准页"/>
      <w:r>
        <w:rPr>
          <w:rFonts w:hint="eastAsia"/>
          <w:color w:val="FF0000"/>
        </w:rPr>
        <w:t>评价标准页</w:t>
      </w:r>
      <w:bookmarkEnd w:id="731"/>
      <w:r>
        <w:rPr>
          <w:rFonts w:hint="eastAsia"/>
          <w:color w:val="FF0000"/>
        </w:rPr>
        <w:t>：</w:t>
      </w:r>
    </w:p>
    <w:p w:rsidR="00192CCD" w:rsidRDefault="00AE4472">
      <w:pPr>
        <w:widowControl/>
        <w:jc w:val="left"/>
      </w:pPr>
      <w:r>
        <w:rPr>
          <w:noProof/>
        </w:rPr>
        <w:drawing>
          <wp:inline distT="0" distB="0" distL="114300" distR="114300">
            <wp:extent cx="5139055" cy="4097020"/>
            <wp:effectExtent l="0" t="0" r="12065" b="2540"/>
            <wp:docPr id="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
                    <pic:cNvPicPr>
                      <a:picLocks noChangeAspect="1"/>
                    </pic:cNvPicPr>
                  </pic:nvPicPr>
                  <pic:blipFill>
                    <a:blip r:embed="rId396"/>
                    <a:stretch>
                      <a:fillRect/>
                    </a:stretch>
                  </pic:blipFill>
                  <pic:spPr>
                    <a:xfrm>
                      <a:off x="0" y="0"/>
                      <a:ext cx="5139055" cy="4097020"/>
                    </a:xfrm>
                    <a:prstGeom prst="rect">
                      <a:avLst/>
                    </a:prstGeom>
                    <a:noFill/>
                    <a:ln w="9525">
                      <a:noFill/>
                    </a:ln>
                  </pic:spPr>
                </pic:pic>
              </a:graphicData>
            </a:graphic>
          </wp:inline>
        </w:drawing>
      </w:r>
    </w:p>
    <w:p w:rsidR="00192CCD" w:rsidRDefault="00192CCD">
      <w:pPr>
        <w:widowControl/>
        <w:jc w:val="left"/>
        <w:rPr>
          <w:color w:val="FF0000"/>
        </w:rPr>
      </w:pPr>
    </w:p>
    <w:p w:rsidR="00192CCD" w:rsidRDefault="00AE4472">
      <w:pPr>
        <w:widowControl/>
        <w:jc w:val="left"/>
        <w:rPr>
          <w:rFonts w:ascii="宋体" w:hAnsi="宋体" w:cs="宋体"/>
          <w:kern w:val="0"/>
          <w:sz w:val="24"/>
          <w:lang w:bidi="ar"/>
        </w:rPr>
      </w:pPr>
      <w:r>
        <w:rPr>
          <w:rFonts w:hint="eastAsia"/>
          <w:color w:val="FF0000"/>
        </w:rPr>
        <w:lastRenderedPageBreak/>
        <w:t>对话框图：</w:t>
      </w:r>
    </w:p>
    <w:p w:rsidR="00192CCD" w:rsidRDefault="00192CCD">
      <w:pPr>
        <w:widowControl/>
        <w:jc w:val="left"/>
      </w:pPr>
    </w:p>
    <w:p w:rsidR="00192CCD" w:rsidRDefault="00AE4472">
      <w:pPr>
        <w:widowControl/>
        <w:jc w:val="left"/>
        <w:rPr>
          <w:rFonts w:ascii="宋体" w:hAnsi="宋体" w:cs="宋体"/>
          <w:kern w:val="0"/>
          <w:sz w:val="24"/>
          <w:lang w:bidi="ar"/>
        </w:rPr>
      </w:pPr>
      <w:r>
        <w:rPr>
          <w:noProof/>
        </w:rPr>
        <w:drawing>
          <wp:inline distT="0" distB="0" distL="114300" distR="114300">
            <wp:extent cx="4305300" cy="3790950"/>
            <wp:effectExtent l="0" t="0" r="7620" b="3810"/>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97"/>
                    <a:stretch>
                      <a:fillRect/>
                    </a:stretch>
                  </pic:blipFill>
                  <pic:spPr>
                    <a:xfrm>
                      <a:off x="0" y="0"/>
                      <a:ext cx="4305300" cy="3790950"/>
                    </a:xfrm>
                    <a:prstGeom prst="rect">
                      <a:avLst/>
                    </a:prstGeom>
                    <a:noFill/>
                    <a:ln w="9525">
                      <a:noFill/>
                    </a:ln>
                  </pic:spPr>
                </pic:pic>
              </a:graphicData>
            </a:graphic>
          </wp:inline>
        </w:drawing>
      </w:r>
    </w:p>
    <w:p w:rsidR="00192CCD" w:rsidRDefault="00AE4472">
      <w:pPr>
        <w:pStyle w:val="3"/>
      </w:pPr>
      <w:bookmarkStart w:id="732" w:name="_Toc6588"/>
      <w:bookmarkStart w:id="733" w:name="_Toc3188"/>
      <w:r>
        <w:rPr>
          <w:rFonts w:hint="eastAsia"/>
        </w:rPr>
        <w:t>4.4.17</w:t>
      </w:r>
      <w:bookmarkEnd w:id="732"/>
      <w:r>
        <w:rPr>
          <w:rFonts w:hint="eastAsia"/>
        </w:rPr>
        <w:t>教师下载评价标准</w:t>
      </w:r>
      <w:bookmarkEnd w:id="733"/>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rPr>
          <w:trHeight w:val="293"/>
        </w:trPr>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T-2-14</w:t>
            </w:r>
            <w:r>
              <w:t>,</w:t>
            </w:r>
            <w:r>
              <w:rPr>
                <w:rFonts w:hint="eastAsia"/>
              </w:rPr>
              <w:t>教师下载评价标准</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教师下载评价标准</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教师进入评价首页，下载评价要点</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3.教师进入某项目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rPr>
                <w:rFonts w:eastAsiaTheme="minorEastAsia"/>
              </w:rPr>
            </w:pPr>
            <w:r>
              <w:rPr>
                <w:rFonts w:hint="eastAsia"/>
              </w:rPr>
              <w:t>1.教师在本地得到该项目评分标准</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2-14.0.教师进入</w:t>
            </w:r>
            <w:hyperlink w:anchor="T_项目的主页面" w:history="1">
              <w:r>
                <w:rPr>
                  <w:rStyle w:val="af2"/>
                  <w:rFonts w:hint="eastAsia"/>
                  <w:color w:val="FF0000"/>
                </w:rPr>
                <w:t>项目主界面</w:t>
              </w:r>
            </w:hyperlink>
          </w:p>
          <w:p w:rsidR="00192CCD" w:rsidRDefault="00AE4472">
            <w:pPr>
              <w:rPr>
                <w:color w:val="FF0000"/>
              </w:rPr>
            </w:pPr>
            <w:r>
              <w:rPr>
                <w:rFonts w:hint="eastAsia"/>
              </w:rPr>
              <w:t>1.点击项目评价，进入</w:t>
            </w:r>
            <w:hyperlink w:anchor="T_评价首页" w:history="1">
              <w:r>
                <w:rPr>
                  <w:rStyle w:val="af2"/>
                  <w:rFonts w:hint="eastAsia"/>
                  <w:color w:val="FF0000"/>
                </w:rPr>
                <w:t>评价首页</w:t>
              </w:r>
            </w:hyperlink>
          </w:p>
          <w:p w:rsidR="00192CCD" w:rsidRDefault="00AE4472">
            <w:r>
              <w:rPr>
                <w:rFonts w:hint="eastAsia"/>
              </w:rPr>
              <w:t>2.点击下载</w:t>
            </w:r>
          </w:p>
          <w:p w:rsidR="00192CCD" w:rsidRDefault="00AE4472">
            <w:r>
              <w:rPr>
                <w:rFonts w:hint="eastAsia"/>
              </w:rPr>
              <w:t>2.在本地得到该项目评分标准</w:t>
            </w:r>
          </w:p>
        </w:tc>
      </w:tr>
      <w:tr w:rsidR="00192CCD">
        <w:tc>
          <w:tcPr>
            <w:tcW w:w="4263" w:type="dxa"/>
          </w:tcPr>
          <w:p w:rsidR="00192CCD" w:rsidRDefault="00AE4472">
            <w:pPr>
              <w:rPr>
                <w:rFonts w:eastAsiaTheme="minorEastAsia"/>
              </w:rPr>
            </w:pPr>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2-14.0 项目评分标准文件</w:t>
            </w:r>
          </w:p>
        </w:tc>
      </w:tr>
      <w:tr w:rsidR="00192CCD">
        <w:tc>
          <w:tcPr>
            <w:tcW w:w="4263" w:type="dxa"/>
          </w:tcPr>
          <w:p w:rsidR="00192CCD" w:rsidRDefault="00AE4472">
            <w:r>
              <w:rPr>
                <w:rFonts w:hint="eastAsia"/>
              </w:rPr>
              <w:lastRenderedPageBreak/>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0.57</w:t>
            </w:r>
          </w:p>
        </w:tc>
      </w:tr>
    </w:tbl>
    <w:p w:rsidR="00192CCD" w:rsidRDefault="00192CCD">
      <w:pPr>
        <w:widowControl/>
        <w:jc w:val="left"/>
        <w:rPr>
          <w:rFonts w:ascii="宋体" w:hAnsi="宋体" w:cs="宋体"/>
          <w:kern w:val="0"/>
          <w:sz w:val="24"/>
          <w:lang w:bidi="ar"/>
        </w:rPr>
      </w:pPr>
    </w:p>
    <w:p w:rsidR="00192CCD" w:rsidRDefault="00AE4472">
      <w:bookmarkStart w:id="734" w:name="T_评价首页"/>
      <w:r>
        <w:rPr>
          <w:rFonts w:hint="eastAsia"/>
          <w:color w:val="FF0000"/>
        </w:rPr>
        <w:t>评价首页</w:t>
      </w:r>
      <w:bookmarkEnd w:id="734"/>
      <w:r>
        <w:rPr>
          <w:rFonts w:hint="eastAsia"/>
          <w:color w:val="FF0000"/>
        </w:rPr>
        <w:t>：</w:t>
      </w:r>
    </w:p>
    <w:p w:rsidR="00192CCD" w:rsidRDefault="00AE4472">
      <w:r>
        <w:rPr>
          <w:noProof/>
        </w:rPr>
        <w:drawing>
          <wp:inline distT="0" distB="0" distL="114300" distR="114300">
            <wp:extent cx="5269865" cy="1577340"/>
            <wp:effectExtent l="0" t="0" r="3175" b="7620"/>
            <wp:docPr id="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6"/>
                    <pic:cNvPicPr>
                      <a:picLocks noChangeAspect="1"/>
                    </pic:cNvPicPr>
                  </pic:nvPicPr>
                  <pic:blipFill>
                    <a:blip r:embed="rId398"/>
                    <a:stretch>
                      <a:fillRect/>
                    </a:stretch>
                  </pic:blipFill>
                  <pic:spPr>
                    <a:xfrm>
                      <a:off x="0" y="0"/>
                      <a:ext cx="5269865" cy="157734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192CCD">
      <w:pPr>
        <w:widowControl/>
        <w:jc w:val="left"/>
        <w:rPr>
          <w:rFonts w:ascii="宋体" w:hAnsi="宋体" w:cs="宋体"/>
          <w:kern w:val="0"/>
          <w:sz w:val="24"/>
          <w:lang w:bidi="ar"/>
        </w:rPr>
      </w:pPr>
    </w:p>
    <w:p w:rsidR="00192CCD" w:rsidRDefault="00AE4472">
      <w:r>
        <w:rPr>
          <w:noProof/>
        </w:rPr>
        <w:drawing>
          <wp:inline distT="0" distB="0" distL="114300" distR="114300">
            <wp:extent cx="3705225" cy="3686175"/>
            <wp:effectExtent l="0" t="0" r="13335" b="1905"/>
            <wp:docPr id="3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4"/>
                    <pic:cNvPicPr>
                      <a:picLocks noChangeAspect="1"/>
                    </pic:cNvPicPr>
                  </pic:nvPicPr>
                  <pic:blipFill>
                    <a:blip r:embed="rId399"/>
                    <a:stretch>
                      <a:fillRect/>
                    </a:stretch>
                  </pic:blipFill>
                  <pic:spPr>
                    <a:xfrm>
                      <a:off x="0" y="0"/>
                      <a:ext cx="3705225" cy="3686175"/>
                    </a:xfrm>
                    <a:prstGeom prst="rect">
                      <a:avLst/>
                    </a:prstGeom>
                    <a:noFill/>
                    <a:ln w="9525">
                      <a:noFill/>
                    </a:ln>
                  </pic:spPr>
                </pic:pic>
              </a:graphicData>
            </a:graphic>
          </wp:inline>
        </w:drawing>
      </w:r>
    </w:p>
    <w:p w:rsidR="00192CCD" w:rsidRDefault="00192CCD">
      <w:pPr>
        <w:widowControl/>
        <w:jc w:val="left"/>
      </w:pPr>
    </w:p>
    <w:p w:rsidR="00192CCD" w:rsidRDefault="00AE4472">
      <w:pPr>
        <w:pStyle w:val="3"/>
      </w:pPr>
      <w:bookmarkStart w:id="735" w:name="_Toc22018"/>
      <w:bookmarkStart w:id="736" w:name="_Toc26027"/>
      <w:r>
        <w:rPr>
          <w:rFonts w:hint="eastAsia"/>
        </w:rPr>
        <w:t>4.4.18</w:t>
      </w:r>
      <w:r>
        <w:rPr>
          <w:rFonts w:hint="eastAsia"/>
        </w:rPr>
        <w:t>教师</w:t>
      </w:r>
      <w:bookmarkEnd w:id="735"/>
      <w:r>
        <w:rPr>
          <w:rFonts w:hint="eastAsia"/>
        </w:rPr>
        <w:t>项目管理</w:t>
      </w:r>
      <w:bookmarkEnd w:id="736"/>
    </w:p>
    <w:p w:rsidR="00192CCD" w:rsidRDefault="00192CCD">
      <w:pPr>
        <w:widowControl/>
        <w:jc w:val="left"/>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T-2-15</w:t>
            </w:r>
            <w:r>
              <w:t xml:space="preserve"> ,</w:t>
            </w:r>
            <w:r>
              <w:rPr>
                <w:rFonts w:hint="eastAsia"/>
              </w:rPr>
              <w:t>项目管理</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教师管理项目</w:t>
            </w:r>
          </w:p>
        </w:tc>
      </w:tr>
      <w:tr w:rsidR="00192CCD">
        <w:tc>
          <w:tcPr>
            <w:tcW w:w="4263" w:type="dxa"/>
          </w:tcPr>
          <w:p w:rsidR="00192CCD" w:rsidRDefault="00AE4472">
            <w:r>
              <w:rPr>
                <w:rFonts w:hint="eastAsia"/>
              </w:rPr>
              <w:lastRenderedPageBreak/>
              <w:t>触发条件</w:t>
            </w:r>
          </w:p>
        </w:tc>
        <w:tc>
          <w:tcPr>
            <w:tcW w:w="4262" w:type="dxa"/>
          </w:tcPr>
          <w:p w:rsidR="00192CCD" w:rsidRDefault="00AE4472">
            <w:r>
              <w:rPr>
                <w:rFonts w:hint="eastAsia"/>
              </w:rPr>
              <w:t>教师表示需要管理项目</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3.教师选择项目</w:t>
            </w:r>
          </w:p>
          <w:p w:rsidR="00192CCD" w:rsidRDefault="00AE4472">
            <w:r>
              <w:rPr>
                <w:rFonts w:hint="eastAsia"/>
              </w:rPr>
              <w:t>4.教师在项目中担任指导者</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1.项目开始/结束/暂停</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2-15.0.教师进入</w:t>
            </w:r>
            <w:hyperlink w:anchor="T_项目的主页面" w:history="1">
              <w:r>
                <w:rPr>
                  <w:rStyle w:val="af2"/>
                  <w:rFonts w:hint="eastAsia"/>
                  <w:color w:val="FF0000"/>
                </w:rPr>
                <w:t>项目主界面</w:t>
              </w:r>
            </w:hyperlink>
          </w:p>
          <w:p w:rsidR="00192CCD" w:rsidRDefault="00AE4472">
            <w:r>
              <w:rPr>
                <w:rFonts w:hint="eastAsia"/>
              </w:rPr>
              <w:t>1.点击项目管理，进入</w:t>
            </w:r>
            <w:hyperlink w:anchor="T_项目管理主界面_项目未开始" w:history="1">
              <w:r>
                <w:rPr>
                  <w:rStyle w:val="af2"/>
                  <w:rFonts w:hint="eastAsia"/>
                  <w:color w:val="FF0000"/>
                </w:rPr>
                <w:t>项目管理主界面</w:t>
              </w:r>
            </w:hyperlink>
          </w:p>
          <w:p w:rsidR="00192CCD" w:rsidRDefault="00AE4472">
            <w:r>
              <w:rPr>
                <w:rFonts w:hint="eastAsia"/>
              </w:rPr>
              <w:t>2.在项目情况处选择</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1.</w:t>
            </w:r>
            <w:hyperlink w:anchor="T_项目管理主界面_项目未开始" w:history="1">
              <w:r>
                <w:rPr>
                  <w:rStyle w:val="af2"/>
                  <w:rFonts w:hint="eastAsia"/>
                </w:rPr>
                <w:t>开始项目</w:t>
              </w:r>
            </w:hyperlink>
          </w:p>
          <w:p w:rsidR="00192CCD" w:rsidRDefault="00AE4472">
            <w:r>
              <w:rPr>
                <w:rFonts w:hint="eastAsia"/>
              </w:rPr>
              <w:t>2.</w:t>
            </w:r>
            <w:hyperlink w:anchor="T项目管理主界面_项目开始_" w:history="1">
              <w:r>
                <w:rPr>
                  <w:rStyle w:val="af2"/>
                  <w:rFonts w:hint="eastAsia"/>
                </w:rPr>
                <w:t>结束项目</w:t>
              </w:r>
            </w:hyperlink>
          </w:p>
          <w:p w:rsidR="00192CCD" w:rsidRDefault="00AE4472">
            <w:r>
              <w:rPr>
                <w:rFonts w:hint="eastAsia"/>
              </w:rPr>
              <w:t>3.</w:t>
            </w:r>
            <w:hyperlink w:anchor="T项目管理主界面_项目暂停" w:history="1">
              <w:r>
                <w:rPr>
                  <w:rStyle w:val="af2"/>
                  <w:rFonts w:hint="eastAsia"/>
                </w:rPr>
                <w:t>暂停项目</w:t>
              </w:r>
            </w:hyperlink>
            <w:r>
              <w:rPr>
                <w:rFonts w:hint="eastAsia"/>
              </w:rPr>
              <w:t>（指导者特有）</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pPr>
              <w:rPr>
                <w:rFonts w:eastAsiaTheme="minorEastAsia"/>
              </w:rPr>
            </w:pPr>
            <w:r>
              <w:rPr>
                <w:rFonts w:hint="eastAsia"/>
              </w:rPr>
              <w:t>2-15.0 项目开始/结束/暂停</w:t>
            </w:r>
          </w:p>
        </w:tc>
      </w:tr>
      <w:tr w:rsidR="00192CCD">
        <w:tc>
          <w:tcPr>
            <w:tcW w:w="4263" w:type="dxa"/>
          </w:tcPr>
          <w:p w:rsidR="00192CCD" w:rsidRDefault="00AE4472">
            <w:r>
              <w:rPr>
                <w:rFonts w:hint="eastAsia"/>
              </w:rPr>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0.54</w:t>
            </w:r>
          </w:p>
        </w:tc>
      </w:tr>
    </w:tbl>
    <w:p w:rsidR="00192CCD" w:rsidRDefault="00192CCD"/>
    <w:p w:rsidR="00192CCD" w:rsidRDefault="00AE4472">
      <w:pPr>
        <w:rPr>
          <w:color w:val="FF0000"/>
        </w:rPr>
      </w:pPr>
      <w:bookmarkStart w:id="737" w:name="T_项目管理主界面_项目未开始"/>
      <w:r>
        <w:rPr>
          <w:rFonts w:hint="eastAsia"/>
          <w:color w:val="FF0000"/>
        </w:rPr>
        <w:t>项目管理主界面（项目未开始）</w:t>
      </w:r>
      <w:bookmarkEnd w:id="737"/>
      <w:r>
        <w:rPr>
          <w:rFonts w:hint="eastAsia"/>
          <w:color w:val="FF0000"/>
        </w:rPr>
        <w:t>：</w:t>
      </w:r>
    </w:p>
    <w:p w:rsidR="00192CCD" w:rsidRDefault="00AE4472">
      <w:r>
        <w:rPr>
          <w:noProof/>
        </w:rPr>
        <w:drawing>
          <wp:inline distT="0" distB="0" distL="114300" distR="114300">
            <wp:extent cx="5272405" cy="3797300"/>
            <wp:effectExtent l="0" t="0" r="635" b="12700"/>
            <wp:docPr id="3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8"/>
                    <pic:cNvPicPr>
                      <a:picLocks noChangeAspect="1"/>
                    </pic:cNvPicPr>
                  </pic:nvPicPr>
                  <pic:blipFill>
                    <a:blip r:embed="rId400"/>
                    <a:stretch>
                      <a:fillRect/>
                    </a:stretch>
                  </pic:blipFill>
                  <pic:spPr>
                    <a:xfrm>
                      <a:off x="0" y="0"/>
                      <a:ext cx="5272405" cy="3797300"/>
                    </a:xfrm>
                    <a:prstGeom prst="rect">
                      <a:avLst/>
                    </a:prstGeom>
                    <a:noFill/>
                    <a:ln w="9525">
                      <a:noFill/>
                    </a:ln>
                  </pic:spPr>
                </pic:pic>
              </a:graphicData>
            </a:graphic>
          </wp:inline>
        </w:drawing>
      </w:r>
    </w:p>
    <w:p w:rsidR="00192CCD" w:rsidRDefault="00192CCD"/>
    <w:p w:rsidR="00192CCD" w:rsidRDefault="00192CCD"/>
    <w:p w:rsidR="00192CCD" w:rsidRDefault="00192CCD"/>
    <w:p w:rsidR="00192CCD" w:rsidRDefault="00192CCD"/>
    <w:p w:rsidR="00192CCD" w:rsidRDefault="00192CCD"/>
    <w:p w:rsidR="00192CCD" w:rsidRDefault="00192CCD"/>
    <w:p w:rsidR="00192CCD" w:rsidRDefault="00192CCD"/>
    <w:p w:rsidR="00192CCD" w:rsidRDefault="00192CCD"/>
    <w:p w:rsidR="00192CCD" w:rsidRDefault="00192CCD"/>
    <w:p w:rsidR="00192CCD" w:rsidRDefault="00192CCD"/>
    <w:p w:rsidR="00192CCD" w:rsidRDefault="00192CCD"/>
    <w:p w:rsidR="00192CCD" w:rsidRDefault="00AE4472">
      <w:pPr>
        <w:rPr>
          <w:color w:val="FF0000"/>
        </w:rPr>
      </w:pPr>
      <w:bookmarkStart w:id="738" w:name="T项目管理主界面_项目开始_"/>
      <w:r>
        <w:rPr>
          <w:rFonts w:hint="eastAsia"/>
          <w:color w:val="FF0000"/>
        </w:rPr>
        <w:t>项目管理主界面（项目开始）</w:t>
      </w:r>
      <w:bookmarkEnd w:id="738"/>
      <w:r>
        <w:rPr>
          <w:rFonts w:hint="eastAsia"/>
          <w:color w:val="FF0000"/>
        </w:rPr>
        <w:t>：</w:t>
      </w:r>
    </w:p>
    <w:p w:rsidR="00192CCD" w:rsidRDefault="00192CCD"/>
    <w:p w:rsidR="00192CCD" w:rsidRDefault="00AE4472">
      <w:r>
        <w:rPr>
          <w:noProof/>
        </w:rPr>
        <w:drawing>
          <wp:inline distT="0" distB="0" distL="114300" distR="114300">
            <wp:extent cx="5273040" cy="3830955"/>
            <wp:effectExtent l="0" t="0" r="0" b="9525"/>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401"/>
                    <a:stretch>
                      <a:fillRect/>
                    </a:stretch>
                  </pic:blipFill>
                  <pic:spPr>
                    <a:xfrm>
                      <a:off x="0" y="0"/>
                      <a:ext cx="5273040" cy="3830955"/>
                    </a:xfrm>
                    <a:prstGeom prst="rect">
                      <a:avLst/>
                    </a:prstGeom>
                    <a:noFill/>
                    <a:ln w="9525">
                      <a:noFill/>
                    </a:ln>
                  </pic:spPr>
                </pic:pic>
              </a:graphicData>
            </a:graphic>
          </wp:inline>
        </w:drawing>
      </w:r>
    </w:p>
    <w:p w:rsidR="00192CCD" w:rsidRDefault="00AE4472">
      <w:pPr>
        <w:rPr>
          <w:color w:val="FF0000"/>
        </w:rPr>
      </w:pPr>
      <w:bookmarkStart w:id="739" w:name="T项目管理主界面_项目暂停"/>
      <w:r>
        <w:rPr>
          <w:rFonts w:hint="eastAsia"/>
          <w:color w:val="FF0000"/>
        </w:rPr>
        <w:t>项目管理主界面（项目暂停）</w:t>
      </w:r>
      <w:bookmarkEnd w:id="739"/>
      <w:r>
        <w:rPr>
          <w:rFonts w:hint="eastAsia"/>
          <w:color w:val="FF0000"/>
        </w:rPr>
        <w:t>：</w:t>
      </w:r>
    </w:p>
    <w:p w:rsidR="00192CCD" w:rsidRDefault="00AE4472">
      <w:pPr>
        <w:rPr>
          <w:color w:val="FF0000"/>
        </w:rPr>
      </w:pPr>
      <w:r>
        <w:rPr>
          <w:noProof/>
        </w:rPr>
        <w:lastRenderedPageBreak/>
        <w:drawing>
          <wp:inline distT="0" distB="0" distL="114300" distR="114300">
            <wp:extent cx="5269865" cy="3851910"/>
            <wp:effectExtent l="0" t="0" r="3175" b="381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402"/>
                    <a:stretch>
                      <a:fillRect/>
                    </a:stretch>
                  </pic:blipFill>
                  <pic:spPr>
                    <a:xfrm>
                      <a:off x="0" y="0"/>
                      <a:ext cx="5269865" cy="3851910"/>
                    </a:xfrm>
                    <a:prstGeom prst="rect">
                      <a:avLst/>
                    </a:prstGeom>
                    <a:noFill/>
                    <a:ln w="9525">
                      <a:noFill/>
                    </a:ln>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114300" distR="114300">
            <wp:extent cx="4010025" cy="4724400"/>
            <wp:effectExtent l="0" t="0" r="13335" b="0"/>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403"/>
                    <a:stretch>
                      <a:fillRect/>
                    </a:stretch>
                  </pic:blipFill>
                  <pic:spPr>
                    <a:xfrm>
                      <a:off x="0" y="0"/>
                      <a:ext cx="4010025" cy="4724400"/>
                    </a:xfrm>
                    <a:prstGeom prst="rect">
                      <a:avLst/>
                    </a:prstGeom>
                    <a:noFill/>
                    <a:ln w="9525">
                      <a:noFill/>
                    </a:ln>
                  </pic:spPr>
                </pic:pic>
              </a:graphicData>
            </a:graphic>
          </wp:inline>
        </w:drawing>
      </w:r>
    </w:p>
    <w:p w:rsidR="00192CCD" w:rsidRDefault="00192CCD">
      <w:pPr>
        <w:widowControl/>
        <w:jc w:val="left"/>
      </w:pPr>
    </w:p>
    <w:p w:rsidR="00192CCD" w:rsidRDefault="00AE4472">
      <w:pPr>
        <w:pStyle w:val="3"/>
      </w:pPr>
      <w:bookmarkStart w:id="740" w:name="_Toc10861"/>
      <w:bookmarkStart w:id="741" w:name="_Toc25749"/>
      <w:r>
        <w:rPr>
          <w:rFonts w:hint="eastAsia"/>
        </w:rPr>
        <w:t>4.4.19</w:t>
      </w:r>
      <w:bookmarkEnd w:id="740"/>
      <w:r>
        <w:rPr>
          <w:rFonts w:hint="eastAsia"/>
        </w:rPr>
        <w:t>教师进行小组成员管理</w:t>
      </w:r>
      <w:bookmarkEnd w:id="741"/>
    </w:p>
    <w:p w:rsidR="00192CCD" w:rsidRDefault="00192CCD">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T-2-16</w:t>
            </w:r>
            <w:r>
              <w:t xml:space="preserve"> ,</w:t>
            </w:r>
            <w:r>
              <w:rPr>
                <w:rFonts w:hint="eastAsia"/>
              </w:rPr>
              <w:t>小组成员管理</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教师对小组成员进行管理</w:t>
            </w:r>
          </w:p>
        </w:tc>
      </w:tr>
      <w:tr w:rsidR="00192CCD">
        <w:tc>
          <w:tcPr>
            <w:tcW w:w="4263" w:type="dxa"/>
          </w:tcPr>
          <w:p w:rsidR="00192CCD" w:rsidRDefault="00AE4472">
            <w:r>
              <w:rPr>
                <w:rFonts w:hint="eastAsia"/>
              </w:rPr>
              <w:t>触发条件</w:t>
            </w:r>
          </w:p>
        </w:tc>
        <w:tc>
          <w:tcPr>
            <w:tcW w:w="4262" w:type="dxa"/>
          </w:tcPr>
          <w:p w:rsidR="00192CCD" w:rsidRDefault="00AE4472">
            <w:r>
              <w:rPr>
                <w:rFonts w:hint="eastAsia"/>
              </w:rPr>
              <w:t>教师进入项目管理，对小组成员改动</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3.教师为项目创建者或PM</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1.教师更改小组成员</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2-16.0.教师进入</w:t>
            </w:r>
            <w:hyperlink w:anchor="T_项目的主页面" w:history="1">
              <w:r>
                <w:rPr>
                  <w:rStyle w:val="af2"/>
                  <w:rFonts w:hint="eastAsia"/>
                  <w:color w:val="FF0000"/>
                </w:rPr>
                <w:t>项目主界面</w:t>
              </w:r>
            </w:hyperlink>
          </w:p>
          <w:p w:rsidR="00192CCD" w:rsidRDefault="00AE4472">
            <w:r>
              <w:rPr>
                <w:rFonts w:hint="eastAsia"/>
              </w:rPr>
              <w:t>1.点击项目管理，进入</w:t>
            </w:r>
            <w:hyperlink w:anchor="T_项目管理主界面（项目未开始）" w:history="1">
              <w:r>
                <w:rPr>
                  <w:rStyle w:val="af2"/>
                  <w:rFonts w:hint="eastAsia"/>
                  <w:color w:val="FF0000"/>
                </w:rPr>
                <w:t>项目管理主界面</w:t>
              </w:r>
            </w:hyperlink>
          </w:p>
          <w:p w:rsidR="00192CCD" w:rsidRDefault="00AE4472">
            <w:r>
              <w:rPr>
                <w:rFonts w:hint="eastAsia"/>
              </w:rPr>
              <w:t>2.在申请列表下选择成员</w:t>
            </w:r>
          </w:p>
          <w:p w:rsidR="00192CCD" w:rsidRDefault="00AE4472">
            <w:r>
              <w:rPr>
                <w:rFonts w:hint="eastAsia"/>
              </w:rPr>
              <w:t>3.点击同意</w:t>
            </w:r>
          </w:p>
          <w:p w:rsidR="00192CCD" w:rsidRDefault="00AE4472">
            <w:r>
              <w:rPr>
                <w:rFonts w:hint="eastAsia"/>
              </w:rPr>
              <w:t>4.该成员成为该项目的成员</w:t>
            </w:r>
          </w:p>
        </w:tc>
      </w:tr>
      <w:tr w:rsidR="00192CCD">
        <w:tc>
          <w:tcPr>
            <w:tcW w:w="4263" w:type="dxa"/>
          </w:tcPr>
          <w:p w:rsidR="00192CCD" w:rsidRDefault="00AE4472">
            <w:r>
              <w:rPr>
                <w:rFonts w:hint="eastAsia"/>
              </w:rPr>
              <w:lastRenderedPageBreak/>
              <w:t>可选流程</w:t>
            </w:r>
          </w:p>
        </w:tc>
        <w:tc>
          <w:tcPr>
            <w:tcW w:w="4262" w:type="dxa"/>
          </w:tcPr>
          <w:p w:rsidR="00192CCD" w:rsidRDefault="00AE4472">
            <w:r>
              <w:rPr>
                <w:rFonts w:hint="eastAsia"/>
              </w:rPr>
              <w:t>2-16.1 教师也可以申请职位</w:t>
            </w:r>
          </w:p>
          <w:p w:rsidR="00192CCD" w:rsidRDefault="00AE4472">
            <w:r>
              <w:rPr>
                <w:rFonts w:hint="eastAsia"/>
              </w:rPr>
              <w:t>1.点击申请按钮</w:t>
            </w:r>
          </w:p>
          <w:p w:rsidR="00192CCD" w:rsidRDefault="00AE4472">
            <w:pPr>
              <w:rPr>
                <w:color w:val="FF0000"/>
              </w:rPr>
            </w:pPr>
            <w:r>
              <w:rPr>
                <w:rFonts w:hint="eastAsia"/>
              </w:rPr>
              <w:t>2.成为特定角色，进入</w:t>
            </w:r>
            <w:hyperlink w:anchor="T_操作提示页" w:history="1">
              <w:r>
                <w:rPr>
                  <w:rStyle w:val="af2"/>
                  <w:rFonts w:hint="eastAsia"/>
                  <w:color w:val="FF0000"/>
                </w:rPr>
                <w:t>操作提示页</w:t>
              </w:r>
            </w:hyperlink>
          </w:p>
          <w:p w:rsidR="00192CCD" w:rsidRDefault="00AE4472">
            <w:r>
              <w:rPr>
                <w:rFonts w:hint="eastAsia"/>
              </w:rPr>
              <w:t>3.拒绝某人申请，进入</w:t>
            </w:r>
            <w:hyperlink w:anchor="T_拒绝提示页" w:history="1">
              <w:r>
                <w:rPr>
                  <w:rStyle w:val="af2"/>
                  <w:rFonts w:hint="eastAsia"/>
                  <w:color w:val="FF0000"/>
                </w:rPr>
                <w:t>拒绝提示页</w:t>
              </w:r>
            </w:hyperlink>
          </w:p>
        </w:tc>
      </w:tr>
      <w:tr w:rsidR="00192CCD">
        <w:tc>
          <w:tcPr>
            <w:tcW w:w="4263" w:type="dxa"/>
          </w:tcPr>
          <w:p w:rsidR="00192CCD" w:rsidRDefault="00AE4472">
            <w:r>
              <w:rPr>
                <w:rFonts w:hint="eastAsia"/>
              </w:rPr>
              <w:t>异常</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pPr>
              <w:rPr>
                <w:rFonts w:eastAsiaTheme="minorEastAsia"/>
              </w:rPr>
            </w:pPr>
            <w:r>
              <w:rPr>
                <w:rFonts w:hint="eastAsia"/>
              </w:rPr>
              <w:t>2-16.0 成员角色变更</w:t>
            </w:r>
          </w:p>
        </w:tc>
      </w:tr>
      <w:tr w:rsidR="00192CCD">
        <w:tc>
          <w:tcPr>
            <w:tcW w:w="4263" w:type="dxa"/>
          </w:tcPr>
          <w:p w:rsidR="00192CCD" w:rsidRDefault="00AE4472">
            <w:r>
              <w:rPr>
                <w:rFonts w:hint="eastAsia"/>
              </w:rPr>
              <w:t>业务规则</w:t>
            </w:r>
          </w:p>
        </w:tc>
        <w:tc>
          <w:tcPr>
            <w:tcW w:w="4262" w:type="dxa"/>
          </w:tcPr>
          <w:p w:rsidR="00192CCD" w:rsidRDefault="00AE4472">
            <w:pPr>
              <w:rPr>
                <w:rFonts w:eastAsiaTheme="minorEastAsia"/>
              </w:rPr>
            </w:pPr>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0.58</w:t>
            </w:r>
          </w:p>
        </w:tc>
      </w:tr>
    </w:tbl>
    <w:p w:rsidR="00192CCD" w:rsidRDefault="00192CCD">
      <w:pPr>
        <w:rPr>
          <w:color w:val="FF0000"/>
        </w:rPr>
      </w:pPr>
    </w:p>
    <w:p w:rsidR="00192CCD" w:rsidRDefault="00AE4472">
      <w:pPr>
        <w:rPr>
          <w:color w:val="FF0000"/>
        </w:rPr>
      </w:pPr>
      <w:bookmarkStart w:id="742" w:name="T_项目管理主界面（项目未开始）"/>
      <w:r>
        <w:rPr>
          <w:rFonts w:hint="eastAsia"/>
          <w:color w:val="FF0000"/>
        </w:rPr>
        <w:t>项目管理主界面（项目未开始）</w:t>
      </w:r>
      <w:bookmarkEnd w:id="742"/>
      <w:r>
        <w:rPr>
          <w:rFonts w:hint="eastAsia"/>
          <w:color w:val="FF0000"/>
        </w:rPr>
        <w:t>：</w:t>
      </w:r>
    </w:p>
    <w:p w:rsidR="00192CCD" w:rsidRDefault="00AE4472">
      <w:r>
        <w:rPr>
          <w:noProof/>
        </w:rPr>
        <w:drawing>
          <wp:inline distT="0" distB="0" distL="114300" distR="114300">
            <wp:extent cx="5272405" cy="3797300"/>
            <wp:effectExtent l="0" t="0" r="635" b="1270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400"/>
                    <a:stretch>
                      <a:fillRect/>
                    </a:stretch>
                  </pic:blipFill>
                  <pic:spPr>
                    <a:xfrm>
                      <a:off x="0" y="0"/>
                      <a:ext cx="5272405" cy="3797300"/>
                    </a:xfrm>
                    <a:prstGeom prst="rect">
                      <a:avLst/>
                    </a:prstGeom>
                    <a:noFill/>
                    <a:ln w="9525">
                      <a:noFill/>
                    </a:ln>
                  </pic:spPr>
                </pic:pic>
              </a:graphicData>
            </a:graphic>
          </wp:inline>
        </w:drawing>
      </w:r>
    </w:p>
    <w:p w:rsidR="00192CCD" w:rsidRDefault="00AE4472">
      <w:bookmarkStart w:id="743" w:name="T_操作提示页"/>
      <w:r>
        <w:rPr>
          <w:rFonts w:hint="eastAsia"/>
          <w:color w:val="FF0000"/>
        </w:rPr>
        <w:t>操作提示页</w:t>
      </w:r>
      <w:bookmarkEnd w:id="743"/>
      <w:r>
        <w:rPr>
          <w:rFonts w:hint="eastAsia"/>
          <w:color w:val="FF0000"/>
        </w:rPr>
        <w:t>：</w:t>
      </w:r>
    </w:p>
    <w:p w:rsidR="00192CCD" w:rsidRDefault="00AE4472">
      <w:r>
        <w:rPr>
          <w:noProof/>
        </w:rPr>
        <w:drawing>
          <wp:inline distT="0" distB="0" distL="114300" distR="114300">
            <wp:extent cx="2895600" cy="1276350"/>
            <wp:effectExtent l="0" t="0" r="0" b="381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404"/>
                    <a:stretch>
                      <a:fillRect/>
                    </a:stretch>
                  </pic:blipFill>
                  <pic:spPr>
                    <a:xfrm>
                      <a:off x="0" y="0"/>
                      <a:ext cx="2895600" cy="1276350"/>
                    </a:xfrm>
                    <a:prstGeom prst="rect">
                      <a:avLst/>
                    </a:prstGeom>
                    <a:noFill/>
                    <a:ln w="9525">
                      <a:noFill/>
                    </a:ln>
                  </pic:spPr>
                </pic:pic>
              </a:graphicData>
            </a:graphic>
          </wp:inline>
        </w:drawing>
      </w:r>
    </w:p>
    <w:p w:rsidR="00192CCD" w:rsidRDefault="00AE4472">
      <w:bookmarkStart w:id="744" w:name="T_拒绝提示页"/>
      <w:r>
        <w:rPr>
          <w:rFonts w:hint="eastAsia"/>
          <w:color w:val="FF0000"/>
        </w:rPr>
        <w:t>拒绝提示页</w:t>
      </w:r>
      <w:bookmarkEnd w:id="744"/>
      <w:r>
        <w:rPr>
          <w:rFonts w:hint="eastAsia"/>
          <w:color w:val="FF0000"/>
        </w:rPr>
        <w:t>：</w:t>
      </w:r>
    </w:p>
    <w:p w:rsidR="00192CCD" w:rsidRDefault="00AE4472">
      <w:r>
        <w:rPr>
          <w:noProof/>
        </w:rPr>
        <w:lastRenderedPageBreak/>
        <w:drawing>
          <wp:inline distT="0" distB="0" distL="114300" distR="114300">
            <wp:extent cx="2895600" cy="1666875"/>
            <wp:effectExtent l="0" t="0" r="0" b="9525"/>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05"/>
                    <a:stretch>
                      <a:fillRect/>
                    </a:stretch>
                  </pic:blipFill>
                  <pic:spPr>
                    <a:xfrm>
                      <a:off x="0" y="0"/>
                      <a:ext cx="2895600" cy="1666875"/>
                    </a:xfrm>
                    <a:prstGeom prst="rect">
                      <a:avLst/>
                    </a:prstGeom>
                    <a:noFill/>
                    <a:ln w="9525">
                      <a:noFill/>
                    </a:ln>
                  </pic:spPr>
                </pic:pic>
              </a:graphicData>
            </a:graphic>
          </wp:inline>
        </w:drawing>
      </w:r>
    </w:p>
    <w:p w:rsidR="00192CCD" w:rsidRDefault="00AE4472">
      <w:pPr>
        <w:widowControl/>
        <w:jc w:val="left"/>
        <w:rPr>
          <w:rFonts w:ascii="宋体" w:hAnsi="宋体" w:cs="宋体"/>
          <w:color w:val="FF0000"/>
          <w:kern w:val="0"/>
          <w:sz w:val="24"/>
          <w:lang w:bidi="ar"/>
        </w:rPr>
      </w:pPr>
      <w:r>
        <w:rPr>
          <w:rFonts w:ascii="宋体" w:hAnsi="宋体" w:cs="宋体" w:hint="eastAsia"/>
          <w:color w:val="FF0000"/>
          <w:kern w:val="0"/>
          <w:sz w:val="24"/>
          <w:lang w:bidi="ar"/>
        </w:rPr>
        <w:t>对话框图：</w:t>
      </w:r>
    </w:p>
    <w:p w:rsidR="00192CCD" w:rsidRDefault="00AE4472">
      <w:pPr>
        <w:widowControl/>
        <w:jc w:val="left"/>
      </w:pPr>
      <w:r>
        <w:rPr>
          <w:noProof/>
        </w:rPr>
        <w:drawing>
          <wp:inline distT="0" distB="0" distL="114300" distR="114300">
            <wp:extent cx="5271770" cy="3538220"/>
            <wp:effectExtent l="0" t="0" r="1270" b="1270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406"/>
                    <a:stretch>
                      <a:fillRect/>
                    </a:stretch>
                  </pic:blipFill>
                  <pic:spPr>
                    <a:xfrm>
                      <a:off x="0" y="0"/>
                      <a:ext cx="5271770" cy="3538220"/>
                    </a:xfrm>
                    <a:prstGeom prst="rect">
                      <a:avLst/>
                    </a:prstGeom>
                    <a:noFill/>
                    <a:ln w="9525">
                      <a:noFill/>
                    </a:ln>
                  </pic:spPr>
                </pic:pic>
              </a:graphicData>
            </a:graphic>
          </wp:inline>
        </w:drawing>
      </w:r>
    </w:p>
    <w:p w:rsidR="00192CCD" w:rsidRDefault="00192CCD">
      <w:pPr>
        <w:widowControl/>
        <w:jc w:val="left"/>
      </w:pPr>
    </w:p>
    <w:p w:rsidR="00192CCD" w:rsidRDefault="00192CCD"/>
    <w:p w:rsidR="00192CCD" w:rsidRDefault="00AE4472">
      <w:pPr>
        <w:pStyle w:val="3"/>
      </w:pPr>
      <w:bookmarkStart w:id="745" w:name="_Toc24427"/>
      <w:bookmarkStart w:id="746" w:name="_Toc21466"/>
      <w:r>
        <w:rPr>
          <w:rFonts w:hint="eastAsia"/>
        </w:rPr>
        <w:t>4.4.20</w:t>
      </w:r>
      <w:r>
        <w:rPr>
          <w:rFonts w:hint="eastAsia"/>
        </w:rPr>
        <w:t>教师</w:t>
      </w:r>
      <w:bookmarkEnd w:id="745"/>
      <w:r>
        <w:rPr>
          <w:rFonts w:hint="eastAsia"/>
        </w:rPr>
        <w:t>即时通讯</w:t>
      </w:r>
      <w:bookmarkEnd w:id="746"/>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T-2-17</w:t>
            </w:r>
            <w:r>
              <w:t xml:space="preserve"> ,</w:t>
            </w:r>
            <w:r>
              <w:rPr>
                <w:rFonts w:hint="eastAsia"/>
              </w:rPr>
              <w:t>即时通讯</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教师即时和项目执行者联系</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教师表示需要和项目执行者沟通</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3.教师选择指定项目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1.教师与项目执行者沟通</w:t>
            </w:r>
          </w:p>
        </w:tc>
      </w:tr>
      <w:tr w:rsidR="00192CCD">
        <w:tc>
          <w:tcPr>
            <w:tcW w:w="4263" w:type="dxa"/>
          </w:tcPr>
          <w:p w:rsidR="00192CCD" w:rsidRDefault="00AE4472">
            <w:pPr>
              <w:rPr>
                <w:rFonts w:eastAsiaTheme="minorEastAsia"/>
              </w:rPr>
            </w:pPr>
            <w:r>
              <w:rPr>
                <w:rFonts w:hint="eastAsia"/>
              </w:rPr>
              <w:lastRenderedPageBreak/>
              <w:t>正常流程</w:t>
            </w:r>
          </w:p>
        </w:tc>
        <w:tc>
          <w:tcPr>
            <w:tcW w:w="4262" w:type="dxa"/>
          </w:tcPr>
          <w:p w:rsidR="00192CCD" w:rsidRDefault="00AE4472">
            <w:r>
              <w:rPr>
                <w:rFonts w:hint="eastAsia"/>
              </w:rPr>
              <w:t>2-17.0.教师进入</w:t>
            </w:r>
            <w:hyperlink w:anchor="T_项目的主页面" w:history="1">
              <w:r>
                <w:rPr>
                  <w:rStyle w:val="af2"/>
                  <w:rFonts w:hint="eastAsia"/>
                  <w:color w:val="FF0000"/>
                </w:rPr>
                <w:t>项目主界面</w:t>
              </w:r>
            </w:hyperlink>
          </w:p>
          <w:p w:rsidR="00192CCD" w:rsidRDefault="00AE4472">
            <w:pPr>
              <w:rPr>
                <w:rFonts w:eastAsiaTheme="minorEastAsia"/>
              </w:rPr>
            </w:pPr>
            <w:r>
              <w:rPr>
                <w:rFonts w:hint="eastAsia"/>
              </w:rPr>
              <w:t>1.点击左侧聊天，进入</w:t>
            </w:r>
            <w:hyperlink w:anchor="T_即时通讯界面" w:history="1">
              <w:r>
                <w:rPr>
                  <w:rStyle w:val="af2"/>
                  <w:rFonts w:hint="eastAsia"/>
                  <w:color w:val="FF0000"/>
                </w:rPr>
                <w:t>即时通讯界面</w:t>
              </w:r>
            </w:hyperlink>
          </w:p>
          <w:p w:rsidR="00192CCD" w:rsidRDefault="00AE4472">
            <w:pPr>
              <w:rPr>
                <w:rFonts w:eastAsiaTheme="minorEastAsia"/>
              </w:rPr>
            </w:pPr>
            <w:r>
              <w:rPr>
                <w:rFonts w:hint="eastAsia"/>
              </w:rPr>
              <w:t>2.输入文字，点击发送</w:t>
            </w:r>
          </w:p>
        </w:tc>
      </w:tr>
      <w:tr w:rsidR="00192CCD">
        <w:tc>
          <w:tcPr>
            <w:tcW w:w="4263" w:type="dxa"/>
          </w:tcPr>
          <w:p w:rsidR="00192CCD" w:rsidRDefault="00AE4472">
            <w:r>
              <w:rPr>
                <w:rFonts w:hint="eastAsia"/>
              </w:rPr>
              <w:t>可选流程</w:t>
            </w:r>
          </w:p>
        </w:tc>
        <w:tc>
          <w:tcPr>
            <w:tcW w:w="4262" w:type="dxa"/>
          </w:tcPr>
          <w:p w:rsidR="00192CCD" w:rsidRDefault="00AE4472">
            <w:pPr>
              <w:rPr>
                <w:color w:val="000000" w:themeColor="text1"/>
              </w:rPr>
            </w:pPr>
            <w:r>
              <w:rPr>
                <w:rFonts w:hint="eastAsia"/>
                <w:color w:val="000000" w:themeColor="text1"/>
              </w:rPr>
              <w:t>2-17.1 取消</w:t>
            </w:r>
          </w:p>
          <w:p w:rsidR="00192CCD" w:rsidRDefault="00AE4472">
            <w:pPr>
              <w:rPr>
                <w:color w:val="000000" w:themeColor="text1"/>
              </w:rPr>
            </w:pPr>
            <w:r>
              <w:rPr>
                <w:rFonts w:hint="eastAsia"/>
                <w:color w:val="000000" w:themeColor="text1"/>
              </w:rPr>
              <w:t>1.点击右上角×，返回项目主界面</w:t>
            </w:r>
          </w:p>
        </w:tc>
      </w:tr>
      <w:tr w:rsidR="00192CCD">
        <w:tc>
          <w:tcPr>
            <w:tcW w:w="4263" w:type="dxa"/>
          </w:tcPr>
          <w:p w:rsidR="00192CCD" w:rsidRDefault="00AE4472">
            <w:r>
              <w:rPr>
                <w:rFonts w:hint="eastAsia"/>
              </w:rPr>
              <w:t>异常</w:t>
            </w:r>
          </w:p>
        </w:tc>
        <w:tc>
          <w:tcPr>
            <w:tcW w:w="4262" w:type="dxa"/>
          </w:tcPr>
          <w:p w:rsidR="00192CCD" w:rsidRDefault="00AE4472">
            <w:pPr>
              <w:rPr>
                <w:color w:val="000000" w:themeColor="text1"/>
              </w:rPr>
            </w:pPr>
            <w:r>
              <w:rPr>
                <w:rFonts w:hint="eastAsia"/>
                <w:color w:val="000000" w:themeColor="text1"/>
              </w:rPr>
              <w:t>无</w:t>
            </w:r>
          </w:p>
        </w:tc>
      </w:tr>
      <w:tr w:rsidR="00192CCD">
        <w:tc>
          <w:tcPr>
            <w:tcW w:w="4263" w:type="dxa"/>
          </w:tcPr>
          <w:p w:rsidR="00192CCD" w:rsidRDefault="00AE4472">
            <w:r>
              <w:rPr>
                <w:rFonts w:hint="eastAsia"/>
              </w:rPr>
              <w:t>输入</w:t>
            </w:r>
          </w:p>
        </w:tc>
        <w:tc>
          <w:tcPr>
            <w:tcW w:w="4262" w:type="dxa"/>
          </w:tcPr>
          <w:p w:rsidR="00192CCD" w:rsidRDefault="00AE4472">
            <w:pPr>
              <w:rPr>
                <w:color w:val="000000" w:themeColor="text1"/>
              </w:rPr>
            </w:pPr>
            <w:r>
              <w:rPr>
                <w:rFonts w:hint="eastAsia"/>
                <w:color w:val="000000" w:themeColor="text1"/>
              </w:rPr>
              <w:t>2-17.0 文字，图片信息</w:t>
            </w:r>
          </w:p>
        </w:tc>
      </w:tr>
      <w:tr w:rsidR="00192CCD">
        <w:tc>
          <w:tcPr>
            <w:tcW w:w="4263" w:type="dxa"/>
          </w:tcPr>
          <w:p w:rsidR="00192CCD" w:rsidRDefault="00AE4472">
            <w:r>
              <w:rPr>
                <w:rFonts w:hint="eastAsia"/>
              </w:rPr>
              <w:t>输出</w:t>
            </w:r>
          </w:p>
        </w:tc>
        <w:tc>
          <w:tcPr>
            <w:tcW w:w="4262" w:type="dxa"/>
          </w:tcPr>
          <w:p w:rsidR="00192CCD" w:rsidRDefault="00AE4472">
            <w:pPr>
              <w:rPr>
                <w:color w:val="000000" w:themeColor="text1"/>
              </w:rPr>
            </w:pPr>
            <w:r>
              <w:rPr>
                <w:rFonts w:hint="eastAsia"/>
                <w:color w:val="000000" w:themeColor="text1"/>
              </w:rPr>
              <w:t>2-17.0 即时通讯界面</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0.67</w:t>
            </w:r>
          </w:p>
        </w:tc>
      </w:tr>
    </w:tbl>
    <w:p w:rsidR="00192CCD" w:rsidRDefault="00192CCD">
      <w:pPr>
        <w:widowControl/>
        <w:jc w:val="left"/>
        <w:rPr>
          <w:rFonts w:ascii="宋体" w:hAnsi="宋体" w:cs="宋体"/>
          <w:kern w:val="0"/>
          <w:sz w:val="24"/>
          <w:lang w:bidi="ar"/>
        </w:rPr>
      </w:pPr>
    </w:p>
    <w:p w:rsidR="00192CCD" w:rsidRDefault="00192CCD">
      <w:pPr>
        <w:widowControl/>
        <w:jc w:val="left"/>
        <w:rPr>
          <w:rFonts w:ascii="宋体" w:hAnsi="宋体" w:cs="宋体"/>
          <w:kern w:val="0"/>
          <w:sz w:val="24"/>
          <w:lang w:bidi="ar"/>
        </w:rPr>
      </w:pPr>
    </w:p>
    <w:p w:rsidR="00192CCD" w:rsidRDefault="00192CCD">
      <w:pPr>
        <w:widowControl/>
        <w:jc w:val="left"/>
        <w:rPr>
          <w:rFonts w:ascii="宋体" w:hAnsi="宋体" w:cs="宋体"/>
          <w:kern w:val="0"/>
          <w:sz w:val="24"/>
          <w:lang w:bidi="ar"/>
        </w:rPr>
      </w:pPr>
    </w:p>
    <w:p w:rsidR="00192CCD" w:rsidRDefault="00AE4472">
      <w:pPr>
        <w:widowControl/>
        <w:jc w:val="left"/>
        <w:rPr>
          <w:rFonts w:ascii="宋体" w:hAnsi="宋体" w:cs="宋体"/>
          <w:kern w:val="0"/>
          <w:sz w:val="24"/>
          <w:lang w:bidi="ar"/>
        </w:rPr>
      </w:pPr>
      <w:bookmarkStart w:id="747" w:name="T_即时通讯界面"/>
      <w:r>
        <w:rPr>
          <w:rFonts w:hint="eastAsia"/>
          <w:color w:val="FF0000"/>
        </w:rPr>
        <w:t>即时通讯界面</w:t>
      </w:r>
      <w:bookmarkEnd w:id="747"/>
      <w:r>
        <w:rPr>
          <w:rFonts w:hint="eastAsia"/>
          <w:color w:val="FF0000"/>
        </w:rPr>
        <w:t>：</w:t>
      </w:r>
    </w:p>
    <w:p w:rsidR="00192CCD" w:rsidRDefault="00AE4472">
      <w:pPr>
        <w:widowControl/>
        <w:jc w:val="left"/>
        <w:rPr>
          <w:rFonts w:ascii="宋体" w:hAnsi="宋体" w:cs="宋体"/>
          <w:kern w:val="0"/>
          <w:sz w:val="24"/>
          <w:lang w:bidi="ar"/>
        </w:rPr>
      </w:pPr>
      <w:r>
        <w:rPr>
          <w:noProof/>
        </w:rPr>
        <w:drawing>
          <wp:inline distT="0" distB="0" distL="114300" distR="114300">
            <wp:extent cx="2613660" cy="2247900"/>
            <wp:effectExtent l="0" t="0" r="7620" b="7620"/>
            <wp:docPr id="3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5"/>
                    <pic:cNvPicPr>
                      <a:picLocks noChangeAspect="1"/>
                    </pic:cNvPicPr>
                  </pic:nvPicPr>
                  <pic:blipFill>
                    <a:blip r:embed="rId407"/>
                    <a:stretch>
                      <a:fillRect/>
                    </a:stretch>
                  </pic:blipFill>
                  <pic:spPr>
                    <a:xfrm>
                      <a:off x="0" y="0"/>
                      <a:ext cx="2613660" cy="2247900"/>
                    </a:xfrm>
                    <a:prstGeom prst="rect">
                      <a:avLst/>
                    </a:prstGeom>
                    <a:noFill/>
                    <a:ln w="9525">
                      <a:noFill/>
                    </a:ln>
                  </pic:spPr>
                </pic:pic>
              </a:graphicData>
            </a:graphic>
          </wp:inline>
        </w:drawing>
      </w:r>
    </w:p>
    <w:p w:rsidR="00192CCD" w:rsidRDefault="00AE4472">
      <w:pPr>
        <w:widowControl/>
        <w:jc w:val="left"/>
        <w:rPr>
          <w:rFonts w:ascii="宋体" w:hAnsi="宋体" w:cs="宋体"/>
          <w:color w:val="FF0000"/>
          <w:kern w:val="0"/>
          <w:sz w:val="24"/>
          <w:lang w:bidi="ar"/>
        </w:rPr>
      </w:pPr>
      <w:r>
        <w:rPr>
          <w:rFonts w:ascii="宋体" w:hAnsi="宋体" w:cs="宋体" w:hint="eastAsia"/>
          <w:color w:val="FF0000"/>
          <w:kern w:val="0"/>
          <w:sz w:val="24"/>
          <w:lang w:bidi="ar"/>
        </w:rPr>
        <w:t>对话框图：</w:t>
      </w:r>
    </w:p>
    <w:p w:rsidR="00192CCD" w:rsidRDefault="00AE4472">
      <w:r>
        <w:rPr>
          <w:noProof/>
        </w:rPr>
        <w:lastRenderedPageBreak/>
        <w:drawing>
          <wp:inline distT="0" distB="0" distL="114300" distR="114300">
            <wp:extent cx="4781550" cy="3686175"/>
            <wp:effectExtent l="0" t="0" r="3810" b="190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408"/>
                    <a:stretch>
                      <a:fillRect/>
                    </a:stretch>
                  </pic:blipFill>
                  <pic:spPr>
                    <a:xfrm>
                      <a:off x="0" y="0"/>
                      <a:ext cx="4781550" cy="3686175"/>
                    </a:xfrm>
                    <a:prstGeom prst="rect">
                      <a:avLst/>
                    </a:prstGeom>
                    <a:noFill/>
                    <a:ln w="9525">
                      <a:noFill/>
                    </a:ln>
                  </pic:spPr>
                </pic:pic>
              </a:graphicData>
            </a:graphic>
          </wp:inline>
        </w:drawing>
      </w:r>
    </w:p>
    <w:p w:rsidR="00192CCD" w:rsidRDefault="00192CCD"/>
    <w:p w:rsidR="00192CCD" w:rsidRDefault="00AE4472">
      <w:pPr>
        <w:pStyle w:val="3"/>
      </w:pPr>
      <w:bookmarkStart w:id="748" w:name="_Toc32736"/>
      <w:bookmarkStart w:id="749" w:name="_Toc24307"/>
      <w:r>
        <w:rPr>
          <w:rFonts w:hint="eastAsia"/>
        </w:rPr>
        <w:t>4.4.21</w:t>
      </w:r>
      <w:r>
        <w:rPr>
          <w:rFonts w:hint="eastAsia"/>
        </w:rPr>
        <w:t>教师</w:t>
      </w:r>
      <w:bookmarkEnd w:id="748"/>
      <w:r>
        <w:rPr>
          <w:rFonts w:hint="eastAsia"/>
        </w:rPr>
        <w:t>创建新实例</w:t>
      </w:r>
      <w:bookmarkEnd w:id="749"/>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T-2-18</w:t>
            </w:r>
            <w:r>
              <w:t xml:space="preserve"> ,</w:t>
            </w:r>
            <w:r>
              <w:rPr>
                <w:rFonts w:hint="eastAsia"/>
              </w:rPr>
              <w:t>创建新实例</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2018年12月25日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教师用户可以根据自己意愿选择是否添加此项目作为新实例</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教师用户表示很想实践此项目作为其的新的实例</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教师用户的身份得到认证</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pPr>
              <w:pStyle w:val="af5"/>
              <w:ind w:firstLineChars="0" w:firstLine="0"/>
            </w:pPr>
            <w:r>
              <w:rPr>
                <w:rFonts w:hint="eastAsia"/>
              </w:rPr>
              <w:t>1.取实例名</w:t>
            </w:r>
          </w:p>
          <w:p w:rsidR="00192CCD" w:rsidRDefault="00AE4472">
            <w:pPr>
              <w:pStyle w:val="af5"/>
              <w:ind w:firstLineChars="0" w:firstLine="0"/>
            </w:pPr>
            <w:r>
              <w:rPr>
                <w:rFonts w:hint="eastAsia"/>
              </w:rPr>
              <w:t>2.显示创建成功的记录</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t>2-</w:t>
            </w:r>
            <w:r>
              <w:rPr>
                <w:rFonts w:hint="eastAsia"/>
              </w:rPr>
              <w:t>18</w:t>
            </w:r>
            <w:r>
              <w:t>.0</w:t>
            </w:r>
            <w:r>
              <w:rPr>
                <w:rFonts w:hint="eastAsia"/>
              </w:rPr>
              <w:t>创建新实例</w:t>
            </w:r>
          </w:p>
          <w:p w:rsidR="00192CCD" w:rsidRDefault="00AE4472">
            <w:pPr>
              <w:pStyle w:val="af5"/>
              <w:ind w:firstLineChars="0" w:firstLine="0"/>
            </w:pPr>
            <w:r>
              <w:rPr>
                <w:rFonts w:hint="eastAsia"/>
              </w:rPr>
              <w:t>1.教师点击案例库，进入</w:t>
            </w:r>
            <w:hyperlink w:anchor="T_案例库主界面" w:history="1">
              <w:r>
                <w:rPr>
                  <w:rStyle w:val="af2"/>
                  <w:rFonts w:hint="eastAsia"/>
                  <w:color w:val="FF0000"/>
                </w:rPr>
                <w:t>案例库主界面</w:t>
              </w:r>
            </w:hyperlink>
          </w:p>
          <w:p w:rsidR="00192CCD" w:rsidRDefault="00AE4472">
            <w:pPr>
              <w:pStyle w:val="af5"/>
              <w:ind w:firstLineChars="0" w:firstLine="0"/>
              <w:rPr>
                <w:rFonts w:eastAsiaTheme="minorEastAsia"/>
              </w:rPr>
            </w:pPr>
            <w:r>
              <w:rPr>
                <w:rFonts w:hint="eastAsia"/>
              </w:rPr>
              <w:t>2.点击案例，进入</w:t>
            </w:r>
            <w:hyperlink w:anchor="T_案例信息界面" w:history="1">
              <w:r>
                <w:rPr>
                  <w:rStyle w:val="af2"/>
                  <w:rFonts w:hint="eastAsia"/>
                  <w:color w:val="FF0000"/>
                </w:rPr>
                <w:t>案例信息界面</w:t>
              </w:r>
            </w:hyperlink>
          </w:p>
          <w:p w:rsidR="00192CCD" w:rsidRDefault="00AE4472">
            <w:pPr>
              <w:pStyle w:val="af5"/>
              <w:ind w:firstLineChars="0" w:firstLine="0"/>
            </w:pPr>
            <w:r>
              <w:rPr>
                <w:rFonts w:hint="eastAsia"/>
              </w:rPr>
              <w:t>3.输入项目名称，选择数量，点击创建新项目</w:t>
            </w:r>
          </w:p>
          <w:p w:rsidR="00192CCD" w:rsidRDefault="00AE4472">
            <w:pPr>
              <w:pStyle w:val="af5"/>
              <w:ind w:firstLineChars="0" w:firstLine="0"/>
              <w:rPr>
                <w:rFonts w:eastAsiaTheme="minorEastAsia"/>
              </w:rPr>
            </w:pPr>
            <w:r>
              <w:rPr>
                <w:rFonts w:hint="eastAsia"/>
              </w:rPr>
              <w:t>4.点击创建项目，跳转至</w:t>
            </w:r>
            <w:hyperlink w:anchor="T_项目的主页面" w:history="1">
              <w:r>
                <w:rPr>
                  <w:rStyle w:val="af2"/>
                  <w:rFonts w:hint="eastAsia"/>
                  <w:color w:val="FF0000"/>
                </w:rPr>
                <w:t>项目主界面</w:t>
              </w:r>
            </w:hyperlink>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暂无</w:t>
            </w:r>
          </w:p>
        </w:tc>
      </w:tr>
      <w:tr w:rsidR="00192CCD">
        <w:tc>
          <w:tcPr>
            <w:tcW w:w="4263" w:type="dxa"/>
          </w:tcPr>
          <w:p w:rsidR="00192CCD" w:rsidRDefault="00AE4472">
            <w:r>
              <w:rPr>
                <w:rFonts w:hint="eastAsia"/>
              </w:rPr>
              <w:t>异常</w:t>
            </w:r>
          </w:p>
        </w:tc>
        <w:tc>
          <w:tcPr>
            <w:tcW w:w="4262" w:type="dxa"/>
          </w:tcPr>
          <w:p w:rsidR="00192CCD" w:rsidRDefault="00AE4472">
            <w:pPr>
              <w:rPr>
                <w:rFonts w:eastAsiaTheme="minorEastAsia"/>
              </w:rPr>
            </w:pPr>
            <w:r>
              <w:rPr>
                <w:rFonts w:hint="eastAsia"/>
              </w:rPr>
              <w:t>2-18.0E</w:t>
            </w:r>
            <w:r>
              <w:t>1</w:t>
            </w:r>
            <w:r>
              <w:rPr>
                <w:rFonts w:hint="eastAsia"/>
              </w:rPr>
              <w:t xml:space="preserve"> 实例名为空</w:t>
            </w:r>
          </w:p>
          <w:p w:rsidR="00192CCD" w:rsidRDefault="00AE4472">
            <w:pPr>
              <w:rPr>
                <w:rFonts w:eastAsiaTheme="minorEastAsia"/>
              </w:rPr>
            </w:pPr>
            <w:r>
              <w:rPr>
                <w:rFonts w:hint="eastAsia"/>
              </w:rPr>
              <w:t>1.显示实例名不能为空页</w:t>
            </w:r>
          </w:p>
        </w:tc>
      </w:tr>
      <w:tr w:rsidR="00192CCD">
        <w:tc>
          <w:tcPr>
            <w:tcW w:w="4263" w:type="dxa"/>
          </w:tcPr>
          <w:p w:rsidR="00192CCD" w:rsidRDefault="00AE4472">
            <w:r>
              <w:rPr>
                <w:rFonts w:hint="eastAsia"/>
              </w:rPr>
              <w:lastRenderedPageBreak/>
              <w:t>输入</w:t>
            </w:r>
          </w:p>
        </w:tc>
        <w:tc>
          <w:tcPr>
            <w:tcW w:w="4262" w:type="dxa"/>
          </w:tcPr>
          <w:p w:rsidR="00192CCD" w:rsidRDefault="00AE4472">
            <w:r>
              <w:rPr>
                <w:rFonts w:hint="eastAsia"/>
              </w:rPr>
              <w:t>2-18.0 项目名称，选择数量，点击创建新项目</w:t>
            </w:r>
          </w:p>
        </w:tc>
      </w:tr>
      <w:tr w:rsidR="00192CCD">
        <w:tc>
          <w:tcPr>
            <w:tcW w:w="4263" w:type="dxa"/>
          </w:tcPr>
          <w:p w:rsidR="00192CCD" w:rsidRDefault="00AE4472">
            <w:r>
              <w:rPr>
                <w:rFonts w:hint="eastAsia"/>
              </w:rPr>
              <w:t>输出</w:t>
            </w:r>
          </w:p>
        </w:tc>
        <w:tc>
          <w:tcPr>
            <w:tcW w:w="4262" w:type="dxa"/>
          </w:tcPr>
          <w:p w:rsidR="00192CCD" w:rsidRDefault="00AE4472">
            <w:pPr>
              <w:rPr>
                <w:color w:val="000000" w:themeColor="text1"/>
              </w:rPr>
            </w:pPr>
            <w:r>
              <w:rPr>
                <w:rFonts w:hint="eastAsia"/>
              </w:rPr>
              <w:t>2-18.0 1.</w:t>
            </w:r>
            <w:r>
              <w:rPr>
                <w:rFonts w:hint="eastAsia"/>
                <w:color w:val="000000" w:themeColor="text1"/>
              </w:rPr>
              <w:t>项目主界面</w:t>
            </w:r>
          </w:p>
          <w:p w:rsidR="00192CCD" w:rsidRDefault="00AE4472">
            <w:pPr>
              <w:rPr>
                <w:color w:val="FF0000"/>
              </w:rPr>
            </w:pPr>
            <w:r>
              <w:rPr>
                <w:rFonts w:hint="eastAsia"/>
                <w:color w:val="000000" w:themeColor="text1"/>
              </w:rPr>
              <w:t>2.错误信息页（实例名不能为空）</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BR-T-6 实例名不能为空页</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0.76</w:t>
            </w:r>
          </w:p>
        </w:tc>
      </w:tr>
    </w:tbl>
    <w:p w:rsidR="00192CCD" w:rsidRDefault="00192CCD">
      <w:pPr>
        <w:widowControl/>
        <w:jc w:val="left"/>
      </w:pPr>
    </w:p>
    <w:p w:rsidR="00192CCD" w:rsidRDefault="00AE4472">
      <w:pPr>
        <w:widowControl/>
        <w:jc w:val="left"/>
      </w:pPr>
      <w:bookmarkStart w:id="750" w:name="T_案例库主界面"/>
      <w:r>
        <w:rPr>
          <w:rFonts w:hint="eastAsia"/>
          <w:color w:val="FF0000"/>
        </w:rPr>
        <w:t>案例库主界面</w:t>
      </w:r>
      <w:bookmarkEnd w:id="750"/>
      <w:r>
        <w:rPr>
          <w:rFonts w:hint="eastAsia"/>
          <w:color w:val="FF0000"/>
        </w:rPr>
        <w:t>：</w:t>
      </w:r>
    </w:p>
    <w:p w:rsidR="00192CCD" w:rsidRDefault="00AE4472">
      <w:pPr>
        <w:widowControl/>
        <w:jc w:val="left"/>
      </w:pPr>
      <w:r>
        <w:rPr>
          <w:noProof/>
        </w:rPr>
        <w:drawing>
          <wp:inline distT="0" distB="0" distL="114300" distR="114300">
            <wp:extent cx="5268595" cy="3326765"/>
            <wp:effectExtent l="0" t="0" r="4445" b="10795"/>
            <wp:docPr id="3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4"/>
                    <pic:cNvPicPr>
                      <a:picLocks noChangeAspect="1"/>
                    </pic:cNvPicPr>
                  </pic:nvPicPr>
                  <pic:blipFill>
                    <a:blip r:embed="rId409"/>
                    <a:stretch>
                      <a:fillRect/>
                    </a:stretch>
                  </pic:blipFill>
                  <pic:spPr>
                    <a:xfrm>
                      <a:off x="0" y="0"/>
                      <a:ext cx="5268595" cy="3326765"/>
                    </a:xfrm>
                    <a:prstGeom prst="rect">
                      <a:avLst/>
                    </a:prstGeom>
                    <a:noFill/>
                    <a:ln w="9525">
                      <a:noFill/>
                    </a:ln>
                  </pic:spPr>
                </pic:pic>
              </a:graphicData>
            </a:graphic>
          </wp:inline>
        </w:drawing>
      </w:r>
    </w:p>
    <w:p w:rsidR="00192CCD" w:rsidRDefault="00AE4472">
      <w:pPr>
        <w:widowControl/>
        <w:jc w:val="left"/>
        <w:rPr>
          <w:color w:val="FF0000"/>
        </w:rPr>
      </w:pPr>
      <w:r>
        <w:rPr>
          <w:rFonts w:hint="eastAsia"/>
          <w:color w:val="FF0000"/>
        </w:rPr>
        <w:t>案例信息界面：</w:t>
      </w:r>
    </w:p>
    <w:p w:rsidR="00192CCD" w:rsidRDefault="00AE4472">
      <w:pPr>
        <w:widowControl/>
        <w:jc w:val="left"/>
      </w:pPr>
      <w:r>
        <w:rPr>
          <w:noProof/>
        </w:rPr>
        <w:drawing>
          <wp:inline distT="0" distB="0" distL="114300" distR="114300">
            <wp:extent cx="5268595" cy="3249295"/>
            <wp:effectExtent l="0" t="0" r="4445" b="12065"/>
            <wp:docPr id="3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5"/>
                    <pic:cNvPicPr>
                      <a:picLocks noChangeAspect="1"/>
                    </pic:cNvPicPr>
                  </pic:nvPicPr>
                  <pic:blipFill>
                    <a:blip r:embed="rId410"/>
                    <a:stretch>
                      <a:fillRect/>
                    </a:stretch>
                  </pic:blipFill>
                  <pic:spPr>
                    <a:xfrm>
                      <a:off x="0" y="0"/>
                      <a:ext cx="5268595" cy="3249295"/>
                    </a:xfrm>
                    <a:prstGeom prst="rect">
                      <a:avLst/>
                    </a:prstGeom>
                    <a:noFill/>
                    <a:ln w="9525">
                      <a:noFill/>
                    </a:ln>
                  </pic:spPr>
                </pic:pic>
              </a:graphicData>
            </a:graphic>
          </wp:inline>
        </w:drawing>
      </w:r>
    </w:p>
    <w:p w:rsidR="00192CCD" w:rsidRDefault="00AE4472">
      <w:pPr>
        <w:widowControl/>
        <w:jc w:val="left"/>
        <w:rPr>
          <w:rFonts w:eastAsiaTheme="minorEastAsia"/>
          <w:color w:val="FF0000"/>
        </w:rPr>
      </w:pPr>
      <w:r>
        <w:rPr>
          <w:rFonts w:hint="eastAsia"/>
          <w:color w:val="FF0000"/>
        </w:rPr>
        <w:t>对话框图：</w:t>
      </w:r>
    </w:p>
    <w:p w:rsidR="00192CCD" w:rsidRDefault="00AE4472">
      <w:r>
        <w:rPr>
          <w:noProof/>
        </w:rPr>
        <w:lastRenderedPageBreak/>
        <w:drawing>
          <wp:inline distT="0" distB="0" distL="114300" distR="114300">
            <wp:extent cx="5269865" cy="3814445"/>
            <wp:effectExtent l="0" t="0" r="3175" b="10795"/>
            <wp:docPr id="3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3"/>
                    <pic:cNvPicPr>
                      <a:picLocks noChangeAspect="1"/>
                    </pic:cNvPicPr>
                  </pic:nvPicPr>
                  <pic:blipFill>
                    <a:blip r:embed="rId411"/>
                    <a:stretch>
                      <a:fillRect/>
                    </a:stretch>
                  </pic:blipFill>
                  <pic:spPr>
                    <a:xfrm>
                      <a:off x="0" y="0"/>
                      <a:ext cx="5269865" cy="3814445"/>
                    </a:xfrm>
                    <a:prstGeom prst="rect">
                      <a:avLst/>
                    </a:prstGeom>
                    <a:noFill/>
                    <a:ln w="9525">
                      <a:noFill/>
                    </a:ln>
                  </pic:spPr>
                </pic:pic>
              </a:graphicData>
            </a:graphic>
          </wp:inline>
        </w:drawing>
      </w:r>
    </w:p>
    <w:p w:rsidR="00192CCD" w:rsidRDefault="00AE4472">
      <w:pPr>
        <w:pStyle w:val="3"/>
      </w:pPr>
      <w:bookmarkStart w:id="751" w:name="_Toc7584"/>
      <w:bookmarkStart w:id="752" w:name="_Toc7198"/>
      <w:r>
        <w:rPr>
          <w:rFonts w:hint="eastAsia"/>
        </w:rPr>
        <w:t>4.4.22</w:t>
      </w:r>
      <w:r>
        <w:rPr>
          <w:rFonts w:hint="eastAsia"/>
        </w:rPr>
        <w:t>教师</w:t>
      </w:r>
      <w:bookmarkEnd w:id="751"/>
      <w:r>
        <w:rPr>
          <w:rFonts w:hint="eastAsia"/>
        </w:rPr>
        <w:t>浏览个人主要信息</w:t>
      </w:r>
      <w:bookmarkEnd w:id="752"/>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T-3-1</w:t>
            </w:r>
            <w:r>
              <w:t xml:space="preserve"> ,</w:t>
            </w:r>
            <w:r>
              <w:rPr>
                <w:rFonts w:hint="eastAsia"/>
              </w:rPr>
              <w:t>浏览个人主要信息</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教师查看自己的个人信息</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教师表示需要查看自己的信息</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3-1.0教师得到个人主要信息</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3-1.0 教师点击头像，进入</w:t>
            </w:r>
            <w:hyperlink w:anchor="T_个人中心页" w:history="1">
              <w:r>
                <w:rPr>
                  <w:rStyle w:val="af2"/>
                  <w:rFonts w:hint="eastAsia"/>
                  <w:color w:val="FF0000"/>
                </w:rPr>
                <w:t>个人中心页</w:t>
              </w:r>
            </w:hyperlink>
          </w:p>
          <w:p w:rsidR="00192CCD" w:rsidRDefault="00AE4472">
            <w:r>
              <w:rPr>
                <w:rFonts w:hint="eastAsia"/>
              </w:rPr>
              <w:t>1.性别，注册时间，登录次数等信息</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 xml:space="preserve">3-1.0 </w:t>
            </w:r>
            <w:r>
              <w:rPr>
                <w:rFonts w:hint="eastAsia"/>
                <w:color w:val="000000" w:themeColor="text1"/>
              </w:rPr>
              <w:t>个人中心页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0.68</w:t>
            </w:r>
          </w:p>
        </w:tc>
      </w:tr>
    </w:tbl>
    <w:p w:rsidR="00192CCD" w:rsidRDefault="00192CCD">
      <w:pPr>
        <w:widowControl/>
        <w:jc w:val="left"/>
      </w:pPr>
    </w:p>
    <w:p w:rsidR="00192CCD" w:rsidRDefault="00AE4472">
      <w:pPr>
        <w:widowControl/>
        <w:jc w:val="left"/>
      </w:pPr>
      <w:bookmarkStart w:id="753" w:name="T_个人中心页"/>
      <w:r>
        <w:rPr>
          <w:rFonts w:hint="eastAsia"/>
          <w:color w:val="FF0000"/>
        </w:rPr>
        <w:t>个人中心页</w:t>
      </w:r>
      <w:bookmarkEnd w:id="753"/>
      <w:r>
        <w:rPr>
          <w:rFonts w:hint="eastAsia"/>
          <w:color w:val="FF0000"/>
        </w:rPr>
        <w:t>：</w:t>
      </w:r>
    </w:p>
    <w:p w:rsidR="00192CCD" w:rsidRDefault="00AE4472">
      <w:pPr>
        <w:widowControl/>
        <w:jc w:val="left"/>
      </w:pPr>
      <w:r>
        <w:rPr>
          <w:noProof/>
        </w:rPr>
        <w:lastRenderedPageBreak/>
        <w:drawing>
          <wp:inline distT="0" distB="0" distL="114300" distR="114300">
            <wp:extent cx="5261610" cy="3263265"/>
            <wp:effectExtent l="0" t="0" r="11430" b="13335"/>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412"/>
                    <a:stretch>
                      <a:fillRect/>
                    </a:stretch>
                  </pic:blipFill>
                  <pic:spPr>
                    <a:xfrm>
                      <a:off x="0" y="0"/>
                      <a:ext cx="5261610" cy="3263265"/>
                    </a:xfrm>
                    <a:prstGeom prst="rect">
                      <a:avLst/>
                    </a:prstGeom>
                    <a:noFill/>
                    <a:ln w="9525">
                      <a:noFill/>
                    </a:ln>
                  </pic:spPr>
                </pic:pic>
              </a:graphicData>
            </a:graphic>
          </wp:inline>
        </w:drawing>
      </w:r>
    </w:p>
    <w:p w:rsidR="00192CCD" w:rsidRDefault="00AE4472">
      <w:pPr>
        <w:widowControl/>
        <w:jc w:val="left"/>
        <w:rPr>
          <w:rFonts w:eastAsiaTheme="minorEastAsia"/>
          <w:color w:val="FF0000"/>
        </w:rPr>
      </w:pPr>
      <w:r>
        <w:rPr>
          <w:rFonts w:hint="eastAsia"/>
          <w:color w:val="FF0000"/>
        </w:rPr>
        <w:t>对话框图：</w:t>
      </w:r>
    </w:p>
    <w:p w:rsidR="00192CCD" w:rsidRDefault="00AE4472">
      <w:pPr>
        <w:widowControl/>
        <w:jc w:val="left"/>
      </w:pPr>
      <w:r>
        <w:rPr>
          <w:noProof/>
        </w:rPr>
        <w:drawing>
          <wp:inline distT="0" distB="0" distL="114300" distR="114300">
            <wp:extent cx="5067300" cy="3771900"/>
            <wp:effectExtent l="0" t="0" r="7620" b="7620"/>
            <wp:docPr id="3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7"/>
                    <pic:cNvPicPr>
                      <a:picLocks noChangeAspect="1"/>
                    </pic:cNvPicPr>
                  </pic:nvPicPr>
                  <pic:blipFill>
                    <a:blip r:embed="rId413"/>
                    <a:stretch>
                      <a:fillRect/>
                    </a:stretch>
                  </pic:blipFill>
                  <pic:spPr>
                    <a:xfrm>
                      <a:off x="0" y="0"/>
                      <a:ext cx="5067300" cy="3771900"/>
                    </a:xfrm>
                    <a:prstGeom prst="rect">
                      <a:avLst/>
                    </a:prstGeom>
                    <a:noFill/>
                    <a:ln w="9525">
                      <a:noFill/>
                    </a:ln>
                  </pic:spPr>
                </pic:pic>
              </a:graphicData>
            </a:graphic>
          </wp:inline>
        </w:drawing>
      </w:r>
    </w:p>
    <w:p w:rsidR="00192CCD" w:rsidRDefault="00192CCD">
      <w:pPr>
        <w:widowControl/>
        <w:jc w:val="left"/>
        <w:rPr>
          <w:rFonts w:ascii="宋体" w:hAnsi="宋体" w:cs="宋体"/>
          <w:kern w:val="0"/>
          <w:sz w:val="24"/>
          <w:lang w:bidi="ar"/>
        </w:rPr>
      </w:pPr>
    </w:p>
    <w:p w:rsidR="00192CCD" w:rsidRDefault="00192CCD"/>
    <w:p w:rsidR="00192CCD" w:rsidRDefault="00AE4472">
      <w:pPr>
        <w:pStyle w:val="3"/>
      </w:pPr>
      <w:bookmarkStart w:id="754" w:name="_Toc20151"/>
      <w:bookmarkStart w:id="755" w:name="_Toc19881"/>
      <w:r>
        <w:rPr>
          <w:rFonts w:hint="eastAsia"/>
        </w:rPr>
        <w:t>4.4.23</w:t>
      </w:r>
      <w:r>
        <w:rPr>
          <w:rFonts w:hint="eastAsia"/>
        </w:rPr>
        <w:t>教师</w:t>
      </w:r>
      <w:bookmarkEnd w:id="754"/>
      <w:r>
        <w:rPr>
          <w:rFonts w:hint="eastAsia"/>
        </w:rPr>
        <w:t>修改联系方式</w:t>
      </w:r>
      <w:bookmarkEnd w:id="755"/>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T-3-2</w:t>
            </w:r>
            <w:r>
              <w:t xml:space="preserve"> ,</w:t>
            </w:r>
            <w:r>
              <w:rPr>
                <w:rFonts w:hint="eastAsia"/>
              </w:rPr>
              <w:t>修改联系方式</w:t>
            </w:r>
          </w:p>
        </w:tc>
      </w:tr>
      <w:tr w:rsidR="00192CCD">
        <w:tc>
          <w:tcPr>
            <w:tcW w:w="4263" w:type="dxa"/>
          </w:tcPr>
          <w:p w:rsidR="00192CCD" w:rsidRDefault="00AE4472">
            <w:pPr>
              <w:rPr>
                <w:rFonts w:eastAsiaTheme="minorEastAsia"/>
              </w:rPr>
            </w:pPr>
            <w:r>
              <w:rPr>
                <w:rFonts w:hint="eastAsia"/>
              </w:rPr>
              <w:lastRenderedPageBreak/>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教师修改自己的联系方式</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教师表示需要修改自己的联系方式</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1.教师获取自己的主要信息</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3-2.0教师点击头像，进入</w:t>
            </w:r>
            <w:hyperlink w:anchor="T_个人中心页1" w:history="1">
              <w:r>
                <w:rPr>
                  <w:rStyle w:val="af2"/>
                  <w:rFonts w:hint="eastAsia"/>
                  <w:color w:val="FF0000"/>
                </w:rPr>
                <w:t>个人中心页</w:t>
              </w:r>
            </w:hyperlink>
          </w:p>
          <w:p w:rsidR="00192CCD" w:rsidRDefault="00AE4472">
            <w:pPr>
              <w:rPr>
                <w:color w:val="000000" w:themeColor="text1"/>
              </w:rPr>
            </w:pPr>
            <w:r>
              <w:rPr>
                <w:rFonts w:hint="eastAsia"/>
                <w:color w:val="000000" w:themeColor="text1"/>
              </w:rPr>
              <w:t>1.输入qq | WeChat | E-mail 信息</w:t>
            </w:r>
          </w:p>
          <w:p w:rsidR="00192CCD" w:rsidRDefault="00AE4472">
            <w:pPr>
              <w:rPr>
                <w:rFonts w:eastAsiaTheme="minorEastAsia"/>
              </w:rPr>
            </w:pPr>
            <w:r>
              <w:rPr>
                <w:rFonts w:hint="eastAsia"/>
              </w:rPr>
              <w:t>2.点击修改，修改联系方式</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3-2.1 修改qq</w:t>
            </w:r>
          </w:p>
          <w:p w:rsidR="00192CCD" w:rsidRDefault="00AE4472">
            <w:r>
              <w:rPr>
                <w:rFonts w:hint="eastAsia"/>
              </w:rPr>
              <w:t>2.修改WeChat</w:t>
            </w:r>
          </w:p>
          <w:p w:rsidR="00192CCD" w:rsidRDefault="00AE4472">
            <w:r>
              <w:rPr>
                <w:rFonts w:hint="eastAsia"/>
              </w:rPr>
              <w:t>3.修改e-mail</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3.2.0E1邮箱不正确</w:t>
            </w:r>
          </w:p>
          <w:p w:rsidR="00192CCD" w:rsidRDefault="003E3E07">
            <w:pPr>
              <w:rPr>
                <w:rFonts w:eastAsiaTheme="minorEastAsia"/>
              </w:rPr>
            </w:pPr>
            <w:hyperlink w:anchor="T_系统提示信息3" w:history="1">
              <w:r w:rsidR="00AE4472">
                <w:rPr>
                  <w:rStyle w:val="af2"/>
                  <w:rFonts w:hint="eastAsia"/>
                </w:rPr>
                <w:t>1.系统提示信息：邮箱格式不匹配</w:t>
              </w:r>
            </w:hyperlink>
          </w:p>
          <w:p w:rsidR="00192CCD" w:rsidRDefault="00AE4472">
            <w:r>
              <w:rPr>
                <w:rFonts w:hint="eastAsia"/>
              </w:rPr>
              <w:t>3.2.0E2邮箱验证码不正确</w:t>
            </w:r>
          </w:p>
          <w:p w:rsidR="00192CCD" w:rsidRDefault="003E3E07">
            <w:hyperlink w:anchor="T_系统提示信息4" w:history="1">
              <w:r w:rsidR="00AE4472">
                <w:rPr>
                  <w:rStyle w:val="af2"/>
                  <w:rFonts w:hint="eastAsia"/>
                </w:rPr>
                <w:t>1.系统提示信息：邮箱验证码不正确</w:t>
              </w:r>
            </w:hyperlink>
          </w:p>
          <w:p w:rsidR="00192CCD" w:rsidRDefault="00192CCD"/>
        </w:tc>
      </w:tr>
      <w:tr w:rsidR="00192CCD">
        <w:tc>
          <w:tcPr>
            <w:tcW w:w="4263" w:type="dxa"/>
          </w:tcPr>
          <w:p w:rsidR="00192CCD" w:rsidRDefault="00AE4472">
            <w:r>
              <w:rPr>
                <w:rFonts w:hint="eastAsia"/>
              </w:rPr>
              <w:t>输入</w:t>
            </w:r>
          </w:p>
        </w:tc>
        <w:tc>
          <w:tcPr>
            <w:tcW w:w="4262" w:type="dxa"/>
          </w:tcPr>
          <w:p w:rsidR="00192CCD" w:rsidRDefault="00AE4472">
            <w:r>
              <w:rPr>
                <w:rFonts w:hint="eastAsia"/>
              </w:rPr>
              <w:t xml:space="preserve">3-2.0 </w:t>
            </w:r>
            <w:r>
              <w:rPr>
                <w:rFonts w:hint="eastAsia"/>
                <w:color w:val="000000" w:themeColor="text1"/>
              </w:rPr>
              <w:t>输入qq | WeChat | E-mail 信息</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 xml:space="preserve">3-2.0 </w:t>
            </w:r>
            <w:r>
              <w:rPr>
                <w:rFonts w:hint="eastAsia"/>
                <w:color w:val="000000" w:themeColor="text1"/>
              </w:rPr>
              <w:t>qq | WeChat | E-mail 修改后信息</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0.80</w:t>
            </w:r>
          </w:p>
        </w:tc>
      </w:tr>
    </w:tbl>
    <w:p w:rsidR="00192CCD" w:rsidRDefault="00AE4472">
      <w:pPr>
        <w:widowControl/>
        <w:jc w:val="left"/>
      </w:pPr>
      <w:bookmarkStart w:id="756" w:name="T_个人中心页1"/>
      <w:r>
        <w:rPr>
          <w:rFonts w:hint="eastAsia"/>
          <w:color w:val="FF0000"/>
        </w:rPr>
        <w:t>个人中心页</w:t>
      </w:r>
      <w:bookmarkEnd w:id="756"/>
      <w:r>
        <w:rPr>
          <w:rFonts w:hint="eastAsia"/>
          <w:color w:val="FF0000"/>
        </w:rPr>
        <w:t>：</w:t>
      </w:r>
    </w:p>
    <w:p w:rsidR="00192CCD" w:rsidRDefault="00AE4472">
      <w:pPr>
        <w:widowControl/>
        <w:jc w:val="left"/>
      </w:pPr>
      <w:r>
        <w:rPr>
          <w:noProof/>
        </w:rPr>
        <w:drawing>
          <wp:inline distT="0" distB="0" distL="114300" distR="114300">
            <wp:extent cx="5261610" cy="3263265"/>
            <wp:effectExtent l="0" t="0" r="11430" b="13335"/>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412"/>
                    <a:stretch>
                      <a:fillRect/>
                    </a:stretch>
                  </pic:blipFill>
                  <pic:spPr>
                    <a:xfrm>
                      <a:off x="0" y="0"/>
                      <a:ext cx="5261610" cy="3263265"/>
                    </a:xfrm>
                    <a:prstGeom prst="rect">
                      <a:avLst/>
                    </a:prstGeom>
                    <a:noFill/>
                    <a:ln w="9525">
                      <a:noFill/>
                    </a:ln>
                  </pic:spPr>
                </pic:pic>
              </a:graphicData>
            </a:graphic>
          </wp:inline>
        </w:drawing>
      </w:r>
    </w:p>
    <w:p w:rsidR="00192CCD" w:rsidRDefault="00AE4472">
      <w:pPr>
        <w:numPr>
          <w:ilvl w:val="0"/>
          <w:numId w:val="17"/>
        </w:numPr>
        <w:rPr>
          <w:color w:val="FF0000"/>
        </w:rPr>
      </w:pPr>
      <w:bookmarkStart w:id="757" w:name="T_系统提示信息3"/>
      <w:r>
        <w:rPr>
          <w:rFonts w:hint="eastAsia"/>
          <w:color w:val="FF0000"/>
        </w:rPr>
        <w:t>系统提示信息</w:t>
      </w:r>
      <w:bookmarkEnd w:id="757"/>
      <w:r>
        <w:rPr>
          <w:rFonts w:hint="eastAsia"/>
          <w:color w:val="FF0000"/>
        </w:rPr>
        <w:t>：邮箱格式不匹配</w:t>
      </w:r>
    </w:p>
    <w:p w:rsidR="00192CCD" w:rsidRDefault="00AE4472">
      <w:pPr>
        <w:rPr>
          <w:color w:val="FF0000"/>
        </w:rPr>
      </w:pPr>
      <w:r>
        <w:rPr>
          <w:noProof/>
        </w:rPr>
        <w:lastRenderedPageBreak/>
        <w:drawing>
          <wp:inline distT="0" distB="0" distL="114300" distR="114300">
            <wp:extent cx="2895600" cy="1695450"/>
            <wp:effectExtent l="0" t="0" r="0" b="11430"/>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414"/>
                    <a:stretch>
                      <a:fillRect/>
                    </a:stretch>
                  </pic:blipFill>
                  <pic:spPr>
                    <a:xfrm>
                      <a:off x="0" y="0"/>
                      <a:ext cx="2895600" cy="1695450"/>
                    </a:xfrm>
                    <a:prstGeom prst="rect">
                      <a:avLst/>
                    </a:prstGeom>
                    <a:noFill/>
                    <a:ln w="9525">
                      <a:noFill/>
                    </a:ln>
                  </pic:spPr>
                </pic:pic>
              </a:graphicData>
            </a:graphic>
          </wp:inline>
        </w:drawing>
      </w:r>
    </w:p>
    <w:p w:rsidR="00192CCD" w:rsidRDefault="00AE4472">
      <w:pPr>
        <w:rPr>
          <w:color w:val="FF0000"/>
        </w:rPr>
      </w:pPr>
      <w:r>
        <w:rPr>
          <w:rFonts w:hint="eastAsia"/>
          <w:color w:val="FF0000"/>
        </w:rPr>
        <w:t>1.</w:t>
      </w:r>
      <w:bookmarkStart w:id="758" w:name="T_系统提示信息4"/>
      <w:r>
        <w:rPr>
          <w:rFonts w:hint="eastAsia"/>
          <w:color w:val="FF0000"/>
        </w:rPr>
        <w:t>系统提示信息</w:t>
      </w:r>
      <w:bookmarkEnd w:id="758"/>
      <w:r>
        <w:rPr>
          <w:rFonts w:hint="eastAsia"/>
          <w:color w:val="FF0000"/>
        </w:rPr>
        <w:t>：邮箱验证码不正确</w:t>
      </w:r>
    </w:p>
    <w:p w:rsidR="00192CCD" w:rsidRDefault="00AE4472">
      <w:pPr>
        <w:widowControl/>
        <w:jc w:val="left"/>
      </w:pPr>
      <w:r>
        <w:rPr>
          <w:noProof/>
        </w:rPr>
        <w:drawing>
          <wp:inline distT="0" distB="0" distL="114300" distR="114300">
            <wp:extent cx="2867025" cy="1695450"/>
            <wp:effectExtent l="0" t="0" r="13335" b="1143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415"/>
                    <a:stretch>
                      <a:fillRect/>
                    </a:stretch>
                  </pic:blipFill>
                  <pic:spPr>
                    <a:xfrm>
                      <a:off x="0" y="0"/>
                      <a:ext cx="2867025" cy="1695450"/>
                    </a:xfrm>
                    <a:prstGeom prst="rect">
                      <a:avLst/>
                    </a:prstGeom>
                    <a:noFill/>
                    <a:ln w="9525">
                      <a:noFill/>
                    </a:ln>
                  </pic:spPr>
                </pic:pic>
              </a:graphicData>
            </a:graphic>
          </wp:inline>
        </w:drawing>
      </w:r>
    </w:p>
    <w:p w:rsidR="00192CCD" w:rsidRDefault="00AE4472">
      <w:pPr>
        <w:widowControl/>
        <w:jc w:val="left"/>
      </w:pPr>
      <w:r>
        <w:rPr>
          <w:rFonts w:hint="eastAsia"/>
          <w:color w:val="FF0000"/>
        </w:rPr>
        <w:t>对话框图：</w:t>
      </w:r>
    </w:p>
    <w:p w:rsidR="00192CCD" w:rsidRDefault="00AE4472">
      <w:r>
        <w:rPr>
          <w:noProof/>
        </w:rPr>
        <w:drawing>
          <wp:inline distT="0" distB="0" distL="114300" distR="114300">
            <wp:extent cx="5271135" cy="3514090"/>
            <wp:effectExtent l="0" t="0" r="1905" b="6350"/>
            <wp:docPr id="3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9"/>
                    <pic:cNvPicPr>
                      <a:picLocks noChangeAspect="1"/>
                    </pic:cNvPicPr>
                  </pic:nvPicPr>
                  <pic:blipFill>
                    <a:blip r:embed="rId416"/>
                    <a:stretch>
                      <a:fillRect/>
                    </a:stretch>
                  </pic:blipFill>
                  <pic:spPr>
                    <a:xfrm>
                      <a:off x="0" y="0"/>
                      <a:ext cx="5271135" cy="3514090"/>
                    </a:xfrm>
                    <a:prstGeom prst="rect">
                      <a:avLst/>
                    </a:prstGeom>
                    <a:noFill/>
                    <a:ln w="9525">
                      <a:noFill/>
                    </a:ln>
                  </pic:spPr>
                </pic:pic>
              </a:graphicData>
            </a:graphic>
          </wp:inline>
        </w:drawing>
      </w:r>
    </w:p>
    <w:p w:rsidR="00192CCD" w:rsidRDefault="00AE4472">
      <w:pPr>
        <w:pStyle w:val="3"/>
      </w:pPr>
      <w:bookmarkStart w:id="759" w:name="_Toc17760"/>
      <w:bookmarkStart w:id="760" w:name="_Toc12432"/>
      <w:r>
        <w:rPr>
          <w:rFonts w:hint="eastAsia"/>
        </w:rPr>
        <w:t>4.4.24</w:t>
      </w:r>
      <w:r>
        <w:rPr>
          <w:rFonts w:hint="eastAsia"/>
        </w:rPr>
        <w:t>教师</w:t>
      </w:r>
      <w:bookmarkEnd w:id="759"/>
      <w:r>
        <w:rPr>
          <w:rFonts w:hint="eastAsia"/>
        </w:rPr>
        <w:t>查看我的项目</w:t>
      </w:r>
      <w:bookmarkEnd w:id="760"/>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T-3-3</w:t>
            </w:r>
            <w:r>
              <w:t xml:space="preserve"> ,</w:t>
            </w:r>
            <w:r>
              <w:rPr>
                <w:rFonts w:hint="eastAsia"/>
              </w:rPr>
              <w:t>查看我的项目</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lastRenderedPageBreak/>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教师查看自己参与的项目</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教师表示需要查看自己参与的项目</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p w:rsidR="00192CCD" w:rsidRDefault="00AE4472">
            <w:r>
              <w:rPr>
                <w:rFonts w:hint="eastAsia"/>
              </w:rPr>
              <w:t>3.教师参与该项目</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1.教师获取自己参与项目的主要信息</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3-3.0教师点击头像，进入</w:t>
            </w:r>
            <w:hyperlink w:anchor="T_个人中心页" w:history="1">
              <w:r>
                <w:rPr>
                  <w:rStyle w:val="af2"/>
                  <w:rFonts w:hint="eastAsia"/>
                  <w:color w:val="FF0000"/>
                </w:rPr>
                <w:t>个人中心页</w:t>
              </w:r>
            </w:hyperlink>
          </w:p>
          <w:p w:rsidR="00192CCD" w:rsidRDefault="00AE4472">
            <w:pPr>
              <w:rPr>
                <w:color w:val="FF0000"/>
              </w:rPr>
            </w:pPr>
            <w:r>
              <w:rPr>
                <w:rFonts w:hint="eastAsia"/>
              </w:rPr>
              <w:t>1.点击我的项目，进入</w:t>
            </w:r>
            <w:hyperlink w:anchor="T我的项目页" w:history="1">
              <w:r>
                <w:rPr>
                  <w:rStyle w:val="af2"/>
                  <w:rFonts w:hint="eastAsia"/>
                  <w:color w:val="FF0000"/>
                </w:rPr>
                <w:t>我的项目页</w:t>
              </w:r>
            </w:hyperlink>
          </w:p>
          <w:p w:rsidR="00192CCD" w:rsidRDefault="00AE4472">
            <w:pPr>
              <w:rPr>
                <w:color w:val="FF0000"/>
              </w:rPr>
            </w:pPr>
            <w:r>
              <w:rPr>
                <w:rFonts w:hint="eastAsia"/>
              </w:rPr>
              <w:t>2.点击项目，进入</w:t>
            </w:r>
            <w:hyperlink w:anchor="T_项目主页" w:history="1">
              <w:r>
                <w:rPr>
                  <w:rStyle w:val="af2"/>
                  <w:rFonts w:hint="eastAsia"/>
                  <w:color w:val="FF0000"/>
                </w:rPr>
                <w:t>项目主页</w:t>
              </w:r>
            </w:hyperlink>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3.3.0E1邮箱不正确</w:t>
            </w:r>
          </w:p>
          <w:p w:rsidR="00192CCD" w:rsidRDefault="00AE4472">
            <w:pPr>
              <w:rPr>
                <w:rFonts w:eastAsiaTheme="minorEastAsia"/>
              </w:rPr>
            </w:pPr>
            <w:r>
              <w:rPr>
                <w:rFonts w:hint="eastAsia"/>
              </w:rPr>
              <w:t>1.系统提示信息：邮箱格式不匹配</w:t>
            </w:r>
          </w:p>
          <w:p w:rsidR="00192CCD" w:rsidRDefault="00AE4472">
            <w:r>
              <w:rPr>
                <w:rFonts w:hint="eastAsia"/>
              </w:rPr>
              <w:t>3.3.0E2邮箱验证码不正确</w:t>
            </w:r>
          </w:p>
          <w:p w:rsidR="00192CCD" w:rsidRDefault="00AE4472">
            <w:r>
              <w:rPr>
                <w:rFonts w:hint="eastAsia"/>
              </w:rPr>
              <w:t>1.系统提示信息：邮箱验证码不正确</w:t>
            </w:r>
          </w:p>
          <w:p w:rsidR="00192CCD" w:rsidRDefault="00192CCD"/>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 xml:space="preserve">3-3.0 </w:t>
            </w:r>
            <w:r>
              <w:rPr>
                <w:rFonts w:hint="eastAsia"/>
                <w:color w:val="000000" w:themeColor="text1"/>
              </w:rPr>
              <w:t>我的项目页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0.80</w:t>
            </w:r>
          </w:p>
        </w:tc>
      </w:tr>
    </w:tbl>
    <w:p w:rsidR="00192CCD" w:rsidRDefault="00192CCD">
      <w:pPr>
        <w:widowControl/>
        <w:jc w:val="left"/>
        <w:rPr>
          <w:rFonts w:ascii="宋体" w:hAnsi="宋体" w:cs="宋体"/>
          <w:kern w:val="0"/>
          <w:sz w:val="24"/>
          <w:lang w:bidi="ar"/>
        </w:rPr>
      </w:pPr>
    </w:p>
    <w:p w:rsidR="00192CCD" w:rsidRDefault="00192CCD">
      <w:pPr>
        <w:widowControl/>
        <w:jc w:val="left"/>
      </w:pPr>
    </w:p>
    <w:p w:rsidR="00192CCD" w:rsidRDefault="00192CCD">
      <w:pPr>
        <w:widowControl/>
        <w:jc w:val="left"/>
      </w:pPr>
    </w:p>
    <w:p w:rsidR="00192CCD" w:rsidRDefault="00AE4472">
      <w:bookmarkStart w:id="761" w:name="T我的项目页"/>
      <w:r>
        <w:rPr>
          <w:rFonts w:hint="eastAsia"/>
          <w:color w:val="FF0000"/>
        </w:rPr>
        <w:t>我的项目页</w:t>
      </w:r>
      <w:bookmarkEnd w:id="761"/>
      <w:r>
        <w:rPr>
          <w:rFonts w:hint="eastAsia"/>
          <w:color w:val="FF0000"/>
        </w:rPr>
        <w:t>：</w:t>
      </w:r>
    </w:p>
    <w:p w:rsidR="00192CCD" w:rsidRDefault="00AE4472">
      <w:pPr>
        <w:widowControl/>
        <w:jc w:val="left"/>
      </w:pPr>
      <w:r>
        <w:rPr>
          <w:noProof/>
        </w:rPr>
        <w:drawing>
          <wp:inline distT="0" distB="0" distL="114300" distR="114300">
            <wp:extent cx="5272405" cy="3344545"/>
            <wp:effectExtent l="0" t="0" r="635" b="8255"/>
            <wp:docPr id="3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0"/>
                    <pic:cNvPicPr>
                      <a:picLocks noChangeAspect="1"/>
                    </pic:cNvPicPr>
                  </pic:nvPicPr>
                  <pic:blipFill>
                    <a:blip r:embed="rId417"/>
                    <a:stretch>
                      <a:fillRect/>
                    </a:stretch>
                  </pic:blipFill>
                  <pic:spPr>
                    <a:xfrm>
                      <a:off x="0" y="0"/>
                      <a:ext cx="5272405" cy="3344545"/>
                    </a:xfrm>
                    <a:prstGeom prst="rect">
                      <a:avLst/>
                    </a:prstGeom>
                    <a:noFill/>
                    <a:ln w="9525">
                      <a:noFill/>
                    </a:ln>
                  </pic:spPr>
                </pic:pic>
              </a:graphicData>
            </a:graphic>
          </wp:inline>
        </w:drawing>
      </w:r>
    </w:p>
    <w:p w:rsidR="00192CCD" w:rsidRDefault="00AE4472">
      <w:pPr>
        <w:widowControl/>
        <w:jc w:val="left"/>
      </w:pPr>
      <w:bookmarkStart w:id="762" w:name="T_项目主页"/>
      <w:r>
        <w:rPr>
          <w:rFonts w:hint="eastAsia"/>
          <w:color w:val="FF0000"/>
        </w:rPr>
        <w:t>项目主页</w:t>
      </w:r>
      <w:bookmarkEnd w:id="762"/>
      <w:r>
        <w:rPr>
          <w:rFonts w:hint="eastAsia"/>
          <w:color w:val="FF0000"/>
        </w:rPr>
        <w:t>：</w:t>
      </w:r>
    </w:p>
    <w:p w:rsidR="00192CCD" w:rsidRDefault="00AE4472">
      <w:pPr>
        <w:widowControl/>
        <w:jc w:val="left"/>
      </w:pPr>
      <w:r>
        <w:rPr>
          <w:noProof/>
        </w:rPr>
        <w:lastRenderedPageBreak/>
        <w:drawing>
          <wp:inline distT="0" distB="0" distL="114300" distR="114300">
            <wp:extent cx="5264785" cy="3424555"/>
            <wp:effectExtent l="0" t="0" r="8255" b="4445"/>
            <wp:docPr id="4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3"/>
                    <pic:cNvPicPr>
                      <a:picLocks noChangeAspect="1"/>
                    </pic:cNvPicPr>
                  </pic:nvPicPr>
                  <pic:blipFill>
                    <a:blip r:embed="rId418"/>
                    <a:stretch>
                      <a:fillRect/>
                    </a:stretch>
                  </pic:blipFill>
                  <pic:spPr>
                    <a:xfrm>
                      <a:off x="0" y="0"/>
                      <a:ext cx="5264785" cy="3424555"/>
                    </a:xfrm>
                    <a:prstGeom prst="rect">
                      <a:avLst/>
                    </a:prstGeom>
                    <a:noFill/>
                    <a:ln w="9525">
                      <a:noFill/>
                    </a:ln>
                  </pic:spPr>
                </pic:pic>
              </a:graphicData>
            </a:graphic>
          </wp:inline>
        </w:drawing>
      </w:r>
    </w:p>
    <w:p w:rsidR="00192CCD" w:rsidRDefault="00AE4472">
      <w:pPr>
        <w:widowControl/>
        <w:jc w:val="left"/>
      </w:pPr>
      <w:r>
        <w:rPr>
          <w:rFonts w:hint="eastAsia"/>
          <w:color w:val="FF0000"/>
        </w:rPr>
        <w:t>对话框图：</w:t>
      </w:r>
    </w:p>
    <w:p w:rsidR="00192CCD" w:rsidRDefault="00AE4472">
      <w:pPr>
        <w:widowControl/>
        <w:jc w:val="left"/>
      </w:pPr>
      <w:r>
        <w:rPr>
          <w:noProof/>
        </w:rPr>
        <w:drawing>
          <wp:inline distT="0" distB="0" distL="114300" distR="114300">
            <wp:extent cx="5000625" cy="3714750"/>
            <wp:effectExtent l="0" t="0" r="13335" b="3810"/>
            <wp:docPr id="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2"/>
                    <pic:cNvPicPr>
                      <a:picLocks noChangeAspect="1"/>
                    </pic:cNvPicPr>
                  </pic:nvPicPr>
                  <pic:blipFill>
                    <a:blip r:embed="rId419"/>
                    <a:stretch>
                      <a:fillRect/>
                    </a:stretch>
                  </pic:blipFill>
                  <pic:spPr>
                    <a:xfrm>
                      <a:off x="0" y="0"/>
                      <a:ext cx="5000625" cy="3714750"/>
                    </a:xfrm>
                    <a:prstGeom prst="rect">
                      <a:avLst/>
                    </a:prstGeom>
                    <a:noFill/>
                    <a:ln w="9525">
                      <a:noFill/>
                    </a:ln>
                  </pic:spPr>
                </pic:pic>
              </a:graphicData>
            </a:graphic>
          </wp:inline>
        </w:drawing>
      </w:r>
    </w:p>
    <w:p w:rsidR="00192CCD" w:rsidRDefault="00192CCD"/>
    <w:p w:rsidR="00192CCD" w:rsidRDefault="00AE4472">
      <w:pPr>
        <w:pStyle w:val="3"/>
      </w:pPr>
      <w:bookmarkStart w:id="763" w:name="_Toc2248"/>
      <w:bookmarkStart w:id="764" w:name="_Toc18736"/>
      <w:r>
        <w:rPr>
          <w:rFonts w:hint="eastAsia"/>
        </w:rPr>
        <w:t>4.4.25</w:t>
      </w:r>
      <w:r>
        <w:rPr>
          <w:rFonts w:hint="eastAsia"/>
        </w:rPr>
        <w:t>教师</w:t>
      </w:r>
      <w:bookmarkEnd w:id="763"/>
      <w:r>
        <w:rPr>
          <w:rFonts w:hint="eastAsia"/>
        </w:rPr>
        <w:t>修改密码</w:t>
      </w:r>
      <w:bookmarkEnd w:id="764"/>
    </w:p>
    <w:p w:rsidR="00192CCD" w:rsidRDefault="00192CCD"/>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T-3-4</w:t>
            </w:r>
            <w:r>
              <w:t xml:space="preserve"> ,</w:t>
            </w:r>
            <w:r>
              <w:rPr>
                <w:rFonts w:hint="eastAsia"/>
              </w:rPr>
              <w:t>修改密码</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lastRenderedPageBreak/>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教师更换自己的密码</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教师表示需要更换密码</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1.教师得到个人主要信息</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pPr>
              <w:rPr>
                <w:color w:val="FF0000"/>
              </w:rPr>
            </w:pPr>
            <w:r>
              <w:rPr>
                <w:rFonts w:hint="eastAsia"/>
              </w:rPr>
              <w:t>3-4.0教师点击头像，进入</w:t>
            </w:r>
            <w:hyperlink w:anchor="T_个人中心页" w:history="1">
              <w:r>
                <w:rPr>
                  <w:rStyle w:val="af2"/>
                  <w:rFonts w:hint="eastAsia"/>
                  <w:color w:val="FF0000"/>
                </w:rPr>
                <w:t>个人中心页</w:t>
              </w:r>
            </w:hyperlink>
          </w:p>
          <w:p w:rsidR="00192CCD" w:rsidRDefault="00AE4472">
            <w:r>
              <w:rPr>
                <w:rFonts w:hint="eastAsia"/>
              </w:rPr>
              <w:t>1.点击修改密码，进入</w:t>
            </w:r>
            <w:hyperlink w:anchor="T_修改密码页" w:history="1">
              <w:r>
                <w:rPr>
                  <w:rStyle w:val="af2"/>
                  <w:rFonts w:hint="eastAsia"/>
                  <w:color w:val="FF0000"/>
                </w:rPr>
                <w:t>修改密码页</w:t>
              </w:r>
            </w:hyperlink>
          </w:p>
          <w:p w:rsidR="00192CCD" w:rsidRDefault="00AE4472">
            <w:r>
              <w:rPr>
                <w:rFonts w:hint="eastAsia"/>
              </w:rPr>
              <w:t>2.写入旧密码和新密码</w:t>
            </w:r>
          </w:p>
          <w:p w:rsidR="00192CCD" w:rsidRDefault="00AE4472">
            <w:r>
              <w:rPr>
                <w:rFonts w:hint="eastAsia"/>
              </w:rPr>
              <w:t>3.确认新密码</w:t>
            </w:r>
          </w:p>
          <w:p w:rsidR="00192CCD" w:rsidRDefault="00AE4472">
            <w:r>
              <w:rPr>
                <w:rFonts w:hint="eastAsia"/>
              </w:rPr>
              <w:t>4.点击提交，完成修改</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3-4.0E1旧密码不一致</w:t>
            </w:r>
          </w:p>
          <w:p w:rsidR="00192CCD" w:rsidRDefault="00AE4472">
            <w:r>
              <w:rPr>
                <w:rFonts w:hint="eastAsia"/>
              </w:rPr>
              <w:t>1.系统提示信息：旧密码错误</w:t>
            </w:r>
          </w:p>
          <w:p w:rsidR="00192CCD" w:rsidRDefault="00AE4472">
            <w:r>
              <w:rPr>
                <w:rFonts w:hint="eastAsia"/>
              </w:rPr>
              <w:t>3-4.0E2两次新密码不一致</w:t>
            </w:r>
          </w:p>
          <w:p w:rsidR="00192CCD" w:rsidRDefault="00AE4472">
            <w:pPr>
              <w:numPr>
                <w:ilvl w:val="0"/>
                <w:numId w:val="18"/>
              </w:numPr>
            </w:pPr>
            <w:r>
              <w:rPr>
                <w:rFonts w:hint="eastAsia"/>
              </w:rPr>
              <w:t>系统提示信息：两次新密码不一致</w:t>
            </w:r>
          </w:p>
          <w:p w:rsidR="00192CCD" w:rsidRDefault="00AE4472">
            <w:pPr>
              <w:rPr>
                <w:rFonts w:eastAsiaTheme="minorEastAsia"/>
              </w:rPr>
            </w:pPr>
            <w:r>
              <w:rPr>
                <w:rFonts w:hint="eastAsia"/>
              </w:rPr>
              <w:t>3-4.0E3密码长度小于6位或密码长度大于20位</w:t>
            </w:r>
          </w:p>
          <w:p w:rsidR="00192CCD" w:rsidRDefault="00AE4472">
            <w:r>
              <w:rPr>
                <w:rFonts w:hint="eastAsia"/>
              </w:rPr>
              <w:t>1.系统提示信息：密码长度小于6位或密码长度大于20位</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3-4.0 旧密码，新密码和确认新密码</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 xml:space="preserve">3-4.0 </w:t>
            </w:r>
            <w:hyperlink w:anchor="T_系统提示信息5" w:history="1">
              <w:r>
                <w:rPr>
                  <w:rStyle w:val="af2"/>
                  <w:rFonts w:hint="eastAsia"/>
                  <w:color w:val="FF0000"/>
                </w:rPr>
                <w:t>错误信息页</w:t>
              </w:r>
            </w:hyperlink>
          </w:p>
          <w:p w:rsidR="00192CCD" w:rsidRDefault="00AE4472">
            <w:r>
              <w:rPr>
                <w:rFonts w:hint="eastAsia"/>
              </w:rPr>
              <w:t>1</w:t>
            </w:r>
            <w:r>
              <w:rPr>
                <w:rFonts w:hint="eastAsia"/>
                <w:color w:val="FF0000"/>
              </w:rPr>
              <w:t>.</w:t>
            </w:r>
            <w:r>
              <w:rPr>
                <w:rFonts w:hint="eastAsia"/>
                <w:color w:val="000000" w:themeColor="text1"/>
              </w:rPr>
              <w:t>修改成功信息页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0.80</w:t>
            </w:r>
          </w:p>
        </w:tc>
      </w:tr>
    </w:tbl>
    <w:p w:rsidR="00192CCD" w:rsidRDefault="00192CCD">
      <w:pPr>
        <w:widowControl/>
        <w:jc w:val="left"/>
        <w:rPr>
          <w:rFonts w:ascii="宋体" w:hAnsi="宋体" w:cs="宋体"/>
          <w:kern w:val="0"/>
          <w:sz w:val="24"/>
          <w:lang w:bidi="ar"/>
        </w:rPr>
      </w:pPr>
    </w:p>
    <w:p w:rsidR="00192CCD" w:rsidRDefault="00AE4472">
      <w:pPr>
        <w:widowControl/>
        <w:jc w:val="left"/>
        <w:rPr>
          <w:rFonts w:ascii="宋体" w:hAnsi="宋体" w:cs="宋体"/>
          <w:kern w:val="0"/>
          <w:sz w:val="24"/>
          <w:lang w:bidi="ar"/>
        </w:rPr>
      </w:pPr>
      <w:bookmarkStart w:id="765" w:name="T_修改密码页"/>
      <w:r>
        <w:rPr>
          <w:rFonts w:hint="eastAsia"/>
          <w:color w:val="FF0000"/>
        </w:rPr>
        <w:t>修改密码页</w:t>
      </w:r>
      <w:bookmarkEnd w:id="765"/>
      <w:r>
        <w:rPr>
          <w:rFonts w:hint="eastAsia"/>
          <w:color w:val="FF0000"/>
        </w:rPr>
        <w:t>：</w:t>
      </w:r>
    </w:p>
    <w:p w:rsidR="00192CCD" w:rsidRDefault="00AE4472">
      <w:pPr>
        <w:widowControl/>
        <w:jc w:val="left"/>
      </w:pPr>
      <w:r>
        <w:rPr>
          <w:noProof/>
        </w:rPr>
        <w:drawing>
          <wp:inline distT="0" distB="0" distL="114300" distR="114300">
            <wp:extent cx="5006975" cy="3006725"/>
            <wp:effectExtent l="0" t="0" r="6985" b="10795"/>
            <wp:docPr id="4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4"/>
                    <pic:cNvPicPr>
                      <a:picLocks noChangeAspect="1"/>
                    </pic:cNvPicPr>
                  </pic:nvPicPr>
                  <pic:blipFill>
                    <a:blip r:embed="rId420"/>
                    <a:stretch>
                      <a:fillRect/>
                    </a:stretch>
                  </pic:blipFill>
                  <pic:spPr>
                    <a:xfrm>
                      <a:off x="0" y="0"/>
                      <a:ext cx="5006975" cy="3006725"/>
                    </a:xfrm>
                    <a:prstGeom prst="rect">
                      <a:avLst/>
                    </a:prstGeom>
                    <a:noFill/>
                    <a:ln w="9525">
                      <a:noFill/>
                    </a:ln>
                  </pic:spPr>
                </pic:pic>
              </a:graphicData>
            </a:graphic>
          </wp:inline>
        </w:drawing>
      </w:r>
    </w:p>
    <w:p w:rsidR="00192CCD" w:rsidRDefault="00AE4472">
      <w:r>
        <w:rPr>
          <w:rFonts w:hint="eastAsia"/>
          <w:color w:val="FF0000"/>
        </w:rPr>
        <w:lastRenderedPageBreak/>
        <w:t>1.</w:t>
      </w:r>
      <w:bookmarkStart w:id="766" w:name="T_系统提示信息5"/>
      <w:r>
        <w:rPr>
          <w:rFonts w:hint="eastAsia"/>
          <w:color w:val="FF0000"/>
        </w:rPr>
        <w:t>系统提示信息</w:t>
      </w:r>
      <w:bookmarkEnd w:id="766"/>
      <w:r>
        <w:rPr>
          <w:rFonts w:hint="eastAsia"/>
          <w:color w:val="FF0000"/>
        </w:rPr>
        <w:t>：旧密码错误</w:t>
      </w:r>
    </w:p>
    <w:p w:rsidR="00192CCD" w:rsidRDefault="00AE4472">
      <w:pPr>
        <w:widowControl/>
        <w:jc w:val="left"/>
      </w:pPr>
      <w:r>
        <w:rPr>
          <w:noProof/>
        </w:rPr>
        <w:drawing>
          <wp:inline distT="0" distB="0" distL="114300" distR="114300">
            <wp:extent cx="2895600" cy="1638300"/>
            <wp:effectExtent l="0" t="0" r="0" b="7620"/>
            <wp:docPr id="4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
                    <pic:cNvPicPr>
                      <a:picLocks noChangeAspect="1"/>
                    </pic:cNvPicPr>
                  </pic:nvPicPr>
                  <pic:blipFill>
                    <a:blip r:embed="rId421"/>
                    <a:stretch>
                      <a:fillRect/>
                    </a:stretch>
                  </pic:blipFill>
                  <pic:spPr>
                    <a:xfrm>
                      <a:off x="0" y="0"/>
                      <a:ext cx="2895600" cy="1638300"/>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r>
        <w:rPr>
          <w:noProof/>
        </w:rPr>
        <w:drawing>
          <wp:inline distT="0" distB="0" distL="114300" distR="114300">
            <wp:extent cx="5270500" cy="3637280"/>
            <wp:effectExtent l="0" t="0" r="2540" b="5080"/>
            <wp:docPr id="4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6"/>
                    <pic:cNvPicPr>
                      <a:picLocks noChangeAspect="1"/>
                    </pic:cNvPicPr>
                  </pic:nvPicPr>
                  <pic:blipFill>
                    <a:blip r:embed="rId422"/>
                    <a:stretch>
                      <a:fillRect/>
                    </a:stretch>
                  </pic:blipFill>
                  <pic:spPr>
                    <a:xfrm>
                      <a:off x="0" y="0"/>
                      <a:ext cx="5270500" cy="3637280"/>
                    </a:xfrm>
                    <a:prstGeom prst="rect">
                      <a:avLst/>
                    </a:prstGeom>
                    <a:noFill/>
                    <a:ln w="9525">
                      <a:noFill/>
                    </a:ln>
                  </pic:spPr>
                </pic:pic>
              </a:graphicData>
            </a:graphic>
          </wp:inline>
        </w:drawing>
      </w:r>
    </w:p>
    <w:p w:rsidR="00192CCD" w:rsidRDefault="00192CCD"/>
    <w:p w:rsidR="00192CCD" w:rsidRDefault="00AE4472">
      <w:pPr>
        <w:pStyle w:val="3"/>
      </w:pPr>
      <w:bookmarkStart w:id="767" w:name="_Toc900"/>
      <w:r>
        <w:rPr>
          <w:rFonts w:hint="eastAsia"/>
        </w:rPr>
        <w:t>4.4.26</w:t>
      </w:r>
      <w:r>
        <w:rPr>
          <w:rFonts w:hint="eastAsia"/>
        </w:rPr>
        <w:t>教师更换头像</w:t>
      </w:r>
      <w:bookmarkEnd w:id="767"/>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T-3-5</w:t>
            </w:r>
            <w:r>
              <w:t xml:space="preserve"> ,</w:t>
            </w:r>
            <w:r>
              <w:rPr>
                <w:rFonts w:hint="eastAsia"/>
              </w:rPr>
              <w:t>更换头像</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教师更换自己的头像</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教师表示需要换头像</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1.教师头像更新</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3-5.0.教师点击头像，进入</w:t>
            </w:r>
            <w:hyperlink w:anchor="T_个人中心页" w:history="1">
              <w:r>
                <w:rPr>
                  <w:rStyle w:val="af2"/>
                  <w:rFonts w:hint="eastAsia"/>
                  <w:color w:val="FF0000"/>
                </w:rPr>
                <w:t>个人中心页</w:t>
              </w:r>
            </w:hyperlink>
          </w:p>
          <w:p w:rsidR="00192CCD" w:rsidRDefault="00AE4472">
            <w:r>
              <w:rPr>
                <w:rFonts w:hint="eastAsia"/>
              </w:rPr>
              <w:lastRenderedPageBreak/>
              <w:t>1.点击更换头像，进入</w:t>
            </w:r>
            <w:hyperlink w:anchor="T_更换头像页" w:history="1">
              <w:r>
                <w:rPr>
                  <w:rStyle w:val="af2"/>
                  <w:rFonts w:hint="eastAsia"/>
                  <w:color w:val="FF0000"/>
                </w:rPr>
                <w:t>更换头像页</w:t>
              </w:r>
            </w:hyperlink>
          </w:p>
          <w:p w:rsidR="00192CCD" w:rsidRDefault="00AE4472">
            <w:r>
              <w:rPr>
                <w:rFonts w:hint="eastAsia"/>
              </w:rPr>
              <w:t>2.本地选择头像上传</w:t>
            </w:r>
          </w:p>
          <w:p w:rsidR="00192CCD" w:rsidRDefault="00AE4472">
            <w:r>
              <w:rPr>
                <w:rFonts w:hint="eastAsia"/>
              </w:rPr>
              <w:t>3.点击提交，上传头像</w:t>
            </w:r>
          </w:p>
        </w:tc>
      </w:tr>
      <w:tr w:rsidR="00192CCD">
        <w:tc>
          <w:tcPr>
            <w:tcW w:w="4263" w:type="dxa"/>
          </w:tcPr>
          <w:p w:rsidR="00192CCD" w:rsidRDefault="00AE4472">
            <w:r>
              <w:rPr>
                <w:rFonts w:hint="eastAsia"/>
              </w:rPr>
              <w:lastRenderedPageBreak/>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3-5.0E1上传的文件格式不是gif或者jpg</w:t>
            </w:r>
          </w:p>
          <w:p w:rsidR="00192CCD" w:rsidRDefault="00AE4472">
            <w:r>
              <w:rPr>
                <w:rFonts w:hint="eastAsia"/>
              </w:rPr>
              <w:t>1.系统提示信息：上传失败，上传的文件格式必须为gif或jpg</w:t>
            </w:r>
          </w:p>
          <w:p w:rsidR="00192CCD" w:rsidRDefault="00AE4472">
            <w:r>
              <w:rPr>
                <w:rFonts w:hint="eastAsia"/>
              </w:rPr>
              <w:t>3-5.0E2图片大小大于10M</w:t>
            </w:r>
          </w:p>
          <w:p w:rsidR="00192CCD" w:rsidRDefault="00AE4472">
            <w:r>
              <w:rPr>
                <w:rFonts w:hint="eastAsia"/>
              </w:rPr>
              <w:t>1.系统提示信息：上传失败，图片大小需小于350kb</w:t>
            </w:r>
          </w:p>
          <w:p w:rsidR="00192CCD" w:rsidRDefault="00AE4472">
            <w:r>
              <w:rPr>
                <w:rFonts w:hint="eastAsia"/>
              </w:rPr>
              <w:t>3-5.0E3上传头像为空</w:t>
            </w:r>
          </w:p>
          <w:p w:rsidR="00192CCD" w:rsidRDefault="00AE4472">
            <w:r>
              <w:rPr>
                <w:rFonts w:hint="eastAsia"/>
              </w:rPr>
              <w:t>1.系统提示信息：上传头像不能为空</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3-5.0 本地头像</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3-5.0 头像的更换</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BR-T-10 上传的文件格式必须为gif或jpg</w:t>
            </w:r>
          </w:p>
          <w:p w:rsidR="00192CCD" w:rsidRDefault="00AE4472">
            <w:r>
              <w:rPr>
                <w:rFonts w:hint="eastAsia"/>
              </w:rPr>
              <w:t>，图片大小需小于350kb，上传头像不能为空</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0.64</w:t>
            </w:r>
          </w:p>
        </w:tc>
      </w:tr>
    </w:tbl>
    <w:p w:rsidR="00192CCD" w:rsidRDefault="00192CCD">
      <w:pPr>
        <w:widowControl/>
        <w:jc w:val="left"/>
        <w:rPr>
          <w:color w:val="FF0000"/>
        </w:rPr>
      </w:pPr>
    </w:p>
    <w:p w:rsidR="00192CCD" w:rsidRDefault="00192CCD">
      <w:pPr>
        <w:widowControl/>
        <w:jc w:val="left"/>
      </w:pPr>
    </w:p>
    <w:p w:rsidR="00192CCD" w:rsidRDefault="00AE4472">
      <w:pPr>
        <w:widowControl/>
        <w:jc w:val="left"/>
      </w:pPr>
      <w:bookmarkStart w:id="768" w:name="T_更换头像页"/>
      <w:r>
        <w:rPr>
          <w:rFonts w:hint="eastAsia"/>
          <w:color w:val="FF0000"/>
        </w:rPr>
        <w:t>更换头像页</w:t>
      </w:r>
      <w:bookmarkEnd w:id="768"/>
      <w:r>
        <w:rPr>
          <w:rFonts w:hint="eastAsia"/>
          <w:color w:val="FF0000"/>
        </w:rPr>
        <w:t>：</w:t>
      </w:r>
    </w:p>
    <w:p w:rsidR="00192CCD" w:rsidRDefault="00AE4472">
      <w:pPr>
        <w:widowControl/>
        <w:jc w:val="left"/>
      </w:pPr>
      <w:r>
        <w:rPr>
          <w:noProof/>
        </w:rPr>
        <w:drawing>
          <wp:inline distT="0" distB="0" distL="114300" distR="114300">
            <wp:extent cx="5261610" cy="3422015"/>
            <wp:effectExtent l="0" t="0" r="11430" b="6985"/>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423"/>
                    <a:stretch>
                      <a:fillRect/>
                    </a:stretch>
                  </pic:blipFill>
                  <pic:spPr>
                    <a:xfrm>
                      <a:off x="0" y="0"/>
                      <a:ext cx="5261610" cy="3422015"/>
                    </a:xfrm>
                    <a:prstGeom prst="rect">
                      <a:avLst/>
                    </a:prstGeom>
                    <a:noFill/>
                    <a:ln w="9525">
                      <a:noFill/>
                    </a:ln>
                  </pic:spPr>
                </pic:pic>
              </a:graphicData>
            </a:graphic>
          </wp:inline>
        </w:drawing>
      </w:r>
    </w:p>
    <w:p w:rsidR="00192CCD" w:rsidRDefault="00AE4472">
      <w:pPr>
        <w:widowControl/>
        <w:jc w:val="left"/>
        <w:rPr>
          <w:rFonts w:ascii="宋体" w:hAnsi="宋体" w:cs="宋体"/>
          <w:kern w:val="0"/>
          <w:sz w:val="24"/>
          <w:lang w:bidi="ar"/>
        </w:rPr>
      </w:pPr>
      <w:r>
        <w:rPr>
          <w:rFonts w:hint="eastAsia"/>
          <w:color w:val="FF0000"/>
        </w:rPr>
        <w:t>对话框图：</w:t>
      </w:r>
    </w:p>
    <w:p w:rsidR="00192CCD" w:rsidRDefault="00AE4472">
      <w:r>
        <w:rPr>
          <w:noProof/>
        </w:rPr>
        <w:lastRenderedPageBreak/>
        <w:drawing>
          <wp:inline distT="0" distB="0" distL="114300" distR="114300">
            <wp:extent cx="4991100" cy="3733800"/>
            <wp:effectExtent l="0" t="0" r="7620" b="0"/>
            <wp:docPr id="4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8"/>
                    <pic:cNvPicPr>
                      <a:picLocks noChangeAspect="1"/>
                    </pic:cNvPicPr>
                  </pic:nvPicPr>
                  <pic:blipFill>
                    <a:blip r:embed="rId424"/>
                    <a:stretch>
                      <a:fillRect/>
                    </a:stretch>
                  </pic:blipFill>
                  <pic:spPr>
                    <a:xfrm>
                      <a:off x="0" y="0"/>
                      <a:ext cx="4991100" cy="3733800"/>
                    </a:xfrm>
                    <a:prstGeom prst="rect">
                      <a:avLst/>
                    </a:prstGeom>
                    <a:noFill/>
                    <a:ln w="9525">
                      <a:noFill/>
                    </a:ln>
                  </pic:spPr>
                </pic:pic>
              </a:graphicData>
            </a:graphic>
          </wp:inline>
        </w:drawing>
      </w:r>
    </w:p>
    <w:p w:rsidR="00192CCD" w:rsidRDefault="00AE4472">
      <w:pPr>
        <w:pStyle w:val="3"/>
      </w:pPr>
      <w:bookmarkStart w:id="769" w:name="_Toc12128"/>
      <w:r>
        <w:rPr>
          <w:rFonts w:hint="eastAsia"/>
        </w:rPr>
        <w:t>4.4.27</w:t>
      </w:r>
      <w:r>
        <w:rPr>
          <w:rFonts w:hint="eastAsia"/>
        </w:rPr>
        <w:t>教师收发邮件</w:t>
      </w:r>
      <w:bookmarkEnd w:id="769"/>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T-3-6</w:t>
            </w:r>
            <w:r>
              <w:t xml:space="preserve"> ,</w:t>
            </w:r>
            <w:r>
              <w:rPr>
                <w:rFonts w:hint="eastAsia"/>
              </w:rPr>
              <w:t>收发邮件</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教师进行邮件相关操作</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教师表示需要查看或者发送邮件</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1.教师查看或者发送邮件</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3-6.0.教师点击头像，进入</w:t>
            </w:r>
            <w:hyperlink w:anchor="T_个人中心页" w:history="1">
              <w:r>
                <w:rPr>
                  <w:rStyle w:val="af2"/>
                  <w:rFonts w:hint="eastAsia"/>
                  <w:color w:val="FF0000"/>
                </w:rPr>
                <w:t>个人中心页</w:t>
              </w:r>
            </w:hyperlink>
          </w:p>
          <w:p w:rsidR="00192CCD" w:rsidRDefault="00AE4472">
            <w:r>
              <w:rPr>
                <w:rFonts w:hint="eastAsia"/>
              </w:rPr>
              <w:t>1.点击我的信箱，进入</w:t>
            </w:r>
            <w:hyperlink w:anchor="T_我的信箱页" w:history="1">
              <w:r>
                <w:rPr>
                  <w:rStyle w:val="af2"/>
                  <w:rFonts w:hint="eastAsia"/>
                  <w:color w:val="FF0000"/>
                </w:rPr>
                <w:t>我的信箱页</w:t>
              </w:r>
            </w:hyperlink>
          </w:p>
          <w:p w:rsidR="00192CCD" w:rsidRDefault="00AE4472">
            <w:pPr>
              <w:rPr>
                <w:color w:val="FF0000"/>
              </w:rPr>
            </w:pPr>
            <w:r>
              <w:rPr>
                <w:rFonts w:hint="eastAsia"/>
              </w:rPr>
              <w:t>2.点击写邮件，进入</w:t>
            </w:r>
            <w:hyperlink w:anchor="T_写邮件界面" w:history="1">
              <w:r>
                <w:rPr>
                  <w:rStyle w:val="af2"/>
                  <w:rFonts w:hint="eastAsia"/>
                  <w:color w:val="FF0000"/>
                </w:rPr>
                <w:t>写邮件界面</w:t>
              </w:r>
            </w:hyperlink>
          </w:p>
          <w:p w:rsidR="00192CCD" w:rsidRDefault="00AE4472">
            <w:r>
              <w:rPr>
                <w:rFonts w:hint="eastAsia"/>
              </w:rPr>
              <w:t>3.</w:t>
            </w:r>
            <w:hyperlink w:anchor="T_发信箱页" w:history="1">
              <w:r>
                <w:rPr>
                  <w:rStyle w:val="af2"/>
                  <w:rFonts w:hint="eastAsia"/>
                  <w:color w:val="000000" w:themeColor="text1"/>
                </w:rPr>
                <w:t>发信箱页</w:t>
              </w:r>
            </w:hyperlink>
            <w:r>
              <w:rPr>
                <w:rFonts w:hint="eastAsia"/>
                <w:color w:val="000000" w:themeColor="text1"/>
              </w:rPr>
              <w:t>,</w:t>
            </w:r>
            <w:r>
              <w:rPr>
                <w:rFonts w:hint="eastAsia"/>
              </w:rPr>
              <w:t>输入收件人，标题和正文内容发送邮件</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3-6.1.收件箱查看邮件</w:t>
            </w:r>
          </w:p>
          <w:p w:rsidR="00192CCD" w:rsidRDefault="00AE4472">
            <w:r>
              <w:rPr>
                <w:rFonts w:hint="eastAsia"/>
              </w:rPr>
              <w:t>1.发件箱查看已经发送邮件</w:t>
            </w:r>
          </w:p>
          <w:p w:rsidR="00192CCD" w:rsidRDefault="00AE4472">
            <w:r>
              <w:rPr>
                <w:rFonts w:hint="eastAsia"/>
              </w:rPr>
              <w:t>2.写邮件</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3-6.0E1发送的用户不正确</w:t>
            </w:r>
          </w:p>
          <w:p w:rsidR="00192CCD" w:rsidRDefault="00AE4472">
            <w:r>
              <w:rPr>
                <w:rFonts w:hint="eastAsia"/>
              </w:rPr>
              <w:t>系统提示信息：用户名为空或找不到用户</w:t>
            </w:r>
          </w:p>
          <w:p w:rsidR="00192CCD" w:rsidRDefault="00AE4472">
            <w:r>
              <w:rPr>
                <w:rFonts w:hint="eastAsia"/>
              </w:rPr>
              <w:t>3-6.0E2发送的内容为空</w:t>
            </w:r>
          </w:p>
          <w:p w:rsidR="00192CCD" w:rsidRDefault="00AE4472">
            <w:r>
              <w:rPr>
                <w:rFonts w:hint="eastAsia"/>
              </w:rPr>
              <w:t>1.系统提示信息：发送的内容为空</w:t>
            </w:r>
          </w:p>
          <w:p w:rsidR="00192CCD" w:rsidRDefault="00AE4472">
            <w:r>
              <w:rPr>
                <w:rFonts w:hint="eastAsia"/>
              </w:rPr>
              <w:t>3-6.0E3发送的标题为空</w:t>
            </w:r>
          </w:p>
          <w:p w:rsidR="00192CCD" w:rsidRDefault="00AE4472">
            <w:r>
              <w:rPr>
                <w:rFonts w:hint="eastAsia"/>
              </w:rPr>
              <w:lastRenderedPageBreak/>
              <w:t>1.系统提示信息：发送的标题为空</w:t>
            </w:r>
          </w:p>
          <w:p w:rsidR="00192CCD" w:rsidRDefault="00AE4472">
            <w:r>
              <w:rPr>
                <w:rFonts w:hint="eastAsia"/>
              </w:rPr>
              <w:t>3-6.0E4收件人为空</w:t>
            </w:r>
          </w:p>
          <w:p w:rsidR="00192CCD" w:rsidRDefault="00AE4472">
            <w:r>
              <w:rPr>
                <w:rFonts w:hint="eastAsia"/>
              </w:rPr>
              <w:t>1.系统提示信息：收件人为空</w:t>
            </w:r>
          </w:p>
          <w:p w:rsidR="00192CCD" w:rsidRDefault="00192CCD"/>
        </w:tc>
      </w:tr>
      <w:tr w:rsidR="00192CCD">
        <w:tc>
          <w:tcPr>
            <w:tcW w:w="4263" w:type="dxa"/>
          </w:tcPr>
          <w:p w:rsidR="00192CCD" w:rsidRDefault="00AE4472">
            <w:r>
              <w:rPr>
                <w:rFonts w:hint="eastAsia"/>
              </w:rPr>
              <w:lastRenderedPageBreak/>
              <w:t>输入</w:t>
            </w:r>
          </w:p>
        </w:tc>
        <w:tc>
          <w:tcPr>
            <w:tcW w:w="4262" w:type="dxa"/>
          </w:tcPr>
          <w:p w:rsidR="00192CCD" w:rsidRDefault="00AE4472">
            <w:r>
              <w:rPr>
                <w:rFonts w:hint="eastAsia"/>
              </w:rPr>
              <w:t>3-6.0 收件人，邮件标题，内容</w:t>
            </w:r>
          </w:p>
        </w:tc>
      </w:tr>
      <w:tr w:rsidR="00192CCD">
        <w:tc>
          <w:tcPr>
            <w:tcW w:w="4263" w:type="dxa"/>
          </w:tcPr>
          <w:p w:rsidR="00192CCD" w:rsidRDefault="00AE4472">
            <w:r>
              <w:rPr>
                <w:rFonts w:hint="eastAsia"/>
              </w:rPr>
              <w:t>输出</w:t>
            </w:r>
          </w:p>
        </w:tc>
        <w:tc>
          <w:tcPr>
            <w:tcW w:w="4262" w:type="dxa"/>
          </w:tcPr>
          <w:p w:rsidR="00192CCD" w:rsidRDefault="00AE4472">
            <w:r>
              <w:rPr>
                <w:rFonts w:hint="eastAsia"/>
              </w:rPr>
              <w:t xml:space="preserve">3-6.0 </w:t>
            </w:r>
            <w:r>
              <w:rPr>
                <w:rFonts w:hint="eastAsia"/>
                <w:color w:val="000000" w:themeColor="text1"/>
              </w:rPr>
              <w:t>我的信箱页，写邮件界面，发信箱页</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BR-T-7 用户名匹配，标题和内容不为空</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0.40</w:t>
            </w:r>
          </w:p>
        </w:tc>
      </w:tr>
    </w:tbl>
    <w:p w:rsidR="00192CCD" w:rsidRDefault="00192CCD">
      <w:pPr>
        <w:widowControl/>
        <w:jc w:val="left"/>
        <w:rPr>
          <w:rFonts w:ascii="宋体" w:hAnsi="宋体" w:cs="宋体"/>
          <w:kern w:val="0"/>
          <w:sz w:val="24"/>
          <w:lang w:bidi="ar"/>
        </w:rPr>
      </w:pPr>
    </w:p>
    <w:p w:rsidR="00192CCD" w:rsidRDefault="00192CCD">
      <w:pPr>
        <w:widowControl/>
        <w:jc w:val="left"/>
      </w:pPr>
    </w:p>
    <w:p w:rsidR="00192CCD" w:rsidRDefault="00AE4472">
      <w:pPr>
        <w:widowControl/>
        <w:jc w:val="left"/>
      </w:pPr>
      <w:bookmarkStart w:id="770" w:name="T_我的信箱页"/>
      <w:r>
        <w:rPr>
          <w:rFonts w:hint="eastAsia"/>
          <w:color w:val="FF0000"/>
        </w:rPr>
        <w:t>我的信箱页</w:t>
      </w:r>
      <w:bookmarkEnd w:id="770"/>
      <w:r>
        <w:rPr>
          <w:rFonts w:hint="eastAsia"/>
          <w:color w:val="FF0000"/>
        </w:rPr>
        <w:t>：</w:t>
      </w:r>
    </w:p>
    <w:p w:rsidR="00192CCD" w:rsidRDefault="00AE4472">
      <w:pPr>
        <w:widowControl/>
        <w:jc w:val="left"/>
      </w:pPr>
      <w:r>
        <w:rPr>
          <w:noProof/>
        </w:rPr>
        <w:drawing>
          <wp:inline distT="0" distB="0" distL="114300" distR="114300">
            <wp:extent cx="5268595" cy="3422015"/>
            <wp:effectExtent l="0" t="0" r="4445" b="6985"/>
            <wp:docPr id="4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
                    <pic:cNvPicPr>
                      <a:picLocks noChangeAspect="1"/>
                    </pic:cNvPicPr>
                  </pic:nvPicPr>
                  <pic:blipFill>
                    <a:blip r:embed="rId425"/>
                    <a:stretch>
                      <a:fillRect/>
                    </a:stretch>
                  </pic:blipFill>
                  <pic:spPr>
                    <a:xfrm>
                      <a:off x="0" y="0"/>
                      <a:ext cx="5268595" cy="3422015"/>
                    </a:xfrm>
                    <a:prstGeom prst="rect">
                      <a:avLst/>
                    </a:prstGeom>
                    <a:noFill/>
                    <a:ln w="9525">
                      <a:noFill/>
                    </a:ln>
                  </pic:spPr>
                </pic:pic>
              </a:graphicData>
            </a:graphic>
          </wp:inline>
        </w:drawing>
      </w:r>
    </w:p>
    <w:p w:rsidR="00192CCD" w:rsidRDefault="00AE4472">
      <w:pPr>
        <w:widowControl/>
        <w:jc w:val="left"/>
        <w:rPr>
          <w:color w:val="FF0000"/>
        </w:rPr>
      </w:pPr>
      <w:bookmarkStart w:id="771" w:name="T_写邮件界面"/>
      <w:r>
        <w:rPr>
          <w:rFonts w:hint="eastAsia"/>
          <w:color w:val="FF0000"/>
        </w:rPr>
        <w:t>写邮件界面</w:t>
      </w:r>
      <w:bookmarkEnd w:id="771"/>
      <w:r>
        <w:rPr>
          <w:rFonts w:hint="eastAsia"/>
          <w:color w:val="FF0000"/>
        </w:rPr>
        <w:t>：</w:t>
      </w:r>
    </w:p>
    <w:p w:rsidR="00192CCD" w:rsidRDefault="00AE4472">
      <w:pPr>
        <w:widowControl/>
        <w:jc w:val="left"/>
        <w:rPr>
          <w:color w:val="FF0000"/>
        </w:rPr>
      </w:pPr>
      <w:r>
        <w:rPr>
          <w:noProof/>
        </w:rPr>
        <w:lastRenderedPageBreak/>
        <w:drawing>
          <wp:inline distT="0" distB="0" distL="114300" distR="114300">
            <wp:extent cx="5272405" cy="3166745"/>
            <wp:effectExtent l="0" t="0" r="635" b="3175"/>
            <wp:docPr id="4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
                    <pic:cNvPicPr>
                      <a:picLocks noChangeAspect="1"/>
                    </pic:cNvPicPr>
                  </pic:nvPicPr>
                  <pic:blipFill>
                    <a:blip r:embed="rId426"/>
                    <a:stretch>
                      <a:fillRect/>
                    </a:stretch>
                  </pic:blipFill>
                  <pic:spPr>
                    <a:xfrm>
                      <a:off x="0" y="0"/>
                      <a:ext cx="5272405" cy="3166745"/>
                    </a:xfrm>
                    <a:prstGeom prst="rect">
                      <a:avLst/>
                    </a:prstGeom>
                    <a:noFill/>
                    <a:ln w="9525">
                      <a:noFill/>
                    </a:ln>
                  </pic:spPr>
                </pic:pic>
              </a:graphicData>
            </a:graphic>
          </wp:inline>
        </w:drawing>
      </w:r>
    </w:p>
    <w:p w:rsidR="00192CCD" w:rsidRDefault="00AE4472">
      <w:pPr>
        <w:widowControl/>
        <w:jc w:val="left"/>
        <w:rPr>
          <w:color w:val="FF0000"/>
        </w:rPr>
      </w:pPr>
      <w:bookmarkStart w:id="772" w:name="T_发信箱页"/>
      <w:r>
        <w:rPr>
          <w:rFonts w:hint="eastAsia"/>
          <w:color w:val="FF0000"/>
        </w:rPr>
        <w:t>发信箱页</w:t>
      </w:r>
      <w:bookmarkEnd w:id="772"/>
      <w:r>
        <w:rPr>
          <w:rFonts w:hint="eastAsia"/>
          <w:color w:val="FF0000"/>
        </w:rPr>
        <w:t>：</w:t>
      </w:r>
    </w:p>
    <w:p w:rsidR="00192CCD" w:rsidRDefault="00AE4472">
      <w:pPr>
        <w:widowControl/>
        <w:jc w:val="left"/>
      </w:pPr>
      <w:r>
        <w:rPr>
          <w:noProof/>
        </w:rPr>
        <w:drawing>
          <wp:inline distT="0" distB="0" distL="114300" distR="114300">
            <wp:extent cx="5261610" cy="3230245"/>
            <wp:effectExtent l="0" t="0" r="11430" b="635"/>
            <wp:docPr id="4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
                    <pic:cNvPicPr>
                      <a:picLocks noChangeAspect="1"/>
                    </pic:cNvPicPr>
                  </pic:nvPicPr>
                  <pic:blipFill>
                    <a:blip r:embed="rId427"/>
                    <a:stretch>
                      <a:fillRect/>
                    </a:stretch>
                  </pic:blipFill>
                  <pic:spPr>
                    <a:xfrm>
                      <a:off x="0" y="0"/>
                      <a:ext cx="5261610" cy="3230245"/>
                    </a:xfrm>
                    <a:prstGeom prst="rect">
                      <a:avLst/>
                    </a:prstGeom>
                    <a:noFill/>
                    <a:ln w="9525">
                      <a:noFill/>
                    </a:ln>
                  </pic:spPr>
                </pic:pic>
              </a:graphicData>
            </a:graphic>
          </wp:inline>
        </w:drawing>
      </w:r>
    </w:p>
    <w:p w:rsidR="00192CCD" w:rsidRDefault="00AE4472">
      <w:pPr>
        <w:widowControl/>
        <w:jc w:val="left"/>
        <w:rPr>
          <w:rFonts w:eastAsiaTheme="minorEastAsia"/>
          <w:color w:val="FF0000"/>
        </w:rPr>
      </w:pPr>
      <w:r>
        <w:rPr>
          <w:rFonts w:hint="eastAsia"/>
          <w:color w:val="FF0000"/>
        </w:rPr>
        <w:t>对话框图：</w:t>
      </w:r>
    </w:p>
    <w:p w:rsidR="00192CCD" w:rsidRDefault="00AE4472">
      <w:r>
        <w:rPr>
          <w:noProof/>
        </w:rPr>
        <w:lastRenderedPageBreak/>
        <w:drawing>
          <wp:inline distT="0" distB="0" distL="114300" distR="114300">
            <wp:extent cx="5272405" cy="3526790"/>
            <wp:effectExtent l="0" t="0" r="635" b="889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9"/>
                    <pic:cNvPicPr>
                      <a:picLocks noChangeAspect="1"/>
                    </pic:cNvPicPr>
                  </pic:nvPicPr>
                  <pic:blipFill>
                    <a:blip r:embed="rId428"/>
                    <a:stretch>
                      <a:fillRect/>
                    </a:stretch>
                  </pic:blipFill>
                  <pic:spPr>
                    <a:xfrm>
                      <a:off x="0" y="0"/>
                      <a:ext cx="5272405" cy="3526790"/>
                    </a:xfrm>
                    <a:prstGeom prst="rect">
                      <a:avLst/>
                    </a:prstGeom>
                    <a:noFill/>
                    <a:ln w="9525">
                      <a:noFill/>
                    </a:ln>
                  </pic:spPr>
                </pic:pic>
              </a:graphicData>
            </a:graphic>
          </wp:inline>
        </w:drawing>
      </w:r>
    </w:p>
    <w:p w:rsidR="00192CCD" w:rsidRDefault="00AE4472">
      <w:pPr>
        <w:pStyle w:val="3"/>
      </w:pPr>
      <w:bookmarkStart w:id="773" w:name="_Toc9464"/>
      <w:r>
        <w:rPr>
          <w:rFonts w:hint="eastAsia"/>
        </w:rPr>
        <w:t>4.4.28</w:t>
      </w:r>
      <w:r>
        <w:rPr>
          <w:rFonts w:hint="eastAsia"/>
        </w:rPr>
        <w:t>教师查看我的历史评价</w:t>
      </w:r>
      <w:bookmarkEnd w:id="773"/>
    </w:p>
    <w:tbl>
      <w:tblPr>
        <w:tblStyle w:val="af3"/>
        <w:tblW w:w="8525" w:type="dxa"/>
        <w:tblLayout w:type="fixed"/>
        <w:tblLook w:val="04A0" w:firstRow="1" w:lastRow="0" w:firstColumn="1" w:lastColumn="0" w:noHBand="0" w:noVBand="1"/>
      </w:tblPr>
      <w:tblGrid>
        <w:gridCol w:w="4263"/>
        <w:gridCol w:w="4262"/>
      </w:tblGrid>
      <w:tr w:rsidR="00192CCD">
        <w:tc>
          <w:tcPr>
            <w:tcW w:w="4263" w:type="dxa"/>
          </w:tcPr>
          <w:p w:rsidR="00192CCD" w:rsidRDefault="00AE4472">
            <w:r>
              <w:rPr>
                <w:rFonts w:hint="eastAsia"/>
              </w:rPr>
              <w:t>ID和名称</w:t>
            </w:r>
          </w:p>
        </w:tc>
        <w:tc>
          <w:tcPr>
            <w:tcW w:w="4262" w:type="dxa"/>
          </w:tcPr>
          <w:p w:rsidR="00192CCD" w:rsidRDefault="00AE4472">
            <w:pPr>
              <w:rPr>
                <w:rFonts w:eastAsiaTheme="minorEastAsia"/>
              </w:rPr>
            </w:pPr>
            <w:r>
              <w:rPr>
                <w:rFonts w:hint="eastAsia"/>
              </w:rPr>
              <w:t>T-3-7</w:t>
            </w:r>
            <w:r>
              <w:t xml:space="preserve"> ,</w:t>
            </w:r>
            <w:r>
              <w:rPr>
                <w:rFonts w:hint="eastAsia"/>
              </w:rPr>
              <w:t>查看我的历史评价</w:t>
            </w:r>
          </w:p>
        </w:tc>
      </w:tr>
      <w:tr w:rsidR="00192CCD">
        <w:tc>
          <w:tcPr>
            <w:tcW w:w="4263" w:type="dxa"/>
          </w:tcPr>
          <w:p w:rsidR="00192CCD" w:rsidRDefault="00AE4472">
            <w:pPr>
              <w:rPr>
                <w:rFonts w:eastAsiaTheme="minorEastAsia"/>
              </w:rPr>
            </w:pPr>
            <w:r>
              <w:rPr>
                <w:rFonts w:hint="eastAsia"/>
              </w:rPr>
              <w:t>创建人</w:t>
            </w:r>
          </w:p>
        </w:tc>
        <w:tc>
          <w:tcPr>
            <w:tcW w:w="4262" w:type="dxa"/>
          </w:tcPr>
          <w:p w:rsidR="00192CCD" w:rsidRDefault="00AE4472">
            <w:r>
              <w:rPr>
                <w:rFonts w:hint="eastAsia"/>
              </w:rPr>
              <w:t>周德阳</w:t>
            </w:r>
          </w:p>
        </w:tc>
      </w:tr>
      <w:tr w:rsidR="00192CCD">
        <w:tc>
          <w:tcPr>
            <w:tcW w:w="4263" w:type="dxa"/>
          </w:tcPr>
          <w:p w:rsidR="00192CCD" w:rsidRDefault="00AE4472">
            <w:pPr>
              <w:rPr>
                <w:rFonts w:eastAsiaTheme="minorEastAsia"/>
              </w:rPr>
            </w:pPr>
            <w:r>
              <w:rPr>
                <w:rFonts w:hint="eastAsia"/>
              </w:rPr>
              <w:t>创建时间</w:t>
            </w:r>
          </w:p>
        </w:tc>
        <w:tc>
          <w:tcPr>
            <w:tcW w:w="4262" w:type="dxa"/>
          </w:tcPr>
          <w:p w:rsidR="00192CCD" w:rsidRDefault="00AE4472">
            <w:r>
              <w:rPr>
                <w:rFonts w:hint="eastAsia"/>
              </w:rPr>
              <w:t>2018年12月19日</w:t>
            </w:r>
          </w:p>
        </w:tc>
      </w:tr>
      <w:tr w:rsidR="00192CCD">
        <w:tc>
          <w:tcPr>
            <w:tcW w:w="4263" w:type="dxa"/>
          </w:tcPr>
          <w:p w:rsidR="00192CCD" w:rsidRDefault="00AE4472">
            <w:r>
              <w:rPr>
                <w:rFonts w:hint="eastAsia"/>
              </w:rPr>
              <w:t>操作者</w:t>
            </w:r>
          </w:p>
        </w:tc>
        <w:tc>
          <w:tcPr>
            <w:tcW w:w="4262" w:type="dxa"/>
          </w:tcPr>
          <w:p w:rsidR="00192CCD" w:rsidRDefault="00AE4472">
            <w:r>
              <w:rPr>
                <w:rFonts w:hint="eastAsia"/>
              </w:rPr>
              <w:t>教师</w:t>
            </w:r>
          </w:p>
        </w:tc>
      </w:tr>
      <w:tr w:rsidR="00192CCD">
        <w:tc>
          <w:tcPr>
            <w:tcW w:w="4263" w:type="dxa"/>
          </w:tcPr>
          <w:p w:rsidR="00192CCD" w:rsidRDefault="00AE4472">
            <w:pPr>
              <w:rPr>
                <w:rFonts w:eastAsiaTheme="minorEastAsia"/>
              </w:rPr>
            </w:pPr>
            <w:r>
              <w:rPr>
                <w:rFonts w:hint="eastAsia"/>
              </w:rPr>
              <w:t>描述</w:t>
            </w:r>
          </w:p>
        </w:tc>
        <w:tc>
          <w:tcPr>
            <w:tcW w:w="4262" w:type="dxa"/>
          </w:tcPr>
          <w:p w:rsidR="00192CCD" w:rsidRDefault="00AE4472">
            <w:r>
              <w:rPr>
                <w:rFonts w:hint="eastAsia"/>
              </w:rPr>
              <w:t>教师查看历史的评价内容</w:t>
            </w:r>
          </w:p>
        </w:tc>
      </w:tr>
      <w:tr w:rsidR="00192CCD">
        <w:tc>
          <w:tcPr>
            <w:tcW w:w="4263" w:type="dxa"/>
          </w:tcPr>
          <w:p w:rsidR="00192CCD" w:rsidRDefault="00AE4472">
            <w:r>
              <w:rPr>
                <w:rFonts w:hint="eastAsia"/>
              </w:rPr>
              <w:t>触发条件</w:t>
            </w:r>
          </w:p>
        </w:tc>
        <w:tc>
          <w:tcPr>
            <w:tcW w:w="4262" w:type="dxa"/>
          </w:tcPr>
          <w:p w:rsidR="00192CCD" w:rsidRDefault="00AE4472">
            <w:pPr>
              <w:rPr>
                <w:rFonts w:eastAsiaTheme="minorEastAsia"/>
              </w:rPr>
            </w:pPr>
            <w:r>
              <w:rPr>
                <w:rFonts w:hint="eastAsia"/>
              </w:rPr>
              <w:t>教师表示需要查看评价内容</w:t>
            </w:r>
          </w:p>
        </w:tc>
      </w:tr>
      <w:tr w:rsidR="00192CCD">
        <w:tc>
          <w:tcPr>
            <w:tcW w:w="4263" w:type="dxa"/>
          </w:tcPr>
          <w:p w:rsidR="00192CCD" w:rsidRDefault="00AE4472">
            <w:r>
              <w:rPr>
                <w:rFonts w:hint="eastAsia"/>
              </w:rPr>
              <w:t>前置条件</w:t>
            </w:r>
          </w:p>
        </w:tc>
        <w:tc>
          <w:tcPr>
            <w:tcW w:w="4262" w:type="dxa"/>
          </w:tcPr>
          <w:p w:rsidR="00192CCD" w:rsidRDefault="00AE4472">
            <w:r>
              <w:rPr>
                <w:rFonts w:hint="eastAsia"/>
              </w:rPr>
              <w:t>1.教师已注册</w:t>
            </w:r>
          </w:p>
          <w:p w:rsidR="00192CCD" w:rsidRDefault="00AE4472">
            <w:r>
              <w:rPr>
                <w:rFonts w:hint="eastAsia"/>
              </w:rPr>
              <w:t>2.教师已登录</w:t>
            </w:r>
          </w:p>
        </w:tc>
      </w:tr>
      <w:tr w:rsidR="00192CCD">
        <w:tc>
          <w:tcPr>
            <w:tcW w:w="4263" w:type="dxa"/>
          </w:tcPr>
          <w:p w:rsidR="00192CCD" w:rsidRDefault="00AE4472">
            <w:pPr>
              <w:rPr>
                <w:rFonts w:eastAsiaTheme="minorEastAsia"/>
              </w:rPr>
            </w:pPr>
            <w:r>
              <w:rPr>
                <w:rFonts w:hint="eastAsia"/>
              </w:rPr>
              <w:t>后置条件</w:t>
            </w:r>
          </w:p>
        </w:tc>
        <w:tc>
          <w:tcPr>
            <w:tcW w:w="4262" w:type="dxa"/>
          </w:tcPr>
          <w:p w:rsidR="00192CCD" w:rsidRDefault="00AE4472">
            <w:r>
              <w:rPr>
                <w:rFonts w:hint="eastAsia"/>
              </w:rPr>
              <w:t>1.教师查看评价</w:t>
            </w:r>
          </w:p>
        </w:tc>
      </w:tr>
      <w:tr w:rsidR="00192CCD">
        <w:tc>
          <w:tcPr>
            <w:tcW w:w="4263" w:type="dxa"/>
          </w:tcPr>
          <w:p w:rsidR="00192CCD" w:rsidRDefault="00AE4472">
            <w:pPr>
              <w:rPr>
                <w:rFonts w:eastAsiaTheme="minorEastAsia"/>
              </w:rPr>
            </w:pPr>
            <w:r>
              <w:rPr>
                <w:rFonts w:hint="eastAsia"/>
              </w:rPr>
              <w:t>正常流程</w:t>
            </w:r>
          </w:p>
        </w:tc>
        <w:tc>
          <w:tcPr>
            <w:tcW w:w="4262" w:type="dxa"/>
          </w:tcPr>
          <w:p w:rsidR="00192CCD" w:rsidRDefault="00AE4472">
            <w:r>
              <w:rPr>
                <w:rFonts w:hint="eastAsia"/>
              </w:rPr>
              <w:t>3-7.0教师点击头像，进入</w:t>
            </w:r>
            <w:hyperlink w:anchor="T_个人中心页" w:history="1">
              <w:r>
                <w:rPr>
                  <w:rStyle w:val="af2"/>
                  <w:rFonts w:hint="eastAsia"/>
                  <w:color w:val="FF0000"/>
                </w:rPr>
                <w:t>个人中心页</w:t>
              </w:r>
            </w:hyperlink>
          </w:p>
          <w:p w:rsidR="00192CCD" w:rsidRDefault="00AE4472">
            <w:r>
              <w:rPr>
                <w:rFonts w:hint="eastAsia"/>
              </w:rPr>
              <w:t>1.点击历史评价，进入</w:t>
            </w:r>
            <w:hyperlink w:anchor="T_历史评价页" w:history="1">
              <w:r>
                <w:rPr>
                  <w:rStyle w:val="af2"/>
                  <w:rFonts w:hint="eastAsia"/>
                  <w:color w:val="FF0000"/>
                </w:rPr>
                <w:t>历史评价页</w:t>
              </w:r>
            </w:hyperlink>
          </w:p>
          <w:p w:rsidR="00192CCD" w:rsidRDefault="00AE4472">
            <w:r>
              <w:rPr>
                <w:rFonts w:hint="eastAsia"/>
              </w:rPr>
              <w:t>2.查看评价信息</w:t>
            </w:r>
          </w:p>
        </w:tc>
      </w:tr>
      <w:tr w:rsidR="00192CCD">
        <w:tc>
          <w:tcPr>
            <w:tcW w:w="4263" w:type="dxa"/>
          </w:tcPr>
          <w:p w:rsidR="00192CCD" w:rsidRDefault="00AE4472">
            <w:r>
              <w:rPr>
                <w:rFonts w:hint="eastAsia"/>
              </w:rPr>
              <w:t>可选流程</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异常</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输入</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输出</w:t>
            </w:r>
          </w:p>
        </w:tc>
        <w:tc>
          <w:tcPr>
            <w:tcW w:w="4262" w:type="dxa"/>
          </w:tcPr>
          <w:p w:rsidR="00192CCD" w:rsidRDefault="00AE4472">
            <w:r>
              <w:rPr>
                <w:rFonts w:hint="eastAsia"/>
                <w:color w:val="000000" w:themeColor="text1"/>
              </w:rPr>
              <w:t>3-7.0 历史评价页信息</w:t>
            </w:r>
          </w:p>
        </w:tc>
      </w:tr>
      <w:tr w:rsidR="00192CCD">
        <w:tc>
          <w:tcPr>
            <w:tcW w:w="4263" w:type="dxa"/>
          </w:tcPr>
          <w:p w:rsidR="00192CCD" w:rsidRDefault="00AE4472">
            <w:r>
              <w:rPr>
                <w:rFonts w:hint="eastAsia"/>
              </w:rPr>
              <w:t>业务规则</w:t>
            </w:r>
          </w:p>
        </w:tc>
        <w:tc>
          <w:tcPr>
            <w:tcW w:w="4262" w:type="dxa"/>
          </w:tcPr>
          <w:p w:rsidR="00192CCD" w:rsidRDefault="00AE4472">
            <w:r>
              <w:rPr>
                <w:rFonts w:hint="eastAsia"/>
              </w:rPr>
              <w:t>无</w:t>
            </w:r>
          </w:p>
        </w:tc>
      </w:tr>
      <w:tr w:rsidR="00192CCD">
        <w:tc>
          <w:tcPr>
            <w:tcW w:w="4263" w:type="dxa"/>
          </w:tcPr>
          <w:p w:rsidR="00192CCD" w:rsidRDefault="00AE4472">
            <w:r>
              <w:rPr>
                <w:rFonts w:hint="eastAsia"/>
              </w:rPr>
              <w:t>优先级</w:t>
            </w:r>
          </w:p>
        </w:tc>
        <w:tc>
          <w:tcPr>
            <w:tcW w:w="4262" w:type="dxa"/>
          </w:tcPr>
          <w:p w:rsidR="00192CCD" w:rsidRDefault="00AE4472">
            <w:r>
              <w:rPr>
                <w:rFonts w:hint="eastAsia"/>
              </w:rPr>
              <w:t>0.45</w:t>
            </w:r>
          </w:p>
        </w:tc>
      </w:tr>
    </w:tbl>
    <w:p w:rsidR="00192CCD" w:rsidRDefault="00192CCD"/>
    <w:p w:rsidR="00192CCD" w:rsidRDefault="00192CCD"/>
    <w:p w:rsidR="00192CCD" w:rsidRDefault="00192CCD"/>
    <w:p w:rsidR="00192CCD" w:rsidRDefault="00AE4472">
      <w:bookmarkStart w:id="774" w:name="T_历史评价页"/>
      <w:r>
        <w:rPr>
          <w:rFonts w:hint="eastAsia"/>
          <w:color w:val="FF0000"/>
        </w:rPr>
        <w:t>历史评价页</w:t>
      </w:r>
      <w:bookmarkEnd w:id="774"/>
      <w:r>
        <w:rPr>
          <w:rFonts w:hint="eastAsia"/>
          <w:color w:val="FF0000"/>
        </w:rPr>
        <w:t>：</w:t>
      </w:r>
    </w:p>
    <w:p w:rsidR="00192CCD" w:rsidRDefault="00AE4472">
      <w:r>
        <w:rPr>
          <w:noProof/>
        </w:rPr>
        <w:lastRenderedPageBreak/>
        <w:drawing>
          <wp:inline distT="0" distB="0" distL="114300" distR="114300">
            <wp:extent cx="5268595" cy="3429000"/>
            <wp:effectExtent l="0" t="0" r="4445" b="0"/>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429"/>
                    <a:stretch>
                      <a:fillRect/>
                    </a:stretch>
                  </pic:blipFill>
                  <pic:spPr>
                    <a:xfrm>
                      <a:off x="0" y="0"/>
                      <a:ext cx="5268595" cy="3429000"/>
                    </a:xfrm>
                    <a:prstGeom prst="rect">
                      <a:avLst/>
                    </a:prstGeom>
                    <a:noFill/>
                    <a:ln w="9525">
                      <a:noFill/>
                    </a:ln>
                  </pic:spPr>
                </pic:pic>
              </a:graphicData>
            </a:graphic>
          </wp:inline>
        </w:drawing>
      </w:r>
    </w:p>
    <w:p w:rsidR="00192CCD" w:rsidRDefault="00AE4472">
      <w:pPr>
        <w:rPr>
          <w:rFonts w:eastAsiaTheme="minorEastAsia"/>
          <w:color w:val="FF0000"/>
        </w:rPr>
      </w:pPr>
      <w:r>
        <w:rPr>
          <w:rFonts w:hint="eastAsia"/>
          <w:color w:val="FF0000"/>
        </w:rPr>
        <w:t>对话框图：</w:t>
      </w:r>
    </w:p>
    <w:p w:rsidR="00192CCD" w:rsidRDefault="00AE4472">
      <w:r>
        <w:rPr>
          <w:noProof/>
        </w:rPr>
        <w:drawing>
          <wp:inline distT="0" distB="0" distL="114300" distR="114300">
            <wp:extent cx="5269230" cy="3486785"/>
            <wp:effectExtent l="0" t="0" r="3810" b="3175"/>
            <wp:docPr id="4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4"/>
                    <pic:cNvPicPr>
                      <a:picLocks noChangeAspect="1"/>
                    </pic:cNvPicPr>
                  </pic:nvPicPr>
                  <pic:blipFill>
                    <a:blip r:embed="rId430"/>
                    <a:stretch>
                      <a:fillRect/>
                    </a:stretch>
                  </pic:blipFill>
                  <pic:spPr>
                    <a:xfrm>
                      <a:off x="0" y="0"/>
                      <a:ext cx="5269230" cy="3486785"/>
                    </a:xfrm>
                    <a:prstGeom prst="rect">
                      <a:avLst/>
                    </a:prstGeom>
                    <a:noFill/>
                    <a:ln w="9525">
                      <a:noFill/>
                    </a:ln>
                  </pic:spPr>
                </pic:pic>
              </a:graphicData>
            </a:graphic>
          </wp:inline>
        </w:drawing>
      </w:r>
    </w:p>
    <w:p w:rsidR="00192CCD" w:rsidRDefault="00AE4472">
      <w:pPr>
        <w:pStyle w:val="3"/>
      </w:pPr>
      <w:bookmarkStart w:id="775" w:name="_Toc31644"/>
      <w:r>
        <w:rPr>
          <w:rFonts w:hint="eastAsia"/>
        </w:rPr>
        <w:t>4.4.29</w:t>
      </w:r>
      <w:r>
        <w:rPr>
          <w:rFonts w:hint="eastAsia"/>
        </w:rPr>
        <w:t>教师浏览案例</w:t>
      </w:r>
      <w:bookmarkEnd w:id="775"/>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-4-1 ,</w:t>
            </w:r>
            <w:r>
              <w:rPr>
                <w:rFonts w:hint="eastAsia"/>
              </w:rPr>
              <w:t>浏览案例</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教师</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教师点击可查看浏览案例内容</w:t>
            </w:r>
          </w:p>
        </w:tc>
      </w:tr>
      <w:tr w:rsidR="00192CCD">
        <w:tc>
          <w:tcPr>
            <w:tcW w:w="4148" w:type="dxa"/>
          </w:tcPr>
          <w:p w:rsidR="00192CCD" w:rsidRDefault="00AE4472">
            <w:r>
              <w:rPr>
                <w:rFonts w:hint="eastAsia"/>
              </w:rPr>
              <w:lastRenderedPageBreak/>
              <w:t>触发条件</w:t>
            </w:r>
          </w:p>
        </w:tc>
        <w:tc>
          <w:tcPr>
            <w:tcW w:w="4148" w:type="dxa"/>
          </w:tcPr>
          <w:p w:rsidR="00192CCD" w:rsidRDefault="00AE4472">
            <w:r>
              <w:rPr>
                <w:rFonts w:hint="eastAsia"/>
              </w:rPr>
              <w:t>教师表示想要查看一些案例的内容，并对其想要有一定的了解</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1.教师已注册</w:t>
            </w:r>
          </w:p>
          <w:p w:rsidR="00192CCD" w:rsidRDefault="00AE4472">
            <w:r>
              <w:rPr>
                <w:rFonts w:hint="eastAsia"/>
              </w:rPr>
              <w:t>2.教师已登录</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1.系统显示所有存在的案例内容</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4-1.0浏览案例</w:t>
            </w:r>
          </w:p>
          <w:p w:rsidR="00192CCD" w:rsidRDefault="00AE4472">
            <w:pPr>
              <w:rPr>
                <w:rFonts w:eastAsiaTheme="minorEastAsia"/>
                <w:color w:val="FF0000"/>
              </w:rPr>
            </w:pPr>
            <w:r>
              <w:rPr>
                <w:rFonts w:hint="eastAsia"/>
              </w:rPr>
              <w:t>1.点击案例库，进入</w:t>
            </w:r>
            <w:hyperlink w:anchor="T_案例库主界面" w:history="1">
              <w:r>
                <w:rPr>
                  <w:rStyle w:val="af2"/>
                  <w:rFonts w:hint="eastAsia"/>
                  <w:color w:val="FF0000"/>
                </w:rPr>
                <w:t>案例库界面</w:t>
              </w:r>
            </w:hyperlink>
          </w:p>
          <w:p w:rsidR="00192CCD" w:rsidRDefault="00AE4472">
            <w:pPr>
              <w:rPr>
                <w:rFonts w:eastAsiaTheme="minorEastAsia"/>
              </w:rPr>
            </w:pPr>
            <w:r>
              <w:rPr>
                <w:rFonts w:hint="eastAsia"/>
              </w:rPr>
              <w:t>2.选择案例进行查看，进入</w:t>
            </w:r>
            <w:hyperlink w:anchor="T_案例信息界面" w:history="1">
              <w:r>
                <w:rPr>
                  <w:rStyle w:val="af2"/>
                  <w:rFonts w:hint="eastAsia"/>
                  <w:color w:val="FF0000"/>
                </w:rPr>
                <w:t>案例信息界面</w:t>
              </w:r>
            </w:hyperlink>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4-1.1 查看案例详情</w:t>
            </w:r>
          </w:p>
          <w:p w:rsidR="00192CCD" w:rsidRDefault="00AE4472">
            <w:pPr>
              <w:rPr>
                <w:color w:val="FF0000"/>
              </w:rPr>
            </w:pPr>
            <w:r>
              <w:rPr>
                <w:rFonts w:hint="eastAsia"/>
              </w:rPr>
              <w:t>1.点击案例详情，进入</w:t>
            </w:r>
            <w:hyperlink w:anchor="T_案例基本信息页" w:history="1">
              <w:r>
                <w:rPr>
                  <w:rStyle w:val="af2"/>
                  <w:rFonts w:hint="eastAsia"/>
                  <w:color w:val="FF0000"/>
                </w:rPr>
                <w:t>案例基本信息页</w:t>
              </w:r>
            </w:hyperlink>
          </w:p>
          <w:p w:rsidR="00192CCD" w:rsidRDefault="00AE4472">
            <w:r>
              <w:rPr>
                <w:rFonts w:hint="eastAsia"/>
              </w:rPr>
              <w:t>2.点击逻辑角色，进入</w:t>
            </w:r>
            <w:hyperlink w:anchor="T_逻辑角色页" w:history="1">
              <w:r>
                <w:rPr>
                  <w:rStyle w:val="af2"/>
                  <w:rFonts w:hint="eastAsia"/>
                  <w:color w:val="FF0000"/>
                </w:rPr>
                <w:t>逻辑角色页</w:t>
              </w:r>
            </w:hyperlink>
          </w:p>
          <w:p w:rsidR="00192CCD" w:rsidRDefault="00AE4472">
            <w:pPr>
              <w:rPr>
                <w:color w:val="FF0000"/>
              </w:rPr>
            </w:pPr>
            <w:r>
              <w:rPr>
                <w:rFonts w:hint="eastAsia"/>
              </w:rPr>
              <w:t>3.点击任务工作表，进入</w:t>
            </w:r>
            <w:hyperlink w:anchor="T_任务工作表页" w:history="1">
              <w:r>
                <w:rPr>
                  <w:rStyle w:val="af2"/>
                  <w:rFonts w:hint="eastAsia"/>
                  <w:color w:val="FF0000"/>
                </w:rPr>
                <w:t>任务工作表页</w:t>
              </w:r>
            </w:hyperlink>
          </w:p>
          <w:p w:rsidR="00192CCD" w:rsidRDefault="00AE4472">
            <w:pPr>
              <w:rPr>
                <w:color w:val="FF0000"/>
              </w:rPr>
            </w:pPr>
            <w:r>
              <w:rPr>
                <w:rFonts w:hint="eastAsia"/>
              </w:rPr>
              <w:t>4.点击甘特图，进入</w:t>
            </w:r>
            <w:hyperlink w:anchor="T_甘特图页" w:history="1">
              <w:r>
                <w:rPr>
                  <w:rStyle w:val="af2"/>
                  <w:rFonts w:hint="eastAsia"/>
                  <w:color w:val="FF0000"/>
                </w:rPr>
                <w:t>甘特图页</w:t>
              </w:r>
            </w:hyperlink>
          </w:p>
          <w:p w:rsidR="00192CCD" w:rsidRDefault="00AE4472">
            <w:r>
              <w:rPr>
                <w:rFonts w:hint="eastAsia"/>
              </w:rPr>
              <w:t>5.点击标准文档，进入</w:t>
            </w:r>
            <w:hyperlink w:anchor="T_标准文档页2" w:history="1">
              <w:r>
                <w:rPr>
                  <w:rStyle w:val="af2"/>
                  <w:rFonts w:hint="eastAsia"/>
                  <w:color w:val="FF0000"/>
                </w:rPr>
                <w:t>标准文档页（可下载）</w:t>
              </w:r>
            </w:hyperlink>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pPr>
              <w:rPr>
                <w:rFonts w:eastAsiaTheme="minorEastAsia"/>
              </w:rPr>
            </w:pPr>
            <w:r>
              <w:rPr>
                <w:rFonts w:hint="eastAsia"/>
              </w:rPr>
              <w:t>无</w:t>
            </w:r>
          </w:p>
        </w:tc>
      </w:tr>
      <w:tr w:rsidR="00192CCD">
        <w:tc>
          <w:tcPr>
            <w:tcW w:w="4148" w:type="dxa"/>
          </w:tcPr>
          <w:p w:rsidR="00192CCD" w:rsidRDefault="00AE4472">
            <w:r>
              <w:rPr>
                <w:rFonts w:hint="eastAsia"/>
              </w:rPr>
              <w:t>输出</w:t>
            </w:r>
          </w:p>
        </w:tc>
        <w:tc>
          <w:tcPr>
            <w:tcW w:w="4148" w:type="dxa"/>
          </w:tcPr>
          <w:p w:rsidR="00192CCD" w:rsidRDefault="00AE4472">
            <w:pPr>
              <w:rPr>
                <w:rFonts w:eastAsiaTheme="minorEastAsia"/>
              </w:rPr>
            </w:pPr>
            <w:r>
              <w:rPr>
                <w:rFonts w:hint="eastAsia"/>
              </w:rPr>
              <w:t>4-1.0</w:t>
            </w:r>
            <w:r>
              <w:rPr>
                <w:rFonts w:hint="eastAsia"/>
                <w:color w:val="000000" w:themeColor="text1"/>
              </w:rPr>
              <w:t>案例基本信息页,逻辑角色页,任务工作表页,甘特图页,标准文档页</w:t>
            </w:r>
          </w:p>
        </w:tc>
      </w:tr>
      <w:tr w:rsidR="00192CCD">
        <w:tc>
          <w:tcPr>
            <w:tcW w:w="4148" w:type="dxa"/>
          </w:tcPr>
          <w:p w:rsidR="00192CCD" w:rsidRDefault="00AE4472">
            <w:r>
              <w:rPr>
                <w:rFonts w:hint="eastAsia"/>
              </w:rPr>
              <w:t>业务规则</w:t>
            </w:r>
          </w:p>
        </w:tc>
        <w:tc>
          <w:tcPr>
            <w:tcW w:w="4148" w:type="dxa"/>
          </w:tcPr>
          <w:p w:rsidR="00192CCD" w:rsidRDefault="00AE4472">
            <w:pPr>
              <w:rPr>
                <w:rFonts w:eastAsiaTheme="minorEastAsia"/>
              </w:rPr>
            </w:pPr>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0.80</w:t>
            </w:r>
          </w:p>
        </w:tc>
      </w:tr>
    </w:tbl>
    <w:p w:rsidR="00192CCD" w:rsidRDefault="00192CCD"/>
    <w:p w:rsidR="00192CCD" w:rsidRDefault="00192CCD"/>
    <w:p w:rsidR="00192CCD" w:rsidRDefault="00192CCD"/>
    <w:p w:rsidR="00192CCD" w:rsidRDefault="00AE4472">
      <w:bookmarkStart w:id="776" w:name="T_案例信息界面"/>
      <w:r>
        <w:rPr>
          <w:rFonts w:hint="eastAsia"/>
          <w:color w:val="FF0000"/>
        </w:rPr>
        <w:t>案例信息界面</w:t>
      </w:r>
      <w:bookmarkEnd w:id="776"/>
      <w:r>
        <w:rPr>
          <w:rFonts w:hint="eastAsia"/>
          <w:color w:val="FF0000"/>
        </w:rPr>
        <w:t>：</w:t>
      </w:r>
    </w:p>
    <w:p w:rsidR="00192CCD" w:rsidRDefault="00192CCD"/>
    <w:p w:rsidR="00192CCD" w:rsidRDefault="00AE4472">
      <w:r>
        <w:rPr>
          <w:noProof/>
        </w:rPr>
        <w:lastRenderedPageBreak/>
        <w:drawing>
          <wp:inline distT="0" distB="0" distL="114300" distR="114300">
            <wp:extent cx="5268595" cy="3399790"/>
            <wp:effectExtent l="0" t="0" r="4445" b="13970"/>
            <wp:docPr id="4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0"/>
                    <pic:cNvPicPr>
                      <a:picLocks noChangeAspect="1"/>
                    </pic:cNvPicPr>
                  </pic:nvPicPr>
                  <pic:blipFill>
                    <a:blip r:embed="rId431"/>
                    <a:stretch>
                      <a:fillRect/>
                    </a:stretch>
                  </pic:blipFill>
                  <pic:spPr>
                    <a:xfrm>
                      <a:off x="0" y="0"/>
                      <a:ext cx="5268595" cy="3399790"/>
                    </a:xfrm>
                    <a:prstGeom prst="rect">
                      <a:avLst/>
                    </a:prstGeom>
                    <a:noFill/>
                    <a:ln w="9525">
                      <a:noFill/>
                    </a:ln>
                  </pic:spPr>
                </pic:pic>
              </a:graphicData>
            </a:graphic>
          </wp:inline>
        </w:drawing>
      </w:r>
    </w:p>
    <w:p w:rsidR="00192CCD" w:rsidRDefault="00192CCD"/>
    <w:p w:rsidR="00192CCD" w:rsidRDefault="00AE4472">
      <w:pPr>
        <w:rPr>
          <w:color w:val="FF0000"/>
        </w:rPr>
      </w:pPr>
      <w:bookmarkStart w:id="777" w:name="T_案例基本信息页"/>
      <w:r>
        <w:rPr>
          <w:rFonts w:hint="eastAsia"/>
          <w:color w:val="FF0000"/>
        </w:rPr>
        <w:t>案例基本信息页</w:t>
      </w:r>
      <w:bookmarkEnd w:id="777"/>
      <w:r>
        <w:rPr>
          <w:rFonts w:hint="eastAsia"/>
          <w:color w:val="FF0000"/>
        </w:rPr>
        <w:t>：</w:t>
      </w:r>
    </w:p>
    <w:p w:rsidR="00192CCD" w:rsidRDefault="00AE4472">
      <w:r>
        <w:rPr>
          <w:noProof/>
        </w:rPr>
        <w:drawing>
          <wp:inline distT="0" distB="0" distL="114300" distR="114300">
            <wp:extent cx="5260975" cy="3625215"/>
            <wp:effectExtent l="0" t="0" r="12065" b="1905"/>
            <wp:docPr id="4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5"/>
                    <pic:cNvPicPr>
                      <a:picLocks noChangeAspect="1"/>
                    </pic:cNvPicPr>
                  </pic:nvPicPr>
                  <pic:blipFill>
                    <a:blip r:embed="rId432"/>
                    <a:stretch>
                      <a:fillRect/>
                    </a:stretch>
                  </pic:blipFill>
                  <pic:spPr>
                    <a:xfrm>
                      <a:off x="0" y="0"/>
                      <a:ext cx="5260975" cy="3625215"/>
                    </a:xfrm>
                    <a:prstGeom prst="rect">
                      <a:avLst/>
                    </a:prstGeom>
                    <a:noFill/>
                    <a:ln w="9525">
                      <a:noFill/>
                    </a:ln>
                  </pic:spPr>
                </pic:pic>
              </a:graphicData>
            </a:graphic>
          </wp:inline>
        </w:drawing>
      </w:r>
    </w:p>
    <w:p w:rsidR="00192CCD" w:rsidRDefault="00AE4472">
      <w:pPr>
        <w:rPr>
          <w:color w:val="FF0000"/>
        </w:rPr>
      </w:pPr>
      <w:bookmarkStart w:id="778" w:name="T_逻辑角色页"/>
      <w:r>
        <w:rPr>
          <w:rFonts w:hint="eastAsia"/>
          <w:color w:val="FF0000"/>
        </w:rPr>
        <w:t>逻辑角色页</w:t>
      </w:r>
      <w:bookmarkEnd w:id="778"/>
      <w:r>
        <w:rPr>
          <w:rFonts w:hint="eastAsia"/>
          <w:color w:val="FF0000"/>
        </w:rPr>
        <w:t>：</w:t>
      </w:r>
    </w:p>
    <w:p w:rsidR="00192CCD" w:rsidRDefault="00AE4472">
      <w:pPr>
        <w:rPr>
          <w:color w:val="FF0000"/>
        </w:rPr>
      </w:pPr>
      <w:r>
        <w:rPr>
          <w:noProof/>
        </w:rPr>
        <w:lastRenderedPageBreak/>
        <w:drawing>
          <wp:inline distT="0" distB="0" distL="114300" distR="114300">
            <wp:extent cx="5264785" cy="3448050"/>
            <wp:effectExtent l="0" t="0" r="8255" b="11430"/>
            <wp:docPr id="4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6"/>
                    <pic:cNvPicPr>
                      <a:picLocks noChangeAspect="1"/>
                    </pic:cNvPicPr>
                  </pic:nvPicPr>
                  <pic:blipFill>
                    <a:blip r:embed="rId433"/>
                    <a:stretch>
                      <a:fillRect/>
                    </a:stretch>
                  </pic:blipFill>
                  <pic:spPr>
                    <a:xfrm>
                      <a:off x="0" y="0"/>
                      <a:ext cx="5264785" cy="3448050"/>
                    </a:xfrm>
                    <a:prstGeom prst="rect">
                      <a:avLst/>
                    </a:prstGeom>
                    <a:noFill/>
                    <a:ln w="9525">
                      <a:noFill/>
                    </a:ln>
                  </pic:spPr>
                </pic:pic>
              </a:graphicData>
            </a:graphic>
          </wp:inline>
        </w:drawing>
      </w:r>
    </w:p>
    <w:p w:rsidR="00192CCD" w:rsidRDefault="00AE4472">
      <w:pPr>
        <w:rPr>
          <w:color w:val="FF0000"/>
        </w:rPr>
      </w:pPr>
      <w:bookmarkStart w:id="779" w:name="T_任务工作表页"/>
      <w:r>
        <w:rPr>
          <w:rFonts w:hint="eastAsia"/>
          <w:color w:val="FF0000"/>
        </w:rPr>
        <w:t>任务工作表页</w:t>
      </w:r>
      <w:bookmarkEnd w:id="779"/>
      <w:r>
        <w:rPr>
          <w:rFonts w:hint="eastAsia"/>
          <w:color w:val="FF0000"/>
        </w:rPr>
        <w:t>：</w:t>
      </w:r>
    </w:p>
    <w:p w:rsidR="00192CCD" w:rsidRDefault="00AE4472">
      <w:pPr>
        <w:rPr>
          <w:color w:val="FF0000"/>
        </w:rPr>
      </w:pPr>
      <w:r>
        <w:rPr>
          <w:noProof/>
        </w:rPr>
        <w:drawing>
          <wp:inline distT="0" distB="0" distL="114300" distR="114300">
            <wp:extent cx="5261610" cy="3385820"/>
            <wp:effectExtent l="0" t="0" r="11430" b="12700"/>
            <wp:docPr id="4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7"/>
                    <pic:cNvPicPr>
                      <a:picLocks noChangeAspect="1"/>
                    </pic:cNvPicPr>
                  </pic:nvPicPr>
                  <pic:blipFill>
                    <a:blip r:embed="rId434"/>
                    <a:stretch>
                      <a:fillRect/>
                    </a:stretch>
                  </pic:blipFill>
                  <pic:spPr>
                    <a:xfrm>
                      <a:off x="0" y="0"/>
                      <a:ext cx="5261610" cy="3385820"/>
                    </a:xfrm>
                    <a:prstGeom prst="rect">
                      <a:avLst/>
                    </a:prstGeom>
                    <a:noFill/>
                    <a:ln w="9525">
                      <a:noFill/>
                    </a:ln>
                  </pic:spPr>
                </pic:pic>
              </a:graphicData>
            </a:graphic>
          </wp:inline>
        </w:drawing>
      </w:r>
    </w:p>
    <w:p w:rsidR="00192CCD" w:rsidRDefault="00AE4472">
      <w:pPr>
        <w:rPr>
          <w:color w:val="FF0000"/>
        </w:rPr>
      </w:pPr>
      <w:bookmarkStart w:id="780" w:name="T_甘特图页"/>
      <w:r>
        <w:rPr>
          <w:rFonts w:hint="eastAsia"/>
          <w:color w:val="FF0000"/>
        </w:rPr>
        <w:t>甘特图页</w:t>
      </w:r>
      <w:bookmarkEnd w:id="780"/>
      <w:r>
        <w:rPr>
          <w:rFonts w:hint="eastAsia"/>
          <w:color w:val="FF0000"/>
        </w:rPr>
        <w:t>：</w:t>
      </w:r>
    </w:p>
    <w:p w:rsidR="00192CCD" w:rsidRDefault="00AE4472">
      <w:pPr>
        <w:rPr>
          <w:color w:val="FF0000"/>
        </w:rPr>
      </w:pPr>
      <w:r>
        <w:rPr>
          <w:noProof/>
        </w:rPr>
        <w:lastRenderedPageBreak/>
        <w:drawing>
          <wp:inline distT="0" distB="0" distL="114300" distR="114300">
            <wp:extent cx="5268595" cy="3405505"/>
            <wp:effectExtent l="0" t="0" r="4445" b="825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435"/>
                    <a:stretch>
                      <a:fillRect/>
                    </a:stretch>
                  </pic:blipFill>
                  <pic:spPr>
                    <a:xfrm>
                      <a:off x="0" y="0"/>
                      <a:ext cx="5268595" cy="3405505"/>
                    </a:xfrm>
                    <a:prstGeom prst="rect">
                      <a:avLst/>
                    </a:prstGeom>
                    <a:noFill/>
                    <a:ln w="9525">
                      <a:noFill/>
                    </a:ln>
                  </pic:spPr>
                </pic:pic>
              </a:graphicData>
            </a:graphic>
          </wp:inline>
        </w:drawing>
      </w:r>
    </w:p>
    <w:p w:rsidR="00192CCD" w:rsidRDefault="00AE4472">
      <w:pPr>
        <w:rPr>
          <w:color w:val="FF0000"/>
        </w:rPr>
      </w:pPr>
      <w:bookmarkStart w:id="781" w:name="T_标准文档页2"/>
      <w:r>
        <w:rPr>
          <w:rFonts w:hint="eastAsia"/>
          <w:color w:val="FF0000"/>
        </w:rPr>
        <w:t>标准文档页</w:t>
      </w:r>
      <w:bookmarkEnd w:id="781"/>
      <w:r>
        <w:rPr>
          <w:rFonts w:hint="eastAsia"/>
          <w:color w:val="FF0000"/>
        </w:rPr>
        <w:t>：</w:t>
      </w:r>
    </w:p>
    <w:p w:rsidR="00192CCD" w:rsidRDefault="00AE4472">
      <w:pPr>
        <w:rPr>
          <w:color w:val="FF0000"/>
        </w:rPr>
      </w:pPr>
      <w:r>
        <w:rPr>
          <w:noProof/>
        </w:rPr>
        <w:drawing>
          <wp:inline distT="0" distB="0" distL="114300" distR="114300">
            <wp:extent cx="5272405" cy="3441065"/>
            <wp:effectExtent l="0" t="0" r="635" b="3175"/>
            <wp:docPr id="4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9"/>
                    <pic:cNvPicPr>
                      <a:picLocks noChangeAspect="1"/>
                    </pic:cNvPicPr>
                  </pic:nvPicPr>
                  <pic:blipFill>
                    <a:blip r:embed="rId436"/>
                    <a:stretch>
                      <a:fillRect/>
                    </a:stretch>
                  </pic:blipFill>
                  <pic:spPr>
                    <a:xfrm>
                      <a:off x="0" y="0"/>
                      <a:ext cx="5272405" cy="3441065"/>
                    </a:xfrm>
                    <a:prstGeom prst="rect">
                      <a:avLst/>
                    </a:prstGeom>
                    <a:noFill/>
                    <a:ln w="9525">
                      <a:noFill/>
                    </a:ln>
                  </pic:spPr>
                </pic:pic>
              </a:graphicData>
            </a:graphic>
          </wp:inline>
        </w:drawing>
      </w:r>
    </w:p>
    <w:p w:rsidR="00192CCD" w:rsidRDefault="00AE4472">
      <w:pPr>
        <w:rPr>
          <w:color w:val="FF0000"/>
        </w:rPr>
      </w:pPr>
      <w:r>
        <w:rPr>
          <w:rFonts w:hint="eastAsia"/>
          <w:color w:val="FF0000"/>
        </w:rPr>
        <w:t>对话框图：</w:t>
      </w:r>
    </w:p>
    <w:p w:rsidR="00192CCD" w:rsidRDefault="00AE4472">
      <w:r>
        <w:rPr>
          <w:noProof/>
        </w:rPr>
        <w:lastRenderedPageBreak/>
        <w:drawing>
          <wp:inline distT="0" distB="0" distL="114300" distR="114300">
            <wp:extent cx="5269865" cy="3472815"/>
            <wp:effectExtent l="0" t="0" r="3175" b="1905"/>
            <wp:docPr id="4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1"/>
                    <pic:cNvPicPr>
                      <a:picLocks noChangeAspect="1"/>
                    </pic:cNvPicPr>
                  </pic:nvPicPr>
                  <pic:blipFill>
                    <a:blip r:embed="rId437"/>
                    <a:stretch>
                      <a:fillRect/>
                    </a:stretch>
                  </pic:blipFill>
                  <pic:spPr>
                    <a:xfrm>
                      <a:off x="0" y="0"/>
                      <a:ext cx="5269865" cy="3472815"/>
                    </a:xfrm>
                    <a:prstGeom prst="rect">
                      <a:avLst/>
                    </a:prstGeom>
                    <a:noFill/>
                    <a:ln w="9525">
                      <a:noFill/>
                    </a:ln>
                  </pic:spPr>
                </pic:pic>
              </a:graphicData>
            </a:graphic>
          </wp:inline>
        </w:drawing>
      </w:r>
    </w:p>
    <w:p w:rsidR="00192CCD" w:rsidRDefault="00AE4472">
      <w:pPr>
        <w:pStyle w:val="3"/>
      </w:pPr>
      <w:bookmarkStart w:id="782" w:name="_Toc10395"/>
      <w:r>
        <w:rPr>
          <w:rFonts w:hint="eastAsia"/>
        </w:rPr>
        <w:t>4.4.30</w:t>
      </w:r>
      <w:r>
        <w:rPr>
          <w:rFonts w:hint="eastAsia"/>
        </w:rPr>
        <w:t>教师</w:t>
      </w:r>
      <w:r>
        <w:rPr>
          <w:rFonts w:hint="eastAsia"/>
          <w:color w:val="000000" w:themeColor="text1"/>
        </w:rPr>
        <w:t>b</w:t>
      </w:r>
      <w:r>
        <w:rPr>
          <w:color w:val="000000" w:themeColor="text1"/>
        </w:rPr>
        <w:t>b</w:t>
      </w:r>
      <w:r>
        <w:rPr>
          <w:rFonts w:hint="eastAsia"/>
          <w:color w:val="000000" w:themeColor="text1"/>
        </w:rPr>
        <w:t>s</w:t>
      </w:r>
      <w:r>
        <w:rPr>
          <w:rFonts w:hint="eastAsia"/>
          <w:color w:val="000000" w:themeColor="text1"/>
        </w:rPr>
        <w:t>发帖</w:t>
      </w:r>
      <w:bookmarkEnd w:id="782"/>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pPr>
              <w:rPr>
                <w:color w:val="000000" w:themeColor="text1"/>
              </w:rPr>
            </w:pPr>
            <w:r>
              <w:rPr>
                <w:rFonts w:hint="eastAsia"/>
                <w:color w:val="000000" w:themeColor="text1"/>
              </w:rPr>
              <w:t>ID和名称</w:t>
            </w:r>
          </w:p>
        </w:tc>
        <w:tc>
          <w:tcPr>
            <w:tcW w:w="4148" w:type="dxa"/>
          </w:tcPr>
          <w:p w:rsidR="00192CCD" w:rsidRDefault="00AE4472">
            <w:pPr>
              <w:rPr>
                <w:color w:val="000000" w:themeColor="text1"/>
              </w:rPr>
            </w:pPr>
            <w:r>
              <w:rPr>
                <w:rFonts w:hint="eastAsia"/>
                <w:color w:val="000000" w:themeColor="text1"/>
              </w:rPr>
              <w:t>T</w:t>
            </w:r>
            <w:r>
              <w:rPr>
                <w:color w:val="000000" w:themeColor="text1"/>
              </w:rPr>
              <w:t>-4-</w:t>
            </w:r>
            <w:r>
              <w:rPr>
                <w:rFonts w:hint="eastAsia"/>
                <w:color w:val="000000" w:themeColor="text1"/>
              </w:rPr>
              <w:t>2</w:t>
            </w:r>
            <w:r>
              <w:rPr>
                <w:color w:val="000000" w:themeColor="text1"/>
              </w:rPr>
              <w:t xml:space="preserve"> </w:t>
            </w:r>
            <w:r>
              <w:t>,</w:t>
            </w:r>
            <w:r>
              <w:rPr>
                <w:rFonts w:hint="eastAsia"/>
                <w:color w:val="000000" w:themeColor="text1"/>
              </w:rPr>
              <w:t>b</w:t>
            </w:r>
            <w:r>
              <w:rPr>
                <w:color w:val="000000" w:themeColor="text1"/>
              </w:rPr>
              <w:t>b</w:t>
            </w:r>
            <w:r>
              <w:rPr>
                <w:rFonts w:hint="eastAsia"/>
                <w:color w:val="000000" w:themeColor="text1"/>
              </w:rPr>
              <w:t>s发帖</w:t>
            </w:r>
          </w:p>
        </w:tc>
      </w:tr>
      <w:tr w:rsidR="00192CCD">
        <w:tc>
          <w:tcPr>
            <w:tcW w:w="4148" w:type="dxa"/>
          </w:tcPr>
          <w:p w:rsidR="00192CCD" w:rsidRDefault="00AE4472">
            <w:pPr>
              <w:rPr>
                <w:color w:val="000000" w:themeColor="text1"/>
              </w:rPr>
            </w:pPr>
            <w:r>
              <w:rPr>
                <w:rFonts w:hint="eastAsia"/>
              </w:rPr>
              <w:t>创建人</w:t>
            </w:r>
          </w:p>
        </w:tc>
        <w:tc>
          <w:tcPr>
            <w:tcW w:w="4148" w:type="dxa"/>
          </w:tcPr>
          <w:p w:rsidR="00192CCD" w:rsidRDefault="00AE4472">
            <w:pPr>
              <w:rPr>
                <w:color w:val="000000" w:themeColor="text1"/>
              </w:rPr>
            </w:pPr>
            <w:r>
              <w:rPr>
                <w:rFonts w:hint="eastAsia"/>
              </w:rPr>
              <w:t>周德阳</w:t>
            </w:r>
          </w:p>
        </w:tc>
      </w:tr>
      <w:tr w:rsidR="00192CCD">
        <w:tc>
          <w:tcPr>
            <w:tcW w:w="4148" w:type="dxa"/>
          </w:tcPr>
          <w:p w:rsidR="00192CCD" w:rsidRDefault="00AE4472">
            <w:pPr>
              <w:rPr>
                <w:color w:val="000000" w:themeColor="text1"/>
              </w:rPr>
            </w:pPr>
            <w:r>
              <w:rPr>
                <w:rFonts w:hint="eastAsia"/>
              </w:rPr>
              <w:t>创建时间</w:t>
            </w:r>
          </w:p>
        </w:tc>
        <w:tc>
          <w:tcPr>
            <w:tcW w:w="4148" w:type="dxa"/>
          </w:tcPr>
          <w:p w:rsidR="00192CCD" w:rsidRDefault="00AE4472">
            <w:pPr>
              <w:rPr>
                <w:color w:val="000000" w:themeColor="text1"/>
              </w:rPr>
            </w:pPr>
            <w:r>
              <w:rPr>
                <w:rFonts w:hint="eastAsia"/>
              </w:rPr>
              <w:t>2018年12月19日</w:t>
            </w:r>
          </w:p>
        </w:tc>
      </w:tr>
      <w:tr w:rsidR="00192CCD">
        <w:tc>
          <w:tcPr>
            <w:tcW w:w="4148" w:type="dxa"/>
          </w:tcPr>
          <w:p w:rsidR="00192CCD" w:rsidRDefault="00AE4472">
            <w:pPr>
              <w:rPr>
                <w:color w:val="000000" w:themeColor="text1"/>
              </w:rPr>
            </w:pPr>
            <w:r>
              <w:rPr>
                <w:rFonts w:hint="eastAsia"/>
              </w:rPr>
              <w:t>操作者</w:t>
            </w:r>
          </w:p>
        </w:tc>
        <w:tc>
          <w:tcPr>
            <w:tcW w:w="4148" w:type="dxa"/>
          </w:tcPr>
          <w:p w:rsidR="00192CCD" w:rsidRDefault="00AE4472">
            <w:pPr>
              <w:rPr>
                <w:color w:val="000000" w:themeColor="text1"/>
              </w:rPr>
            </w:pPr>
            <w:r>
              <w:rPr>
                <w:rFonts w:hint="eastAsia"/>
              </w:rPr>
              <w:t>教师</w:t>
            </w:r>
          </w:p>
        </w:tc>
      </w:tr>
      <w:tr w:rsidR="00192CCD">
        <w:tc>
          <w:tcPr>
            <w:tcW w:w="4148" w:type="dxa"/>
          </w:tcPr>
          <w:p w:rsidR="00192CCD" w:rsidRDefault="00AE4472">
            <w:pPr>
              <w:rPr>
                <w:color w:val="000000" w:themeColor="text1"/>
              </w:rPr>
            </w:pPr>
            <w:r>
              <w:rPr>
                <w:rFonts w:hint="eastAsia"/>
                <w:color w:val="000000" w:themeColor="text1"/>
              </w:rPr>
              <w:t>描述</w:t>
            </w:r>
          </w:p>
        </w:tc>
        <w:tc>
          <w:tcPr>
            <w:tcW w:w="4148" w:type="dxa"/>
          </w:tcPr>
          <w:p w:rsidR="00192CCD" w:rsidRDefault="00AE4472">
            <w:pPr>
              <w:rPr>
                <w:color w:val="000000" w:themeColor="text1"/>
              </w:rPr>
            </w:pPr>
            <w:r>
              <w:rPr>
                <w:rFonts w:hint="eastAsia"/>
                <w:color w:val="000000" w:themeColor="text1"/>
              </w:rPr>
              <w:t>教师发布bbs帖子</w:t>
            </w:r>
          </w:p>
        </w:tc>
      </w:tr>
      <w:tr w:rsidR="00192CCD">
        <w:tc>
          <w:tcPr>
            <w:tcW w:w="4148" w:type="dxa"/>
          </w:tcPr>
          <w:p w:rsidR="00192CCD" w:rsidRDefault="00AE4472">
            <w:pPr>
              <w:rPr>
                <w:color w:val="000000" w:themeColor="text1"/>
              </w:rPr>
            </w:pPr>
            <w:r>
              <w:rPr>
                <w:rFonts w:hint="eastAsia"/>
                <w:color w:val="000000" w:themeColor="text1"/>
              </w:rPr>
              <w:t>触发条件</w:t>
            </w:r>
          </w:p>
        </w:tc>
        <w:tc>
          <w:tcPr>
            <w:tcW w:w="4148" w:type="dxa"/>
          </w:tcPr>
          <w:p w:rsidR="00192CCD" w:rsidRDefault="00AE4472">
            <w:pPr>
              <w:rPr>
                <w:color w:val="000000" w:themeColor="text1"/>
              </w:rPr>
            </w:pPr>
            <w:r>
              <w:rPr>
                <w:rFonts w:hint="eastAsia"/>
                <w:color w:val="000000" w:themeColor="text1"/>
              </w:rPr>
              <w:t>教师表示想要发表言论</w:t>
            </w:r>
          </w:p>
        </w:tc>
      </w:tr>
      <w:tr w:rsidR="00192CCD">
        <w:tc>
          <w:tcPr>
            <w:tcW w:w="4148" w:type="dxa"/>
          </w:tcPr>
          <w:p w:rsidR="00192CCD" w:rsidRDefault="00AE4472">
            <w:pPr>
              <w:rPr>
                <w:color w:val="000000" w:themeColor="text1"/>
              </w:rPr>
            </w:pPr>
            <w:r>
              <w:rPr>
                <w:rFonts w:hint="eastAsia"/>
                <w:color w:val="000000" w:themeColor="text1"/>
              </w:rPr>
              <w:t>前置条件</w:t>
            </w:r>
          </w:p>
        </w:tc>
        <w:tc>
          <w:tcPr>
            <w:tcW w:w="4148" w:type="dxa"/>
          </w:tcPr>
          <w:p w:rsidR="00192CCD" w:rsidRDefault="00AE4472">
            <w:r>
              <w:rPr>
                <w:rFonts w:hint="eastAsia"/>
              </w:rPr>
              <w:t>1.教师已注册</w:t>
            </w:r>
          </w:p>
          <w:p w:rsidR="00192CCD" w:rsidRDefault="00AE4472">
            <w:pPr>
              <w:rPr>
                <w:color w:val="000000" w:themeColor="text1"/>
              </w:rPr>
            </w:pPr>
            <w:r>
              <w:rPr>
                <w:rFonts w:hint="eastAsia"/>
              </w:rPr>
              <w:t>2.教师已登录</w:t>
            </w:r>
          </w:p>
        </w:tc>
      </w:tr>
      <w:tr w:rsidR="00192CCD">
        <w:tc>
          <w:tcPr>
            <w:tcW w:w="4148" w:type="dxa"/>
          </w:tcPr>
          <w:p w:rsidR="00192CCD" w:rsidRDefault="00AE4472">
            <w:pPr>
              <w:rPr>
                <w:color w:val="000000" w:themeColor="text1"/>
              </w:rPr>
            </w:pPr>
            <w:r>
              <w:rPr>
                <w:rFonts w:hint="eastAsia"/>
                <w:color w:val="000000" w:themeColor="text1"/>
              </w:rPr>
              <w:t>后置条件</w:t>
            </w:r>
          </w:p>
        </w:tc>
        <w:tc>
          <w:tcPr>
            <w:tcW w:w="4148" w:type="dxa"/>
          </w:tcPr>
          <w:p w:rsidR="00192CCD" w:rsidRDefault="00AE4472">
            <w:pPr>
              <w:rPr>
                <w:color w:val="000000" w:themeColor="text1"/>
              </w:rPr>
            </w:pPr>
            <w:r>
              <w:rPr>
                <w:rFonts w:hint="eastAsia"/>
                <w:color w:val="000000" w:themeColor="text1"/>
              </w:rPr>
              <w:t>发布bbs内容</w:t>
            </w:r>
          </w:p>
        </w:tc>
      </w:tr>
      <w:tr w:rsidR="00192CCD">
        <w:tc>
          <w:tcPr>
            <w:tcW w:w="4148" w:type="dxa"/>
          </w:tcPr>
          <w:p w:rsidR="00192CCD" w:rsidRDefault="00AE4472">
            <w:pPr>
              <w:rPr>
                <w:color w:val="000000" w:themeColor="text1"/>
              </w:rPr>
            </w:pPr>
            <w:r>
              <w:rPr>
                <w:rFonts w:hint="eastAsia"/>
                <w:color w:val="000000" w:themeColor="text1"/>
              </w:rPr>
              <w:t>正常流程</w:t>
            </w:r>
          </w:p>
        </w:tc>
        <w:tc>
          <w:tcPr>
            <w:tcW w:w="4148" w:type="dxa"/>
          </w:tcPr>
          <w:p w:rsidR="00192CCD" w:rsidRDefault="00AE4472">
            <w:pPr>
              <w:rPr>
                <w:color w:val="000000" w:themeColor="text1"/>
              </w:rPr>
            </w:pPr>
            <w:r>
              <w:rPr>
                <w:rFonts w:hint="eastAsia"/>
                <w:color w:val="000000" w:themeColor="text1"/>
              </w:rPr>
              <w:t>4-2.0 bbs发布帖子</w:t>
            </w:r>
          </w:p>
          <w:p w:rsidR="00192CCD" w:rsidRDefault="00AE4472">
            <w:pPr>
              <w:rPr>
                <w:rFonts w:eastAsiaTheme="minorEastAsia"/>
                <w:color w:val="000000" w:themeColor="text1"/>
              </w:rPr>
            </w:pPr>
            <w:r>
              <w:rPr>
                <w:rFonts w:hint="eastAsia"/>
              </w:rPr>
              <w:t>1.点击案例库，进入</w:t>
            </w:r>
            <w:hyperlink w:anchor="T_案例库主界面" w:history="1">
              <w:r>
                <w:rPr>
                  <w:rStyle w:val="af2"/>
                  <w:rFonts w:hint="eastAsia"/>
                  <w:color w:val="FF0000"/>
                </w:rPr>
                <w:t>案例库界面</w:t>
              </w:r>
            </w:hyperlink>
          </w:p>
          <w:p w:rsidR="00192CCD" w:rsidRDefault="00AE4472">
            <w:pPr>
              <w:rPr>
                <w:rFonts w:eastAsiaTheme="minorEastAsia"/>
                <w:color w:val="000000" w:themeColor="text1"/>
              </w:rPr>
            </w:pPr>
            <w:r>
              <w:rPr>
                <w:rFonts w:hint="eastAsia"/>
                <w:color w:val="000000" w:themeColor="text1"/>
              </w:rPr>
              <w:t>2.点击案例讨论区，进入</w:t>
            </w:r>
            <w:hyperlink w:anchor="T_案例讨论区界面" w:history="1">
              <w:r>
                <w:rPr>
                  <w:rStyle w:val="af2"/>
                  <w:rFonts w:hint="eastAsia"/>
                  <w:color w:val="FF0000"/>
                </w:rPr>
                <w:t>案例讨论区界面</w:t>
              </w:r>
            </w:hyperlink>
          </w:p>
          <w:p w:rsidR="00192CCD" w:rsidRDefault="00AE4472">
            <w:pPr>
              <w:rPr>
                <w:rFonts w:eastAsiaTheme="minorEastAsia"/>
                <w:color w:val="000000" w:themeColor="text1"/>
              </w:rPr>
            </w:pPr>
            <w:r>
              <w:rPr>
                <w:rFonts w:hint="eastAsia"/>
                <w:color w:val="000000" w:themeColor="text1"/>
              </w:rPr>
              <w:t>3.输入标题和内容，点击发表按钮，发起新话题</w:t>
            </w:r>
          </w:p>
        </w:tc>
      </w:tr>
      <w:tr w:rsidR="00192CCD">
        <w:tc>
          <w:tcPr>
            <w:tcW w:w="4148" w:type="dxa"/>
          </w:tcPr>
          <w:p w:rsidR="00192CCD" w:rsidRDefault="00AE4472">
            <w:pPr>
              <w:rPr>
                <w:color w:val="000000" w:themeColor="text1"/>
              </w:rPr>
            </w:pPr>
            <w:r>
              <w:rPr>
                <w:rFonts w:hint="eastAsia"/>
                <w:color w:val="000000" w:themeColor="text1"/>
              </w:rPr>
              <w:t>可选流程</w:t>
            </w:r>
          </w:p>
        </w:tc>
        <w:tc>
          <w:tcPr>
            <w:tcW w:w="4148" w:type="dxa"/>
          </w:tcPr>
          <w:p w:rsidR="00192CCD" w:rsidRDefault="00AE4472">
            <w:pPr>
              <w:rPr>
                <w:color w:val="000000" w:themeColor="text1"/>
              </w:rPr>
            </w:pPr>
            <w:r>
              <w:rPr>
                <w:rFonts w:hint="eastAsia"/>
                <w:color w:val="000000" w:themeColor="text1"/>
              </w:rPr>
              <w:t>无</w:t>
            </w:r>
          </w:p>
        </w:tc>
      </w:tr>
      <w:tr w:rsidR="00192CCD">
        <w:tc>
          <w:tcPr>
            <w:tcW w:w="4148" w:type="dxa"/>
          </w:tcPr>
          <w:p w:rsidR="00192CCD" w:rsidRDefault="00AE4472">
            <w:pPr>
              <w:rPr>
                <w:color w:val="000000" w:themeColor="text1"/>
              </w:rPr>
            </w:pPr>
            <w:r>
              <w:rPr>
                <w:rFonts w:hint="eastAsia"/>
              </w:rPr>
              <w:t>异常</w:t>
            </w:r>
          </w:p>
        </w:tc>
        <w:tc>
          <w:tcPr>
            <w:tcW w:w="4148" w:type="dxa"/>
          </w:tcPr>
          <w:p w:rsidR="00192CCD" w:rsidRDefault="00AE4472">
            <w:pPr>
              <w:rPr>
                <w:color w:val="000000" w:themeColor="text1"/>
              </w:rPr>
            </w:pPr>
            <w:r>
              <w:rPr>
                <w:rFonts w:hint="eastAsia"/>
                <w:color w:val="000000" w:themeColor="text1"/>
              </w:rPr>
              <w:t>4-2.0E1标题为空</w:t>
            </w:r>
          </w:p>
          <w:p w:rsidR="00192CCD" w:rsidRDefault="00AE4472">
            <w:pPr>
              <w:rPr>
                <w:color w:val="000000" w:themeColor="text1"/>
              </w:rPr>
            </w:pPr>
            <w:r>
              <w:rPr>
                <w:rFonts w:hint="eastAsia"/>
                <w:color w:val="000000" w:themeColor="text1"/>
              </w:rPr>
              <w:t>1</w:t>
            </w:r>
            <w:hyperlink w:anchor="T_系统提示" w:history="1">
              <w:r>
                <w:rPr>
                  <w:rStyle w:val="af2"/>
                  <w:rFonts w:hint="eastAsia"/>
                  <w:color w:val="000000" w:themeColor="text1"/>
                </w:rPr>
                <w:t>帖子标题为空，系统提示：标题不能为空</w:t>
              </w:r>
            </w:hyperlink>
          </w:p>
        </w:tc>
      </w:tr>
      <w:tr w:rsidR="00192CCD">
        <w:tc>
          <w:tcPr>
            <w:tcW w:w="4148" w:type="dxa"/>
          </w:tcPr>
          <w:p w:rsidR="00192CCD" w:rsidRDefault="00AE4472">
            <w:pPr>
              <w:rPr>
                <w:color w:val="000000" w:themeColor="text1"/>
              </w:rPr>
            </w:pPr>
            <w:r>
              <w:rPr>
                <w:rFonts w:hint="eastAsia"/>
              </w:rPr>
              <w:t>输入</w:t>
            </w:r>
          </w:p>
        </w:tc>
        <w:tc>
          <w:tcPr>
            <w:tcW w:w="4148" w:type="dxa"/>
          </w:tcPr>
          <w:p w:rsidR="00192CCD" w:rsidRDefault="00AE4472">
            <w:pPr>
              <w:rPr>
                <w:rFonts w:eastAsiaTheme="minorEastAsia"/>
                <w:color w:val="000000" w:themeColor="text1"/>
              </w:rPr>
            </w:pPr>
            <w:r>
              <w:rPr>
                <w:rFonts w:hint="eastAsia"/>
                <w:color w:val="000000" w:themeColor="text1"/>
              </w:rPr>
              <w:t>4-2.0 bbs话题标题和内容</w:t>
            </w:r>
          </w:p>
        </w:tc>
      </w:tr>
      <w:tr w:rsidR="00192CCD">
        <w:tc>
          <w:tcPr>
            <w:tcW w:w="4148" w:type="dxa"/>
          </w:tcPr>
          <w:p w:rsidR="00192CCD" w:rsidRDefault="00AE4472">
            <w:pPr>
              <w:rPr>
                <w:color w:val="000000" w:themeColor="text1"/>
              </w:rPr>
            </w:pPr>
            <w:r>
              <w:rPr>
                <w:rFonts w:hint="eastAsia"/>
              </w:rPr>
              <w:t>输出</w:t>
            </w:r>
          </w:p>
        </w:tc>
        <w:tc>
          <w:tcPr>
            <w:tcW w:w="4148" w:type="dxa"/>
          </w:tcPr>
          <w:p w:rsidR="00192CCD" w:rsidRDefault="00AE4472">
            <w:pPr>
              <w:rPr>
                <w:rFonts w:eastAsiaTheme="minorEastAsia"/>
                <w:color w:val="000000" w:themeColor="text1"/>
              </w:rPr>
            </w:pPr>
            <w:r>
              <w:rPr>
                <w:rFonts w:hint="eastAsia"/>
                <w:color w:val="000000" w:themeColor="text1"/>
              </w:rPr>
              <w:t>4-2.0 bbs新话题发布</w:t>
            </w:r>
          </w:p>
        </w:tc>
      </w:tr>
      <w:tr w:rsidR="00192CCD">
        <w:tc>
          <w:tcPr>
            <w:tcW w:w="4148" w:type="dxa"/>
          </w:tcPr>
          <w:p w:rsidR="00192CCD" w:rsidRDefault="00AE4472">
            <w:pPr>
              <w:rPr>
                <w:color w:val="000000" w:themeColor="text1"/>
              </w:rPr>
            </w:pPr>
            <w:r>
              <w:rPr>
                <w:rFonts w:hint="eastAsia"/>
              </w:rPr>
              <w:t>业务规则</w:t>
            </w:r>
          </w:p>
        </w:tc>
        <w:tc>
          <w:tcPr>
            <w:tcW w:w="4148" w:type="dxa"/>
          </w:tcPr>
          <w:p w:rsidR="00192CCD" w:rsidRDefault="00AE4472">
            <w:pPr>
              <w:rPr>
                <w:rFonts w:eastAsiaTheme="minorEastAsia"/>
                <w:color w:val="000000" w:themeColor="text1"/>
              </w:rPr>
            </w:pPr>
            <w:r>
              <w:rPr>
                <w:rFonts w:hint="eastAsia"/>
                <w:color w:val="000000" w:themeColor="text1"/>
              </w:rPr>
              <w:t>BR-T-8 bbs帖子标题不能为空</w:t>
            </w:r>
          </w:p>
        </w:tc>
      </w:tr>
      <w:tr w:rsidR="00192CCD">
        <w:trPr>
          <w:trHeight w:val="90"/>
        </w:trPr>
        <w:tc>
          <w:tcPr>
            <w:tcW w:w="4148" w:type="dxa"/>
          </w:tcPr>
          <w:p w:rsidR="00192CCD" w:rsidRDefault="00AE4472">
            <w:pPr>
              <w:rPr>
                <w:color w:val="000000" w:themeColor="text1"/>
              </w:rPr>
            </w:pPr>
            <w:r>
              <w:rPr>
                <w:rFonts w:hint="eastAsia"/>
              </w:rPr>
              <w:t>优先级</w:t>
            </w:r>
          </w:p>
        </w:tc>
        <w:tc>
          <w:tcPr>
            <w:tcW w:w="4148" w:type="dxa"/>
          </w:tcPr>
          <w:p w:rsidR="00192CCD" w:rsidRDefault="00AE4472">
            <w:pPr>
              <w:rPr>
                <w:color w:val="000000" w:themeColor="text1"/>
              </w:rPr>
            </w:pPr>
            <w:r>
              <w:rPr>
                <w:rFonts w:hint="eastAsia"/>
                <w:color w:val="000000" w:themeColor="text1"/>
              </w:rPr>
              <w:t>0.67</w:t>
            </w:r>
          </w:p>
        </w:tc>
      </w:tr>
    </w:tbl>
    <w:p w:rsidR="00192CCD" w:rsidRDefault="00192CCD"/>
    <w:p w:rsidR="00192CCD" w:rsidRDefault="00AE4472">
      <w:r>
        <w:rPr>
          <w:rFonts w:hint="eastAsia"/>
          <w:color w:val="FF0000"/>
        </w:rPr>
        <w:t>案例讨论区界面：</w:t>
      </w:r>
    </w:p>
    <w:p w:rsidR="00192CCD" w:rsidRDefault="00AE4472">
      <w:r>
        <w:rPr>
          <w:noProof/>
        </w:rPr>
        <w:lastRenderedPageBreak/>
        <w:drawing>
          <wp:inline distT="0" distB="0" distL="114300" distR="114300">
            <wp:extent cx="5264785" cy="3382645"/>
            <wp:effectExtent l="0" t="0" r="8255" b="635"/>
            <wp:docPr id="4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2"/>
                    <pic:cNvPicPr>
                      <a:picLocks noChangeAspect="1"/>
                    </pic:cNvPicPr>
                  </pic:nvPicPr>
                  <pic:blipFill>
                    <a:blip r:embed="rId438"/>
                    <a:stretch>
                      <a:fillRect/>
                    </a:stretch>
                  </pic:blipFill>
                  <pic:spPr>
                    <a:xfrm>
                      <a:off x="0" y="0"/>
                      <a:ext cx="5264785" cy="3382645"/>
                    </a:xfrm>
                    <a:prstGeom prst="rect">
                      <a:avLst/>
                    </a:prstGeom>
                    <a:noFill/>
                    <a:ln w="9525">
                      <a:noFill/>
                    </a:ln>
                  </pic:spPr>
                </pic:pic>
              </a:graphicData>
            </a:graphic>
          </wp:inline>
        </w:drawing>
      </w:r>
    </w:p>
    <w:p w:rsidR="00192CCD" w:rsidRDefault="00AE4472">
      <w:pPr>
        <w:rPr>
          <w:color w:val="FF0000"/>
        </w:rPr>
      </w:pPr>
      <w:r>
        <w:rPr>
          <w:rFonts w:hint="eastAsia"/>
          <w:color w:val="FF0000"/>
        </w:rPr>
        <w:t>1</w:t>
      </w:r>
      <w:r>
        <w:rPr>
          <w:rFonts w:hint="eastAsia"/>
          <w:color w:val="FF0000"/>
        </w:rPr>
        <w:t>帖子标题为空，</w:t>
      </w:r>
      <w:bookmarkStart w:id="783" w:name="T_系统提示"/>
      <w:r>
        <w:rPr>
          <w:rFonts w:hint="eastAsia"/>
          <w:color w:val="FF0000"/>
        </w:rPr>
        <w:t>系统提示</w:t>
      </w:r>
      <w:bookmarkEnd w:id="783"/>
      <w:r>
        <w:rPr>
          <w:rFonts w:hint="eastAsia"/>
          <w:color w:val="FF0000"/>
        </w:rPr>
        <w:t>：标题不能为空</w:t>
      </w:r>
    </w:p>
    <w:p w:rsidR="00192CCD" w:rsidRDefault="00AE4472">
      <w:r>
        <w:rPr>
          <w:noProof/>
        </w:rPr>
        <w:drawing>
          <wp:inline distT="0" distB="0" distL="114300" distR="114300">
            <wp:extent cx="2895600" cy="1666875"/>
            <wp:effectExtent l="0" t="0" r="0" b="9525"/>
            <wp:docPr id="4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3"/>
                    <pic:cNvPicPr>
                      <a:picLocks noChangeAspect="1"/>
                    </pic:cNvPicPr>
                  </pic:nvPicPr>
                  <pic:blipFill>
                    <a:blip r:embed="rId439"/>
                    <a:stretch>
                      <a:fillRect/>
                    </a:stretch>
                  </pic:blipFill>
                  <pic:spPr>
                    <a:xfrm>
                      <a:off x="0" y="0"/>
                      <a:ext cx="2895600" cy="1666875"/>
                    </a:xfrm>
                    <a:prstGeom prst="rect">
                      <a:avLst/>
                    </a:prstGeom>
                    <a:noFill/>
                    <a:ln w="9525">
                      <a:noFill/>
                    </a:ln>
                  </pic:spPr>
                </pic:pic>
              </a:graphicData>
            </a:graphic>
          </wp:inline>
        </w:drawing>
      </w:r>
    </w:p>
    <w:p w:rsidR="00192CCD" w:rsidRDefault="00AE4472">
      <w:pPr>
        <w:rPr>
          <w:rFonts w:eastAsiaTheme="minorEastAsia"/>
          <w:color w:val="FF0000"/>
        </w:rPr>
      </w:pPr>
      <w:r>
        <w:rPr>
          <w:rFonts w:hint="eastAsia"/>
          <w:color w:val="FF0000"/>
        </w:rPr>
        <w:t>对话框图：</w:t>
      </w:r>
    </w:p>
    <w:p w:rsidR="00192CCD" w:rsidRDefault="00AE4472">
      <w:r>
        <w:rPr>
          <w:noProof/>
        </w:rPr>
        <w:lastRenderedPageBreak/>
        <w:drawing>
          <wp:inline distT="0" distB="0" distL="114300" distR="114300">
            <wp:extent cx="5200650" cy="3495675"/>
            <wp:effectExtent l="0" t="0" r="11430" b="9525"/>
            <wp:docPr id="4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4"/>
                    <pic:cNvPicPr>
                      <a:picLocks noChangeAspect="1"/>
                    </pic:cNvPicPr>
                  </pic:nvPicPr>
                  <pic:blipFill>
                    <a:blip r:embed="rId440"/>
                    <a:stretch>
                      <a:fillRect/>
                    </a:stretch>
                  </pic:blipFill>
                  <pic:spPr>
                    <a:xfrm>
                      <a:off x="0" y="0"/>
                      <a:ext cx="5200650" cy="3495675"/>
                    </a:xfrm>
                    <a:prstGeom prst="rect">
                      <a:avLst/>
                    </a:prstGeom>
                    <a:noFill/>
                    <a:ln w="9525">
                      <a:noFill/>
                    </a:ln>
                  </pic:spPr>
                </pic:pic>
              </a:graphicData>
            </a:graphic>
          </wp:inline>
        </w:drawing>
      </w:r>
    </w:p>
    <w:p w:rsidR="00192CCD" w:rsidRDefault="00AE4472">
      <w:r>
        <w:rPr>
          <w:rFonts w:hint="eastAsia"/>
        </w:rPr>
        <w:t>时序图：</w:t>
      </w:r>
    </w:p>
    <w:p w:rsidR="00192CCD" w:rsidRDefault="00AE4472">
      <w:r>
        <w:rPr>
          <w:rFonts w:hint="eastAsia"/>
          <w:noProof/>
        </w:rPr>
        <w:drawing>
          <wp:inline distT="0" distB="0" distL="114300" distR="114300">
            <wp:extent cx="5271135" cy="2981325"/>
            <wp:effectExtent l="0" t="0" r="1905" b="5715"/>
            <wp:docPr id="72" name="图片 72" descr="TIM图片201901031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TIM图片20190103182313"/>
                    <pic:cNvPicPr>
                      <a:picLocks noChangeAspect="1"/>
                    </pic:cNvPicPr>
                  </pic:nvPicPr>
                  <pic:blipFill>
                    <a:blip r:embed="rId441"/>
                    <a:stretch>
                      <a:fillRect/>
                    </a:stretch>
                  </pic:blipFill>
                  <pic:spPr>
                    <a:xfrm>
                      <a:off x="0" y="0"/>
                      <a:ext cx="5271135" cy="2981325"/>
                    </a:xfrm>
                    <a:prstGeom prst="rect">
                      <a:avLst/>
                    </a:prstGeom>
                  </pic:spPr>
                </pic:pic>
              </a:graphicData>
            </a:graphic>
          </wp:inline>
        </w:drawing>
      </w:r>
    </w:p>
    <w:p w:rsidR="00192CCD" w:rsidRDefault="00192CCD"/>
    <w:p w:rsidR="00192CCD" w:rsidRDefault="00AE4472">
      <w:pPr>
        <w:pStyle w:val="3"/>
      </w:pPr>
      <w:bookmarkStart w:id="784" w:name="_Toc18762"/>
      <w:r>
        <w:rPr>
          <w:rFonts w:hint="eastAsia"/>
        </w:rPr>
        <w:t>4.4.31</w:t>
      </w:r>
      <w:r>
        <w:rPr>
          <w:rFonts w:hint="eastAsia"/>
        </w:rPr>
        <w:t>教师</w:t>
      </w:r>
      <w:r>
        <w:rPr>
          <w:rFonts w:hint="eastAsia"/>
        </w:rPr>
        <w:t>b</w:t>
      </w:r>
      <w:r>
        <w:t>bs</w:t>
      </w:r>
      <w:r>
        <w:rPr>
          <w:rFonts w:hint="eastAsia"/>
        </w:rPr>
        <w:t>回复</w:t>
      </w:r>
      <w:bookmarkEnd w:id="784"/>
    </w:p>
    <w:p w:rsidR="00192CCD" w:rsidRDefault="00192CCD"/>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-4-</w:t>
            </w:r>
            <w:r>
              <w:rPr>
                <w:rFonts w:hint="eastAsia"/>
              </w:rPr>
              <w:t>3</w:t>
            </w:r>
            <w:r>
              <w:t>,</w:t>
            </w:r>
            <w:r>
              <w:rPr>
                <w:rFonts w:hint="eastAsia"/>
              </w:rPr>
              <w:t>b</w:t>
            </w:r>
            <w:r>
              <w:t>bs</w:t>
            </w:r>
            <w:r>
              <w:rPr>
                <w:rFonts w:hint="eastAsia"/>
              </w:rPr>
              <w:t>回复</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教师</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教师回复bbs内容</w:t>
            </w:r>
          </w:p>
        </w:tc>
      </w:tr>
      <w:tr w:rsidR="00192CCD">
        <w:tc>
          <w:tcPr>
            <w:tcW w:w="4148" w:type="dxa"/>
          </w:tcPr>
          <w:p w:rsidR="00192CCD" w:rsidRDefault="00AE4472">
            <w:r>
              <w:rPr>
                <w:rFonts w:hint="eastAsia"/>
              </w:rPr>
              <w:lastRenderedPageBreak/>
              <w:t>触发条件</w:t>
            </w:r>
          </w:p>
        </w:tc>
        <w:tc>
          <w:tcPr>
            <w:tcW w:w="4148" w:type="dxa"/>
          </w:tcPr>
          <w:p w:rsidR="00192CCD" w:rsidRDefault="00AE4472">
            <w:r>
              <w:rPr>
                <w:rFonts w:hint="eastAsia"/>
              </w:rPr>
              <w:t>教师表示想要回复bbs内容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1.教师已注册</w:t>
            </w:r>
          </w:p>
          <w:p w:rsidR="00192CCD" w:rsidRDefault="00AE4472">
            <w:r>
              <w:rPr>
                <w:rFonts w:hint="eastAsia"/>
              </w:rPr>
              <w:t>2.教师已登录</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显示回复内容</w:t>
            </w:r>
          </w:p>
        </w:tc>
      </w:tr>
      <w:tr w:rsidR="00192CCD">
        <w:tc>
          <w:tcPr>
            <w:tcW w:w="4148" w:type="dxa"/>
          </w:tcPr>
          <w:p w:rsidR="00192CCD" w:rsidRDefault="00AE4472">
            <w:r>
              <w:rPr>
                <w:rFonts w:hint="eastAsia"/>
              </w:rPr>
              <w:t>正常流程</w:t>
            </w:r>
          </w:p>
        </w:tc>
        <w:tc>
          <w:tcPr>
            <w:tcW w:w="4148" w:type="dxa"/>
          </w:tcPr>
          <w:p w:rsidR="00192CCD" w:rsidRDefault="00AE4472">
            <w:pPr>
              <w:rPr>
                <w:rFonts w:eastAsiaTheme="minorEastAsia"/>
                <w:color w:val="000000" w:themeColor="text1"/>
              </w:rPr>
            </w:pPr>
            <w:r>
              <w:rPr>
                <w:rFonts w:hint="eastAsia"/>
              </w:rPr>
              <w:t>4-3.0 点击案例库，进入</w:t>
            </w:r>
            <w:hyperlink w:anchor="T_案例库主界面" w:history="1">
              <w:r>
                <w:rPr>
                  <w:rStyle w:val="af2"/>
                  <w:rFonts w:hint="eastAsia"/>
                  <w:color w:val="FF0000"/>
                </w:rPr>
                <w:t>案例库界面</w:t>
              </w:r>
            </w:hyperlink>
          </w:p>
          <w:p w:rsidR="00192CCD" w:rsidRDefault="00AE4472">
            <w:pPr>
              <w:rPr>
                <w:rFonts w:eastAsiaTheme="minorEastAsia"/>
                <w:color w:val="000000" w:themeColor="text1"/>
              </w:rPr>
            </w:pPr>
            <w:r>
              <w:rPr>
                <w:rFonts w:hint="eastAsia"/>
                <w:color w:val="000000" w:themeColor="text1"/>
              </w:rPr>
              <w:t>1.点击案例讨论区，进入</w:t>
            </w:r>
            <w:hyperlink w:anchor="T_案例讨论区界面" w:history="1">
              <w:r>
                <w:rPr>
                  <w:rStyle w:val="af2"/>
                  <w:rFonts w:hint="eastAsia"/>
                  <w:color w:val="FF0000"/>
                </w:rPr>
                <w:t>案例讨论区界面</w:t>
              </w:r>
            </w:hyperlink>
          </w:p>
          <w:p w:rsidR="00192CCD" w:rsidRDefault="00AE4472">
            <w:pPr>
              <w:rPr>
                <w:color w:val="FF0000"/>
              </w:rPr>
            </w:pPr>
            <w:r>
              <w:rPr>
                <w:rFonts w:hint="eastAsia"/>
                <w:color w:val="000000" w:themeColor="text1"/>
              </w:rPr>
              <w:t>2.点击帖子，进入</w:t>
            </w:r>
            <w:hyperlink w:anchor="T_帖子详细信息界面" w:history="1">
              <w:r>
                <w:rPr>
                  <w:rStyle w:val="af2"/>
                  <w:rFonts w:hint="eastAsia"/>
                  <w:color w:val="FF0000"/>
                </w:rPr>
                <w:t>帖子详细信息界面</w:t>
              </w:r>
            </w:hyperlink>
          </w:p>
          <w:p w:rsidR="00192CCD" w:rsidRDefault="00AE4472">
            <w:pPr>
              <w:rPr>
                <w:color w:val="FF0000"/>
              </w:rPr>
            </w:pPr>
            <w:r>
              <w:rPr>
                <w:rFonts w:hint="eastAsia"/>
                <w:color w:val="000000" w:themeColor="text1"/>
              </w:rPr>
              <w:t>3.输入内容，点击发表，发表回复</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pPr>
              <w:rPr>
                <w:color w:val="000000" w:themeColor="text1"/>
              </w:rPr>
            </w:pPr>
            <w:r>
              <w:rPr>
                <w:rFonts w:hint="eastAsia"/>
                <w:color w:val="000000" w:themeColor="text1"/>
              </w:rPr>
              <w:t>4-3.0E1内容为空</w:t>
            </w:r>
          </w:p>
          <w:p w:rsidR="00192CCD" w:rsidRDefault="00AE4472">
            <w:pPr>
              <w:rPr>
                <w:rFonts w:eastAsiaTheme="minorEastAsia"/>
              </w:rPr>
            </w:pPr>
            <w:r>
              <w:rPr>
                <w:rFonts w:hint="eastAsia"/>
                <w:color w:val="000000" w:themeColor="text1"/>
              </w:rPr>
              <w:t>1帖子回复内容为空，系统提示：内容不能为空</w:t>
            </w:r>
          </w:p>
        </w:tc>
      </w:tr>
      <w:tr w:rsidR="00192CCD">
        <w:tc>
          <w:tcPr>
            <w:tcW w:w="4148" w:type="dxa"/>
          </w:tcPr>
          <w:p w:rsidR="00192CCD" w:rsidRDefault="00AE4472">
            <w:r>
              <w:rPr>
                <w:rFonts w:hint="eastAsia"/>
              </w:rPr>
              <w:t>输入</w:t>
            </w:r>
          </w:p>
        </w:tc>
        <w:tc>
          <w:tcPr>
            <w:tcW w:w="4148" w:type="dxa"/>
          </w:tcPr>
          <w:p w:rsidR="00192CCD" w:rsidRDefault="00AE4472">
            <w:pPr>
              <w:rPr>
                <w:rFonts w:eastAsiaTheme="minorEastAsia"/>
              </w:rPr>
            </w:pPr>
            <w:r>
              <w:rPr>
                <w:rFonts w:hint="eastAsia"/>
                <w:color w:val="000000" w:themeColor="text1"/>
              </w:rPr>
              <w:t>4-3.0 bbs话题回复内容</w:t>
            </w:r>
          </w:p>
        </w:tc>
      </w:tr>
      <w:tr w:rsidR="00192CCD">
        <w:tc>
          <w:tcPr>
            <w:tcW w:w="4148" w:type="dxa"/>
          </w:tcPr>
          <w:p w:rsidR="00192CCD" w:rsidRDefault="00AE4472">
            <w:r>
              <w:rPr>
                <w:rFonts w:hint="eastAsia"/>
              </w:rPr>
              <w:t>输出</w:t>
            </w:r>
          </w:p>
        </w:tc>
        <w:tc>
          <w:tcPr>
            <w:tcW w:w="4148" w:type="dxa"/>
          </w:tcPr>
          <w:p w:rsidR="00192CCD" w:rsidRDefault="00AE4472">
            <w:pPr>
              <w:rPr>
                <w:color w:val="000000" w:themeColor="text1"/>
              </w:rPr>
            </w:pPr>
            <w:r>
              <w:rPr>
                <w:rFonts w:hint="eastAsia"/>
                <w:color w:val="000000" w:themeColor="text1"/>
              </w:rPr>
              <w:t>4-3.0 bbs新话题回复发布</w:t>
            </w:r>
          </w:p>
          <w:p w:rsidR="00192CCD" w:rsidRDefault="00AE4472">
            <w:pPr>
              <w:rPr>
                <w:color w:val="000000" w:themeColor="text1"/>
              </w:rPr>
            </w:pPr>
            <w:r>
              <w:rPr>
                <w:rFonts w:hint="eastAsia"/>
                <w:color w:val="000000" w:themeColor="text1"/>
              </w:rPr>
              <w:t>1.</w:t>
            </w:r>
            <w:hyperlink w:anchor="T_系统提示1" w:history="1">
              <w:r>
                <w:rPr>
                  <w:rStyle w:val="af2"/>
                  <w:rFonts w:hint="eastAsia"/>
                  <w:color w:val="FF0000"/>
                </w:rPr>
                <w:t>错误提示页</w:t>
              </w:r>
            </w:hyperlink>
          </w:p>
        </w:tc>
      </w:tr>
      <w:tr w:rsidR="00192CCD">
        <w:tc>
          <w:tcPr>
            <w:tcW w:w="4148" w:type="dxa"/>
          </w:tcPr>
          <w:p w:rsidR="00192CCD" w:rsidRDefault="00AE4472">
            <w:r>
              <w:rPr>
                <w:rFonts w:hint="eastAsia"/>
              </w:rPr>
              <w:t>业务规则</w:t>
            </w:r>
          </w:p>
        </w:tc>
        <w:tc>
          <w:tcPr>
            <w:tcW w:w="4148" w:type="dxa"/>
          </w:tcPr>
          <w:p w:rsidR="00192CCD" w:rsidRDefault="00AE4472">
            <w:r>
              <w:rPr>
                <w:rFonts w:hint="eastAsia"/>
                <w:color w:val="000000" w:themeColor="text1"/>
              </w:rPr>
              <w:t>BR-T-9 bbs帖子回复不能为空</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0.64</w:t>
            </w:r>
          </w:p>
        </w:tc>
      </w:tr>
    </w:tbl>
    <w:p w:rsidR="00192CCD" w:rsidRDefault="00192CCD"/>
    <w:p w:rsidR="00192CCD" w:rsidRDefault="00192CCD"/>
    <w:p w:rsidR="00192CCD" w:rsidRDefault="00192CCD"/>
    <w:p w:rsidR="00192CCD" w:rsidRDefault="00192CCD"/>
    <w:p w:rsidR="00192CCD" w:rsidRDefault="00192CCD"/>
    <w:p w:rsidR="00192CCD" w:rsidRDefault="00AE4472">
      <w:pPr>
        <w:rPr>
          <w:rFonts w:eastAsiaTheme="minorEastAsia"/>
        </w:rPr>
      </w:pPr>
      <w:bookmarkStart w:id="785" w:name="T_帖子详细信息界面"/>
      <w:r>
        <w:rPr>
          <w:rFonts w:hint="eastAsia"/>
          <w:color w:val="FF0000"/>
        </w:rPr>
        <w:t>帖子详细信息界面</w:t>
      </w:r>
      <w:bookmarkEnd w:id="785"/>
      <w:r>
        <w:rPr>
          <w:rFonts w:hint="eastAsia"/>
          <w:color w:val="FF0000"/>
        </w:rPr>
        <w:t>：</w:t>
      </w:r>
    </w:p>
    <w:p w:rsidR="00192CCD" w:rsidRDefault="00AE4472">
      <w:r>
        <w:rPr>
          <w:noProof/>
        </w:rPr>
        <w:drawing>
          <wp:inline distT="0" distB="0" distL="114300" distR="114300">
            <wp:extent cx="5264785" cy="2906395"/>
            <wp:effectExtent l="0" t="0" r="8255" b="4445"/>
            <wp:docPr id="5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6"/>
                    <pic:cNvPicPr>
                      <a:picLocks noChangeAspect="1"/>
                    </pic:cNvPicPr>
                  </pic:nvPicPr>
                  <pic:blipFill>
                    <a:blip r:embed="rId442"/>
                    <a:stretch>
                      <a:fillRect/>
                    </a:stretch>
                  </pic:blipFill>
                  <pic:spPr>
                    <a:xfrm>
                      <a:off x="0" y="0"/>
                      <a:ext cx="5264785" cy="2906395"/>
                    </a:xfrm>
                    <a:prstGeom prst="rect">
                      <a:avLst/>
                    </a:prstGeom>
                    <a:noFill/>
                    <a:ln w="9525">
                      <a:noFill/>
                    </a:ln>
                  </pic:spPr>
                </pic:pic>
              </a:graphicData>
            </a:graphic>
          </wp:inline>
        </w:drawing>
      </w:r>
    </w:p>
    <w:p w:rsidR="00192CCD" w:rsidRDefault="00AE4472">
      <w:bookmarkStart w:id="786" w:name="T_案例讨论区界面"/>
      <w:r>
        <w:rPr>
          <w:rFonts w:hint="eastAsia"/>
          <w:color w:val="FF0000"/>
        </w:rPr>
        <w:t>案例讨论区界面</w:t>
      </w:r>
      <w:bookmarkEnd w:id="786"/>
      <w:r>
        <w:rPr>
          <w:rFonts w:hint="eastAsia"/>
          <w:color w:val="FF0000"/>
        </w:rPr>
        <w:t>：</w:t>
      </w:r>
    </w:p>
    <w:p w:rsidR="00192CCD" w:rsidRDefault="00AE4472">
      <w:r>
        <w:rPr>
          <w:noProof/>
        </w:rPr>
        <w:lastRenderedPageBreak/>
        <w:drawing>
          <wp:inline distT="0" distB="0" distL="114300" distR="114300">
            <wp:extent cx="5264785" cy="3382645"/>
            <wp:effectExtent l="0" t="0" r="8255" b="635"/>
            <wp:docPr id="5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2"/>
                    <pic:cNvPicPr>
                      <a:picLocks noChangeAspect="1"/>
                    </pic:cNvPicPr>
                  </pic:nvPicPr>
                  <pic:blipFill>
                    <a:blip r:embed="rId438"/>
                    <a:stretch>
                      <a:fillRect/>
                    </a:stretch>
                  </pic:blipFill>
                  <pic:spPr>
                    <a:xfrm>
                      <a:off x="0" y="0"/>
                      <a:ext cx="5264785" cy="3382645"/>
                    </a:xfrm>
                    <a:prstGeom prst="rect">
                      <a:avLst/>
                    </a:prstGeom>
                    <a:noFill/>
                    <a:ln w="9525">
                      <a:noFill/>
                    </a:ln>
                  </pic:spPr>
                </pic:pic>
              </a:graphicData>
            </a:graphic>
          </wp:inline>
        </w:drawing>
      </w:r>
    </w:p>
    <w:p w:rsidR="00192CCD" w:rsidRDefault="00AE4472">
      <w:pPr>
        <w:rPr>
          <w:color w:val="FF0000"/>
        </w:rPr>
      </w:pPr>
      <w:r>
        <w:rPr>
          <w:rFonts w:hint="eastAsia"/>
          <w:color w:val="FF0000"/>
        </w:rPr>
        <w:t>1</w:t>
      </w:r>
      <w:r>
        <w:rPr>
          <w:rFonts w:hint="eastAsia"/>
          <w:color w:val="FF0000"/>
        </w:rPr>
        <w:t>帖子回复内容为空，</w:t>
      </w:r>
      <w:bookmarkStart w:id="787" w:name="T_系统提示1"/>
      <w:r>
        <w:rPr>
          <w:rFonts w:hint="eastAsia"/>
          <w:color w:val="FF0000"/>
        </w:rPr>
        <w:t>系统提示</w:t>
      </w:r>
      <w:bookmarkEnd w:id="787"/>
      <w:r>
        <w:rPr>
          <w:rFonts w:hint="eastAsia"/>
          <w:color w:val="FF0000"/>
        </w:rPr>
        <w:t>：内容不能为空</w:t>
      </w:r>
    </w:p>
    <w:p w:rsidR="00192CCD" w:rsidRDefault="00AE4472">
      <w:r>
        <w:rPr>
          <w:noProof/>
        </w:rPr>
        <w:drawing>
          <wp:inline distT="0" distB="0" distL="114300" distR="114300">
            <wp:extent cx="2895600" cy="1666875"/>
            <wp:effectExtent l="0" t="0" r="0" b="9525"/>
            <wp:docPr id="5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5"/>
                    <pic:cNvPicPr>
                      <a:picLocks noChangeAspect="1"/>
                    </pic:cNvPicPr>
                  </pic:nvPicPr>
                  <pic:blipFill>
                    <a:blip r:embed="rId443"/>
                    <a:stretch>
                      <a:fillRect/>
                    </a:stretch>
                  </pic:blipFill>
                  <pic:spPr>
                    <a:xfrm>
                      <a:off x="0" y="0"/>
                      <a:ext cx="2895600" cy="1666875"/>
                    </a:xfrm>
                    <a:prstGeom prst="rect">
                      <a:avLst/>
                    </a:prstGeom>
                    <a:noFill/>
                    <a:ln w="9525">
                      <a:noFill/>
                    </a:ln>
                  </pic:spPr>
                </pic:pic>
              </a:graphicData>
            </a:graphic>
          </wp:inline>
        </w:drawing>
      </w:r>
    </w:p>
    <w:p w:rsidR="00192CCD" w:rsidRDefault="00AE4472">
      <w:pPr>
        <w:rPr>
          <w:rFonts w:eastAsiaTheme="minorEastAsia"/>
          <w:color w:val="FF0000"/>
        </w:rPr>
      </w:pPr>
      <w:r>
        <w:rPr>
          <w:rFonts w:hint="eastAsia"/>
          <w:color w:val="FF0000"/>
        </w:rPr>
        <w:t>对话框图：</w:t>
      </w:r>
    </w:p>
    <w:p w:rsidR="00192CCD" w:rsidRDefault="00AE4472">
      <w:r>
        <w:rPr>
          <w:noProof/>
        </w:rPr>
        <w:lastRenderedPageBreak/>
        <w:drawing>
          <wp:inline distT="0" distB="0" distL="114300" distR="114300">
            <wp:extent cx="5274310" cy="3463290"/>
            <wp:effectExtent l="0" t="0" r="13970" b="11430"/>
            <wp:docPr id="5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7"/>
                    <pic:cNvPicPr>
                      <a:picLocks noChangeAspect="1"/>
                    </pic:cNvPicPr>
                  </pic:nvPicPr>
                  <pic:blipFill>
                    <a:blip r:embed="rId444"/>
                    <a:stretch>
                      <a:fillRect/>
                    </a:stretch>
                  </pic:blipFill>
                  <pic:spPr>
                    <a:xfrm>
                      <a:off x="0" y="0"/>
                      <a:ext cx="5274310" cy="3463290"/>
                    </a:xfrm>
                    <a:prstGeom prst="rect">
                      <a:avLst/>
                    </a:prstGeom>
                    <a:noFill/>
                    <a:ln w="9525">
                      <a:noFill/>
                    </a:ln>
                  </pic:spPr>
                </pic:pic>
              </a:graphicData>
            </a:graphic>
          </wp:inline>
        </w:drawing>
      </w:r>
    </w:p>
    <w:p w:rsidR="00192CCD" w:rsidRDefault="00192CCD"/>
    <w:p w:rsidR="00192CCD" w:rsidRDefault="00AE4472">
      <w:pPr>
        <w:pStyle w:val="3"/>
      </w:pPr>
      <w:bookmarkStart w:id="788" w:name="_Toc233"/>
      <w:r>
        <w:rPr>
          <w:rFonts w:hint="eastAsia"/>
        </w:rPr>
        <w:t>4.4.32</w:t>
      </w:r>
      <w:r>
        <w:rPr>
          <w:rFonts w:hint="eastAsia"/>
        </w:rPr>
        <w:t>教师</w:t>
      </w:r>
      <w:r>
        <w:rPr>
          <w:rFonts w:hint="eastAsia"/>
        </w:rPr>
        <w:t>b</w:t>
      </w:r>
      <w:r>
        <w:t>bs</w:t>
      </w:r>
      <w:r>
        <w:rPr>
          <w:rFonts w:hint="eastAsia"/>
        </w:rPr>
        <w:t>删除</w:t>
      </w:r>
      <w:bookmarkEnd w:id="788"/>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-4-</w:t>
            </w:r>
            <w:r>
              <w:rPr>
                <w:rFonts w:hint="eastAsia"/>
              </w:rPr>
              <w:t>4</w:t>
            </w:r>
            <w:r>
              <w:t xml:space="preserve"> ,</w:t>
            </w:r>
            <w:r>
              <w:rPr>
                <w:rFonts w:hint="eastAsia"/>
              </w:rPr>
              <w:t>b</w:t>
            </w:r>
            <w:r>
              <w:t>bs</w:t>
            </w:r>
            <w:r>
              <w:rPr>
                <w:rFonts w:hint="eastAsia"/>
              </w:rPr>
              <w:t>删除</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教师</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教师删除bbs内容</w:t>
            </w:r>
          </w:p>
        </w:tc>
      </w:tr>
      <w:tr w:rsidR="00192CCD">
        <w:tc>
          <w:tcPr>
            <w:tcW w:w="4148" w:type="dxa"/>
          </w:tcPr>
          <w:p w:rsidR="00192CCD" w:rsidRDefault="00AE4472">
            <w:r>
              <w:rPr>
                <w:rFonts w:hint="eastAsia"/>
              </w:rPr>
              <w:t>触发条件</w:t>
            </w:r>
          </w:p>
        </w:tc>
        <w:tc>
          <w:tcPr>
            <w:tcW w:w="4148" w:type="dxa"/>
          </w:tcPr>
          <w:p w:rsidR="00192CCD" w:rsidRDefault="00AE4472">
            <w:pPr>
              <w:rPr>
                <w:rFonts w:eastAsiaTheme="minorEastAsia"/>
              </w:rPr>
            </w:pPr>
            <w:r>
              <w:rPr>
                <w:rFonts w:hint="eastAsia"/>
              </w:rPr>
              <w:t>教师表示想要删除bbs内容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1.教师已注册</w:t>
            </w:r>
          </w:p>
          <w:p w:rsidR="00192CCD" w:rsidRDefault="00AE4472">
            <w:r>
              <w:rPr>
                <w:rFonts w:hint="eastAsia"/>
              </w:rPr>
              <w:t>2.教师已登录</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bbs内容不可见</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4-4.0 bbs删除</w:t>
            </w:r>
          </w:p>
          <w:p w:rsidR="00192CCD" w:rsidRDefault="00AE4472">
            <w:pPr>
              <w:rPr>
                <w:color w:val="FF0000"/>
              </w:rPr>
            </w:pPr>
            <w:r>
              <w:rPr>
                <w:rFonts w:hint="eastAsia"/>
              </w:rPr>
              <w:t>1.点击案例库，进入</w:t>
            </w:r>
            <w:hyperlink w:anchor="T_案例库主界面" w:history="1">
              <w:r>
                <w:rPr>
                  <w:rStyle w:val="af2"/>
                  <w:rFonts w:hint="eastAsia"/>
                  <w:color w:val="FF0000"/>
                </w:rPr>
                <w:t>案例库界面</w:t>
              </w:r>
            </w:hyperlink>
          </w:p>
          <w:p w:rsidR="00192CCD" w:rsidRDefault="00AE4472">
            <w:pPr>
              <w:rPr>
                <w:color w:val="FF0000"/>
              </w:rPr>
            </w:pPr>
            <w:r>
              <w:rPr>
                <w:rFonts w:hint="eastAsia"/>
                <w:color w:val="000000" w:themeColor="text1"/>
              </w:rPr>
              <w:t>2.选择案例，进入</w:t>
            </w:r>
            <w:hyperlink w:anchor="T_案例信息界面" w:history="1">
              <w:r>
                <w:rPr>
                  <w:rStyle w:val="af2"/>
                  <w:rFonts w:hint="eastAsia"/>
                  <w:color w:val="FF0000"/>
                </w:rPr>
                <w:t>案例信息界面</w:t>
              </w:r>
            </w:hyperlink>
          </w:p>
          <w:p w:rsidR="00192CCD" w:rsidRDefault="00AE4472">
            <w:pPr>
              <w:rPr>
                <w:rFonts w:eastAsiaTheme="minorEastAsia"/>
                <w:color w:val="000000" w:themeColor="text1"/>
              </w:rPr>
            </w:pPr>
            <w:r>
              <w:rPr>
                <w:rFonts w:hint="eastAsia"/>
                <w:color w:val="000000" w:themeColor="text1"/>
              </w:rPr>
              <w:t>2.点击案例讨论区，进入</w:t>
            </w:r>
            <w:hyperlink w:anchor="T_案例讨论区界面1" w:history="1">
              <w:r>
                <w:rPr>
                  <w:rStyle w:val="af2"/>
                  <w:rFonts w:hint="eastAsia"/>
                  <w:color w:val="FF0000"/>
                </w:rPr>
                <w:t>案例讨论区界面</w:t>
              </w:r>
            </w:hyperlink>
          </w:p>
          <w:p w:rsidR="00192CCD" w:rsidRDefault="00AE4472">
            <w:r>
              <w:rPr>
                <w:rFonts w:hint="eastAsia"/>
                <w:color w:val="000000" w:themeColor="text1"/>
              </w:rPr>
              <w:t>3.点击删除，删除帖子</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pPr>
              <w:rPr>
                <w:rFonts w:eastAsiaTheme="minorEastAsia"/>
              </w:rPr>
            </w:pPr>
            <w:r>
              <w:rPr>
                <w:rFonts w:hint="eastAsia"/>
              </w:rPr>
              <w:t>4-4.0 删除的帖子</w:t>
            </w:r>
          </w:p>
        </w:tc>
      </w:tr>
      <w:tr w:rsidR="00192CCD">
        <w:tc>
          <w:tcPr>
            <w:tcW w:w="4148" w:type="dxa"/>
          </w:tcPr>
          <w:p w:rsidR="00192CCD" w:rsidRDefault="00AE4472">
            <w:r>
              <w:rPr>
                <w:rFonts w:hint="eastAsia"/>
              </w:rPr>
              <w:t>输出</w:t>
            </w:r>
          </w:p>
        </w:tc>
        <w:tc>
          <w:tcPr>
            <w:tcW w:w="4148" w:type="dxa"/>
          </w:tcPr>
          <w:p w:rsidR="00192CCD" w:rsidRDefault="00AE4472">
            <w:pPr>
              <w:rPr>
                <w:rFonts w:eastAsiaTheme="minorEastAsia"/>
              </w:rPr>
            </w:pPr>
            <w:r>
              <w:rPr>
                <w:rFonts w:hint="eastAsia"/>
              </w:rPr>
              <w:t xml:space="preserve">4-4.0 </w:t>
            </w:r>
            <w:r>
              <w:rPr>
                <w:rFonts w:hint="eastAsia"/>
                <w:color w:val="000000" w:themeColor="text1"/>
              </w:rPr>
              <w:t>案例讨论区界面</w:t>
            </w:r>
          </w:p>
        </w:tc>
      </w:tr>
      <w:tr w:rsidR="00192CCD">
        <w:tc>
          <w:tcPr>
            <w:tcW w:w="4148" w:type="dxa"/>
          </w:tcPr>
          <w:p w:rsidR="00192CCD" w:rsidRDefault="00AE4472">
            <w:r>
              <w:rPr>
                <w:rFonts w:hint="eastAsia"/>
              </w:rPr>
              <w:t>业务规则</w:t>
            </w:r>
          </w:p>
        </w:tc>
        <w:tc>
          <w:tcPr>
            <w:tcW w:w="4148" w:type="dxa"/>
          </w:tcPr>
          <w:p w:rsidR="00192CCD" w:rsidRDefault="00AE4472">
            <w:pPr>
              <w:rPr>
                <w:rFonts w:eastAsiaTheme="minorEastAsia"/>
              </w:rPr>
            </w:pPr>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0.60</w:t>
            </w:r>
          </w:p>
        </w:tc>
      </w:tr>
    </w:tbl>
    <w:p w:rsidR="00192CCD" w:rsidRDefault="00AE4472">
      <w:bookmarkStart w:id="789" w:name="T_案例讨论区界面1"/>
      <w:r>
        <w:rPr>
          <w:rFonts w:hint="eastAsia"/>
          <w:color w:val="FF0000"/>
        </w:rPr>
        <w:t>案例讨论区界面</w:t>
      </w:r>
      <w:bookmarkEnd w:id="789"/>
      <w:r>
        <w:rPr>
          <w:rFonts w:hint="eastAsia"/>
          <w:color w:val="FF0000"/>
        </w:rPr>
        <w:t>：</w:t>
      </w:r>
    </w:p>
    <w:p w:rsidR="00192CCD" w:rsidRDefault="00AE4472">
      <w:r>
        <w:rPr>
          <w:noProof/>
        </w:rPr>
        <w:lastRenderedPageBreak/>
        <w:drawing>
          <wp:inline distT="0" distB="0" distL="114300" distR="114300">
            <wp:extent cx="5264785" cy="3382645"/>
            <wp:effectExtent l="0" t="0" r="8255" b="635"/>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438"/>
                    <a:stretch>
                      <a:fillRect/>
                    </a:stretch>
                  </pic:blipFill>
                  <pic:spPr>
                    <a:xfrm>
                      <a:off x="0" y="0"/>
                      <a:ext cx="5264785" cy="3382645"/>
                    </a:xfrm>
                    <a:prstGeom prst="rect">
                      <a:avLst/>
                    </a:prstGeom>
                    <a:noFill/>
                    <a:ln w="9525">
                      <a:noFill/>
                    </a:ln>
                  </pic:spPr>
                </pic:pic>
              </a:graphicData>
            </a:graphic>
          </wp:inline>
        </w:drawing>
      </w:r>
    </w:p>
    <w:p w:rsidR="00192CCD" w:rsidRDefault="00AE4472">
      <w:pPr>
        <w:rPr>
          <w:rFonts w:eastAsiaTheme="minorEastAsia"/>
        </w:rPr>
      </w:pPr>
      <w:r>
        <w:rPr>
          <w:rFonts w:hint="eastAsia"/>
        </w:rPr>
        <w:t>对话框图：</w:t>
      </w:r>
    </w:p>
    <w:p w:rsidR="00192CCD" w:rsidRDefault="00AE4472">
      <w:r>
        <w:rPr>
          <w:noProof/>
        </w:rPr>
        <w:drawing>
          <wp:inline distT="0" distB="0" distL="114300" distR="114300">
            <wp:extent cx="5086350" cy="3695700"/>
            <wp:effectExtent l="0" t="0" r="3810" b="7620"/>
            <wp:docPr id="5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9"/>
                    <pic:cNvPicPr>
                      <a:picLocks noChangeAspect="1"/>
                    </pic:cNvPicPr>
                  </pic:nvPicPr>
                  <pic:blipFill>
                    <a:blip r:embed="rId445"/>
                    <a:stretch>
                      <a:fillRect/>
                    </a:stretch>
                  </pic:blipFill>
                  <pic:spPr>
                    <a:xfrm>
                      <a:off x="0" y="0"/>
                      <a:ext cx="5086350" cy="3695700"/>
                    </a:xfrm>
                    <a:prstGeom prst="rect">
                      <a:avLst/>
                    </a:prstGeom>
                    <a:noFill/>
                    <a:ln w="9525">
                      <a:noFill/>
                    </a:ln>
                  </pic:spPr>
                </pic:pic>
              </a:graphicData>
            </a:graphic>
          </wp:inline>
        </w:drawing>
      </w:r>
    </w:p>
    <w:p w:rsidR="00192CCD" w:rsidRDefault="00AE4472">
      <w:pPr>
        <w:pStyle w:val="3"/>
      </w:pPr>
      <w:bookmarkStart w:id="790" w:name="_Toc6908"/>
      <w:r>
        <w:rPr>
          <w:rFonts w:hint="eastAsia"/>
        </w:rPr>
        <w:t>4.4.33</w:t>
      </w:r>
      <w:r>
        <w:rPr>
          <w:rFonts w:hint="eastAsia"/>
        </w:rPr>
        <w:t>教师</w:t>
      </w:r>
      <w:r>
        <w:rPr>
          <w:rFonts w:hint="eastAsia"/>
        </w:rPr>
        <w:t>b</w:t>
      </w:r>
      <w:r>
        <w:t>bs</w:t>
      </w:r>
      <w:r>
        <w:rPr>
          <w:rFonts w:hint="eastAsia"/>
        </w:rPr>
        <w:t>点赞</w:t>
      </w:r>
      <w:bookmarkEnd w:id="790"/>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-4-</w:t>
            </w:r>
            <w:r>
              <w:rPr>
                <w:rFonts w:hint="eastAsia"/>
              </w:rPr>
              <w:t>5</w:t>
            </w:r>
            <w:r>
              <w:t xml:space="preserve"> , </w:t>
            </w:r>
            <w:r>
              <w:rPr>
                <w:rFonts w:hint="eastAsia"/>
              </w:rPr>
              <w:t>b</w:t>
            </w:r>
            <w:r>
              <w:t>bs</w:t>
            </w:r>
            <w:r>
              <w:rPr>
                <w:rFonts w:hint="eastAsia"/>
              </w:rPr>
              <w:t>点赞</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AE4472">
            <w:r>
              <w:rPr>
                <w:rFonts w:hint="eastAsia"/>
              </w:rPr>
              <w:t>操作者</w:t>
            </w:r>
          </w:p>
        </w:tc>
        <w:tc>
          <w:tcPr>
            <w:tcW w:w="4148" w:type="dxa"/>
          </w:tcPr>
          <w:p w:rsidR="00192CCD" w:rsidRDefault="00AE4472">
            <w:r>
              <w:rPr>
                <w:rFonts w:hint="eastAsia"/>
              </w:rPr>
              <w:t>教师</w:t>
            </w:r>
          </w:p>
        </w:tc>
      </w:tr>
      <w:tr w:rsidR="00192CCD">
        <w:tc>
          <w:tcPr>
            <w:tcW w:w="4148" w:type="dxa"/>
          </w:tcPr>
          <w:p w:rsidR="00192CCD" w:rsidRDefault="00AE4472">
            <w:r>
              <w:rPr>
                <w:rFonts w:hint="eastAsia"/>
              </w:rPr>
              <w:lastRenderedPageBreak/>
              <w:t>描述</w:t>
            </w:r>
          </w:p>
        </w:tc>
        <w:tc>
          <w:tcPr>
            <w:tcW w:w="4148" w:type="dxa"/>
          </w:tcPr>
          <w:p w:rsidR="00192CCD" w:rsidRDefault="00AE4472">
            <w:r>
              <w:rPr>
                <w:rFonts w:hint="eastAsia"/>
              </w:rPr>
              <w:t>教师点赞bbs内容</w:t>
            </w:r>
          </w:p>
        </w:tc>
      </w:tr>
      <w:tr w:rsidR="00192CCD">
        <w:tc>
          <w:tcPr>
            <w:tcW w:w="4148" w:type="dxa"/>
          </w:tcPr>
          <w:p w:rsidR="00192CCD" w:rsidRDefault="00AE4472">
            <w:r>
              <w:rPr>
                <w:rFonts w:hint="eastAsia"/>
              </w:rPr>
              <w:t>触发条件</w:t>
            </w:r>
          </w:p>
        </w:tc>
        <w:tc>
          <w:tcPr>
            <w:tcW w:w="4148" w:type="dxa"/>
          </w:tcPr>
          <w:p w:rsidR="00192CCD" w:rsidRDefault="00AE4472">
            <w:r>
              <w:rPr>
                <w:rFonts w:hint="eastAsia"/>
              </w:rPr>
              <w:t>教师表示想要点赞bbs内容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1.教师已注册</w:t>
            </w:r>
          </w:p>
          <w:p w:rsidR="00192CCD" w:rsidRDefault="00AE4472">
            <w:r>
              <w:rPr>
                <w:rFonts w:hint="eastAsia"/>
              </w:rPr>
              <w:t>2.教师已登录</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点赞数加一</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4-5.0 bbs点赞</w:t>
            </w:r>
          </w:p>
          <w:p w:rsidR="00192CCD" w:rsidRDefault="00AE4472">
            <w:pPr>
              <w:rPr>
                <w:color w:val="FF0000"/>
              </w:rPr>
            </w:pPr>
            <w:r>
              <w:rPr>
                <w:rFonts w:hint="eastAsia"/>
              </w:rPr>
              <w:t>1.点击案例库，进入</w:t>
            </w:r>
            <w:hyperlink w:anchor="T_案例库主界面" w:history="1">
              <w:r>
                <w:rPr>
                  <w:rStyle w:val="af2"/>
                  <w:rFonts w:hint="eastAsia"/>
                  <w:color w:val="FF0000"/>
                </w:rPr>
                <w:t>案例库界面</w:t>
              </w:r>
            </w:hyperlink>
          </w:p>
          <w:p w:rsidR="00192CCD" w:rsidRDefault="00AE4472">
            <w:pPr>
              <w:rPr>
                <w:color w:val="FF0000"/>
              </w:rPr>
            </w:pPr>
            <w:r>
              <w:rPr>
                <w:rFonts w:hint="eastAsia"/>
                <w:color w:val="000000" w:themeColor="text1"/>
              </w:rPr>
              <w:t>2.选择案例，进入</w:t>
            </w:r>
            <w:hyperlink w:anchor="T_案例信息界面" w:history="1">
              <w:r>
                <w:rPr>
                  <w:rStyle w:val="af2"/>
                  <w:rFonts w:hint="eastAsia"/>
                  <w:color w:val="FF0000"/>
                </w:rPr>
                <w:t>案例信息界面</w:t>
              </w:r>
            </w:hyperlink>
          </w:p>
          <w:p w:rsidR="00192CCD" w:rsidRDefault="00AE4472">
            <w:pPr>
              <w:rPr>
                <w:rFonts w:eastAsiaTheme="minorEastAsia"/>
                <w:color w:val="000000" w:themeColor="text1"/>
              </w:rPr>
            </w:pPr>
            <w:r>
              <w:rPr>
                <w:rFonts w:hint="eastAsia"/>
                <w:color w:val="000000" w:themeColor="text1"/>
              </w:rPr>
              <w:t>3.点击案例讨论区，进入</w:t>
            </w:r>
            <w:hyperlink w:anchor="T_案例讨论区界面2" w:history="1">
              <w:r>
                <w:rPr>
                  <w:rStyle w:val="af2"/>
                  <w:rFonts w:hint="eastAsia"/>
                  <w:color w:val="FF0000"/>
                </w:rPr>
                <w:t>案例讨论区界面</w:t>
              </w:r>
            </w:hyperlink>
          </w:p>
          <w:p w:rsidR="00192CCD" w:rsidRDefault="00AE4472">
            <w:pPr>
              <w:rPr>
                <w:color w:val="FF0000"/>
              </w:rPr>
            </w:pPr>
            <w:r>
              <w:rPr>
                <w:rFonts w:hint="eastAsia"/>
                <w:color w:val="000000" w:themeColor="text1"/>
              </w:rPr>
              <w:t>4..点击帖子，进入</w:t>
            </w:r>
            <w:hyperlink w:anchor="T_帖子详细信息界面2" w:history="1">
              <w:r>
                <w:rPr>
                  <w:rStyle w:val="af2"/>
                  <w:rFonts w:hint="eastAsia"/>
                  <w:color w:val="FF0000"/>
                </w:rPr>
                <w:t>帖子详细信息界面</w:t>
              </w:r>
            </w:hyperlink>
          </w:p>
          <w:p w:rsidR="00192CCD" w:rsidRDefault="00AE4472">
            <w:r>
              <w:rPr>
                <w:rFonts w:hint="eastAsia"/>
                <w:color w:val="000000" w:themeColor="text1"/>
              </w:rPr>
              <w:t>5.点击点赞按钮，点赞数+1</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pPr>
              <w:rPr>
                <w:rFonts w:eastAsiaTheme="minorEastAsia"/>
              </w:rPr>
            </w:pPr>
            <w:r>
              <w:rPr>
                <w:rFonts w:hint="eastAsia"/>
              </w:rPr>
              <w:t>4-5.0 对应的帖子</w:t>
            </w:r>
          </w:p>
        </w:tc>
      </w:tr>
      <w:tr w:rsidR="00192CCD">
        <w:tc>
          <w:tcPr>
            <w:tcW w:w="4148" w:type="dxa"/>
          </w:tcPr>
          <w:p w:rsidR="00192CCD" w:rsidRDefault="00AE4472">
            <w:r>
              <w:rPr>
                <w:rFonts w:hint="eastAsia"/>
              </w:rPr>
              <w:t>输出</w:t>
            </w:r>
          </w:p>
        </w:tc>
        <w:tc>
          <w:tcPr>
            <w:tcW w:w="4148" w:type="dxa"/>
          </w:tcPr>
          <w:p w:rsidR="00192CCD" w:rsidRDefault="00AE4472">
            <w:pPr>
              <w:rPr>
                <w:rFonts w:eastAsiaTheme="minorEastAsia"/>
              </w:rPr>
            </w:pPr>
            <w:r>
              <w:rPr>
                <w:rFonts w:hint="eastAsia"/>
              </w:rPr>
              <w:t>4-5.0 点赞数+1</w:t>
            </w:r>
          </w:p>
        </w:tc>
      </w:tr>
      <w:tr w:rsidR="00192CCD">
        <w:trPr>
          <w:trHeight w:val="274"/>
        </w:trPr>
        <w:tc>
          <w:tcPr>
            <w:tcW w:w="4148" w:type="dxa"/>
          </w:tcPr>
          <w:p w:rsidR="00192CCD" w:rsidRDefault="00AE4472">
            <w:r>
              <w:rPr>
                <w:rFonts w:hint="eastAsia"/>
              </w:rPr>
              <w:t>业务规则</w:t>
            </w:r>
          </w:p>
        </w:tc>
        <w:tc>
          <w:tcPr>
            <w:tcW w:w="4148" w:type="dxa"/>
          </w:tcPr>
          <w:p w:rsidR="00192CCD" w:rsidRDefault="00AE4472">
            <w:pPr>
              <w:rPr>
                <w:rFonts w:eastAsiaTheme="minorEastAsia"/>
              </w:rPr>
            </w:pPr>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0.71</w:t>
            </w:r>
          </w:p>
        </w:tc>
      </w:tr>
    </w:tbl>
    <w:p w:rsidR="00192CCD" w:rsidRDefault="00192CCD"/>
    <w:p w:rsidR="00192CCD" w:rsidRDefault="00AE4472">
      <w:bookmarkStart w:id="791" w:name="T_案例讨论区界面2"/>
      <w:r>
        <w:rPr>
          <w:rFonts w:hint="eastAsia"/>
          <w:color w:val="FF0000"/>
        </w:rPr>
        <w:t>案例讨论区界面</w:t>
      </w:r>
      <w:bookmarkEnd w:id="791"/>
      <w:r>
        <w:rPr>
          <w:rFonts w:hint="eastAsia"/>
          <w:color w:val="FF0000"/>
        </w:rPr>
        <w:t>：</w:t>
      </w:r>
    </w:p>
    <w:p w:rsidR="00192CCD" w:rsidRDefault="00AE4472">
      <w:r>
        <w:rPr>
          <w:noProof/>
        </w:rPr>
        <w:drawing>
          <wp:inline distT="0" distB="0" distL="114300" distR="114300">
            <wp:extent cx="5264785" cy="3382645"/>
            <wp:effectExtent l="0" t="0" r="8255" b="635"/>
            <wp:docPr id="50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2"/>
                    <pic:cNvPicPr>
                      <a:picLocks noChangeAspect="1"/>
                    </pic:cNvPicPr>
                  </pic:nvPicPr>
                  <pic:blipFill>
                    <a:blip r:embed="rId438"/>
                    <a:stretch>
                      <a:fillRect/>
                    </a:stretch>
                  </pic:blipFill>
                  <pic:spPr>
                    <a:xfrm>
                      <a:off x="0" y="0"/>
                      <a:ext cx="5264785" cy="3382645"/>
                    </a:xfrm>
                    <a:prstGeom prst="rect">
                      <a:avLst/>
                    </a:prstGeom>
                    <a:noFill/>
                    <a:ln w="9525">
                      <a:noFill/>
                    </a:ln>
                  </pic:spPr>
                </pic:pic>
              </a:graphicData>
            </a:graphic>
          </wp:inline>
        </w:drawing>
      </w:r>
    </w:p>
    <w:p w:rsidR="00192CCD" w:rsidRDefault="00AE4472">
      <w:pPr>
        <w:rPr>
          <w:color w:val="FF0000"/>
        </w:rPr>
      </w:pPr>
      <w:bookmarkStart w:id="792" w:name="T_帖子详细信息界面2"/>
      <w:r>
        <w:rPr>
          <w:rFonts w:hint="eastAsia"/>
          <w:color w:val="FF0000"/>
        </w:rPr>
        <w:t>帖子详细信息界面</w:t>
      </w:r>
      <w:bookmarkEnd w:id="792"/>
      <w:r>
        <w:rPr>
          <w:rFonts w:hint="eastAsia"/>
          <w:color w:val="FF0000"/>
        </w:rPr>
        <w:t>：</w:t>
      </w:r>
    </w:p>
    <w:p w:rsidR="00192CCD" w:rsidRDefault="00AE4472">
      <w:r>
        <w:rPr>
          <w:noProof/>
        </w:rPr>
        <w:lastRenderedPageBreak/>
        <w:drawing>
          <wp:inline distT="0" distB="0" distL="114300" distR="114300">
            <wp:extent cx="5264785" cy="3347720"/>
            <wp:effectExtent l="0" t="0" r="8255" b="5080"/>
            <wp:docPr id="5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80"/>
                    <pic:cNvPicPr>
                      <a:picLocks noChangeAspect="1"/>
                    </pic:cNvPicPr>
                  </pic:nvPicPr>
                  <pic:blipFill>
                    <a:blip r:embed="rId446"/>
                    <a:stretch>
                      <a:fillRect/>
                    </a:stretch>
                  </pic:blipFill>
                  <pic:spPr>
                    <a:xfrm>
                      <a:off x="0" y="0"/>
                      <a:ext cx="5264785" cy="3347720"/>
                    </a:xfrm>
                    <a:prstGeom prst="rect">
                      <a:avLst/>
                    </a:prstGeom>
                    <a:noFill/>
                    <a:ln w="9525">
                      <a:noFill/>
                    </a:ln>
                  </pic:spPr>
                </pic:pic>
              </a:graphicData>
            </a:graphic>
          </wp:inline>
        </w:drawing>
      </w:r>
    </w:p>
    <w:p w:rsidR="00192CCD" w:rsidRDefault="00AE4472">
      <w:pPr>
        <w:rPr>
          <w:rFonts w:eastAsiaTheme="minorEastAsia"/>
          <w:color w:val="FF0000"/>
        </w:rPr>
      </w:pPr>
      <w:r>
        <w:rPr>
          <w:rFonts w:hint="eastAsia"/>
          <w:color w:val="FF0000"/>
        </w:rPr>
        <w:t>对话框图：</w:t>
      </w:r>
    </w:p>
    <w:p w:rsidR="00192CCD" w:rsidRDefault="00AE4472">
      <w:r>
        <w:rPr>
          <w:noProof/>
        </w:rPr>
        <w:drawing>
          <wp:inline distT="0" distB="0" distL="114300" distR="114300">
            <wp:extent cx="5271770" cy="3493770"/>
            <wp:effectExtent l="0" t="0" r="1270" b="11430"/>
            <wp:docPr id="5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2"/>
                    <pic:cNvPicPr>
                      <a:picLocks noChangeAspect="1"/>
                    </pic:cNvPicPr>
                  </pic:nvPicPr>
                  <pic:blipFill>
                    <a:blip r:embed="rId447"/>
                    <a:stretch>
                      <a:fillRect/>
                    </a:stretch>
                  </pic:blipFill>
                  <pic:spPr>
                    <a:xfrm>
                      <a:off x="0" y="0"/>
                      <a:ext cx="5271770" cy="3493770"/>
                    </a:xfrm>
                    <a:prstGeom prst="rect">
                      <a:avLst/>
                    </a:prstGeom>
                    <a:noFill/>
                    <a:ln w="9525">
                      <a:noFill/>
                    </a:ln>
                  </pic:spPr>
                </pic:pic>
              </a:graphicData>
            </a:graphic>
          </wp:inline>
        </w:drawing>
      </w:r>
    </w:p>
    <w:p w:rsidR="00192CCD" w:rsidRDefault="00AE4472">
      <w:pPr>
        <w:pStyle w:val="3"/>
      </w:pPr>
      <w:bookmarkStart w:id="793" w:name="_Toc8228"/>
      <w:r>
        <w:rPr>
          <w:rFonts w:hint="eastAsia"/>
        </w:rPr>
        <w:t>4.4.34</w:t>
      </w:r>
      <w:r>
        <w:rPr>
          <w:rFonts w:hint="eastAsia"/>
        </w:rPr>
        <w:t>教师</w:t>
      </w:r>
      <w:r>
        <w:rPr>
          <w:rFonts w:hint="eastAsia"/>
        </w:rPr>
        <w:t>b</w:t>
      </w:r>
      <w:r>
        <w:t>bs</w:t>
      </w:r>
      <w:r>
        <w:rPr>
          <w:rFonts w:hint="eastAsia"/>
        </w:rPr>
        <w:t>踩</w:t>
      </w:r>
      <w:bookmarkEnd w:id="793"/>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ID和名称</w:t>
            </w:r>
          </w:p>
        </w:tc>
        <w:tc>
          <w:tcPr>
            <w:tcW w:w="4148" w:type="dxa"/>
          </w:tcPr>
          <w:p w:rsidR="00192CCD" w:rsidRDefault="00AE4472">
            <w:r>
              <w:rPr>
                <w:rFonts w:hint="eastAsia"/>
              </w:rPr>
              <w:t>T</w:t>
            </w:r>
            <w:r>
              <w:t>-4-</w:t>
            </w:r>
            <w:r>
              <w:rPr>
                <w:rFonts w:hint="eastAsia"/>
              </w:rPr>
              <w:t>6</w:t>
            </w:r>
            <w:r>
              <w:t xml:space="preserve"> , </w:t>
            </w:r>
            <w:r>
              <w:rPr>
                <w:rFonts w:hint="eastAsia"/>
              </w:rPr>
              <w:t>b</w:t>
            </w:r>
            <w:r>
              <w:t>bs</w:t>
            </w:r>
            <w:r>
              <w:rPr>
                <w:rFonts w:hint="eastAsia"/>
              </w:rPr>
              <w:t>踩</w:t>
            </w:r>
          </w:p>
        </w:tc>
      </w:tr>
      <w:tr w:rsidR="00192CCD">
        <w:tc>
          <w:tcPr>
            <w:tcW w:w="4148" w:type="dxa"/>
          </w:tcPr>
          <w:p w:rsidR="00192CCD" w:rsidRDefault="00AE4472">
            <w:r>
              <w:rPr>
                <w:rFonts w:hint="eastAsia"/>
              </w:rPr>
              <w:t>创建人</w:t>
            </w:r>
          </w:p>
        </w:tc>
        <w:tc>
          <w:tcPr>
            <w:tcW w:w="4148" w:type="dxa"/>
          </w:tcPr>
          <w:p w:rsidR="00192CCD" w:rsidRDefault="00AE4472">
            <w:r>
              <w:rPr>
                <w:rFonts w:hint="eastAsia"/>
              </w:rPr>
              <w:t>周德阳</w:t>
            </w:r>
          </w:p>
        </w:tc>
      </w:tr>
      <w:tr w:rsidR="00192CCD">
        <w:tc>
          <w:tcPr>
            <w:tcW w:w="4148" w:type="dxa"/>
          </w:tcPr>
          <w:p w:rsidR="00192CCD" w:rsidRDefault="00AE4472">
            <w:r>
              <w:rPr>
                <w:rFonts w:hint="eastAsia"/>
              </w:rPr>
              <w:t>创建时间</w:t>
            </w:r>
          </w:p>
        </w:tc>
        <w:tc>
          <w:tcPr>
            <w:tcW w:w="4148" w:type="dxa"/>
          </w:tcPr>
          <w:p w:rsidR="00192CCD" w:rsidRDefault="00AE4472">
            <w:r>
              <w:rPr>
                <w:rFonts w:hint="eastAsia"/>
              </w:rPr>
              <w:t>2018年12月19日</w:t>
            </w:r>
          </w:p>
        </w:tc>
      </w:tr>
      <w:tr w:rsidR="00192CCD">
        <w:tc>
          <w:tcPr>
            <w:tcW w:w="4148" w:type="dxa"/>
          </w:tcPr>
          <w:p w:rsidR="00192CCD" w:rsidRDefault="00192CCD"/>
          <w:p w:rsidR="00192CCD" w:rsidRDefault="00192CCD"/>
        </w:tc>
        <w:tc>
          <w:tcPr>
            <w:tcW w:w="4148" w:type="dxa"/>
          </w:tcPr>
          <w:p w:rsidR="00192CCD" w:rsidRDefault="00AE4472">
            <w:r>
              <w:rPr>
                <w:rFonts w:hint="eastAsia"/>
              </w:rPr>
              <w:t>教师</w:t>
            </w:r>
          </w:p>
        </w:tc>
      </w:tr>
      <w:tr w:rsidR="00192CCD">
        <w:tc>
          <w:tcPr>
            <w:tcW w:w="4148" w:type="dxa"/>
          </w:tcPr>
          <w:p w:rsidR="00192CCD" w:rsidRDefault="00AE4472">
            <w:r>
              <w:rPr>
                <w:rFonts w:hint="eastAsia"/>
              </w:rPr>
              <w:t>描述</w:t>
            </w:r>
          </w:p>
        </w:tc>
        <w:tc>
          <w:tcPr>
            <w:tcW w:w="4148" w:type="dxa"/>
          </w:tcPr>
          <w:p w:rsidR="00192CCD" w:rsidRDefault="00AE4472">
            <w:r>
              <w:rPr>
                <w:rFonts w:hint="eastAsia"/>
              </w:rPr>
              <w:t>教师踩bbs内容</w:t>
            </w:r>
          </w:p>
        </w:tc>
      </w:tr>
      <w:tr w:rsidR="00192CCD">
        <w:tc>
          <w:tcPr>
            <w:tcW w:w="4148" w:type="dxa"/>
          </w:tcPr>
          <w:p w:rsidR="00192CCD" w:rsidRDefault="00AE4472">
            <w:r>
              <w:rPr>
                <w:rFonts w:hint="eastAsia"/>
              </w:rPr>
              <w:lastRenderedPageBreak/>
              <w:t>触发条件</w:t>
            </w:r>
          </w:p>
        </w:tc>
        <w:tc>
          <w:tcPr>
            <w:tcW w:w="4148" w:type="dxa"/>
          </w:tcPr>
          <w:p w:rsidR="00192CCD" w:rsidRDefault="00AE4472">
            <w:r>
              <w:rPr>
                <w:rFonts w:hint="eastAsia"/>
              </w:rPr>
              <w:t>教师表示想要踩bbs内容</w:t>
            </w:r>
          </w:p>
        </w:tc>
      </w:tr>
      <w:tr w:rsidR="00192CCD">
        <w:tc>
          <w:tcPr>
            <w:tcW w:w="4148" w:type="dxa"/>
          </w:tcPr>
          <w:p w:rsidR="00192CCD" w:rsidRDefault="00AE4472">
            <w:r>
              <w:rPr>
                <w:rFonts w:hint="eastAsia"/>
              </w:rPr>
              <w:t>前置条件</w:t>
            </w:r>
          </w:p>
        </w:tc>
        <w:tc>
          <w:tcPr>
            <w:tcW w:w="4148" w:type="dxa"/>
          </w:tcPr>
          <w:p w:rsidR="00192CCD" w:rsidRDefault="00AE4472">
            <w:r>
              <w:rPr>
                <w:rFonts w:hint="eastAsia"/>
              </w:rPr>
              <w:t>该案例存在</w:t>
            </w:r>
          </w:p>
        </w:tc>
      </w:tr>
      <w:tr w:rsidR="00192CCD">
        <w:tc>
          <w:tcPr>
            <w:tcW w:w="4148" w:type="dxa"/>
          </w:tcPr>
          <w:p w:rsidR="00192CCD" w:rsidRDefault="00AE4472">
            <w:r>
              <w:rPr>
                <w:rFonts w:hint="eastAsia"/>
              </w:rPr>
              <w:t>后置条件</w:t>
            </w:r>
          </w:p>
        </w:tc>
        <w:tc>
          <w:tcPr>
            <w:tcW w:w="4148" w:type="dxa"/>
          </w:tcPr>
          <w:p w:rsidR="00192CCD" w:rsidRDefault="00AE4472">
            <w:r>
              <w:rPr>
                <w:rFonts w:hint="eastAsia"/>
              </w:rPr>
              <w:t>踩数加一</w:t>
            </w:r>
          </w:p>
        </w:tc>
      </w:tr>
      <w:tr w:rsidR="00192CCD">
        <w:tc>
          <w:tcPr>
            <w:tcW w:w="4148" w:type="dxa"/>
          </w:tcPr>
          <w:p w:rsidR="00192CCD" w:rsidRDefault="00AE4472">
            <w:r>
              <w:rPr>
                <w:rFonts w:hint="eastAsia"/>
              </w:rPr>
              <w:t>正常流程</w:t>
            </w:r>
          </w:p>
        </w:tc>
        <w:tc>
          <w:tcPr>
            <w:tcW w:w="4148" w:type="dxa"/>
          </w:tcPr>
          <w:p w:rsidR="00192CCD" w:rsidRDefault="00AE4472">
            <w:r>
              <w:rPr>
                <w:rFonts w:hint="eastAsia"/>
              </w:rPr>
              <w:t>4-6.0bbs踩</w:t>
            </w:r>
          </w:p>
          <w:p w:rsidR="00192CCD" w:rsidRDefault="00AE4472">
            <w:pPr>
              <w:rPr>
                <w:color w:val="FF0000"/>
              </w:rPr>
            </w:pPr>
            <w:r>
              <w:rPr>
                <w:rFonts w:hint="eastAsia"/>
              </w:rPr>
              <w:t>1.点击案例库，进入</w:t>
            </w:r>
            <w:hyperlink w:anchor="T_案例库主界面" w:history="1">
              <w:r>
                <w:rPr>
                  <w:rStyle w:val="af2"/>
                  <w:rFonts w:hint="eastAsia"/>
                  <w:color w:val="FF0000"/>
                </w:rPr>
                <w:t>案例库界面</w:t>
              </w:r>
            </w:hyperlink>
          </w:p>
          <w:p w:rsidR="00192CCD" w:rsidRDefault="00AE4472">
            <w:pPr>
              <w:rPr>
                <w:color w:val="FF0000"/>
              </w:rPr>
            </w:pPr>
            <w:r>
              <w:rPr>
                <w:rFonts w:hint="eastAsia"/>
                <w:color w:val="000000" w:themeColor="text1"/>
              </w:rPr>
              <w:t>2.选择案例，进入</w:t>
            </w:r>
            <w:hyperlink w:anchor="T_案例信息界面" w:history="1">
              <w:r>
                <w:rPr>
                  <w:rStyle w:val="af2"/>
                  <w:rFonts w:hint="eastAsia"/>
                  <w:color w:val="FF0000"/>
                </w:rPr>
                <w:t>案例信息界面</w:t>
              </w:r>
            </w:hyperlink>
          </w:p>
          <w:p w:rsidR="00192CCD" w:rsidRDefault="00AE4472">
            <w:pPr>
              <w:rPr>
                <w:rFonts w:eastAsiaTheme="minorEastAsia"/>
                <w:color w:val="000000" w:themeColor="text1"/>
              </w:rPr>
            </w:pPr>
            <w:r>
              <w:rPr>
                <w:rFonts w:hint="eastAsia"/>
                <w:color w:val="000000" w:themeColor="text1"/>
              </w:rPr>
              <w:t>3.点击案例讨论区，进入</w:t>
            </w:r>
            <w:hyperlink w:anchor="T_案例讨论区界面3" w:history="1">
              <w:r>
                <w:rPr>
                  <w:rStyle w:val="af2"/>
                  <w:rFonts w:hint="eastAsia"/>
                  <w:color w:val="FF0000"/>
                </w:rPr>
                <w:t>案例讨论区界面</w:t>
              </w:r>
            </w:hyperlink>
          </w:p>
          <w:p w:rsidR="00192CCD" w:rsidRDefault="00AE4472">
            <w:pPr>
              <w:rPr>
                <w:color w:val="FF0000"/>
              </w:rPr>
            </w:pPr>
            <w:r>
              <w:rPr>
                <w:rFonts w:hint="eastAsia"/>
                <w:color w:val="000000" w:themeColor="text1"/>
              </w:rPr>
              <w:t>4..点击帖子，进入</w:t>
            </w:r>
            <w:hyperlink w:anchor="T_帖子详细信息界面3" w:history="1">
              <w:r>
                <w:rPr>
                  <w:rStyle w:val="af2"/>
                  <w:rFonts w:hint="eastAsia"/>
                  <w:color w:val="FF0000"/>
                </w:rPr>
                <w:t>帖子详细信息界面</w:t>
              </w:r>
            </w:hyperlink>
          </w:p>
          <w:p w:rsidR="00192CCD" w:rsidRDefault="00AE4472">
            <w:r>
              <w:rPr>
                <w:rFonts w:hint="eastAsia"/>
                <w:color w:val="000000" w:themeColor="text1"/>
              </w:rPr>
              <w:t>5.点击点赞按钮，踩数+1</w:t>
            </w:r>
          </w:p>
        </w:tc>
      </w:tr>
      <w:tr w:rsidR="00192CCD">
        <w:tc>
          <w:tcPr>
            <w:tcW w:w="4148" w:type="dxa"/>
          </w:tcPr>
          <w:p w:rsidR="00192CCD" w:rsidRDefault="00AE4472">
            <w:r>
              <w:rPr>
                <w:rFonts w:hint="eastAsia"/>
              </w:rPr>
              <w:t>可选流程</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异常</w:t>
            </w:r>
          </w:p>
        </w:tc>
        <w:tc>
          <w:tcPr>
            <w:tcW w:w="4148" w:type="dxa"/>
          </w:tcPr>
          <w:p w:rsidR="00192CCD" w:rsidRDefault="00AE4472">
            <w:r>
              <w:rPr>
                <w:rFonts w:hint="eastAsia"/>
              </w:rPr>
              <w:t>暂无</w:t>
            </w:r>
          </w:p>
        </w:tc>
      </w:tr>
      <w:tr w:rsidR="00192CCD">
        <w:tc>
          <w:tcPr>
            <w:tcW w:w="4148" w:type="dxa"/>
          </w:tcPr>
          <w:p w:rsidR="00192CCD" w:rsidRDefault="00AE4472">
            <w:r>
              <w:rPr>
                <w:rFonts w:hint="eastAsia"/>
              </w:rPr>
              <w:t>输入</w:t>
            </w:r>
          </w:p>
        </w:tc>
        <w:tc>
          <w:tcPr>
            <w:tcW w:w="4148" w:type="dxa"/>
          </w:tcPr>
          <w:p w:rsidR="00192CCD" w:rsidRDefault="00AE4472">
            <w:r>
              <w:rPr>
                <w:rFonts w:hint="eastAsia"/>
              </w:rPr>
              <w:t>4-6.0 对应的帖子</w:t>
            </w:r>
          </w:p>
        </w:tc>
      </w:tr>
      <w:tr w:rsidR="00192CCD">
        <w:tc>
          <w:tcPr>
            <w:tcW w:w="4148" w:type="dxa"/>
          </w:tcPr>
          <w:p w:rsidR="00192CCD" w:rsidRDefault="00AE4472">
            <w:r>
              <w:rPr>
                <w:rFonts w:hint="eastAsia"/>
              </w:rPr>
              <w:t>输出</w:t>
            </w:r>
          </w:p>
        </w:tc>
        <w:tc>
          <w:tcPr>
            <w:tcW w:w="4148" w:type="dxa"/>
          </w:tcPr>
          <w:p w:rsidR="00192CCD" w:rsidRDefault="00AE4472">
            <w:r>
              <w:rPr>
                <w:rFonts w:hint="eastAsia"/>
              </w:rPr>
              <w:t>4-6.0 踩数+1</w:t>
            </w:r>
          </w:p>
        </w:tc>
      </w:tr>
      <w:tr w:rsidR="00192CCD">
        <w:tc>
          <w:tcPr>
            <w:tcW w:w="4148" w:type="dxa"/>
          </w:tcPr>
          <w:p w:rsidR="00192CCD" w:rsidRDefault="00AE4472">
            <w:r>
              <w:rPr>
                <w:rFonts w:hint="eastAsia"/>
              </w:rPr>
              <w:t>业务规则</w:t>
            </w:r>
          </w:p>
        </w:tc>
        <w:tc>
          <w:tcPr>
            <w:tcW w:w="4148" w:type="dxa"/>
          </w:tcPr>
          <w:p w:rsidR="00192CCD" w:rsidRDefault="00AE4472">
            <w:r>
              <w:rPr>
                <w:rFonts w:hint="eastAsia"/>
              </w:rPr>
              <w:t>无</w:t>
            </w:r>
          </w:p>
        </w:tc>
      </w:tr>
      <w:tr w:rsidR="00192CCD">
        <w:tc>
          <w:tcPr>
            <w:tcW w:w="4148" w:type="dxa"/>
          </w:tcPr>
          <w:p w:rsidR="00192CCD" w:rsidRDefault="00AE4472">
            <w:r>
              <w:rPr>
                <w:rFonts w:hint="eastAsia"/>
              </w:rPr>
              <w:t>优先级</w:t>
            </w:r>
          </w:p>
        </w:tc>
        <w:tc>
          <w:tcPr>
            <w:tcW w:w="4148" w:type="dxa"/>
          </w:tcPr>
          <w:p w:rsidR="00192CCD" w:rsidRDefault="00AE4472">
            <w:r>
              <w:rPr>
                <w:rFonts w:hint="eastAsia"/>
              </w:rPr>
              <w:t>0.85</w:t>
            </w:r>
          </w:p>
        </w:tc>
      </w:tr>
    </w:tbl>
    <w:p w:rsidR="00192CCD" w:rsidRDefault="00192CCD"/>
    <w:p w:rsidR="00192CCD" w:rsidRDefault="00192CCD"/>
    <w:p w:rsidR="00192CCD" w:rsidRDefault="00192CCD"/>
    <w:p w:rsidR="00192CCD" w:rsidRDefault="00192CCD"/>
    <w:p w:rsidR="00192CCD" w:rsidRDefault="00AE4472">
      <w:bookmarkStart w:id="794" w:name="T_案例讨论区界面3"/>
      <w:r>
        <w:rPr>
          <w:rFonts w:hint="eastAsia"/>
          <w:color w:val="FF0000"/>
        </w:rPr>
        <w:t>案例讨论区界面</w:t>
      </w:r>
      <w:bookmarkEnd w:id="794"/>
      <w:r>
        <w:rPr>
          <w:rFonts w:hint="eastAsia"/>
          <w:color w:val="FF0000"/>
        </w:rPr>
        <w:t>：</w:t>
      </w:r>
    </w:p>
    <w:p w:rsidR="00192CCD" w:rsidRDefault="00AE4472">
      <w:r>
        <w:rPr>
          <w:noProof/>
        </w:rPr>
        <w:drawing>
          <wp:inline distT="0" distB="0" distL="114300" distR="114300">
            <wp:extent cx="5264785" cy="3382645"/>
            <wp:effectExtent l="0" t="0" r="8255" b="635"/>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438"/>
                    <a:stretch>
                      <a:fillRect/>
                    </a:stretch>
                  </pic:blipFill>
                  <pic:spPr>
                    <a:xfrm>
                      <a:off x="0" y="0"/>
                      <a:ext cx="5264785" cy="3382645"/>
                    </a:xfrm>
                    <a:prstGeom prst="rect">
                      <a:avLst/>
                    </a:prstGeom>
                    <a:noFill/>
                    <a:ln w="9525">
                      <a:noFill/>
                    </a:ln>
                  </pic:spPr>
                </pic:pic>
              </a:graphicData>
            </a:graphic>
          </wp:inline>
        </w:drawing>
      </w:r>
    </w:p>
    <w:p w:rsidR="00192CCD" w:rsidRDefault="00AE4472">
      <w:pPr>
        <w:rPr>
          <w:color w:val="FF0000"/>
        </w:rPr>
      </w:pPr>
      <w:bookmarkStart w:id="795" w:name="T_帖子详细信息界面3"/>
      <w:r>
        <w:rPr>
          <w:rFonts w:hint="eastAsia"/>
          <w:color w:val="FF0000"/>
        </w:rPr>
        <w:t>帖子详细信息界面</w:t>
      </w:r>
      <w:bookmarkEnd w:id="795"/>
      <w:r>
        <w:rPr>
          <w:rFonts w:hint="eastAsia"/>
          <w:color w:val="FF0000"/>
        </w:rPr>
        <w:t>：</w:t>
      </w:r>
    </w:p>
    <w:p w:rsidR="00192CCD" w:rsidRDefault="00AE4472">
      <w:r>
        <w:rPr>
          <w:noProof/>
        </w:rPr>
        <w:lastRenderedPageBreak/>
        <w:drawing>
          <wp:inline distT="0" distB="0" distL="114300" distR="114300">
            <wp:extent cx="5264785" cy="3347720"/>
            <wp:effectExtent l="0" t="0" r="8255" b="5080"/>
            <wp:docPr id="5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0"/>
                    <pic:cNvPicPr>
                      <a:picLocks noChangeAspect="1"/>
                    </pic:cNvPicPr>
                  </pic:nvPicPr>
                  <pic:blipFill>
                    <a:blip r:embed="rId446"/>
                    <a:stretch>
                      <a:fillRect/>
                    </a:stretch>
                  </pic:blipFill>
                  <pic:spPr>
                    <a:xfrm>
                      <a:off x="0" y="0"/>
                      <a:ext cx="5264785" cy="3347720"/>
                    </a:xfrm>
                    <a:prstGeom prst="rect">
                      <a:avLst/>
                    </a:prstGeom>
                    <a:noFill/>
                    <a:ln w="9525">
                      <a:noFill/>
                    </a:ln>
                  </pic:spPr>
                </pic:pic>
              </a:graphicData>
            </a:graphic>
          </wp:inline>
        </w:drawing>
      </w:r>
    </w:p>
    <w:p w:rsidR="00192CCD" w:rsidRDefault="00AE4472">
      <w:pPr>
        <w:rPr>
          <w:rFonts w:eastAsiaTheme="minorEastAsia"/>
          <w:color w:val="FF0000"/>
        </w:rPr>
      </w:pPr>
      <w:r>
        <w:rPr>
          <w:rFonts w:hint="eastAsia"/>
          <w:color w:val="FF0000"/>
        </w:rPr>
        <w:t>对话框图：</w:t>
      </w:r>
    </w:p>
    <w:p w:rsidR="00192CCD" w:rsidRDefault="00AE4472">
      <w:r>
        <w:rPr>
          <w:noProof/>
        </w:rPr>
        <w:drawing>
          <wp:inline distT="0" distB="0" distL="114300" distR="114300">
            <wp:extent cx="5269230" cy="3512820"/>
            <wp:effectExtent l="0" t="0" r="3810" b="7620"/>
            <wp:docPr id="5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83"/>
                    <pic:cNvPicPr>
                      <a:picLocks noChangeAspect="1"/>
                    </pic:cNvPicPr>
                  </pic:nvPicPr>
                  <pic:blipFill>
                    <a:blip r:embed="rId448"/>
                    <a:stretch>
                      <a:fillRect/>
                    </a:stretch>
                  </pic:blipFill>
                  <pic:spPr>
                    <a:xfrm>
                      <a:off x="0" y="0"/>
                      <a:ext cx="5269230" cy="3512820"/>
                    </a:xfrm>
                    <a:prstGeom prst="rect">
                      <a:avLst/>
                    </a:prstGeom>
                    <a:noFill/>
                    <a:ln w="9525">
                      <a:noFill/>
                    </a:ln>
                  </pic:spPr>
                </pic:pic>
              </a:graphicData>
            </a:graphic>
          </wp:inline>
        </w:drawing>
      </w:r>
    </w:p>
    <w:p w:rsidR="00192CCD" w:rsidRDefault="00192CCD"/>
    <w:p w:rsidR="00192CCD" w:rsidRDefault="00192CCD"/>
    <w:p w:rsidR="00192CCD" w:rsidRDefault="00192CCD"/>
    <w:p w:rsidR="00192CCD" w:rsidRDefault="00AE4472">
      <w:pPr>
        <w:pStyle w:val="1"/>
        <w:numPr>
          <w:ilvl w:val="0"/>
          <w:numId w:val="5"/>
        </w:numPr>
      </w:pPr>
      <w:bookmarkStart w:id="796" w:name="_Toc5113"/>
      <w:r>
        <w:rPr>
          <w:rFonts w:hint="eastAsia"/>
        </w:rPr>
        <w:t>外部接口需求</w:t>
      </w:r>
      <w:bookmarkEnd w:id="796"/>
    </w:p>
    <w:p w:rsidR="00192CCD" w:rsidRDefault="00192CCD"/>
    <w:p w:rsidR="00192CCD" w:rsidRDefault="00AE4472">
      <w:pPr>
        <w:pStyle w:val="2"/>
        <w:numPr>
          <w:ilvl w:val="1"/>
          <w:numId w:val="5"/>
        </w:numPr>
      </w:pPr>
      <w:r>
        <w:rPr>
          <w:rFonts w:hint="eastAsia"/>
        </w:rPr>
        <w:lastRenderedPageBreak/>
        <w:t xml:space="preserve"> </w:t>
      </w:r>
      <w:bookmarkStart w:id="797" w:name="_Toc30271"/>
      <w:r>
        <w:t>硬件接口</w:t>
      </w:r>
      <w:bookmarkEnd w:id="797"/>
    </w:p>
    <w:p w:rsidR="00192CCD" w:rsidRDefault="00192CCD"/>
    <w:p w:rsidR="00192CCD" w:rsidRDefault="00AE4472">
      <w:pPr>
        <w:pStyle w:val="3"/>
        <w:numPr>
          <w:ilvl w:val="2"/>
          <w:numId w:val="5"/>
        </w:numPr>
      </w:pPr>
      <w:bookmarkStart w:id="798" w:name="_Toc32526"/>
      <w:r>
        <w:t>服务器</w:t>
      </w:r>
      <w:bookmarkEnd w:id="798"/>
    </w:p>
    <w:tbl>
      <w:tblPr>
        <w:tblStyle w:val="af3"/>
        <w:tblW w:w="8296" w:type="dxa"/>
        <w:tblLayout w:type="fixed"/>
        <w:tblLook w:val="04A0" w:firstRow="1" w:lastRow="0" w:firstColumn="1" w:lastColumn="0" w:noHBand="0" w:noVBand="1"/>
      </w:tblPr>
      <w:tblGrid>
        <w:gridCol w:w="4145"/>
        <w:gridCol w:w="4151"/>
      </w:tblGrid>
      <w:tr w:rsidR="00192CCD">
        <w:tc>
          <w:tcPr>
            <w:tcW w:w="4145" w:type="dxa"/>
          </w:tcPr>
          <w:p w:rsidR="00192CCD" w:rsidRDefault="00AE4472">
            <w:r>
              <w:rPr>
                <w:rFonts w:hint="eastAsia"/>
              </w:rPr>
              <w:t>需求设备</w:t>
            </w:r>
          </w:p>
        </w:tc>
        <w:tc>
          <w:tcPr>
            <w:tcW w:w="4151" w:type="dxa"/>
          </w:tcPr>
          <w:p w:rsidR="00192CCD" w:rsidRDefault="00AE4472">
            <w:r>
              <w:rPr>
                <w:rFonts w:hint="eastAsia"/>
              </w:rPr>
              <w:t>要求</w:t>
            </w:r>
          </w:p>
        </w:tc>
      </w:tr>
      <w:tr w:rsidR="00192CCD">
        <w:tc>
          <w:tcPr>
            <w:tcW w:w="4145" w:type="dxa"/>
          </w:tcPr>
          <w:p w:rsidR="00192CCD" w:rsidRDefault="00AE4472">
            <w:r>
              <w:rPr>
                <w:rFonts w:hint="eastAsia"/>
              </w:rPr>
              <w:t>CPU</w:t>
            </w:r>
          </w:p>
        </w:tc>
        <w:tc>
          <w:tcPr>
            <w:tcW w:w="4151" w:type="dxa"/>
          </w:tcPr>
          <w:p w:rsidR="00192CCD" w:rsidRDefault="00EC2AD4">
            <w:r>
              <w:rPr>
                <w:rFonts w:ascii="宋体" w:hAnsi="宋体" w:cs="宋体" w:hint="eastAsia"/>
              </w:rPr>
              <w:t>四核 酷睿core</w:t>
            </w:r>
            <w:r>
              <w:rPr>
                <w:rFonts w:ascii="宋体" w:hAnsi="宋体" w:cs="宋体"/>
              </w:rPr>
              <w:t xml:space="preserve"> i7</w:t>
            </w:r>
          </w:p>
        </w:tc>
      </w:tr>
      <w:tr w:rsidR="00192CCD">
        <w:tc>
          <w:tcPr>
            <w:tcW w:w="4145" w:type="dxa"/>
          </w:tcPr>
          <w:p w:rsidR="00192CCD" w:rsidRDefault="00AE4472">
            <w:r>
              <w:rPr>
                <w:rFonts w:hint="eastAsia"/>
              </w:rPr>
              <w:t>主频</w:t>
            </w:r>
          </w:p>
        </w:tc>
        <w:tc>
          <w:tcPr>
            <w:tcW w:w="4151" w:type="dxa"/>
          </w:tcPr>
          <w:p w:rsidR="00192CCD" w:rsidRDefault="00AE4472">
            <w:r w:rsidRPr="00AE4472">
              <w:t>3.6GHz</w:t>
            </w:r>
          </w:p>
        </w:tc>
      </w:tr>
      <w:tr w:rsidR="00192CCD">
        <w:tc>
          <w:tcPr>
            <w:tcW w:w="4145" w:type="dxa"/>
          </w:tcPr>
          <w:p w:rsidR="00192CCD" w:rsidRDefault="00AE4472">
            <w:r>
              <w:rPr>
                <w:rFonts w:hint="eastAsia"/>
              </w:rPr>
              <w:t>内存</w:t>
            </w:r>
          </w:p>
        </w:tc>
        <w:tc>
          <w:tcPr>
            <w:tcW w:w="4151" w:type="dxa"/>
          </w:tcPr>
          <w:p w:rsidR="00192CCD" w:rsidRDefault="00AE4472">
            <w:r>
              <w:rPr>
                <w:rFonts w:hint="eastAsia"/>
              </w:rPr>
              <w:t>64</w:t>
            </w:r>
            <w:r>
              <w:t>G</w:t>
            </w:r>
          </w:p>
        </w:tc>
      </w:tr>
      <w:tr w:rsidR="00192CCD">
        <w:tc>
          <w:tcPr>
            <w:tcW w:w="4145" w:type="dxa"/>
          </w:tcPr>
          <w:p w:rsidR="00192CCD" w:rsidRDefault="00AE4472">
            <w:r>
              <w:rPr>
                <w:rFonts w:hint="eastAsia"/>
              </w:rPr>
              <w:t>磁盘</w:t>
            </w:r>
          </w:p>
        </w:tc>
        <w:tc>
          <w:tcPr>
            <w:tcW w:w="4151" w:type="dxa"/>
          </w:tcPr>
          <w:p w:rsidR="00192CCD" w:rsidRDefault="00AE4472">
            <w:r>
              <w:rPr>
                <w:rFonts w:asciiTheme="minorEastAsia" w:eastAsiaTheme="minorEastAsia" w:hAnsiTheme="minorEastAsia" w:hint="eastAsia"/>
              </w:rPr>
              <w:t>8T</w:t>
            </w:r>
            <w:r>
              <w:rPr>
                <w:rFonts w:asciiTheme="minorEastAsia" w:eastAsiaTheme="minorEastAsia" w:hAnsiTheme="minorEastAsia"/>
              </w:rPr>
              <w:t>B</w:t>
            </w:r>
          </w:p>
        </w:tc>
      </w:tr>
      <w:tr w:rsidR="00192CCD">
        <w:tc>
          <w:tcPr>
            <w:tcW w:w="4145" w:type="dxa"/>
          </w:tcPr>
          <w:p w:rsidR="00192CCD" w:rsidRDefault="00AE4472">
            <w:r>
              <w:rPr>
                <w:rFonts w:hint="eastAsia"/>
              </w:rPr>
              <w:t>网卡</w:t>
            </w:r>
          </w:p>
        </w:tc>
        <w:tc>
          <w:tcPr>
            <w:tcW w:w="4151" w:type="dxa"/>
          </w:tcPr>
          <w:p w:rsidR="00192CCD" w:rsidRDefault="00AE4472">
            <w:r>
              <w:rPr>
                <w:rFonts w:ascii="宋体" w:hAnsi="宋体" w:cs="宋体" w:hint="eastAsia"/>
              </w:rPr>
              <w:t>四口千兆</w:t>
            </w:r>
          </w:p>
        </w:tc>
      </w:tr>
    </w:tbl>
    <w:p w:rsidR="00192CCD" w:rsidRDefault="00192CCD"/>
    <w:p w:rsidR="00192CCD" w:rsidRDefault="00AE4472">
      <w:pPr>
        <w:pStyle w:val="3"/>
        <w:numPr>
          <w:ilvl w:val="2"/>
          <w:numId w:val="5"/>
        </w:numPr>
      </w:pPr>
      <w:bookmarkStart w:id="799" w:name="_Toc23281"/>
      <w:r>
        <w:t>客户端</w:t>
      </w:r>
      <w:bookmarkEnd w:id="799"/>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项目</w:t>
            </w:r>
          </w:p>
        </w:tc>
        <w:tc>
          <w:tcPr>
            <w:tcW w:w="4148" w:type="dxa"/>
          </w:tcPr>
          <w:p w:rsidR="00192CCD" w:rsidRDefault="00AE4472">
            <w:r>
              <w:rPr>
                <w:rFonts w:hint="eastAsia"/>
              </w:rPr>
              <w:t>接口信息</w:t>
            </w:r>
          </w:p>
        </w:tc>
      </w:tr>
      <w:tr w:rsidR="00192CCD">
        <w:tc>
          <w:tcPr>
            <w:tcW w:w="4148" w:type="dxa"/>
          </w:tcPr>
          <w:p w:rsidR="00192CCD" w:rsidRDefault="00AE4472">
            <w:r>
              <w:rPr>
                <w:rFonts w:hint="eastAsia"/>
              </w:rPr>
              <w:t>主频</w:t>
            </w:r>
          </w:p>
        </w:tc>
        <w:tc>
          <w:tcPr>
            <w:tcW w:w="4148" w:type="dxa"/>
          </w:tcPr>
          <w:p w:rsidR="00192CCD" w:rsidRDefault="00AE4472">
            <w:r>
              <w:rPr>
                <w:rFonts w:hint="eastAsia"/>
              </w:rPr>
              <w:t>当前主流配置即可</w:t>
            </w:r>
          </w:p>
        </w:tc>
      </w:tr>
      <w:tr w:rsidR="00192CCD">
        <w:tc>
          <w:tcPr>
            <w:tcW w:w="4148" w:type="dxa"/>
          </w:tcPr>
          <w:p w:rsidR="00192CCD" w:rsidRDefault="00AE4472">
            <w:r>
              <w:rPr>
                <w:rFonts w:hint="eastAsia"/>
              </w:rPr>
              <w:t>显卡</w:t>
            </w:r>
          </w:p>
        </w:tc>
        <w:tc>
          <w:tcPr>
            <w:tcW w:w="4148" w:type="dxa"/>
          </w:tcPr>
          <w:p w:rsidR="00192CCD" w:rsidRDefault="00EC2AD4">
            <w:r>
              <w:rPr>
                <w:rFonts w:asciiTheme="minorEastAsia" w:eastAsiaTheme="minorEastAsia" w:hAnsiTheme="minorEastAsia" w:hint="eastAsia"/>
              </w:rPr>
              <w:t>2G独显</w:t>
            </w:r>
          </w:p>
        </w:tc>
      </w:tr>
      <w:tr w:rsidR="00192CCD">
        <w:tc>
          <w:tcPr>
            <w:tcW w:w="4148" w:type="dxa"/>
          </w:tcPr>
          <w:p w:rsidR="00192CCD" w:rsidRDefault="00EC2AD4">
            <w:r>
              <w:rPr>
                <w:rFonts w:ascii="宋体" w:hAnsi="宋体" w:cs="宋体" w:hint="eastAsia"/>
              </w:rPr>
              <w:t>推荐分辨率</w:t>
            </w:r>
          </w:p>
        </w:tc>
        <w:tc>
          <w:tcPr>
            <w:tcW w:w="4148" w:type="dxa"/>
          </w:tcPr>
          <w:p w:rsidR="00192CCD" w:rsidRDefault="00EC2AD4">
            <w:r>
              <w:rPr>
                <w:rFonts w:asciiTheme="minorEastAsia" w:eastAsiaTheme="minorEastAsia" w:hAnsiTheme="minorEastAsia" w:hint="eastAsia"/>
              </w:rPr>
              <w:t>1920*1080</w:t>
            </w:r>
          </w:p>
        </w:tc>
      </w:tr>
    </w:tbl>
    <w:p w:rsidR="00192CCD" w:rsidRDefault="00192CCD"/>
    <w:p w:rsidR="00192CCD" w:rsidRDefault="00AE4472">
      <w:pPr>
        <w:pStyle w:val="2"/>
        <w:numPr>
          <w:ilvl w:val="1"/>
          <w:numId w:val="5"/>
        </w:numPr>
      </w:pPr>
      <w:r>
        <w:rPr>
          <w:rFonts w:hint="eastAsia"/>
        </w:rPr>
        <w:t xml:space="preserve"> </w:t>
      </w:r>
      <w:bookmarkStart w:id="800" w:name="_Toc5315"/>
      <w:r>
        <w:rPr>
          <w:rFonts w:hint="eastAsia"/>
        </w:rPr>
        <w:t>软件</w:t>
      </w:r>
      <w:r>
        <w:t>接口</w:t>
      </w:r>
      <w:bookmarkEnd w:id="800"/>
    </w:p>
    <w:p w:rsidR="00192CCD" w:rsidRDefault="00192CCD"/>
    <w:p w:rsidR="00192CCD" w:rsidRDefault="00AE4472">
      <w:pPr>
        <w:pStyle w:val="3"/>
        <w:numPr>
          <w:ilvl w:val="2"/>
          <w:numId w:val="5"/>
        </w:numPr>
      </w:pPr>
      <w:bookmarkStart w:id="801" w:name="_Toc11658"/>
      <w:r>
        <w:t>服务器</w:t>
      </w:r>
      <w:bookmarkEnd w:id="801"/>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项目</w:t>
            </w:r>
          </w:p>
        </w:tc>
        <w:tc>
          <w:tcPr>
            <w:tcW w:w="4148" w:type="dxa"/>
          </w:tcPr>
          <w:p w:rsidR="00192CCD" w:rsidRDefault="00AE4472">
            <w:r>
              <w:rPr>
                <w:rFonts w:hint="eastAsia"/>
              </w:rPr>
              <w:t>接口信息</w:t>
            </w:r>
          </w:p>
        </w:tc>
      </w:tr>
      <w:tr w:rsidR="00192CCD">
        <w:tc>
          <w:tcPr>
            <w:tcW w:w="4148" w:type="dxa"/>
          </w:tcPr>
          <w:p w:rsidR="00192CCD" w:rsidRDefault="00AE4472">
            <w:r>
              <w:rPr>
                <w:rFonts w:hint="eastAsia"/>
              </w:rPr>
              <w:t>操作系统</w:t>
            </w:r>
          </w:p>
        </w:tc>
        <w:tc>
          <w:tcPr>
            <w:tcW w:w="4148" w:type="dxa"/>
          </w:tcPr>
          <w:p w:rsidR="00192CCD" w:rsidRDefault="00AE4472">
            <w:r>
              <w:rPr>
                <w:rFonts w:ascii="Arial" w:hAnsi="Arial" w:cs="Arial"/>
                <w:color w:val="000000"/>
                <w:szCs w:val="21"/>
              </w:rPr>
              <w:t>Red Hat Enterprise Linux</w:t>
            </w:r>
            <w:r>
              <w:rPr>
                <w:rFonts w:asciiTheme="minorEastAsia" w:eastAsiaTheme="minorEastAsia" w:hAnsiTheme="minorEastAsia" w:cs="Arial"/>
                <w:color w:val="000000"/>
                <w:szCs w:val="21"/>
              </w:rPr>
              <w:t>7.</w:t>
            </w:r>
            <w:r w:rsidR="00EC2AD4">
              <w:rPr>
                <w:rFonts w:asciiTheme="minorEastAsia" w:eastAsiaTheme="minorEastAsia" w:hAnsiTheme="minorEastAsia" w:cs="Arial" w:hint="eastAsia"/>
                <w:color w:val="000000"/>
                <w:szCs w:val="21"/>
              </w:rPr>
              <w:t>5</w:t>
            </w:r>
          </w:p>
        </w:tc>
      </w:tr>
      <w:tr w:rsidR="00192CCD">
        <w:tc>
          <w:tcPr>
            <w:tcW w:w="4148" w:type="dxa"/>
          </w:tcPr>
          <w:p w:rsidR="00192CCD" w:rsidRDefault="00AE4472">
            <w:r>
              <w:rPr>
                <w:rFonts w:hint="eastAsia"/>
              </w:rPr>
              <w:t>服务器软件</w:t>
            </w:r>
          </w:p>
        </w:tc>
        <w:tc>
          <w:tcPr>
            <w:tcW w:w="4148" w:type="dxa"/>
          </w:tcPr>
          <w:p w:rsidR="00192CCD" w:rsidRDefault="00AE4472">
            <w:r>
              <w:t>Apache5.5</w:t>
            </w:r>
          </w:p>
        </w:tc>
      </w:tr>
      <w:tr w:rsidR="00192CCD">
        <w:tc>
          <w:tcPr>
            <w:tcW w:w="4148" w:type="dxa"/>
          </w:tcPr>
          <w:p w:rsidR="00192CCD" w:rsidRDefault="00AE4472">
            <w:r>
              <w:rPr>
                <w:rFonts w:hint="eastAsia"/>
              </w:rPr>
              <w:t>数据库</w:t>
            </w:r>
          </w:p>
        </w:tc>
        <w:tc>
          <w:tcPr>
            <w:tcW w:w="4148" w:type="dxa"/>
          </w:tcPr>
          <w:p w:rsidR="00192CCD" w:rsidRDefault="00AE4472">
            <w:r>
              <w:t>MySql5.6</w:t>
            </w:r>
          </w:p>
        </w:tc>
      </w:tr>
    </w:tbl>
    <w:p w:rsidR="00192CCD" w:rsidRDefault="00192CCD"/>
    <w:p w:rsidR="00192CCD" w:rsidRDefault="00192CCD"/>
    <w:p w:rsidR="00192CCD" w:rsidRDefault="00AE4472">
      <w:pPr>
        <w:pStyle w:val="3"/>
        <w:numPr>
          <w:ilvl w:val="2"/>
          <w:numId w:val="5"/>
        </w:numPr>
      </w:pPr>
      <w:bookmarkStart w:id="802" w:name="_Toc17519"/>
      <w:r>
        <w:t>客户端</w:t>
      </w:r>
      <w:bookmarkEnd w:id="802"/>
    </w:p>
    <w:tbl>
      <w:tblPr>
        <w:tblStyle w:val="af3"/>
        <w:tblW w:w="8296" w:type="dxa"/>
        <w:tblLayout w:type="fixed"/>
        <w:tblLook w:val="04A0" w:firstRow="1" w:lastRow="0" w:firstColumn="1" w:lastColumn="0" w:noHBand="0" w:noVBand="1"/>
      </w:tblPr>
      <w:tblGrid>
        <w:gridCol w:w="4148"/>
        <w:gridCol w:w="4148"/>
      </w:tblGrid>
      <w:tr w:rsidR="00192CCD">
        <w:tc>
          <w:tcPr>
            <w:tcW w:w="4148" w:type="dxa"/>
          </w:tcPr>
          <w:p w:rsidR="00192CCD" w:rsidRDefault="00AE4472">
            <w:r>
              <w:rPr>
                <w:rFonts w:hint="eastAsia"/>
              </w:rPr>
              <w:t>项目</w:t>
            </w:r>
          </w:p>
        </w:tc>
        <w:tc>
          <w:tcPr>
            <w:tcW w:w="4148" w:type="dxa"/>
          </w:tcPr>
          <w:p w:rsidR="00192CCD" w:rsidRDefault="00AE4472">
            <w:r>
              <w:rPr>
                <w:rFonts w:hint="eastAsia"/>
              </w:rPr>
              <w:t>接口信息</w:t>
            </w:r>
          </w:p>
        </w:tc>
      </w:tr>
      <w:tr w:rsidR="00192CCD">
        <w:tc>
          <w:tcPr>
            <w:tcW w:w="4148" w:type="dxa"/>
          </w:tcPr>
          <w:p w:rsidR="00192CCD" w:rsidRDefault="00AE4472">
            <w:r>
              <w:rPr>
                <w:rFonts w:hint="eastAsia"/>
              </w:rPr>
              <w:t>操作系统</w:t>
            </w:r>
          </w:p>
        </w:tc>
        <w:tc>
          <w:tcPr>
            <w:tcW w:w="4148" w:type="dxa"/>
          </w:tcPr>
          <w:p w:rsidR="00192CCD" w:rsidRDefault="00AE4472">
            <w:r>
              <w:rPr>
                <w:rFonts w:hint="eastAsia"/>
              </w:rPr>
              <w:t>Linux、</w:t>
            </w:r>
            <w:r>
              <w:rPr>
                <w:rFonts w:asciiTheme="minorEastAsia" w:eastAsiaTheme="minorEastAsia" w:hAnsiTheme="minorEastAsia"/>
              </w:rPr>
              <w:t>W</w:t>
            </w:r>
            <w:r>
              <w:rPr>
                <w:rFonts w:asciiTheme="minorEastAsia" w:eastAsiaTheme="minorEastAsia" w:hAnsiTheme="minorEastAsia" w:hint="eastAsia"/>
              </w:rPr>
              <w:t>indows、Mac</w:t>
            </w:r>
            <w:r>
              <w:rPr>
                <w:rFonts w:asciiTheme="minorEastAsia" w:eastAsiaTheme="minorEastAsia" w:hAnsiTheme="minorEastAsia"/>
              </w:rPr>
              <w:t xml:space="preserve"> </w:t>
            </w:r>
            <w:r>
              <w:rPr>
                <w:rFonts w:asciiTheme="minorEastAsia" w:eastAsiaTheme="minorEastAsia" w:hAnsiTheme="minorEastAsia" w:hint="eastAsia"/>
              </w:rPr>
              <w:t>OS</w:t>
            </w:r>
          </w:p>
        </w:tc>
      </w:tr>
      <w:tr w:rsidR="00192CCD">
        <w:tc>
          <w:tcPr>
            <w:tcW w:w="4148" w:type="dxa"/>
          </w:tcPr>
          <w:p w:rsidR="00192CCD" w:rsidRDefault="00AE4472">
            <w:r>
              <w:rPr>
                <w:rFonts w:hint="eastAsia"/>
              </w:rPr>
              <w:t>浏览器</w:t>
            </w:r>
          </w:p>
        </w:tc>
        <w:tc>
          <w:tcPr>
            <w:tcW w:w="4148" w:type="dxa"/>
          </w:tcPr>
          <w:p w:rsidR="00192CCD" w:rsidRDefault="00AE4472">
            <w:r>
              <w:rPr>
                <w:rFonts w:hint="eastAsia"/>
              </w:rPr>
              <w:t>Fire</w:t>
            </w:r>
            <w:r>
              <w:t>fox</w:t>
            </w:r>
            <w:r>
              <w:rPr>
                <w:rFonts w:hint="eastAsia"/>
              </w:rPr>
              <w:t>、Chrome</w:t>
            </w:r>
          </w:p>
        </w:tc>
      </w:tr>
    </w:tbl>
    <w:p w:rsidR="00192CCD" w:rsidRDefault="00192CCD"/>
    <w:p w:rsidR="00192CCD" w:rsidRDefault="00192CCD"/>
    <w:p w:rsidR="00192CCD" w:rsidRDefault="00192CCD"/>
    <w:p w:rsidR="00192CCD" w:rsidRDefault="00AE4472">
      <w:r>
        <w:br w:type="page"/>
      </w:r>
    </w:p>
    <w:p w:rsidR="00192CCD" w:rsidRDefault="00AE4472">
      <w:pPr>
        <w:pStyle w:val="1"/>
        <w:numPr>
          <w:ilvl w:val="0"/>
          <w:numId w:val="5"/>
        </w:numPr>
      </w:pPr>
      <w:r>
        <w:rPr>
          <w:rFonts w:hint="eastAsia"/>
        </w:rPr>
        <w:lastRenderedPageBreak/>
        <w:t xml:space="preserve"> </w:t>
      </w:r>
      <w:bookmarkStart w:id="803" w:name="_Toc64"/>
      <w:r>
        <w:rPr>
          <w:rFonts w:hint="eastAsia"/>
        </w:rPr>
        <w:t>其他非功能性需求</w:t>
      </w:r>
      <w:bookmarkEnd w:id="803"/>
    </w:p>
    <w:p w:rsidR="00192CCD" w:rsidRDefault="00AE4472">
      <w:pPr>
        <w:pStyle w:val="2"/>
      </w:pPr>
      <w:bookmarkStart w:id="804" w:name="_Toc7875"/>
      <w:r>
        <w:rPr>
          <w:rFonts w:hint="eastAsia"/>
        </w:rPr>
        <w:t>6.1</w:t>
      </w:r>
      <w:r>
        <w:rPr>
          <w:rFonts w:hint="eastAsia"/>
        </w:rPr>
        <w:t>性能需求</w:t>
      </w:r>
      <w:bookmarkEnd w:id="804"/>
    </w:p>
    <w:p w:rsidR="00192CCD" w:rsidRDefault="00AE4472">
      <w:pPr>
        <w:numPr>
          <w:ilvl w:val="0"/>
          <w:numId w:val="19"/>
        </w:numPr>
      </w:pPr>
      <w:r>
        <w:rPr>
          <w:rFonts w:hint="eastAsia"/>
        </w:rPr>
        <w:t>时间性能：时间上达到五秒内响应用户的操作，尽量缩短响应时间</w:t>
      </w:r>
    </w:p>
    <w:p w:rsidR="00192CCD" w:rsidRDefault="00AE4472">
      <w:pPr>
        <w:numPr>
          <w:ilvl w:val="0"/>
          <w:numId w:val="19"/>
        </w:numPr>
      </w:pPr>
      <w:r>
        <w:rPr>
          <w:rFonts w:hint="eastAsia"/>
        </w:rPr>
        <w:t>空间性能：系统最低配置和推荐配置越小，则软件运行时消耗的系统资源越小，尽可能达到优良的空间性能</w:t>
      </w:r>
    </w:p>
    <w:p w:rsidR="00192CCD" w:rsidRDefault="00192CCD"/>
    <w:p w:rsidR="00192CCD" w:rsidRDefault="00192CCD"/>
    <w:p w:rsidR="00192CCD" w:rsidRDefault="00AE4472">
      <w:pPr>
        <w:pStyle w:val="2"/>
      </w:pPr>
      <w:bookmarkStart w:id="805" w:name="_Toc4872"/>
      <w:r>
        <w:rPr>
          <w:rFonts w:hint="eastAsia"/>
        </w:rPr>
        <w:t>6.2</w:t>
      </w:r>
      <w:r>
        <w:rPr>
          <w:rFonts w:hint="eastAsia"/>
        </w:rPr>
        <w:t>安全性需求</w:t>
      </w:r>
      <w:bookmarkEnd w:id="805"/>
    </w:p>
    <w:p w:rsidR="00192CCD" w:rsidRDefault="00AE4472">
      <w:pPr>
        <w:numPr>
          <w:ilvl w:val="0"/>
          <w:numId w:val="20"/>
        </w:numPr>
      </w:pPr>
      <w:r>
        <w:rPr>
          <w:rFonts w:hint="eastAsia"/>
        </w:rPr>
        <w:t>系统能检测到无效参数并予以合适的处理</w:t>
      </w:r>
    </w:p>
    <w:p w:rsidR="00192CCD" w:rsidRDefault="00AE4472">
      <w:pPr>
        <w:numPr>
          <w:ilvl w:val="0"/>
          <w:numId w:val="20"/>
        </w:numPr>
      </w:pPr>
      <w:r>
        <w:rPr>
          <w:rFonts w:hint="eastAsia"/>
        </w:rPr>
        <w:t>系统能检测到无效指令并进行适当的处理</w:t>
      </w:r>
    </w:p>
    <w:p w:rsidR="00192CCD" w:rsidRDefault="00AE4472">
      <w:pPr>
        <w:numPr>
          <w:ilvl w:val="0"/>
          <w:numId w:val="20"/>
        </w:numPr>
      </w:pPr>
      <w:r>
        <w:rPr>
          <w:rFonts w:hint="eastAsia"/>
        </w:rPr>
        <w:t>系统能正确保存系统配置数据，系统发生故障时能恢复。</w:t>
      </w:r>
    </w:p>
    <w:p w:rsidR="00192CCD" w:rsidRDefault="00AE4472">
      <w:pPr>
        <w:numPr>
          <w:ilvl w:val="0"/>
          <w:numId w:val="20"/>
        </w:numPr>
      </w:pPr>
      <w:r>
        <w:rPr>
          <w:rFonts w:hint="eastAsia"/>
        </w:rPr>
        <w:t>系统能将配置数据导出，并在其他机器上进行备份</w:t>
      </w:r>
    </w:p>
    <w:p w:rsidR="00192CCD" w:rsidRDefault="00AE4472">
      <w:pPr>
        <w:numPr>
          <w:ilvl w:val="0"/>
          <w:numId w:val="20"/>
        </w:numPr>
      </w:pPr>
      <w:r>
        <w:rPr>
          <w:rFonts w:hint="eastAsia"/>
        </w:rPr>
        <w:t>系统能导入配置数据，并正常使用导入的数据</w:t>
      </w:r>
    </w:p>
    <w:p w:rsidR="00192CCD" w:rsidRDefault="00AE4472">
      <w:pPr>
        <w:numPr>
          <w:ilvl w:val="0"/>
          <w:numId w:val="20"/>
        </w:numPr>
      </w:pPr>
      <w:r>
        <w:rPr>
          <w:rFonts w:hint="eastAsia"/>
        </w:rPr>
        <w:t>不能不输入密码就登入系统</w:t>
      </w:r>
    </w:p>
    <w:p w:rsidR="00192CCD" w:rsidRDefault="00AE4472">
      <w:pPr>
        <w:numPr>
          <w:ilvl w:val="0"/>
          <w:numId w:val="20"/>
        </w:numPr>
      </w:pPr>
      <w:r>
        <w:rPr>
          <w:rFonts w:hint="eastAsia"/>
        </w:rPr>
        <w:t>系统对多次无效密码的输入能否进行适当的处理</w:t>
      </w:r>
    </w:p>
    <w:p w:rsidR="00192CCD" w:rsidRDefault="00AE4472">
      <w:pPr>
        <w:numPr>
          <w:ilvl w:val="0"/>
          <w:numId w:val="20"/>
        </w:numPr>
      </w:pPr>
      <w:r>
        <w:rPr>
          <w:rFonts w:hint="eastAsia"/>
        </w:rPr>
        <w:t>执行严格的安全性功能比系统其他部分具有更高的有效性</w:t>
      </w:r>
    </w:p>
    <w:p w:rsidR="00192CCD" w:rsidRDefault="00AE4472">
      <w:pPr>
        <w:numPr>
          <w:ilvl w:val="0"/>
          <w:numId w:val="20"/>
        </w:numPr>
      </w:pPr>
      <w:r>
        <w:rPr>
          <w:rFonts w:hint="eastAsia"/>
        </w:rPr>
        <w:t>系统具有防止主要错误或自然意外方面的能力</w:t>
      </w:r>
    </w:p>
    <w:p w:rsidR="00192CCD" w:rsidRDefault="00AE4472">
      <w:pPr>
        <w:numPr>
          <w:ilvl w:val="0"/>
          <w:numId w:val="20"/>
        </w:numPr>
      </w:pPr>
      <w:r>
        <w:rPr>
          <w:rFonts w:hint="eastAsia"/>
        </w:rPr>
        <w:t>系统具有较高的安全性控制精度，包括错误的数量、频率和严重性</w:t>
      </w:r>
    </w:p>
    <w:p w:rsidR="00192CCD" w:rsidRDefault="00AE4472">
      <w:pPr>
        <w:numPr>
          <w:ilvl w:val="0"/>
          <w:numId w:val="20"/>
        </w:numPr>
      </w:pPr>
      <w:r>
        <w:rPr>
          <w:rFonts w:hint="eastAsia"/>
        </w:rPr>
        <w:t>系统对各种指令或操作的反应时间短</w:t>
      </w:r>
    </w:p>
    <w:p w:rsidR="00192CCD" w:rsidRDefault="00AE4472">
      <w:pPr>
        <w:numPr>
          <w:ilvl w:val="0"/>
          <w:numId w:val="20"/>
        </w:numPr>
      </w:pPr>
      <w:r>
        <w:rPr>
          <w:rFonts w:hint="eastAsia"/>
        </w:rPr>
        <w:t>系统具有较高的吞吐量。</w:t>
      </w:r>
    </w:p>
    <w:p w:rsidR="00192CCD" w:rsidRDefault="00AE4472">
      <w:pPr>
        <w:pStyle w:val="2"/>
      </w:pPr>
      <w:bookmarkStart w:id="806" w:name="_Toc13756"/>
      <w:r>
        <w:rPr>
          <w:rFonts w:hint="eastAsia"/>
        </w:rPr>
        <w:t>6.3</w:t>
      </w:r>
      <w:r>
        <w:rPr>
          <w:rFonts w:hint="eastAsia"/>
        </w:rPr>
        <w:t>软件质量属性</w:t>
      </w:r>
      <w:bookmarkEnd w:id="806"/>
    </w:p>
    <w:p w:rsidR="00192CCD" w:rsidRDefault="00192CCD"/>
    <w:p w:rsidR="00192CCD" w:rsidRDefault="00AE4472">
      <w:pPr>
        <w:pStyle w:val="3"/>
      </w:pPr>
      <w:bookmarkStart w:id="807" w:name="_Toc16967"/>
      <w:r>
        <w:rPr>
          <w:rFonts w:hint="eastAsia"/>
        </w:rPr>
        <w:t>6.3.1</w:t>
      </w:r>
      <w:r>
        <w:t>正确性</w:t>
      </w:r>
      <w:bookmarkEnd w:id="807"/>
    </w:p>
    <w:p w:rsidR="00192CCD" w:rsidRDefault="00AE4472">
      <w:r>
        <w:rPr>
          <w:rFonts w:hint="eastAsia"/>
        </w:rPr>
        <w:t>本系统在需求开发与设计阶段设计了详细的测试用例，用以测试并保证网站系统的正确性。</w:t>
      </w:r>
    </w:p>
    <w:p w:rsidR="00192CCD" w:rsidRDefault="00AE4472">
      <w:pPr>
        <w:tabs>
          <w:tab w:val="left" w:pos="1665"/>
        </w:tabs>
      </w:pPr>
      <w:r>
        <w:tab/>
      </w:r>
    </w:p>
    <w:p w:rsidR="00192CCD" w:rsidRDefault="00192CCD"/>
    <w:p w:rsidR="00192CCD" w:rsidRDefault="00AE4472">
      <w:pPr>
        <w:pStyle w:val="3"/>
      </w:pPr>
      <w:bookmarkStart w:id="808" w:name="_Toc9505"/>
      <w:r>
        <w:rPr>
          <w:rFonts w:hint="eastAsia"/>
        </w:rPr>
        <w:t>6.3.2</w:t>
      </w:r>
      <w:r>
        <w:rPr>
          <w:rFonts w:hint="eastAsia"/>
        </w:rPr>
        <w:t>可靠性</w:t>
      </w:r>
      <w:bookmarkEnd w:id="808"/>
    </w:p>
    <w:p w:rsidR="00192CCD" w:rsidRDefault="00AE4472">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192CCD" w:rsidRDefault="00192CCD">
      <w:pPr>
        <w:pStyle w:val="af5"/>
        <w:ind w:left="425" w:firstLineChars="0" w:firstLine="0"/>
      </w:pPr>
    </w:p>
    <w:p w:rsidR="00192CCD" w:rsidRDefault="00192CCD"/>
    <w:p w:rsidR="00192CCD" w:rsidRDefault="00AE4472">
      <w:pPr>
        <w:pStyle w:val="3"/>
      </w:pPr>
      <w:bookmarkStart w:id="809" w:name="_Toc28625"/>
      <w:r>
        <w:rPr>
          <w:rFonts w:hint="eastAsia"/>
        </w:rPr>
        <w:lastRenderedPageBreak/>
        <w:t>6.3.3</w:t>
      </w:r>
      <w:r>
        <w:rPr>
          <w:rFonts w:hint="eastAsia"/>
        </w:rPr>
        <w:t>易用性</w:t>
      </w:r>
      <w:bookmarkEnd w:id="809"/>
    </w:p>
    <w:p w:rsidR="00192CCD" w:rsidRDefault="00AE4472">
      <w:pPr>
        <w:pStyle w:val="af5"/>
        <w:ind w:left="425" w:firstLineChars="0" w:firstLine="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rsidR="00192CCD" w:rsidRDefault="00192CCD"/>
    <w:p w:rsidR="00192CCD" w:rsidRDefault="00192CCD"/>
    <w:p w:rsidR="00192CCD" w:rsidRDefault="00AE4472">
      <w:pPr>
        <w:pStyle w:val="1"/>
        <w:numPr>
          <w:ilvl w:val="0"/>
          <w:numId w:val="5"/>
        </w:numPr>
      </w:pPr>
      <w:bookmarkStart w:id="810" w:name="_Toc20471"/>
      <w:r>
        <w:rPr>
          <w:rFonts w:hint="eastAsia"/>
        </w:rPr>
        <w:t>分析模型</w:t>
      </w:r>
      <w:bookmarkEnd w:id="810"/>
    </w:p>
    <w:p w:rsidR="00192CCD" w:rsidRDefault="00192CCD"/>
    <w:p w:rsidR="00192CCD" w:rsidRDefault="00AE4472">
      <w:pPr>
        <w:pStyle w:val="2"/>
        <w:numPr>
          <w:ilvl w:val="1"/>
          <w:numId w:val="5"/>
        </w:numPr>
        <w:rPr>
          <w:rFonts w:eastAsia="宋体"/>
        </w:rPr>
      </w:pPr>
      <w:bookmarkStart w:id="811" w:name="_Toc24848"/>
      <w:bookmarkStart w:id="812" w:name="_Toc437461533"/>
      <w:bookmarkStart w:id="813" w:name="_Toc440055907"/>
      <w:r>
        <w:t>数据字典</w:t>
      </w:r>
      <w:bookmarkEnd w:id="811"/>
      <w:bookmarkEnd w:id="812"/>
      <w:bookmarkEnd w:id="813"/>
    </w:p>
    <w:p w:rsidR="00192CCD" w:rsidRDefault="00AE4472">
      <w:pPr>
        <w:pStyle w:val="3"/>
      </w:pPr>
      <w:bookmarkStart w:id="814" w:name="_Toc659"/>
      <w:r>
        <w:rPr>
          <w:rFonts w:hint="eastAsia"/>
        </w:rPr>
        <w:t>7.1.1</w:t>
      </w:r>
      <w:r>
        <w:rPr>
          <w:rFonts w:hint="eastAsia"/>
        </w:rPr>
        <w:t>业务级数据字典</w:t>
      </w:r>
      <w:bookmarkEnd w:id="814"/>
    </w:p>
    <w:tbl>
      <w:tblPr>
        <w:tblStyle w:val="af3"/>
        <w:tblW w:w="8296" w:type="dxa"/>
        <w:tblLayout w:type="fixed"/>
        <w:tblLook w:val="04A0" w:firstRow="1" w:lastRow="0" w:firstColumn="1" w:lastColumn="0" w:noHBand="0" w:noVBand="1"/>
      </w:tblPr>
      <w:tblGrid>
        <w:gridCol w:w="1659"/>
        <w:gridCol w:w="1659"/>
        <w:gridCol w:w="1659"/>
        <w:gridCol w:w="1659"/>
        <w:gridCol w:w="1660"/>
      </w:tblGrid>
      <w:tr w:rsidR="00192CCD">
        <w:tc>
          <w:tcPr>
            <w:tcW w:w="1659" w:type="dxa"/>
          </w:tcPr>
          <w:p w:rsidR="00192CCD" w:rsidRDefault="00AE4472">
            <w:r>
              <w:rPr>
                <w:rFonts w:hint="eastAsia"/>
              </w:rPr>
              <w:t>数据元素</w:t>
            </w:r>
          </w:p>
        </w:tc>
        <w:tc>
          <w:tcPr>
            <w:tcW w:w="1659" w:type="dxa"/>
          </w:tcPr>
          <w:p w:rsidR="00192CCD" w:rsidRDefault="00AE4472">
            <w:r>
              <w:rPr>
                <w:rFonts w:hint="eastAsia"/>
              </w:rPr>
              <w:t>描述</w:t>
            </w:r>
          </w:p>
        </w:tc>
        <w:tc>
          <w:tcPr>
            <w:tcW w:w="1659" w:type="dxa"/>
          </w:tcPr>
          <w:p w:rsidR="00192CCD" w:rsidRDefault="00AE4472">
            <w:r>
              <w:rPr>
                <w:rFonts w:hint="eastAsia"/>
              </w:rPr>
              <w:t>数据构成或者数据类型</w:t>
            </w:r>
          </w:p>
        </w:tc>
        <w:tc>
          <w:tcPr>
            <w:tcW w:w="1659" w:type="dxa"/>
          </w:tcPr>
          <w:p w:rsidR="00192CCD" w:rsidRDefault="00AE4472">
            <w:r>
              <w:rPr>
                <w:rFonts w:hint="eastAsia"/>
              </w:rPr>
              <w:t>数据长度</w:t>
            </w:r>
          </w:p>
        </w:tc>
        <w:tc>
          <w:tcPr>
            <w:tcW w:w="1660" w:type="dxa"/>
          </w:tcPr>
          <w:p w:rsidR="00192CCD" w:rsidRDefault="00AE4472">
            <w:r>
              <w:rPr>
                <w:rFonts w:hint="eastAsia"/>
              </w:rPr>
              <w:t>数据取值</w:t>
            </w:r>
          </w:p>
        </w:tc>
      </w:tr>
      <w:tr w:rsidR="00192CCD">
        <w:tc>
          <w:tcPr>
            <w:tcW w:w="1659" w:type="dxa"/>
          </w:tcPr>
          <w:p w:rsidR="00192CCD" w:rsidRDefault="00AE4472">
            <w:r>
              <w:rPr>
                <w:rFonts w:hint="eastAsia"/>
              </w:rPr>
              <w:t>系统登入申请</w:t>
            </w:r>
          </w:p>
        </w:tc>
        <w:tc>
          <w:tcPr>
            <w:tcW w:w="1659" w:type="dxa"/>
          </w:tcPr>
          <w:p w:rsidR="00192CCD" w:rsidRDefault="00AE4472">
            <w:r>
              <w:rPr>
                <w:rFonts w:hint="eastAsia"/>
              </w:rPr>
              <w:t>系统登入申请</w:t>
            </w:r>
          </w:p>
        </w:tc>
        <w:tc>
          <w:tcPr>
            <w:tcW w:w="1659" w:type="dxa"/>
          </w:tcPr>
          <w:p w:rsidR="00192CCD" w:rsidRDefault="00AE4472">
            <w:r>
              <w:rPr>
                <w:rFonts w:hint="eastAsia"/>
              </w:rPr>
              <w:t>用户ID</w:t>
            </w:r>
          </w:p>
          <w:p w:rsidR="00192CCD" w:rsidRDefault="00AE4472">
            <w:r>
              <w:rPr>
                <w:rFonts w:hint="eastAsia"/>
              </w:rPr>
              <w:t>+用户名称</w:t>
            </w:r>
          </w:p>
          <w:p w:rsidR="00192CCD" w:rsidRDefault="00AE4472">
            <w:r>
              <w:rPr>
                <w:rFonts w:hint="eastAsia"/>
              </w:rPr>
              <w:t>+用户密码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用户ID</w:t>
            </w:r>
          </w:p>
        </w:tc>
        <w:tc>
          <w:tcPr>
            <w:tcW w:w="1659" w:type="dxa"/>
          </w:tcPr>
          <w:p w:rsidR="00192CCD" w:rsidRDefault="00AE4472">
            <w:r>
              <w:rPr>
                <w:rFonts w:hint="eastAsia"/>
              </w:rPr>
              <w:t>唯一地标识用户的关键域</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AE4472">
            <w:r>
              <w:rPr>
                <w:rFonts w:hint="eastAsia"/>
              </w:rPr>
              <w:t>系统生成的序列号</w:t>
            </w:r>
          </w:p>
        </w:tc>
      </w:tr>
      <w:tr w:rsidR="00192CCD">
        <w:tc>
          <w:tcPr>
            <w:tcW w:w="1659" w:type="dxa"/>
          </w:tcPr>
          <w:p w:rsidR="00192CCD" w:rsidRDefault="00AE4472">
            <w:r>
              <w:rPr>
                <w:rFonts w:hint="eastAsia"/>
              </w:rPr>
              <w:t>用户名称</w:t>
            </w:r>
          </w:p>
        </w:tc>
        <w:tc>
          <w:tcPr>
            <w:tcW w:w="1659" w:type="dxa"/>
          </w:tcPr>
          <w:p w:rsidR="00192CCD" w:rsidRDefault="00AE4472">
            <w:r>
              <w:rPr>
                <w:rFonts w:hint="eastAsia"/>
              </w:rPr>
              <w:t>用户的名字或昵称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用户密码</w:t>
            </w:r>
          </w:p>
        </w:tc>
        <w:tc>
          <w:tcPr>
            <w:tcW w:w="1659" w:type="dxa"/>
          </w:tcPr>
          <w:p w:rsidR="00192CCD" w:rsidRDefault="00AE4472">
            <w:r>
              <w:rPr>
                <w:rFonts w:hint="eastAsia"/>
              </w:rPr>
              <w:t>用户自定义的密码信息</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忘记密码申请</w:t>
            </w:r>
          </w:p>
        </w:tc>
        <w:tc>
          <w:tcPr>
            <w:tcW w:w="1659" w:type="dxa"/>
          </w:tcPr>
          <w:p w:rsidR="00192CCD" w:rsidRDefault="00AE4472">
            <w:r>
              <w:rPr>
                <w:rFonts w:hint="eastAsia"/>
              </w:rPr>
              <w:t>忘记密码，进行新密码设置</w:t>
            </w:r>
          </w:p>
        </w:tc>
        <w:tc>
          <w:tcPr>
            <w:tcW w:w="1659" w:type="dxa"/>
          </w:tcPr>
          <w:p w:rsidR="00192CCD" w:rsidRDefault="00AE4472">
            <w:r>
              <w:rPr>
                <w:rFonts w:hint="eastAsia"/>
              </w:rPr>
              <w:t>申请ID</w:t>
            </w:r>
          </w:p>
          <w:p w:rsidR="00192CCD" w:rsidRDefault="00AE4472">
            <w:r>
              <w:rPr>
                <w:rFonts w:hint="eastAsia"/>
              </w:rPr>
              <w:t>+用户名称</w:t>
            </w:r>
          </w:p>
          <w:p w:rsidR="00192CCD" w:rsidRDefault="00AE4472">
            <w:r>
              <w:rPr>
                <w:rFonts w:hint="eastAsia"/>
              </w:rPr>
              <w:t>+用户密码</w:t>
            </w:r>
          </w:p>
          <w:p w:rsidR="00192CCD" w:rsidRDefault="00AE4472">
            <w:r>
              <w:rPr>
                <w:rFonts w:hint="eastAsia"/>
              </w:rPr>
              <w:t>+确认密码</w:t>
            </w:r>
          </w:p>
          <w:p w:rsidR="00192CCD" w:rsidRDefault="00AE4472">
            <w:r>
              <w:rPr>
                <w:rFonts w:hint="eastAsia"/>
              </w:rPr>
              <w:t>+真实姓名</w:t>
            </w:r>
          </w:p>
          <w:p w:rsidR="00192CCD" w:rsidRDefault="00AE4472">
            <w:r>
              <w:rPr>
                <w:rFonts w:hint="eastAsia"/>
              </w:rPr>
              <w:t>+身份证</w:t>
            </w:r>
          </w:p>
          <w:p w:rsidR="00192CCD" w:rsidRDefault="00AE4472">
            <w:r>
              <w:rPr>
                <w:rFonts w:hint="eastAsia"/>
              </w:rPr>
              <w:t>+邮箱</w:t>
            </w:r>
          </w:p>
          <w:p w:rsidR="00192CCD" w:rsidRDefault="00AE4472">
            <w:r>
              <w:rPr>
                <w:rFonts w:hint="eastAsia"/>
              </w:rPr>
              <w:t>+验证码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确认密码</w:t>
            </w:r>
          </w:p>
        </w:tc>
        <w:tc>
          <w:tcPr>
            <w:tcW w:w="1659" w:type="dxa"/>
          </w:tcPr>
          <w:p w:rsidR="00192CCD" w:rsidRDefault="00AE4472">
            <w:r>
              <w:rPr>
                <w:rFonts w:hint="eastAsia"/>
              </w:rPr>
              <w:t>用户在进行新密码设置时再次输入密码进行确认</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真实姓名</w:t>
            </w:r>
          </w:p>
        </w:tc>
        <w:tc>
          <w:tcPr>
            <w:tcW w:w="1659" w:type="dxa"/>
          </w:tcPr>
          <w:p w:rsidR="00192CCD" w:rsidRDefault="00AE4472">
            <w:r>
              <w:rPr>
                <w:rFonts w:hint="eastAsia"/>
              </w:rPr>
              <w:t>用户的真实姓名</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身份证</w:t>
            </w:r>
          </w:p>
        </w:tc>
        <w:tc>
          <w:tcPr>
            <w:tcW w:w="1659" w:type="dxa"/>
          </w:tcPr>
          <w:p w:rsidR="00192CCD" w:rsidRDefault="00AE4472">
            <w:r>
              <w:rPr>
                <w:rFonts w:hint="eastAsia"/>
              </w:rPr>
              <w:t>一组合法的18位的用户身份</w:t>
            </w:r>
            <w:r>
              <w:rPr>
                <w:rFonts w:hint="eastAsia"/>
              </w:rPr>
              <w:lastRenderedPageBreak/>
              <w:t>证号</w:t>
            </w:r>
          </w:p>
        </w:tc>
        <w:tc>
          <w:tcPr>
            <w:tcW w:w="1659" w:type="dxa"/>
          </w:tcPr>
          <w:p w:rsidR="00192CCD" w:rsidRDefault="00AE4472">
            <w:r>
              <w:rPr>
                <w:rFonts w:hint="eastAsia"/>
              </w:rPr>
              <w:lastRenderedPageBreak/>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邮箱</w:t>
            </w:r>
          </w:p>
        </w:tc>
        <w:tc>
          <w:tcPr>
            <w:tcW w:w="1659" w:type="dxa"/>
          </w:tcPr>
          <w:p w:rsidR="00192CCD" w:rsidRDefault="00AE4472">
            <w:r>
              <w:rPr>
                <w:rFonts w:hint="eastAsia"/>
              </w:rPr>
              <w:t>一组合法邮箱格式的用户邮箱</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验证码</w:t>
            </w:r>
          </w:p>
        </w:tc>
        <w:tc>
          <w:tcPr>
            <w:tcW w:w="1659" w:type="dxa"/>
          </w:tcPr>
          <w:p w:rsidR="00192CCD" w:rsidRDefault="00AE4472">
            <w:r>
              <w:rPr>
                <w:rFonts w:hint="eastAsia"/>
              </w:rPr>
              <w:t>更改密码时进行邮箱确认的验证码</w:t>
            </w:r>
          </w:p>
        </w:tc>
        <w:tc>
          <w:tcPr>
            <w:tcW w:w="1659" w:type="dxa"/>
          </w:tcPr>
          <w:p w:rsidR="00192CCD" w:rsidRDefault="00AE4472">
            <w:r>
              <w:rPr>
                <w:rFonts w:hint="eastAsia"/>
              </w:rPr>
              <w:t>Int</w:t>
            </w:r>
          </w:p>
        </w:tc>
        <w:tc>
          <w:tcPr>
            <w:tcW w:w="1659" w:type="dxa"/>
          </w:tcPr>
          <w:p w:rsidR="00192CCD" w:rsidRDefault="00AE4472">
            <w:r>
              <w:rPr>
                <w:rFonts w:hint="eastAsia"/>
              </w:rPr>
              <w:t>6</w:t>
            </w:r>
          </w:p>
        </w:tc>
        <w:tc>
          <w:tcPr>
            <w:tcW w:w="1660" w:type="dxa"/>
          </w:tcPr>
          <w:p w:rsidR="00192CCD" w:rsidRDefault="00AE4472">
            <w:r>
              <w:rPr>
                <w:rFonts w:hint="eastAsia"/>
              </w:rPr>
              <w:t>系统生成的序列号</w:t>
            </w:r>
          </w:p>
        </w:tc>
      </w:tr>
      <w:tr w:rsidR="00192CCD">
        <w:tc>
          <w:tcPr>
            <w:tcW w:w="1659" w:type="dxa"/>
          </w:tcPr>
          <w:p w:rsidR="00192CCD" w:rsidRDefault="00AE4472">
            <w:r>
              <w:rPr>
                <w:rFonts w:hint="eastAsia"/>
              </w:rPr>
              <w:t>注册申请</w:t>
            </w:r>
          </w:p>
        </w:tc>
        <w:tc>
          <w:tcPr>
            <w:tcW w:w="1659" w:type="dxa"/>
          </w:tcPr>
          <w:p w:rsidR="00192CCD" w:rsidRDefault="00AE4472">
            <w:r>
              <w:rPr>
                <w:rFonts w:hint="eastAsia"/>
              </w:rPr>
              <w:t>进行注册</w:t>
            </w:r>
          </w:p>
        </w:tc>
        <w:tc>
          <w:tcPr>
            <w:tcW w:w="1659" w:type="dxa"/>
          </w:tcPr>
          <w:p w:rsidR="00192CCD" w:rsidRDefault="00AE4472">
            <w:r>
              <w:rPr>
                <w:rFonts w:hint="eastAsia"/>
              </w:rPr>
              <w:t>用户名称</w:t>
            </w:r>
          </w:p>
          <w:p w:rsidR="00192CCD" w:rsidRDefault="00AE4472">
            <w:r>
              <w:rPr>
                <w:rFonts w:hint="eastAsia"/>
              </w:rPr>
              <w:t>+用户密码</w:t>
            </w:r>
          </w:p>
          <w:p w:rsidR="00192CCD" w:rsidRDefault="00AE4472">
            <w:r>
              <w:rPr>
                <w:rFonts w:hint="eastAsia"/>
              </w:rPr>
              <w:t>+确认密码</w:t>
            </w:r>
          </w:p>
          <w:p w:rsidR="00192CCD" w:rsidRDefault="00AE4472">
            <w:r>
              <w:rPr>
                <w:rFonts w:hint="eastAsia"/>
              </w:rPr>
              <w:t>+真实姓名</w:t>
            </w:r>
          </w:p>
          <w:p w:rsidR="00192CCD" w:rsidRDefault="00AE4472">
            <w:r>
              <w:rPr>
                <w:rFonts w:hint="eastAsia"/>
              </w:rPr>
              <w:t>+身份证</w:t>
            </w:r>
          </w:p>
          <w:p w:rsidR="00192CCD" w:rsidRDefault="00AE4472">
            <w:r>
              <w:rPr>
                <w:rFonts w:hint="eastAsia"/>
              </w:rPr>
              <w:t>+邮箱</w:t>
            </w:r>
          </w:p>
          <w:p w:rsidR="00192CCD" w:rsidRDefault="00AE4472">
            <w:r>
              <w:rPr>
                <w:rFonts w:hint="eastAsia"/>
              </w:rPr>
              <w:t>+验证码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正在进行的项目</w:t>
            </w:r>
          </w:p>
        </w:tc>
        <w:tc>
          <w:tcPr>
            <w:tcW w:w="1659" w:type="dxa"/>
          </w:tcPr>
          <w:p w:rsidR="00192CCD" w:rsidRDefault="00AE4472">
            <w:r>
              <w:rPr>
                <w:rFonts w:hint="eastAsia"/>
              </w:rPr>
              <w:t>学生界面正在进行的项目粗览</w:t>
            </w:r>
          </w:p>
        </w:tc>
        <w:tc>
          <w:tcPr>
            <w:tcW w:w="1659" w:type="dxa"/>
          </w:tcPr>
          <w:p w:rsidR="00192CCD" w:rsidRDefault="00AE4472">
            <w:r>
              <w:rPr>
                <w:rFonts w:hint="eastAsia"/>
              </w:rPr>
              <w:t>项目ID</w:t>
            </w:r>
          </w:p>
          <w:p w:rsidR="00192CCD" w:rsidRDefault="00AE4472">
            <w:r>
              <w:rPr>
                <w:rFonts w:hint="eastAsia"/>
              </w:rPr>
              <w:t>+用户ID</w:t>
            </w:r>
          </w:p>
          <w:p w:rsidR="00192CCD" w:rsidRDefault="00AE4472">
            <w:r>
              <w:rPr>
                <w:rFonts w:hint="eastAsia"/>
              </w:rPr>
              <w:t>+项目名称</w:t>
            </w:r>
          </w:p>
          <w:p w:rsidR="00192CCD" w:rsidRDefault="00AE4472">
            <w:r>
              <w:rPr>
                <w:rFonts w:hint="eastAsia"/>
              </w:rPr>
              <w:t>+案例名称</w:t>
            </w:r>
          </w:p>
          <w:p w:rsidR="00192CCD" w:rsidRDefault="00AE4472">
            <w:r>
              <w:rPr>
                <w:rFonts w:hint="eastAsia"/>
              </w:rPr>
              <w:t>+角色</w:t>
            </w:r>
          </w:p>
          <w:p w:rsidR="00192CCD" w:rsidRDefault="00AE4472">
            <w:r>
              <w:rPr>
                <w:rFonts w:hint="eastAsia"/>
              </w:rPr>
              <w:t>+创建者名称（用户名称）</w:t>
            </w:r>
          </w:p>
          <w:p w:rsidR="00192CCD" w:rsidRDefault="00AE4472">
            <w:r>
              <w:rPr>
                <w:rFonts w:hint="eastAsia"/>
              </w:rPr>
              <w:t>+项目创建时间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项目ID</w:t>
            </w:r>
          </w:p>
        </w:tc>
        <w:tc>
          <w:tcPr>
            <w:tcW w:w="1659" w:type="dxa"/>
          </w:tcPr>
          <w:p w:rsidR="00192CCD" w:rsidRDefault="00AE4472">
            <w:r>
              <w:rPr>
                <w:rFonts w:hint="eastAsia"/>
              </w:rPr>
              <w:t>项目的唯一id标识</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项目名称</w:t>
            </w:r>
          </w:p>
        </w:tc>
        <w:tc>
          <w:tcPr>
            <w:tcW w:w="1659" w:type="dxa"/>
          </w:tcPr>
          <w:p w:rsidR="00192CCD" w:rsidRDefault="00AE4472">
            <w:r>
              <w:rPr>
                <w:rFonts w:hint="eastAsia"/>
              </w:rPr>
              <w:t>项目的名称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案例名称</w:t>
            </w:r>
          </w:p>
        </w:tc>
        <w:tc>
          <w:tcPr>
            <w:tcW w:w="1659" w:type="dxa"/>
          </w:tcPr>
          <w:p w:rsidR="00192CCD" w:rsidRDefault="00AE4472">
            <w:r>
              <w:rPr>
                <w:rFonts w:hint="eastAsia"/>
              </w:rPr>
              <w:t>案例的名称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角色名</w:t>
            </w:r>
          </w:p>
        </w:tc>
        <w:tc>
          <w:tcPr>
            <w:tcW w:w="1659" w:type="dxa"/>
          </w:tcPr>
          <w:p w:rsidR="00192CCD" w:rsidRDefault="00AE4472">
            <w:r>
              <w:rPr>
                <w:rFonts w:hint="eastAsia"/>
              </w:rPr>
              <w:t>该学生在项目中扮演的角色名</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项目创建时间</w:t>
            </w:r>
          </w:p>
        </w:tc>
        <w:tc>
          <w:tcPr>
            <w:tcW w:w="1659" w:type="dxa"/>
          </w:tcPr>
          <w:p w:rsidR="00192CCD" w:rsidRDefault="00AE4472">
            <w:r>
              <w:rPr>
                <w:rFonts w:hint="eastAsia"/>
              </w:rPr>
              <w:t>创建项目的时间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项目最新消息</w:t>
            </w:r>
          </w:p>
        </w:tc>
        <w:tc>
          <w:tcPr>
            <w:tcW w:w="1659" w:type="dxa"/>
          </w:tcPr>
          <w:p w:rsidR="00192CCD" w:rsidRDefault="00AE4472">
            <w:r>
              <w:rPr>
                <w:rFonts w:hint="eastAsia"/>
              </w:rPr>
              <w:t>学生正在进行项目中的消息</w:t>
            </w:r>
          </w:p>
        </w:tc>
        <w:tc>
          <w:tcPr>
            <w:tcW w:w="1659" w:type="dxa"/>
          </w:tcPr>
          <w:p w:rsidR="00192CCD" w:rsidRDefault="00AE4472">
            <w:r>
              <w:rPr>
                <w:rFonts w:hint="eastAsia"/>
              </w:rPr>
              <w:t>消息ID</w:t>
            </w:r>
          </w:p>
          <w:p w:rsidR="00192CCD" w:rsidRDefault="00AE4472">
            <w:r>
              <w:rPr>
                <w:rFonts w:hint="eastAsia"/>
              </w:rPr>
              <w:t>+消息类型</w:t>
            </w:r>
          </w:p>
          <w:p w:rsidR="00192CCD" w:rsidRDefault="00AE4472">
            <w:r>
              <w:rPr>
                <w:rFonts w:hint="eastAsia"/>
              </w:rPr>
              <w:t>+消息内容</w:t>
            </w:r>
          </w:p>
          <w:p w:rsidR="00192CCD" w:rsidRDefault="00AE4472">
            <w:r>
              <w:rPr>
                <w:rFonts w:hint="eastAsia"/>
              </w:rPr>
              <w:t>+发送时间</w:t>
            </w:r>
          </w:p>
          <w:p w:rsidR="00192CCD" w:rsidRDefault="00AE4472">
            <w:r>
              <w:rPr>
                <w:rFonts w:hint="eastAsia"/>
              </w:rPr>
              <w:t>+发送人（用户名称）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消息ID</w:t>
            </w:r>
          </w:p>
        </w:tc>
        <w:tc>
          <w:tcPr>
            <w:tcW w:w="1659" w:type="dxa"/>
          </w:tcPr>
          <w:p w:rsidR="00192CCD" w:rsidRDefault="00AE4472">
            <w:r>
              <w:rPr>
                <w:rFonts w:hint="eastAsia"/>
              </w:rPr>
              <w:t>消息的唯一id标识</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AE4472">
            <w:r>
              <w:rPr>
                <w:rFonts w:hint="eastAsia"/>
              </w:rPr>
              <w:t>系统生成的序列号</w:t>
            </w:r>
          </w:p>
        </w:tc>
      </w:tr>
      <w:tr w:rsidR="00192CCD">
        <w:tc>
          <w:tcPr>
            <w:tcW w:w="1659" w:type="dxa"/>
          </w:tcPr>
          <w:p w:rsidR="00192CCD" w:rsidRDefault="00AE4472">
            <w:r>
              <w:rPr>
                <w:rFonts w:hint="eastAsia"/>
              </w:rPr>
              <w:t>消息类型</w:t>
            </w:r>
          </w:p>
        </w:tc>
        <w:tc>
          <w:tcPr>
            <w:tcW w:w="1659" w:type="dxa"/>
          </w:tcPr>
          <w:p w:rsidR="00192CCD" w:rsidRDefault="00AE4472">
            <w:r>
              <w:rPr>
                <w:rFonts w:hint="eastAsia"/>
              </w:rPr>
              <w:t>选择该消息是针对哪个任务的消息</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消息内容</w:t>
            </w:r>
          </w:p>
        </w:tc>
        <w:tc>
          <w:tcPr>
            <w:tcW w:w="1659" w:type="dxa"/>
          </w:tcPr>
          <w:p w:rsidR="00192CCD" w:rsidRDefault="00AE4472">
            <w:r>
              <w:rPr>
                <w:rFonts w:hint="eastAsia"/>
              </w:rPr>
              <w:t>消息内容</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发送时间</w:t>
            </w:r>
          </w:p>
        </w:tc>
        <w:tc>
          <w:tcPr>
            <w:tcW w:w="1659" w:type="dxa"/>
          </w:tcPr>
          <w:p w:rsidR="00192CCD" w:rsidRDefault="00AE4472">
            <w:r>
              <w:rPr>
                <w:rFonts w:hint="eastAsia"/>
              </w:rPr>
              <w:t>消息的发送时</w:t>
            </w:r>
            <w:r>
              <w:rPr>
                <w:rFonts w:hint="eastAsia"/>
              </w:rPr>
              <w:lastRenderedPageBreak/>
              <w:t>间</w:t>
            </w:r>
          </w:p>
        </w:tc>
        <w:tc>
          <w:tcPr>
            <w:tcW w:w="1659" w:type="dxa"/>
          </w:tcPr>
          <w:p w:rsidR="00192CCD" w:rsidRDefault="00AE4472">
            <w:r>
              <w:rPr>
                <w:rFonts w:hint="eastAsia"/>
              </w:rPr>
              <w:lastRenderedPageBreak/>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队员信息</w:t>
            </w:r>
          </w:p>
        </w:tc>
        <w:tc>
          <w:tcPr>
            <w:tcW w:w="1659" w:type="dxa"/>
          </w:tcPr>
          <w:p w:rsidR="00192CCD" w:rsidRDefault="00AE4472">
            <w:r>
              <w:rPr>
                <w:rFonts w:hint="eastAsia"/>
              </w:rPr>
              <w:t>在同一个项目的队员信息</w:t>
            </w:r>
          </w:p>
        </w:tc>
        <w:tc>
          <w:tcPr>
            <w:tcW w:w="1659" w:type="dxa"/>
          </w:tcPr>
          <w:p w:rsidR="00192CCD" w:rsidRDefault="00AE4472">
            <w:r>
              <w:rPr>
                <w:rFonts w:hint="eastAsia"/>
              </w:rPr>
              <w:t>角色名</w:t>
            </w:r>
          </w:p>
          <w:p w:rsidR="00192CCD" w:rsidRDefault="00AE4472">
            <w:r>
              <w:rPr>
                <w:rFonts w:hint="eastAsia"/>
              </w:rPr>
              <w:t>+用户名</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及时通讯</w:t>
            </w:r>
          </w:p>
        </w:tc>
        <w:tc>
          <w:tcPr>
            <w:tcW w:w="1659" w:type="dxa"/>
          </w:tcPr>
          <w:p w:rsidR="00192CCD" w:rsidRDefault="00AE4472">
            <w:r>
              <w:rPr>
                <w:rFonts w:hint="eastAsia"/>
              </w:rPr>
              <w:t>同一项目内的队员相互通信</w:t>
            </w:r>
          </w:p>
        </w:tc>
        <w:tc>
          <w:tcPr>
            <w:tcW w:w="1659" w:type="dxa"/>
          </w:tcPr>
          <w:p w:rsidR="00192CCD" w:rsidRDefault="00AE4472">
            <w:r>
              <w:rPr>
                <w:rFonts w:hint="eastAsia"/>
              </w:rPr>
              <w:t>用户名</w:t>
            </w:r>
          </w:p>
          <w:p w:rsidR="00192CCD" w:rsidRDefault="00AE4472">
            <w:r>
              <w:rPr>
                <w:rFonts w:hint="eastAsia"/>
              </w:rPr>
              <w:t>+消息内容</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任务</w:t>
            </w:r>
          </w:p>
        </w:tc>
        <w:tc>
          <w:tcPr>
            <w:tcW w:w="1659" w:type="dxa"/>
          </w:tcPr>
          <w:p w:rsidR="00192CCD" w:rsidRDefault="00AE4472">
            <w:r>
              <w:rPr>
                <w:rFonts w:hint="eastAsia"/>
              </w:rPr>
              <w:t>项目的任务</w:t>
            </w:r>
          </w:p>
        </w:tc>
        <w:tc>
          <w:tcPr>
            <w:tcW w:w="1659" w:type="dxa"/>
          </w:tcPr>
          <w:p w:rsidR="00192CCD" w:rsidRDefault="00AE4472">
            <w:r>
              <w:rPr>
                <w:rFonts w:hint="eastAsia"/>
              </w:rPr>
              <w:t>任务编号</w:t>
            </w:r>
          </w:p>
          <w:p w:rsidR="00192CCD" w:rsidRDefault="00AE4472">
            <w:r>
              <w:rPr>
                <w:rFonts w:hint="eastAsia"/>
              </w:rPr>
              <w:t>案例编号</w:t>
            </w:r>
          </w:p>
          <w:p w:rsidR="00192CCD" w:rsidRDefault="00AE4472">
            <w:r>
              <w:rPr>
                <w:rFonts w:hint="eastAsia"/>
              </w:rPr>
              <w:t>用户编号</w:t>
            </w:r>
          </w:p>
          <w:p w:rsidR="00192CCD" w:rsidRDefault="00AE4472">
            <w:r>
              <w:rPr>
                <w:rFonts w:hint="eastAsia"/>
              </w:rPr>
              <w:t>+任务名称</w:t>
            </w:r>
          </w:p>
          <w:p w:rsidR="00192CCD" w:rsidRDefault="00AE4472">
            <w:r>
              <w:rPr>
                <w:rFonts w:hint="eastAsia"/>
              </w:rPr>
              <w:t>+开始时间</w:t>
            </w:r>
          </w:p>
          <w:p w:rsidR="00192CCD" w:rsidRDefault="00AE4472">
            <w:r>
              <w:rPr>
                <w:rFonts w:hint="eastAsia"/>
              </w:rPr>
              <w:t>+预计所需时间</w:t>
            </w:r>
          </w:p>
          <w:p w:rsidR="00192CCD" w:rsidRDefault="00AE4472">
            <w:r>
              <w:rPr>
                <w:rFonts w:hint="eastAsia"/>
              </w:rPr>
              <w:t>+完成时间</w:t>
            </w:r>
          </w:p>
          <w:p w:rsidR="00192CCD" w:rsidRDefault="00AE4472">
            <w:r>
              <w:rPr>
                <w:rFonts w:hint="eastAsia"/>
              </w:rPr>
              <w:t>+前置任务</w:t>
            </w:r>
          </w:p>
          <w:p w:rsidR="00192CCD" w:rsidRDefault="00AE4472">
            <w:r>
              <w:rPr>
                <w:rFonts w:hint="eastAsia"/>
              </w:rPr>
              <w:t>+状态</w:t>
            </w:r>
          </w:p>
          <w:p w:rsidR="00192CCD" w:rsidRDefault="00AE4472">
            <w:r>
              <w:rPr>
                <w:rFonts w:hint="eastAsia"/>
              </w:rPr>
              <w:t>+里程碑</w:t>
            </w:r>
          </w:p>
          <w:p w:rsidR="00192CCD" w:rsidRDefault="00AE4472">
            <w:r>
              <w:rPr>
                <w:rFonts w:hint="eastAsia"/>
              </w:rPr>
              <w:t>+负责人（用户名称）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任务ID</w:t>
            </w:r>
          </w:p>
        </w:tc>
        <w:tc>
          <w:tcPr>
            <w:tcW w:w="1659" w:type="dxa"/>
          </w:tcPr>
          <w:p w:rsidR="00192CCD" w:rsidRDefault="00AE4472">
            <w:r>
              <w:rPr>
                <w:rFonts w:hint="eastAsia"/>
              </w:rPr>
              <w:t>唯一地标识任务的关键域</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AE4472">
            <w:r>
              <w:rPr>
                <w:rFonts w:hint="eastAsia"/>
              </w:rPr>
              <w:t>系统生成的序列号</w:t>
            </w:r>
          </w:p>
        </w:tc>
      </w:tr>
      <w:tr w:rsidR="00192CCD">
        <w:tc>
          <w:tcPr>
            <w:tcW w:w="1659" w:type="dxa"/>
          </w:tcPr>
          <w:p w:rsidR="00192CCD" w:rsidRDefault="00AE4472">
            <w:r>
              <w:rPr>
                <w:rFonts w:hint="eastAsia"/>
              </w:rPr>
              <w:t>开始时间</w:t>
            </w:r>
          </w:p>
        </w:tc>
        <w:tc>
          <w:tcPr>
            <w:tcW w:w="1659" w:type="dxa"/>
          </w:tcPr>
          <w:p w:rsidR="00192CCD" w:rsidRDefault="00AE4472">
            <w:r>
              <w:rPr>
                <w:rFonts w:hint="eastAsia"/>
              </w:rPr>
              <w:t>任务开始时间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预计所需时间</w:t>
            </w:r>
          </w:p>
        </w:tc>
        <w:tc>
          <w:tcPr>
            <w:tcW w:w="1659" w:type="dxa"/>
          </w:tcPr>
          <w:p w:rsidR="00192CCD" w:rsidRDefault="00AE4472">
            <w:r>
              <w:rPr>
                <w:rFonts w:hint="eastAsia"/>
              </w:rPr>
              <w:t>任务需要花费的时间</w:t>
            </w:r>
          </w:p>
        </w:tc>
        <w:tc>
          <w:tcPr>
            <w:tcW w:w="1659" w:type="dxa"/>
          </w:tcPr>
          <w:p w:rsidR="00192CCD" w:rsidRDefault="00AE4472">
            <w:r>
              <w:rPr>
                <w:rFonts w:hint="eastAsia"/>
              </w:rPr>
              <w:t>Int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完成时间</w:t>
            </w:r>
          </w:p>
        </w:tc>
        <w:tc>
          <w:tcPr>
            <w:tcW w:w="1659" w:type="dxa"/>
          </w:tcPr>
          <w:p w:rsidR="00192CCD" w:rsidRDefault="00AE4472">
            <w:r>
              <w:rPr>
                <w:rFonts w:hint="eastAsia"/>
              </w:rPr>
              <w:t>任务完成时间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前置任务</w:t>
            </w:r>
          </w:p>
        </w:tc>
        <w:tc>
          <w:tcPr>
            <w:tcW w:w="1659" w:type="dxa"/>
          </w:tcPr>
          <w:p w:rsidR="00192CCD" w:rsidRDefault="00AE4472">
            <w:r>
              <w:rPr>
                <w:rFonts w:hint="eastAsia"/>
              </w:rPr>
              <w:t>开始该任务的前置任务</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系统内现存的任务名称</w:t>
            </w:r>
          </w:p>
        </w:tc>
      </w:tr>
      <w:tr w:rsidR="00192CCD">
        <w:tc>
          <w:tcPr>
            <w:tcW w:w="1659" w:type="dxa"/>
          </w:tcPr>
          <w:p w:rsidR="00192CCD" w:rsidRDefault="00AE4472">
            <w:r>
              <w:rPr>
                <w:rFonts w:hint="eastAsia"/>
              </w:rPr>
              <w:t>状态</w:t>
            </w:r>
          </w:p>
        </w:tc>
        <w:tc>
          <w:tcPr>
            <w:tcW w:w="1659" w:type="dxa"/>
          </w:tcPr>
          <w:p w:rsidR="00192CCD" w:rsidRDefault="00AE4472">
            <w:r>
              <w:rPr>
                <w:rFonts w:hint="eastAsia"/>
              </w:rPr>
              <w:t>任务状态</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未就绪</w:t>
            </w:r>
          </w:p>
          <w:p w:rsidR="00192CCD" w:rsidRDefault="00AE4472">
            <w:r>
              <w:rPr>
                <w:rFonts w:hint="eastAsia"/>
              </w:rPr>
              <w:t>准备就绪</w:t>
            </w:r>
          </w:p>
          <w:p w:rsidR="00192CCD" w:rsidRDefault="00AE4472">
            <w:r>
              <w:rPr>
                <w:rFonts w:hint="eastAsia"/>
              </w:rPr>
              <w:t>进行中</w:t>
            </w:r>
          </w:p>
          <w:p w:rsidR="00192CCD" w:rsidRDefault="00AE4472">
            <w:r>
              <w:rPr>
                <w:rFonts w:hint="eastAsia"/>
              </w:rPr>
              <w:t>已完成</w:t>
            </w:r>
          </w:p>
        </w:tc>
      </w:tr>
      <w:tr w:rsidR="00192CCD">
        <w:tc>
          <w:tcPr>
            <w:tcW w:w="1659" w:type="dxa"/>
          </w:tcPr>
          <w:p w:rsidR="00192CCD" w:rsidRDefault="00AE4472">
            <w:r>
              <w:rPr>
                <w:rFonts w:hint="eastAsia"/>
              </w:rPr>
              <w:t>里程碑</w:t>
            </w:r>
          </w:p>
        </w:tc>
        <w:tc>
          <w:tcPr>
            <w:tcW w:w="1659" w:type="dxa"/>
          </w:tcPr>
          <w:p w:rsidR="00192CCD" w:rsidRDefault="00AE4472">
            <w:r>
              <w:rPr>
                <w:rFonts w:hint="eastAsia"/>
              </w:rPr>
              <w:t>该任务是否为里程碑</w:t>
            </w:r>
          </w:p>
        </w:tc>
        <w:tc>
          <w:tcPr>
            <w:tcW w:w="1659" w:type="dxa"/>
          </w:tcPr>
          <w:p w:rsidR="00192CCD" w:rsidRDefault="00AE4472">
            <w:r>
              <w:rPr>
                <w:rFonts w:hint="eastAsia"/>
              </w:rPr>
              <w:t>tinyint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查看甘特图</w:t>
            </w:r>
          </w:p>
        </w:tc>
        <w:tc>
          <w:tcPr>
            <w:tcW w:w="1659" w:type="dxa"/>
          </w:tcPr>
          <w:p w:rsidR="00192CCD" w:rsidRDefault="00AE4472">
            <w:r>
              <w:rPr>
                <w:rFonts w:hint="eastAsia"/>
              </w:rPr>
              <w:t>项目进行程度的甘特图描绘</w:t>
            </w:r>
          </w:p>
        </w:tc>
        <w:tc>
          <w:tcPr>
            <w:tcW w:w="1659" w:type="dxa"/>
          </w:tcPr>
          <w:p w:rsidR="00192CCD" w:rsidRDefault="00AE4472">
            <w:r>
              <w:rPr>
                <w:rFonts w:hint="eastAsia"/>
              </w:rPr>
              <w:t>项目ID</w:t>
            </w:r>
          </w:p>
          <w:p w:rsidR="00192CCD" w:rsidRDefault="00AE4472">
            <w:r>
              <w:rPr>
                <w:rFonts w:hint="eastAsia"/>
              </w:rPr>
              <w:t>+甘特图</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甘特图</w:t>
            </w:r>
          </w:p>
        </w:tc>
        <w:tc>
          <w:tcPr>
            <w:tcW w:w="1659" w:type="dxa"/>
          </w:tcPr>
          <w:p w:rsidR="00192CCD" w:rsidRDefault="00AE4472">
            <w:r>
              <w:rPr>
                <w:rFonts w:hint="eastAsia"/>
              </w:rPr>
              <w:t>项目进行程度的甘特图图片路径</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文档</w:t>
            </w:r>
          </w:p>
        </w:tc>
        <w:tc>
          <w:tcPr>
            <w:tcW w:w="1659" w:type="dxa"/>
          </w:tcPr>
          <w:p w:rsidR="00192CCD" w:rsidRDefault="00AE4472">
            <w:r>
              <w:rPr>
                <w:rFonts w:hint="eastAsia"/>
              </w:rPr>
              <w:t>组内所提交的文档</w:t>
            </w:r>
          </w:p>
        </w:tc>
        <w:tc>
          <w:tcPr>
            <w:tcW w:w="1659" w:type="dxa"/>
          </w:tcPr>
          <w:p w:rsidR="00192CCD" w:rsidRDefault="00AE4472">
            <w:r>
              <w:rPr>
                <w:rFonts w:hint="eastAsia"/>
              </w:rPr>
              <w:t>文档ID</w:t>
            </w:r>
          </w:p>
          <w:p w:rsidR="00192CCD" w:rsidRDefault="00AE4472">
            <w:r>
              <w:rPr>
                <w:rFonts w:hint="eastAsia"/>
              </w:rPr>
              <w:t>任务ID</w:t>
            </w:r>
          </w:p>
          <w:p w:rsidR="00192CCD" w:rsidRDefault="00AE4472">
            <w:r>
              <w:rPr>
                <w:rFonts w:hint="eastAsia"/>
              </w:rPr>
              <w:t>+文档名</w:t>
            </w:r>
          </w:p>
          <w:p w:rsidR="00192CCD" w:rsidRDefault="00AE4472">
            <w:r>
              <w:rPr>
                <w:rFonts w:hint="eastAsia"/>
              </w:rPr>
              <w:t>+任务名称</w:t>
            </w:r>
          </w:p>
          <w:p w:rsidR="00192CCD" w:rsidRDefault="00AE4472">
            <w:r>
              <w:rPr>
                <w:rFonts w:hint="eastAsia"/>
              </w:rPr>
              <w:t>+上传时间</w:t>
            </w:r>
          </w:p>
          <w:p w:rsidR="00192CCD" w:rsidRDefault="00AE4472">
            <w:r>
              <w:rPr>
                <w:rFonts w:hint="eastAsia"/>
              </w:rPr>
              <w:t>+状态</w:t>
            </w:r>
          </w:p>
          <w:p w:rsidR="00192CCD" w:rsidRDefault="00AE4472">
            <w:r>
              <w:rPr>
                <w:rFonts w:hint="eastAsia"/>
              </w:rPr>
              <w:t>+上传者（用户名称）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lastRenderedPageBreak/>
              <w:t>文档ID</w:t>
            </w:r>
          </w:p>
        </w:tc>
        <w:tc>
          <w:tcPr>
            <w:tcW w:w="1659" w:type="dxa"/>
          </w:tcPr>
          <w:p w:rsidR="00192CCD" w:rsidRDefault="00AE4472">
            <w:r>
              <w:rPr>
                <w:rFonts w:hint="eastAsia"/>
              </w:rPr>
              <w:t>唯一地标识文档的关键域</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AE4472">
            <w:r>
              <w:rPr>
                <w:rFonts w:hint="eastAsia"/>
              </w:rPr>
              <w:t>系统生成的序列号</w:t>
            </w:r>
          </w:p>
        </w:tc>
      </w:tr>
      <w:tr w:rsidR="00192CCD">
        <w:tc>
          <w:tcPr>
            <w:tcW w:w="1659" w:type="dxa"/>
          </w:tcPr>
          <w:p w:rsidR="00192CCD" w:rsidRDefault="00AE4472">
            <w:r>
              <w:rPr>
                <w:rFonts w:hint="eastAsia"/>
              </w:rPr>
              <w:t>文档名</w:t>
            </w:r>
          </w:p>
        </w:tc>
        <w:tc>
          <w:tcPr>
            <w:tcW w:w="1659" w:type="dxa"/>
          </w:tcPr>
          <w:p w:rsidR="00192CCD" w:rsidRDefault="00AE4472">
            <w:r>
              <w:rPr>
                <w:rFonts w:hint="eastAsia"/>
              </w:rPr>
              <w:t>文档名称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上传时间</w:t>
            </w:r>
          </w:p>
        </w:tc>
        <w:tc>
          <w:tcPr>
            <w:tcW w:w="1659" w:type="dxa"/>
          </w:tcPr>
          <w:p w:rsidR="00192CCD" w:rsidRDefault="00AE4472">
            <w:r>
              <w:rPr>
                <w:rFonts w:hint="eastAsia"/>
              </w:rPr>
              <w:t>文档的上传时间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状态</w:t>
            </w:r>
          </w:p>
        </w:tc>
        <w:tc>
          <w:tcPr>
            <w:tcW w:w="1659" w:type="dxa"/>
          </w:tcPr>
          <w:p w:rsidR="00192CCD" w:rsidRDefault="00AE4472">
            <w:r>
              <w:rPr>
                <w:rFonts w:hint="eastAsia"/>
              </w:rPr>
              <w:t>文档状态</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标准文档</w:t>
            </w:r>
          </w:p>
        </w:tc>
        <w:tc>
          <w:tcPr>
            <w:tcW w:w="1659" w:type="dxa"/>
          </w:tcPr>
          <w:p w:rsidR="00192CCD" w:rsidRDefault="00AE4472">
            <w:r>
              <w:rPr>
                <w:rFonts w:hint="eastAsia"/>
              </w:rPr>
              <w:t>该项目的标准文档</w:t>
            </w:r>
          </w:p>
        </w:tc>
        <w:tc>
          <w:tcPr>
            <w:tcW w:w="1659" w:type="dxa"/>
          </w:tcPr>
          <w:p w:rsidR="00192CCD" w:rsidRDefault="00AE4472">
            <w:r>
              <w:rPr>
                <w:rFonts w:hint="eastAsia"/>
              </w:rPr>
              <w:t>文档ID</w:t>
            </w:r>
          </w:p>
          <w:p w:rsidR="00192CCD" w:rsidRDefault="00AE4472">
            <w:r>
              <w:rPr>
                <w:rFonts w:hint="eastAsia"/>
              </w:rPr>
              <w:t>任务ID</w:t>
            </w:r>
          </w:p>
          <w:p w:rsidR="00192CCD" w:rsidRDefault="00AE4472">
            <w:r>
              <w:rPr>
                <w:rFonts w:hint="eastAsia"/>
              </w:rPr>
              <w:t>+文档名</w:t>
            </w:r>
          </w:p>
          <w:p w:rsidR="00192CCD" w:rsidRDefault="00AE4472">
            <w:r>
              <w:rPr>
                <w:rFonts w:hint="eastAsia"/>
              </w:rPr>
              <w:t>+任务名称</w:t>
            </w:r>
          </w:p>
          <w:p w:rsidR="00192CCD" w:rsidRDefault="00AE4472">
            <w:r>
              <w:rPr>
                <w:rFonts w:hint="eastAsia"/>
              </w:rPr>
              <w:t>+上传时间</w:t>
            </w:r>
          </w:p>
          <w:p w:rsidR="00192CCD" w:rsidRDefault="00AE4472">
            <w:r>
              <w:rPr>
                <w:rFonts w:hint="eastAsia"/>
              </w:rPr>
              <w:t>+状态</w:t>
            </w:r>
          </w:p>
          <w:p w:rsidR="00192CCD" w:rsidRDefault="00AE4472">
            <w:r>
              <w:rPr>
                <w:rFonts w:hint="eastAsia"/>
              </w:rPr>
              <w:t>+上传者（用户名称）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已有资料列表</w:t>
            </w:r>
          </w:p>
        </w:tc>
        <w:tc>
          <w:tcPr>
            <w:tcW w:w="1659" w:type="dxa"/>
          </w:tcPr>
          <w:p w:rsidR="00192CCD" w:rsidRDefault="00AE4472">
            <w:r>
              <w:rPr>
                <w:rFonts w:hint="eastAsia"/>
              </w:rPr>
              <w:t>项目成员查看下载参考</w:t>
            </w:r>
          </w:p>
        </w:tc>
        <w:tc>
          <w:tcPr>
            <w:tcW w:w="1659" w:type="dxa"/>
          </w:tcPr>
          <w:p w:rsidR="00192CCD" w:rsidRDefault="00AE4472">
            <w:r>
              <w:rPr>
                <w:rFonts w:hint="eastAsia"/>
              </w:rPr>
              <w:t>文档ID</w:t>
            </w:r>
          </w:p>
          <w:p w:rsidR="00192CCD" w:rsidRDefault="00AE4472">
            <w:r>
              <w:rPr>
                <w:rFonts w:hint="eastAsia"/>
              </w:rPr>
              <w:t>+文档名</w:t>
            </w:r>
          </w:p>
          <w:p w:rsidR="00192CCD" w:rsidRDefault="00AE4472">
            <w:r>
              <w:rPr>
                <w:rFonts w:hint="eastAsia"/>
              </w:rPr>
              <w:t>+上传者（用户名称）</w:t>
            </w:r>
          </w:p>
          <w:p w:rsidR="00192CCD" w:rsidRDefault="00AE4472">
            <w:r>
              <w:rPr>
                <w:rFonts w:hint="eastAsia"/>
              </w:rPr>
              <w:t>+上传时间</w:t>
            </w:r>
          </w:p>
          <w:p w:rsidR="00192CCD" w:rsidRDefault="00AE4472">
            <w:r>
              <w:rPr>
                <w:rFonts w:hint="eastAsia"/>
              </w:rPr>
              <w:t>+下载次数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下载次数</w:t>
            </w:r>
          </w:p>
        </w:tc>
        <w:tc>
          <w:tcPr>
            <w:tcW w:w="1659" w:type="dxa"/>
          </w:tcPr>
          <w:p w:rsidR="00192CCD" w:rsidRDefault="00AE4472">
            <w:r>
              <w:rPr>
                <w:rFonts w:hint="eastAsia"/>
              </w:rPr>
              <w:t>文档被项目成员下载次数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上传文档申请</w:t>
            </w:r>
          </w:p>
        </w:tc>
        <w:tc>
          <w:tcPr>
            <w:tcW w:w="1659" w:type="dxa"/>
          </w:tcPr>
          <w:p w:rsidR="00192CCD" w:rsidRDefault="00AE4472">
            <w:r>
              <w:rPr>
                <w:rFonts w:hint="eastAsia"/>
              </w:rPr>
              <w:t>项目成员上传文档</w:t>
            </w:r>
          </w:p>
        </w:tc>
        <w:tc>
          <w:tcPr>
            <w:tcW w:w="1659" w:type="dxa"/>
          </w:tcPr>
          <w:p w:rsidR="00192CCD" w:rsidRDefault="00AE4472">
            <w:r>
              <w:rPr>
                <w:rFonts w:hint="eastAsia"/>
              </w:rPr>
              <w:t>文档ID</w:t>
            </w:r>
          </w:p>
          <w:p w:rsidR="00192CCD" w:rsidRDefault="00AE4472">
            <w:r>
              <w:rPr>
                <w:rFonts w:hint="eastAsia"/>
              </w:rPr>
              <w:t>+文档名称</w:t>
            </w:r>
          </w:p>
          <w:p w:rsidR="00192CCD" w:rsidRDefault="00AE4472">
            <w:r>
              <w:rPr>
                <w:rFonts w:hint="eastAsia"/>
              </w:rPr>
              <w:t>+（文档描述）</w:t>
            </w:r>
          </w:p>
          <w:p w:rsidR="00192CCD" w:rsidRDefault="00AE4472">
            <w:r>
              <w:rPr>
                <w:rFonts w:hint="eastAsia"/>
              </w:rPr>
              <w:t>+上传文档附件</w:t>
            </w:r>
          </w:p>
        </w:tc>
        <w:tc>
          <w:tcPr>
            <w:tcW w:w="1659" w:type="dxa"/>
          </w:tcPr>
          <w:p w:rsidR="00192CCD" w:rsidRDefault="00192CCD"/>
        </w:tc>
        <w:tc>
          <w:tcPr>
            <w:tcW w:w="1660" w:type="dxa"/>
          </w:tcPr>
          <w:p w:rsidR="00192CCD" w:rsidRDefault="00AE4472">
            <w:r>
              <w:rPr>
                <w:rFonts w:hint="eastAsia"/>
              </w:rPr>
              <w:t>文档大小小于300</w:t>
            </w:r>
            <w:r>
              <w:t>MB</w:t>
            </w:r>
          </w:p>
        </w:tc>
      </w:tr>
      <w:tr w:rsidR="00192CCD">
        <w:tc>
          <w:tcPr>
            <w:tcW w:w="1659" w:type="dxa"/>
          </w:tcPr>
          <w:p w:rsidR="00192CCD" w:rsidRDefault="00AE4472">
            <w:r>
              <w:rPr>
                <w:rFonts w:hint="eastAsia"/>
              </w:rPr>
              <w:t>文档描述</w:t>
            </w:r>
          </w:p>
        </w:tc>
        <w:tc>
          <w:tcPr>
            <w:tcW w:w="1659" w:type="dxa"/>
          </w:tcPr>
          <w:p w:rsidR="00192CCD" w:rsidRDefault="00AE4472">
            <w:r>
              <w:rPr>
                <w:rFonts w:hint="eastAsia"/>
              </w:rPr>
              <w:t>项目成员上传文档时对文档的描述</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文档附件</w:t>
            </w:r>
          </w:p>
        </w:tc>
        <w:tc>
          <w:tcPr>
            <w:tcW w:w="1659" w:type="dxa"/>
          </w:tcPr>
          <w:p w:rsidR="00192CCD" w:rsidRDefault="00AE4472">
            <w:r>
              <w:rPr>
                <w:rFonts w:hint="eastAsia"/>
              </w:rPr>
              <w:t>项目成员上传的文档路径</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评价标准</w:t>
            </w:r>
          </w:p>
        </w:tc>
        <w:tc>
          <w:tcPr>
            <w:tcW w:w="1659" w:type="dxa"/>
          </w:tcPr>
          <w:p w:rsidR="00192CCD" w:rsidRDefault="00AE4472">
            <w:r>
              <w:rPr>
                <w:rFonts w:hint="eastAsia"/>
              </w:rPr>
              <w:t>该项目中用于评价项目成员的标准文件下载路径</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我参与的评价</w:t>
            </w:r>
          </w:p>
        </w:tc>
        <w:tc>
          <w:tcPr>
            <w:tcW w:w="1659" w:type="dxa"/>
          </w:tcPr>
          <w:p w:rsidR="00192CCD" w:rsidRDefault="00AE4472">
            <w:r>
              <w:rPr>
                <w:rFonts w:hint="eastAsia"/>
              </w:rPr>
              <w:t>该项目中对某一成员进行评价</w:t>
            </w:r>
          </w:p>
        </w:tc>
        <w:tc>
          <w:tcPr>
            <w:tcW w:w="1659" w:type="dxa"/>
          </w:tcPr>
          <w:p w:rsidR="00192CCD" w:rsidRDefault="00AE4472">
            <w:r>
              <w:rPr>
                <w:rFonts w:hint="eastAsia"/>
              </w:rPr>
              <w:t>任务ID</w:t>
            </w:r>
          </w:p>
          <w:p w:rsidR="00192CCD" w:rsidRDefault="00AE4472">
            <w:r>
              <w:rPr>
                <w:rFonts w:hint="eastAsia"/>
              </w:rPr>
              <w:t>个人评价ID</w:t>
            </w:r>
          </w:p>
          <w:p w:rsidR="00192CCD" w:rsidRDefault="00AE4472">
            <w:r>
              <w:rPr>
                <w:rFonts w:hint="eastAsia"/>
              </w:rPr>
              <w:t>+任务名称</w:t>
            </w:r>
          </w:p>
          <w:p w:rsidR="00192CCD" w:rsidRDefault="00AE4472">
            <w:r>
              <w:rPr>
                <w:rFonts w:hint="eastAsia"/>
              </w:rPr>
              <w:t>+要求时间</w:t>
            </w:r>
          </w:p>
          <w:p w:rsidR="00192CCD" w:rsidRDefault="00AE4472">
            <w:r>
              <w:rPr>
                <w:rFonts w:hint="eastAsia"/>
              </w:rPr>
              <w:t>+任务负责人（用户名称）</w:t>
            </w:r>
          </w:p>
          <w:p w:rsidR="00192CCD" w:rsidRDefault="00AE4472">
            <w:r>
              <w:rPr>
                <w:rFonts w:hint="eastAsia"/>
              </w:rPr>
              <w:t>+任务实际完成时间</w:t>
            </w:r>
          </w:p>
          <w:p w:rsidR="00192CCD" w:rsidRDefault="00AE4472">
            <w:r>
              <w:rPr>
                <w:rFonts w:hint="eastAsia"/>
              </w:rPr>
              <w:t>+文档通过情况</w:t>
            </w:r>
          </w:p>
          <w:p w:rsidR="00192CCD" w:rsidRDefault="00AE4472">
            <w:r>
              <w:rPr>
                <w:rFonts w:hint="eastAsia"/>
              </w:rPr>
              <w:lastRenderedPageBreak/>
              <w:t>+评价内容</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个人评价ID</w:t>
            </w:r>
          </w:p>
        </w:tc>
        <w:tc>
          <w:tcPr>
            <w:tcW w:w="1659" w:type="dxa"/>
          </w:tcPr>
          <w:p w:rsidR="00192CCD" w:rsidRDefault="00AE4472">
            <w:r>
              <w:rPr>
                <w:rFonts w:hint="eastAsia"/>
              </w:rPr>
              <w:t>表示个人评价信息的关键域</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任务实际完成时间</w:t>
            </w:r>
          </w:p>
        </w:tc>
        <w:tc>
          <w:tcPr>
            <w:tcW w:w="1659" w:type="dxa"/>
          </w:tcPr>
          <w:p w:rsidR="00192CCD" w:rsidRDefault="00AE4472">
            <w:r>
              <w:rPr>
                <w:rFonts w:hint="eastAsia"/>
              </w:rPr>
              <w:t>负责人完成任务的是实际时间</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文档通过情况</w:t>
            </w:r>
          </w:p>
        </w:tc>
        <w:tc>
          <w:tcPr>
            <w:tcW w:w="1659" w:type="dxa"/>
          </w:tcPr>
          <w:p w:rsidR="00192CCD" w:rsidRDefault="00AE4472">
            <w:r>
              <w:rPr>
                <w:rFonts w:hint="eastAsia"/>
              </w:rPr>
              <w:t>文档审核的次数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评价内容</w:t>
            </w:r>
          </w:p>
        </w:tc>
        <w:tc>
          <w:tcPr>
            <w:tcW w:w="1659" w:type="dxa"/>
          </w:tcPr>
          <w:p w:rsidR="00192CCD" w:rsidRDefault="00AE4472">
            <w:r>
              <w:rPr>
                <w:rFonts w:hint="eastAsia"/>
              </w:rPr>
              <w:t>评价内容</w:t>
            </w:r>
          </w:p>
        </w:tc>
        <w:tc>
          <w:tcPr>
            <w:tcW w:w="1659" w:type="dxa"/>
          </w:tcPr>
          <w:p w:rsidR="00192CCD" w:rsidRDefault="00AE4472">
            <w:r>
              <w:rPr>
                <w:rFonts w:hint="eastAsia"/>
              </w:rPr>
              <w:t>+权重</w:t>
            </w:r>
          </w:p>
          <w:p w:rsidR="00192CCD" w:rsidRDefault="00AE4472">
            <w:r>
              <w:rPr>
                <w:rFonts w:hint="eastAsia"/>
              </w:rPr>
              <w:t>+等级</w:t>
            </w:r>
          </w:p>
          <w:p w:rsidR="00192CCD" w:rsidRDefault="00AE4472">
            <w:r>
              <w:rPr>
                <w:rFonts w:hint="eastAsia"/>
              </w:rPr>
              <w:t>+学习态度</w:t>
            </w:r>
          </w:p>
          <w:p w:rsidR="00192CCD" w:rsidRDefault="00AE4472">
            <w:r>
              <w:rPr>
                <w:rFonts w:hint="eastAsia"/>
              </w:rPr>
              <w:t>+专业能力</w:t>
            </w:r>
          </w:p>
          <w:p w:rsidR="00192CCD" w:rsidRDefault="00AE4472">
            <w:r>
              <w:rPr>
                <w:rFonts w:hint="eastAsia"/>
              </w:rPr>
              <w:t>+沟通能力</w:t>
            </w:r>
          </w:p>
          <w:p w:rsidR="00192CCD" w:rsidRDefault="00AE4472">
            <w:r>
              <w:rPr>
                <w:rFonts w:hint="eastAsia"/>
              </w:rPr>
              <w:t>+协作能力</w:t>
            </w:r>
          </w:p>
          <w:p w:rsidR="00192CCD" w:rsidRDefault="00AE4472">
            <w:r>
              <w:rPr>
                <w:rFonts w:hint="eastAsia"/>
              </w:rPr>
              <w:t>+文档通过情况</w:t>
            </w:r>
          </w:p>
          <w:p w:rsidR="00192CCD" w:rsidRDefault="00AE4472">
            <w:r>
              <w:rPr>
                <w:rFonts w:hint="eastAsia"/>
              </w:rPr>
              <w:t>+文档完成时间</w:t>
            </w:r>
          </w:p>
          <w:p w:rsidR="00192CCD" w:rsidRDefault="00AE4472">
            <w:r>
              <w:rPr>
                <w:rFonts w:hint="eastAsia"/>
              </w:rPr>
              <w:t>+文档风格</w:t>
            </w:r>
          </w:p>
          <w:p w:rsidR="00192CCD" w:rsidRDefault="00AE4472">
            <w:r>
              <w:rPr>
                <w:rFonts w:hint="eastAsia"/>
              </w:rPr>
              <w:t>+文档创新情况+文档正确情况</w:t>
            </w:r>
          </w:p>
          <w:p w:rsidR="00192CCD" w:rsidRDefault="00AE4472">
            <w:r>
              <w:rPr>
                <w:rFonts w:hint="eastAsia"/>
              </w:rPr>
              <w:t>+综合评价</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权重</w:t>
            </w:r>
          </w:p>
        </w:tc>
        <w:tc>
          <w:tcPr>
            <w:tcW w:w="1659" w:type="dxa"/>
          </w:tcPr>
          <w:p w:rsidR="00192CCD" w:rsidRDefault="00AE4472">
            <w:r>
              <w:rPr>
                <w:rFonts w:hint="eastAsia"/>
              </w:rPr>
              <w:t>评分内容的权重</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等级</w:t>
            </w:r>
          </w:p>
        </w:tc>
        <w:tc>
          <w:tcPr>
            <w:tcW w:w="1659" w:type="dxa"/>
          </w:tcPr>
          <w:p w:rsidR="00192CCD" w:rsidRDefault="00AE4472">
            <w:r>
              <w:rPr>
                <w:rFonts w:hint="eastAsia"/>
              </w:rPr>
              <w:t>评分内容的权重</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A</w:t>
            </w:r>
          </w:p>
          <w:p w:rsidR="00192CCD" w:rsidRDefault="00AE4472">
            <w:r>
              <w:rPr>
                <w:rFonts w:hint="eastAsia"/>
              </w:rPr>
              <w:t>B</w:t>
            </w:r>
          </w:p>
          <w:p w:rsidR="00192CCD" w:rsidRDefault="00AE4472">
            <w:r>
              <w:rPr>
                <w:rFonts w:hint="eastAsia"/>
              </w:rPr>
              <w:t>C</w:t>
            </w:r>
          </w:p>
          <w:p w:rsidR="00192CCD" w:rsidRDefault="00AE4472">
            <w:r>
              <w:rPr>
                <w:rFonts w:hint="eastAsia"/>
              </w:rPr>
              <w:t>D</w:t>
            </w:r>
          </w:p>
        </w:tc>
      </w:tr>
      <w:tr w:rsidR="00192CCD">
        <w:tc>
          <w:tcPr>
            <w:tcW w:w="1659" w:type="dxa"/>
          </w:tcPr>
          <w:p w:rsidR="00192CCD" w:rsidRDefault="00AE4472">
            <w:r>
              <w:rPr>
                <w:rFonts w:hint="eastAsia"/>
              </w:rPr>
              <w:t>学习态度</w:t>
            </w:r>
          </w:p>
        </w:tc>
        <w:tc>
          <w:tcPr>
            <w:tcW w:w="1659" w:type="dxa"/>
          </w:tcPr>
          <w:p w:rsidR="00192CCD" w:rsidRDefault="00AE4472">
            <w:r>
              <w:rPr>
                <w:rFonts w:hint="eastAsia"/>
              </w:rPr>
              <w:t>学习态度</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专业能力</w:t>
            </w:r>
          </w:p>
        </w:tc>
        <w:tc>
          <w:tcPr>
            <w:tcW w:w="1659" w:type="dxa"/>
          </w:tcPr>
          <w:p w:rsidR="00192CCD" w:rsidRDefault="00AE4472">
            <w:r>
              <w:rPr>
                <w:rFonts w:hint="eastAsia"/>
              </w:rPr>
              <w:t>专业能力</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沟通能力</w:t>
            </w:r>
          </w:p>
        </w:tc>
        <w:tc>
          <w:tcPr>
            <w:tcW w:w="1659" w:type="dxa"/>
          </w:tcPr>
          <w:p w:rsidR="00192CCD" w:rsidRDefault="00AE4472">
            <w:r>
              <w:rPr>
                <w:rFonts w:hint="eastAsia"/>
              </w:rPr>
              <w:t>沟通能力</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协作能力</w:t>
            </w:r>
          </w:p>
        </w:tc>
        <w:tc>
          <w:tcPr>
            <w:tcW w:w="1659" w:type="dxa"/>
          </w:tcPr>
          <w:p w:rsidR="00192CCD" w:rsidRDefault="00AE4472">
            <w:r>
              <w:rPr>
                <w:rFonts w:hint="eastAsia"/>
              </w:rPr>
              <w:t>协作能力</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文档通过情况</w:t>
            </w:r>
          </w:p>
        </w:tc>
        <w:tc>
          <w:tcPr>
            <w:tcW w:w="1659" w:type="dxa"/>
          </w:tcPr>
          <w:p w:rsidR="00192CCD" w:rsidRDefault="00AE4472">
            <w:r>
              <w:rPr>
                <w:rFonts w:hint="eastAsia"/>
              </w:rPr>
              <w:t>文档通过情况</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文档完成时间</w:t>
            </w:r>
          </w:p>
        </w:tc>
        <w:tc>
          <w:tcPr>
            <w:tcW w:w="1659" w:type="dxa"/>
          </w:tcPr>
          <w:p w:rsidR="00192CCD" w:rsidRDefault="00AE4472">
            <w:r>
              <w:rPr>
                <w:rFonts w:hint="eastAsia"/>
              </w:rPr>
              <w:t>文档完成时间</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文档风格</w:t>
            </w:r>
          </w:p>
        </w:tc>
        <w:tc>
          <w:tcPr>
            <w:tcW w:w="1659" w:type="dxa"/>
          </w:tcPr>
          <w:p w:rsidR="00192CCD" w:rsidRDefault="00AE4472">
            <w:r>
              <w:rPr>
                <w:rFonts w:hint="eastAsia"/>
              </w:rPr>
              <w:t>文档风格</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文档创新情况</w:t>
            </w:r>
          </w:p>
        </w:tc>
        <w:tc>
          <w:tcPr>
            <w:tcW w:w="1659" w:type="dxa"/>
          </w:tcPr>
          <w:p w:rsidR="00192CCD" w:rsidRDefault="00AE4472">
            <w:r>
              <w:rPr>
                <w:rFonts w:hint="eastAsia"/>
              </w:rPr>
              <w:t>文档创新情况</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文档正确情况</w:t>
            </w:r>
          </w:p>
        </w:tc>
        <w:tc>
          <w:tcPr>
            <w:tcW w:w="1659" w:type="dxa"/>
          </w:tcPr>
          <w:p w:rsidR="00192CCD" w:rsidRDefault="00AE4472">
            <w:r>
              <w:rPr>
                <w:rFonts w:hint="eastAsia"/>
              </w:rPr>
              <w:t>文档正确情况</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综合评价</w:t>
            </w:r>
          </w:p>
        </w:tc>
        <w:tc>
          <w:tcPr>
            <w:tcW w:w="1659" w:type="dxa"/>
          </w:tcPr>
          <w:p w:rsidR="00192CCD" w:rsidRDefault="00AE4472">
            <w:r>
              <w:rPr>
                <w:rFonts w:hint="eastAsia"/>
              </w:rPr>
              <w:t>综合评价</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指导老师对小组的评价</w:t>
            </w:r>
          </w:p>
        </w:tc>
        <w:tc>
          <w:tcPr>
            <w:tcW w:w="1659" w:type="dxa"/>
          </w:tcPr>
          <w:p w:rsidR="00192CCD" w:rsidRDefault="00AE4472">
            <w:r>
              <w:rPr>
                <w:rFonts w:hint="eastAsia"/>
              </w:rPr>
              <w:t>该项目中指导老师对小组的评价</w:t>
            </w:r>
          </w:p>
        </w:tc>
        <w:tc>
          <w:tcPr>
            <w:tcW w:w="1659" w:type="dxa"/>
          </w:tcPr>
          <w:p w:rsidR="00192CCD" w:rsidRDefault="00AE4472">
            <w:r>
              <w:rPr>
                <w:rFonts w:hint="eastAsia"/>
              </w:rPr>
              <w:t>评价名称</w:t>
            </w:r>
          </w:p>
          <w:p w:rsidR="00192CCD" w:rsidRDefault="00AE4472">
            <w:r>
              <w:rPr>
                <w:rFonts w:hint="eastAsia"/>
              </w:rPr>
              <w:t>+评价内容</w:t>
            </w:r>
            <w:r>
              <w:t xml:space="preserve"> </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其他组员对我的评价</w:t>
            </w:r>
          </w:p>
        </w:tc>
        <w:tc>
          <w:tcPr>
            <w:tcW w:w="1659" w:type="dxa"/>
          </w:tcPr>
          <w:p w:rsidR="00192CCD" w:rsidRDefault="00AE4472">
            <w:r>
              <w:rPr>
                <w:rFonts w:hint="eastAsia"/>
              </w:rPr>
              <w:t>该项目中其他组员对我的评价</w:t>
            </w:r>
          </w:p>
        </w:tc>
        <w:tc>
          <w:tcPr>
            <w:tcW w:w="1659" w:type="dxa"/>
          </w:tcPr>
          <w:p w:rsidR="00192CCD" w:rsidRDefault="00AE4472">
            <w:r>
              <w:rPr>
                <w:rFonts w:hint="eastAsia"/>
              </w:rPr>
              <w:t>评价名称（用户名称）</w:t>
            </w:r>
          </w:p>
          <w:p w:rsidR="00192CCD" w:rsidRDefault="00AE4472">
            <w:r>
              <w:rPr>
                <w:rFonts w:hint="eastAsia"/>
              </w:rPr>
              <w:t>+评价内容</w:t>
            </w:r>
            <w:r>
              <w:t xml:space="preserve"> </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评价情况统计</w:t>
            </w:r>
          </w:p>
        </w:tc>
        <w:tc>
          <w:tcPr>
            <w:tcW w:w="1659" w:type="dxa"/>
          </w:tcPr>
          <w:p w:rsidR="00192CCD" w:rsidRDefault="00AE4472">
            <w:r>
              <w:rPr>
                <w:rFonts w:hint="eastAsia"/>
              </w:rPr>
              <w:t>该项目中的评价情况统计</w:t>
            </w:r>
          </w:p>
        </w:tc>
        <w:tc>
          <w:tcPr>
            <w:tcW w:w="1659" w:type="dxa"/>
          </w:tcPr>
          <w:p w:rsidR="00192CCD" w:rsidRDefault="00AE4472">
            <w:r>
              <w:rPr>
                <w:rFonts w:hint="eastAsia"/>
              </w:rPr>
              <w:t>学习情况统计图</w:t>
            </w:r>
          </w:p>
          <w:p w:rsidR="00192CCD" w:rsidRDefault="00AE4472">
            <w:r>
              <w:rPr>
                <w:rFonts w:hint="eastAsia"/>
              </w:rPr>
              <w:lastRenderedPageBreak/>
              <w:t>+任务名称</w:t>
            </w:r>
          </w:p>
          <w:p w:rsidR="00192CCD" w:rsidRDefault="00AE4472">
            <w:r>
              <w:rPr>
                <w:rFonts w:hint="eastAsia"/>
              </w:rPr>
              <w:t>+任务得分</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学习情况统计图</w:t>
            </w:r>
          </w:p>
        </w:tc>
        <w:tc>
          <w:tcPr>
            <w:tcW w:w="1659" w:type="dxa"/>
          </w:tcPr>
          <w:p w:rsidR="00192CCD" w:rsidRDefault="00AE4472">
            <w:r>
              <w:rPr>
                <w:rFonts w:hint="eastAsia"/>
              </w:rPr>
              <w:t>学习情况统计图路径</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任务得分</w:t>
            </w:r>
          </w:p>
        </w:tc>
        <w:tc>
          <w:tcPr>
            <w:tcW w:w="1659" w:type="dxa"/>
          </w:tcPr>
          <w:p w:rsidR="00192CCD" w:rsidRDefault="00AE4472">
            <w:r>
              <w:rPr>
                <w:rFonts w:hint="eastAsia"/>
              </w:rPr>
              <w:t>该任务得到的分值</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小组成员列表</w:t>
            </w:r>
          </w:p>
        </w:tc>
        <w:tc>
          <w:tcPr>
            <w:tcW w:w="1659" w:type="dxa"/>
          </w:tcPr>
          <w:p w:rsidR="00192CCD" w:rsidRDefault="00AE4472">
            <w:r>
              <w:rPr>
                <w:rFonts w:hint="eastAsia"/>
              </w:rPr>
              <w:t>该项目中小组成员列表</w:t>
            </w:r>
          </w:p>
        </w:tc>
        <w:tc>
          <w:tcPr>
            <w:tcW w:w="1659" w:type="dxa"/>
          </w:tcPr>
          <w:p w:rsidR="00192CCD" w:rsidRDefault="00AE4472">
            <w:r>
              <w:rPr>
                <w:rFonts w:hint="eastAsia"/>
              </w:rPr>
              <w:t>用户ID</w:t>
            </w:r>
          </w:p>
          <w:p w:rsidR="00192CCD" w:rsidRDefault="00AE4472">
            <w:r>
              <w:rPr>
                <w:rFonts w:hint="eastAsia"/>
              </w:rPr>
              <w:t>+角色名称</w:t>
            </w:r>
          </w:p>
          <w:p w:rsidR="00192CCD" w:rsidRDefault="00AE4472">
            <w:r>
              <w:rPr>
                <w:rFonts w:hint="eastAsia"/>
              </w:rPr>
              <w:t>+角色职责</w:t>
            </w:r>
          </w:p>
          <w:p w:rsidR="00192CCD" w:rsidRDefault="00AE4472">
            <w:r>
              <w:rPr>
                <w:rFonts w:hint="eastAsia"/>
              </w:rPr>
              <w:t>+角色描述</w:t>
            </w:r>
          </w:p>
          <w:p w:rsidR="00192CCD" w:rsidRDefault="00AE4472">
            <w:r>
              <w:rPr>
                <w:rFonts w:hint="eastAsia"/>
              </w:rPr>
              <w:t>+角色扮演者(用户名称)</w:t>
            </w:r>
          </w:p>
          <w:p w:rsidR="00192CCD" w:rsidRDefault="00AE4472">
            <w:r>
              <w:rPr>
                <w:rFonts w:hint="eastAsia"/>
              </w:rPr>
              <w:t>+申请者列表(用户名称)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角色描述</w:t>
            </w:r>
          </w:p>
        </w:tc>
        <w:tc>
          <w:tcPr>
            <w:tcW w:w="1659" w:type="dxa"/>
          </w:tcPr>
          <w:p w:rsidR="00192CCD" w:rsidRDefault="00AE4472">
            <w:r>
              <w:rPr>
                <w:rFonts w:hint="eastAsia"/>
              </w:rPr>
              <w:t>角色描述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人员变动</w:t>
            </w:r>
          </w:p>
        </w:tc>
        <w:tc>
          <w:tcPr>
            <w:tcW w:w="1659" w:type="dxa"/>
          </w:tcPr>
          <w:p w:rsidR="00192CCD" w:rsidRDefault="00AE4472">
            <w:r>
              <w:rPr>
                <w:rFonts w:hint="eastAsia"/>
              </w:rPr>
              <w:t>该项目中人员变动</w:t>
            </w:r>
          </w:p>
        </w:tc>
        <w:tc>
          <w:tcPr>
            <w:tcW w:w="1659" w:type="dxa"/>
          </w:tcPr>
          <w:p w:rsidR="00192CCD" w:rsidRDefault="00AE4472">
            <w:r>
              <w:rPr>
                <w:rFonts w:hint="eastAsia"/>
              </w:rPr>
              <w:t>用户ID</w:t>
            </w:r>
          </w:p>
          <w:p w:rsidR="00192CCD" w:rsidRDefault="00AE4472">
            <w:r>
              <w:rPr>
                <w:rFonts w:hint="eastAsia"/>
              </w:rPr>
              <w:t>+当前角色名</w:t>
            </w:r>
          </w:p>
          <w:p w:rsidR="00192CCD" w:rsidRDefault="00AE4472">
            <w:r>
              <w:rPr>
                <w:rFonts w:hint="eastAsia"/>
              </w:rPr>
              <w:t>+目标角色名</w:t>
            </w:r>
          </w:p>
          <w:p w:rsidR="00192CCD" w:rsidRDefault="00AE4472">
            <w:r>
              <w:rPr>
                <w:rFonts w:hint="eastAsia"/>
              </w:rPr>
              <w:t>+目标用户名</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案例概览</w:t>
            </w:r>
          </w:p>
        </w:tc>
        <w:tc>
          <w:tcPr>
            <w:tcW w:w="1659" w:type="dxa"/>
          </w:tcPr>
          <w:p w:rsidR="00192CCD" w:rsidRDefault="00AE4472">
            <w:r>
              <w:rPr>
                <w:rFonts w:hint="eastAsia"/>
              </w:rPr>
              <w:t>案例概览</w:t>
            </w:r>
          </w:p>
        </w:tc>
        <w:tc>
          <w:tcPr>
            <w:tcW w:w="1659" w:type="dxa"/>
          </w:tcPr>
          <w:p w:rsidR="00192CCD" w:rsidRDefault="00AE4472">
            <w:r>
              <w:rPr>
                <w:rFonts w:hint="eastAsia"/>
              </w:rPr>
              <w:t>用户ID</w:t>
            </w:r>
          </w:p>
          <w:p w:rsidR="00192CCD" w:rsidRDefault="00AE4472">
            <w:r>
              <w:rPr>
                <w:rFonts w:hint="eastAsia"/>
              </w:rPr>
              <w:t>+案例ID</w:t>
            </w:r>
          </w:p>
          <w:p w:rsidR="00192CCD" w:rsidRDefault="00AE4472">
            <w:r>
              <w:rPr>
                <w:rFonts w:hint="eastAsia"/>
              </w:rPr>
              <w:t>+案例名称</w:t>
            </w:r>
          </w:p>
          <w:p w:rsidR="00192CCD" w:rsidRDefault="00AE4472">
            <w:r>
              <w:rPr>
                <w:rFonts w:hint="eastAsia"/>
              </w:rPr>
              <w:t>+用户头像</w:t>
            </w:r>
          </w:p>
          <w:p w:rsidR="00192CCD" w:rsidRDefault="00AE4472">
            <w:r>
              <w:rPr>
                <w:rFonts w:hint="eastAsia"/>
              </w:rPr>
              <w:t>+用户名称</w:t>
            </w:r>
          </w:p>
          <w:p w:rsidR="00192CCD" w:rsidRDefault="00AE4472">
            <w:r>
              <w:rPr>
                <w:rFonts w:hint="eastAsia"/>
              </w:rPr>
              <w:t>+子项目数</w:t>
            </w:r>
          </w:p>
          <w:p w:rsidR="00192CCD" w:rsidRDefault="00AE4472">
            <w:r>
              <w:rPr>
                <w:rFonts w:hint="eastAsia"/>
              </w:rPr>
              <w:t>+帖子数</w:t>
            </w:r>
          </w:p>
          <w:p w:rsidR="00192CCD" w:rsidRDefault="00AE4472">
            <w:r>
              <w:rPr>
                <w:rFonts w:hint="eastAsia"/>
              </w:rPr>
              <w:t>+浏览数</w:t>
            </w:r>
          </w:p>
          <w:p w:rsidR="00192CCD" w:rsidRDefault="00AE4472">
            <w:r>
              <w:rPr>
                <w:rFonts w:hint="eastAsia"/>
              </w:rPr>
              <w:t>+上传时间</w:t>
            </w:r>
          </w:p>
          <w:p w:rsidR="00192CCD" w:rsidRDefault="00AE4472">
            <w:r>
              <w:rPr>
                <w:rFonts w:hint="eastAsia"/>
              </w:rPr>
              <w:t>+案例类型</w:t>
            </w:r>
          </w:p>
          <w:p w:rsidR="00192CCD" w:rsidRDefault="00AE4472">
            <w:r>
              <w:rPr>
                <w:rFonts w:hint="eastAsia"/>
              </w:rPr>
              <w:t>+案例描述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案例ID</w:t>
            </w:r>
          </w:p>
        </w:tc>
        <w:tc>
          <w:tcPr>
            <w:tcW w:w="1659" w:type="dxa"/>
          </w:tcPr>
          <w:p w:rsidR="00192CCD" w:rsidRDefault="00AE4472">
            <w:r>
              <w:rPr>
                <w:rFonts w:hint="eastAsia"/>
              </w:rPr>
              <w:t>唯一标识案例对象的关键域</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案例名称</w:t>
            </w:r>
          </w:p>
        </w:tc>
        <w:tc>
          <w:tcPr>
            <w:tcW w:w="1659" w:type="dxa"/>
          </w:tcPr>
          <w:p w:rsidR="00192CCD" w:rsidRDefault="00AE4472">
            <w:r>
              <w:rPr>
                <w:rFonts w:hint="eastAsia"/>
              </w:rPr>
              <w:t>案例的名称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案例描述</w:t>
            </w:r>
          </w:p>
        </w:tc>
        <w:tc>
          <w:tcPr>
            <w:tcW w:w="1659" w:type="dxa"/>
          </w:tcPr>
          <w:p w:rsidR="00192CCD" w:rsidRDefault="00AE4472">
            <w:r>
              <w:rPr>
                <w:rFonts w:hint="eastAsia"/>
              </w:rPr>
              <w:t>案例的描述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用户头像</w:t>
            </w:r>
          </w:p>
        </w:tc>
        <w:tc>
          <w:tcPr>
            <w:tcW w:w="1659" w:type="dxa"/>
          </w:tcPr>
          <w:p w:rsidR="00192CCD" w:rsidRDefault="00AE4472">
            <w:r>
              <w:rPr>
                <w:rFonts w:hint="eastAsia"/>
              </w:rPr>
              <w:t>存放用户头像文件路径</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子项目数</w:t>
            </w:r>
          </w:p>
        </w:tc>
        <w:tc>
          <w:tcPr>
            <w:tcW w:w="1659" w:type="dxa"/>
          </w:tcPr>
          <w:p w:rsidR="00192CCD" w:rsidRDefault="00AE4472">
            <w:r>
              <w:rPr>
                <w:rFonts w:hint="eastAsia"/>
              </w:rPr>
              <w:t>该案例开始的子项目</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帖子数</w:t>
            </w:r>
          </w:p>
        </w:tc>
        <w:tc>
          <w:tcPr>
            <w:tcW w:w="1659" w:type="dxa"/>
          </w:tcPr>
          <w:p w:rsidR="00192CCD" w:rsidRDefault="00AE4472">
            <w:r>
              <w:rPr>
                <w:rFonts w:hint="eastAsia"/>
              </w:rPr>
              <w:t>与该案例有关的帖子数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浏览数</w:t>
            </w:r>
          </w:p>
        </w:tc>
        <w:tc>
          <w:tcPr>
            <w:tcW w:w="1659" w:type="dxa"/>
          </w:tcPr>
          <w:p w:rsidR="00192CCD" w:rsidRDefault="00AE4472">
            <w:r>
              <w:rPr>
                <w:rFonts w:hint="eastAsia"/>
              </w:rPr>
              <w:t>该案例的浏览苏</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上传时间</w:t>
            </w:r>
          </w:p>
        </w:tc>
        <w:tc>
          <w:tcPr>
            <w:tcW w:w="1659" w:type="dxa"/>
          </w:tcPr>
          <w:p w:rsidR="00192CCD" w:rsidRDefault="00AE4472">
            <w:r>
              <w:rPr>
                <w:rFonts w:hint="eastAsia"/>
              </w:rPr>
              <w:t>该案例的上传时间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lastRenderedPageBreak/>
              <w:t>案例详情-s</w:t>
            </w:r>
          </w:p>
        </w:tc>
        <w:tc>
          <w:tcPr>
            <w:tcW w:w="1659" w:type="dxa"/>
          </w:tcPr>
          <w:p w:rsidR="00192CCD" w:rsidRDefault="00AE4472">
            <w:r>
              <w:rPr>
                <w:rFonts w:hint="eastAsia"/>
              </w:rPr>
              <w:t>案例详情-</w:t>
            </w:r>
            <w:r>
              <w:t>s</w:t>
            </w:r>
          </w:p>
        </w:tc>
        <w:tc>
          <w:tcPr>
            <w:tcW w:w="1659" w:type="dxa"/>
          </w:tcPr>
          <w:p w:rsidR="00192CCD" w:rsidRDefault="00AE4472">
            <w:r>
              <w:rPr>
                <w:rFonts w:hint="eastAsia"/>
              </w:rPr>
              <w:t>案例名称</w:t>
            </w:r>
          </w:p>
          <w:p w:rsidR="00192CCD" w:rsidRDefault="00AE4472">
            <w:r>
              <w:rPr>
                <w:rFonts w:hint="eastAsia"/>
              </w:rPr>
              <w:t>+用户名称</w:t>
            </w:r>
          </w:p>
          <w:p w:rsidR="00192CCD" w:rsidRDefault="00AE4472">
            <w:r>
              <w:rPr>
                <w:rFonts w:hint="eastAsia"/>
              </w:rPr>
              <w:t>+上传时间</w:t>
            </w:r>
          </w:p>
          <w:p w:rsidR="00192CCD" w:rsidRDefault="00AE4472">
            <w:r>
              <w:rPr>
                <w:rFonts w:hint="eastAsia"/>
              </w:rPr>
              <w:t>+创建时间</w:t>
            </w:r>
          </w:p>
          <w:p w:rsidR="00192CCD" w:rsidRDefault="00AE4472">
            <w:r>
              <w:rPr>
                <w:rFonts w:hint="eastAsia"/>
              </w:rPr>
              <w:t>+最佳参与数</w:t>
            </w:r>
          </w:p>
          <w:p w:rsidR="00192CCD" w:rsidRDefault="00AE4472">
            <w:r>
              <w:rPr>
                <w:rFonts w:hint="eastAsia"/>
              </w:rPr>
              <w:t>+版本号</w:t>
            </w:r>
          </w:p>
          <w:p w:rsidR="00192CCD" w:rsidRDefault="00AE4472">
            <w:r>
              <w:rPr>
                <w:rFonts w:hint="eastAsia"/>
              </w:rPr>
              <w:t>+案例描述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最佳参与数</w:t>
            </w:r>
          </w:p>
        </w:tc>
        <w:tc>
          <w:tcPr>
            <w:tcW w:w="1659" w:type="dxa"/>
          </w:tcPr>
          <w:p w:rsidR="00192CCD" w:rsidRDefault="00AE4472">
            <w:r>
              <w:rPr>
                <w:rFonts w:hint="eastAsia"/>
              </w:rPr>
              <w:t>适合该案例开展的最佳案例数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版本号</w:t>
            </w:r>
          </w:p>
        </w:tc>
        <w:tc>
          <w:tcPr>
            <w:tcW w:w="1659" w:type="dxa"/>
          </w:tcPr>
          <w:p w:rsidR="00192CCD" w:rsidRDefault="00AE4472">
            <w:r>
              <w:rPr>
                <w:rFonts w:hint="eastAsia"/>
              </w:rPr>
              <w:t>该案例的版本号</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帖子概览</w:t>
            </w:r>
          </w:p>
        </w:tc>
        <w:tc>
          <w:tcPr>
            <w:tcW w:w="1659" w:type="dxa"/>
          </w:tcPr>
          <w:p w:rsidR="00192CCD" w:rsidRDefault="00AE4472">
            <w:r>
              <w:rPr>
                <w:rFonts w:hint="eastAsia"/>
              </w:rPr>
              <w:t>用于讨论案例的帖子概览</w:t>
            </w:r>
          </w:p>
        </w:tc>
        <w:tc>
          <w:tcPr>
            <w:tcW w:w="1659" w:type="dxa"/>
          </w:tcPr>
          <w:p w:rsidR="00192CCD" w:rsidRDefault="00AE4472">
            <w:r>
              <w:rPr>
                <w:rFonts w:hint="eastAsia"/>
              </w:rPr>
              <w:t>主题</w:t>
            </w:r>
          </w:p>
          <w:p w:rsidR="00192CCD" w:rsidRDefault="00AE4472">
            <w:r>
              <w:rPr>
                <w:rFonts w:hint="eastAsia"/>
              </w:rPr>
              <w:t>+创建者</w:t>
            </w:r>
          </w:p>
          <w:p w:rsidR="00192CCD" w:rsidRDefault="00AE4472">
            <w:r>
              <w:rPr>
                <w:rFonts w:hint="eastAsia"/>
              </w:rPr>
              <w:t>+发起时间</w:t>
            </w:r>
          </w:p>
          <w:p w:rsidR="00192CCD" w:rsidRDefault="00AE4472">
            <w:r>
              <w:rPr>
                <w:rFonts w:hint="eastAsia"/>
              </w:rPr>
              <w:t>+点赞数</w:t>
            </w:r>
          </w:p>
          <w:p w:rsidR="00192CCD" w:rsidRDefault="00AE4472">
            <w:r>
              <w:rPr>
                <w:rFonts w:hint="eastAsia"/>
              </w:rPr>
              <w:t>+踩数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发起时间</w:t>
            </w:r>
          </w:p>
        </w:tc>
        <w:tc>
          <w:tcPr>
            <w:tcW w:w="1659" w:type="dxa"/>
          </w:tcPr>
          <w:p w:rsidR="00192CCD" w:rsidRDefault="00AE4472">
            <w:r>
              <w:rPr>
                <w:rFonts w:hint="eastAsia"/>
              </w:rPr>
              <w:t>基于案例的帖子发起时间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点赞数</w:t>
            </w:r>
          </w:p>
        </w:tc>
        <w:tc>
          <w:tcPr>
            <w:tcW w:w="1659" w:type="dxa"/>
          </w:tcPr>
          <w:p w:rsidR="00192CCD" w:rsidRDefault="00AE4472">
            <w:r>
              <w:rPr>
                <w:rFonts w:hint="eastAsia"/>
              </w:rPr>
              <w:t>基于案例的点赞数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踩数</w:t>
            </w:r>
          </w:p>
        </w:tc>
        <w:tc>
          <w:tcPr>
            <w:tcW w:w="1659" w:type="dxa"/>
          </w:tcPr>
          <w:p w:rsidR="00192CCD" w:rsidRDefault="00AE4472">
            <w:r>
              <w:rPr>
                <w:rFonts w:hint="eastAsia"/>
              </w:rPr>
              <w:t>基于案例的踩数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帖子详情</w:t>
            </w:r>
          </w:p>
        </w:tc>
        <w:tc>
          <w:tcPr>
            <w:tcW w:w="1659" w:type="dxa"/>
          </w:tcPr>
          <w:p w:rsidR="00192CCD" w:rsidRDefault="00AE4472">
            <w:r>
              <w:rPr>
                <w:rFonts w:hint="eastAsia"/>
              </w:rPr>
              <w:t>帖子详情</w:t>
            </w:r>
          </w:p>
        </w:tc>
        <w:tc>
          <w:tcPr>
            <w:tcW w:w="1659" w:type="dxa"/>
          </w:tcPr>
          <w:p w:rsidR="00192CCD" w:rsidRDefault="00AE4472">
            <w:r>
              <w:rPr>
                <w:rFonts w:hint="eastAsia"/>
              </w:rPr>
              <w:t>用户头像</w:t>
            </w:r>
          </w:p>
          <w:p w:rsidR="00192CCD" w:rsidRDefault="00AE4472">
            <w:r>
              <w:rPr>
                <w:rFonts w:hint="eastAsia"/>
              </w:rPr>
              <w:t>+用户名称</w:t>
            </w:r>
          </w:p>
          <w:p w:rsidR="00192CCD" w:rsidRDefault="00AE4472">
            <w:r>
              <w:rPr>
                <w:rFonts w:hint="eastAsia"/>
              </w:rPr>
              <w:t>+帖子时间</w:t>
            </w:r>
          </w:p>
          <w:p w:rsidR="00192CCD" w:rsidRDefault="00AE4472">
            <w:r>
              <w:rPr>
                <w:rFonts w:hint="eastAsia"/>
              </w:rPr>
              <w:t>+帖子描述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帖子描述</w:t>
            </w:r>
          </w:p>
        </w:tc>
        <w:tc>
          <w:tcPr>
            <w:tcW w:w="1659" w:type="dxa"/>
          </w:tcPr>
          <w:p w:rsidR="00192CCD" w:rsidRDefault="00AE4472">
            <w:r>
              <w:rPr>
                <w:rFonts w:hint="eastAsia"/>
              </w:rPr>
              <w:t>回复用的帖子内容</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发起帖子申请</w:t>
            </w:r>
          </w:p>
        </w:tc>
        <w:tc>
          <w:tcPr>
            <w:tcW w:w="1659" w:type="dxa"/>
          </w:tcPr>
          <w:p w:rsidR="00192CCD" w:rsidRDefault="00AE4472">
            <w:r>
              <w:rPr>
                <w:rFonts w:hint="eastAsia"/>
              </w:rPr>
              <w:t>用于讨论案例的帖子申请</w:t>
            </w:r>
          </w:p>
        </w:tc>
        <w:tc>
          <w:tcPr>
            <w:tcW w:w="1659" w:type="dxa"/>
          </w:tcPr>
          <w:p w:rsidR="00192CCD" w:rsidRDefault="00AE4472">
            <w:r>
              <w:rPr>
                <w:rFonts w:hint="eastAsia"/>
              </w:rPr>
              <w:t>主题</w:t>
            </w:r>
          </w:p>
          <w:p w:rsidR="00192CCD" w:rsidRDefault="00AE4472">
            <w:r>
              <w:rPr>
                <w:rFonts w:hint="eastAsia"/>
              </w:rPr>
              <w:t>+帖子描述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帖子主题</w:t>
            </w:r>
          </w:p>
        </w:tc>
        <w:tc>
          <w:tcPr>
            <w:tcW w:w="1659" w:type="dxa"/>
          </w:tcPr>
          <w:p w:rsidR="00192CCD" w:rsidRDefault="00AE4472">
            <w:r>
              <w:rPr>
                <w:rFonts w:hint="eastAsia"/>
              </w:rPr>
              <w:t>用于讨论案例的帖子主题</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现有项目概览</w:t>
            </w:r>
          </w:p>
        </w:tc>
        <w:tc>
          <w:tcPr>
            <w:tcW w:w="1659" w:type="dxa"/>
          </w:tcPr>
          <w:p w:rsidR="00192CCD" w:rsidRDefault="00AE4472">
            <w:r>
              <w:rPr>
                <w:rFonts w:hint="eastAsia"/>
              </w:rPr>
              <w:t>现有项目概览</w:t>
            </w:r>
          </w:p>
        </w:tc>
        <w:tc>
          <w:tcPr>
            <w:tcW w:w="1659" w:type="dxa"/>
          </w:tcPr>
          <w:p w:rsidR="00192CCD" w:rsidRDefault="00AE4472">
            <w:r>
              <w:rPr>
                <w:rFonts w:hint="eastAsia"/>
              </w:rPr>
              <w:t>项目名称</w:t>
            </w:r>
          </w:p>
          <w:p w:rsidR="00192CCD" w:rsidRDefault="00AE4472">
            <w:r>
              <w:rPr>
                <w:rFonts w:hint="eastAsia"/>
              </w:rPr>
              <w:t>+项目状态</w:t>
            </w:r>
          </w:p>
          <w:p w:rsidR="00192CCD" w:rsidRDefault="00AE4472">
            <w:r>
              <w:rPr>
                <w:rFonts w:hint="eastAsia"/>
              </w:rPr>
              <w:t>+用户名称</w:t>
            </w:r>
          </w:p>
          <w:p w:rsidR="00192CCD" w:rsidRDefault="00AE4472">
            <w:r>
              <w:rPr>
                <w:rFonts w:hint="eastAsia"/>
              </w:rPr>
              <w:t>+创建时间</w:t>
            </w:r>
          </w:p>
          <w:p w:rsidR="00192CCD" w:rsidRDefault="00AE4472">
            <w:r>
              <w:rPr>
                <w:rFonts w:hint="eastAsia"/>
              </w:rPr>
              <w:t>+项目进度</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个人信息</w:t>
            </w:r>
          </w:p>
        </w:tc>
        <w:tc>
          <w:tcPr>
            <w:tcW w:w="1659" w:type="dxa"/>
          </w:tcPr>
          <w:p w:rsidR="00192CCD" w:rsidRDefault="00AE4472">
            <w:r>
              <w:rPr>
                <w:rFonts w:hint="eastAsia"/>
              </w:rPr>
              <w:t>该用户的个人信息</w:t>
            </w:r>
          </w:p>
        </w:tc>
        <w:tc>
          <w:tcPr>
            <w:tcW w:w="1659" w:type="dxa"/>
          </w:tcPr>
          <w:p w:rsidR="00192CCD" w:rsidRDefault="00AE4472">
            <w:r>
              <w:rPr>
                <w:rFonts w:hint="eastAsia"/>
              </w:rPr>
              <w:t>性别</w:t>
            </w:r>
          </w:p>
          <w:p w:rsidR="00192CCD" w:rsidRDefault="00AE4472">
            <w:r>
              <w:rPr>
                <w:rFonts w:hint="eastAsia"/>
              </w:rPr>
              <w:t>+注册时间</w:t>
            </w:r>
          </w:p>
          <w:p w:rsidR="00192CCD" w:rsidRDefault="00AE4472">
            <w:r>
              <w:rPr>
                <w:rFonts w:hint="eastAsia"/>
              </w:rPr>
              <w:t>+登录次数</w:t>
            </w:r>
          </w:p>
          <w:p w:rsidR="00192CCD" w:rsidRDefault="00AE4472">
            <w:r>
              <w:rPr>
                <w:rFonts w:hint="eastAsia"/>
              </w:rPr>
              <w:t>+兴趣爱好</w:t>
            </w:r>
          </w:p>
          <w:p w:rsidR="00192CCD" w:rsidRDefault="00AE4472">
            <w:r>
              <w:rPr>
                <w:rFonts w:hint="eastAsia"/>
              </w:rPr>
              <w:t>+个人签名</w:t>
            </w:r>
          </w:p>
          <w:p w:rsidR="00192CCD" w:rsidRDefault="00AE4472">
            <w:r>
              <w:rPr>
                <w:rFonts w:hint="eastAsia"/>
              </w:rPr>
              <w:t>+联系方式</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lastRenderedPageBreak/>
              <w:t>注册时间</w:t>
            </w:r>
          </w:p>
        </w:tc>
        <w:tc>
          <w:tcPr>
            <w:tcW w:w="1659" w:type="dxa"/>
          </w:tcPr>
          <w:p w:rsidR="00192CCD" w:rsidRDefault="00AE4472">
            <w:r>
              <w:rPr>
                <w:rFonts w:hint="eastAsia"/>
              </w:rPr>
              <w:t>该用户的注册时间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登录次数</w:t>
            </w:r>
          </w:p>
        </w:tc>
        <w:tc>
          <w:tcPr>
            <w:tcW w:w="1659" w:type="dxa"/>
          </w:tcPr>
          <w:p w:rsidR="00192CCD" w:rsidRDefault="00AE4472">
            <w:r>
              <w:rPr>
                <w:rFonts w:hint="eastAsia"/>
              </w:rPr>
              <w:t>该用户的登录次数</w:t>
            </w:r>
          </w:p>
        </w:tc>
        <w:tc>
          <w:tcPr>
            <w:tcW w:w="1659" w:type="dxa"/>
          </w:tcPr>
          <w:p w:rsidR="00192CCD" w:rsidRDefault="00AE4472">
            <w:r>
              <w:rPr>
                <w:rFonts w:hint="eastAsia"/>
              </w:rPr>
              <w:t>int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兴趣爱好</w:t>
            </w:r>
          </w:p>
        </w:tc>
        <w:tc>
          <w:tcPr>
            <w:tcW w:w="1659" w:type="dxa"/>
          </w:tcPr>
          <w:p w:rsidR="00192CCD" w:rsidRDefault="00AE4472">
            <w:r>
              <w:rPr>
                <w:rFonts w:hint="eastAsia"/>
              </w:rPr>
              <w:t>该用户的兴趣爱好</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个人签名</w:t>
            </w:r>
          </w:p>
        </w:tc>
        <w:tc>
          <w:tcPr>
            <w:tcW w:w="1659" w:type="dxa"/>
          </w:tcPr>
          <w:p w:rsidR="00192CCD" w:rsidRDefault="00AE4472">
            <w:r>
              <w:rPr>
                <w:rFonts w:hint="eastAsia"/>
              </w:rPr>
              <w:t>该用户的个人签名</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联系方式</w:t>
            </w:r>
          </w:p>
        </w:tc>
        <w:tc>
          <w:tcPr>
            <w:tcW w:w="1659" w:type="dxa"/>
          </w:tcPr>
          <w:p w:rsidR="00192CCD" w:rsidRDefault="00AE4472">
            <w:r>
              <w:rPr>
                <w:rFonts w:hint="eastAsia"/>
              </w:rPr>
              <w:t>用户的联系方式</w:t>
            </w:r>
          </w:p>
        </w:tc>
        <w:tc>
          <w:tcPr>
            <w:tcW w:w="1659" w:type="dxa"/>
          </w:tcPr>
          <w:p w:rsidR="00192CCD" w:rsidRDefault="00AE4472">
            <w:r>
              <w:t>QQ</w:t>
            </w:r>
          </w:p>
          <w:p w:rsidR="00192CCD" w:rsidRDefault="00AE4472">
            <w:r>
              <w:rPr>
                <w:rFonts w:hint="eastAsia"/>
              </w:rPr>
              <w:t>+</w:t>
            </w:r>
            <w:r>
              <w:t>MSN</w:t>
            </w:r>
          </w:p>
          <w:p w:rsidR="00192CCD" w:rsidRDefault="00AE4472">
            <w:r>
              <w:rPr>
                <w:rFonts w:hint="eastAsia"/>
              </w:rPr>
              <w:t>E</w:t>
            </w:r>
            <w:r>
              <w:t>-mail</w:t>
            </w:r>
          </w:p>
          <w:p w:rsidR="00192CCD" w:rsidRDefault="00192CCD"/>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QQ</w:t>
            </w:r>
          </w:p>
        </w:tc>
        <w:tc>
          <w:tcPr>
            <w:tcW w:w="1659" w:type="dxa"/>
          </w:tcPr>
          <w:p w:rsidR="00192CCD" w:rsidRDefault="00AE4472">
            <w:r>
              <w:rPr>
                <w:rFonts w:hint="eastAsia"/>
              </w:rPr>
              <w:t>用户的QQ号</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MSN</w:t>
            </w:r>
          </w:p>
        </w:tc>
        <w:tc>
          <w:tcPr>
            <w:tcW w:w="1659" w:type="dxa"/>
          </w:tcPr>
          <w:p w:rsidR="00192CCD" w:rsidRDefault="00AE4472">
            <w:r>
              <w:rPr>
                <w:rFonts w:hint="eastAsia"/>
              </w:rPr>
              <w:t>用户的MSN</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E-mail</w:t>
            </w:r>
          </w:p>
        </w:tc>
        <w:tc>
          <w:tcPr>
            <w:tcW w:w="1659" w:type="dxa"/>
          </w:tcPr>
          <w:p w:rsidR="00192CCD" w:rsidRDefault="00AE4472">
            <w:r>
              <w:rPr>
                <w:rFonts w:hint="eastAsia"/>
              </w:rPr>
              <w:t>用户的E-mail</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我的项目</w:t>
            </w:r>
          </w:p>
        </w:tc>
        <w:tc>
          <w:tcPr>
            <w:tcW w:w="1659" w:type="dxa"/>
          </w:tcPr>
          <w:p w:rsidR="00192CCD" w:rsidRDefault="00AE4472">
            <w:r>
              <w:rPr>
                <w:rFonts w:hint="eastAsia"/>
              </w:rPr>
              <w:t>该用户正在进行的项目概览</w:t>
            </w:r>
          </w:p>
        </w:tc>
        <w:tc>
          <w:tcPr>
            <w:tcW w:w="1659" w:type="dxa"/>
          </w:tcPr>
          <w:p w:rsidR="00192CCD" w:rsidRDefault="00AE4472">
            <w:r>
              <w:rPr>
                <w:rFonts w:hint="eastAsia"/>
              </w:rPr>
              <w:t>案例ID</w:t>
            </w:r>
          </w:p>
          <w:p w:rsidR="00192CCD" w:rsidRDefault="00AE4472">
            <w:r>
              <w:rPr>
                <w:rFonts w:hint="eastAsia"/>
              </w:rPr>
              <w:t>项目ID</w:t>
            </w:r>
          </w:p>
          <w:p w:rsidR="00192CCD" w:rsidRDefault="00AE4472">
            <w:r>
              <w:rPr>
                <w:rFonts w:hint="eastAsia"/>
              </w:rPr>
              <w:t>用户ID</w:t>
            </w:r>
          </w:p>
          <w:p w:rsidR="00192CCD" w:rsidRDefault="00AE4472">
            <w:r>
              <w:rPr>
                <w:rFonts w:hint="eastAsia"/>
              </w:rPr>
              <w:t>+项目名称</w:t>
            </w:r>
          </w:p>
          <w:p w:rsidR="00192CCD" w:rsidRDefault="00AE4472">
            <w:r>
              <w:rPr>
                <w:rFonts w:hint="eastAsia"/>
              </w:rPr>
              <w:t>+父案例名称</w:t>
            </w:r>
          </w:p>
          <w:p w:rsidR="00192CCD" w:rsidRDefault="00AE4472">
            <w:r>
              <w:rPr>
                <w:rFonts w:hint="eastAsia"/>
              </w:rPr>
              <w:t>+项目状态</w:t>
            </w:r>
          </w:p>
          <w:p w:rsidR="00192CCD" w:rsidRDefault="00AE4472">
            <w:r>
              <w:rPr>
                <w:rFonts w:hint="eastAsia"/>
              </w:rPr>
              <w:t>+正在申请人数</w:t>
            </w:r>
          </w:p>
          <w:p w:rsidR="00192CCD" w:rsidRDefault="00AE4472">
            <w:r>
              <w:rPr>
                <w:rFonts w:hint="eastAsia"/>
              </w:rPr>
              <w:t>+现有玩家（用户名称）</w:t>
            </w:r>
          </w:p>
          <w:p w:rsidR="00192CCD" w:rsidRDefault="00AE4472">
            <w:r>
              <w:rPr>
                <w:rFonts w:hint="eastAsia"/>
              </w:rPr>
              <w:t>+项目进度</w:t>
            </w:r>
          </w:p>
          <w:p w:rsidR="00192CCD" w:rsidRDefault="00AE4472">
            <w:r>
              <w:rPr>
                <w:rFonts w:hint="eastAsia"/>
              </w:rPr>
              <w:t>+角色名称</w:t>
            </w:r>
          </w:p>
          <w:p w:rsidR="00192CCD" w:rsidRDefault="00AE4472">
            <w:r>
              <w:rPr>
                <w:rFonts w:hint="eastAsia"/>
              </w:rPr>
              <w:t>+项目创建者（用户名称）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正在申请人数</w:t>
            </w:r>
          </w:p>
        </w:tc>
        <w:tc>
          <w:tcPr>
            <w:tcW w:w="1659" w:type="dxa"/>
          </w:tcPr>
          <w:p w:rsidR="00192CCD" w:rsidRDefault="00AE4472">
            <w:r>
              <w:rPr>
                <w:rFonts w:hint="eastAsia"/>
              </w:rPr>
              <w:t>申请该项目的人数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项目进度</w:t>
            </w:r>
          </w:p>
        </w:tc>
        <w:tc>
          <w:tcPr>
            <w:tcW w:w="1659" w:type="dxa"/>
          </w:tcPr>
          <w:p w:rsidR="00192CCD" w:rsidRDefault="00AE4472">
            <w:r>
              <w:rPr>
                <w:rFonts w:hint="eastAsia"/>
              </w:rPr>
              <w:t>该项目的项目进度</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修改密码申请</w:t>
            </w:r>
          </w:p>
        </w:tc>
        <w:tc>
          <w:tcPr>
            <w:tcW w:w="1659" w:type="dxa"/>
          </w:tcPr>
          <w:p w:rsidR="00192CCD" w:rsidRDefault="00AE4472">
            <w:r>
              <w:rPr>
                <w:rFonts w:hint="eastAsia"/>
              </w:rPr>
              <w:t>用户申请修改密码</w:t>
            </w:r>
          </w:p>
        </w:tc>
        <w:tc>
          <w:tcPr>
            <w:tcW w:w="1659" w:type="dxa"/>
          </w:tcPr>
          <w:p w:rsidR="00192CCD" w:rsidRDefault="00AE4472">
            <w:r>
              <w:rPr>
                <w:rFonts w:hint="eastAsia"/>
              </w:rPr>
              <w:t>账号名称</w:t>
            </w:r>
          </w:p>
          <w:p w:rsidR="00192CCD" w:rsidRDefault="00AE4472">
            <w:r>
              <w:rPr>
                <w:rFonts w:hint="eastAsia"/>
              </w:rPr>
              <w:t>+旧密码</w:t>
            </w:r>
          </w:p>
          <w:p w:rsidR="00192CCD" w:rsidRDefault="00AE4472">
            <w:r>
              <w:rPr>
                <w:rFonts w:hint="eastAsia"/>
              </w:rPr>
              <w:t>+新密码</w:t>
            </w:r>
          </w:p>
          <w:p w:rsidR="00192CCD" w:rsidRDefault="00AE4472">
            <w:r>
              <w:rPr>
                <w:rFonts w:hint="eastAsia"/>
              </w:rPr>
              <w:t>+确认新密码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收信概览</w:t>
            </w:r>
          </w:p>
        </w:tc>
        <w:tc>
          <w:tcPr>
            <w:tcW w:w="1659" w:type="dxa"/>
          </w:tcPr>
          <w:p w:rsidR="00192CCD" w:rsidRDefault="00AE4472">
            <w:r>
              <w:rPr>
                <w:rFonts w:hint="eastAsia"/>
              </w:rPr>
              <w:t>用户用于接受的邮件</w:t>
            </w:r>
          </w:p>
        </w:tc>
        <w:tc>
          <w:tcPr>
            <w:tcW w:w="1659" w:type="dxa"/>
          </w:tcPr>
          <w:p w:rsidR="00192CCD" w:rsidRDefault="00AE4472">
            <w:r>
              <w:rPr>
                <w:rFonts w:hint="eastAsia"/>
              </w:rPr>
              <w:t>邮件ID</w:t>
            </w:r>
          </w:p>
          <w:p w:rsidR="00192CCD" w:rsidRDefault="00AE4472">
            <w:r>
              <w:rPr>
                <w:rFonts w:hint="eastAsia"/>
              </w:rPr>
              <w:t>+类型</w:t>
            </w:r>
          </w:p>
          <w:p w:rsidR="00192CCD" w:rsidRDefault="00AE4472">
            <w:r>
              <w:rPr>
                <w:rFonts w:hint="eastAsia"/>
              </w:rPr>
              <w:t>+标题</w:t>
            </w:r>
          </w:p>
          <w:p w:rsidR="00192CCD" w:rsidRDefault="00AE4472">
            <w:r>
              <w:rPr>
                <w:rFonts w:hint="eastAsia"/>
              </w:rPr>
              <w:t>+发件人</w:t>
            </w:r>
          </w:p>
          <w:p w:rsidR="00192CCD" w:rsidRDefault="00AE4472">
            <w:r>
              <w:rPr>
                <w:rFonts w:hint="eastAsia"/>
              </w:rPr>
              <w:t>+发送时间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邮件ID</w:t>
            </w:r>
          </w:p>
        </w:tc>
        <w:tc>
          <w:tcPr>
            <w:tcW w:w="1659" w:type="dxa"/>
          </w:tcPr>
          <w:p w:rsidR="00192CCD" w:rsidRDefault="00AE4472">
            <w:r>
              <w:rPr>
                <w:rFonts w:hint="eastAsia"/>
              </w:rPr>
              <w:t>唯一地标识邮件的关键域</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AE4472">
            <w:r>
              <w:rPr>
                <w:rFonts w:hint="eastAsia"/>
              </w:rPr>
              <w:t>系统分配</w:t>
            </w:r>
          </w:p>
        </w:tc>
      </w:tr>
      <w:tr w:rsidR="00192CCD">
        <w:tc>
          <w:tcPr>
            <w:tcW w:w="1659" w:type="dxa"/>
          </w:tcPr>
          <w:p w:rsidR="00192CCD" w:rsidRDefault="00AE4472">
            <w:r>
              <w:rPr>
                <w:rFonts w:hint="eastAsia"/>
              </w:rPr>
              <w:t>状态类型</w:t>
            </w:r>
          </w:p>
        </w:tc>
        <w:tc>
          <w:tcPr>
            <w:tcW w:w="1659" w:type="dxa"/>
          </w:tcPr>
          <w:p w:rsidR="00192CCD" w:rsidRDefault="00AE4472">
            <w:r>
              <w:rPr>
                <w:rFonts w:hint="eastAsia"/>
              </w:rPr>
              <w:t>邮件状态</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已读</w:t>
            </w:r>
          </w:p>
          <w:p w:rsidR="00192CCD" w:rsidRDefault="00AE4472">
            <w:r>
              <w:rPr>
                <w:rFonts w:hint="eastAsia"/>
              </w:rPr>
              <w:lastRenderedPageBreak/>
              <w:t>未读</w:t>
            </w:r>
          </w:p>
        </w:tc>
      </w:tr>
      <w:tr w:rsidR="00192CCD">
        <w:tc>
          <w:tcPr>
            <w:tcW w:w="1659" w:type="dxa"/>
          </w:tcPr>
          <w:p w:rsidR="00192CCD" w:rsidRDefault="00AE4472">
            <w:r>
              <w:rPr>
                <w:rFonts w:hint="eastAsia"/>
              </w:rPr>
              <w:lastRenderedPageBreak/>
              <w:t>邮件标题</w:t>
            </w:r>
          </w:p>
        </w:tc>
        <w:tc>
          <w:tcPr>
            <w:tcW w:w="1659" w:type="dxa"/>
          </w:tcPr>
          <w:p w:rsidR="00192CCD" w:rsidRDefault="00AE4472">
            <w:r>
              <w:rPr>
                <w:rFonts w:hint="eastAsia"/>
              </w:rPr>
              <w:t>邮件标题</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发送时间</w:t>
            </w:r>
          </w:p>
        </w:tc>
        <w:tc>
          <w:tcPr>
            <w:tcW w:w="1659" w:type="dxa"/>
          </w:tcPr>
          <w:p w:rsidR="00192CCD" w:rsidRDefault="00AE4472">
            <w:r>
              <w:rPr>
                <w:rFonts w:hint="eastAsia"/>
              </w:rPr>
              <w:t>发送时间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发信概览</w:t>
            </w:r>
          </w:p>
        </w:tc>
        <w:tc>
          <w:tcPr>
            <w:tcW w:w="1659" w:type="dxa"/>
          </w:tcPr>
          <w:p w:rsidR="00192CCD" w:rsidRDefault="00AE4472">
            <w:r>
              <w:rPr>
                <w:rFonts w:hint="eastAsia"/>
              </w:rPr>
              <w:t>用户用于发送的邮件</w:t>
            </w:r>
          </w:p>
        </w:tc>
        <w:tc>
          <w:tcPr>
            <w:tcW w:w="1659" w:type="dxa"/>
          </w:tcPr>
          <w:p w:rsidR="00192CCD" w:rsidRDefault="00AE4472">
            <w:r>
              <w:rPr>
                <w:rFonts w:hint="eastAsia"/>
              </w:rPr>
              <w:t>类型</w:t>
            </w:r>
          </w:p>
          <w:p w:rsidR="00192CCD" w:rsidRDefault="00AE4472">
            <w:r>
              <w:rPr>
                <w:rFonts w:hint="eastAsia"/>
              </w:rPr>
              <w:t>+标题</w:t>
            </w:r>
          </w:p>
          <w:p w:rsidR="00192CCD" w:rsidRDefault="00AE4472">
            <w:r>
              <w:rPr>
                <w:rFonts w:hint="eastAsia"/>
              </w:rPr>
              <w:t>+收件人</w:t>
            </w:r>
          </w:p>
          <w:p w:rsidR="00192CCD" w:rsidRDefault="00AE4472">
            <w:r>
              <w:rPr>
                <w:rFonts w:hint="eastAsia"/>
              </w:rPr>
              <w:t>+发送时间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邮件</w:t>
            </w:r>
          </w:p>
        </w:tc>
        <w:tc>
          <w:tcPr>
            <w:tcW w:w="1659" w:type="dxa"/>
          </w:tcPr>
          <w:p w:rsidR="00192CCD" w:rsidRDefault="00AE4472">
            <w:r>
              <w:rPr>
                <w:rFonts w:hint="eastAsia"/>
              </w:rPr>
              <w:t>用户用于发送的邮件申请</w:t>
            </w:r>
          </w:p>
        </w:tc>
        <w:tc>
          <w:tcPr>
            <w:tcW w:w="1659" w:type="dxa"/>
          </w:tcPr>
          <w:p w:rsidR="00192CCD" w:rsidRDefault="00AE4472">
            <w:r>
              <w:rPr>
                <w:rFonts w:hint="eastAsia"/>
              </w:rPr>
              <w:t>收件人</w:t>
            </w:r>
          </w:p>
          <w:p w:rsidR="00192CCD" w:rsidRDefault="00AE4472">
            <w:r>
              <w:rPr>
                <w:rFonts w:hint="eastAsia"/>
              </w:rPr>
              <w:t>+标题</w:t>
            </w:r>
          </w:p>
          <w:p w:rsidR="00192CCD" w:rsidRDefault="00AE4472">
            <w:r>
              <w:rPr>
                <w:rFonts w:hint="eastAsia"/>
              </w:rPr>
              <w:t>+内容</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邮件内容</w:t>
            </w:r>
          </w:p>
        </w:tc>
        <w:tc>
          <w:tcPr>
            <w:tcW w:w="1659" w:type="dxa"/>
          </w:tcPr>
          <w:p w:rsidR="00192CCD" w:rsidRDefault="00AE4472">
            <w:r>
              <w:rPr>
                <w:rFonts w:hint="eastAsia"/>
              </w:rPr>
              <w:t>邮件内容</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历史评价</w:t>
            </w:r>
          </w:p>
        </w:tc>
        <w:tc>
          <w:tcPr>
            <w:tcW w:w="1659" w:type="dxa"/>
          </w:tcPr>
          <w:p w:rsidR="00192CCD" w:rsidRDefault="00AE4472">
            <w:r>
              <w:rPr>
                <w:rFonts w:hint="eastAsia"/>
              </w:rPr>
              <w:t>该用户的历史评价</w:t>
            </w:r>
          </w:p>
        </w:tc>
        <w:tc>
          <w:tcPr>
            <w:tcW w:w="1659" w:type="dxa"/>
          </w:tcPr>
          <w:p w:rsidR="00192CCD" w:rsidRDefault="00AE4472">
            <w:r>
              <w:rPr>
                <w:rFonts w:hint="eastAsia"/>
              </w:rPr>
              <w:t>参与案例统计图</w:t>
            </w:r>
          </w:p>
          <w:p w:rsidR="00192CCD" w:rsidRDefault="00AE4472">
            <w:r>
              <w:rPr>
                <w:rFonts w:hint="eastAsia"/>
              </w:rPr>
              <w:t>+项目编号</w:t>
            </w:r>
          </w:p>
          <w:p w:rsidR="00192CCD" w:rsidRDefault="00AE4472">
            <w:r>
              <w:rPr>
                <w:rFonts w:hint="eastAsia"/>
              </w:rPr>
              <w:t>+项目名称</w:t>
            </w:r>
          </w:p>
          <w:p w:rsidR="00192CCD" w:rsidRDefault="00AE4472">
            <w:r>
              <w:rPr>
                <w:rFonts w:hint="eastAsia"/>
              </w:rPr>
              <w:t>+项目得分</w:t>
            </w:r>
          </w:p>
          <w:p w:rsidR="00192CCD" w:rsidRDefault="00AE4472">
            <w:r>
              <w:rPr>
                <w:rFonts w:hint="eastAsia"/>
              </w:rPr>
              <w:t>+评价详情</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评价详情</w:t>
            </w:r>
          </w:p>
        </w:tc>
        <w:tc>
          <w:tcPr>
            <w:tcW w:w="1659" w:type="dxa"/>
          </w:tcPr>
          <w:p w:rsidR="00192CCD" w:rsidRDefault="00AE4472">
            <w:r>
              <w:rPr>
                <w:rFonts w:hint="eastAsia"/>
              </w:rPr>
              <w:t>该用户的评价详情</w:t>
            </w:r>
          </w:p>
        </w:tc>
        <w:tc>
          <w:tcPr>
            <w:tcW w:w="1659" w:type="dxa"/>
          </w:tcPr>
          <w:p w:rsidR="00192CCD" w:rsidRDefault="00AE4472">
            <w:r>
              <w:rPr>
                <w:rFonts w:hint="eastAsia"/>
              </w:rPr>
              <w:t>学习情况统计图</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论坛及项目管理</w:t>
            </w:r>
          </w:p>
        </w:tc>
        <w:tc>
          <w:tcPr>
            <w:tcW w:w="1659" w:type="dxa"/>
          </w:tcPr>
          <w:p w:rsidR="00192CCD" w:rsidRDefault="00AE4472">
            <w:r>
              <w:rPr>
                <w:rFonts w:hint="eastAsia"/>
              </w:rPr>
              <w:t>该用户的论坛及项目管理</w:t>
            </w:r>
          </w:p>
        </w:tc>
        <w:tc>
          <w:tcPr>
            <w:tcW w:w="1659" w:type="dxa"/>
          </w:tcPr>
          <w:p w:rsidR="00192CCD" w:rsidRDefault="00AE4472">
            <w:r>
              <w:rPr>
                <w:rFonts w:hint="eastAsia"/>
              </w:rPr>
              <w:t>用户ID</w:t>
            </w:r>
          </w:p>
          <w:p w:rsidR="00192CCD" w:rsidRDefault="00AE4472">
            <w:r>
              <w:rPr>
                <w:rFonts w:hint="eastAsia"/>
              </w:rPr>
              <w:t>+用户名称</w:t>
            </w:r>
          </w:p>
          <w:p w:rsidR="00192CCD" w:rsidRDefault="00AE4472">
            <w:r>
              <w:rPr>
                <w:rFonts w:hint="eastAsia"/>
              </w:rPr>
              <w:t>+用户标签</w:t>
            </w:r>
          </w:p>
          <w:p w:rsidR="00192CCD" w:rsidRDefault="00AE4472">
            <w:r>
              <w:rPr>
                <w:rFonts w:hint="eastAsia"/>
              </w:rPr>
              <w:t>+在线时长</w:t>
            </w:r>
          </w:p>
          <w:p w:rsidR="00192CCD" w:rsidRDefault="00AE4472">
            <w:r>
              <w:rPr>
                <w:rFonts w:hint="eastAsia"/>
              </w:rPr>
              <w:t>+积分</w:t>
            </w:r>
          </w:p>
          <w:p w:rsidR="00192CCD" w:rsidRDefault="00AE4472">
            <w:r>
              <w:rPr>
                <w:rFonts w:hint="eastAsia"/>
              </w:rPr>
              <w:t>+等级</w:t>
            </w:r>
          </w:p>
          <w:p w:rsidR="00192CCD" w:rsidRDefault="00AE4472">
            <w:r>
              <w:rPr>
                <w:rFonts w:hint="eastAsia"/>
              </w:rPr>
              <w:t>+发帖数</w:t>
            </w:r>
          </w:p>
          <w:p w:rsidR="00192CCD" w:rsidRDefault="00AE4472">
            <w:r>
              <w:rPr>
                <w:rFonts w:hint="eastAsia"/>
              </w:rPr>
              <w:t>+回帖数</w:t>
            </w:r>
          </w:p>
          <w:p w:rsidR="00192CCD" w:rsidRDefault="00AE4472">
            <w:r>
              <w:rPr>
                <w:rFonts w:hint="eastAsia"/>
              </w:rPr>
              <w:t>+帖子名</w:t>
            </w:r>
          </w:p>
          <w:p w:rsidR="00192CCD" w:rsidRDefault="00AE4472">
            <w:r>
              <w:rPr>
                <w:rFonts w:hint="eastAsia"/>
              </w:rPr>
              <w:t>+回复数</w:t>
            </w:r>
          </w:p>
          <w:p w:rsidR="00192CCD" w:rsidRDefault="00AE4472">
            <w:r>
              <w:rPr>
                <w:rFonts w:hint="eastAsia"/>
              </w:rPr>
              <w:t>+回复时间</w:t>
            </w:r>
          </w:p>
          <w:p w:rsidR="00192CCD" w:rsidRDefault="00AE4472">
            <w:r>
              <w:rPr>
                <w:rFonts w:hint="eastAsia"/>
              </w:rPr>
              <w:t>+发表时间</w:t>
            </w:r>
          </w:p>
          <w:p w:rsidR="00192CCD" w:rsidRDefault="00AE4472">
            <w:r>
              <w:rPr>
                <w:rFonts w:hint="eastAsia"/>
              </w:rPr>
              <w:t>+奖牌</w:t>
            </w:r>
          </w:p>
          <w:p w:rsidR="00192CCD" w:rsidRDefault="00AE4472">
            <w:r>
              <w:rPr>
                <w:rFonts w:hint="eastAsia"/>
              </w:rPr>
              <w:t>+项目名称</w:t>
            </w:r>
          </w:p>
          <w:p w:rsidR="00192CCD" w:rsidRDefault="00AE4472">
            <w:r>
              <w:rPr>
                <w:rFonts w:hint="eastAsia"/>
              </w:rPr>
              <w:t>+所使用案例</w:t>
            </w:r>
          </w:p>
          <w:p w:rsidR="00192CCD" w:rsidRDefault="00AE4472">
            <w:r>
              <w:rPr>
                <w:rFonts w:hint="eastAsia"/>
              </w:rPr>
              <w:t>+扮演角色</w:t>
            </w:r>
          </w:p>
          <w:p w:rsidR="00192CCD" w:rsidRDefault="00AE4472">
            <w:r>
              <w:rPr>
                <w:rFonts w:hint="eastAsia"/>
              </w:rPr>
              <w:t>+创建者</w:t>
            </w:r>
          </w:p>
          <w:p w:rsidR="00192CCD" w:rsidRDefault="00AE4472">
            <w:r>
              <w:rPr>
                <w:rFonts w:hint="eastAsia"/>
              </w:rPr>
              <w:t>+项目创建时间</w:t>
            </w:r>
          </w:p>
          <w:p w:rsidR="00192CCD" w:rsidRDefault="00AE4472">
            <w:r>
              <w:rPr>
                <w:rFonts w:hint="eastAsia"/>
              </w:rPr>
              <w:t>+项目进度</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用户标签</w:t>
            </w:r>
          </w:p>
        </w:tc>
        <w:tc>
          <w:tcPr>
            <w:tcW w:w="1659" w:type="dxa"/>
          </w:tcPr>
          <w:p w:rsidR="00192CCD" w:rsidRDefault="00AE4472">
            <w:r>
              <w:rPr>
                <w:rFonts w:hint="eastAsia"/>
              </w:rPr>
              <w:t>用户标签</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在线时长</w:t>
            </w:r>
          </w:p>
        </w:tc>
        <w:tc>
          <w:tcPr>
            <w:tcW w:w="1659" w:type="dxa"/>
          </w:tcPr>
          <w:p w:rsidR="00192CCD" w:rsidRDefault="00AE4472">
            <w:r>
              <w:rPr>
                <w:rFonts w:hint="eastAsia"/>
              </w:rPr>
              <w:t>用户的在线时长</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积分</w:t>
            </w:r>
          </w:p>
        </w:tc>
        <w:tc>
          <w:tcPr>
            <w:tcW w:w="1659" w:type="dxa"/>
          </w:tcPr>
          <w:p w:rsidR="00192CCD" w:rsidRDefault="00AE4472">
            <w:r>
              <w:rPr>
                <w:rFonts w:hint="eastAsia"/>
              </w:rPr>
              <w:t>用户积分</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等级</w:t>
            </w:r>
          </w:p>
        </w:tc>
        <w:tc>
          <w:tcPr>
            <w:tcW w:w="1659" w:type="dxa"/>
          </w:tcPr>
          <w:p w:rsidR="00192CCD" w:rsidRDefault="00AE4472">
            <w:r>
              <w:rPr>
                <w:rFonts w:hint="eastAsia"/>
              </w:rPr>
              <w:t>用户等级</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奖牌</w:t>
            </w:r>
          </w:p>
        </w:tc>
        <w:tc>
          <w:tcPr>
            <w:tcW w:w="1659" w:type="dxa"/>
          </w:tcPr>
          <w:p w:rsidR="00192CCD" w:rsidRDefault="00AE4472">
            <w:r>
              <w:rPr>
                <w:rFonts w:hint="eastAsia"/>
              </w:rPr>
              <w:t>用户奖牌</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bl>
    <w:p w:rsidR="00192CCD" w:rsidRDefault="00192CCD"/>
    <w:p w:rsidR="00192CCD" w:rsidRDefault="00192CCD"/>
    <w:p w:rsidR="00192CCD" w:rsidRDefault="00192CCD"/>
    <w:tbl>
      <w:tblPr>
        <w:tblStyle w:val="af3"/>
        <w:tblW w:w="8296" w:type="dxa"/>
        <w:tblLayout w:type="fixed"/>
        <w:tblLook w:val="04A0" w:firstRow="1" w:lastRow="0" w:firstColumn="1" w:lastColumn="0" w:noHBand="0" w:noVBand="1"/>
      </w:tblPr>
      <w:tblGrid>
        <w:gridCol w:w="1659"/>
        <w:gridCol w:w="1659"/>
        <w:gridCol w:w="1659"/>
        <w:gridCol w:w="1659"/>
        <w:gridCol w:w="1660"/>
      </w:tblGrid>
      <w:tr w:rsidR="00192CCD">
        <w:tc>
          <w:tcPr>
            <w:tcW w:w="1659" w:type="dxa"/>
          </w:tcPr>
          <w:p w:rsidR="00192CCD" w:rsidRDefault="00AE4472">
            <w:r>
              <w:rPr>
                <w:rFonts w:hint="eastAsia"/>
              </w:rPr>
              <w:t>数据元素</w:t>
            </w:r>
          </w:p>
        </w:tc>
        <w:tc>
          <w:tcPr>
            <w:tcW w:w="1659" w:type="dxa"/>
          </w:tcPr>
          <w:p w:rsidR="00192CCD" w:rsidRDefault="00AE4472">
            <w:r>
              <w:rPr>
                <w:rFonts w:hint="eastAsia"/>
              </w:rPr>
              <w:t>描述</w:t>
            </w:r>
          </w:p>
        </w:tc>
        <w:tc>
          <w:tcPr>
            <w:tcW w:w="1659" w:type="dxa"/>
          </w:tcPr>
          <w:p w:rsidR="00192CCD" w:rsidRDefault="00AE4472">
            <w:r>
              <w:rPr>
                <w:rFonts w:hint="eastAsia"/>
              </w:rPr>
              <w:t>数据构成或者数据类型</w:t>
            </w:r>
          </w:p>
        </w:tc>
        <w:tc>
          <w:tcPr>
            <w:tcW w:w="1659" w:type="dxa"/>
          </w:tcPr>
          <w:p w:rsidR="00192CCD" w:rsidRDefault="00AE4472">
            <w:r>
              <w:rPr>
                <w:rFonts w:hint="eastAsia"/>
              </w:rPr>
              <w:t>数据长度</w:t>
            </w:r>
          </w:p>
        </w:tc>
        <w:tc>
          <w:tcPr>
            <w:tcW w:w="1660" w:type="dxa"/>
          </w:tcPr>
          <w:p w:rsidR="00192CCD" w:rsidRDefault="00AE4472">
            <w:r>
              <w:rPr>
                <w:rFonts w:hint="eastAsia"/>
              </w:rPr>
              <w:t>数据取值</w:t>
            </w:r>
          </w:p>
        </w:tc>
      </w:tr>
      <w:tr w:rsidR="00192CCD">
        <w:tc>
          <w:tcPr>
            <w:tcW w:w="1659" w:type="dxa"/>
          </w:tcPr>
          <w:p w:rsidR="00192CCD" w:rsidRDefault="00AE4472">
            <w:r>
              <w:rPr>
                <w:rFonts w:hint="eastAsia"/>
              </w:rPr>
              <w:t>案例概览</w:t>
            </w:r>
          </w:p>
        </w:tc>
        <w:tc>
          <w:tcPr>
            <w:tcW w:w="1659" w:type="dxa"/>
          </w:tcPr>
          <w:p w:rsidR="00192CCD" w:rsidRDefault="00AE4472">
            <w:r>
              <w:rPr>
                <w:rFonts w:hint="eastAsia"/>
              </w:rPr>
              <w:t>现拥有的案例的概览</w:t>
            </w:r>
          </w:p>
        </w:tc>
        <w:tc>
          <w:tcPr>
            <w:tcW w:w="1659" w:type="dxa"/>
          </w:tcPr>
          <w:p w:rsidR="00192CCD" w:rsidRDefault="00AE4472">
            <w:r>
              <w:rPr>
                <w:rFonts w:hint="eastAsia"/>
              </w:rPr>
              <w:t>案例名称</w:t>
            </w:r>
          </w:p>
          <w:p w:rsidR="00192CCD" w:rsidRDefault="00AE4472">
            <w:r>
              <w:rPr>
                <w:rFonts w:hint="eastAsia"/>
              </w:rPr>
              <w:t>+已有项目数</w:t>
            </w:r>
          </w:p>
          <w:p w:rsidR="00192CCD" w:rsidRDefault="00AE4472">
            <w:r>
              <w:rPr>
                <w:rFonts w:hint="eastAsia"/>
              </w:rPr>
              <w:t>+发布状态</w:t>
            </w:r>
          </w:p>
          <w:p w:rsidR="00192CCD" w:rsidRDefault="00AE4472">
            <w:r>
              <w:rPr>
                <w:rFonts w:hint="eastAsia"/>
              </w:rPr>
              <w:t>+开始项目数</w:t>
            </w:r>
          </w:p>
          <w:p w:rsidR="00192CCD" w:rsidRDefault="00AE4472">
            <w:r>
              <w:rPr>
                <w:rFonts w:hint="eastAsia"/>
              </w:rPr>
              <w:t>+玩家数</w:t>
            </w:r>
          </w:p>
          <w:p w:rsidR="00192CCD" w:rsidRDefault="00AE4472">
            <w:r>
              <w:rPr>
                <w:rFonts w:hint="eastAsia"/>
              </w:rPr>
              <w:t>+完成项目数</w:t>
            </w:r>
          </w:p>
          <w:p w:rsidR="00192CCD" w:rsidRDefault="00AE4472">
            <w:r>
              <w:rPr>
                <w:rFonts w:hint="eastAsia"/>
              </w:rPr>
              <w:t>+任务数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已有项目数</w:t>
            </w:r>
          </w:p>
        </w:tc>
        <w:tc>
          <w:tcPr>
            <w:tcW w:w="1659" w:type="dxa"/>
          </w:tcPr>
          <w:p w:rsidR="00192CCD" w:rsidRDefault="00AE4472">
            <w:r>
              <w:rPr>
                <w:rFonts w:hint="eastAsia"/>
              </w:rPr>
              <w:t>基于案例的项目数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开始项目数</w:t>
            </w:r>
          </w:p>
        </w:tc>
        <w:tc>
          <w:tcPr>
            <w:tcW w:w="1659" w:type="dxa"/>
          </w:tcPr>
          <w:p w:rsidR="00192CCD" w:rsidRDefault="00AE4472">
            <w:r>
              <w:rPr>
                <w:rFonts w:hint="eastAsia"/>
              </w:rPr>
              <w:t>基于案例的已开始的项目数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玩家数</w:t>
            </w:r>
          </w:p>
        </w:tc>
        <w:tc>
          <w:tcPr>
            <w:tcW w:w="1659" w:type="dxa"/>
          </w:tcPr>
          <w:p w:rsidR="00192CCD" w:rsidRDefault="00AE4472">
            <w:r>
              <w:rPr>
                <w:rFonts w:hint="eastAsia"/>
              </w:rPr>
              <w:t>基于案例的项目的玩家数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完成项目数</w:t>
            </w:r>
          </w:p>
        </w:tc>
        <w:tc>
          <w:tcPr>
            <w:tcW w:w="1659" w:type="dxa"/>
          </w:tcPr>
          <w:p w:rsidR="00192CCD" w:rsidRDefault="00AE4472">
            <w:r>
              <w:rPr>
                <w:rFonts w:hint="eastAsia"/>
              </w:rPr>
              <w:t>基于案例的已完成的项目数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任务数</w:t>
            </w:r>
          </w:p>
        </w:tc>
        <w:tc>
          <w:tcPr>
            <w:tcW w:w="1659" w:type="dxa"/>
          </w:tcPr>
          <w:p w:rsidR="00192CCD" w:rsidRDefault="00AE4472">
            <w:r>
              <w:rPr>
                <w:rFonts w:hint="eastAsia"/>
              </w:rPr>
              <w:t>基于案例的项目的任务数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案例信息</w:t>
            </w:r>
          </w:p>
        </w:tc>
        <w:tc>
          <w:tcPr>
            <w:tcW w:w="1659" w:type="dxa"/>
          </w:tcPr>
          <w:p w:rsidR="00192CCD" w:rsidRDefault="00AE4472">
            <w:r>
              <w:rPr>
                <w:rFonts w:hint="eastAsia"/>
              </w:rPr>
              <w:t>案例信息</w:t>
            </w:r>
          </w:p>
        </w:tc>
        <w:tc>
          <w:tcPr>
            <w:tcW w:w="1659" w:type="dxa"/>
          </w:tcPr>
          <w:p w:rsidR="00192CCD" w:rsidRDefault="00AE4472">
            <w:r>
              <w:rPr>
                <w:rFonts w:hint="eastAsia"/>
              </w:rPr>
              <w:t>案例名称</w:t>
            </w:r>
          </w:p>
          <w:p w:rsidR="00192CCD" w:rsidRDefault="00AE4472">
            <w:r>
              <w:rPr>
                <w:rFonts w:hint="eastAsia"/>
              </w:rPr>
              <w:t>+案例描述</w:t>
            </w:r>
          </w:p>
          <w:p w:rsidR="00192CCD" w:rsidRDefault="00AE4472">
            <w:r>
              <w:rPr>
                <w:rFonts w:hint="eastAsia"/>
              </w:rPr>
              <w:t>+案例类型</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案例角色</w:t>
            </w:r>
          </w:p>
        </w:tc>
        <w:tc>
          <w:tcPr>
            <w:tcW w:w="1659" w:type="dxa"/>
          </w:tcPr>
          <w:p w:rsidR="00192CCD" w:rsidRDefault="00AE4472">
            <w:r>
              <w:rPr>
                <w:rFonts w:hint="eastAsia"/>
              </w:rPr>
              <w:t>案例角色</w:t>
            </w:r>
          </w:p>
        </w:tc>
        <w:tc>
          <w:tcPr>
            <w:tcW w:w="1659" w:type="dxa"/>
          </w:tcPr>
          <w:p w:rsidR="00192CCD" w:rsidRDefault="00AE4472">
            <w:r>
              <w:rPr>
                <w:rFonts w:hint="eastAsia"/>
              </w:rPr>
              <w:t>角色名</w:t>
            </w:r>
          </w:p>
          <w:p w:rsidR="00192CCD" w:rsidRDefault="00AE4472">
            <w:r>
              <w:rPr>
                <w:rFonts w:hint="eastAsia"/>
              </w:rPr>
              <w:t>+角色类型</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案例任务</w:t>
            </w:r>
          </w:p>
        </w:tc>
        <w:tc>
          <w:tcPr>
            <w:tcW w:w="1659" w:type="dxa"/>
          </w:tcPr>
          <w:p w:rsidR="00192CCD" w:rsidRDefault="00AE4472">
            <w:r>
              <w:rPr>
                <w:rFonts w:hint="eastAsia"/>
              </w:rPr>
              <w:t>案例任务</w:t>
            </w:r>
          </w:p>
        </w:tc>
        <w:tc>
          <w:tcPr>
            <w:tcW w:w="1659" w:type="dxa"/>
          </w:tcPr>
          <w:p w:rsidR="00192CCD" w:rsidRDefault="00AE4472">
            <w:r>
              <w:rPr>
                <w:rFonts w:hint="eastAsia"/>
              </w:rPr>
              <w:t>任务名</w:t>
            </w:r>
          </w:p>
          <w:p w:rsidR="00192CCD" w:rsidRDefault="00AE4472">
            <w:r>
              <w:rPr>
                <w:rFonts w:hint="eastAsia"/>
              </w:rPr>
              <w:t>+任务描述</w:t>
            </w:r>
          </w:p>
          <w:p w:rsidR="00192CCD" w:rsidRDefault="00AE4472">
            <w:r>
              <w:rPr>
                <w:rFonts w:hint="eastAsia"/>
              </w:rPr>
              <w:t>+里程碑</w:t>
            </w:r>
          </w:p>
          <w:p w:rsidR="00192CCD" w:rsidRDefault="00AE4472">
            <w:r>
              <w:rPr>
                <w:rFonts w:hint="eastAsia"/>
              </w:rPr>
              <w:t>+预期工期</w:t>
            </w:r>
          </w:p>
          <w:p w:rsidR="00192CCD" w:rsidRDefault="00AE4472">
            <w:r>
              <w:rPr>
                <w:rFonts w:hint="eastAsia"/>
              </w:rPr>
              <w:t>+前置任务</w:t>
            </w:r>
          </w:p>
          <w:p w:rsidR="00192CCD" w:rsidRDefault="00AE4472">
            <w:r>
              <w:rPr>
                <w:rFonts w:hint="eastAsia"/>
              </w:rPr>
              <w:t>+</w:t>
            </w:r>
            <w:r>
              <w:t>WBS</w:t>
            </w:r>
          </w:p>
          <w:p w:rsidR="00192CCD" w:rsidRDefault="00AE4472">
            <w:r>
              <w:rPr>
                <w:rFonts w:hint="eastAsia"/>
              </w:rPr>
              <w:t>+负责人</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案例模拟</w:t>
            </w:r>
          </w:p>
        </w:tc>
        <w:tc>
          <w:tcPr>
            <w:tcW w:w="1659" w:type="dxa"/>
          </w:tcPr>
          <w:p w:rsidR="00192CCD" w:rsidRDefault="00AE4472">
            <w:r>
              <w:rPr>
                <w:rFonts w:hint="eastAsia"/>
              </w:rPr>
              <w:t>案例模拟</w:t>
            </w:r>
          </w:p>
        </w:tc>
        <w:tc>
          <w:tcPr>
            <w:tcW w:w="1659" w:type="dxa"/>
          </w:tcPr>
          <w:p w:rsidR="00192CCD" w:rsidRDefault="00AE4472">
            <w:r>
              <w:rPr>
                <w:rFonts w:hint="eastAsia"/>
              </w:rPr>
              <w:t>项目名称</w:t>
            </w:r>
          </w:p>
          <w:p w:rsidR="00192CCD" w:rsidRDefault="00AE4472">
            <w:r>
              <w:rPr>
                <w:rFonts w:hint="eastAsia"/>
              </w:rPr>
              <w:t>+项目状态</w:t>
            </w:r>
          </w:p>
          <w:p w:rsidR="00192CCD" w:rsidRDefault="00AE4472">
            <w:r>
              <w:rPr>
                <w:rFonts w:hint="eastAsia"/>
              </w:rPr>
              <w:t>+创建时间</w:t>
            </w:r>
          </w:p>
          <w:p w:rsidR="00192CCD" w:rsidRDefault="00AE4472">
            <w:r>
              <w:rPr>
                <w:rFonts w:hint="eastAsia"/>
              </w:rPr>
              <w:t>+项目进度</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案例版本</w:t>
            </w:r>
          </w:p>
        </w:tc>
        <w:tc>
          <w:tcPr>
            <w:tcW w:w="1659" w:type="dxa"/>
          </w:tcPr>
          <w:p w:rsidR="00192CCD" w:rsidRDefault="00AE4472">
            <w:r>
              <w:rPr>
                <w:rFonts w:hint="eastAsia"/>
              </w:rPr>
              <w:t>案例版本</w:t>
            </w:r>
          </w:p>
        </w:tc>
        <w:tc>
          <w:tcPr>
            <w:tcW w:w="1659" w:type="dxa"/>
          </w:tcPr>
          <w:p w:rsidR="00192CCD" w:rsidRDefault="00AE4472">
            <w:r>
              <w:rPr>
                <w:rFonts w:hint="eastAsia"/>
              </w:rPr>
              <w:t>版本号</w:t>
            </w:r>
          </w:p>
          <w:p w:rsidR="00192CCD" w:rsidRDefault="00AE4472">
            <w:r>
              <w:rPr>
                <w:rFonts w:hint="eastAsia"/>
              </w:rPr>
              <w:t>+版本状态</w:t>
            </w:r>
          </w:p>
          <w:p w:rsidR="00192CCD" w:rsidRDefault="00AE4472">
            <w:r>
              <w:rPr>
                <w:rFonts w:hint="eastAsia"/>
              </w:rPr>
              <w:t>+发布时间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案例新建申请</w:t>
            </w:r>
          </w:p>
        </w:tc>
        <w:tc>
          <w:tcPr>
            <w:tcW w:w="1659" w:type="dxa"/>
          </w:tcPr>
          <w:p w:rsidR="00192CCD" w:rsidRDefault="00AE4472">
            <w:r>
              <w:rPr>
                <w:rFonts w:hint="eastAsia"/>
              </w:rPr>
              <w:t>案例新建申请</w:t>
            </w:r>
          </w:p>
        </w:tc>
        <w:tc>
          <w:tcPr>
            <w:tcW w:w="1659" w:type="dxa"/>
          </w:tcPr>
          <w:p w:rsidR="00192CCD" w:rsidRDefault="00AE4472">
            <w:r>
              <w:rPr>
                <w:rFonts w:hint="eastAsia"/>
              </w:rPr>
              <w:t>案例名称</w:t>
            </w:r>
          </w:p>
          <w:p w:rsidR="00192CCD" w:rsidRDefault="00AE4472">
            <w:r>
              <w:rPr>
                <w:rFonts w:hint="eastAsia"/>
              </w:rPr>
              <w:t>+案例描述</w:t>
            </w:r>
          </w:p>
          <w:p w:rsidR="00192CCD" w:rsidRDefault="00AE4472">
            <w:r>
              <w:rPr>
                <w:rFonts w:hint="eastAsia"/>
              </w:rPr>
              <w:t>+案例类型</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lastRenderedPageBreak/>
              <w:t>实例概览</w:t>
            </w:r>
          </w:p>
        </w:tc>
        <w:tc>
          <w:tcPr>
            <w:tcW w:w="1659" w:type="dxa"/>
          </w:tcPr>
          <w:p w:rsidR="00192CCD" w:rsidRDefault="00AE4472">
            <w:r>
              <w:rPr>
                <w:rFonts w:hint="eastAsia"/>
              </w:rPr>
              <w:t>实例概览</w:t>
            </w:r>
          </w:p>
        </w:tc>
        <w:tc>
          <w:tcPr>
            <w:tcW w:w="1659" w:type="dxa"/>
          </w:tcPr>
          <w:p w:rsidR="00192CCD" w:rsidRDefault="00AE4472">
            <w:r>
              <w:rPr>
                <w:rFonts w:hint="eastAsia"/>
              </w:rPr>
              <w:t>父案例名</w:t>
            </w:r>
          </w:p>
          <w:p w:rsidR="00192CCD" w:rsidRDefault="00AE4472">
            <w:r>
              <w:rPr>
                <w:rFonts w:hint="eastAsia"/>
              </w:rPr>
              <w:t>+项目名称</w:t>
            </w:r>
          </w:p>
          <w:p w:rsidR="00192CCD" w:rsidRDefault="00AE4472">
            <w:r>
              <w:rPr>
                <w:rFonts w:hint="eastAsia"/>
              </w:rPr>
              <w:t>+创建时间</w:t>
            </w:r>
          </w:p>
          <w:p w:rsidR="00192CCD" w:rsidRDefault="00AE4472">
            <w:r>
              <w:rPr>
                <w:rFonts w:hint="eastAsia"/>
              </w:rPr>
              <w:t>+项目进度</w:t>
            </w:r>
          </w:p>
          <w:p w:rsidR="00192CCD" w:rsidRDefault="00AE4472">
            <w:r>
              <w:rPr>
                <w:rFonts w:hint="eastAsia"/>
              </w:rPr>
              <w:t>+项目状态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案例申请概览</w:t>
            </w:r>
          </w:p>
        </w:tc>
        <w:tc>
          <w:tcPr>
            <w:tcW w:w="1659" w:type="dxa"/>
          </w:tcPr>
          <w:p w:rsidR="00192CCD" w:rsidRDefault="00AE4472">
            <w:r>
              <w:rPr>
                <w:rFonts w:hint="eastAsia"/>
              </w:rPr>
              <w:t>案例申请概览</w:t>
            </w:r>
          </w:p>
        </w:tc>
        <w:tc>
          <w:tcPr>
            <w:tcW w:w="1659" w:type="dxa"/>
          </w:tcPr>
          <w:p w:rsidR="00192CCD" w:rsidRDefault="00AE4472">
            <w:r>
              <w:rPr>
                <w:rFonts w:hint="eastAsia"/>
              </w:rPr>
              <w:t>案例名称</w:t>
            </w:r>
          </w:p>
          <w:p w:rsidR="00192CCD" w:rsidRDefault="00AE4472">
            <w:r>
              <w:rPr>
                <w:rFonts w:hint="eastAsia"/>
              </w:rPr>
              <w:t>+版本号</w:t>
            </w:r>
          </w:p>
          <w:p w:rsidR="00192CCD" w:rsidRDefault="00AE4472">
            <w:r>
              <w:rPr>
                <w:rFonts w:hint="eastAsia"/>
              </w:rPr>
              <w:t>+状态</w:t>
            </w:r>
          </w:p>
          <w:p w:rsidR="00192CCD" w:rsidRDefault="00AE4472">
            <w:r>
              <w:rPr>
                <w:rFonts w:hint="eastAsia"/>
              </w:rPr>
              <w:t>+申请时间</w:t>
            </w:r>
          </w:p>
        </w:tc>
        <w:tc>
          <w:tcPr>
            <w:tcW w:w="1659" w:type="dxa"/>
          </w:tcPr>
          <w:p w:rsidR="00192CCD" w:rsidRDefault="00192CCD"/>
        </w:tc>
        <w:tc>
          <w:tcPr>
            <w:tcW w:w="1660" w:type="dxa"/>
          </w:tcPr>
          <w:p w:rsidR="00192CCD" w:rsidRDefault="00192CCD"/>
        </w:tc>
      </w:tr>
    </w:tbl>
    <w:p w:rsidR="00192CCD" w:rsidRDefault="00192CCD"/>
    <w:tbl>
      <w:tblPr>
        <w:tblStyle w:val="af3"/>
        <w:tblW w:w="8296" w:type="dxa"/>
        <w:tblLayout w:type="fixed"/>
        <w:tblLook w:val="04A0" w:firstRow="1" w:lastRow="0" w:firstColumn="1" w:lastColumn="0" w:noHBand="0" w:noVBand="1"/>
      </w:tblPr>
      <w:tblGrid>
        <w:gridCol w:w="1659"/>
        <w:gridCol w:w="1659"/>
        <w:gridCol w:w="1659"/>
        <w:gridCol w:w="1659"/>
        <w:gridCol w:w="1660"/>
      </w:tblGrid>
      <w:tr w:rsidR="00192CCD">
        <w:tc>
          <w:tcPr>
            <w:tcW w:w="1659" w:type="dxa"/>
          </w:tcPr>
          <w:p w:rsidR="00192CCD" w:rsidRDefault="00AE4472">
            <w:r>
              <w:rPr>
                <w:rFonts w:hint="eastAsia"/>
              </w:rPr>
              <w:t>数据元素</w:t>
            </w:r>
          </w:p>
        </w:tc>
        <w:tc>
          <w:tcPr>
            <w:tcW w:w="1659" w:type="dxa"/>
          </w:tcPr>
          <w:p w:rsidR="00192CCD" w:rsidRDefault="00AE4472">
            <w:r>
              <w:rPr>
                <w:rFonts w:hint="eastAsia"/>
              </w:rPr>
              <w:t>描述</w:t>
            </w:r>
          </w:p>
        </w:tc>
        <w:tc>
          <w:tcPr>
            <w:tcW w:w="1659" w:type="dxa"/>
          </w:tcPr>
          <w:p w:rsidR="00192CCD" w:rsidRDefault="00AE4472">
            <w:r>
              <w:rPr>
                <w:rFonts w:hint="eastAsia"/>
              </w:rPr>
              <w:t>数据构成或者数据类型</w:t>
            </w:r>
          </w:p>
        </w:tc>
        <w:tc>
          <w:tcPr>
            <w:tcW w:w="1659" w:type="dxa"/>
          </w:tcPr>
          <w:p w:rsidR="00192CCD" w:rsidRDefault="00AE4472">
            <w:r>
              <w:rPr>
                <w:rFonts w:hint="eastAsia"/>
              </w:rPr>
              <w:t>数据长度</w:t>
            </w:r>
          </w:p>
        </w:tc>
        <w:tc>
          <w:tcPr>
            <w:tcW w:w="1660" w:type="dxa"/>
          </w:tcPr>
          <w:p w:rsidR="00192CCD" w:rsidRDefault="00AE4472">
            <w:r>
              <w:rPr>
                <w:rFonts w:hint="eastAsia"/>
              </w:rPr>
              <w:t>数据取值</w:t>
            </w:r>
          </w:p>
        </w:tc>
      </w:tr>
      <w:tr w:rsidR="00192CCD">
        <w:tc>
          <w:tcPr>
            <w:tcW w:w="1659" w:type="dxa"/>
          </w:tcPr>
          <w:p w:rsidR="00192CCD" w:rsidRDefault="00AE4472">
            <w:r>
              <w:rPr>
                <w:rFonts w:hint="eastAsia"/>
              </w:rPr>
              <w:t>用户概览</w:t>
            </w:r>
          </w:p>
        </w:tc>
        <w:tc>
          <w:tcPr>
            <w:tcW w:w="1659" w:type="dxa"/>
          </w:tcPr>
          <w:p w:rsidR="00192CCD" w:rsidRDefault="00AE4472">
            <w:r>
              <w:rPr>
                <w:rFonts w:hint="eastAsia"/>
              </w:rPr>
              <w:t>用户概览</w:t>
            </w:r>
          </w:p>
        </w:tc>
        <w:tc>
          <w:tcPr>
            <w:tcW w:w="1659" w:type="dxa"/>
          </w:tcPr>
          <w:p w:rsidR="00192CCD" w:rsidRDefault="00AE4472">
            <w:r>
              <w:rPr>
                <w:rFonts w:hint="eastAsia"/>
              </w:rPr>
              <w:t>用户数量</w:t>
            </w:r>
          </w:p>
          <w:p w:rsidR="00192CCD" w:rsidRDefault="00AE4472">
            <w:r>
              <w:rPr>
                <w:rFonts w:hint="eastAsia"/>
              </w:rPr>
              <w:t>+冻结用户数</w:t>
            </w:r>
          </w:p>
          <w:p w:rsidR="00192CCD" w:rsidRDefault="00AE4472">
            <w:r>
              <w:rPr>
                <w:rFonts w:hint="eastAsia"/>
              </w:rPr>
              <w:t>+活跃用户数</w:t>
            </w:r>
          </w:p>
          <w:p w:rsidR="00192CCD" w:rsidRDefault="00AE4472">
            <w:r>
              <w:rPr>
                <w:rFonts w:hint="eastAsia"/>
              </w:rPr>
              <w:t>+最近15天注册用户数</w:t>
            </w:r>
          </w:p>
          <w:p w:rsidR="00192CCD" w:rsidRDefault="00AE4472">
            <w:r>
              <w:rPr>
                <w:rFonts w:hint="eastAsia"/>
              </w:rPr>
              <w:t>+指导者数量</w:t>
            </w:r>
          </w:p>
          <w:p w:rsidR="00192CCD" w:rsidRDefault="00AE4472">
            <w:r>
              <w:rPr>
                <w:rFonts w:hint="eastAsia"/>
              </w:rPr>
              <w:t>+用例拥有者数量</w:t>
            </w:r>
          </w:p>
          <w:p w:rsidR="00192CCD" w:rsidRDefault="00AE4472">
            <w:r>
              <w:rPr>
                <w:rFonts w:hint="eastAsia"/>
              </w:rPr>
              <w:t>+学生数量</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冻结用户数</w:t>
            </w:r>
          </w:p>
        </w:tc>
        <w:tc>
          <w:tcPr>
            <w:tcW w:w="1659" w:type="dxa"/>
          </w:tcPr>
          <w:p w:rsidR="00192CCD" w:rsidRDefault="00AE4472">
            <w:r>
              <w:rPr>
                <w:rFonts w:hint="eastAsia"/>
              </w:rPr>
              <w:t>冻结用户数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活跃用户数</w:t>
            </w:r>
          </w:p>
        </w:tc>
        <w:tc>
          <w:tcPr>
            <w:tcW w:w="1659" w:type="dxa"/>
          </w:tcPr>
          <w:p w:rsidR="00192CCD" w:rsidRDefault="00AE4472">
            <w:r>
              <w:rPr>
                <w:rFonts w:hint="eastAsia"/>
              </w:rPr>
              <w:t>活跃用户数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最近15天注册用户数</w:t>
            </w:r>
          </w:p>
        </w:tc>
        <w:tc>
          <w:tcPr>
            <w:tcW w:w="1659" w:type="dxa"/>
          </w:tcPr>
          <w:p w:rsidR="00192CCD" w:rsidRDefault="00AE4472">
            <w:r>
              <w:rPr>
                <w:rFonts w:hint="eastAsia"/>
              </w:rPr>
              <w:t>最近15天注册用户数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指导者数量</w:t>
            </w:r>
          </w:p>
        </w:tc>
        <w:tc>
          <w:tcPr>
            <w:tcW w:w="1659" w:type="dxa"/>
          </w:tcPr>
          <w:p w:rsidR="00192CCD" w:rsidRDefault="00AE4472">
            <w:r>
              <w:rPr>
                <w:rFonts w:hint="eastAsia"/>
              </w:rPr>
              <w:t>指导者数量</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用例拥有者数量</w:t>
            </w:r>
          </w:p>
        </w:tc>
        <w:tc>
          <w:tcPr>
            <w:tcW w:w="1659" w:type="dxa"/>
          </w:tcPr>
          <w:p w:rsidR="00192CCD" w:rsidRDefault="00AE4472">
            <w:r>
              <w:rPr>
                <w:rFonts w:hint="eastAsia"/>
              </w:rPr>
              <w:t>用例拥有者数量</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学生数量</w:t>
            </w:r>
          </w:p>
        </w:tc>
        <w:tc>
          <w:tcPr>
            <w:tcW w:w="1659" w:type="dxa"/>
          </w:tcPr>
          <w:p w:rsidR="00192CCD" w:rsidRDefault="00AE4472">
            <w:r>
              <w:rPr>
                <w:rFonts w:hint="eastAsia"/>
              </w:rPr>
              <w:t>学生数量</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案例概览</w:t>
            </w:r>
          </w:p>
        </w:tc>
        <w:tc>
          <w:tcPr>
            <w:tcW w:w="1659" w:type="dxa"/>
          </w:tcPr>
          <w:p w:rsidR="00192CCD" w:rsidRDefault="00AE4472">
            <w:r>
              <w:rPr>
                <w:rFonts w:hint="eastAsia"/>
              </w:rPr>
              <w:t>案例概览</w:t>
            </w:r>
          </w:p>
        </w:tc>
        <w:tc>
          <w:tcPr>
            <w:tcW w:w="1659" w:type="dxa"/>
          </w:tcPr>
          <w:p w:rsidR="00192CCD" w:rsidRDefault="00AE4472">
            <w:r>
              <w:rPr>
                <w:rFonts w:hint="eastAsia"/>
              </w:rPr>
              <w:t>案例数量</w:t>
            </w:r>
          </w:p>
          <w:p w:rsidR="00192CCD" w:rsidRDefault="00AE4472">
            <w:r>
              <w:rPr>
                <w:rFonts w:hint="eastAsia"/>
              </w:rPr>
              <w:t>+启用案例数</w:t>
            </w:r>
          </w:p>
          <w:p w:rsidR="00192CCD" w:rsidRDefault="00AE4472">
            <w:r>
              <w:rPr>
                <w:rFonts w:hint="eastAsia"/>
              </w:rPr>
              <w:t>+案例申请数</w:t>
            </w:r>
          </w:p>
          <w:p w:rsidR="00192CCD" w:rsidRDefault="00AE4472">
            <w:r>
              <w:rPr>
                <w:rFonts w:hint="eastAsia"/>
              </w:rPr>
              <w:t>+本月新增案例</w:t>
            </w:r>
          </w:p>
          <w:p w:rsidR="00192CCD" w:rsidRDefault="00AE4472">
            <w:r>
              <w:rPr>
                <w:rFonts w:hint="eastAsia"/>
              </w:rPr>
              <w:t>+不同类别案例数目</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启用案例数</w:t>
            </w:r>
          </w:p>
        </w:tc>
        <w:tc>
          <w:tcPr>
            <w:tcW w:w="1659" w:type="dxa"/>
          </w:tcPr>
          <w:p w:rsidR="00192CCD" w:rsidRDefault="00AE4472">
            <w:r>
              <w:rPr>
                <w:rFonts w:hint="eastAsia"/>
              </w:rPr>
              <w:t>启用案例数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案例申请数</w:t>
            </w:r>
          </w:p>
        </w:tc>
        <w:tc>
          <w:tcPr>
            <w:tcW w:w="1659" w:type="dxa"/>
          </w:tcPr>
          <w:p w:rsidR="00192CCD" w:rsidRDefault="00AE4472">
            <w:r>
              <w:rPr>
                <w:rFonts w:hint="eastAsia"/>
              </w:rPr>
              <w:t>案例申请数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本月新增案例</w:t>
            </w:r>
          </w:p>
        </w:tc>
        <w:tc>
          <w:tcPr>
            <w:tcW w:w="1659" w:type="dxa"/>
          </w:tcPr>
          <w:p w:rsidR="00192CCD" w:rsidRDefault="00AE4472">
            <w:r>
              <w:rPr>
                <w:rFonts w:hint="eastAsia"/>
              </w:rPr>
              <w:t>本月新增案例</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不同类别案例数目</w:t>
            </w:r>
          </w:p>
        </w:tc>
        <w:tc>
          <w:tcPr>
            <w:tcW w:w="1659" w:type="dxa"/>
          </w:tcPr>
          <w:p w:rsidR="00192CCD" w:rsidRDefault="00AE4472">
            <w:r>
              <w:rPr>
                <w:rFonts w:hint="eastAsia"/>
              </w:rPr>
              <w:t>不同类别案例数目</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项目概览</w:t>
            </w:r>
          </w:p>
        </w:tc>
        <w:tc>
          <w:tcPr>
            <w:tcW w:w="1659" w:type="dxa"/>
          </w:tcPr>
          <w:p w:rsidR="00192CCD" w:rsidRDefault="00AE4472">
            <w:r>
              <w:rPr>
                <w:rFonts w:hint="eastAsia"/>
              </w:rPr>
              <w:t>项目概览</w:t>
            </w:r>
          </w:p>
        </w:tc>
        <w:tc>
          <w:tcPr>
            <w:tcW w:w="1659" w:type="dxa"/>
          </w:tcPr>
          <w:p w:rsidR="00192CCD" w:rsidRDefault="00AE4472">
            <w:r>
              <w:rPr>
                <w:rFonts w:hint="eastAsia"/>
              </w:rPr>
              <w:t>项目数量</w:t>
            </w:r>
          </w:p>
          <w:p w:rsidR="00192CCD" w:rsidRDefault="00AE4472">
            <w:r>
              <w:rPr>
                <w:rFonts w:hint="eastAsia"/>
              </w:rPr>
              <w:t>+尚未开始的项目数</w:t>
            </w:r>
          </w:p>
          <w:p w:rsidR="00192CCD" w:rsidRDefault="00AE4472">
            <w:r>
              <w:rPr>
                <w:rFonts w:hint="eastAsia"/>
              </w:rPr>
              <w:t>+最新创建的项</w:t>
            </w:r>
            <w:r>
              <w:rPr>
                <w:rFonts w:hint="eastAsia"/>
              </w:rPr>
              <w:lastRenderedPageBreak/>
              <w:t>目</w:t>
            </w:r>
          </w:p>
          <w:p w:rsidR="00192CCD" w:rsidRDefault="00AE4472">
            <w:r>
              <w:rPr>
                <w:rFonts w:hint="eastAsia"/>
              </w:rPr>
              <w:t>+正在进行的项目数</w:t>
            </w:r>
          </w:p>
          <w:p w:rsidR="00192CCD" w:rsidRDefault="00AE4472">
            <w:r>
              <w:rPr>
                <w:rFonts w:hint="eastAsia"/>
              </w:rPr>
              <w:t>+已完成的项目数</w:t>
            </w:r>
          </w:p>
          <w:p w:rsidR="00192CCD" w:rsidRDefault="00AE4472">
            <w:r>
              <w:rPr>
                <w:rFonts w:hint="eastAsia"/>
              </w:rPr>
              <w:t>+已终止的项目数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尚未开始的项目数</w:t>
            </w:r>
          </w:p>
        </w:tc>
        <w:tc>
          <w:tcPr>
            <w:tcW w:w="1659" w:type="dxa"/>
          </w:tcPr>
          <w:p w:rsidR="00192CCD" w:rsidRDefault="00AE4472">
            <w:r>
              <w:rPr>
                <w:rFonts w:hint="eastAsia"/>
              </w:rPr>
              <w:t>尚未开始的项目数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最新创建的项目</w:t>
            </w:r>
          </w:p>
          <w:p w:rsidR="00192CCD" w:rsidRDefault="00192CCD"/>
        </w:tc>
        <w:tc>
          <w:tcPr>
            <w:tcW w:w="1659" w:type="dxa"/>
          </w:tcPr>
          <w:p w:rsidR="00192CCD" w:rsidRDefault="00AE4472">
            <w:r>
              <w:rPr>
                <w:rFonts w:hint="eastAsia"/>
              </w:rPr>
              <w:t>最新创建的项目</w:t>
            </w:r>
          </w:p>
          <w:p w:rsidR="00192CCD" w:rsidRDefault="00192CCD"/>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正在进行的项目数</w:t>
            </w:r>
          </w:p>
        </w:tc>
        <w:tc>
          <w:tcPr>
            <w:tcW w:w="1659" w:type="dxa"/>
          </w:tcPr>
          <w:p w:rsidR="00192CCD" w:rsidRDefault="00AE4472">
            <w:r>
              <w:rPr>
                <w:rFonts w:hint="eastAsia"/>
              </w:rPr>
              <w:t>正在进行的项目数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已完成的项目数</w:t>
            </w:r>
          </w:p>
        </w:tc>
        <w:tc>
          <w:tcPr>
            <w:tcW w:w="1659" w:type="dxa"/>
          </w:tcPr>
          <w:p w:rsidR="00192CCD" w:rsidRDefault="00AE4472">
            <w:r>
              <w:rPr>
                <w:rFonts w:hint="eastAsia"/>
              </w:rPr>
              <w:t>已完成的项目数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已终止的项目数</w:t>
            </w:r>
          </w:p>
        </w:tc>
        <w:tc>
          <w:tcPr>
            <w:tcW w:w="1659" w:type="dxa"/>
          </w:tcPr>
          <w:p w:rsidR="00192CCD" w:rsidRDefault="00AE4472">
            <w:r>
              <w:rPr>
                <w:rFonts w:hint="eastAsia"/>
              </w:rPr>
              <w:t>已终止的项目数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用户总数</w:t>
            </w:r>
          </w:p>
        </w:tc>
        <w:tc>
          <w:tcPr>
            <w:tcW w:w="1659" w:type="dxa"/>
          </w:tcPr>
          <w:p w:rsidR="00192CCD" w:rsidRDefault="00AE4472">
            <w:r>
              <w:rPr>
                <w:rFonts w:hint="eastAsia"/>
              </w:rPr>
              <w:t>用户总数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案例总数</w:t>
            </w:r>
          </w:p>
        </w:tc>
        <w:tc>
          <w:tcPr>
            <w:tcW w:w="1659" w:type="dxa"/>
          </w:tcPr>
          <w:p w:rsidR="00192CCD" w:rsidRDefault="00AE4472">
            <w:r>
              <w:rPr>
                <w:rFonts w:hint="eastAsia"/>
              </w:rPr>
              <w:t>案例总数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项目总数</w:t>
            </w:r>
          </w:p>
        </w:tc>
        <w:tc>
          <w:tcPr>
            <w:tcW w:w="1659" w:type="dxa"/>
          </w:tcPr>
          <w:p w:rsidR="00192CCD" w:rsidRDefault="00AE4472">
            <w:r>
              <w:rPr>
                <w:rFonts w:hint="eastAsia"/>
              </w:rPr>
              <w:t>项目总数</w:t>
            </w:r>
          </w:p>
        </w:tc>
        <w:tc>
          <w:tcPr>
            <w:tcW w:w="1659" w:type="dxa"/>
          </w:tcPr>
          <w:p w:rsidR="00192CCD" w:rsidRDefault="00AE4472">
            <w:r>
              <w:rPr>
                <w:rFonts w:hint="eastAsia"/>
              </w:rPr>
              <w:t>int</w:t>
            </w:r>
          </w:p>
        </w:tc>
        <w:tc>
          <w:tcPr>
            <w:tcW w:w="1659" w:type="dxa"/>
          </w:tcPr>
          <w:p w:rsidR="00192CCD" w:rsidRDefault="00AE4472">
            <w:r>
              <w:rPr>
                <w:rFonts w:hint="eastAsia"/>
              </w:rPr>
              <w:t>8</w:t>
            </w:r>
          </w:p>
        </w:tc>
        <w:tc>
          <w:tcPr>
            <w:tcW w:w="1660" w:type="dxa"/>
          </w:tcPr>
          <w:p w:rsidR="00192CCD" w:rsidRDefault="00192CCD"/>
        </w:tc>
      </w:tr>
      <w:tr w:rsidR="00192CCD">
        <w:tc>
          <w:tcPr>
            <w:tcW w:w="1659" w:type="dxa"/>
          </w:tcPr>
          <w:p w:rsidR="00192CCD" w:rsidRDefault="00AE4472">
            <w:r>
              <w:rPr>
                <w:rFonts w:hint="eastAsia"/>
              </w:rPr>
              <w:t>查询申请</w:t>
            </w:r>
          </w:p>
        </w:tc>
        <w:tc>
          <w:tcPr>
            <w:tcW w:w="1659" w:type="dxa"/>
          </w:tcPr>
          <w:p w:rsidR="00192CCD" w:rsidRDefault="00AE4472">
            <w:r>
              <w:rPr>
                <w:rFonts w:hint="eastAsia"/>
              </w:rPr>
              <w:t>案例查询申请</w:t>
            </w:r>
          </w:p>
        </w:tc>
        <w:tc>
          <w:tcPr>
            <w:tcW w:w="1659" w:type="dxa"/>
          </w:tcPr>
          <w:p w:rsidR="00192CCD" w:rsidRDefault="00AE4472">
            <w:r>
              <w:rPr>
                <w:rFonts w:hint="eastAsia"/>
              </w:rPr>
              <w:t>案例类型</w:t>
            </w:r>
          </w:p>
          <w:p w:rsidR="00192CCD" w:rsidRDefault="00AE4472">
            <w:r>
              <w:rPr>
                <w:rFonts w:hint="eastAsia"/>
              </w:rPr>
              <w:t>+状态</w:t>
            </w:r>
          </w:p>
          <w:p w:rsidR="00192CCD" w:rsidRDefault="00AE4472">
            <w:r>
              <w:rPr>
                <w:rFonts w:hint="eastAsia"/>
              </w:rPr>
              <w:t>+上传开始日期</w:t>
            </w:r>
          </w:p>
          <w:p w:rsidR="00192CCD" w:rsidRDefault="00AE4472">
            <w:r>
              <w:rPr>
                <w:rFonts w:hint="eastAsia"/>
              </w:rPr>
              <w:t>+上传截止日期</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w:t>
            </w:r>
          </w:p>
        </w:tc>
        <w:tc>
          <w:tcPr>
            <w:tcW w:w="1659" w:type="dxa"/>
          </w:tcPr>
          <w:p w:rsidR="00192CCD" w:rsidRDefault="00AE4472">
            <w:r>
              <w:rPr>
                <w:rFonts w:hint="eastAsia"/>
              </w:rPr>
              <w:t>案例</w:t>
            </w:r>
          </w:p>
        </w:tc>
        <w:tc>
          <w:tcPr>
            <w:tcW w:w="1659" w:type="dxa"/>
          </w:tcPr>
          <w:p w:rsidR="00192CCD" w:rsidRDefault="00AE4472">
            <w:r>
              <w:rPr>
                <w:rFonts w:hint="eastAsia"/>
              </w:rPr>
              <w:t>案例名称</w:t>
            </w:r>
          </w:p>
          <w:p w:rsidR="00192CCD" w:rsidRDefault="00AE4472">
            <w:r>
              <w:rPr>
                <w:rFonts w:hint="eastAsia"/>
              </w:rPr>
              <w:t>+用户名称</w:t>
            </w:r>
          </w:p>
          <w:p w:rsidR="00192CCD" w:rsidRDefault="00AE4472">
            <w:r>
              <w:rPr>
                <w:rFonts w:hint="eastAsia"/>
              </w:rPr>
              <w:t>+状态</w:t>
            </w:r>
          </w:p>
          <w:p w:rsidR="00192CCD" w:rsidRDefault="00AE4472">
            <w:r>
              <w:rPr>
                <w:rFonts w:hint="eastAsia"/>
              </w:rPr>
              <w:t>+案例类型</w:t>
            </w:r>
          </w:p>
          <w:p w:rsidR="00192CCD" w:rsidRDefault="00AE4472">
            <w:r>
              <w:rPr>
                <w:rFonts w:hint="eastAsia"/>
              </w:rPr>
              <w:t>+上传时间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项目</w:t>
            </w:r>
          </w:p>
        </w:tc>
        <w:tc>
          <w:tcPr>
            <w:tcW w:w="1659" w:type="dxa"/>
          </w:tcPr>
          <w:p w:rsidR="00192CCD" w:rsidRDefault="00AE4472">
            <w:r>
              <w:rPr>
                <w:rFonts w:hint="eastAsia"/>
              </w:rPr>
              <w:t>项目</w:t>
            </w:r>
          </w:p>
        </w:tc>
        <w:tc>
          <w:tcPr>
            <w:tcW w:w="1659" w:type="dxa"/>
          </w:tcPr>
          <w:p w:rsidR="00192CCD" w:rsidRDefault="00AE4472">
            <w:r>
              <w:rPr>
                <w:rFonts w:hint="eastAsia"/>
              </w:rPr>
              <w:t>项目名称</w:t>
            </w:r>
          </w:p>
          <w:p w:rsidR="00192CCD" w:rsidRDefault="00AE4472">
            <w:r>
              <w:rPr>
                <w:rFonts w:hint="eastAsia"/>
              </w:rPr>
              <w:t>+用户名称</w:t>
            </w:r>
          </w:p>
          <w:p w:rsidR="00192CCD" w:rsidRDefault="00AE4472">
            <w:r>
              <w:rPr>
                <w:rFonts w:hint="eastAsia"/>
              </w:rPr>
              <w:t>+状态</w:t>
            </w:r>
          </w:p>
          <w:p w:rsidR="00192CCD" w:rsidRDefault="00AE4472">
            <w:r>
              <w:rPr>
                <w:rFonts w:hint="eastAsia"/>
              </w:rPr>
              <w:t>+案例名称</w:t>
            </w:r>
          </w:p>
          <w:p w:rsidR="00192CCD" w:rsidRDefault="00AE4472">
            <w:r>
              <w:rPr>
                <w:rFonts w:hint="eastAsia"/>
              </w:rPr>
              <w:t>+创建时间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帖子</w:t>
            </w:r>
          </w:p>
        </w:tc>
        <w:tc>
          <w:tcPr>
            <w:tcW w:w="1659" w:type="dxa"/>
          </w:tcPr>
          <w:p w:rsidR="00192CCD" w:rsidRDefault="00AE4472">
            <w:r>
              <w:rPr>
                <w:rFonts w:hint="eastAsia"/>
              </w:rPr>
              <w:t>帖子</w:t>
            </w:r>
          </w:p>
        </w:tc>
        <w:tc>
          <w:tcPr>
            <w:tcW w:w="1659" w:type="dxa"/>
          </w:tcPr>
          <w:p w:rsidR="00192CCD" w:rsidRDefault="00AE4472">
            <w:r>
              <w:rPr>
                <w:rFonts w:hint="eastAsia"/>
              </w:rPr>
              <w:t>标题</w:t>
            </w:r>
          </w:p>
          <w:p w:rsidR="00192CCD" w:rsidRDefault="00AE4472">
            <w:r>
              <w:rPr>
                <w:rFonts w:hint="eastAsia"/>
              </w:rPr>
              <w:t>+发件人</w:t>
            </w:r>
          </w:p>
          <w:p w:rsidR="00192CCD" w:rsidRDefault="00AE4472">
            <w:r>
              <w:rPr>
                <w:rFonts w:hint="eastAsia"/>
              </w:rPr>
              <w:t>+收件人</w:t>
            </w:r>
          </w:p>
          <w:p w:rsidR="00192CCD" w:rsidRDefault="00AE4472">
            <w:r>
              <w:rPr>
                <w:rFonts w:hint="eastAsia"/>
              </w:rPr>
              <w:t>+发信时间</w:t>
            </w:r>
          </w:p>
          <w:p w:rsidR="00192CCD" w:rsidRDefault="00AE4472">
            <w:r>
              <w:rPr>
                <w:rFonts w:hint="eastAsia"/>
              </w:rPr>
              <w:t>+上传时间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逻辑角色</w:t>
            </w:r>
          </w:p>
        </w:tc>
        <w:tc>
          <w:tcPr>
            <w:tcW w:w="1659" w:type="dxa"/>
          </w:tcPr>
          <w:p w:rsidR="00192CCD" w:rsidRDefault="00AE4472">
            <w:r>
              <w:rPr>
                <w:rFonts w:hint="eastAsia"/>
              </w:rPr>
              <w:t>逻辑角色</w:t>
            </w:r>
          </w:p>
        </w:tc>
        <w:tc>
          <w:tcPr>
            <w:tcW w:w="1659" w:type="dxa"/>
          </w:tcPr>
          <w:p w:rsidR="00192CCD" w:rsidRDefault="00AE4472">
            <w:r>
              <w:rPr>
                <w:rFonts w:hint="eastAsia"/>
              </w:rPr>
              <w:t>案例角色</w:t>
            </w:r>
          </w:p>
          <w:p w:rsidR="00192CCD" w:rsidRDefault="00AE4472">
            <w:r>
              <w:rPr>
                <w:rFonts w:hint="eastAsia"/>
              </w:rPr>
              <w:t>+任务数</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案例任务</w:t>
            </w:r>
          </w:p>
        </w:tc>
        <w:tc>
          <w:tcPr>
            <w:tcW w:w="1659" w:type="dxa"/>
          </w:tcPr>
          <w:p w:rsidR="00192CCD" w:rsidRDefault="00AE4472">
            <w:r>
              <w:rPr>
                <w:rFonts w:hint="eastAsia"/>
              </w:rPr>
              <w:t>案例任务</w:t>
            </w:r>
          </w:p>
        </w:tc>
        <w:tc>
          <w:tcPr>
            <w:tcW w:w="1659" w:type="dxa"/>
          </w:tcPr>
          <w:p w:rsidR="00192CCD" w:rsidRDefault="00AE4472">
            <w:r>
              <w:rPr>
                <w:rFonts w:hint="eastAsia"/>
              </w:rPr>
              <w:t>任务编号</w:t>
            </w:r>
          </w:p>
          <w:p w:rsidR="00192CCD" w:rsidRDefault="00AE4472">
            <w:r>
              <w:rPr>
                <w:rFonts w:hint="eastAsia"/>
              </w:rPr>
              <w:t>+任务名称</w:t>
            </w:r>
          </w:p>
          <w:p w:rsidR="00192CCD" w:rsidRDefault="00AE4472">
            <w:r>
              <w:rPr>
                <w:rFonts w:hint="eastAsia"/>
              </w:rPr>
              <w:lastRenderedPageBreak/>
              <w:t>+开始时间</w:t>
            </w:r>
          </w:p>
          <w:p w:rsidR="00192CCD" w:rsidRDefault="00AE4472">
            <w:r>
              <w:rPr>
                <w:rFonts w:hint="eastAsia"/>
              </w:rPr>
              <w:t>+结束时间</w:t>
            </w:r>
          </w:p>
          <w:p w:rsidR="00192CCD" w:rsidRDefault="00AE4472">
            <w:r>
              <w:rPr>
                <w:rFonts w:hint="eastAsia"/>
              </w:rPr>
              <w:t>+预计时间</w:t>
            </w:r>
          </w:p>
          <w:p w:rsidR="00192CCD" w:rsidRDefault="00AE4472">
            <w:r>
              <w:rPr>
                <w:rFonts w:hint="eastAsia"/>
              </w:rPr>
              <w:t>+前置任务</w:t>
            </w:r>
          </w:p>
          <w:p w:rsidR="00192CCD" w:rsidRDefault="00AE4472">
            <w:r>
              <w:rPr>
                <w:rFonts w:hint="eastAsia"/>
              </w:rPr>
              <w:t>+案例角色</w:t>
            </w:r>
          </w:p>
          <w:p w:rsidR="00192CCD" w:rsidRDefault="00AE4472">
            <w:r>
              <w:rPr>
                <w:rFonts w:hint="eastAsia"/>
              </w:rPr>
              <w:t>+里程碑</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项目基本信息</w:t>
            </w:r>
          </w:p>
        </w:tc>
        <w:tc>
          <w:tcPr>
            <w:tcW w:w="1659" w:type="dxa"/>
          </w:tcPr>
          <w:p w:rsidR="00192CCD" w:rsidRDefault="00AE4472">
            <w:r>
              <w:rPr>
                <w:rFonts w:hint="eastAsia"/>
              </w:rPr>
              <w:t>项目基本信息</w:t>
            </w:r>
          </w:p>
        </w:tc>
        <w:tc>
          <w:tcPr>
            <w:tcW w:w="1659" w:type="dxa"/>
          </w:tcPr>
          <w:p w:rsidR="00192CCD" w:rsidRDefault="00AE4472">
            <w:r>
              <w:rPr>
                <w:rFonts w:hint="eastAsia"/>
              </w:rPr>
              <w:t>项目名称</w:t>
            </w:r>
          </w:p>
          <w:p w:rsidR="00192CCD" w:rsidRDefault="00AE4472">
            <w:r>
              <w:rPr>
                <w:rFonts w:hint="eastAsia"/>
              </w:rPr>
              <w:t>+创建时间</w:t>
            </w:r>
          </w:p>
          <w:p w:rsidR="00192CCD" w:rsidRDefault="00AE4472">
            <w:r>
              <w:rPr>
                <w:rFonts w:hint="eastAsia"/>
              </w:rPr>
              <w:t>+用户名称</w:t>
            </w:r>
          </w:p>
          <w:p w:rsidR="00192CCD" w:rsidRDefault="00AE4472">
            <w:r>
              <w:rPr>
                <w:rFonts w:hint="eastAsia"/>
              </w:rPr>
              <w:t>+文档数</w:t>
            </w:r>
          </w:p>
          <w:p w:rsidR="00192CCD" w:rsidRDefault="00AE4472">
            <w:r>
              <w:rPr>
                <w:rFonts w:hint="eastAsia"/>
              </w:rPr>
              <w:t>+参与数</w:t>
            </w:r>
          </w:p>
          <w:p w:rsidR="00192CCD" w:rsidRDefault="00AE4472">
            <w:r>
              <w:rPr>
                <w:rFonts w:hint="eastAsia"/>
              </w:rPr>
              <w:t>+状态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项目消息</w:t>
            </w:r>
          </w:p>
        </w:tc>
        <w:tc>
          <w:tcPr>
            <w:tcW w:w="1659" w:type="dxa"/>
          </w:tcPr>
          <w:p w:rsidR="00192CCD" w:rsidRDefault="00AE4472">
            <w:r>
              <w:rPr>
                <w:rFonts w:hint="eastAsia"/>
              </w:rPr>
              <w:t>项目消息</w:t>
            </w:r>
          </w:p>
        </w:tc>
        <w:tc>
          <w:tcPr>
            <w:tcW w:w="1659" w:type="dxa"/>
          </w:tcPr>
          <w:p w:rsidR="00192CCD" w:rsidRDefault="00AE4472">
            <w:r>
              <w:rPr>
                <w:rFonts w:hint="eastAsia"/>
              </w:rPr>
              <w:t>最新消息</w:t>
            </w:r>
          </w:p>
          <w:p w:rsidR="00192CCD" w:rsidRDefault="00AE4472">
            <w:r>
              <w:rPr>
                <w:rFonts w:hint="eastAsia"/>
              </w:rPr>
              <w:t>+发送时间</w:t>
            </w:r>
          </w:p>
          <w:p w:rsidR="00192CCD" w:rsidRDefault="00AE4472">
            <w:r>
              <w:rPr>
                <w:rFonts w:hint="eastAsia"/>
              </w:rPr>
              <w:t>+发送人</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组员信息</w:t>
            </w:r>
          </w:p>
        </w:tc>
        <w:tc>
          <w:tcPr>
            <w:tcW w:w="1659" w:type="dxa"/>
          </w:tcPr>
          <w:p w:rsidR="00192CCD" w:rsidRDefault="00AE4472">
            <w:r>
              <w:rPr>
                <w:rFonts w:hint="eastAsia"/>
              </w:rPr>
              <w:t>组员信息</w:t>
            </w:r>
          </w:p>
        </w:tc>
        <w:tc>
          <w:tcPr>
            <w:tcW w:w="1659" w:type="dxa"/>
          </w:tcPr>
          <w:p w:rsidR="00192CCD" w:rsidRDefault="00AE4472">
            <w:r>
              <w:rPr>
                <w:rFonts w:hint="eastAsia"/>
              </w:rPr>
              <w:t>队员信息</w:t>
            </w:r>
          </w:p>
          <w:p w:rsidR="00192CCD" w:rsidRDefault="00AE4472">
            <w:r>
              <w:rPr>
                <w:rFonts w:hint="eastAsia"/>
              </w:rPr>
              <w:t>+职责</w:t>
            </w:r>
          </w:p>
          <w:p w:rsidR="00192CCD" w:rsidRDefault="00AE4472">
            <w:r>
              <w:rPr>
                <w:rFonts w:hint="eastAsia"/>
              </w:rPr>
              <w:t>+状态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用户信息</w:t>
            </w:r>
          </w:p>
        </w:tc>
        <w:tc>
          <w:tcPr>
            <w:tcW w:w="1659" w:type="dxa"/>
          </w:tcPr>
          <w:p w:rsidR="00192CCD" w:rsidRDefault="00AE4472">
            <w:r>
              <w:rPr>
                <w:rFonts w:hint="eastAsia"/>
              </w:rPr>
              <w:t>用户信息</w:t>
            </w:r>
          </w:p>
        </w:tc>
        <w:tc>
          <w:tcPr>
            <w:tcW w:w="1659" w:type="dxa"/>
          </w:tcPr>
          <w:p w:rsidR="00192CCD" w:rsidRDefault="00AE4472">
            <w:r>
              <w:rPr>
                <w:rFonts w:hint="eastAsia"/>
              </w:rPr>
              <w:t>用户编号</w:t>
            </w:r>
          </w:p>
          <w:p w:rsidR="00192CCD" w:rsidRDefault="00AE4472">
            <w:r>
              <w:rPr>
                <w:rFonts w:hint="eastAsia"/>
              </w:rPr>
              <w:t>+用户名称</w:t>
            </w:r>
          </w:p>
          <w:p w:rsidR="00192CCD" w:rsidRDefault="00AE4472">
            <w:r>
              <w:rPr>
                <w:rFonts w:hint="eastAsia"/>
              </w:rPr>
              <w:t>+用户邮箱</w:t>
            </w:r>
          </w:p>
          <w:p w:rsidR="00192CCD" w:rsidRDefault="00AE4472">
            <w:r>
              <w:rPr>
                <w:rFonts w:hint="eastAsia"/>
              </w:rPr>
              <w:t>+注册时间</w:t>
            </w:r>
          </w:p>
          <w:p w:rsidR="00192CCD" w:rsidRDefault="00AE4472">
            <w:r>
              <w:rPr>
                <w:rFonts w:hint="eastAsia"/>
              </w:rPr>
              <w:t>+用户类型</w:t>
            </w:r>
          </w:p>
          <w:p w:rsidR="00192CCD" w:rsidRDefault="00AE4472">
            <w:r>
              <w:rPr>
                <w:rFonts w:hint="eastAsia"/>
              </w:rPr>
              <w:t>+用户状态</w:t>
            </w:r>
          </w:p>
        </w:tc>
        <w:tc>
          <w:tcPr>
            <w:tcW w:w="1659" w:type="dxa"/>
          </w:tcPr>
          <w:p w:rsidR="00192CCD" w:rsidRDefault="00192CCD"/>
        </w:tc>
        <w:tc>
          <w:tcPr>
            <w:tcW w:w="1660" w:type="dxa"/>
          </w:tcPr>
          <w:p w:rsidR="00192CCD" w:rsidRDefault="00192CCD"/>
        </w:tc>
      </w:tr>
      <w:tr w:rsidR="00192CCD">
        <w:tc>
          <w:tcPr>
            <w:tcW w:w="1659" w:type="dxa"/>
          </w:tcPr>
          <w:p w:rsidR="00192CCD" w:rsidRDefault="00AE4472">
            <w:bookmarkStart w:id="815" w:name="_Hlk533253192"/>
            <w:r>
              <w:rPr>
                <w:rFonts w:hint="eastAsia"/>
              </w:rPr>
              <w:t>用户查询查询申请</w:t>
            </w:r>
          </w:p>
        </w:tc>
        <w:tc>
          <w:tcPr>
            <w:tcW w:w="1659" w:type="dxa"/>
          </w:tcPr>
          <w:p w:rsidR="00192CCD" w:rsidRDefault="00AE4472">
            <w:r>
              <w:rPr>
                <w:rFonts w:hint="eastAsia"/>
              </w:rPr>
              <w:t>用户查询申请</w:t>
            </w:r>
          </w:p>
        </w:tc>
        <w:tc>
          <w:tcPr>
            <w:tcW w:w="1659" w:type="dxa"/>
          </w:tcPr>
          <w:p w:rsidR="00192CCD" w:rsidRDefault="00AE4472">
            <w:r>
              <w:rPr>
                <w:rFonts w:hint="eastAsia"/>
              </w:rPr>
              <w:t>用户类型</w:t>
            </w:r>
          </w:p>
          <w:p w:rsidR="00192CCD" w:rsidRDefault="00AE4472">
            <w:r>
              <w:rPr>
                <w:rFonts w:hint="eastAsia"/>
              </w:rPr>
              <w:t>+状态</w:t>
            </w:r>
          </w:p>
          <w:p w:rsidR="00192CCD" w:rsidRDefault="00AE4472">
            <w:r>
              <w:rPr>
                <w:rFonts w:hint="eastAsia"/>
              </w:rPr>
              <w:t>+查询申请</w:t>
            </w:r>
            <w:r>
              <w:t xml:space="preserve"> </w:t>
            </w:r>
          </w:p>
          <w:p w:rsidR="00192CCD" w:rsidRDefault="00192CCD"/>
        </w:tc>
        <w:tc>
          <w:tcPr>
            <w:tcW w:w="1659" w:type="dxa"/>
          </w:tcPr>
          <w:p w:rsidR="00192CCD" w:rsidRDefault="00192CCD"/>
        </w:tc>
        <w:tc>
          <w:tcPr>
            <w:tcW w:w="1660" w:type="dxa"/>
          </w:tcPr>
          <w:p w:rsidR="00192CCD" w:rsidRDefault="00192CCD"/>
        </w:tc>
      </w:tr>
      <w:bookmarkEnd w:id="815"/>
      <w:tr w:rsidR="00192CCD">
        <w:tc>
          <w:tcPr>
            <w:tcW w:w="1659" w:type="dxa"/>
          </w:tcPr>
          <w:p w:rsidR="00192CCD" w:rsidRDefault="00AE4472">
            <w:r>
              <w:rPr>
                <w:rFonts w:hint="eastAsia"/>
              </w:rPr>
              <w:t>新增用户申请</w:t>
            </w:r>
          </w:p>
        </w:tc>
        <w:tc>
          <w:tcPr>
            <w:tcW w:w="1659" w:type="dxa"/>
          </w:tcPr>
          <w:p w:rsidR="00192CCD" w:rsidRDefault="00AE4472">
            <w:r>
              <w:rPr>
                <w:rFonts w:hint="eastAsia"/>
              </w:rPr>
              <w:t>新增用户申请</w:t>
            </w:r>
          </w:p>
        </w:tc>
        <w:tc>
          <w:tcPr>
            <w:tcW w:w="1659" w:type="dxa"/>
          </w:tcPr>
          <w:p w:rsidR="00192CCD" w:rsidRDefault="00AE4472">
            <w:r>
              <w:rPr>
                <w:rFonts w:hint="eastAsia"/>
              </w:rPr>
              <w:t>用户注册</w:t>
            </w:r>
          </w:p>
          <w:p w:rsidR="00192CCD" w:rsidRDefault="00AE4472">
            <w:r>
              <w:rPr>
                <w:rFonts w:hint="eastAsia"/>
              </w:rPr>
              <w:t>+用户类别</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用户信息修改申请</w:t>
            </w:r>
          </w:p>
        </w:tc>
        <w:tc>
          <w:tcPr>
            <w:tcW w:w="1659" w:type="dxa"/>
          </w:tcPr>
          <w:p w:rsidR="00192CCD" w:rsidRDefault="00AE4472">
            <w:r>
              <w:rPr>
                <w:rFonts w:hint="eastAsia"/>
              </w:rPr>
              <w:t>用户信息修改申请</w:t>
            </w:r>
          </w:p>
        </w:tc>
        <w:tc>
          <w:tcPr>
            <w:tcW w:w="1659" w:type="dxa"/>
          </w:tcPr>
          <w:p w:rsidR="00192CCD" w:rsidRDefault="00AE4472">
            <w:r>
              <w:rPr>
                <w:rFonts w:hint="eastAsia"/>
              </w:rPr>
              <w:t>用户名称</w:t>
            </w:r>
          </w:p>
          <w:p w:rsidR="00192CCD" w:rsidRDefault="00AE4472">
            <w:r>
              <w:rPr>
                <w:rFonts w:hint="eastAsia"/>
              </w:rPr>
              <w:t>+用户密码</w:t>
            </w:r>
          </w:p>
          <w:p w:rsidR="00192CCD" w:rsidRDefault="00AE4472">
            <w:r>
              <w:rPr>
                <w:rFonts w:hint="eastAsia"/>
              </w:rPr>
              <w:t>+邮箱</w:t>
            </w:r>
          </w:p>
          <w:p w:rsidR="00192CCD" w:rsidRDefault="00AE4472">
            <w:r>
              <w:rPr>
                <w:rFonts w:hint="eastAsia"/>
              </w:rPr>
              <w:t>+用户类别</w:t>
            </w:r>
          </w:p>
          <w:p w:rsidR="00192CCD" w:rsidRDefault="00AE4472">
            <w:r>
              <w:rPr>
                <w:rFonts w:hint="eastAsia"/>
              </w:rPr>
              <w:t>+真实姓名</w:t>
            </w:r>
          </w:p>
          <w:p w:rsidR="00192CCD" w:rsidRDefault="00AE4472">
            <w:r>
              <w:rPr>
                <w:rFonts w:hint="eastAsia"/>
              </w:rPr>
              <w:t>+身份证</w:t>
            </w:r>
          </w:p>
          <w:p w:rsidR="00192CCD" w:rsidRDefault="00AE4472">
            <w:r>
              <w:rPr>
                <w:rFonts w:hint="eastAsia"/>
              </w:rPr>
              <w:t>+状态</w:t>
            </w:r>
          </w:p>
          <w:p w:rsidR="00192CCD" w:rsidRDefault="00AE4472">
            <w:r>
              <w:rPr>
                <w:rFonts w:hint="eastAsia"/>
              </w:rPr>
              <w:t>+冻结时间</w:t>
            </w:r>
          </w:p>
          <w:p w:rsidR="00192CCD" w:rsidRDefault="00AE4472">
            <w:r>
              <w:rPr>
                <w:rFonts w:hint="eastAsia"/>
              </w:rPr>
              <w:t>+冻结理由</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冻结时间</w:t>
            </w:r>
          </w:p>
        </w:tc>
        <w:tc>
          <w:tcPr>
            <w:tcW w:w="1659" w:type="dxa"/>
          </w:tcPr>
          <w:p w:rsidR="00192CCD" w:rsidRDefault="00AE4472">
            <w:r>
              <w:rPr>
                <w:rFonts w:hint="eastAsia"/>
              </w:rPr>
              <w:t>冻结用户的时间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冻结理由</w:t>
            </w:r>
          </w:p>
        </w:tc>
        <w:tc>
          <w:tcPr>
            <w:tcW w:w="1659" w:type="dxa"/>
          </w:tcPr>
          <w:p w:rsidR="00192CCD" w:rsidRDefault="00AE4472">
            <w:r>
              <w:rPr>
                <w:rFonts w:hint="eastAsia"/>
              </w:rPr>
              <w:t>冻结用户的理由</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封禁I</w:t>
            </w:r>
            <w:r>
              <w:t>P</w:t>
            </w:r>
            <w:r>
              <w:rPr>
                <w:rFonts w:hint="eastAsia"/>
              </w:rPr>
              <w:t>地址申</w:t>
            </w:r>
            <w:r>
              <w:rPr>
                <w:rFonts w:hint="eastAsia"/>
              </w:rPr>
              <w:lastRenderedPageBreak/>
              <w:t>请</w:t>
            </w:r>
          </w:p>
        </w:tc>
        <w:tc>
          <w:tcPr>
            <w:tcW w:w="1659" w:type="dxa"/>
          </w:tcPr>
          <w:p w:rsidR="00192CCD" w:rsidRDefault="00AE4472">
            <w:r>
              <w:rPr>
                <w:rFonts w:hint="eastAsia"/>
              </w:rPr>
              <w:lastRenderedPageBreak/>
              <w:t>封禁I</w:t>
            </w:r>
            <w:r>
              <w:t>P</w:t>
            </w:r>
            <w:r>
              <w:rPr>
                <w:rFonts w:hint="eastAsia"/>
              </w:rPr>
              <w:t>地址申</w:t>
            </w:r>
            <w:r>
              <w:rPr>
                <w:rFonts w:hint="eastAsia"/>
              </w:rPr>
              <w:lastRenderedPageBreak/>
              <w:t>请</w:t>
            </w:r>
          </w:p>
        </w:tc>
        <w:tc>
          <w:tcPr>
            <w:tcW w:w="1659" w:type="dxa"/>
          </w:tcPr>
          <w:p w:rsidR="00192CCD" w:rsidRDefault="00AE4472">
            <w:r>
              <w:rPr>
                <w:rFonts w:hint="eastAsia"/>
              </w:rPr>
              <w:lastRenderedPageBreak/>
              <w:t>I</w:t>
            </w:r>
            <w:r>
              <w:t>P</w:t>
            </w:r>
            <w:r>
              <w:rPr>
                <w:rFonts w:hint="eastAsia"/>
              </w:rPr>
              <w:t>地址</w:t>
            </w:r>
          </w:p>
          <w:p w:rsidR="00192CCD" w:rsidRDefault="00AE4472">
            <w:r>
              <w:rPr>
                <w:rFonts w:hint="eastAsia"/>
              </w:rPr>
              <w:lastRenderedPageBreak/>
              <w:t>+封禁时间</w:t>
            </w:r>
          </w:p>
          <w:p w:rsidR="00192CCD" w:rsidRDefault="00AE4472">
            <w:r>
              <w:rPr>
                <w:rFonts w:hint="eastAsia"/>
              </w:rPr>
              <w:t>+封禁理由</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IP地址</w:t>
            </w:r>
          </w:p>
        </w:tc>
        <w:tc>
          <w:tcPr>
            <w:tcW w:w="1659" w:type="dxa"/>
          </w:tcPr>
          <w:p w:rsidR="00192CCD" w:rsidRDefault="00AE4472">
            <w:r>
              <w:rPr>
                <w:rFonts w:hint="eastAsia"/>
              </w:rPr>
              <w:t>用于封禁的IP地址</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封禁时间</w:t>
            </w:r>
          </w:p>
        </w:tc>
        <w:tc>
          <w:tcPr>
            <w:tcW w:w="1659" w:type="dxa"/>
          </w:tcPr>
          <w:p w:rsidR="00192CCD" w:rsidRDefault="00AE4472">
            <w:r>
              <w:rPr>
                <w:rFonts w:hint="eastAsia"/>
              </w:rPr>
              <w:t>封禁的时间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封禁理由</w:t>
            </w:r>
          </w:p>
        </w:tc>
        <w:tc>
          <w:tcPr>
            <w:tcW w:w="1659" w:type="dxa"/>
          </w:tcPr>
          <w:p w:rsidR="00192CCD" w:rsidRDefault="00AE4472">
            <w:r>
              <w:rPr>
                <w:rFonts w:hint="eastAsia"/>
              </w:rPr>
              <w:t>封禁IP的理由</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封禁I</w:t>
            </w:r>
            <w:r>
              <w:t>P</w:t>
            </w:r>
            <w:r>
              <w:rPr>
                <w:rFonts w:hint="eastAsia"/>
              </w:rPr>
              <w:t>概览</w:t>
            </w:r>
          </w:p>
        </w:tc>
        <w:tc>
          <w:tcPr>
            <w:tcW w:w="1659" w:type="dxa"/>
          </w:tcPr>
          <w:p w:rsidR="00192CCD" w:rsidRDefault="00AE4472">
            <w:r>
              <w:rPr>
                <w:rFonts w:hint="eastAsia"/>
              </w:rPr>
              <w:t>封禁I</w:t>
            </w:r>
            <w:r>
              <w:t>P</w:t>
            </w:r>
            <w:r>
              <w:rPr>
                <w:rFonts w:hint="eastAsia"/>
              </w:rPr>
              <w:t>概览</w:t>
            </w:r>
          </w:p>
        </w:tc>
        <w:tc>
          <w:tcPr>
            <w:tcW w:w="1659" w:type="dxa"/>
          </w:tcPr>
          <w:p w:rsidR="00192CCD" w:rsidRDefault="00AE4472">
            <w:r>
              <w:rPr>
                <w:rFonts w:hint="eastAsia"/>
              </w:rPr>
              <w:t>封禁I</w:t>
            </w:r>
            <w:r>
              <w:t>P</w:t>
            </w:r>
            <w:r>
              <w:rPr>
                <w:rFonts w:hint="eastAsia"/>
              </w:rPr>
              <w:t>地址申请</w:t>
            </w:r>
          </w:p>
          <w:p w:rsidR="00192CCD" w:rsidRDefault="00AE4472">
            <w:r>
              <w:rPr>
                <w:rFonts w:hint="eastAsia"/>
              </w:rPr>
              <w:t>+解冻时间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解冻时间</w:t>
            </w:r>
          </w:p>
        </w:tc>
        <w:tc>
          <w:tcPr>
            <w:tcW w:w="1659" w:type="dxa"/>
          </w:tcPr>
          <w:p w:rsidR="00192CCD" w:rsidRDefault="00AE4472">
            <w:r>
              <w:rPr>
                <w:rFonts w:hint="eastAsia"/>
              </w:rPr>
              <w:t>解冻的时间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查询申请</w:t>
            </w:r>
          </w:p>
        </w:tc>
        <w:tc>
          <w:tcPr>
            <w:tcW w:w="1659" w:type="dxa"/>
          </w:tcPr>
          <w:p w:rsidR="00192CCD" w:rsidRDefault="00AE4472">
            <w:r>
              <w:rPr>
                <w:rFonts w:hint="eastAsia"/>
              </w:rPr>
              <w:t>查询申请</w:t>
            </w:r>
          </w:p>
        </w:tc>
        <w:tc>
          <w:tcPr>
            <w:tcW w:w="1659" w:type="dxa"/>
          </w:tcPr>
          <w:p w:rsidR="00192CCD" w:rsidRDefault="00AE4472">
            <w:r>
              <w:rPr>
                <w:rFonts w:hint="eastAsia"/>
              </w:rPr>
              <w:t>开始日期</w:t>
            </w:r>
          </w:p>
          <w:p w:rsidR="00192CCD" w:rsidRDefault="00AE4472">
            <w:r>
              <w:rPr>
                <w:rFonts w:hint="eastAsia"/>
              </w:rPr>
              <w:t>+截止日期</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开始日期</w:t>
            </w:r>
          </w:p>
        </w:tc>
        <w:tc>
          <w:tcPr>
            <w:tcW w:w="1659" w:type="dxa"/>
          </w:tcPr>
          <w:p w:rsidR="00192CCD" w:rsidRDefault="00AE4472">
            <w:r>
              <w:rPr>
                <w:rFonts w:hint="eastAsia"/>
              </w:rPr>
              <w:t>开始日期</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截止日期</w:t>
            </w:r>
          </w:p>
        </w:tc>
        <w:tc>
          <w:tcPr>
            <w:tcW w:w="1659" w:type="dxa"/>
          </w:tcPr>
          <w:p w:rsidR="00192CCD" w:rsidRDefault="00AE4472">
            <w:r>
              <w:rPr>
                <w:rFonts w:hint="eastAsia"/>
              </w:rPr>
              <w:t>截止日期</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封禁用户名申请</w:t>
            </w:r>
          </w:p>
        </w:tc>
        <w:tc>
          <w:tcPr>
            <w:tcW w:w="1659" w:type="dxa"/>
          </w:tcPr>
          <w:p w:rsidR="00192CCD" w:rsidRDefault="00AE4472">
            <w:r>
              <w:rPr>
                <w:rFonts w:hint="eastAsia"/>
              </w:rPr>
              <w:t>封禁用户名申请</w:t>
            </w:r>
          </w:p>
        </w:tc>
        <w:tc>
          <w:tcPr>
            <w:tcW w:w="1659" w:type="dxa"/>
          </w:tcPr>
          <w:p w:rsidR="00192CCD" w:rsidRDefault="00AE4472">
            <w:r>
              <w:rPr>
                <w:rFonts w:hint="eastAsia"/>
              </w:rPr>
              <w:t>用户名称</w:t>
            </w:r>
          </w:p>
          <w:p w:rsidR="00192CCD" w:rsidRDefault="00AE4472">
            <w:r>
              <w:rPr>
                <w:rFonts w:hint="eastAsia"/>
              </w:rPr>
              <w:t>+封禁时间</w:t>
            </w:r>
          </w:p>
          <w:p w:rsidR="00192CCD" w:rsidRDefault="00AE4472">
            <w:r>
              <w:rPr>
                <w:rFonts w:hint="eastAsia"/>
              </w:rPr>
              <w:t>+封禁理由</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封禁用户名概览</w:t>
            </w:r>
          </w:p>
        </w:tc>
        <w:tc>
          <w:tcPr>
            <w:tcW w:w="1659" w:type="dxa"/>
          </w:tcPr>
          <w:p w:rsidR="00192CCD" w:rsidRDefault="00AE4472">
            <w:r>
              <w:rPr>
                <w:rFonts w:hint="eastAsia"/>
              </w:rPr>
              <w:t>封禁用户名概览</w:t>
            </w:r>
          </w:p>
        </w:tc>
        <w:tc>
          <w:tcPr>
            <w:tcW w:w="1659" w:type="dxa"/>
          </w:tcPr>
          <w:p w:rsidR="00192CCD" w:rsidRDefault="00AE4472">
            <w:r>
              <w:rPr>
                <w:rFonts w:hint="eastAsia"/>
              </w:rPr>
              <w:t>封禁用户名申请</w:t>
            </w:r>
          </w:p>
          <w:p w:rsidR="00192CCD" w:rsidRDefault="00AE4472">
            <w:r>
              <w:rPr>
                <w:rFonts w:hint="eastAsia"/>
              </w:rPr>
              <w:t>+解冻时间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用户日志</w:t>
            </w:r>
          </w:p>
        </w:tc>
        <w:tc>
          <w:tcPr>
            <w:tcW w:w="1659" w:type="dxa"/>
          </w:tcPr>
          <w:p w:rsidR="00192CCD" w:rsidRDefault="00AE4472">
            <w:r>
              <w:rPr>
                <w:rFonts w:hint="eastAsia"/>
              </w:rPr>
              <w:t>用户日志</w:t>
            </w:r>
          </w:p>
        </w:tc>
        <w:tc>
          <w:tcPr>
            <w:tcW w:w="1659" w:type="dxa"/>
          </w:tcPr>
          <w:p w:rsidR="00192CCD" w:rsidRDefault="00AE4472">
            <w:r>
              <w:rPr>
                <w:rFonts w:hint="eastAsia"/>
              </w:rPr>
              <w:t>用户名称</w:t>
            </w:r>
          </w:p>
          <w:p w:rsidR="00192CCD" w:rsidRDefault="00AE4472">
            <w:r>
              <w:rPr>
                <w:rFonts w:hint="eastAsia"/>
              </w:rPr>
              <w:t>+I</w:t>
            </w:r>
            <w:r>
              <w:t>P</w:t>
            </w:r>
            <w:r>
              <w:rPr>
                <w:rFonts w:hint="eastAsia"/>
              </w:rPr>
              <w:t>地址</w:t>
            </w:r>
          </w:p>
          <w:p w:rsidR="00192CCD" w:rsidRDefault="00AE4472">
            <w:r>
              <w:rPr>
                <w:rFonts w:hint="eastAsia"/>
              </w:rPr>
              <w:t>+操作时间</w:t>
            </w:r>
          </w:p>
          <w:p w:rsidR="00192CCD" w:rsidRDefault="00AE4472">
            <w:r>
              <w:rPr>
                <w:rFonts w:hint="eastAsia"/>
              </w:rPr>
              <w:t>+操作</w:t>
            </w:r>
          </w:p>
          <w:p w:rsidR="00192CCD" w:rsidRDefault="00AE4472">
            <w:r>
              <w:rPr>
                <w:rFonts w:hint="eastAsia"/>
              </w:rPr>
              <w:t>+状态</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操作时间</w:t>
            </w:r>
          </w:p>
        </w:tc>
        <w:tc>
          <w:tcPr>
            <w:tcW w:w="1659" w:type="dxa"/>
          </w:tcPr>
          <w:p w:rsidR="00192CCD" w:rsidRDefault="00AE4472">
            <w:r>
              <w:rPr>
                <w:rFonts w:hint="eastAsia"/>
              </w:rPr>
              <w:t>用户进行某种操作的时间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操作</w:t>
            </w:r>
          </w:p>
        </w:tc>
        <w:tc>
          <w:tcPr>
            <w:tcW w:w="1659" w:type="dxa"/>
          </w:tcPr>
          <w:p w:rsidR="00192CCD" w:rsidRDefault="00AE4472">
            <w:r>
              <w:rPr>
                <w:rFonts w:hint="eastAsia"/>
              </w:rPr>
              <w:t>用户的操作</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用户日志查询申请</w:t>
            </w:r>
          </w:p>
        </w:tc>
        <w:tc>
          <w:tcPr>
            <w:tcW w:w="1659" w:type="dxa"/>
          </w:tcPr>
          <w:p w:rsidR="00192CCD" w:rsidRDefault="00AE4472">
            <w:r>
              <w:rPr>
                <w:rFonts w:hint="eastAsia"/>
              </w:rPr>
              <w:t>用户日志查询申请</w:t>
            </w:r>
          </w:p>
        </w:tc>
        <w:tc>
          <w:tcPr>
            <w:tcW w:w="1659" w:type="dxa"/>
          </w:tcPr>
          <w:p w:rsidR="00192CCD" w:rsidRDefault="00AE4472">
            <w:r>
              <w:rPr>
                <w:rFonts w:hint="eastAsia"/>
              </w:rPr>
              <w:t>状态</w:t>
            </w:r>
          </w:p>
          <w:p w:rsidR="00192CCD" w:rsidRDefault="00AE4472">
            <w:r>
              <w:rPr>
                <w:rFonts w:hint="eastAsia"/>
              </w:rPr>
              <w:t>+查询申请</w:t>
            </w:r>
            <w:r>
              <w:t xml:space="preserve"> </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日志文档</w:t>
            </w:r>
          </w:p>
        </w:tc>
        <w:tc>
          <w:tcPr>
            <w:tcW w:w="1659" w:type="dxa"/>
          </w:tcPr>
          <w:p w:rsidR="00192CCD" w:rsidRDefault="00AE4472">
            <w:r>
              <w:rPr>
                <w:rFonts w:hint="eastAsia"/>
              </w:rPr>
              <w:t>日志文档</w:t>
            </w:r>
          </w:p>
        </w:tc>
        <w:tc>
          <w:tcPr>
            <w:tcW w:w="1659" w:type="dxa"/>
          </w:tcPr>
          <w:p w:rsidR="00192CCD" w:rsidRDefault="00AE4472">
            <w:r>
              <w:rPr>
                <w:rFonts w:hint="eastAsia"/>
              </w:rPr>
              <w:t>日志文档名</w:t>
            </w:r>
          </w:p>
          <w:p w:rsidR="00192CCD" w:rsidRDefault="00AE4472">
            <w:r>
              <w:rPr>
                <w:rFonts w:hint="eastAsia"/>
              </w:rPr>
              <w:t>+文件大小</w:t>
            </w:r>
          </w:p>
          <w:p w:rsidR="00192CCD" w:rsidRDefault="00AE4472">
            <w:r>
              <w:rPr>
                <w:rFonts w:hint="eastAsia"/>
              </w:rPr>
              <w:t>+生成时间</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文件大小</w:t>
            </w:r>
          </w:p>
        </w:tc>
        <w:tc>
          <w:tcPr>
            <w:tcW w:w="1659" w:type="dxa"/>
          </w:tcPr>
          <w:p w:rsidR="00192CCD" w:rsidRDefault="00AE4472">
            <w:r>
              <w:rPr>
                <w:rFonts w:hint="eastAsia"/>
              </w:rPr>
              <w:t>文件大小</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生成时间</w:t>
            </w:r>
          </w:p>
        </w:tc>
        <w:tc>
          <w:tcPr>
            <w:tcW w:w="1659" w:type="dxa"/>
          </w:tcPr>
          <w:p w:rsidR="00192CCD" w:rsidRDefault="00AE4472">
            <w:r>
              <w:rPr>
                <w:rFonts w:hint="eastAsia"/>
              </w:rPr>
              <w:t>文件的生成时间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系统错误日志</w:t>
            </w:r>
          </w:p>
        </w:tc>
        <w:tc>
          <w:tcPr>
            <w:tcW w:w="1659" w:type="dxa"/>
          </w:tcPr>
          <w:p w:rsidR="00192CCD" w:rsidRDefault="00AE4472">
            <w:r>
              <w:rPr>
                <w:rFonts w:hint="eastAsia"/>
              </w:rPr>
              <w:t>系统错误日志</w:t>
            </w:r>
          </w:p>
        </w:tc>
        <w:tc>
          <w:tcPr>
            <w:tcW w:w="1659" w:type="dxa"/>
          </w:tcPr>
          <w:p w:rsidR="00192CCD" w:rsidRDefault="00AE4472">
            <w:r>
              <w:rPr>
                <w:rFonts w:hint="eastAsia"/>
              </w:rPr>
              <w:t>用户名称</w:t>
            </w:r>
          </w:p>
          <w:p w:rsidR="00192CCD" w:rsidRDefault="00AE4472">
            <w:r>
              <w:rPr>
                <w:rFonts w:hint="eastAsia"/>
              </w:rPr>
              <w:t>+</w:t>
            </w:r>
            <w:r>
              <w:t>IP</w:t>
            </w:r>
            <w:r>
              <w:rPr>
                <w:rFonts w:hint="eastAsia"/>
              </w:rPr>
              <w:t>地址</w:t>
            </w:r>
          </w:p>
          <w:p w:rsidR="00192CCD" w:rsidRDefault="00AE4472">
            <w:r>
              <w:rPr>
                <w:rFonts w:hint="eastAsia"/>
              </w:rPr>
              <w:t>+操作时间</w:t>
            </w:r>
          </w:p>
          <w:p w:rsidR="00192CCD" w:rsidRDefault="00AE4472">
            <w:r>
              <w:rPr>
                <w:rFonts w:hint="eastAsia"/>
              </w:rPr>
              <w:t>+错误原因</w:t>
            </w:r>
          </w:p>
          <w:p w:rsidR="00192CCD" w:rsidRDefault="00AE4472">
            <w:r>
              <w:rPr>
                <w:rFonts w:hint="eastAsia"/>
              </w:rPr>
              <w:t>+用户类型</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错误原因</w:t>
            </w:r>
          </w:p>
        </w:tc>
        <w:tc>
          <w:tcPr>
            <w:tcW w:w="1659" w:type="dxa"/>
          </w:tcPr>
          <w:p w:rsidR="00192CCD" w:rsidRDefault="00AE4472">
            <w:r>
              <w:rPr>
                <w:rFonts w:hint="eastAsia"/>
              </w:rPr>
              <w:t>对错误的描述</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数据库备份申请</w:t>
            </w:r>
          </w:p>
        </w:tc>
        <w:tc>
          <w:tcPr>
            <w:tcW w:w="1659" w:type="dxa"/>
          </w:tcPr>
          <w:p w:rsidR="00192CCD" w:rsidRDefault="00AE4472">
            <w:r>
              <w:rPr>
                <w:rFonts w:hint="eastAsia"/>
              </w:rPr>
              <w:t>数据库备份申请</w:t>
            </w:r>
          </w:p>
        </w:tc>
        <w:tc>
          <w:tcPr>
            <w:tcW w:w="1659" w:type="dxa"/>
          </w:tcPr>
          <w:p w:rsidR="00192CCD" w:rsidRDefault="00AE4472">
            <w:r>
              <w:rPr>
                <w:rFonts w:hint="eastAsia"/>
              </w:rPr>
              <w:t>备份类型</w:t>
            </w:r>
          </w:p>
          <w:p w:rsidR="00192CCD" w:rsidRDefault="00AE4472">
            <w:r>
              <w:rPr>
                <w:rFonts w:hint="eastAsia"/>
              </w:rPr>
              <w:t>+文件类型</w:t>
            </w:r>
          </w:p>
          <w:p w:rsidR="00192CCD" w:rsidRDefault="00AE4472">
            <w:r>
              <w:rPr>
                <w:rFonts w:hint="eastAsia"/>
              </w:rPr>
              <w:lastRenderedPageBreak/>
              <w:t>+自动备份时间间隔</w:t>
            </w:r>
          </w:p>
          <w:p w:rsidR="00192CCD" w:rsidRDefault="00AE4472">
            <w:r>
              <w:rPr>
                <w:rFonts w:hint="eastAsia"/>
              </w:rPr>
              <w:t>+手动备份标题</w:t>
            </w:r>
          </w:p>
          <w:p w:rsidR="00192CCD" w:rsidRDefault="00AE4472">
            <w:r>
              <w:rPr>
                <w:rFonts w:hint="eastAsia"/>
              </w:rPr>
              <w:t>+备份备注</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备份类型</w:t>
            </w:r>
          </w:p>
        </w:tc>
        <w:tc>
          <w:tcPr>
            <w:tcW w:w="1659" w:type="dxa"/>
          </w:tcPr>
          <w:p w:rsidR="00192CCD" w:rsidRDefault="00AE4472">
            <w:r>
              <w:rPr>
                <w:rFonts w:hint="eastAsia"/>
              </w:rPr>
              <w:t>备份类型的选择</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完整</w:t>
            </w:r>
          </w:p>
          <w:p w:rsidR="00192CCD" w:rsidRDefault="00AE4472">
            <w:r>
              <w:rPr>
                <w:rFonts w:hint="eastAsia"/>
              </w:rPr>
              <w:t>仅结构</w:t>
            </w:r>
          </w:p>
        </w:tc>
      </w:tr>
      <w:tr w:rsidR="00192CCD">
        <w:tc>
          <w:tcPr>
            <w:tcW w:w="1659" w:type="dxa"/>
          </w:tcPr>
          <w:p w:rsidR="00192CCD" w:rsidRDefault="00AE4472">
            <w:r>
              <w:rPr>
                <w:rFonts w:hint="eastAsia"/>
              </w:rPr>
              <w:t>文件类型</w:t>
            </w:r>
          </w:p>
        </w:tc>
        <w:tc>
          <w:tcPr>
            <w:tcW w:w="1659" w:type="dxa"/>
          </w:tcPr>
          <w:p w:rsidR="00192CCD" w:rsidRDefault="00AE4472">
            <w:r>
              <w:rPr>
                <w:rFonts w:hint="eastAsia"/>
              </w:rPr>
              <w:t>文件类型选择</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.zip</w:t>
            </w:r>
          </w:p>
          <w:p w:rsidR="00192CCD" w:rsidRDefault="00AE4472">
            <w:r>
              <w:rPr>
                <w:rFonts w:hint="eastAsia"/>
              </w:rPr>
              <w:t>.gzip</w:t>
            </w:r>
          </w:p>
          <w:p w:rsidR="00192CCD" w:rsidRDefault="00AE4472">
            <w:r>
              <w:rPr>
                <w:rFonts w:hint="eastAsia"/>
              </w:rPr>
              <w:t>.sql</w:t>
            </w:r>
          </w:p>
        </w:tc>
      </w:tr>
      <w:tr w:rsidR="00192CCD">
        <w:tc>
          <w:tcPr>
            <w:tcW w:w="1659" w:type="dxa"/>
          </w:tcPr>
          <w:p w:rsidR="00192CCD" w:rsidRDefault="00AE4472">
            <w:r>
              <w:rPr>
                <w:rFonts w:hint="eastAsia"/>
              </w:rPr>
              <w:t>自动备份时间间隔</w:t>
            </w:r>
          </w:p>
          <w:p w:rsidR="00192CCD" w:rsidRDefault="00192CCD"/>
        </w:tc>
        <w:tc>
          <w:tcPr>
            <w:tcW w:w="1659" w:type="dxa"/>
          </w:tcPr>
          <w:p w:rsidR="00192CCD" w:rsidRDefault="00AE4472">
            <w:r>
              <w:rPr>
                <w:rFonts w:hint="eastAsia"/>
              </w:rPr>
              <w:t>设定自动备份时间间隔</w:t>
            </w:r>
          </w:p>
          <w:p w:rsidR="00192CCD" w:rsidRDefault="00192CCD"/>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手动备份标题</w:t>
            </w:r>
          </w:p>
        </w:tc>
        <w:tc>
          <w:tcPr>
            <w:tcW w:w="1659" w:type="dxa"/>
          </w:tcPr>
          <w:p w:rsidR="00192CCD" w:rsidRDefault="00AE4472">
            <w:r>
              <w:rPr>
                <w:rFonts w:hint="eastAsia"/>
              </w:rPr>
              <w:t>手动备份的标题</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备份备注</w:t>
            </w:r>
          </w:p>
        </w:tc>
        <w:tc>
          <w:tcPr>
            <w:tcW w:w="1659" w:type="dxa"/>
          </w:tcPr>
          <w:p w:rsidR="00192CCD" w:rsidRDefault="00AE4472">
            <w:r>
              <w:rPr>
                <w:rFonts w:hint="eastAsia"/>
              </w:rPr>
              <w:t>备份的备注描述</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数据库恢复</w:t>
            </w:r>
          </w:p>
        </w:tc>
        <w:tc>
          <w:tcPr>
            <w:tcW w:w="1659" w:type="dxa"/>
          </w:tcPr>
          <w:p w:rsidR="00192CCD" w:rsidRDefault="00AE4472">
            <w:r>
              <w:rPr>
                <w:rFonts w:hint="eastAsia"/>
              </w:rPr>
              <w:t>数据库恢复</w:t>
            </w:r>
          </w:p>
        </w:tc>
        <w:tc>
          <w:tcPr>
            <w:tcW w:w="1659" w:type="dxa"/>
          </w:tcPr>
          <w:p w:rsidR="00192CCD" w:rsidRDefault="00AE4472">
            <w:r>
              <w:rPr>
                <w:rFonts w:hint="eastAsia"/>
              </w:rPr>
              <w:t>备份名</w:t>
            </w:r>
          </w:p>
          <w:p w:rsidR="00192CCD" w:rsidRDefault="00AE4472">
            <w:r>
              <w:rPr>
                <w:rFonts w:hint="eastAsia"/>
              </w:rPr>
              <w:t>+备份类型</w:t>
            </w:r>
          </w:p>
          <w:p w:rsidR="00192CCD" w:rsidRDefault="00AE4472">
            <w:r>
              <w:rPr>
                <w:rFonts w:hint="eastAsia"/>
              </w:rPr>
              <w:t>+备份时间</w:t>
            </w:r>
          </w:p>
          <w:p w:rsidR="00192CCD" w:rsidRDefault="00AE4472">
            <w:r>
              <w:rPr>
                <w:rFonts w:hint="eastAsia"/>
              </w:rPr>
              <w:t>+备份备注</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备份名</w:t>
            </w:r>
          </w:p>
        </w:tc>
        <w:tc>
          <w:tcPr>
            <w:tcW w:w="1659" w:type="dxa"/>
          </w:tcPr>
          <w:p w:rsidR="00192CCD" w:rsidRDefault="00AE4472">
            <w:r>
              <w:rPr>
                <w:rFonts w:hint="eastAsia"/>
              </w:rPr>
              <w:t>备份的名称</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备份类型</w:t>
            </w:r>
          </w:p>
        </w:tc>
        <w:tc>
          <w:tcPr>
            <w:tcW w:w="1659" w:type="dxa"/>
          </w:tcPr>
          <w:p w:rsidR="00192CCD" w:rsidRDefault="00AE4472">
            <w:r>
              <w:rPr>
                <w:rFonts w:hint="eastAsia"/>
              </w:rPr>
              <w:t>备份的类型</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AE4472">
            <w:r>
              <w:rPr>
                <w:rFonts w:hint="eastAsia"/>
              </w:rPr>
              <w:t>手动备份</w:t>
            </w:r>
          </w:p>
          <w:p w:rsidR="00192CCD" w:rsidRDefault="00AE4472">
            <w:r>
              <w:rPr>
                <w:rFonts w:hint="eastAsia"/>
              </w:rPr>
              <w:t>自动备份</w:t>
            </w:r>
          </w:p>
        </w:tc>
      </w:tr>
      <w:tr w:rsidR="00192CCD">
        <w:tc>
          <w:tcPr>
            <w:tcW w:w="1659" w:type="dxa"/>
          </w:tcPr>
          <w:p w:rsidR="00192CCD" w:rsidRDefault="00AE4472">
            <w:r>
              <w:rPr>
                <w:rFonts w:hint="eastAsia"/>
              </w:rPr>
              <w:t>备份时间</w:t>
            </w:r>
          </w:p>
        </w:tc>
        <w:tc>
          <w:tcPr>
            <w:tcW w:w="1659" w:type="dxa"/>
          </w:tcPr>
          <w:p w:rsidR="00192CCD" w:rsidRDefault="00AE4472">
            <w:r>
              <w:rPr>
                <w:rFonts w:hint="eastAsia"/>
              </w:rPr>
              <w:t>备份的时间</w:t>
            </w:r>
          </w:p>
        </w:tc>
        <w:tc>
          <w:tcPr>
            <w:tcW w:w="1659" w:type="dxa"/>
          </w:tcPr>
          <w:p w:rsidR="00192CCD" w:rsidRDefault="00AE4472">
            <w:r>
              <w:rPr>
                <w:rFonts w:hint="eastAsia"/>
              </w:rPr>
              <w:t>datetime</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备份备注</w:t>
            </w:r>
          </w:p>
        </w:tc>
        <w:tc>
          <w:tcPr>
            <w:tcW w:w="1659" w:type="dxa"/>
          </w:tcPr>
          <w:p w:rsidR="00192CCD" w:rsidRDefault="00AE4472">
            <w:r>
              <w:rPr>
                <w:rFonts w:hint="eastAsia"/>
              </w:rPr>
              <w:t>备份的备注描述</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网站设置</w:t>
            </w:r>
          </w:p>
        </w:tc>
        <w:tc>
          <w:tcPr>
            <w:tcW w:w="1659" w:type="dxa"/>
          </w:tcPr>
          <w:p w:rsidR="00192CCD" w:rsidRDefault="00AE4472">
            <w:r>
              <w:rPr>
                <w:rFonts w:hint="eastAsia"/>
              </w:rPr>
              <w:t>对网站的底部信息修改</w:t>
            </w:r>
          </w:p>
        </w:tc>
        <w:tc>
          <w:tcPr>
            <w:tcW w:w="1659" w:type="dxa"/>
          </w:tcPr>
          <w:p w:rsidR="00192CCD" w:rsidRDefault="00AE4472">
            <w:r>
              <w:rPr>
                <w:rFonts w:hint="eastAsia"/>
              </w:rPr>
              <w:t>版本信息</w:t>
            </w:r>
          </w:p>
          <w:p w:rsidR="00192CCD" w:rsidRDefault="00AE4472">
            <w:r>
              <w:rPr>
                <w:rFonts w:hint="eastAsia"/>
              </w:rPr>
              <w:t>+联系方式</w:t>
            </w:r>
          </w:p>
          <w:p w:rsidR="00192CCD" w:rsidRDefault="00AE4472">
            <w:r>
              <w:rPr>
                <w:rFonts w:hint="eastAsia"/>
              </w:rPr>
              <w:t>+友情链接</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版本信息</w:t>
            </w:r>
          </w:p>
        </w:tc>
        <w:tc>
          <w:tcPr>
            <w:tcW w:w="1659" w:type="dxa"/>
          </w:tcPr>
          <w:p w:rsidR="00192CCD" w:rsidRDefault="00AE4472">
            <w:r>
              <w:rPr>
                <w:rFonts w:hint="eastAsia"/>
              </w:rPr>
              <w:t>网站的版本信息</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联系方式</w:t>
            </w:r>
          </w:p>
        </w:tc>
        <w:tc>
          <w:tcPr>
            <w:tcW w:w="1659" w:type="dxa"/>
          </w:tcPr>
          <w:p w:rsidR="00192CCD" w:rsidRDefault="00AE4472">
            <w:r>
              <w:rPr>
                <w:rFonts w:hint="eastAsia"/>
              </w:rPr>
              <w:t>联系方式</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友情链接</w:t>
            </w:r>
          </w:p>
        </w:tc>
        <w:tc>
          <w:tcPr>
            <w:tcW w:w="1659" w:type="dxa"/>
          </w:tcPr>
          <w:p w:rsidR="00192CCD" w:rsidRDefault="00AE4472">
            <w:r>
              <w:rPr>
                <w:rFonts w:hint="eastAsia"/>
              </w:rPr>
              <w:t>友情链接</w:t>
            </w:r>
          </w:p>
        </w:tc>
        <w:tc>
          <w:tcPr>
            <w:tcW w:w="1659" w:type="dxa"/>
          </w:tcPr>
          <w:p w:rsidR="00192CCD" w:rsidRDefault="00AE4472">
            <w:r>
              <w:rPr>
                <w:rFonts w:hint="eastAsia"/>
              </w:rPr>
              <w:t>链接名</w:t>
            </w:r>
          </w:p>
          <w:p w:rsidR="00192CCD" w:rsidRDefault="00AE4472">
            <w:r>
              <w:rPr>
                <w:rFonts w:hint="eastAsia"/>
              </w:rPr>
              <w:t>+链接地址</w:t>
            </w:r>
          </w:p>
        </w:tc>
        <w:tc>
          <w:tcPr>
            <w:tcW w:w="1659" w:type="dxa"/>
          </w:tcPr>
          <w:p w:rsidR="00192CCD" w:rsidRDefault="00192CCD"/>
        </w:tc>
        <w:tc>
          <w:tcPr>
            <w:tcW w:w="1660" w:type="dxa"/>
          </w:tcPr>
          <w:p w:rsidR="00192CCD" w:rsidRDefault="00192CCD"/>
        </w:tc>
      </w:tr>
      <w:tr w:rsidR="00192CCD">
        <w:tc>
          <w:tcPr>
            <w:tcW w:w="1659" w:type="dxa"/>
          </w:tcPr>
          <w:p w:rsidR="00192CCD" w:rsidRDefault="00AE4472">
            <w:r>
              <w:rPr>
                <w:rFonts w:hint="eastAsia"/>
              </w:rPr>
              <w:t>链接名</w:t>
            </w:r>
          </w:p>
        </w:tc>
        <w:tc>
          <w:tcPr>
            <w:tcW w:w="1659" w:type="dxa"/>
          </w:tcPr>
          <w:p w:rsidR="00192CCD" w:rsidRDefault="00AE4472">
            <w:r>
              <w:rPr>
                <w:rFonts w:hint="eastAsia"/>
              </w:rPr>
              <w:t>链接名</w:t>
            </w:r>
          </w:p>
        </w:tc>
        <w:tc>
          <w:tcPr>
            <w:tcW w:w="1659" w:type="dxa"/>
          </w:tcPr>
          <w:p w:rsidR="00192CCD" w:rsidRDefault="00AE4472">
            <w:r>
              <w:rPr>
                <w:rFonts w:hint="eastAsia"/>
              </w:rPr>
              <w:t>Varchar</w:t>
            </w:r>
          </w:p>
        </w:tc>
        <w:tc>
          <w:tcPr>
            <w:tcW w:w="1659" w:type="dxa"/>
          </w:tcPr>
          <w:p w:rsidR="00192CCD" w:rsidRDefault="00AE4472">
            <w:r>
              <w:rPr>
                <w:rFonts w:hint="eastAsia"/>
              </w:rPr>
              <w:t>255</w:t>
            </w:r>
          </w:p>
        </w:tc>
        <w:tc>
          <w:tcPr>
            <w:tcW w:w="1660" w:type="dxa"/>
          </w:tcPr>
          <w:p w:rsidR="00192CCD" w:rsidRDefault="00192CCD"/>
        </w:tc>
      </w:tr>
      <w:tr w:rsidR="00192CCD">
        <w:tc>
          <w:tcPr>
            <w:tcW w:w="1659" w:type="dxa"/>
          </w:tcPr>
          <w:p w:rsidR="00192CCD" w:rsidRDefault="00AE4472">
            <w:r>
              <w:rPr>
                <w:rFonts w:hint="eastAsia"/>
              </w:rPr>
              <w:t>链接地址</w:t>
            </w:r>
          </w:p>
        </w:tc>
        <w:tc>
          <w:tcPr>
            <w:tcW w:w="1659" w:type="dxa"/>
          </w:tcPr>
          <w:p w:rsidR="00192CCD" w:rsidRDefault="00AE4472">
            <w:r>
              <w:rPr>
                <w:rFonts w:hint="eastAsia"/>
              </w:rPr>
              <w:t>链接地址</w:t>
            </w:r>
          </w:p>
        </w:tc>
        <w:tc>
          <w:tcPr>
            <w:tcW w:w="1659" w:type="dxa"/>
          </w:tcPr>
          <w:p w:rsidR="00192CCD" w:rsidRDefault="00AE4472">
            <w:r>
              <w:rPr>
                <w:rFonts w:hint="eastAsia"/>
              </w:rPr>
              <w:t>TEXT</w:t>
            </w:r>
          </w:p>
        </w:tc>
        <w:tc>
          <w:tcPr>
            <w:tcW w:w="1659" w:type="dxa"/>
          </w:tcPr>
          <w:p w:rsidR="00192CCD" w:rsidRDefault="00192CCD"/>
        </w:tc>
        <w:tc>
          <w:tcPr>
            <w:tcW w:w="1660" w:type="dxa"/>
          </w:tcPr>
          <w:p w:rsidR="00192CCD" w:rsidRDefault="00192CCD"/>
        </w:tc>
      </w:tr>
    </w:tbl>
    <w:p w:rsidR="00192CCD" w:rsidRDefault="00192CCD"/>
    <w:p w:rsidR="00192CCD" w:rsidRDefault="00192CCD"/>
    <w:p w:rsidR="00192CCD" w:rsidRDefault="00192CCD"/>
    <w:p w:rsidR="00192CCD" w:rsidRDefault="00AE4472">
      <w:pPr>
        <w:pStyle w:val="3"/>
      </w:pPr>
      <w:bookmarkStart w:id="816" w:name="_Toc9042"/>
      <w:r>
        <w:rPr>
          <w:rFonts w:hint="eastAsia"/>
        </w:rPr>
        <w:t>7.1.2</w:t>
      </w:r>
      <w:r>
        <w:rPr>
          <w:rFonts w:hint="eastAsia"/>
        </w:rPr>
        <w:t>数据字典</w:t>
      </w:r>
      <w:bookmarkEnd w:id="816"/>
    </w:p>
    <w:tbl>
      <w:tblPr>
        <w:tblW w:w="5504" w:type="dxa"/>
        <w:tblLayout w:type="fixed"/>
        <w:tblCellMar>
          <w:top w:w="15" w:type="dxa"/>
          <w:left w:w="15" w:type="dxa"/>
          <w:bottom w:w="15" w:type="dxa"/>
          <w:right w:w="15" w:type="dxa"/>
        </w:tblCellMar>
        <w:tblLook w:val="04A0" w:firstRow="1" w:lastRow="0" w:firstColumn="1" w:lastColumn="0" w:noHBand="0" w:noVBand="1"/>
      </w:tblPr>
      <w:tblGrid>
        <w:gridCol w:w="1440"/>
        <w:gridCol w:w="656"/>
        <w:gridCol w:w="479"/>
        <w:gridCol w:w="2929"/>
      </w:tblGrid>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w:t>
            </w:r>
            <w:r>
              <w:rPr>
                <w:rFonts w:hint="eastAsia"/>
              </w:rPr>
              <w:lastRenderedPageBreak/>
              <w:t>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lastRenderedPageBreak/>
              <w:t>键型</w:t>
            </w:r>
          </w:p>
        </w:tc>
        <w:tc>
          <w:tcPr>
            <w:tcW w:w="2929" w:type="dxa"/>
            <w:tcBorders>
              <w:top w:val="single" w:sz="12" w:space="0" w:color="000000"/>
              <w:bottom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唯一地标识用户的关键域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唯一地标识实例的关键域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用户在实例中的角色</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用户接受实例，进入实例的时间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是否有效</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唯一地标识用户的关键域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r>
              <w:rPr>
                <w:rFonts w:hint="eastAsia"/>
              </w:rPr>
              <w: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用户的名字或昵称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用户自定义的密码信息</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用户类型（分别为管理员，学生，教师，案例拥有者）</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用户性别</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用户头像</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用户注册时间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用户的爱好</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用户个人签名</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w:t>
            </w:r>
            <w:r>
              <w:rPr>
                <w:rFonts w:hint="eastAsia"/>
              </w:rPr>
              <w:t>qq</w:t>
            </w:r>
            <w:r>
              <w:rPr>
                <w:rFonts w:hint="eastAsia"/>
              </w:rPr>
              <w:t>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w:t>
            </w:r>
            <w:r>
              <w:rPr>
                <w:rFonts w:hint="eastAsia"/>
              </w:rPr>
              <w:t>msn</w:t>
            </w:r>
            <w:r>
              <w:rPr>
                <w:rFonts w:hint="eastAsia"/>
              </w:rPr>
              <w:t>账号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用户的个人首页</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用户未读信息</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用户在本系统中完成的实例数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用户在本系统中正在进行的实例数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用户在本系统的在线时长</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用户在本系统中的积分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用户在本系统中的账号状态</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用户在本系统的注册邮箱</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唯一地标识用户的关键域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唯一地标识实例的关键域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唯一地标识实例角色的关键域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表示状态</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用户申请进入实例时间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PM</w:t>
            </w:r>
            <w:r>
              <w:rPr>
                <w:rFonts w:hint="eastAsia"/>
              </w:rPr>
              <w:t>处理是否进入时间</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唯一地标识案例的关键域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唯一地标识任务的关键域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案例任务名称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案例任务的描述</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该任务是否有后置任务</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该任务是否为里程碑</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该任务是否为关键任务</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该任务持续时间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该任务早开始时间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该任务早结束时间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该任务晚开始时间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该任务晚结束时间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该任务在</w:t>
            </w:r>
            <w:r>
              <w:rPr>
                <w:rFonts w:hint="eastAsia"/>
              </w:rPr>
              <w:t>wbs</w:t>
            </w:r>
            <w:r>
              <w:rPr>
                <w:rFonts w:hint="eastAsia"/>
              </w:rPr>
              <w:t>的目录位置</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w:t>
            </w:r>
            <w:r>
              <w:rPr>
                <w:rFonts w:hint="eastAsia"/>
              </w:rPr>
              <w:t>session</w:t>
            </w:r>
            <w:r>
              <w:rPr>
                <w:rFonts w:hint="eastAsia"/>
              </w:rPr>
              <w:t>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Session</w:t>
            </w:r>
            <w:r>
              <w:rPr>
                <w:rFonts w:hint="eastAsia"/>
              </w:rPr>
              <w:t>最后的访问</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Session</w:t>
            </w:r>
            <w:r>
              <w:rPr>
                <w:rFonts w:hint="eastAsia"/>
              </w:rPr>
              <w:t>数据内容</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唯一地标识案例的关键域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唯一地标识角色的关键域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角色人员的类型（如开发人员，</w:t>
            </w:r>
            <w:r>
              <w:rPr>
                <w:rFonts w:hint="eastAsia"/>
              </w:rPr>
              <w:lastRenderedPageBreak/>
              <w:t>设计人员）</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项目中的具体职位（如</w:t>
            </w:r>
            <w:r>
              <w:rPr>
                <w:rFonts w:hint="eastAsia"/>
              </w:rPr>
              <w:t>PM</w:t>
            </w:r>
            <w:r>
              <w:rPr>
                <w:rFonts w:hint="eastAsia"/>
              </w:rPr>
              <w:t>）</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对案例中角色职位的描述</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唯一地标识案例的关键域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唯一地标识角色的关键域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唯一标识资源的编号</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唯一地标识案例的关键域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唯一地标识子案例的关键域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唯一标识父案例的编号</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唯一地标识文件的关键域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下载文件时间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现在文件的用户编号</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唯一地标识文件的关键域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文件名称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文件所对应的案例的名称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上传文件的用户</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上传</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文件的保存路径</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对文件的描述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下载文件的次数</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唯一地标识案例的关键域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案例中所用到的文件名称</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唯一地新提交的关键域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标准文件的</w:t>
            </w:r>
            <w:r>
              <w:rPr>
                <w:rFonts w:hint="eastAsia"/>
              </w:rPr>
              <w:t>id</w:t>
            </w:r>
            <w:r>
              <w:rPr>
                <w:rFonts w:hint="eastAsia"/>
              </w:rPr>
              <w:t>标识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状态</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文件保存的路径</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文件名称</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取消提交的原因</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取消提交的建议</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新提交任务的时间</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结束提交的时间</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提交任务者</w:t>
            </w:r>
            <w:r>
              <w:rPr>
                <w:rFonts w:hint="eastAsia"/>
              </w:rPr>
              <w:t>id</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上传提交的人在实例中的角色</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lastRenderedPageBreak/>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唯一地实例的关键域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任务的标识</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datatime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发布时间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发布消息的角色</w:t>
            </w:r>
            <w:r>
              <w:rPr>
                <w:rFonts w:hint="eastAsia"/>
              </w:rPr>
              <w:t>id</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实例的最新消息</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w:t>
            </w:r>
            <w:r>
              <w:rPr>
                <w:rFonts w:hint="eastAsia"/>
              </w:rPr>
              <w:t>id</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唯一地标识域</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标题内容</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发送者</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接收者</w:t>
            </w:r>
            <w:r>
              <w:rPr>
                <w:rFonts w:hint="eastAsia"/>
              </w:rPr>
              <w:t>id</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发送的内容</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timestamp</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文件</w:t>
            </w:r>
            <w:r>
              <w:rPr>
                <w:rFonts w:hint="eastAsia"/>
              </w:rPr>
              <w:t>id</w:t>
            </w:r>
            <w:r>
              <w:rPr>
                <w:rFonts w:hint="eastAsia"/>
              </w:rPr>
              <w:t>发送的时间点</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发送内容是否被阅读</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实例的唯一</w:t>
            </w:r>
            <w:r>
              <w:rPr>
                <w:rFonts w:hint="eastAsia"/>
              </w:rPr>
              <w:t>id</w:t>
            </w:r>
            <w:r>
              <w:rPr>
                <w:rFonts w:hint="eastAsia"/>
              </w:rPr>
              <w:t>标识</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bottom"/>
          </w:tcPr>
          <w:p w:rsidR="00192CCD" w:rsidRDefault="00AE4472">
            <w:r>
              <w:rPr>
                <w:rFonts w:hint="eastAsia"/>
              </w:rPr>
              <w:t>外码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实例对应的案例标题</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实例的名称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创建实例者</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状态</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创建实例的时间</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实例开始时间</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实例任务结束时间</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实例结束时间</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实例进度</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实例评价的类型</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实例评价的状态</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实例的最后任务</w:t>
            </w:r>
            <w:r>
              <w:rPr>
                <w:rFonts w:hint="eastAsia"/>
              </w:rPr>
              <w:t>id</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实例的唯一</w:t>
            </w:r>
            <w:r>
              <w:rPr>
                <w:rFonts w:hint="eastAsia"/>
              </w:rPr>
              <w:t>id</w:t>
            </w:r>
            <w:r>
              <w:rPr>
                <w:rFonts w:hint="eastAsia"/>
              </w:rPr>
              <w:t>标识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任务的唯一标识</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状态</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datatime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实例任务的开始时间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datatime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实例任务的结束时间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取消实例</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参考</w:t>
            </w:r>
          </w:p>
        </w:tc>
      </w:tr>
      <w:tr w:rsidR="00192CCD">
        <w:trPr>
          <w:trHeight w:val="301"/>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实例的建议</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实例的唯一</w:t>
            </w:r>
            <w:r>
              <w:rPr>
                <w:rFonts w:hint="eastAsia"/>
              </w:rPr>
              <w:t>id</w:t>
            </w:r>
            <w:r>
              <w:rPr>
                <w:rFonts w:hint="eastAsia"/>
              </w:rPr>
              <w:t>标识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角色的唯一标识</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实例参与者</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tinyint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状态</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int(32)</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唯一标识封禁邮箱对象的关键域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被封禁的邮箱地址</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封禁原因或备注</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int(32)</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唯一标识封禁</w:t>
            </w:r>
            <w:r>
              <w:rPr>
                <w:rFonts w:hint="eastAsia"/>
              </w:rPr>
              <w:t>ip</w:t>
            </w:r>
            <w:r>
              <w:rPr>
                <w:rFonts w:hint="eastAsia"/>
              </w:rPr>
              <w:t>地址的关键域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varchar(32)</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被封禁的</w:t>
            </w:r>
            <w:r>
              <w:rPr>
                <w:rFonts w:hint="eastAsia"/>
              </w:rPr>
              <w:t>ip</w:t>
            </w:r>
            <w:r>
              <w:rPr>
                <w:rFonts w:hint="eastAsia"/>
              </w:rPr>
              <w:t>地址</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封禁原因或备注</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int(32)</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唯一标识封禁用户名的关键域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被封禁的用户名称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封禁原因或备注</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唯一标识回复对象的关键域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回复的帖子的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封禁原因或备注</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回复用户的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回复发表的时间</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唯一标识帖子对象的关键域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唯一标识帖子对象的关监狱</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封禁原因或备注</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回复用户的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回复发表的时间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帖子对应的案例的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帖子被点击的次数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帖子的回复数量</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lastRenderedPageBreak/>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唯一标识案例对象的关键域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案例的名称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案例的描述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案例拥有者的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案例版本编号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案例创建的时间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上传案例的管理员</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上传的时间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案例开启状态</w:t>
            </w:r>
            <w:r>
              <w:rPr>
                <w:rFonts w:hint="eastAsia"/>
              </w:rPr>
              <w:t>0</w:t>
            </w:r>
            <w:r>
              <w:rPr>
                <w:rFonts w:hint="eastAsia"/>
              </w:rPr>
              <w:t>表示关闭，</w:t>
            </w:r>
            <w:r>
              <w:rPr>
                <w:rFonts w:hint="eastAsia"/>
              </w:rPr>
              <w:t>1</w:t>
            </w:r>
            <w:r>
              <w:rPr>
                <w:rFonts w:hint="eastAsia"/>
              </w:rPr>
              <w:t>表示开启</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案例现有实例数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案例最大限制实例数</w:t>
            </w:r>
            <w:r>
              <w:rPr>
                <w:rFonts w:hint="eastAsia"/>
              </w:rPr>
              <w:t>0</w:t>
            </w:r>
            <w:r>
              <w:rPr>
                <w:rFonts w:hint="eastAsia"/>
              </w:rPr>
              <w:t>表示不限制</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正在进行的实例数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已经完成的实例数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案例类型</w:t>
            </w:r>
            <w:r>
              <w:rPr>
                <w:rFonts w:hint="eastAsia"/>
              </w:rPr>
              <w:t>0</w:t>
            </w:r>
            <w:r>
              <w:rPr>
                <w:rFonts w:hint="eastAsia"/>
              </w:rPr>
              <w:t>表示自己学习用</w:t>
            </w:r>
            <w:r>
              <w:rPr>
                <w:rFonts w:hint="eastAsia"/>
              </w:rPr>
              <w:t>1</w:t>
            </w:r>
            <w:r>
              <w:rPr>
                <w:rFonts w:hint="eastAsia"/>
              </w:rPr>
              <w:t>表示教学用</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最大的玩家（角色）数量</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唯一标识聊天记录的关键域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聊天记录对应实例的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聊天记录的发送时间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聊天记录的发送人的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聊天记录的内容</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唯一标识评论的关键域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评论的内容</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评论用户的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评论的案例的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评论的实例的</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192CCD"/>
        </w:tc>
        <w:tc>
          <w:tcPr>
            <w:tcW w:w="656" w:type="dxa"/>
            <w:tcBorders>
              <w:bottom w:val="single" w:sz="12" w:space="0" w:color="000000"/>
              <w:right w:val="single" w:sz="12" w:space="0" w:color="000000"/>
            </w:tcBorders>
            <w:shd w:val="clear" w:color="auto" w:fill="auto"/>
            <w:vAlign w:val="center"/>
          </w:tcPr>
          <w:p w:rsidR="00192CCD" w:rsidRDefault="00192CCD"/>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评论发表时间</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text</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表一表示个人评价信息的关键域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评价所属实例</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评价所属任务</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评价所属角色</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评价所属用户</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任务开始时间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任务结束时间</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案例定义的要求完成的工期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在每一个</w:t>
            </w:r>
            <w:r>
              <w:rPr>
                <w:rFonts w:hint="eastAsia"/>
              </w:rPr>
              <w:t>milestone</w:t>
            </w:r>
            <w:r>
              <w:rPr>
                <w:rFonts w:hint="eastAsia"/>
              </w:rPr>
              <w:t>阶段，每个人文档超时的时间的累积</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有效工作天数，每天累积超过</w:t>
            </w:r>
            <w:r>
              <w:rPr>
                <w:rFonts w:hint="eastAsia"/>
              </w:rPr>
              <w:t>30</w:t>
            </w:r>
            <w:r>
              <w:rPr>
                <w:rFonts w:hint="eastAsia"/>
              </w:rPr>
              <w:t>分钟为一个有效天数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任务通过审核时的审核次数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上传下载文件数量</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上传文件被下载次数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提问或回复不同主题次数，即参与主题次数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学习态度自评</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专业能力自评</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沟通能力自评</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协作能力自评</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取得成绩自评</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组织能力自评（</w:t>
            </w:r>
            <w:r>
              <w:rPr>
                <w:rFonts w:hint="eastAsia"/>
              </w:rPr>
              <w:t>pm</w:t>
            </w:r>
            <w:r>
              <w:rPr>
                <w:rFonts w:hint="eastAsia"/>
              </w:rPr>
              <w:t>有）</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决策能力自评（</w:t>
            </w:r>
            <w:r>
              <w:rPr>
                <w:rFonts w:hint="eastAsia"/>
              </w:rPr>
              <w:t>pm</w:t>
            </w:r>
            <w:r>
              <w:rPr>
                <w:rFonts w:hint="eastAsia"/>
              </w:rPr>
              <w:t>有）</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自评总分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自我评价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学习展望</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学习态度</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专业能力</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沟通能力</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写作能力</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文档通过时间</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文档通过效率</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文档正确度</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文档创新情况</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文档风格</w:t>
            </w:r>
            <w:r>
              <w:rPr>
                <w:rFonts w:hint="eastAsia"/>
              </w:rPr>
              <w:t>pm</w:t>
            </w:r>
            <w:r>
              <w:rPr>
                <w:rFonts w:hint="eastAsia"/>
              </w:rPr>
              <w:t>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pm</w:t>
            </w:r>
            <w:r>
              <w:rPr>
                <w:rFonts w:hint="eastAsia"/>
              </w:rPr>
              <w:t>评价总分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pm</w:t>
            </w:r>
            <w:r>
              <w:rPr>
                <w:rFonts w:hint="eastAsia"/>
              </w:rPr>
              <w:t>总体评价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指导老师对个人评价中的学习态度</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 xml:space="preserve"> </w:t>
            </w:r>
            <w:r>
              <w:rPr>
                <w:rFonts w:hint="eastAsia"/>
              </w:rPr>
              <w:t>指导老师对个人评价中的上传下载数量</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指导老师对个人评价中的上传下载数量</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指导老师对个人评价中的</w:t>
            </w:r>
            <w:r>
              <w:rPr>
                <w:rFonts w:hint="eastAsia"/>
              </w:rPr>
              <w:t>bbs</w:t>
            </w:r>
            <w:r>
              <w:rPr>
                <w:rFonts w:hint="eastAsia"/>
              </w:rPr>
              <w:t>讨论次数</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指导老师对个人评价中的</w:t>
            </w:r>
            <w:r>
              <w:rPr>
                <w:rFonts w:hint="eastAsia"/>
              </w:rPr>
              <w:t>bbs</w:t>
            </w:r>
            <w:r>
              <w:rPr>
                <w:rFonts w:hint="eastAsia"/>
              </w:rPr>
              <w:t>讨论质量</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指导老师对个人评价中的总体得分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指导老师对个人评价中的总体评价</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唯一标识组员互评信息的关键域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评价所属实例</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评价所属任务</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被评价用户</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评价的用户</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评价所属角色</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lastRenderedPageBreak/>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被评价者是项目经理则有此项</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被评价者是项目经理则有此项</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被评价者对评价者的帮助得分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被评价者的总体得分</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评价者对被评价者评价</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76"/>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唯一标识小组评价信息的关键域</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评价所属实例</w:t>
            </w:r>
            <w:r>
              <w:rPr>
                <w:rFonts w:hint="eastAsia"/>
              </w:rPr>
              <w:t>id</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评价所属任务</w:t>
            </w:r>
            <w:r>
              <w:rPr>
                <w:rFonts w:hint="eastAsia"/>
              </w:rPr>
              <w:t>id</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学员上传下载次数</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上传的文档被下载次数</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BBS</w:t>
            </w:r>
            <w:r>
              <w:rPr>
                <w:rFonts w:hint="eastAsia"/>
              </w:rPr>
              <w:t>回帖大于</w:t>
            </w:r>
            <w:r>
              <w:rPr>
                <w:rFonts w:hint="eastAsia"/>
              </w:rPr>
              <w:t>10</w:t>
            </w:r>
            <w:r>
              <w:rPr>
                <w:rFonts w:hint="eastAsia"/>
              </w:rPr>
              <w:t>的主体数量</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传上下载数量的得分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FFFFFF"/>
            <w:vAlign w:val="center"/>
          </w:tcPr>
          <w:p w:rsidR="00192CCD" w:rsidRDefault="00AE4472">
            <w:r>
              <w:rPr>
                <w:rFonts w:hint="eastAsia"/>
              </w:rPr>
              <w:t>上传下载质量的得分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bbs</w:t>
            </w:r>
            <w:r>
              <w:rPr>
                <w:rFonts w:hint="eastAsia"/>
              </w:rPr>
              <w:t>讨论次数的得分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bbs</w:t>
            </w:r>
            <w:r>
              <w:rPr>
                <w:rFonts w:hint="eastAsia"/>
              </w:rPr>
              <w:t>讨论质量的得分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所有文档提交时间得分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创新情况得分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正确情况得分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192CCD"/>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文档风格得分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总分</w:t>
            </w:r>
          </w:p>
        </w:tc>
      </w:tr>
      <w:tr w:rsidR="00192CCD">
        <w:trPr>
          <w:trHeight w:val="276"/>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是</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描述性评价</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唯一标识输入的关键域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输入的文件编号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输入的文件内容（名字）</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唯一标识任务确认的关键域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负责人的编号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是否确认任务</w:t>
            </w:r>
            <w:r>
              <w:rPr>
                <w:rFonts w:hint="eastAsia"/>
              </w:rPr>
              <w:t>1</w:t>
            </w:r>
            <w:r>
              <w:rPr>
                <w:rFonts w:hint="eastAsia"/>
              </w:rPr>
              <w:t>表示是</w:t>
            </w:r>
            <w:r>
              <w:rPr>
                <w:rFonts w:hint="eastAsia"/>
              </w:rPr>
              <w:t>0</w:t>
            </w:r>
            <w:r>
              <w:rPr>
                <w:rFonts w:hint="eastAsia"/>
              </w:rPr>
              <w:t>表示否</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唯一标识输入的关键域</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案例编号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任务编号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输入的文件编号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输入的文件内容（名字）</w:t>
            </w:r>
          </w:p>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申请者</w:t>
            </w:r>
            <w:r>
              <w:rPr>
                <w:rFonts w:hint="eastAsia"/>
              </w:rPr>
              <w:t>id</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实例编号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bottom w:val="single" w:sz="12" w:space="0" w:color="000000"/>
              <w:right w:val="single" w:sz="12" w:space="0" w:color="000000"/>
            </w:tcBorders>
            <w:shd w:val="clear" w:color="auto" w:fill="auto"/>
            <w:vAlign w:val="center"/>
          </w:tcPr>
          <w:p w:rsidR="00192CCD" w:rsidRDefault="00AE4472">
            <w:r>
              <w:rPr>
                <w:rFonts w:hint="eastAsia"/>
              </w:rPr>
              <w:t>角色编号</w:t>
            </w:r>
          </w:p>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datetime</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tcBorders>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bottom w:val="single" w:sz="12" w:space="0" w:color="000000"/>
              <w:right w:val="single" w:sz="12" w:space="0" w:color="000000"/>
            </w:tcBorders>
            <w:shd w:val="clear" w:color="auto" w:fill="auto"/>
            <w:vAlign w:val="center"/>
          </w:tcPr>
          <w:p w:rsidR="00192CCD" w:rsidRDefault="00192CCD"/>
        </w:tc>
        <w:tc>
          <w:tcPr>
            <w:tcW w:w="2929" w:type="dxa"/>
            <w:tcBorders>
              <w:bottom w:val="single" w:sz="12" w:space="0" w:color="000000"/>
              <w:right w:val="single" w:sz="12" w:space="0" w:color="000000"/>
            </w:tcBorders>
            <w:shd w:val="clear" w:color="auto" w:fill="auto"/>
            <w:vAlign w:val="center"/>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301"/>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外码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唯一地标识角色的关键域</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用户能否有创建实例的权限</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lastRenderedPageBreak/>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用户能否有使用</w:t>
            </w:r>
            <w:r>
              <w:rPr>
                <w:rFonts w:hint="eastAsia"/>
              </w:rPr>
              <w:t>bbs</w:t>
            </w:r>
            <w:r>
              <w:rPr>
                <w:rFonts w:hint="eastAsia"/>
              </w:rPr>
              <w:t>的权限</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用户能否有申请角色的权限</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用户能否有上传案例的权限</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外码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唯一地标识角色的关键域</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数据库保存的路径</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数据库备份名称</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date</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数据库备份时间</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数据库备份的文件类型（</w:t>
            </w:r>
            <w:r>
              <w:rPr>
                <w:rFonts w:hint="eastAsia"/>
              </w:rPr>
              <w:t>zip</w:t>
            </w:r>
            <w:r>
              <w:rPr>
                <w:rFonts w:hint="eastAsia"/>
              </w:rPr>
              <w:t>，</w:t>
            </w:r>
            <w:r>
              <w:rPr>
                <w:rFonts w:hint="eastAsia"/>
              </w:rPr>
              <w:t>text</w:t>
            </w:r>
            <w:r>
              <w:rPr>
                <w:rFonts w:hint="eastAsia"/>
              </w:rPr>
              <w:t>，</w:t>
            </w:r>
            <w:r>
              <w:rPr>
                <w:rFonts w:hint="eastAsia"/>
              </w:rPr>
              <w:t>gzip</w:t>
            </w:r>
            <w:r>
              <w:rPr>
                <w:rFonts w:hint="eastAsia"/>
              </w:rPr>
              <w:t>）</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数据库备份分类型（完整，仅数据，进结构）</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外码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唯一地标识角色的关键域</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外码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数据库备份的唯一编号</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数据的恢复时间</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外码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唯一地标识角色的关键域</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varchar(32)</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该用户的登录</w:t>
            </w:r>
            <w:r>
              <w:rPr>
                <w:rFonts w:hint="eastAsia"/>
              </w:rPr>
              <w:t>IP</w:t>
            </w:r>
            <w:r>
              <w:rPr>
                <w:rFonts w:hint="eastAsia"/>
              </w:rPr>
              <w:t>地址</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date</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该用户登录的时间</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该用户的操作</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该用户的操作的操作是否成功</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该用户的操作的操作类型（管理员，教师，案例拥有者，学生）</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语言包存储路径</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varchar(32)</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语言包名称</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语言包描述</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语言包的状态</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允许系统发送</w:t>
            </w:r>
            <w:r>
              <w:rPr>
                <w:rFonts w:hint="eastAsia"/>
              </w:rPr>
              <w:t>email</w:t>
            </w:r>
            <w:r>
              <w:rPr>
                <w:rFonts w:hint="eastAsia"/>
              </w:rPr>
              <w:t>，如果禁用</w:t>
            </w:r>
            <w:r>
              <w:rPr>
                <w:rFonts w:hint="eastAsia"/>
              </w:rPr>
              <w:t>,</w:t>
            </w:r>
            <w:r>
              <w:rPr>
                <w:rFonts w:hint="eastAsia"/>
              </w:rPr>
              <w:t>系统将不会发送任何</w:t>
            </w:r>
            <w:r>
              <w:rPr>
                <w:rFonts w:hint="eastAsia"/>
              </w:rPr>
              <w:t>email.</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varchar(32)</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可以使用系统发送</w:t>
            </w:r>
            <w:r>
              <w:rPr>
                <w:rFonts w:hint="eastAsia"/>
              </w:rPr>
              <w:t>email</w:t>
            </w:r>
            <w:r>
              <w:rPr>
                <w:rFonts w:hint="eastAsia"/>
              </w:rPr>
              <w:t>而不显示用户的</w:t>
            </w:r>
            <w:r>
              <w:rPr>
                <w:rFonts w:hint="eastAsia"/>
              </w:rPr>
              <w:t>email</w:t>
            </w:r>
            <w:r>
              <w:rPr>
                <w:rFonts w:hint="eastAsia"/>
              </w:rPr>
              <w:t>地址</w:t>
            </w:r>
            <w:r>
              <w:rPr>
                <w:rFonts w:hint="eastAsia"/>
              </w:rPr>
              <w:t>.</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date</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在</w:t>
            </w:r>
            <w:r>
              <w:rPr>
                <w:rFonts w:hint="eastAsia"/>
              </w:rPr>
              <w:t>PHP</w:t>
            </w:r>
            <w:r>
              <w:rPr>
                <w:rFonts w:hint="eastAsia"/>
              </w:rPr>
              <w:t>中用于发送</w:t>
            </w:r>
            <w:r>
              <w:rPr>
                <w:rFonts w:hint="eastAsia"/>
              </w:rPr>
              <w:t>email</w:t>
            </w:r>
            <w:r>
              <w:rPr>
                <w:rFonts w:hint="eastAsia"/>
              </w:rPr>
              <w:t>的函数</w:t>
            </w:r>
            <w:r>
              <w:rPr>
                <w:rFonts w:hint="eastAsia"/>
              </w:rPr>
              <w:t>.</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这将使用在任何需要指定联络方式的场合</w:t>
            </w:r>
            <w:r>
              <w:rPr>
                <w:rFonts w:hint="eastAsia"/>
              </w:rPr>
              <w:t xml:space="preserve">, </w:t>
            </w:r>
            <w:r>
              <w:rPr>
                <w:rFonts w:hint="eastAsia"/>
              </w:rPr>
              <w:t>例如系统消息</w:t>
            </w:r>
            <w:r>
              <w:rPr>
                <w:rFonts w:hint="eastAsia"/>
              </w:rPr>
              <w:t>,</w:t>
            </w:r>
            <w:r>
              <w:rPr>
                <w:rFonts w:hint="eastAsia"/>
              </w:rPr>
              <w:t>技术联络等等</w:t>
            </w:r>
            <w:r>
              <w:rPr>
                <w:rFonts w:hint="eastAsia"/>
              </w:rPr>
              <w:t>.</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将在系统发送的</w:t>
            </w:r>
            <w:r>
              <w:rPr>
                <w:rFonts w:hint="eastAsia"/>
              </w:rPr>
              <w:t>email</w:t>
            </w:r>
            <w:r>
              <w:rPr>
                <w:rFonts w:hint="eastAsia"/>
              </w:rPr>
              <w:t>后附加这段文字</w:t>
            </w:r>
            <w:r>
              <w:rPr>
                <w:rFonts w:hint="eastAsia"/>
              </w:rPr>
              <w:t>.</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决定了用户是否可以在注册后立刻浏览论坛</w:t>
            </w:r>
            <w:r>
              <w:rPr>
                <w:rFonts w:hint="eastAsia"/>
              </w:rPr>
              <w:t xml:space="preserve">, </w:t>
            </w:r>
            <w:r>
              <w:rPr>
                <w:rFonts w:hint="eastAsia"/>
              </w:rPr>
              <w:t>还是必须进行确认</w:t>
            </w:r>
            <w:r>
              <w:rPr>
                <w:rFonts w:hint="eastAsia"/>
              </w:rPr>
              <w:t xml:space="preserve">. </w:t>
            </w:r>
            <w:r>
              <w:rPr>
                <w:rFonts w:hint="eastAsia"/>
              </w:rPr>
              <w:t>也可以禁止新用户注册</w:t>
            </w:r>
            <w:r>
              <w:rPr>
                <w:rFonts w:hint="eastAsia"/>
              </w:rPr>
              <w:t>.</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最大用户名长度</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最小用户名长度</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最大密码长度</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最小密码长度</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不同的用户可以使用相同的</w:t>
            </w:r>
            <w:r>
              <w:rPr>
                <w:rFonts w:hint="eastAsia"/>
              </w:rPr>
              <w:lastRenderedPageBreak/>
              <w:t>email</w:t>
            </w:r>
            <w:r>
              <w:rPr>
                <w:rFonts w:hint="eastAsia"/>
              </w:rPr>
              <w:t>注册</w:t>
            </w:r>
            <w:r>
              <w:rPr>
                <w:rFonts w:hint="eastAsia"/>
              </w:rPr>
              <w:t>.</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Cookie</w:t>
            </w:r>
            <w:r>
              <w:rPr>
                <w:rFonts w:hint="eastAsia"/>
              </w:rPr>
              <w:t>作用域</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Cookie</w:t>
            </w:r>
            <w:r>
              <w:rPr>
                <w:rFonts w:hint="eastAsia"/>
              </w:rPr>
              <w:t>名称</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Cookie</w:t>
            </w:r>
            <w:r>
              <w:rPr>
                <w:rFonts w:hint="eastAsia"/>
              </w:rPr>
              <w:t>路径</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Cookie</w:t>
            </w:r>
            <w:r>
              <w:rPr>
                <w:rFonts w:hint="eastAsia"/>
              </w:rPr>
              <w:t>安全</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服务器</w:t>
            </w:r>
            <w:r>
              <w:rPr>
                <w:rFonts w:hint="eastAsia"/>
              </w:rPr>
              <w:t>url</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服务协议</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服务器端口</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域名</w:t>
            </w:r>
          </w:p>
        </w:tc>
      </w:tr>
      <w:tr w:rsidR="00192CCD">
        <w:trPr>
          <w:trHeight w:val="228"/>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主码</w:t>
            </w:r>
          </w:p>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唯一地标识</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是否自动登录</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自动登录时限</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强制密码转换</w:t>
            </w:r>
          </w:p>
        </w:tc>
      </w:tr>
      <w:tr w:rsidR="00192CCD">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最大尝试</w:t>
            </w:r>
          </w:p>
        </w:tc>
      </w:tr>
      <w:tr w:rsidR="00192CCD">
        <w:trPr>
          <w:trHeight w:val="289"/>
        </w:trPr>
        <w:tc>
          <w:tcPr>
            <w:tcW w:w="1440" w:type="dxa"/>
            <w:shd w:val="clear" w:color="auto" w:fill="auto"/>
            <w:vAlign w:val="bottom"/>
          </w:tcPr>
          <w:p w:rsidR="00192CCD" w:rsidRDefault="00192CCD"/>
        </w:tc>
        <w:tc>
          <w:tcPr>
            <w:tcW w:w="656" w:type="dxa"/>
            <w:shd w:val="clear" w:color="auto" w:fill="auto"/>
            <w:vAlign w:val="bottom"/>
          </w:tcPr>
          <w:p w:rsidR="00192CCD" w:rsidRDefault="00192CCD"/>
        </w:tc>
        <w:tc>
          <w:tcPr>
            <w:tcW w:w="479" w:type="dxa"/>
            <w:shd w:val="clear" w:color="auto" w:fill="auto"/>
            <w:vAlign w:val="bottom"/>
          </w:tcPr>
          <w:p w:rsidR="00192CCD" w:rsidRDefault="00192CCD"/>
        </w:tc>
        <w:tc>
          <w:tcPr>
            <w:tcW w:w="2929" w:type="dxa"/>
            <w:shd w:val="clear" w:color="auto" w:fill="auto"/>
            <w:vAlign w:val="bottom"/>
          </w:tcPr>
          <w:p w:rsidR="00192CCD" w:rsidRDefault="00192CCD"/>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类型</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是否能为空</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键型</w:t>
            </w:r>
          </w:p>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说明</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主键</w:t>
            </w:r>
          </w:p>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唯一标识输入的关键域</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外键</w:t>
            </w:r>
          </w:p>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用户编号</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收件人邮箱</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邮箱标题</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lastRenderedPageBreak/>
              <w:t>varchar(255)</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邮件正文内容</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int(11)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添加的附件</w:t>
            </w:r>
          </w:p>
        </w:tc>
      </w:tr>
      <w:tr w:rsidR="00192CCD">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varchar(255)</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192CCD"/>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192CCD" w:rsidRDefault="00AE4472">
            <w:r>
              <w:rPr>
                <w:rFonts w:hint="eastAsia"/>
              </w:rPr>
              <w:t>提示信息</w:t>
            </w:r>
          </w:p>
        </w:tc>
      </w:tr>
    </w:tbl>
    <w:p w:rsidR="00192CCD" w:rsidRDefault="00192CCD"/>
    <w:p w:rsidR="00192CCD" w:rsidRDefault="00192CCD">
      <w:pPr>
        <w:widowControl/>
        <w:jc w:val="left"/>
      </w:pPr>
    </w:p>
    <w:p w:rsidR="00192CCD" w:rsidRDefault="00AE4472">
      <w:pPr>
        <w:pStyle w:val="2"/>
        <w:numPr>
          <w:ilvl w:val="1"/>
          <w:numId w:val="5"/>
        </w:numPr>
      </w:pPr>
      <w:bookmarkStart w:id="817" w:name="_Toc26157"/>
      <w:bookmarkStart w:id="818" w:name="_Toc32131"/>
      <w:r>
        <w:t>E-R</w:t>
      </w:r>
      <w:r>
        <w:t>图</w:t>
      </w:r>
      <w:bookmarkEnd w:id="817"/>
      <w:bookmarkEnd w:id="818"/>
    </w:p>
    <w:p w:rsidR="00192CCD" w:rsidRDefault="00AE4472">
      <w:pPr>
        <w:widowControl/>
        <w:jc w:val="left"/>
      </w:pPr>
      <w:r>
        <w:rPr>
          <w:rFonts w:ascii="宋体" w:hAnsi="宋体" w:cs="宋体"/>
          <w:noProof/>
          <w:kern w:val="0"/>
          <w:sz w:val="24"/>
          <w:lang w:bidi="ar"/>
        </w:rPr>
        <w:drawing>
          <wp:inline distT="0" distB="0" distL="114300" distR="114300">
            <wp:extent cx="5509895" cy="3825875"/>
            <wp:effectExtent l="0" t="0" r="6985" b="14605"/>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449"/>
                    <a:stretch>
                      <a:fillRect/>
                    </a:stretch>
                  </pic:blipFill>
                  <pic:spPr>
                    <a:xfrm>
                      <a:off x="0" y="0"/>
                      <a:ext cx="5509895" cy="3825875"/>
                    </a:xfrm>
                    <a:prstGeom prst="rect">
                      <a:avLst/>
                    </a:prstGeom>
                    <a:noFill/>
                    <a:ln w="9525">
                      <a:noFill/>
                    </a:ln>
                  </pic:spPr>
                </pic:pic>
              </a:graphicData>
            </a:graphic>
          </wp:inline>
        </w:drawing>
      </w:r>
    </w:p>
    <w:p w:rsidR="00192CCD" w:rsidRDefault="00192CCD"/>
    <w:p w:rsidR="00192CCD" w:rsidRDefault="00192CCD"/>
    <w:p w:rsidR="00192CCD" w:rsidRDefault="00192CCD"/>
    <w:p w:rsidR="00192CCD" w:rsidRDefault="00192CCD"/>
    <w:p w:rsidR="00192CCD" w:rsidRDefault="00192CCD"/>
    <w:sectPr w:rsidR="00192CCD">
      <w:footerReference w:type="default" r:id="rId4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3E07" w:rsidRDefault="003E3E07">
      <w:r>
        <w:separator/>
      </w:r>
    </w:p>
  </w:endnote>
  <w:endnote w:type="continuationSeparator" w:id="0">
    <w:p w:rsidR="003E3E07" w:rsidRDefault="003E3E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4472" w:rsidRDefault="00AE4472">
    <w:pPr>
      <w:pStyle w:val="aa"/>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E4472" w:rsidRDefault="00AE4472">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8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cGYwIAAA4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r8B3BmMCAAAOBQAADgAAAAAAAAAAAAAAAAAuAgAAZHJzL2Uyb0RvYy54&#10;bWxQSwECLQAUAAYACAAAACEAcarRudcAAAAFAQAADwAAAAAAAAAAAAAAAAC9BAAAZHJzL2Rvd25y&#10;ZXYueG1sUEsFBgAAAAAEAAQA8wAAAMEFAAAAAA==&#10;" filled="f" stroked="f" strokeweight=".5pt">
              <v:textbox style="mso-fit-shape-to-text:t" inset="0,0,0,0">
                <w:txbxContent>
                  <w:p w:rsidR="00AE4472" w:rsidRDefault="00AE4472">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4472" w:rsidRDefault="00AE4472">
    <w:pPr>
      <w:pStyle w:val="aa"/>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E4472" w:rsidRDefault="00AE4472">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87"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AWZQIAABUFAAAOAAAAZHJzL2Uyb0RvYy54bWysVMtuEzEU3SPxD5b3ZJJWlC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Yf7AWZQIAABUFAAAOAAAAAAAAAAAAAAAAAC4CAABkcnMvZTJvRG9j&#10;LnhtbFBLAQItABQABgAIAAAAIQBxqtG51wAAAAUBAAAPAAAAAAAAAAAAAAAAAL8EAABkcnMvZG93&#10;bnJldi54bWxQSwUGAAAAAAQABADzAAAAwwUAAAAA&#10;" filled="f" stroked="f" strokeweight=".5pt">
              <v:textbox style="mso-fit-shape-to-text:t" inset="0,0,0,0">
                <w:txbxContent>
                  <w:p w:rsidR="00AE4472" w:rsidRDefault="00AE4472">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3E07" w:rsidRDefault="003E3E07">
      <w:r>
        <w:separator/>
      </w:r>
    </w:p>
  </w:footnote>
  <w:footnote w:type="continuationSeparator" w:id="0">
    <w:p w:rsidR="003E3E07" w:rsidRDefault="003E3E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4472" w:rsidRDefault="00AE4472">
    <w:pPr>
      <w:pStyle w:val="ac"/>
    </w:pPr>
    <w:r>
      <w:fldChar w:fldCharType="begin"/>
    </w:r>
    <w:r>
      <w:instrText xml:space="preserve"> FILENAME \* Caps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40DA7D1"/>
    <w:multiLevelType w:val="singleLevel"/>
    <w:tmpl w:val="A40DA7D1"/>
    <w:lvl w:ilvl="0">
      <w:start w:val="1"/>
      <w:numFmt w:val="decimal"/>
      <w:lvlText w:val="%1."/>
      <w:lvlJc w:val="left"/>
      <w:pPr>
        <w:tabs>
          <w:tab w:val="left" w:pos="312"/>
        </w:tabs>
      </w:pPr>
    </w:lvl>
  </w:abstractNum>
  <w:abstractNum w:abstractNumId="1" w15:restartNumberingAfterBreak="0">
    <w:nsid w:val="A7C1CDB8"/>
    <w:multiLevelType w:val="singleLevel"/>
    <w:tmpl w:val="A7C1CDB8"/>
    <w:lvl w:ilvl="0">
      <w:start w:val="1"/>
      <w:numFmt w:val="decimal"/>
      <w:suff w:val="nothing"/>
      <w:lvlText w:val="%1、"/>
      <w:lvlJc w:val="left"/>
    </w:lvl>
  </w:abstractNum>
  <w:abstractNum w:abstractNumId="2" w15:restartNumberingAfterBreak="0">
    <w:nsid w:val="B61DA20A"/>
    <w:multiLevelType w:val="singleLevel"/>
    <w:tmpl w:val="B61DA20A"/>
    <w:lvl w:ilvl="0">
      <w:start w:val="1"/>
      <w:numFmt w:val="decimal"/>
      <w:lvlText w:val="%1."/>
      <w:lvlJc w:val="left"/>
      <w:pPr>
        <w:tabs>
          <w:tab w:val="left" w:pos="312"/>
        </w:tabs>
      </w:pPr>
    </w:lvl>
  </w:abstractNum>
  <w:abstractNum w:abstractNumId="3" w15:restartNumberingAfterBreak="0">
    <w:nsid w:val="C8830B56"/>
    <w:multiLevelType w:val="singleLevel"/>
    <w:tmpl w:val="C8830B56"/>
    <w:lvl w:ilvl="0">
      <w:start w:val="1"/>
      <w:numFmt w:val="decimal"/>
      <w:lvlText w:val="%1."/>
      <w:lvlJc w:val="left"/>
      <w:pPr>
        <w:tabs>
          <w:tab w:val="left" w:pos="312"/>
        </w:tabs>
      </w:pPr>
    </w:lvl>
  </w:abstractNum>
  <w:abstractNum w:abstractNumId="4" w15:restartNumberingAfterBreak="0">
    <w:nsid w:val="D8FDA035"/>
    <w:multiLevelType w:val="singleLevel"/>
    <w:tmpl w:val="D8FDA035"/>
    <w:lvl w:ilvl="0">
      <w:start w:val="1"/>
      <w:numFmt w:val="decimal"/>
      <w:lvlText w:val="%1."/>
      <w:lvlJc w:val="left"/>
      <w:pPr>
        <w:tabs>
          <w:tab w:val="left" w:pos="312"/>
        </w:tabs>
      </w:pPr>
    </w:lvl>
  </w:abstractNum>
  <w:abstractNum w:abstractNumId="5" w15:restartNumberingAfterBreak="0">
    <w:nsid w:val="DEED3256"/>
    <w:multiLevelType w:val="singleLevel"/>
    <w:tmpl w:val="DEED3256"/>
    <w:lvl w:ilvl="0">
      <w:start w:val="1"/>
      <w:numFmt w:val="decimal"/>
      <w:lvlText w:val="%1."/>
      <w:lvlJc w:val="left"/>
      <w:pPr>
        <w:tabs>
          <w:tab w:val="left" w:pos="312"/>
        </w:tabs>
      </w:pPr>
    </w:lvl>
  </w:abstractNum>
  <w:abstractNum w:abstractNumId="6" w15:restartNumberingAfterBreak="0">
    <w:nsid w:val="07B77B14"/>
    <w:multiLevelType w:val="singleLevel"/>
    <w:tmpl w:val="07B77B14"/>
    <w:lvl w:ilvl="0">
      <w:start w:val="1"/>
      <w:numFmt w:val="decimal"/>
      <w:lvlText w:val="%1."/>
      <w:lvlJc w:val="left"/>
      <w:pPr>
        <w:tabs>
          <w:tab w:val="left" w:pos="312"/>
        </w:tabs>
      </w:pPr>
    </w:lvl>
  </w:abstractNum>
  <w:abstractNum w:abstractNumId="7" w15:restartNumberingAfterBreak="0">
    <w:nsid w:val="0D760969"/>
    <w:multiLevelType w:val="multilevel"/>
    <w:tmpl w:val="0D76096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12000D8"/>
    <w:multiLevelType w:val="multilevel"/>
    <w:tmpl w:val="212000D8"/>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B36AF77"/>
    <w:multiLevelType w:val="singleLevel"/>
    <w:tmpl w:val="2B36AF77"/>
    <w:lvl w:ilvl="0">
      <w:start w:val="1"/>
      <w:numFmt w:val="decimal"/>
      <w:lvlText w:val="%1."/>
      <w:lvlJc w:val="left"/>
      <w:pPr>
        <w:tabs>
          <w:tab w:val="left" w:pos="312"/>
        </w:tabs>
      </w:pPr>
    </w:lvl>
  </w:abstractNum>
  <w:abstractNum w:abstractNumId="10" w15:restartNumberingAfterBreak="0">
    <w:nsid w:val="2C2463ED"/>
    <w:multiLevelType w:val="singleLevel"/>
    <w:tmpl w:val="2C2463ED"/>
    <w:lvl w:ilvl="0">
      <w:start w:val="4"/>
      <w:numFmt w:val="decimal"/>
      <w:lvlText w:val="[%1]"/>
      <w:lvlJc w:val="left"/>
      <w:pPr>
        <w:tabs>
          <w:tab w:val="left" w:pos="312"/>
        </w:tabs>
      </w:pPr>
    </w:lvl>
  </w:abstractNum>
  <w:abstractNum w:abstractNumId="11" w15:restartNumberingAfterBreak="0">
    <w:nsid w:val="34D641F5"/>
    <w:multiLevelType w:val="multilevel"/>
    <w:tmpl w:val="34D641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EAB7723"/>
    <w:multiLevelType w:val="multilevel"/>
    <w:tmpl w:val="3EAB772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E696826"/>
    <w:multiLevelType w:val="multilevel"/>
    <w:tmpl w:val="4E696826"/>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asciiTheme="majorHAnsi" w:hAnsiTheme="majorHAnsi" w:hint="default"/>
      </w:rPr>
    </w:lvl>
    <w:lvl w:ilvl="3">
      <w:start w:val="1"/>
      <w:numFmt w:val="decimal"/>
      <w:lvlText w:val="%1.%2.%3.%4"/>
      <w:lvlJc w:val="left"/>
      <w:pPr>
        <w:ind w:left="425" w:hanging="425"/>
      </w:pPr>
      <w:rPr>
        <w:rFonts w:hint="eastAsia"/>
        <w:b w:val="0"/>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4" w15:restartNumberingAfterBreak="0">
    <w:nsid w:val="59E2302B"/>
    <w:multiLevelType w:val="singleLevel"/>
    <w:tmpl w:val="59E2302B"/>
    <w:lvl w:ilvl="0">
      <w:start w:val="1"/>
      <w:numFmt w:val="decimal"/>
      <w:lvlText w:val="%1."/>
      <w:lvlJc w:val="left"/>
      <w:pPr>
        <w:ind w:left="425" w:hanging="425"/>
      </w:pPr>
    </w:lvl>
  </w:abstractNum>
  <w:abstractNum w:abstractNumId="15" w15:restartNumberingAfterBreak="0">
    <w:nsid w:val="59E23AD2"/>
    <w:multiLevelType w:val="singleLevel"/>
    <w:tmpl w:val="59E23AD2"/>
    <w:lvl w:ilvl="0">
      <w:start w:val="1"/>
      <w:numFmt w:val="decimal"/>
      <w:lvlText w:val="%1."/>
      <w:lvlJc w:val="left"/>
      <w:pPr>
        <w:ind w:left="425" w:hanging="425"/>
      </w:pPr>
    </w:lvl>
  </w:abstractNum>
  <w:abstractNum w:abstractNumId="16" w15:restartNumberingAfterBreak="0">
    <w:nsid w:val="59E306DD"/>
    <w:multiLevelType w:val="multilevel"/>
    <w:tmpl w:val="59E306DD"/>
    <w:lvl w:ilvl="0">
      <w:start w:val="1"/>
      <w:numFmt w:val="decimal"/>
      <w:suff w:val="nothing"/>
      <w:lvlText w:val="%1．"/>
      <w:lvlJc w:val="left"/>
      <w:pPr>
        <w:ind w:left="0" w:firstLine="40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7" w15:restartNumberingAfterBreak="0">
    <w:nsid w:val="59E30758"/>
    <w:multiLevelType w:val="multilevel"/>
    <w:tmpl w:val="59E30758"/>
    <w:lvl w:ilvl="0">
      <w:start w:val="1"/>
      <w:numFmt w:val="decimal"/>
      <w:suff w:val="nothing"/>
      <w:lvlText w:val="%1．"/>
      <w:lvlJc w:val="left"/>
      <w:pPr>
        <w:ind w:left="0" w:firstLine="40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8" w15:restartNumberingAfterBreak="0">
    <w:nsid w:val="59E3082C"/>
    <w:multiLevelType w:val="multilevel"/>
    <w:tmpl w:val="59E3082C"/>
    <w:lvl w:ilvl="0">
      <w:start w:val="1"/>
      <w:numFmt w:val="decimal"/>
      <w:lvlText w:val="%1)"/>
      <w:lvlJc w:val="left"/>
      <w:pPr>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 w15:restartNumberingAfterBreak="0">
    <w:nsid w:val="63447FC2"/>
    <w:multiLevelType w:val="singleLevel"/>
    <w:tmpl w:val="63447FC2"/>
    <w:lvl w:ilvl="0">
      <w:start w:val="1"/>
      <w:numFmt w:val="decimal"/>
      <w:lvlText w:val="%1."/>
      <w:lvlJc w:val="left"/>
      <w:pPr>
        <w:tabs>
          <w:tab w:val="left" w:pos="312"/>
        </w:tabs>
      </w:pPr>
    </w:lvl>
  </w:abstractNum>
  <w:num w:numId="1">
    <w:abstractNumId w:val="12"/>
  </w:num>
  <w:num w:numId="2">
    <w:abstractNumId w:val="14"/>
  </w:num>
  <w:num w:numId="3">
    <w:abstractNumId w:val="15"/>
  </w:num>
  <w:num w:numId="4">
    <w:abstractNumId w:val="10"/>
  </w:num>
  <w:num w:numId="5">
    <w:abstractNumId w:val="13"/>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0"/>
  </w:num>
  <w:num w:numId="11">
    <w:abstractNumId w:val="3"/>
  </w:num>
  <w:num w:numId="12">
    <w:abstractNumId w:val="11"/>
  </w:num>
  <w:num w:numId="13">
    <w:abstractNumId w:val="8"/>
  </w:num>
  <w:num w:numId="14">
    <w:abstractNumId w:val="7"/>
  </w:num>
  <w:num w:numId="15">
    <w:abstractNumId w:val="6"/>
  </w:num>
  <w:num w:numId="16">
    <w:abstractNumId w:val="19"/>
  </w:num>
  <w:num w:numId="17">
    <w:abstractNumId w:val="4"/>
  </w:num>
  <w:num w:numId="18">
    <w:abstractNumId w:val="5"/>
  </w:num>
  <w:num w:numId="19">
    <w:abstractNumId w:val="2"/>
  </w:num>
  <w:num w:numId="2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unger_Zhou">
    <w15:presenceInfo w15:providerId="None" w15:userId="Younger_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959B7"/>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2CCD"/>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3E07"/>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A8A"/>
    <w:rsid w:val="005E7C66"/>
    <w:rsid w:val="005F0071"/>
    <w:rsid w:val="005F29D7"/>
    <w:rsid w:val="005F4981"/>
    <w:rsid w:val="005F6C76"/>
    <w:rsid w:val="005F752C"/>
    <w:rsid w:val="00601C60"/>
    <w:rsid w:val="00623723"/>
    <w:rsid w:val="006301CD"/>
    <w:rsid w:val="006312A4"/>
    <w:rsid w:val="00634575"/>
    <w:rsid w:val="00641585"/>
    <w:rsid w:val="00641B8C"/>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426F6"/>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1DF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2F3B"/>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E4472"/>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73FD6"/>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C2EEB"/>
    <w:rsid w:val="00CC5AEB"/>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2AD4"/>
    <w:rsid w:val="00EC4DCB"/>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357E"/>
    <w:rsid w:val="00F7439E"/>
    <w:rsid w:val="00F81F3A"/>
    <w:rsid w:val="00F8262F"/>
    <w:rsid w:val="00F82ACE"/>
    <w:rsid w:val="00F837DF"/>
    <w:rsid w:val="00F97F5D"/>
    <w:rsid w:val="00FA3BE0"/>
    <w:rsid w:val="00FB0EBB"/>
    <w:rsid w:val="00FC4423"/>
    <w:rsid w:val="00FC4960"/>
    <w:rsid w:val="00FD043B"/>
    <w:rsid w:val="00FD0D69"/>
    <w:rsid w:val="00FD0DE3"/>
    <w:rsid w:val="00FD71FD"/>
    <w:rsid w:val="00FE3065"/>
    <w:rsid w:val="00FE37A6"/>
    <w:rsid w:val="00FE4FB3"/>
    <w:rsid w:val="00FF2B44"/>
    <w:rsid w:val="00FF3F79"/>
    <w:rsid w:val="00FF6C8E"/>
    <w:rsid w:val="00FF6F10"/>
    <w:rsid w:val="0123531F"/>
    <w:rsid w:val="021D3908"/>
    <w:rsid w:val="023F02F7"/>
    <w:rsid w:val="029E0440"/>
    <w:rsid w:val="02C97E2C"/>
    <w:rsid w:val="02E9283F"/>
    <w:rsid w:val="035C4579"/>
    <w:rsid w:val="03CD074D"/>
    <w:rsid w:val="040378BD"/>
    <w:rsid w:val="05200CFD"/>
    <w:rsid w:val="059C4564"/>
    <w:rsid w:val="07104025"/>
    <w:rsid w:val="075A05DE"/>
    <w:rsid w:val="076A651D"/>
    <w:rsid w:val="0787096B"/>
    <w:rsid w:val="08C72ECA"/>
    <w:rsid w:val="0B15099B"/>
    <w:rsid w:val="0BB956C4"/>
    <w:rsid w:val="0C5403C5"/>
    <w:rsid w:val="0CBC4CF0"/>
    <w:rsid w:val="0D11660A"/>
    <w:rsid w:val="0D5135EE"/>
    <w:rsid w:val="0E125CE9"/>
    <w:rsid w:val="0E527510"/>
    <w:rsid w:val="0FC302D8"/>
    <w:rsid w:val="11067D15"/>
    <w:rsid w:val="11712C1E"/>
    <w:rsid w:val="11FF3E08"/>
    <w:rsid w:val="12B9539F"/>
    <w:rsid w:val="1386184B"/>
    <w:rsid w:val="143F1909"/>
    <w:rsid w:val="146C1B24"/>
    <w:rsid w:val="156377AF"/>
    <w:rsid w:val="15E45B45"/>
    <w:rsid w:val="169612B3"/>
    <w:rsid w:val="16E27CFA"/>
    <w:rsid w:val="17223398"/>
    <w:rsid w:val="178D0C02"/>
    <w:rsid w:val="18521BF8"/>
    <w:rsid w:val="18547D5A"/>
    <w:rsid w:val="19A1165F"/>
    <w:rsid w:val="1A305448"/>
    <w:rsid w:val="1B8D5EF6"/>
    <w:rsid w:val="1D7D6F73"/>
    <w:rsid w:val="1D8415DB"/>
    <w:rsid w:val="1D972DAF"/>
    <w:rsid w:val="1E2F2BC5"/>
    <w:rsid w:val="1F081596"/>
    <w:rsid w:val="20213C3A"/>
    <w:rsid w:val="20800D77"/>
    <w:rsid w:val="218B227A"/>
    <w:rsid w:val="235170F5"/>
    <w:rsid w:val="24ED357E"/>
    <w:rsid w:val="24FC18C3"/>
    <w:rsid w:val="252024CB"/>
    <w:rsid w:val="252276F9"/>
    <w:rsid w:val="25ED4AFF"/>
    <w:rsid w:val="26430E95"/>
    <w:rsid w:val="26950E58"/>
    <w:rsid w:val="276B7602"/>
    <w:rsid w:val="29632DDF"/>
    <w:rsid w:val="2B970F0C"/>
    <w:rsid w:val="2CF900EF"/>
    <w:rsid w:val="2D196AEA"/>
    <w:rsid w:val="2D8B1E95"/>
    <w:rsid w:val="2DA26752"/>
    <w:rsid w:val="2DD61085"/>
    <w:rsid w:val="2E0B007B"/>
    <w:rsid w:val="2EF03762"/>
    <w:rsid w:val="2F43483C"/>
    <w:rsid w:val="2F8F2013"/>
    <w:rsid w:val="2F9A54EB"/>
    <w:rsid w:val="30380AE0"/>
    <w:rsid w:val="3064288A"/>
    <w:rsid w:val="30A55B2C"/>
    <w:rsid w:val="317639B8"/>
    <w:rsid w:val="3332334D"/>
    <w:rsid w:val="33E41999"/>
    <w:rsid w:val="34740687"/>
    <w:rsid w:val="347618A7"/>
    <w:rsid w:val="34AD13DA"/>
    <w:rsid w:val="34C131D4"/>
    <w:rsid w:val="35694D70"/>
    <w:rsid w:val="35841CC3"/>
    <w:rsid w:val="35B0554D"/>
    <w:rsid w:val="35FA725E"/>
    <w:rsid w:val="37A50251"/>
    <w:rsid w:val="37AA1508"/>
    <w:rsid w:val="3AB15B86"/>
    <w:rsid w:val="3BC22BD0"/>
    <w:rsid w:val="3BE862B6"/>
    <w:rsid w:val="3C601DBE"/>
    <w:rsid w:val="3D17088B"/>
    <w:rsid w:val="3D8C5B61"/>
    <w:rsid w:val="3DB37A7A"/>
    <w:rsid w:val="3ECE6719"/>
    <w:rsid w:val="3F8A23C5"/>
    <w:rsid w:val="402E46B1"/>
    <w:rsid w:val="406770A5"/>
    <w:rsid w:val="40770ACA"/>
    <w:rsid w:val="41362A2C"/>
    <w:rsid w:val="41381B7B"/>
    <w:rsid w:val="41D5665F"/>
    <w:rsid w:val="41DB187E"/>
    <w:rsid w:val="42662A78"/>
    <w:rsid w:val="434D0C06"/>
    <w:rsid w:val="43687310"/>
    <w:rsid w:val="43902FA3"/>
    <w:rsid w:val="443313A1"/>
    <w:rsid w:val="44F02DA2"/>
    <w:rsid w:val="45A76919"/>
    <w:rsid w:val="460977BE"/>
    <w:rsid w:val="46E8098D"/>
    <w:rsid w:val="479609C7"/>
    <w:rsid w:val="47B80478"/>
    <w:rsid w:val="484E6B25"/>
    <w:rsid w:val="4A8A6038"/>
    <w:rsid w:val="4AC74CE7"/>
    <w:rsid w:val="4D375CDD"/>
    <w:rsid w:val="4E362E32"/>
    <w:rsid w:val="4E7C0469"/>
    <w:rsid w:val="4F207B10"/>
    <w:rsid w:val="4F682353"/>
    <w:rsid w:val="4FB16DD7"/>
    <w:rsid w:val="50124D80"/>
    <w:rsid w:val="50CF1531"/>
    <w:rsid w:val="50F07EF0"/>
    <w:rsid w:val="52BA2F74"/>
    <w:rsid w:val="533524F8"/>
    <w:rsid w:val="54077ACB"/>
    <w:rsid w:val="54AD04ED"/>
    <w:rsid w:val="54C04A3E"/>
    <w:rsid w:val="551929AC"/>
    <w:rsid w:val="558E050C"/>
    <w:rsid w:val="559115B8"/>
    <w:rsid w:val="55E720F1"/>
    <w:rsid w:val="563E5A4D"/>
    <w:rsid w:val="56843081"/>
    <w:rsid w:val="56A6224C"/>
    <w:rsid w:val="56DA3E91"/>
    <w:rsid w:val="5748625A"/>
    <w:rsid w:val="57AD6224"/>
    <w:rsid w:val="57DE6181"/>
    <w:rsid w:val="59D02069"/>
    <w:rsid w:val="5A0737BF"/>
    <w:rsid w:val="5B6C4579"/>
    <w:rsid w:val="5CB92480"/>
    <w:rsid w:val="5EB44F13"/>
    <w:rsid w:val="5F877914"/>
    <w:rsid w:val="5FA20474"/>
    <w:rsid w:val="5FBA6F53"/>
    <w:rsid w:val="5FFA5BEC"/>
    <w:rsid w:val="60FF2647"/>
    <w:rsid w:val="61001C27"/>
    <w:rsid w:val="61E210A3"/>
    <w:rsid w:val="61F6176E"/>
    <w:rsid w:val="621928AA"/>
    <w:rsid w:val="626F04B7"/>
    <w:rsid w:val="63C96577"/>
    <w:rsid w:val="648A3B47"/>
    <w:rsid w:val="65E5792F"/>
    <w:rsid w:val="660B26FB"/>
    <w:rsid w:val="671C0C25"/>
    <w:rsid w:val="67FD79DB"/>
    <w:rsid w:val="69111BD7"/>
    <w:rsid w:val="69124E3C"/>
    <w:rsid w:val="69691418"/>
    <w:rsid w:val="696D5638"/>
    <w:rsid w:val="69E8001A"/>
    <w:rsid w:val="6A305E74"/>
    <w:rsid w:val="6B8365C1"/>
    <w:rsid w:val="6C06295B"/>
    <w:rsid w:val="6C3929D0"/>
    <w:rsid w:val="6C946FEE"/>
    <w:rsid w:val="6CA01FBF"/>
    <w:rsid w:val="6CE16902"/>
    <w:rsid w:val="6CF5543A"/>
    <w:rsid w:val="6D2B5055"/>
    <w:rsid w:val="6DEA3322"/>
    <w:rsid w:val="6E2D223D"/>
    <w:rsid w:val="6E6910AC"/>
    <w:rsid w:val="6EC110F7"/>
    <w:rsid w:val="6F1B4794"/>
    <w:rsid w:val="6F781BFC"/>
    <w:rsid w:val="70591850"/>
    <w:rsid w:val="706D09D0"/>
    <w:rsid w:val="713B695A"/>
    <w:rsid w:val="72BA441D"/>
    <w:rsid w:val="731C5DEB"/>
    <w:rsid w:val="755108B3"/>
    <w:rsid w:val="75B957A3"/>
    <w:rsid w:val="76637A64"/>
    <w:rsid w:val="76774AC8"/>
    <w:rsid w:val="768F58E0"/>
    <w:rsid w:val="76F112A7"/>
    <w:rsid w:val="788637E3"/>
    <w:rsid w:val="78ED4D08"/>
    <w:rsid w:val="78F06DAA"/>
    <w:rsid w:val="78F53668"/>
    <w:rsid w:val="79403E50"/>
    <w:rsid w:val="794050C1"/>
    <w:rsid w:val="79751D4F"/>
    <w:rsid w:val="7BF0709D"/>
    <w:rsid w:val="7BF72E0F"/>
    <w:rsid w:val="7C0F3306"/>
    <w:rsid w:val="7E747167"/>
    <w:rsid w:val="7E7E179F"/>
    <w:rsid w:val="7F352562"/>
    <w:rsid w:val="7F824E44"/>
    <w:rsid w:val="7FBB4472"/>
    <w:rsid w:val="7FE92DDF"/>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3E71CF9"/>
  <w15:docId w15:val="{F2EF6DD8-0F9D-417E-A59D-0A843FC5B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qFormat="1"/>
    <w:lsdException w:name="heading 4" w:uiPriority="0"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spacing w:before="140"/>
      <w:outlineLvl w:val="2"/>
    </w:pPr>
    <w:rPr>
      <w:rFonts w:asciiTheme="minorHAnsi" w:eastAsiaTheme="minorEastAsia" w:hAnsiTheme="minorHAnsi" w:cstheme="minorBidi"/>
      <w:b/>
      <w:sz w:val="28"/>
      <w:szCs w:val="22"/>
    </w:rPr>
  </w:style>
  <w:style w:type="paragraph" w:styleId="4">
    <w:name w:val="heading 4"/>
    <w:basedOn w:val="3"/>
    <w:next w:val="a"/>
    <w:link w:val="40"/>
    <w:qFormat/>
    <w:pPr>
      <w:outlineLvl w:val="3"/>
    </w:pPr>
    <w:rPr>
      <w:rFonts w:eastAsiaTheme="majorEastAsia"/>
      <w:sz w:val="21"/>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paragraph" w:styleId="8">
    <w:name w:val="heading 8"/>
    <w:basedOn w:val="a"/>
    <w:next w:val="a"/>
    <w:uiPriority w:val="9"/>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uiPriority w:val="9"/>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Body Text First Indent"/>
    <w:basedOn w:val="a"/>
    <w:link w:val="a4"/>
    <w:uiPriority w:val="99"/>
    <w:unhideWhenUsed/>
    <w:qFormat/>
    <w:pPr>
      <w:ind w:firstLineChars="200" w:firstLine="498"/>
    </w:pPr>
    <w:rPr>
      <w:sz w:val="24"/>
      <w:szCs w:val="20"/>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Body Text"/>
    <w:basedOn w:val="a"/>
    <w:link w:val="a7"/>
    <w:uiPriority w:val="99"/>
    <w:semiHidden/>
    <w:unhideWhenUsed/>
    <w:qFormat/>
    <w:pPr>
      <w:spacing w:after="120"/>
    </w:p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Balloon Text"/>
    <w:basedOn w:val="a"/>
    <w:link w:val="a9"/>
    <w:uiPriority w:val="99"/>
    <w:unhideWhenUsed/>
    <w:qFormat/>
    <w:rPr>
      <w:rFonts w:asciiTheme="minorHAnsi" w:eastAsiaTheme="minorEastAsia" w:hAnsiTheme="minorHAnsi" w:cstheme="minorBidi"/>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22"/>
      </w:tabs>
      <w:spacing w:before="120"/>
    </w:pPr>
    <w:rPr>
      <w:sz w:val="28"/>
      <w:szCs w:val="20"/>
    </w:rPr>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ae">
    <w:name w:val="table of figures"/>
    <w:basedOn w:val="a"/>
    <w:next w:val="a"/>
    <w:uiPriority w:val="99"/>
    <w:unhideWhenUsed/>
    <w:qFormat/>
    <w:pPr>
      <w:ind w:leftChars="200" w:left="200" w:hangingChars="200" w:hanging="2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11">
    <w:name w:val="index 1"/>
    <w:basedOn w:val="a"/>
    <w:next w:val="a"/>
    <w:uiPriority w:val="99"/>
    <w:semiHidden/>
    <w:unhideWhenUsed/>
    <w:qFormat/>
  </w:style>
  <w:style w:type="paragraph" w:styleId="af">
    <w:name w:val="Title"/>
    <w:basedOn w:val="a"/>
    <w:next w:val="a"/>
    <w:link w:val="af0"/>
    <w:uiPriority w:val="10"/>
    <w:qFormat/>
    <w:pPr>
      <w:spacing w:before="240" w:after="60"/>
      <w:jc w:val="center"/>
      <w:outlineLvl w:val="0"/>
    </w:pPr>
    <w:rPr>
      <w:rFonts w:asciiTheme="majorHAnsi" w:hAnsiTheme="majorHAnsi" w:cstheme="majorBidi"/>
      <w:b/>
      <w:bCs/>
      <w:sz w:val="32"/>
      <w:szCs w:val="32"/>
    </w:rPr>
  </w:style>
  <w:style w:type="character" w:styleId="af1">
    <w:name w:val="FollowedHyperlink"/>
    <w:basedOn w:val="a0"/>
    <w:uiPriority w:val="99"/>
    <w:semiHidden/>
    <w:unhideWhenUsed/>
    <w:qFormat/>
    <w:rPr>
      <w:color w:val="954F72" w:themeColor="followedHyperlink"/>
      <w:u w:val="single"/>
    </w:rPr>
  </w:style>
  <w:style w:type="character" w:styleId="af2">
    <w:name w:val="Hyperlink"/>
    <w:basedOn w:val="a0"/>
    <w:uiPriority w:val="99"/>
    <w:unhideWhenUsed/>
    <w:qFormat/>
    <w:rPr>
      <w:color w:val="0563C1" w:themeColor="hyperlink"/>
      <w:u w:val="single"/>
    </w:rPr>
  </w:style>
  <w:style w:type="table" w:styleId="af3">
    <w:name w:val="Table Grid"/>
    <w:basedOn w:val="a1"/>
    <w:uiPriority w:val="3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qFormat/>
    <w:rPr>
      <w:b/>
      <w:sz w:val="28"/>
    </w:rPr>
  </w:style>
  <w:style w:type="character" w:customStyle="1" w:styleId="40">
    <w:name w:val="标题 4 字符"/>
    <w:basedOn w:val="a0"/>
    <w:link w:val="4"/>
    <w:qFormat/>
    <w:rPr>
      <w:rFonts w:eastAsiaTheme="majorEastAsia"/>
      <w:b/>
    </w:rPr>
  </w:style>
  <w:style w:type="character" w:customStyle="1" w:styleId="50">
    <w:name w:val="标题 5 字符"/>
    <w:basedOn w:val="a0"/>
    <w:link w:val="5"/>
    <w:uiPriority w:val="9"/>
    <w:qFormat/>
    <w:rPr>
      <w:rFonts w:ascii="Times New Roman" w:eastAsia="宋体" w:hAnsi="Times New Roman" w:cs="Times New Roman"/>
      <w:b/>
      <w:bCs/>
      <w:sz w:val="28"/>
      <w:szCs w:val="28"/>
    </w:rPr>
  </w:style>
  <w:style w:type="character" w:customStyle="1" w:styleId="af0">
    <w:name w:val="标题 字符"/>
    <w:basedOn w:val="a0"/>
    <w:link w:val="af"/>
    <w:uiPriority w:val="10"/>
    <w:qFormat/>
    <w:rPr>
      <w:rFonts w:asciiTheme="majorHAnsi" w:eastAsia="宋体" w:hAnsiTheme="majorHAnsi" w:cstheme="majorBidi"/>
      <w:b/>
      <w:bCs/>
      <w:sz w:val="32"/>
      <w:szCs w:val="32"/>
    </w:rPr>
  </w:style>
  <w:style w:type="character" w:customStyle="1" w:styleId="a7">
    <w:name w:val="正文文本 字符"/>
    <w:basedOn w:val="a0"/>
    <w:link w:val="a6"/>
    <w:uiPriority w:val="99"/>
    <w:semiHidden/>
    <w:qFormat/>
    <w:rPr>
      <w:rFonts w:ascii="Times New Roman" w:eastAsia="宋体" w:hAnsi="Times New Roman" w:cs="Times New Roman"/>
      <w:szCs w:val="24"/>
    </w:rPr>
  </w:style>
  <w:style w:type="character" w:customStyle="1" w:styleId="a4">
    <w:name w:val="正文文本首行缩进 字符"/>
    <w:basedOn w:val="a7"/>
    <w:link w:val="a3"/>
    <w:uiPriority w:val="99"/>
    <w:qFormat/>
    <w:rPr>
      <w:rFonts w:ascii="Times New Roman" w:eastAsia="宋体" w:hAnsi="Times New Roman" w:cs="Times New Roman"/>
      <w:sz w:val="24"/>
      <w:szCs w:val="20"/>
    </w:rPr>
  </w:style>
  <w:style w:type="paragraph" w:customStyle="1" w:styleId="TOC10">
    <w:name w:val="TOC 标题1"/>
    <w:basedOn w:val="1"/>
    <w:next w:val="a"/>
    <w:uiPriority w:val="39"/>
    <w:unhideWhenUsed/>
    <w:qFormat/>
    <w:pPr>
      <w:widowControl/>
      <w:spacing w:before="240" w:after="0" w:line="256"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4">
    <w:name w:val="封面小二标题"/>
    <w:basedOn w:val="a"/>
    <w:qFormat/>
    <w:pPr>
      <w:spacing w:line="400" w:lineRule="atLeast"/>
      <w:jc w:val="center"/>
    </w:pPr>
    <w:rPr>
      <w:rFonts w:ascii="宋体" w:hAnsi="宋体" w:cs="宋体"/>
      <w:b/>
      <w:bCs/>
      <w:sz w:val="44"/>
      <w:szCs w:val="20"/>
    </w:rPr>
  </w:style>
  <w:style w:type="paragraph" w:styleId="af5">
    <w:name w:val="List Paragraph"/>
    <w:basedOn w:val="a"/>
    <w:uiPriority w:val="34"/>
    <w:qFormat/>
    <w:pPr>
      <w:ind w:firstLineChars="200" w:firstLine="420"/>
    </w:pPr>
  </w:style>
  <w:style w:type="character" w:customStyle="1" w:styleId="ad">
    <w:name w:val="页眉 字符"/>
    <w:basedOn w:val="a0"/>
    <w:link w:val="ac"/>
    <w:uiPriority w:val="99"/>
    <w:qFormat/>
    <w:rPr>
      <w:rFonts w:ascii="Times New Roman" w:eastAsia="宋体" w:hAnsi="Times New Roman" w:cs="Times New Roman"/>
      <w:sz w:val="18"/>
      <w:szCs w:val="18"/>
    </w:rPr>
  </w:style>
  <w:style w:type="character" w:customStyle="1" w:styleId="ab">
    <w:name w:val="页脚 字符"/>
    <w:basedOn w:val="a0"/>
    <w:link w:val="aa"/>
    <w:uiPriority w:val="99"/>
    <w:qFormat/>
    <w:rPr>
      <w:rFonts w:ascii="Times New Roman" w:eastAsia="宋体" w:hAnsi="Times New Roman" w:cs="Times New Roman"/>
      <w:sz w:val="18"/>
      <w:szCs w:val="18"/>
    </w:rPr>
  </w:style>
  <w:style w:type="character" w:customStyle="1" w:styleId="a9">
    <w:name w:val="批注框文本 字符"/>
    <w:basedOn w:val="a0"/>
    <w:link w:val="a8"/>
    <w:uiPriority w:val="99"/>
    <w:semiHidden/>
    <w:qFormat/>
    <w:rPr>
      <w:sz w:val="18"/>
      <w:szCs w:val="18"/>
    </w:rPr>
  </w:style>
  <w:style w:type="paragraph" w:styleId="af6">
    <w:name w:val="No Spacing"/>
    <w:uiPriority w:val="1"/>
    <w:qFormat/>
    <w:pPr>
      <w:widowControl w:val="0"/>
      <w:jc w:val="both"/>
    </w:pPr>
    <w:rPr>
      <w:kern w:val="2"/>
      <w:sz w:val="21"/>
      <w:szCs w:val="24"/>
    </w:rPr>
  </w:style>
  <w:style w:type="table" w:customStyle="1" w:styleId="12">
    <w:name w:val="网格型1"/>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kern w:val="0"/>
      <w:szCs w:val="21"/>
    </w:rPr>
  </w:style>
  <w:style w:type="paragraph" w:customStyle="1" w:styleId="xl64">
    <w:name w:val="xl6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Cs w:val="21"/>
    </w:rPr>
  </w:style>
  <w:style w:type="paragraph" w:customStyle="1" w:styleId="xl65">
    <w:name w:val="xl6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66">
    <w:name w:val="xl6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宋体"/>
      <w:kern w:val="0"/>
      <w:sz w:val="20"/>
      <w:szCs w:val="20"/>
    </w:rPr>
  </w:style>
  <w:style w:type="paragraph" w:customStyle="1" w:styleId="xl67">
    <w:name w:val="xl6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s="宋体"/>
      <w:kern w:val="0"/>
      <w:sz w:val="20"/>
      <w:szCs w:val="20"/>
    </w:rPr>
  </w:style>
  <w:style w:type="paragraph" w:customStyle="1" w:styleId="xl68">
    <w:name w:val="xl6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宋体"/>
      <w:kern w:val="0"/>
      <w:sz w:val="20"/>
      <w:szCs w:val="20"/>
    </w:rPr>
  </w:style>
  <w:style w:type="paragraph" w:customStyle="1" w:styleId="xl69">
    <w:name w:val="xl69"/>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s="宋体"/>
      <w:kern w:val="0"/>
      <w:sz w:val="20"/>
      <w:szCs w:val="20"/>
    </w:rPr>
  </w:style>
  <w:style w:type="paragraph" w:customStyle="1" w:styleId="xl70">
    <w:name w:val="xl7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宋体"/>
      <w:kern w:val="0"/>
      <w:sz w:val="20"/>
      <w:szCs w:val="20"/>
    </w:rPr>
  </w:style>
  <w:style w:type="table" w:customStyle="1" w:styleId="41">
    <w:name w:val="网格型4"/>
    <w:basedOn w:val="a1"/>
    <w:uiPriority w:val="39"/>
    <w:qFormat/>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71">
    <w:name w:val="xl7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af7">
    <w:name w:val="封面"/>
    <w:basedOn w:val="a"/>
    <w:qFormat/>
    <w:pPr>
      <w:adjustRightInd w:val="0"/>
      <w:spacing w:line="360" w:lineRule="atLeast"/>
      <w:jc w:val="right"/>
    </w:pPr>
    <w:rPr>
      <w:rFonts w:ascii="Symbol" w:hAnsi="Symbol"/>
      <w:kern w:val="0"/>
      <w:sz w:val="24"/>
      <w:szCs w:val="20"/>
    </w:rPr>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rPr>
  </w:style>
  <w:style w:type="paragraph" w:customStyle="1" w:styleId="font5">
    <w:name w:val="font5"/>
    <w:basedOn w:val="a"/>
    <w:qFormat/>
    <w:pPr>
      <w:widowControl/>
      <w:spacing w:before="100" w:beforeAutospacing="1" w:after="100" w:afterAutospacing="1"/>
      <w:jc w:val="left"/>
    </w:pPr>
    <w:rPr>
      <w:rFonts w:ascii="宋体" w:hAnsi="宋体" w:cs="宋体"/>
      <w:kern w:val="0"/>
      <w:sz w:val="18"/>
      <w:szCs w:val="18"/>
    </w:rPr>
  </w:style>
  <w:style w:type="paragraph" w:customStyle="1" w:styleId="xl72">
    <w:name w:val="xl72"/>
    <w:basedOn w:val="a"/>
    <w:qFormat/>
    <w:pPr>
      <w:widowControl/>
      <w:pBdr>
        <w:top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73">
    <w:name w:val="xl73"/>
    <w:basedOn w:val="a"/>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xl74">
    <w:name w:val="xl74"/>
    <w:basedOn w:val="a"/>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paragraph" w:customStyle="1" w:styleId="xl75">
    <w:name w:val="xl75"/>
    <w:basedOn w:val="a"/>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76">
    <w:name w:val="xl76"/>
    <w:basedOn w:val="a"/>
    <w:qFormat/>
    <w:pPr>
      <w:widowControl/>
      <w:pBdr>
        <w:top w:val="single" w:sz="8" w:space="0" w:color="auto"/>
        <w:bottom w:val="single" w:sz="8" w:space="0" w:color="auto"/>
        <w:right w:val="single" w:sz="8" w:space="0" w:color="auto"/>
      </w:pBdr>
      <w:spacing w:before="100" w:beforeAutospacing="1" w:after="100" w:afterAutospacing="1"/>
      <w:jc w:val="center"/>
    </w:pPr>
    <w:rPr>
      <w:rFonts w:ascii="宋体" w:hAnsi="宋体" w:cs="宋体"/>
      <w:kern w:val="0"/>
      <w:sz w:val="24"/>
    </w:rPr>
  </w:style>
  <w:style w:type="paragraph" w:customStyle="1" w:styleId="Style24">
    <w:name w:val="_Style 24"/>
    <w:basedOn w:val="a"/>
    <w:next w:val="a"/>
    <w:uiPriority w:val="39"/>
    <w:unhideWhenUsed/>
    <w:qFormat/>
    <w:pPr>
      <w:ind w:leftChars="1600" w:left="3360"/>
    </w:pPr>
    <w:rPr>
      <w:rFonts w:ascii="Calibri" w:hAnsi="Calibri"/>
      <w:szCs w:val="22"/>
    </w:rPr>
  </w:style>
  <w:style w:type="character" w:customStyle="1" w:styleId="13">
    <w:name w:val="未处理的提及1"/>
    <w:basedOn w:val="a0"/>
    <w:uiPriority w:val="99"/>
    <w:semiHidden/>
    <w:unhideWhenUsed/>
    <w:qFormat/>
    <w:rPr>
      <w:color w:val="605E5C"/>
      <w:shd w:val="clear" w:color="auto" w:fill="E1DFDD"/>
    </w:rPr>
  </w:style>
  <w:style w:type="character" w:customStyle="1" w:styleId="font31">
    <w:name w:val="font31"/>
    <w:basedOn w:val="a0"/>
    <w:qFormat/>
    <w:rPr>
      <w:rFonts w:ascii="Calibri" w:hAnsi="Calibri" w:cs="Calibri" w:hint="default"/>
      <w:color w:val="000000"/>
      <w:sz w:val="21"/>
      <w:szCs w:val="21"/>
      <w:u w:val="none"/>
    </w:rPr>
  </w:style>
  <w:style w:type="character" w:customStyle="1" w:styleId="font01">
    <w:name w:val="font01"/>
    <w:basedOn w:val="a0"/>
    <w:qFormat/>
    <w:rPr>
      <w:rFonts w:ascii="宋体" w:eastAsia="宋体" w:hAnsi="宋体" w:cs="宋体" w:hint="eastAsia"/>
      <w:color w:val="000000"/>
      <w:sz w:val="21"/>
      <w:szCs w:val="21"/>
      <w:u w:val="none"/>
    </w:rPr>
  </w:style>
  <w:style w:type="character" w:customStyle="1" w:styleId="font21">
    <w:name w:val="font21"/>
    <w:basedOn w:val="a0"/>
    <w:qFormat/>
    <w:rPr>
      <w:rFonts w:ascii="Calibri" w:hAnsi="Calibri" w:cs="Calibri" w:hint="default"/>
      <w:color w:val="000000"/>
      <w:sz w:val="21"/>
      <w:szCs w:val="21"/>
      <w:u w:val="none"/>
    </w:rPr>
  </w:style>
  <w:style w:type="character" w:customStyle="1" w:styleId="font41">
    <w:name w:val="font41"/>
    <w:basedOn w:val="a0"/>
    <w:qFormat/>
    <w:rPr>
      <w:rFonts w:ascii="宋体" w:eastAsia="宋体" w:hAnsi="宋体" w:cs="宋体" w:hint="eastAsia"/>
      <w:color w:val="000000"/>
      <w:sz w:val="21"/>
      <w:szCs w:val="21"/>
      <w:u w:val="none"/>
    </w:rPr>
  </w:style>
  <w:style w:type="character" w:customStyle="1" w:styleId="font11">
    <w:name w:val="font11"/>
    <w:basedOn w:val="a0"/>
    <w:rPr>
      <w:rFonts w:ascii="宋体" w:eastAsia="宋体" w:hAnsi="宋体" w:cs="宋体" w:hint="eastAsia"/>
      <w:color w:val="000000"/>
      <w:sz w:val="21"/>
      <w:szCs w:val="21"/>
      <w:u w:val="none"/>
    </w:rPr>
  </w:style>
  <w:style w:type="character" w:customStyle="1" w:styleId="font71">
    <w:name w:val="font71"/>
    <w:basedOn w:val="a0"/>
    <w:qFormat/>
    <w:rPr>
      <w:rFonts w:ascii="Calibri" w:hAnsi="Calibri" w:cs="Calibri" w:hint="default"/>
      <w:color w:val="000000"/>
      <w:sz w:val="21"/>
      <w:szCs w:val="21"/>
      <w:u w:val="none"/>
    </w:rPr>
  </w:style>
  <w:style w:type="character" w:customStyle="1" w:styleId="font81">
    <w:name w:val="font81"/>
    <w:basedOn w:val="a0"/>
    <w:rPr>
      <w:rFonts w:ascii="Calibri" w:hAnsi="Calibri" w:cs="Calibri" w:hint="default"/>
      <w:color w:val="000000"/>
      <w:sz w:val="21"/>
      <w:szCs w:val="21"/>
      <w:u w:val="none"/>
    </w:rPr>
  </w:style>
  <w:style w:type="character" w:customStyle="1" w:styleId="font61">
    <w:name w:val="font61"/>
    <w:basedOn w:val="a0"/>
    <w:rPr>
      <w:rFonts w:ascii="宋体" w:eastAsia="宋体" w:hAnsi="宋体" w:cs="宋体" w:hint="eastAsia"/>
      <w:color w:val="000000"/>
      <w:sz w:val="21"/>
      <w:szCs w:val="21"/>
      <w:u w:val="none"/>
    </w:rPr>
  </w:style>
  <w:style w:type="paragraph" w:customStyle="1" w:styleId="font6">
    <w:name w:val="font6"/>
    <w:basedOn w:val="a"/>
    <w:pPr>
      <w:widowControl/>
      <w:spacing w:before="100" w:beforeAutospacing="1" w:after="100" w:afterAutospacing="1"/>
      <w:jc w:val="left"/>
    </w:pPr>
    <w:rPr>
      <w:rFonts w:ascii="宋体" w:hAnsi="宋体" w:cs="宋体"/>
      <w:color w:val="000000"/>
      <w:kern w:val="0"/>
      <w:szCs w:val="21"/>
    </w:rPr>
  </w:style>
  <w:style w:type="paragraph" w:customStyle="1" w:styleId="font7">
    <w:name w:val="font7"/>
    <w:basedOn w:val="a"/>
    <w:pPr>
      <w:widowControl/>
      <w:spacing w:before="100" w:beforeAutospacing="1" w:after="100" w:afterAutospacing="1"/>
      <w:jc w:val="left"/>
    </w:pPr>
    <w:rPr>
      <w:rFonts w:ascii="宋体" w:hAnsi="宋体" w:cs="宋体"/>
      <w:color w:val="000000"/>
      <w:kern w:val="0"/>
      <w:szCs w:val="21"/>
    </w:rPr>
  </w:style>
  <w:style w:type="paragraph" w:customStyle="1" w:styleId="font8">
    <w:name w:val="font8"/>
    <w:basedOn w:val="a"/>
    <w:pPr>
      <w:widowControl/>
      <w:spacing w:before="100" w:beforeAutospacing="1" w:after="100" w:afterAutospacing="1"/>
      <w:jc w:val="left"/>
    </w:pPr>
    <w:rPr>
      <w:rFonts w:ascii="Calibri" w:hAnsi="Calibri" w:cs="Calibri"/>
      <w:color w:val="000000"/>
      <w:kern w:val="0"/>
      <w:szCs w:val="21"/>
    </w:rPr>
  </w:style>
  <w:style w:type="paragraph" w:customStyle="1" w:styleId="font9">
    <w:name w:val="font9"/>
    <w:basedOn w:val="a"/>
    <w:pPr>
      <w:widowControl/>
      <w:spacing w:before="100" w:beforeAutospacing="1" w:after="100" w:afterAutospacing="1"/>
      <w:jc w:val="left"/>
    </w:pPr>
    <w:rPr>
      <w:color w:val="000000"/>
      <w:kern w:val="0"/>
      <w:szCs w:val="21"/>
    </w:rPr>
  </w:style>
  <w:style w:type="paragraph" w:customStyle="1" w:styleId="xl77">
    <w:name w:val="xl77"/>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8">
    <w:name w:val="xl78"/>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9">
    <w:name w:val="xl79"/>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Cs w:val="21"/>
    </w:rPr>
  </w:style>
  <w:style w:type="paragraph" w:customStyle="1" w:styleId="xl80">
    <w:name w:val="xl80"/>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000000"/>
      <w:kern w:val="0"/>
      <w:szCs w:val="21"/>
    </w:rPr>
  </w:style>
  <w:style w:type="paragraph" w:customStyle="1" w:styleId="xl81">
    <w:name w:val="xl81"/>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s="Calibri"/>
      <w:kern w:val="0"/>
      <w:szCs w:val="21"/>
    </w:rPr>
  </w:style>
  <w:style w:type="paragraph" w:customStyle="1" w:styleId="font10">
    <w:name w:val="font10"/>
    <w:basedOn w:val="a"/>
    <w:rsid w:val="00EC4DCB"/>
    <w:pPr>
      <w:widowControl/>
      <w:spacing w:before="100" w:beforeAutospacing="1" w:after="100" w:afterAutospacing="1"/>
      <w:jc w:val="left"/>
    </w:pPr>
    <w:rPr>
      <w:color w:val="000000"/>
      <w:kern w:val="0"/>
      <w:sz w:val="22"/>
      <w:szCs w:val="22"/>
    </w:rPr>
  </w:style>
  <w:style w:type="paragraph" w:customStyle="1" w:styleId="xl82">
    <w:name w:val="xl82"/>
    <w:basedOn w:val="a"/>
    <w:rsid w:val="00EC4DC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alibri" w:hAnsi="Calibri" w:cs="Calibri"/>
      <w:color w:val="000000"/>
      <w:kern w:val="0"/>
      <w:szCs w:val="21"/>
    </w:rPr>
  </w:style>
  <w:style w:type="paragraph" w:customStyle="1" w:styleId="xl83">
    <w:name w:val="xl83"/>
    <w:basedOn w:val="a"/>
    <w:rsid w:val="00EC4DC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Cs w:val="21"/>
    </w:rPr>
  </w:style>
  <w:style w:type="paragraph" w:customStyle="1" w:styleId="xl84">
    <w:name w:val="xl84"/>
    <w:basedOn w:val="a"/>
    <w:rsid w:val="00EC4DC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Calibri" w:hAnsi="Calibri" w:cs="Calibri"/>
      <w:kern w:val="0"/>
      <w:szCs w:val="21"/>
    </w:rPr>
  </w:style>
  <w:style w:type="paragraph" w:customStyle="1" w:styleId="xl85">
    <w:name w:val="xl85"/>
    <w:basedOn w:val="a"/>
    <w:rsid w:val="00EC4DC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898814">
      <w:bodyDiv w:val="1"/>
      <w:marLeft w:val="0"/>
      <w:marRight w:val="0"/>
      <w:marTop w:val="0"/>
      <w:marBottom w:val="0"/>
      <w:divBdr>
        <w:top w:val="none" w:sz="0" w:space="0" w:color="auto"/>
        <w:left w:val="none" w:sz="0" w:space="0" w:color="auto"/>
        <w:bottom w:val="none" w:sz="0" w:space="0" w:color="auto"/>
        <w:right w:val="none" w:sz="0" w:space="0" w:color="auto"/>
      </w:divBdr>
    </w:div>
    <w:div w:id="1136099188">
      <w:bodyDiv w:val="1"/>
      <w:marLeft w:val="0"/>
      <w:marRight w:val="0"/>
      <w:marTop w:val="0"/>
      <w:marBottom w:val="0"/>
      <w:divBdr>
        <w:top w:val="none" w:sz="0" w:space="0" w:color="auto"/>
        <w:left w:val="none" w:sz="0" w:space="0" w:color="auto"/>
        <w:bottom w:val="none" w:sz="0" w:space="0" w:color="auto"/>
        <w:right w:val="none" w:sz="0" w:space="0" w:color="auto"/>
      </w:divBdr>
    </w:div>
    <w:div w:id="14722843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68.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6.png"/><Relationship Id="rId324" Type="http://schemas.openxmlformats.org/officeDocument/2006/relationships/image" Target="media/image293.png"/><Relationship Id="rId366" Type="http://schemas.openxmlformats.org/officeDocument/2006/relationships/image" Target="media/image335.png"/><Relationship Id="rId170" Type="http://schemas.openxmlformats.org/officeDocument/2006/relationships/image" Target="media/image154.png"/><Relationship Id="rId226" Type="http://schemas.openxmlformats.org/officeDocument/2006/relationships/image" Target="media/image197.png"/><Relationship Id="rId433" Type="http://schemas.openxmlformats.org/officeDocument/2006/relationships/image" Target="media/image402.png"/><Relationship Id="rId268" Type="http://schemas.openxmlformats.org/officeDocument/2006/relationships/image" Target="media/image237.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04.png"/><Relationship Id="rId377" Type="http://schemas.openxmlformats.org/officeDocument/2006/relationships/image" Target="media/image346.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hyperlink" Target="&#25105;&#30340;&#39033;&#30446;" TargetMode="External"/><Relationship Id="rId402" Type="http://schemas.openxmlformats.org/officeDocument/2006/relationships/image" Target="media/image371.png"/><Relationship Id="rId279" Type="http://schemas.openxmlformats.org/officeDocument/2006/relationships/image" Target="media/image248.png"/><Relationship Id="rId444" Type="http://schemas.openxmlformats.org/officeDocument/2006/relationships/image" Target="media/image413.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15.png"/><Relationship Id="rId388" Type="http://schemas.openxmlformats.org/officeDocument/2006/relationships/image" Target="media/image357.png"/><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82.png"/><Relationship Id="rId248" Type="http://schemas.openxmlformats.org/officeDocument/2006/relationships/image" Target="media/image217.png"/><Relationship Id="rId12" Type="http://schemas.openxmlformats.org/officeDocument/2006/relationships/image" Target="media/image2.jpeg"/><Relationship Id="rId108" Type="http://schemas.openxmlformats.org/officeDocument/2006/relationships/image" Target="media/image98.png"/><Relationship Id="rId315" Type="http://schemas.openxmlformats.org/officeDocument/2006/relationships/image" Target="media/image284.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48.png"/><Relationship Id="rId217" Type="http://schemas.openxmlformats.org/officeDocument/2006/relationships/hyperlink" Target="&#39033;&#30446;&#21015;&#34920;" TargetMode="External"/><Relationship Id="rId399" Type="http://schemas.openxmlformats.org/officeDocument/2006/relationships/image" Target="media/image368.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image" Target="media/image228.png"/><Relationship Id="rId424" Type="http://schemas.openxmlformats.org/officeDocument/2006/relationships/image" Target="media/image393.png"/><Relationship Id="rId445"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39.png"/><Relationship Id="rId291" Type="http://schemas.openxmlformats.org/officeDocument/2006/relationships/image" Target="media/image260.png"/><Relationship Id="rId305" Type="http://schemas.openxmlformats.org/officeDocument/2006/relationships/image" Target="media/image274.png"/><Relationship Id="rId326" Type="http://schemas.openxmlformats.org/officeDocument/2006/relationships/image" Target="media/image295.png"/><Relationship Id="rId347" Type="http://schemas.openxmlformats.org/officeDocument/2006/relationships/image" Target="media/image31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0.png"/><Relationship Id="rId368" Type="http://schemas.openxmlformats.org/officeDocument/2006/relationships/image" Target="media/image337.png"/><Relationship Id="rId389" Type="http://schemas.openxmlformats.org/officeDocument/2006/relationships/image" Target="media/image358.png"/><Relationship Id="rId172" Type="http://schemas.openxmlformats.org/officeDocument/2006/relationships/hyperlink" Target="&#39033;&#30446;&#35780;&#20215;" TargetMode="External"/><Relationship Id="rId193" Type="http://schemas.openxmlformats.org/officeDocument/2006/relationships/image" Target="media/image172.png"/><Relationship Id="rId207" Type="http://schemas.openxmlformats.org/officeDocument/2006/relationships/image" Target="media/image183.png"/><Relationship Id="rId228" Type="http://schemas.openxmlformats.org/officeDocument/2006/relationships/image" Target="media/image199.png"/><Relationship Id="rId249" Type="http://schemas.openxmlformats.org/officeDocument/2006/relationships/image" Target="media/image218.png"/><Relationship Id="rId414" Type="http://schemas.openxmlformats.org/officeDocument/2006/relationships/image" Target="media/image383.png"/><Relationship Id="rId435" Type="http://schemas.openxmlformats.org/officeDocument/2006/relationships/image" Target="media/image404.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29.png"/><Relationship Id="rId281" Type="http://schemas.openxmlformats.org/officeDocument/2006/relationships/image" Target="media/image250.png"/><Relationship Id="rId316" Type="http://schemas.openxmlformats.org/officeDocument/2006/relationships/image" Target="media/image285.png"/><Relationship Id="rId337" Type="http://schemas.openxmlformats.org/officeDocument/2006/relationships/image" Target="media/image30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27.png"/><Relationship Id="rId379" Type="http://schemas.openxmlformats.org/officeDocument/2006/relationships/image" Target="media/image348.png"/><Relationship Id="rId7" Type="http://schemas.openxmlformats.org/officeDocument/2006/relationships/footnotes" Target="footnotes.xml"/><Relationship Id="rId162" Type="http://schemas.openxmlformats.org/officeDocument/2006/relationships/hyperlink" Target="&#39033;&#30446;&#36164;&#26009;" TargetMode="External"/><Relationship Id="rId183" Type="http://schemas.openxmlformats.org/officeDocument/2006/relationships/image" Target="media/image164.png"/><Relationship Id="rId218" Type="http://schemas.openxmlformats.org/officeDocument/2006/relationships/image" Target="media/image191.png"/><Relationship Id="rId239" Type="http://schemas.openxmlformats.org/officeDocument/2006/relationships/image" Target="media/image208.png"/><Relationship Id="rId390" Type="http://schemas.openxmlformats.org/officeDocument/2006/relationships/image" Target="media/image359.png"/><Relationship Id="rId404" Type="http://schemas.openxmlformats.org/officeDocument/2006/relationships/image" Target="media/image373.png"/><Relationship Id="rId425" Type="http://schemas.openxmlformats.org/officeDocument/2006/relationships/image" Target="media/image394.png"/><Relationship Id="rId446" Type="http://schemas.openxmlformats.org/officeDocument/2006/relationships/image" Target="media/image415.png"/><Relationship Id="rId250" Type="http://schemas.openxmlformats.org/officeDocument/2006/relationships/image" Target="media/image219.png"/><Relationship Id="rId271" Type="http://schemas.openxmlformats.org/officeDocument/2006/relationships/image" Target="media/image240.png"/><Relationship Id="rId292" Type="http://schemas.openxmlformats.org/officeDocument/2006/relationships/image" Target="media/image261.png"/><Relationship Id="rId306" Type="http://schemas.openxmlformats.org/officeDocument/2006/relationships/image" Target="media/image27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296.png"/><Relationship Id="rId348" Type="http://schemas.openxmlformats.org/officeDocument/2006/relationships/image" Target="media/image317.png"/><Relationship Id="rId369" Type="http://schemas.openxmlformats.org/officeDocument/2006/relationships/image" Target="media/image338.png"/><Relationship Id="rId152" Type="http://schemas.openxmlformats.org/officeDocument/2006/relationships/image" Target="media/image141.png"/><Relationship Id="rId173" Type="http://schemas.openxmlformats.org/officeDocument/2006/relationships/hyperlink" Target="&#23545;&#20219;&#21153;&#35780;&#20215;" TargetMode="External"/><Relationship Id="rId194" Type="http://schemas.openxmlformats.org/officeDocument/2006/relationships/image" Target="media/image173.png"/><Relationship Id="rId208" Type="http://schemas.openxmlformats.org/officeDocument/2006/relationships/image" Target="media/image184.png"/><Relationship Id="rId229" Type="http://schemas.openxmlformats.org/officeDocument/2006/relationships/hyperlink" Target="&#25105;&#30340;&#39033;&#30446;" TargetMode="External"/><Relationship Id="rId380" Type="http://schemas.openxmlformats.org/officeDocument/2006/relationships/image" Target="media/image349.png"/><Relationship Id="rId415" Type="http://schemas.openxmlformats.org/officeDocument/2006/relationships/image" Target="media/image384.png"/><Relationship Id="rId436" Type="http://schemas.openxmlformats.org/officeDocument/2006/relationships/image" Target="media/image405.png"/><Relationship Id="rId240" Type="http://schemas.openxmlformats.org/officeDocument/2006/relationships/image" Target="media/image209.png"/><Relationship Id="rId261" Type="http://schemas.openxmlformats.org/officeDocument/2006/relationships/image" Target="media/image23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1.png"/><Relationship Id="rId317" Type="http://schemas.openxmlformats.org/officeDocument/2006/relationships/image" Target="media/image286.png"/><Relationship Id="rId338" Type="http://schemas.openxmlformats.org/officeDocument/2006/relationships/image" Target="media/image307.png"/><Relationship Id="rId359" Type="http://schemas.openxmlformats.org/officeDocument/2006/relationships/image" Target="media/image328.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36164;&#26009;&#19978;&#20256;" TargetMode="External"/><Relationship Id="rId184" Type="http://schemas.openxmlformats.org/officeDocument/2006/relationships/image" Target="media/image165.png"/><Relationship Id="rId219" Type="http://schemas.openxmlformats.org/officeDocument/2006/relationships/image" Target="media/image192.png"/><Relationship Id="rId370" Type="http://schemas.openxmlformats.org/officeDocument/2006/relationships/image" Target="media/image339.png"/><Relationship Id="rId391" Type="http://schemas.openxmlformats.org/officeDocument/2006/relationships/image" Target="media/image360.png"/><Relationship Id="rId405" Type="http://schemas.openxmlformats.org/officeDocument/2006/relationships/image" Target="media/image374.png"/><Relationship Id="rId426" Type="http://schemas.openxmlformats.org/officeDocument/2006/relationships/image" Target="media/image395.png"/><Relationship Id="rId447" Type="http://schemas.openxmlformats.org/officeDocument/2006/relationships/image" Target="media/image416.png"/><Relationship Id="rId230" Type="http://schemas.openxmlformats.org/officeDocument/2006/relationships/image" Target="media/image200.png"/><Relationship Id="rId251"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41.png"/><Relationship Id="rId293" Type="http://schemas.openxmlformats.org/officeDocument/2006/relationships/image" Target="media/image262.png"/><Relationship Id="rId307" Type="http://schemas.openxmlformats.org/officeDocument/2006/relationships/image" Target="media/image276.png"/><Relationship Id="rId328" Type="http://schemas.openxmlformats.org/officeDocument/2006/relationships/image" Target="media/image297.png"/><Relationship Id="rId349" Type="http://schemas.openxmlformats.org/officeDocument/2006/relationships/image" Target="media/image31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56.png"/><Relationship Id="rId195" Type="http://schemas.openxmlformats.org/officeDocument/2006/relationships/image" Target="media/image174.png"/><Relationship Id="rId209" Type="http://schemas.openxmlformats.org/officeDocument/2006/relationships/image" Target="media/image185.png"/><Relationship Id="rId360" Type="http://schemas.openxmlformats.org/officeDocument/2006/relationships/image" Target="media/image329.png"/><Relationship Id="rId381" Type="http://schemas.openxmlformats.org/officeDocument/2006/relationships/image" Target="media/image350.png"/><Relationship Id="rId416" Type="http://schemas.openxmlformats.org/officeDocument/2006/relationships/image" Target="media/image385.png"/><Relationship Id="rId220" Type="http://schemas.openxmlformats.org/officeDocument/2006/relationships/hyperlink" Target="&#39033;&#30446;&#21015;&#34920;" TargetMode="External"/><Relationship Id="rId241" Type="http://schemas.openxmlformats.org/officeDocument/2006/relationships/image" Target="media/image210.png"/><Relationship Id="rId437" Type="http://schemas.openxmlformats.org/officeDocument/2006/relationships/image" Target="media/image40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1.png"/><Relationship Id="rId283" Type="http://schemas.openxmlformats.org/officeDocument/2006/relationships/image" Target="media/image252.png"/><Relationship Id="rId318" Type="http://schemas.openxmlformats.org/officeDocument/2006/relationships/image" Target="media/image287.png"/><Relationship Id="rId339" Type="http://schemas.openxmlformats.org/officeDocument/2006/relationships/image" Target="media/image30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49.png"/><Relationship Id="rId185" Type="http://schemas.openxmlformats.org/officeDocument/2006/relationships/image" Target="media/image166.png"/><Relationship Id="rId350" Type="http://schemas.openxmlformats.org/officeDocument/2006/relationships/image" Target="media/image319.png"/><Relationship Id="rId371" Type="http://schemas.openxmlformats.org/officeDocument/2006/relationships/image" Target="media/image340.png"/><Relationship Id="rId406" Type="http://schemas.openxmlformats.org/officeDocument/2006/relationships/image" Target="media/image375.png"/><Relationship Id="rId9" Type="http://schemas.openxmlformats.org/officeDocument/2006/relationships/image" Target="media/image1.png"/><Relationship Id="rId210" Type="http://schemas.openxmlformats.org/officeDocument/2006/relationships/image" Target="media/image186.png"/><Relationship Id="rId392" Type="http://schemas.openxmlformats.org/officeDocument/2006/relationships/image" Target="media/image361.png"/><Relationship Id="rId427" Type="http://schemas.openxmlformats.org/officeDocument/2006/relationships/image" Target="media/image396.png"/><Relationship Id="rId448"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01.png"/><Relationship Id="rId252" Type="http://schemas.openxmlformats.org/officeDocument/2006/relationships/image" Target="media/image221.png"/><Relationship Id="rId273" Type="http://schemas.openxmlformats.org/officeDocument/2006/relationships/image" Target="media/image242.png"/><Relationship Id="rId294" Type="http://schemas.openxmlformats.org/officeDocument/2006/relationships/image" Target="media/image263.png"/><Relationship Id="rId308" Type="http://schemas.openxmlformats.org/officeDocument/2006/relationships/image" Target="media/image277.png"/><Relationship Id="rId329" Type="http://schemas.openxmlformats.org/officeDocument/2006/relationships/image" Target="media/image29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39033;&#30446;&#36164;&#26009;" TargetMode="External"/><Relationship Id="rId175" Type="http://schemas.openxmlformats.org/officeDocument/2006/relationships/image" Target="media/image157.png"/><Relationship Id="rId340" Type="http://schemas.openxmlformats.org/officeDocument/2006/relationships/image" Target="media/image309.png"/><Relationship Id="rId361" Type="http://schemas.openxmlformats.org/officeDocument/2006/relationships/image" Target="media/image330.png"/><Relationship Id="rId196" Type="http://schemas.openxmlformats.org/officeDocument/2006/relationships/hyperlink" Target="&#20027;&#35201;&#20449;&#24687;" TargetMode="External"/><Relationship Id="rId200" Type="http://schemas.openxmlformats.org/officeDocument/2006/relationships/hyperlink" Target="&#26696;&#20363;&#24211;" TargetMode="External"/><Relationship Id="rId382" Type="http://schemas.openxmlformats.org/officeDocument/2006/relationships/image" Target="media/image351.png"/><Relationship Id="rId417" Type="http://schemas.openxmlformats.org/officeDocument/2006/relationships/image" Target="media/image386.png"/><Relationship Id="rId438"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image" Target="media/image253.png"/><Relationship Id="rId319" Type="http://schemas.openxmlformats.org/officeDocument/2006/relationships/image" Target="media/image28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299.png"/><Relationship Id="rId90" Type="http://schemas.openxmlformats.org/officeDocument/2006/relationships/image" Target="media/image80.png"/><Relationship Id="rId165" Type="http://schemas.openxmlformats.org/officeDocument/2006/relationships/image" Target="media/image150.png"/><Relationship Id="rId186" Type="http://schemas.openxmlformats.org/officeDocument/2006/relationships/image" Target="media/image167.png"/><Relationship Id="rId351" Type="http://schemas.openxmlformats.org/officeDocument/2006/relationships/image" Target="media/image320.png"/><Relationship Id="rId372" Type="http://schemas.openxmlformats.org/officeDocument/2006/relationships/image" Target="media/image341.png"/><Relationship Id="rId393" Type="http://schemas.openxmlformats.org/officeDocument/2006/relationships/image" Target="media/image362.png"/><Relationship Id="rId407" Type="http://schemas.openxmlformats.org/officeDocument/2006/relationships/image" Target="media/image376.png"/><Relationship Id="rId428" Type="http://schemas.openxmlformats.org/officeDocument/2006/relationships/image" Target="media/image397.png"/><Relationship Id="rId449" Type="http://schemas.openxmlformats.org/officeDocument/2006/relationships/image" Target="media/image418.png"/><Relationship Id="rId211" Type="http://schemas.openxmlformats.org/officeDocument/2006/relationships/hyperlink" Target="&#39033;&#30446;&#21015;&#34920;" TargetMode="External"/><Relationship Id="rId232" Type="http://schemas.openxmlformats.org/officeDocument/2006/relationships/image" Target="media/image202.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image" Target="media/image27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89.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0.png"/><Relationship Id="rId362" Type="http://schemas.openxmlformats.org/officeDocument/2006/relationships/image" Target="media/image331.png"/><Relationship Id="rId383" Type="http://schemas.openxmlformats.org/officeDocument/2006/relationships/image" Target="media/image352.png"/><Relationship Id="rId418" Type="http://schemas.openxmlformats.org/officeDocument/2006/relationships/image" Target="media/image387.png"/><Relationship Id="rId439" Type="http://schemas.openxmlformats.org/officeDocument/2006/relationships/image" Target="media/image408.png"/><Relationship Id="rId201" Type="http://schemas.openxmlformats.org/officeDocument/2006/relationships/image" Target="media/image178.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4.png"/><Relationship Id="rId450" Type="http://schemas.openxmlformats.org/officeDocument/2006/relationships/footer" Target="footer2.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7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1.png"/><Relationship Id="rId187" Type="http://schemas.openxmlformats.org/officeDocument/2006/relationships/hyperlink" Target="&#26356;&#25913;&#22836;&#20687;" TargetMode="External"/><Relationship Id="rId331" Type="http://schemas.openxmlformats.org/officeDocument/2006/relationships/image" Target="media/image300.png"/><Relationship Id="rId352" Type="http://schemas.openxmlformats.org/officeDocument/2006/relationships/image" Target="media/image321.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429"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3.png"/><Relationship Id="rId254" Type="http://schemas.openxmlformats.org/officeDocument/2006/relationships/image" Target="media/image223.png"/><Relationship Id="rId440" Type="http://schemas.openxmlformats.org/officeDocument/2006/relationships/image" Target="media/image40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59.png"/><Relationship Id="rId198" Type="http://schemas.openxmlformats.org/officeDocument/2006/relationships/image" Target="media/image176.png"/><Relationship Id="rId321" Type="http://schemas.openxmlformats.org/officeDocument/2006/relationships/image" Target="media/image290.png"/><Relationship Id="rId342" Type="http://schemas.openxmlformats.org/officeDocument/2006/relationships/image" Target="media/image311.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79.png"/><Relationship Id="rId223" Type="http://schemas.openxmlformats.org/officeDocument/2006/relationships/hyperlink" Target="&#25105;&#30340;&#39033;&#30446;" TargetMode="External"/><Relationship Id="rId244" Type="http://schemas.openxmlformats.org/officeDocument/2006/relationships/image" Target="media/image213.png"/><Relationship Id="rId430" Type="http://schemas.openxmlformats.org/officeDocument/2006/relationships/image" Target="media/image39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34.png"/><Relationship Id="rId286" Type="http://schemas.openxmlformats.org/officeDocument/2006/relationships/image" Target="media/image255.png"/><Relationship Id="rId451" Type="http://schemas.openxmlformats.org/officeDocument/2006/relationships/fontTable" Target="fontTable.xm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2.png"/><Relationship Id="rId188" Type="http://schemas.openxmlformats.org/officeDocument/2006/relationships/image" Target="media/image168.png"/><Relationship Id="rId311" Type="http://schemas.openxmlformats.org/officeDocument/2006/relationships/image" Target="media/image280.png"/><Relationship Id="rId332" Type="http://schemas.openxmlformats.org/officeDocument/2006/relationships/image" Target="media/image301.png"/><Relationship Id="rId353" Type="http://schemas.openxmlformats.org/officeDocument/2006/relationships/image" Target="media/image322.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8.png"/><Relationship Id="rId234" Type="http://schemas.openxmlformats.org/officeDocument/2006/relationships/image" Target="media/image204.png"/><Relationship Id="rId420" Type="http://schemas.openxmlformats.org/officeDocument/2006/relationships/image" Target="media/image389.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6.png"/><Relationship Id="rId441" Type="http://schemas.openxmlformats.org/officeDocument/2006/relationships/image" Target="media/image41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0.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image" Target="media/image312.png"/><Relationship Id="rId364" Type="http://schemas.openxmlformats.org/officeDocument/2006/relationships/image" Target="media/image33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7.png"/><Relationship Id="rId203" Type="http://schemas.openxmlformats.org/officeDocument/2006/relationships/image" Target="media/image180.png"/><Relationship Id="rId385" Type="http://schemas.openxmlformats.org/officeDocument/2006/relationships/image" Target="media/image354.png"/><Relationship Id="rId19" Type="http://schemas.openxmlformats.org/officeDocument/2006/relationships/image" Target="media/image9.png"/><Relationship Id="rId224" Type="http://schemas.openxmlformats.org/officeDocument/2006/relationships/image" Target="media/image195.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png"/><Relationship Id="rId410" Type="http://schemas.openxmlformats.org/officeDocument/2006/relationships/image" Target="media/image379.png"/><Relationship Id="rId431" Type="http://schemas.openxmlformats.org/officeDocument/2006/relationships/image" Target="media/image400.png"/><Relationship Id="rId452" Type="http://schemas.microsoft.com/office/2011/relationships/people" Target="people.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39033;&#30446;&#20219;&#21153;" TargetMode="External"/><Relationship Id="rId168" Type="http://schemas.openxmlformats.org/officeDocument/2006/relationships/hyperlink" Target="&#39033;&#30446;&#35780;&#20215;" TargetMode="External"/><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2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9.png"/><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numbering" Target="numbering.xml"/><Relationship Id="rId214" Type="http://schemas.openxmlformats.org/officeDocument/2006/relationships/hyperlink" Target="&#39033;&#30446;&#21015;&#34920;" TargetMode="External"/><Relationship Id="rId235" Type="http://schemas.openxmlformats.org/officeDocument/2006/relationships/image" Target="media/image205.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7.png"/><Relationship Id="rId400" Type="http://schemas.openxmlformats.org/officeDocument/2006/relationships/image" Target="media/image369.png"/><Relationship Id="rId421" Type="http://schemas.openxmlformats.org/officeDocument/2006/relationships/image" Target="media/image390.png"/><Relationship Id="rId442"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39033;&#30446;&#25991;&#26723;" TargetMode="External"/><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1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1.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0.png"/><Relationship Id="rId204" Type="http://schemas.openxmlformats.org/officeDocument/2006/relationships/image" Target="media/image181.png"/><Relationship Id="rId225" Type="http://schemas.openxmlformats.org/officeDocument/2006/relationships/image" Target="media/image196.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411" Type="http://schemas.openxmlformats.org/officeDocument/2006/relationships/image" Target="media/image380.png"/><Relationship Id="rId432" Type="http://schemas.openxmlformats.org/officeDocument/2006/relationships/image" Target="media/image401.png"/><Relationship Id="rId453"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8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3.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89.png"/><Relationship Id="rId236" Type="http://schemas.openxmlformats.org/officeDocument/2006/relationships/image" Target="media/image206.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70.png"/><Relationship Id="rId422" Type="http://schemas.openxmlformats.org/officeDocument/2006/relationships/image" Target="media/image391.png"/><Relationship Id="rId443" Type="http://schemas.openxmlformats.org/officeDocument/2006/relationships/image" Target="media/image412.png"/><Relationship Id="rId303" Type="http://schemas.openxmlformats.org/officeDocument/2006/relationships/image" Target="media/image27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14.png"/><Relationship Id="rId387" Type="http://schemas.openxmlformats.org/officeDocument/2006/relationships/image" Target="media/image356.png"/><Relationship Id="rId191" Type="http://schemas.openxmlformats.org/officeDocument/2006/relationships/hyperlink" Target="&#25105;&#30340;&#37038;&#31665;" TargetMode="External"/><Relationship Id="rId205" Type="http://schemas.openxmlformats.org/officeDocument/2006/relationships/hyperlink" Target="&#39033;&#30446;&#21015;&#34920;" TargetMode="External"/><Relationship Id="rId247" Type="http://schemas.openxmlformats.org/officeDocument/2006/relationships/image" Target="media/image216.png"/><Relationship Id="rId412" Type="http://schemas.openxmlformats.org/officeDocument/2006/relationships/image" Target="media/image381.png"/><Relationship Id="rId107" Type="http://schemas.openxmlformats.org/officeDocument/2006/relationships/image" Target="media/image97.png"/><Relationship Id="rId289" Type="http://schemas.openxmlformats.org/officeDocument/2006/relationships/image" Target="media/image258.png"/><Relationship Id="rId11" Type="http://schemas.openxmlformats.org/officeDocument/2006/relationships/footer" Target="footer1.xml"/><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67.png"/><Relationship Id="rId95" Type="http://schemas.openxmlformats.org/officeDocument/2006/relationships/image" Target="media/image85.png"/><Relationship Id="rId160" Type="http://schemas.openxmlformats.org/officeDocument/2006/relationships/image" Target="media/image147.png"/><Relationship Id="rId216" Type="http://schemas.openxmlformats.org/officeDocument/2006/relationships/image" Target="media/image190.png"/><Relationship Id="rId423" Type="http://schemas.openxmlformats.org/officeDocument/2006/relationships/image" Target="media/image392.png"/><Relationship Id="rId258" Type="http://schemas.openxmlformats.org/officeDocument/2006/relationships/image" Target="media/image22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94.png"/><Relationship Id="rId367" Type="http://schemas.openxmlformats.org/officeDocument/2006/relationships/image" Target="media/image336.png"/><Relationship Id="rId171" Type="http://schemas.openxmlformats.org/officeDocument/2006/relationships/image" Target="media/image155.png"/><Relationship Id="rId227" Type="http://schemas.openxmlformats.org/officeDocument/2006/relationships/image" Target="media/image198.png"/><Relationship Id="rId269" Type="http://schemas.openxmlformats.org/officeDocument/2006/relationships/image" Target="media/image238.png"/><Relationship Id="rId434" Type="http://schemas.openxmlformats.org/officeDocument/2006/relationships/image" Target="media/image40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49.png"/><Relationship Id="rId336" Type="http://schemas.openxmlformats.org/officeDocument/2006/relationships/image" Target="media/image305.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hyperlink" Target="&#20462;&#25913;&#23494;&#30721;" TargetMode="External"/><Relationship Id="rId378" Type="http://schemas.openxmlformats.org/officeDocument/2006/relationships/image" Target="media/image347.png"/><Relationship Id="rId403" Type="http://schemas.openxmlformats.org/officeDocument/2006/relationships/image" Target="media/image3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6D12E7-653E-4356-8369-E15189CAB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17431</Words>
  <Characters>99357</Characters>
  <Application>Microsoft Office Word</Application>
  <DocSecurity>0</DocSecurity>
  <Lines>827</Lines>
  <Paragraphs>233</Paragraphs>
  <ScaleCrop>false</ScaleCrop>
  <Company/>
  <LinksUpToDate>false</LinksUpToDate>
  <CharactersWithSpaces>116555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祯阳徐</dc:creator>
  <cp:lastModifiedBy>郦哲聪</cp:lastModifiedBy>
  <cp:revision>30</cp:revision>
  <dcterms:created xsi:type="dcterms:W3CDTF">2017-12-01T03:10:00Z</dcterms:created>
  <dcterms:modified xsi:type="dcterms:W3CDTF">2019-01-11T02:16:00Z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